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3D71B129" w:rsidR="00BB5418" w:rsidRPr="00456DB0" w:rsidRDefault="00BB5418" w:rsidP="00456DB0">
      <w:pPr>
        <w:pStyle w:val="Heading1"/>
        <w:jc w:val="center"/>
        <w:rPr>
          <w:sz w:val="36"/>
          <w:szCs w:val="36"/>
        </w:rPr>
      </w:pPr>
      <w:bookmarkStart w:id="0" w:name="_Toc513099371"/>
      <w:r w:rsidRPr="00456DB0">
        <w:rPr>
          <w:sz w:val="36"/>
          <w:szCs w:val="36"/>
        </w:rPr>
        <w:t>Development of an Agent-based Model Capturing Cellular</w:t>
      </w:r>
      <w:bookmarkEnd w:id="0"/>
    </w:p>
    <w:p w14:paraId="3397914C" w14:textId="434C3C6A" w:rsidR="00C73709" w:rsidRPr="00456DB0" w:rsidRDefault="00BB5418" w:rsidP="00456DB0">
      <w:pPr>
        <w:jc w:val="center"/>
        <w:rPr>
          <w:b/>
          <w:sz w:val="36"/>
          <w:szCs w:val="36"/>
        </w:rPr>
      </w:pPr>
      <w:r w:rsidRPr="00456DB0">
        <w:rPr>
          <w:b/>
          <w:sz w:val="36"/>
          <w:szCs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7BB52CB" w:rsidR="00C73709" w:rsidRPr="00226F61" w:rsidRDefault="002134E4" w:rsidP="00BB5418">
      <w:pPr>
        <w:jc w:val="center"/>
        <w:rPr>
          <w:sz w:val="32"/>
        </w:rPr>
      </w:pPr>
      <w:r w:rsidRPr="00226F61">
        <w:rPr>
          <w:sz w:val="32"/>
        </w:rPr>
        <w:t>&lt;Date&gt;</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3E374B4E" w14:textId="325603A6" w:rsidR="00BB5418" w:rsidRPr="00226F61" w:rsidRDefault="00C05627" w:rsidP="00615E54">
      <w:pPr>
        <w:jc w:val="center"/>
      </w:pPr>
      <w:r w:rsidRPr="00226F61">
        <w:t>This report is submitted in partial fulfilment of the requirement for the degree of MComp Computer Science with a Year in Industry by Harrison P. Cooper</w:t>
      </w:r>
    </w:p>
    <w:p w14:paraId="35AF97CA" w14:textId="4855DD39" w:rsidR="00EC2F4F" w:rsidRPr="00226F61" w:rsidRDefault="003609A5" w:rsidP="00456DB0">
      <w:pPr>
        <w:pStyle w:val="Heading1"/>
      </w:pPr>
      <w:bookmarkStart w:id="1" w:name="_Toc513099372"/>
      <w:r w:rsidRPr="00226F61">
        <w:lastRenderedPageBreak/>
        <w:t>Signed Declaration</w:t>
      </w:r>
      <w:bookmarkEnd w:id="1"/>
    </w:p>
    <w:p w14:paraId="2F4BDD33" w14:textId="77777777" w:rsidR="00615E54" w:rsidRDefault="00615E54" w:rsidP="00A63DA5">
      <w:pPr>
        <w:rPr>
          <w:b/>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 xml:space="preserve">originator and are specifically acknowledged. I understand that failure to do this amounts to plagiarism and will be considered grounds for failure in this project and the degree </w:t>
      </w:r>
      <w:proofErr w:type="gramStart"/>
      <w:r w:rsidRPr="00226F61">
        <w:rPr>
          <w:rFonts w:eastAsia="Times New Roman"/>
          <w:color w:val="414042"/>
          <w:szCs w:val="20"/>
        </w:rPr>
        <w:t>examination as a whole</w:t>
      </w:r>
      <w:proofErr w:type="gramEnd"/>
      <w:r w:rsidRPr="00226F61">
        <w:rPr>
          <w:rFonts w:eastAsia="Times New Roman"/>
          <w:color w:val="414042"/>
          <w:szCs w:val="20"/>
        </w:rPr>
        <w:t>.</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04C8622F"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p>
    <w:p w14:paraId="56974895" w14:textId="77777777" w:rsidR="00A63DA5" w:rsidRPr="00226F61" w:rsidRDefault="00A63DA5" w:rsidP="00A63DA5">
      <w:pPr>
        <w:rPr>
          <w:rFonts w:eastAsia="Times New Roman"/>
          <w:color w:val="414042"/>
          <w:szCs w:val="20"/>
        </w:rPr>
      </w:pPr>
    </w:p>
    <w:p w14:paraId="6E3D9BBB" w14:textId="1621AF17"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Default="00EC2F4F">
      <w:pPr>
        <w:rPr>
          <w:b/>
        </w:rPr>
      </w:pPr>
    </w:p>
    <w:p w14:paraId="333188F2" w14:textId="77777777" w:rsidR="00A22CA9" w:rsidRDefault="00A22CA9">
      <w:pPr>
        <w:rPr>
          <w:b/>
        </w:rPr>
      </w:pPr>
    </w:p>
    <w:p w14:paraId="4E0A6D4A" w14:textId="77777777" w:rsidR="00A22CA9" w:rsidRDefault="00A22CA9">
      <w:pPr>
        <w:rPr>
          <w:b/>
        </w:rPr>
      </w:pPr>
    </w:p>
    <w:p w14:paraId="010F9D6F" w14:textId="77777777" w:rsidR="00A22CA9" w:rsidRDefault="00A22CA9">
      <w:pPr>
        <w:rPr>
          <w:b/>
        </w:rPr>
      </w:pPr>
    </w:p>
    <w:p w14:paraId="4C130D5F" w14:textId="77777777" w:rsidR="00A22CA9" w:rsidRDefault="00A22CA9">
      <w:pPr>
        <w:rPr>
          <w:b/>
        </w:rPr>
      </w:pPr>
    </w:p>
    <w:p w14:paraId="11F4E502" w14:textId="77777777" w:rsidR="00A22CA9" w:rsidRPr="00226F61" w:rsidRDefault="00A22CA9">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4B85D894" w14:textId="67B6C2B8" w:rsidR="00EB512F" w:rsidRPr="00226F61" w:rsidRDefault="00EB512F" w:rsidP="00456DB0">
      <w:pPr>
        <w:pStyle w:val="Heading1"/>
      </w:pPr>
      <w:bookmarkStart w:id="2" w:name="_Toc513099373"/>
      <w:commentRangeStart w:id="3"/>
      <w:r w:rsidRPr="00226F61">
        <w:lastRenderedPageBreak/>
        <w:t>Abstract</w:t>
      </w:r>
      <w:bookmarkEnd w:id="2"/>
      <w:commentRangeEnd w:id="3"/>
      <w:r w:rsidR="0056699E">
        <w:rPr>
          <w:rStyle w:val="CommentReference"/>
          <w:b w:val="0"/>
          <w:bCs w:val="0"/>
          <w:kern w:val="0"/>
        </w:rPr>
        <w:commentReference w:id="3"/>
      </w:r>
    </w:p>
    <w:p w14:paraId="10F5585F" w14:textId="77777777" w:rsidR="00615E54" w:rsidRDefault="00615E54" w:rsidP="00456DB0">
      <w:pPr>
        <w:rPr>
          <w:b/>
        </w:rPr>
      </w:pPr>
    </w:p>
    <w:p w14:paraId="4F903207" w14:textId="338E2F46" w:rsidR="00824A73" w:rsidRDefault="00D04541" w:rsidP="00456DB0">
      <w:pPr>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0BDFE0D4" w:rsidR="00591503" w:rsidRPr="00C67B07" w:rsidRDefault="00CE0586" w:rsidP="00456DB0">
      <w:pPr>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Default="00591503">
      <w:pPr>
        <w:rPr>
          <w:b/>
        </w:rPr>
      </w:pPr>
    </w:p>
    <w:p w14:paraId="7B023BFD" w14:textId="77777777" w:rsidR="00A22CA9" w:rsidRDefault="00A22CA9">
      <w:pPr>
        <w:rPr>
          <w:b/>
        </w:rPr>
      </w:pPr>
    </w:p>
    <w:p w14:paraId="1FC456F1" w14:textId="77777777" w:rsidR="00A22CA9" w:rsidRDefault="00A22CA9">
      <w:pPr>
        <w:rPr>
          <w:b/>
        </w:rPr>
      </w:pPr>
    </w:p>
    <w:p w14:paraId="4A48231B" w14:textId="77777777" w:rsidR="00A22CA9" w:rsidRDefault="00A22CA9">
      <w:pPr>
        <w:rPr>
          <w:b/>
        </w:rPr>
      </w:pPr>
    </w:p>
    <w:p w14:paraId="4C77AE8E" w14:textId="77777777" w:rsidR="00A22CA9" w:rsidRDefault="00A22CA9">
      <w:pPr>
        <w:rPr>
          <w:b/>
        </w:rPr>
      </w:pPr>
    </w:p>
    <w:p w14:paraId="26705F12" w14:textId="77777777" w:rsidR="00A22CA9" w:rsidRPr="00226F61" w:rsidRDefault="00A22CA9">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5C9C32B7" w14:textId="2EC5F539" w:rsidR="00757D9F" w:rsidRPr="00226F61" w:rsidRDefault="00BA6D73" w:rsidP="00456DB0">
      <w:pPr>
        <w:pStyle w:val="Heading1"/>
      </w:pPr>
      <w:bookmarkStart w:id="4" w:name="_Toc513099374"/>
      <w:r w:rsidRPr="00226F61">
        <w:lastRenderedPageBreak/>
        <w:t>Acknowledgements</w:t>
      </w:r>
      <w:bookmarkEnd w:id="4"/>
    </w:p>
    <w:p w14:paraId="4CC98842" w14:textId="77777777" w:rsidR="00615E54" w:rsidRDefault="00615E54"/>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20A9F587" w14:textId="77777777" w:rsidR="00757D9F" w:rsidRDefault="00757D9F">
      <w:pPr>
        <w:rPr>
          <w:b/>
        </w:rPr>
      </w:pPr>
    </w:p>
    <w:p w14:paraId="3FFBF514" w14:textId="77777777" w:rsidR="00A22CA9" w:rsidRPr="00226F61" w:rsidRDefault="00A22CA9">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456DB0">
      <w:pPr>
        <w:pStyle w:val="Heading1"/>
      </w:pPr>
      <w:bookmarkStart w:id="5" w:name="_Toc513099375"/>
      <w:r w:rsidRPr="00226F61">
        <w:lastRenderedPageBreak/>
        <w:t>Glossary</w:t>
      </w:r>
      <w:bookmarkEnd w:id="5"/>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1029B2D4" w14:textId="77777777" w:rsidR="002856DF" w:rsidRPr="00226F61" w:rsidRDefault="002856DF" w:rsidP="002856DF">
      <w:pPr>
        <w:rPr>
          <w:sz w:val="40"/>
        </w:rPr>
      </w:pPr>
    </w:p>
    <w:p w14:paraId="0F0146DA" w14:textId="3245589C" w:rsidR="00223E25" w:rsidRPr="00226F61" w:rsidRDefault="00F27D84" w:rsidP="00456DB0">
      <w:pPr>
        <w:pStyle w:val="Heading1"/>
      </w:pPr>
      <w:bookmarkStart w:id="6" w:name="_Toc513099376"/>
      <w:commentRangeStart w:id="7"/>
      <w:r>
        <w:t>Abbreviations</w:t>
      </w:r>
      <w:bookmarkEnd w:id="6"/>
      <w:commentRangeEnd w:id="7"/>
      <w:r w:rsidR="0056699E">
        <w:rPr>
          <w:rStyle w:val="CommentReference"/>
          <w:b w:val="0"/>
          <w:bCs w:val="0"/>
          <w:kern w:val="0"/>
        </w:rPr>
        <w:commentReference w:id="7"/>
      </w:r>
    </w:p>
    <w:p w14:paraId="3F07CEC5" w14:textId="77777777" w:rsidR="00223E25" w:rsidRPr="00226F61" w:rsidRDefault="00223E25" w:rsidP="00BA6D73">
      <w:pPr>
        <w:jc w:val="center"/>
        <w:rPr>
          <w:sz w:val="40"/>
        </w:rPr>
      </w:pPr>
    </w:p>
    <w:p w14:paraId="29943089" w14:textId="3B21CD1D" w:rsidR="00223E25" w:rsidRDefault="00ED76C6" w:rsidP="00ED76C6">
      <w:r>
        <w:t>ABM:</w:t>
      </w:r>
      <w:r w:rsidR="00FB3733">
        <w:t xml:space="preserve"> Agent Based Model</w:t>
      </w:r>
    </w:p>
    <w:p w14:paraId="00A29CE1" w14:textId="77777777" w:rsidR="00ED76C6" w:rsidRDefault="00ED76C6" w:rsidP="00ED76C6"/>
    <w:p w14:paraId="3A40AB61" w14:textId="1AC6AFF3" w:rsidR="00ED76C6" w:rsidRDefault="00ED76C6" w:rsidP="00ED76C6">
      <w:r>
        <w:t>CA:</w:t>
      </w:r>
      <w:r w:rsidR="00FB3733">
        <w:t xml:space="preserve"> Cellular Automata</w:t>
      </w:r>
    </w:p>
    <w:p w14:paraId="5DFB87FF" w14:textId="77777777" w:rsidR="00ED76C6" w:rsidRDefault="00ED76C6" w:rsidP="00ED76C6"/>
    <w:p w14:paraId="407821CB" w14:textId="3254698B" w:rsidR="00ED76C6" w:rsidRDefault="00ED76C6" w:rsidP="00ED76C6">
      <w:r>
        <w:t>EBM:</w:t>
      </w:r>
      <w:r w:rsidR="00FB3733">
        <w:t xml:space="preserve"> Equation Based Model</w:t>
      </w:r>
    </w:p>
    <w:p w14:paraId="514D02BF" w14:textId="77777777" w:rsidR="00ED76C6" w:rsidRDefault="00ED76C6" w:rsidP="00ED76C6"/>
    <w:p w14:paraId="4D7D7BB8" w14:textId="6B61D608" w:rsidR="00ED76C6" w:rsidRDefault="00ED76C6" w:rsidP="00ED76C6">
      <w:r>
        <w:t>EC:</w:t>
      </w:r>
      <w:r w:rsidR="00FB3733">
        <w:t xml:space="preserve"> Endothelial Cell</w:t>
      </w:r>
    </w:p>
    <w:p w14:paraId="6200189C" w14:textId="77777777" w:rsidR="00ED76C6" w:rsidRDefault="00ED76C6" w:rsidP="00ED76C6"/>
    <w:p w14:paraId="45A486C2" w14:textId="235CD743" w:rsidR="00ED76C6" w:rsidRDefault="00ED76C6" w:rsidP="00ED76C6">
      <w:r>
        <w:t>PC:</w:t>
      </w:r>
      <w:r w:rsidR="00FB3733">
        <w:t xml:space="preserve"> Proliferating Cell</w:t>
      </w:r>
    </w:p>
    <w:p w14:paraId="53D2A5B4" w14:textId="77777777" w:rsidR="00ED76C6" w:rsidRDefault="00ED76C6" w:rsidP="00ED76C6"/>
    <w:p w14:paraId="535B62DA" w14:textId="3BBADD9D" w:rsidR="00ED76C6" w:rsidRDefault="00ED76C6" w:rsidP="00ED76C6">
      <w:r>
        <w:t>QC:</w:t>
      </w:r>
      <w:r w:rsidR="00FB3733">
        <w:t xml:space="preserve"> Quiescent Cell</w:t>
      </w:r>
    </w:p>
    <w:p w14:paraId="73EC2600" w14:textId="77777777" w:rsidR="00ED76C6" w:rsidRDefault="00ED76C6" w:rsidP="00ED76C6"/>
    <w:p w14:paraId="44C998CC" w14:textId="0AD49353" w:rsidR="00457172" w:rsidRPr="00226F61" w:rsidRDefault="00ED76C6">
      <w:r>
        <w:t>SC:</w:t>
      </w:r>
      <w:r w:rsidR="00FB3733">
        <w:t xml:space="preserve"> Senescent Cell</w:t>
      </w:r>
      <w:r w:rsidR="00A22CA9">
        <w:br/>
      </w:r>
      <w:r w:rsidR="00A22CA9">
        <w:br/>
      </w:r>
      <w:r w:rsidR="00A22CA9">
        <w:br/>
      </w:r>
      <w:r w:rsidR="00A22CA9">
        <w:br/>
      </w:r>
      <w:r w:rsidR="00A22CA9">
        <w:br/>
      </w:r>
      <w:r w:rsidR="00A22CA9">
        <w:br/>
      </w:r>
      <w:r w:rsidR="00A22CA9">
        <w:br/>
      </w:r>
    </w:p>
    <w:bookmarkStart w:id="8" w:name="_Toc513099377" w:displacedByCustomXml="next"/>
    <w:sdt>
      <w:sdtPr>
        <w:rPr>
          <w:b w:val="0"/>
          <w:bCs w:val="0"/>
          <w:kern w:val="0"/>
          <w:sz w:val="24"/>
          <w:szCs w:val="24"/>
        </w:rPr>
        <w:id w:val="1042246777"/>
        <w:docPartObj>
          <w:docPartGallery w:val="Table of Contents"/>
          <w:docPartUnique/>
        </w:docPartObj>
      </w:sdtPr>
      <w:sdtEndPr>
        <w:rPr>
          <w:noProof/>
        </w:rPr>
      </w:sdtEndPr>
      <w:sdtContent>
        <w:p w14:paraId="3227F918" w14:textId="6746B80C" w:rsidR="004C338E" w:rsidRPr="00456DB0" w:rsidRDefault="004C338E" w:rsidP="00456DB0">
          <w:pPr>
            <w:pStyle w:val="Heading1"/>
          </w:pPr>
          <w:r w:rsidRPr="00456DB0">
            <w:t>Table of Contents</w:t>
          </w:r>
          <w:bookmarkEnd w:id="8"/>
        </w:p>
        <w:p w14:paraId="2E80D0CE" w14:textId="77777777" w:rsidR="00055488" w:rsidRDefault="004C338E">
          <w:pPr>
            <w:pStyle w:val="TOC1"/>
            <w:tabs>
              <w:tab w:val="right" w:leader="dot" w:pos="9010"/>
            </w:tabs>
            <w:rPr>
              <w:rFonts w:eastAsiaTheme="minorEastAsia" w:cstheme="minorBidi"/>
              <w:b w:val="0"/>
              <w:bCs w:val="0"/>
              <w:caps w:val="0"/>
              <w:noProof/>
              <w:sz w:val="24"/>
              <w:szCs w:val="24"/>
            </w:rPr>
          </w:pPr>
          <w:r w:rsidRPr="00456DB0">
            <w:rPr>
              <w:rFonts w:ascii="Times New Roman" w:hAnsi="Times New Roman"/>
              <w:b w:val="0"/>
              <w:bCs w:val="0"/>
            </w:rPr>
            <w:fldChar w:fldCharType="begin"/>
          </w:r>
          <w:r w:rsidRPr="00456DB0">
            <w:rPr>
              <w:rFonts w:ascii="Times New Roman" w:hAnsi="Times New Roman"/>
            </w:rPr>
            <w:instrText xml:space="preserve"> TOC \o "1-3" \h \z \u </w:instrText>
          </w:r>
          <w:r w:rsidRPr="00456DB0">
            <w:rPr>
              <w:rFonts w:ascii="Times New Roman" w:hAnsi="Times New Roman"/>
              <w:b w:val="0"/>
              <w:bCs w:val="0"/>
            </w:rPr>
            <w:fldChar w:fldCharType="separate"/>
          </w:r>
          <w:hyperlink w:anchor="_Toc513099371" w:history="1">
            <w:r w:rsidR="00055488" w:rsidRPr="005E72B3">
              <w:rPr>
                <w:rStyle w:val="Hyperlink"/>
                <w:noProof/>
              </w:rPr>
              <w:t>Development of an Agent-based Model Capturing Cellular</w:t>
            </w:r>
            <w:r w:rsidR="00055488">
              <w:rPr>
                <w:noProof/>
                <w:webHidden/>
              </w:rPr>
              <w:tab/>
            </w:r>
            <w:r w:rsidR="00055488">
              <w:rPr>
                <w:noProof/>
                <w:webHidden/>
              </w:rPr>
              <w:fldChar w:fldCharType="begin"/>
            </w:r>
            <w:r w:rsidR="00055488">
              <w:rPr>
                <w:noProof/>
                <w:webHidden/>
              </w:rPr>
              <w:instrText xml:space="preserve"> PAGEREF _Toc513099371 \h </w:instrText>
            </w:r>
            <w:r w:rsidR="00055488">
              <w:rPr>
                <w:noProof/>
                <w:webHidden/>
              </w:rPr>
            </w:r>
            <w:r w:rsidR="00055488">
              <w:rPr>
                <w:noProof/>
                <w:webHidden/>
              </w:rPr>
              <w:fldChar w:fldCharType="separate"/>
            </w:r>
            <w:r w:rsidR="00055488">
              <w:rPr>
                <w:noProof/>
                <w:webHidden/>
              </w:rPr>
              <w:t>i</w:t>
            </w:r>
            <w:r w:rsidR="00055488">
              <w:rPr>
                <w:noProof/>
                <w:webHidden/>
              </w:rPr>
              <w:fldChar w:fldCharType="end"/>
            </w:r>
          </w:hyperlink>
        </w:p>
        <w:p w14:paraId="1ED73F89"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372" w:history="1">
            <w:r w:rsidR="00055488" w:rsidRPr="005E72B3">
              <w:rPr>
                <w:rStyle w:val="Hyperlink"/>
                <w:noProof/>
              </w:rPr>
              <w:t>Signed Declaration</w:t>
            </w:r>
            <w:r w:rsidR="00055488">
              <w:rPr>
                <w:noProof/>
                <w:webHidden/>
              </w:rPr>
              <w:tab/>
            </w:r>
            <w:r w:rsidR="00055488">
              <w:rPr>
                <w:noProof/>
                <w:webHidden/>
              </w:rPr>
              <w:fldChar w:fldCharType="begin"/>
            </w:r>
            <w:r w:rsidR="00055488">
              <w:rPr>
                <w:noProof/>
                <w:webHidden/>
              </w:rPr>
              <w:instrText xml:space="preserve"> PAGEREF _Toc513099372 \h </w:instrText>
            </w:r>
            <w:r w:rsidR="00055488">
              <w:rPr>
                <w:noProof/>
                <w:webHidden/>
              </w:rPr>
            </w:r>
            <w:r w:rsidR="00055488">
              <w:rPr>
                <w:noProof/>
                <w:webHidden/>
              </w:rPr>
              <w:fldChar w:fldCharType="separate"/>
            </w:r>
            <w:r w:rsidR="00055488">
              <w:rPr>
                <w:noProof/>
                <w:webHidden/>
              </w:rPr>
              <w:t>ii</w:t>
            </w:r>
            <w:r w:rsidR="00055488">
              <w:rPr>
                <w:noProof/>
                <w:webHidden/>
              </w:rPr>
              <w:fldChar w:fldCharType="end"/>
            </w:r>
          </w:hyperlink>
        </w:p>
        <w:p w14:paraId="42AD364C"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373" w:history="1">
            <w:r w:rsidR="00055488" w:rsidRPr="005E72B3">
              <w:rPr>
                <w:rStyle w:val="Hyperlink"/>
                <w:noProof/>
              </w:rPr>
              <w:t>Abstract</w:t>
            </w:r>
            <w:r w:rsidR="00055488">
              <w:rPr>
                <w:noProof/>
                <w:webHidden/>
              </w:rPr>
              <w:tab/>
            </w:r>
            <w:r w:rsidR="00055488">
              <w:rPr>
                <w:noProof/>
                <w:webHidden/>
              </w:rPr>
              <w:fldChar w:fldCharType="begin"/>
            </w:r>
            <w:r w:rsidR="00055488">
              <w:rPr>
                <w:noProof/>
                <w:webHidden/>
              </w:rPr>
              <w:instrText xml:space="preserve"> PAGEREF _Toc513099373 \h </w:instrText>
            </w:r>
            <w:r w:rsidR="00055488">
              <w:rPr>
                <w:noProof/>
                <w:webHidden/>
              </w:rPr>
            </w:r>
            <w:r w:rsidR="00055488">
              <w:rPr>
                <w:noProof/>
                <w:webHidden/>
              </w:rPr>
              <w:fldChar w:fldCharType="separate"/>
            </w:r>
            <w:r w:rsidR="00055488">
              <w:rPr>
                <w:noProof/>
                <w:webHidden/>
              </w:rPr>
              <w:t>iii</w:t>
            </w:r>
            <w:r w:rsidR="00055488">
              <w:rPr>
                <w:noProof/>
                <w:webHidden/>
              </w:rPr>
              <w:fldChar w:fldCharType="end"/>
            </w:r>
          </w:hyperlink>
        </w:p>
        <w:p w14:paraId="0A08DF0C"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374" w:history="1">
            <w:r w:rsidR="00055488" w:rsidRPr="005E72B3">
              <w:rPr>
                <w:rStyle w:val="Hyperlink"/>
                <w:noProof/>
              </w:rPr>
              <w:t>Acknowledgements</w:t>
            </w:r>
            <w:r w:rsidR="00055488">
              <w:rPr>
                <w:noProof/>
                <w:webHidden/>
              </w:rPr>
              <w:tab/>
            </w:r>
            <w:r w:rsidR="00055488">
              <w:rPr>
                <w:noProof/>
                <w:webHidden/>
              </w:rPr>
              <w:fldChar w:fldCharType="begin"/>
            </w:r>
            <w:r w:rsidR="00055488">
              <w:rPr>
                <w:noProof/>
                <w:webHidden/>
              </w:rPr>
              <w:instrText xml:space="preserve"> PAGEREF _Toc513099374 \h </w:instrText>
            </w:r>
            <w:r w:rsidR="00055488">
              <w:rPr>
                <w:noProof/>
                <w:webHidden/>
              </w:rPr>
            </w:r>
            <w:r w:rsidR="00055488">
              <w:rPr>
                <w:noProof/>
                <w:webHidden/>
              </w:rPr>
              <w:fldChar w:fldCharType="separate"/>
            </w:r>
            <w:r w:rsidR="00055488">
              <w:rPr>
                <w:noProof/>
                <w:webHidden/>
              </w:rPr>
              <w:t>iv</w:t>
            </w:r>
            <w:r w:rsidR="00055488">
              <w:rPr>
                <w:noProof/>
                <w:webHidden/>
              </w:rPr>
              <w:fldChar w:fldCharType="end"/>
            </w:r>
          </w:hyperlink>
        </w:p>
        <w:p w14:paraId="1161963F"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375" w:history="1">
            <w:r w:rsidR="00055488" w:rsidRPr="005E72B3">
              <w:rPr>
                <w:rStyle w:val="Hyperlink"/>
                <w:noProof/>
              </w:rPr>
              <w:t>Glossary</w:t>
            </w:r>
            <w:r w:rsidR="00055488">
              <w:rPr>
                <w:noProof/>
                <w:webHidden/>
              </w:rPr>
              <w:tab/>
            </w:r>
            <w:r w:rsidR="00055488">
              <w:rPr>
                <w:noProof/>
                <w:webHidden/>
              </w:rPr>
              <w:fldChar w:fldCharType="begin"/>
            </w:r>
            <w:r w:rsidR="00055488">
              <w:rPr>
                <w:noProof/>
                <w:webHidden/>
              </w:rPr>
              <w:instrText xml:space="preserve"> PAGEREF _Toc513099375 \h </w:instrText>
            </w:r>
            <w:r w:rsidR="00055488">
              <w:rPr>
                <w:noProof/>
                <w:webHidden/>
              </w:rPr>
            </w:r>
            <w:r w:rsidR="00055488">
              <w:rPr>
                <w:noProof/>
                <w:webHidden/>
              </w:rPr>
              <w:fldChar w:fldCharType="separate"/>
            </w:r>
            <w:r w:rsidR="00055488">
              <w:rPr>
                <w:noProof/>
                <w:webHidden/>
              </w:rPr>
              <w:t>v</w:t>
            </w:r>
            <w:r w:rsidR="00055488">
              <w:rPr>
                <w:noProof/>
                <w:webHidden/>
              </w:rPr>
              <w:fldChar w:fldCharType="end"/>
            </w:r>
          </w:hyperlink>
        </w:p>
        <w:p w14:paraId="67CD9BEB"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376" w:history="1">
            <w:r w:rsidR="00055488" w:rsidRPr="005E72B3">
              <w:rPr>
                <w:rStyle w:val="Hyperlink"/>
                <w:noProof/>
              </w:rPr>
              <w:t>Abbreviations</w:t>
            </w:r>
            <w:r w:rsidR="00055488">
              <w:rPr>
                <w:noProof/>
                <w:webHidden/>
              </w:rPr>
              <w:tab/>
            </w:r>
            <w:r w:rsidR="00055488">
              <w:rPr>
                <w:noProof/>
                <w:webHidden/>
              </w:rPr>
              <w:fldChar w:fldCharType="begin"/>
            </w:r>
            <w:r w:rsidR="00055488">
              <w:rPr>
                <w:noProof/>
                <w:webHidden/>
              </w:rPr>
              <w:instrText xml:space="preserve"> PAGEREF _Toc513099376 \h </w:instrText>
            </w:r>
            <w:r w:rsidR="00055488">
              <w:rPr>
                <w:noProof/>
                <w:webHidden/>
              </w:rPr>
            </w:r>
            <w:r w:rsidR="00055488">
              <w:rPr>
                <w:noProof/>
                <w:webHidden/>
              </w:rPr>
              <w:fldChar w:fldCharType="separate"/>
            </w:r>
            <w:r w:rsidR="00055488">
              <w:rPr>
                <w:noProof/>
                <w:webHidden/>
              </w:rPr>
              <w:t>v</w:t>
            </w:r>
            <w:r w:rsidR="00055488">
              <w:rPr>
                <w:noProof/>
                <w:webHidden/>
              </w:rPr>
              <w:fldChar w:fldCharType="end"/>
            </w:r>
          </w:hyperlink>
        </w:p>
        <w:p w14:paraId="55E36694"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377" w:history="1">
            <w:r w:rsidR="00055488" w:rsidRPr="005E72B3">
              <w:rPr>
                <w:rStyle w:val="Hyperlink"/>
                <w:noProof/>
              </w:rPr>
              <w:t>Table of Contents</w:t>
            </w:r>
            <w:r w:rsidR="00055488">
              <w:rPr>
                <w:noProof/>
                <w:webHidden/>
              </w:rPr>
              <w:tab/>
            </w:r>
            <w:r w:rsidR="00055488">
              <w:rPr>
                <w:noProof/>
                <w:webHidden/>
              </w:rPr>
              <w:fldChar w:fldCharType="begin"/>
            </w:r>
            <w:r w:rsidR="00055488">
              <w:rPr>
                <w:noProof/>
                <w:webHidden/>
              </w:rPr>
              <w:instrText xml:space="preserve"> PAGEREF _Toc513099377 \h </w:instrText>
            </w:r>
            <w:r w:rsidR="00055488">
              <w:rPr>
                <w:noProof/>
                <w:webHidden/>
              </w:rPr>
            </w:r>
            <w:r w:rsidR="00055488">
              <w:rPr>
                <w:noProof/>
                <w:webHidden/>
              </w:rPr>
              <w:fldChar w:fldCharType="separate"/>
            </w:r>
            <w:r w:rsidR="00055488">
              <w:rPr>
                <w:noProof/>
                <w:webHidden/>
              </w:rPr>
              <w:t>vi</w:t>
            </w:r>
            <w:r w:rsidR="00055488">
              <w:rPr>
                <w:noProof/>
                <w:webHidden/>
              </w:rPr>
              <w:fldChar w:fldCharType="end"/>
            </w:r>
          </w:hyperlink>
        </w:p>
        <w:p w14:paraId="0FE31E4D"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378" w:history="1">
            <w:r w:rsidR="00055488" w:rsidRPr="005E72B3">
              <w:rPr>
                <w:rStyle w:val="Hyperlink"/>
                <w:noProof/>
              </w:rPr>
              <w:t>1 Introduction</w:t>
            </w:r>
            <w:r w:rsidR="00055488">
              <w:rPr>
                <w:noProof/>
                <w:webHidden/>
              </w:rPr>
              <w:tab/>
            </w:r>
            <w:r w:rsidR="00055488">
              <w:rPr>
                <w:noProof/>
                <w:webHidden/>
              </w:rPr>
              <w:fldChar w:fldCharType="begin"/>
            </w:r>
            <w:r w:rsidR="00055488">
              <w:rPr>
                <w:noProof/>
                <w:webHidden/>
              </w:rPr>
              <w:instrText xml:space="preserve"> PAGEREF _Toc513099378 \h </w:instrText>
            </w:r>
            <w:r w:rsidR="00055488">
              <w:rPr>
                <w:noProof/>
                <w:webHidden/>
              </w:rPr>
            </w:r>
            <w:r w:rsidR="00055488">
              <w:rPr>
                <w:noProof/>
                <w:webHidden/>
              </w:rPr>
              <w:fldChar w:fldCharType="separate"/>
            </w:r>
            <w:r w:rsidR="00055488">
              <w:rPr>
                <w:noProof/>
                <w:webHidden/>
              </w:rPr>
              <w:t>1</w:t>
            </w:r>
            <w:r w:rsidR="00055488">
              <w:rPr>
                <w:noProof/>
                <w:webHidden/>
              </w:rPr>
              <w:fldChar w:fldCharType="end"/>
            </w:r>
          </w:hyperlink>
        </w:p>
        <w:p w14:paraId="170E1DFB" w14:textId="77777777" w:rsidR="00055488" w:rsidRDefault="00A27210">
          <w:pPr>
            <w:pStyle w:val="TOC2"/>
            <w:tabs>
              <w:tab w:val="right" w:leader="dot" w:pos="9010"/>
            </w:tabs>
            <w:rPr>
              <w:rFonts w:eastAsiaTheme="minorEastAsia" w:cstheme="minorBidi"/>
              <w:smallCaps w:val="0"/>
              <w:noProof/>
              <w:sz w:val="24"/>
              <w:szCs w:val="24"/>
            </w:rPr>
          </w:pPr>
          <w:hyperlink w:anchor="_Toc513099379" w:history="1">
            <w:r w:rsidR="00055488" w:rsidRPr="005E72B3">
              <w:rPr>
                <w:rStyle w:val="Hyperlink"/>
                <w:rFonts w:ascii="Times New Roman" w:hAnsi="Times New Roman"/>
                <w:noProof/>
              </w:rPr>
              <w:t>1.1 Background Information</w:t>
            </w:r>
            <w:r w:rsidR="00055488">
              <w:rPr>
                <w:noProof/>
                <w:webHidden/>
              </w:rPr>
              <w:tab/>
            </w:r>
            <w:r w:rsidR="00055488">
              <w:rPr>
                <w:noProof/>
                <w:webHidden/>
              </w:rPr>
              <w:fldChar w:fldCharType="begin"/>
            </w:r>
            <w:r w:rsidR="00055488">
              <w:rPr>
                <w:noProof/>
                <w:webHidden/>
              </w:rPr>
              <w:instrText xml:space="preserve"> PAGEREF _Toc513099379 \h </w:instrText>
            </w:r>
            <w:r w:rsidR="00055488">
              <w:rPr>
                <w:noProof/>
                <w:webHidden/>
              </w:rPr>
            </w:r>
            <w:r w:rsidR="00055488">
              <w:rPr>
                <w:noProof/>
                <w:webHidden/>
              </w:rPr>
              <w:fldChar w:fldCharType="separate"/>
            </w:r>
            <w:r w:rsidR="00055488">
              <w:rPr>
                <w:noProof/>
                <w:webHidden/>
              </w:rPr>
              <w:t>1</w:t>
            </w:r>
            <w:r w:rsidR="00055488">
              <w:rPr>
                <w:noProof/>
                <w:webHidden/>
              </w:rPr>
              <w:fldChar w:fldCharType="end"/>
            </w:r>
          </w:hyperlink>
        </w:p>
        <w:p w14:paraId="13A0EDE5" w14:textId="77777777" w:rsidR="00055488" w:rsidRDefault="00A27210">
          <w:pPr>
            <w:pStyle w:val="TOC2"/>
            <w:tabs>
              <w:tab w:val="right" w:leader="dot" w:pos="9010"/>
            </w:tabs>
            <w:rPr>
              <w:rFonts w:eastAsiaTheme="minorEastAsia" w:cstheme="minorBidi"/>
              <w:smallCaps w:val="0"/>
              <w:noProof/>
              <w:sz w:val="24"/>
              <w:szCs w:val="24"/>
            </w:rPr>
          </w:pPr>
          <w:hyperlink w:anchor="_Toc513099380" w:history="1">
            <w:r w:rsidR="00055488" w:rsidRPr="005E72B3">
              <w:rPr>
                <w:rStyle w:val="Hyperlink"/>
                <w:rFonts w:ascii="Times New Roman" w:hAnsi="Times New Roman"/>
                <w:noProof/>
              </w:rPr>
              <w:t>1.2 Aims and Objectives</w:t>
            </w:r>
            <w:r w:rsidR="00055488">
              <w:rPr>
                <w:noProof/>
                <w:webHidden/>
              </w:rPr>
              <w:tab/>
            </w:r>
            <w:r w:rsidR="00055488">
              <w:rPr>
                <w:noProof/>
                <w:webHidden/>
              </w:rPr>
              <w:fldChar w:fldCharType="begin"/>
            </w:r>
            <w:r w:rsidR="00055488">
              <w:rPr>
                <w:noProof/>
                <w:webHidden/>
              </w:rPr>
              <w:instrText xml:space="preserve"> PAGEREF _Toc513099380 \h </w:instrText>
            </w:r>
            <w:r w:rsidR="00055488">
              <w:rPr>
                <w:noProof/>
                <w:webHidden/>
              </w:rPr>
            </w:r>
            <w:r w:rsidR="00055488">
              <w:rPr>
                <w:noProof/>
                <w:webHidden/>
              </w:rPr>
              <w:fldChar w:fldCharType="separate"/>
            </w:r>
            <w:r w:rsidR="00055488">
              <w:rPr>
                <w:noProof/>
                <w:webHidden/>
              </w:rPr>
              <w:t>1</w:t>
            </w:r>
            <w:r w:rsidR="00055488">
              <w:rPr>
                <w:noProof/>
                <w:webHidden/>
              </w:rPr>
              <w:fldChar w:fldCharType="end"/>
            </w:r>
          </w:hyperlink>
        </w:p>
        <w:p w14:paraId="1FD31727" w14:textId="77777777" w:rsidR="00055488" w:rsidRDefault="00A27210">
          <w:pPr>
            <w:pStyle w:val="TOC2"/>
            <w:tabs>
              <w:tab w:val="right" w:leader="dot" w:pos="9010"/>
            </w:tabs>
            <w:rPr>
              <w:rFonts w:eastAsiaTheme="minorEastAsia" w:cstheme="minorBidi"/>
              <w:smallCaps w:val="0"/>
              <w:noProof/>
              <w:sz w:val="24"/>
              <w:szCs w:val="24"/>
            </w:rPr>
          </w:pPr>
          <w:hyperlink w:anchor="_Toc513099381" w:history="1">
            <w:r w:rsidR="00055488" w:rsidRPr="005E72B3">
              <w:rPr>
                <w:rStyle w:val="Hyperlink"/>
                <w:rFonts w:ascii="Times New Roman" w:hAnsi="Times New Roman"/>
                <w:noProof/>
              </w:rPr>
              <w:t>1.3 Summary of Report</w:t>
            </w:r>
            <w:r w:rsidR="00055488">
              <w:rPr>
                <w:noProof/>
                <w:webHidden/>
              </w:rPr>
              <w:tab/>
            </w:r>
            <w:r w:rsidR="00055488">
              <w:rPr>
                <w:noProof/>
                <w:webHidden/>
              </w:rPr>
              <w:fldChar w:fldCharType="begin"/>
            </w:r>
            <w:r w:rsidR="00055488">
              <w:rPr>
                <w:noProof/>
                <w:webHidden/>
              </w:rPr>
              <w:instrText xml:space="preserve"> PAGEREF _Toc513099381 \h </w:instrText>
            </w:r>
            <w:r w:rsidR="00055488">
              <w:rPr>
                <w:noProof/>
                <w:webHidden/>
              </w:rPr>
            </w:r>
            <w:r w:rsidR="00055488">
              <w:rPr>
                <w:noProof/>
                <w:webHidden/>
              </w:rPr>
              <w:fldChar w:fldCharType="separate"/>
            </w:r>
            <w:r w:rsidR="00055488">
              <w:rPr>
                <w:noProof/>
                <w:webHidden/>
              </w:rPr>
              <w:t>1</w:t>
            </w:r>
            <w:r w:rsidR="00055488">
              <w:rPr>
                <w:noProof/>
                <w:webHidden/>
              </w:rPr>
              <w:fldChar w:fldCharType="end"/>
            </w:r>
          </w:hyperlink>
        </w:p>
        <w:p w14:paraId="002BE60C"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382" w:history="1">
            <w:r w:rsidR="00055488" w:rsidRPr="005E72B3">
              <w:rPr>
                <w:rStyle w:val="Hyperlink"/>
                <w:noProof/>
              </w:rPr>
              <w:t>2 Literature Review</w:t>
            </w:r>
            <w:r w:rsidR="00055488">
              <w:rPr>
                <w:noProof/>
                <w:webHidden/>
              </w:rPr>
              <w:tab/>
            </w:r>
            <w:r w:rsidR="00055488">
              <w:rPr>
                <w:noProof/>
                <w:webHidden/>
              </w:rPr>
              <w:fldChar w:fldCharType="begin"/>
            </w:r>
            <w:r w:rsidR="00055488">
              <w:rPr>
                <w:noProof/>
                <w:webHidden/>
              </w:rPr>
              <w:instrText xml:space="preserve"> PAGEREF _Toc513099382 \h </w:instrText>
            </w:r>
            <w:r w:rsidR="00055488">
              <w:rPr>
                <w:noProof/>
                <w:webHidden/>
              </w:rPr>
            </w:r>
            <w:r w:rsidR="00055488">
              <w:rPr>
                <w:noProof/>
                <w:webHidden/>
              </w:rPr>
              <w:fldChar w:fldCharType="separate"/>
            </w:r>
            <w:r w:rsidR="00055488">
              <w:rPr>
                <w:noProof/>
                <w:webHidden/>
              </w:rPr>
              <w:t>1</w:t>
            </w:r>
            <w:r w:rsidR="00055488">
              <w:rPr>
                <w:noProof/>
                <w:webHidden/>
              </w:rPr>
              <w:fldChar w:fldCharType="end"/>
            </w:r>
          </w:hyperlink>
        </w:p>
        <w:p w14:paraId="2F251AA6" w14:textId="77777777" w:rsidR="00055488" w:rsidRDefault="00A27210">
          <w:pPr>
            <w:pStyle w:val="TOC2"/>
            <w:tabs>
              <w:tab w:val="right" w:leader="dot" w:pos="9010"/>
            </w:tabs>
            <w:rPr>
              <w:rFonts w:eastAsiaTheme="minorEastAsia" w:cstheme="minorBidi"/>
              <w:smallCaps w:val="0"/>
              <w:noProof/>
              <w:sz w:val="24"/>
              <w:szCs w:val="24"/>
            </w:rPr>
          </w:pPr>
          <w:hyperlink w:anchor="_Toc513099383" w:history="1">
            <w:r w:rsidR="00055488" w:rsidRPr="005E72B3">
              <w:rPr>
                <w:rStyle w:val="Hyperlink"/>
                <w:rFonts w:ascii="Times New Roman" w:hAnsi="Times New Roman"/>
                <w:noProof/>
              </w:rPr>
              <w:t>2.1 The Endothelial Cell Cycle</w:t>
            </w:r>
            <w:r w:rsidR="00055488">
              <w:rPr>
                <w:noProof/>
                <w:webHidden/>
              </w:rPr>
              <w:tab/>
            </w:r>
            <w:r w:rsidR="00055488">
              <w:rPr>
                <w:noProof/>
                <w:webHidden/>
              </w:rPr>
              <w:fldChar w:fldCharType="begin"/>
            </w:r>
            <w:r w:rsidR="00055488">
              <w:rPr>
                <w:noProof/>
                <w:webHidden/>
              </w:rPr>
              <w:instrText xml:space="preserve"> PAGEREF _Toc513099383 \h </w:instrText>
            </w:r>
            <w:r w:rsidR="00055488">
              <w:rPr>
                <w:noProof/>
                <w:webHidden/>
              </w:rPr>
            </w:r>
            <w:r w:rsidR="00055488">
              <w:rPr>
                <w:noProof/>
                <w:webHidden/>
              </w:rPr>
              <w:fldChar w:fldCharType="separate"/>
            </w:r>
            <w:r w:rsidR="00055488">
              <w:rPr>
                <w:noProof/>
                <w:webHidden/>
              </w:rPr>
              <w:t>2</w:t>
            </w:r>
            <w:r w:rsidR="00055488">
              <w:rPr>
                <w:noProof/>
                <w:webHidden/>
              </w:rPr>
              <w:fldChar w:fldCharType="end"/>
            </w:r>
          </w:hyperlink>
        </w:p>
        <w:p w14:paraId="3D7C264D" w14:textId="77777777" w:rsidR="00055488" w:rsidRDefault="00A27210">
          <w:pPr>
            <w:pStyle w:val="TOC2"/>
            <w:tabs>
              <w:tab w:val="right" w:leader="dot" w:pos="9010"/>
            </w:tabs>
            <w:rPr>
              <w:rFonts w:eastAsiaTheme="minorEastAsia" w:cstheme="minorBidi"/>
              <w:smallCaps w:val="0"/>
              <w:noProof/>
              <w:sz w:val="24"/>
              <w:szCs w:val="24"/>
            </w:rPr>
          </w:pPr>
          <w:hyperlink w:anchor="_Toc513099384" w:history="1">
            <w:r w:rsidR="00055488" w:rsidRPr="005E72B3">
              <w:rPr>
                <w:rStyle w:val="Hyperlink"/>
                <w:rFonts w:ascii="Times New Roman" w:hAnsi="Times New Roman"/>
                <w:noProof/>
              </w:rPr>
              <w:t>2.2 Ageing</w:t>
            </w:r>
            <w:r w:rsidR="00055488">
              <w:rPr>
                <w:noProof/>
                <w:webHidden/>
              </w:rPr>
              <w:tab/>
            </w:r>
            <w:r w:rsidR="00055488">
              <w:rPr>
                <w:noProof/>
                <w:webHidden/>
              </w:rPr>
              <w:fldChar w:fldCharType="begin"/>
            </w:r>
            <w:r w:rsidR="00055488">
              <w:rPr>
                <w:noProof/>
                <w:webHidden/>
              </w:rPr>
              <w:instrText xml:space="preserve"> PAGEREF _Toc513099384 \h </w:instrText>
            </w:r>
            <w:r w:rsidR="00055488">
              <w:rPr>
                <w:noProof/>
                <w:webHidden/>
              </w:rPr>
            </w:r>
            <w:r w:rsidR="00055488">
              <w:rPr>
                <w:noProof/>
                <w:webHidden/>
              </w:rPr>
              <w:fldChar w:fldCharType="separate"/>
            </w:r>
            <w:r w:rsidR="00055488">
              <w:rPr>
                <w:noProof/>
                <w:webHidden/>
              </w:rPr>
              <w:t>3</w:t>
            </w:r>
            <w:r w:rsidR="00055488">
              <w:rPr>
                <w:noProof/>
                <w:webHidden/>
              </w:rPr>
              <w:fldChar w:fldCharType="end"/>
            </w:r>
          </w:hyperlink>
        </w:p>
        <w:p w14:paraId="5ED63196" w14:textId="77777777" w:rsidR="00055488" w:rsidRDefault="00A27210">
          <w:pPr>
            <w:pStyle w:val="TOC2"/>
            <w:tabs>
              <w:tab w:val="right" w:leader="dot" w:pos="9010"/>
            </w:tabs>
            <w:rPr>
              <w:rFonts w:eastAsiaTheme="minorEastAsia" w:cstheme="minorBidi"/>
              <w:smallCaps w:val="0"/>
              <w:noProof/>
              <w:sz w:val="24"/>
              <w:szCs w:val="24"/>
            </w:rPr>
          </w:pPr>
          <w:hyperlink w:anchor="_Toc513099385" w:history="1">
            <w:r w:rsidR="00055488" w:rsidRPr="005E72B3">
              <w:rPr>
                <w:rStyle w:val="Hyperlink"/>
                <w:rFonts w:ascii="Times New Roman" w:hAnsi="Times New Roman"/>
                <w:noProof/>
              </w:rPr>
              <w:t>2.3 Senescent Cells</w:t>
            </w:r>
            <w:r w:rsidR="00055488">
              <w:rPr>
                <w:noProof/>
                <w:webHidden/>
              </w:rPr>
              <w:tab/>
            </w:r>
            <w:r w:rsidR="00055488">
              <w:rPr>
                <w:noProof/>
                <w:webHidden/>
              </w:rPr>
              <w:fldChar w:fldCharType="begin"/>
            </w:r>
            <w:r w:rsidR="00055488">
              <w:rPr>
                <w:noProof/>
                <w:webHidden/>
              </w:rPr>
              <w:instrText xml:space="preserve"> PAGEREF _Toc513099385 \h </w:instrText>
            </w:r>
            <w:r w:rsidR="00055488">
              <w:rPr>
                <w:noProof/>
                <w:webHidden/>
              </w:rPr>
            </w:r>
            <w:r w:rsidR="00055488">
              <w:rPr>
                <w:noProof/>
                <w:webHidden/>
              </w:rPr>
              <w:fldChar w:fldCharType="separate"/>
            </w:r>
            <w:r w:rsidR="00055488">
              <w:rPr>
                <w:noProof/>
                <w:webHidden/>
              </w:rPr>
              <w:t>3</w:t>
            </w:r>
            <w:r w:rsidR="00055488">
              <w:rPr>
                <w:noProof/>
                <w:webHidden/>
              </w:rPr>
              <w:fldChar w:fldCharType="end"/>
            </w:r>
          </w:hyperlink>
        </w:p>
        <w:p w14:paraId="5A392A9F" w14:textId="77777777" w:rsidR="00055488" w:rsidRDefault="00A27210">
          <w:pPr>
            <w:pStyle w:val="TOC2"/>
            <w:tabs>
              <w:tab w:val="right" w:leader="dot" w:pos="9010"/>
            </w:tabs>
            <w:rPr>
              <w:rFonts w:eastAsiaTheme="minorEastAsia" w:cstheme="minorBidi"/>
              <w:smallCaps w:val="0"/>
              <w:noProof/>
              <w:sz w:val="24"/>
              <w:szCs w:val="24"/>
            </w:rPr>
          </w:pPr>
          <w:hyperlink w:anchor="_Toc513099386" w:history="1">
            <w:r w:rsidR="00055488" w:rsidRPr="005E72B3">
              <w:rPr>
                <w:rStyle w:val="Hyperlink"/>
                <w:rFonts w:ascii="Times New Roman" w:hAnsi="Times New Roman"/>
                <w:noProof/>
              </w:rPr>
              <w:t>2.4 Atheroprone Sites</w:t>
            </w:r>
            <w:r w:rsidR="00055488">
              <w:rPr>
                <w:noProof/>
                <w:webHidden/>
              </w:rPr>
              <w:tab/>
            </w:r>
            <w:r w:rsidR="00055488">
              <w:rPr>
                <w:noProof/>
                <w:webHidden/>
              </w:rPr>
              <w:fldChar w:fldCharType="begin"/>
            </w:r>
            <w:r w:rsidR="00055488">
              <w:rPr>
                <w:noProof/>
                <w:webHidden/>
              </w:rPr>
              <w:instrText xml:space="preserve"> PAGEREF _Toc513099386 \h </w:instrText>
            </w:r>
            <w:r w:rsidR="00055488">
              <w:rPr>
                <w:noProof/>
                <w:webHidden/>
              </w:rPr>
            </w:r>
            <w:r w:rsidR="00055488">
              <w:rPr>
                <w:noProof/>
                <w:webHidden/>
              </w:rPr>
              <w:fldChar w:fldCharType="separate"/>
            </w:r>
            <w:r w:rsidR="00055488">
              <w:rPr>
                <w:noProof/>
                <w:webHidden/>
              </w:rPr>
              <w:t>3</w:t>
            </w:r>
            <w:r w:rsidR="00055488">
              <w:rPr>
                <w:noProof/>
                <w:webHidden/>
              </w:rPr>
              <w:fldChar w:fldCharType="end"/>
            </w:r>
          </w:hyperlink>
        </w:p>
        <w:p w14:paraId="5E24FB83" w14:textId="77777777" w:rsidR="00055488" w:rsidRDefault="00A27210">
          <w:pPr>
            <w:pStyle w:val="TOC2"/>
            <w:tabs>
              <w:tab w:val="right" w:leader="dot" w:pos="9010"/>
            </w:tabs>
            <w:rPr>
              <w:rFonts w:eastAsiaTheme="minorEastAsia" w:cstheme="minorBidi"/>
              <w:smallCaps w:val="0"/>
              <w:noProof/>
              <w:sz w:val="24"/>
              <w:szCs w:val="24"/>
            </w:rPr>
          </w:pPr>
          <w:hyperlink w:anchor="_Toc513099387" w:history="1">
            <w:r w:rsidR="00055488" w:rsidRPr="005E72B3">
              <w:rPr>
                <w:rStyle w:val="Hyperlink"/>
                <w:rFonts w:ascii="Times New Roman" w:hAnsi="Times New Roman"/>
                <w:noProof/>
              </w:rPr>
              <w:t>2.5 Methods of Modelling</w:t>
            </w:r>
            <w:r w:rsidR="00055488">
              <w:rPr>
                <w:noProof/>
                <w:webHidden/>
              </w:rPr>
              <w:tab/>
            </w:r>
            <w:r w:rsidR="00055488">
              <w:rPr>
                <w:noProof/>
                <w:webHidden/>
              </w:rPr>
              <w:fldChar w:fldCharType="begin"/>
            </w:r>
            <w:r w:rsidR="00055488">
              <w:rPr>
                <w:noProof/>
                <w:webHidden/>
              </w:rPr>
              <w:instrText xml:space="preserve"> PAGEREF _Toc513099387 \h </w:instrText>
            </w:r>
            <w:r w:rsidR="00055488">
              <w:rPr>
                <w:noProof/>
                <w:webHidden/>
              </w:rPr>
            </w:r>
            <w:r w:rsidR="00055488">
              <w:rPr>
                <w:noProof/>
                <w:webHidden/>
              </w:rPr>
              <w:fldChar w:fldCharType="separate"/>
            </w:r>
            <w:r w:rsidR="00055488">
              <w:rPr>
                <w:noProof/>
                <w:webHidden/>
              </w:rPr>
              <w:t>3</w:t>
            </w:r>
            <w:r w:rsidR="00055488">
              <w:rPr>
                <w:noProof/>
                <w:webHidden/>
              </w:rPr>
              <w:fldChar w:fldCharType="end"/>
            </w:r>
          </w:hyperlink>
        </w:p>
        <w:p w14:paraId="4BD1C40E" w14:textId="77777777" w:rsidR="00055488" w:rsidRDefault="00A27210">
          <w:pPr>
            <w:pStyle w:val="TOC2"/>
            <w:tabs>
              <w:tab w:val="right" w:leader="dot" w:pos="9010"/>
            </w:tabs>
            <w:rPr>
              <w:rFonts w:eastAsiaTheme="minorEastAsia" w:cstheme="minorBidi"/>
              <w:smallCaps w:val="0"/>
              <w:noProof/>
              <w:sz w:val="24"/>
              <w:szCs w:val="24"/>
            </w:rPr>
          </w:pPr>
          <w:hyperlink w:anchor="_Toc513099388" w:history="1">
            <w:r w:rsidR="00055488" w:rsidRPr="005E72B3">
              <w:rPr>
                <w:rStyle w:val="Hyperlink"/>
                <w:rFonts w:ascii="Times New Roman" w:hAnsi="Times New Roman"/>
                <w:noProof/>
              </w:rPr>
              <w:t>2.6 Review of Agent Based Software</w:t>
            </w:r>
            <w:r w:rsidR="00055488">
              <w:rPr>
                <w:noProof/>
                <w:webHidden/>
              </w:rPr>
              <w:tab/>
            </w:r>
            <w:r w:rsidR="00055488">
              <w:rPr>
                <w:noProof/>
                <w:webHidden/>
              </w:rPr>
              <w:fldChar w:fldCharType="begin"/>
            </w:r>
            <w:r w:rsidR="00055488">
              <w:rPr>
                <w:noProof/>
                <w:webHidden/>
              </w:rPr>
              <w:instrText xml:space="preserve"> PAGEREF _Toc513099388 \h </w:instrText>
            </w:r>
            <w:r w:rsidR="00055488">
              <w:rPr>
                <w:noProof/>
                <w:webHidden/>
              </w:rPr>
            </w:r>
            <w:r w:rsidR="00055488">
              <w:rPr>
                <w:noProof/>
                <w:webHidden/>
              </w:rPr>
              <w:fldChar w:fldCharType="separate"/>
            </w:r>
            <w:r w:rsidR="00055488">
              <w:rPr>
                <w:noProof/>
                <w:webHidden/>
              </w:rPr>
              <w:t>4</w:t>
            </w:r>
            <w:r w:rsidR="00055488">
              <w:rPr>
                <w:noProof/>
                <w:webHidden/>
              </w:rPr>
              <w:fldChar w:fldCharType="end"/>
            </w:r>
          </w:hyperlink>
        </w:p>
        <w:p w14:paraId="495B2367" w14:textId="77777777" w:rsidR="00055488" w:rsidRDefault="00A27210">
          <w:pPr>
            <w:pStyle w:val="TOC2"/>
            <w:tabs>
              <w:tab w:val="right" w:leader="dot" w:pos="9010"/>
            </w:tabs>
            <w:rPr>
              <w:rFonts w:eastAsiaTheme="minorEastAsia" w:cstheme="minorBidi"/>
              <w:smallCaps w:val="0"/>
              <w:noProof/>
              <w:sz w:val="24"/>
              <w:szCs w:val="24"/>
            </w:rPr>
          </w:pPr>
          <w:hyperlink w:anchor="_Toc513099389" w:history="1">
            <w:r w:rsidR="00055488" w:rsidRPr="005E72B3">
              <w:rPr>
                <w:rStyle w:val="Hyperlink"/>
                <w:rFonts w:ascii="Times New Roman" w:hAnsi="Times New Roman"/>
                <w:noProof/>
              </w:rPr>
              <w:t>2.7 Cell Migration</w:t>
            </w:r>
            <w:r w:rsidR="00055488">
              <w:rPr>
                <w:noProof/>
                <w:webHidden/>
              </w:rPr>
              <w:tab/>
            </w:r>
            <w:r w:rsidR="00055488">
              <w:rPr>
                <w:noProof/>
                <w:webHidden/>
              </w:rPr>
              <w:fldChar w:fldCharType="begin"/>
            </w:r>
            <w:r w:rsidR="00055488">
              <w:rPr>
                <w:noProof/>
                <w:webHidden/>
              </w:rPr>
              <w:instrText xml:space="preserve"> PAGEREF _Toc513099389 \h </w:instrText>
            </w:r>
            <w:r w:rsidR="00055488">
              <w:rPr>
                <w:noProof/>
                <w:webHidden/>
              </w:rPr>
            </w:r>
            <w:r w:rsidR="00055488">
              <w:rPr>
                <w:noProof/>
                <w:webHidden/>
              </w:rPr>
              <w:fldChar w:fldCharType="separate"/>
            </w:r>
            <w:r w:rsidR="00055488">
              <w:rPr>
                <w:noProof/>
                <w:webHidden/>
              </w:rPr>
              <w:t>5</w:t>
            </w:r>
            <w:r w:rsidR="00055488">
              <w:rPr>
                <w:noProof/>
                <w:webHidden/>
              </w:rPr>
              <w:fldChar w:fldCharType="end"/>
            </w:r>
          </w:hyperlink>
        </w:p>
        <w:p w14:paraId="486A09D9" w14:textId="77777777" w:rsidR="00055488" w:rsidRDefault="00A27210">
          <w:pPr>
            <w:pStyle w:val="TOC2"/>
            <w:tabs>
              <w:tab w:val="right" w:leader="dot" w:pos="9010"/>
            </w:tabs>
            <w:rPr>
              <w:rFonts w:eastAsiaTheme="minorEastAsia" w:cstheme="minorBidi"/>
              <w:smallCaps w:val="0"/>
              <w:noProof/>
              <w:sz w:val="24"/>
              <w:szCs w:val="24"/>
            </w:rPr>
          </w:pPr>
          <w:hyperlink w:anchor="_Toc513099390" w:history="1">
            <w:r w:rsidR="00055488" w:rsidRPr="005E72B3">
              <w:rPr>
                <w:rStyle w:val="Hyperlink"/>
                <w:rFonts w:ascii="Times New Roman" w:hAnsi="Times New Roman"/>
                <w:noProof/>
              </w:rPr>
              <w:t>2.8 Contact Inhibition and Confluence Detection</w:t>
            </w:r>
            <w:r w:rsidR="00055488">
              <w:rPr>
                <w:noProof/>
                <w:webHidden/>
              </w:rPr>
              <w:tab/>
            </w:r>
            <w:r w:rsidR="00055488">
              <w:rPr>
                <w:noProof/>
                <w:webHidden/>
              </w:rPr>
              <w:fldChar w:fldCharType="begin"/>
            </w:r>
            <w:r w:rsidR="00055488">
              <w:rPr>
                <w:noProof/>
                <w:webHidden/>
              </w:rPr>
              <w:instrText xml:space="preserve"> PAGEREF _Toc513099390 \h </w:instrText>
            </w:r>
            <w:r w:rsidR="00055488">
              <w:rPr>
                <w:noProof/>
                <w:webHidden/>
              </w:rPr>
            </w:r>
            <w:r w:rsidR="00055488">
              <w:rPr>
                <w:noProof/>
                <w:webHidden/>
              </w:rPr>
              <w:fldChar w:fldCharType="separate"/>
            </w:r>
            <w:r w:rsidR="00055488">
              <w:rPr>
                <w:noProof/>
                <w:webHidden/>
              </w:rPr>
              <w:t>5</w:t>
            </w:r>
            <w:r w:rsidR="00055488">
              <w:rPr>
                <w:noProof/>
                <w:webHidden/>
              </w:rPr>
              <w:fldChar w:fldCharType="end"/>
            </w:r>
          </w:hyperlink>
        </w:p>
        <w:p w14:paraId="2708A519"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391" w:history="1">
            <w:r w:rsidR="00055488" w:rsidRPr="005E72B3">
              <w:rPr>
                <w:rStyle w:val="Hyperlink"/>
                <w:noProof/>
              </w:rPr>
              <w:t>3 Requirements and Analysis</w:t>
            </w:r>
            <w:r w:rsidR="00055488">
              <w:rPr>
                <w:noProof/>
                <w:webHidden/>
              </w:rPr>
              <w:tab/>
            </w:r>
            <w:r w:rsidR="00055488">
              <w:rPr>
                <w:noProof/>
                <w:webHidden/>
              </w:rPr>
              <w:fldChar w:fldCharType="begin"/>
            </w:r>
            <w:r w:rsidR="00055488">
              <w:rPr>
                <w:noProof/>
                <w:webHidden/>
              </w:rPr>
              <w:instrText xml:space="preserve"> PAGEREF _Toc513099391 \h </w:instrText>
            </w:r>
            <w:r w:rsidR="00055488">
              <w:rPr>
                <w:noProof/>
                <w:webHidden/>
              </w:rPr>
            </w:r>
            <w:r w:rsidR="00055488">
              <w:rPr>
                <w:noProof/>
                <w:webHidden/>
              </w:rPr>
              <w:fldChar w:fldCharType="separate"/>
            </w:r>
            <w:r w:rsidR="00055488">
              <w:rPr>
                <w:noProof/>
                <w:webHidden/>
              </w:rPr>
              <w:t>6</w:t>
            </w:r>
            <w:r w:rsidR="00055488">
              <w:rPr>
                <w:noProof/>
                <w:webHidden/>
              </w:rPr>
              <w:fldChar w:fldCharType="end"/>
            </w:r>
          </w:hyperlink>
        </w:p>
        <w:p w14:paraId="11B26CB4" w14:textId="77777777" w:rsidR="00055488" w:rsidRDefault="00A27210">
          <w:pPr>
            <w:pStyle w:val="TOC2"/>
            <w:tabs>
              <w:tab w:val="right" w:leader="dot" w:pos="9010"/>
            </w:tabs>
            <w:rPr>
              <w:rFonts w:eastAsiaTheme="minorEastAsia" w:cstheme="minorBidi"/>
              <w:smallCaps w:val="0"/>
              <w:noProof/>
              <w:sz w:val="24"/>
              <w:szCs w:val="24"/>
            </w:rPr>
          </w:pPr>
          <w:hyperlink w:anchor="_Toc513099392" w:history="1">
            <w:r w:rsidR="00055488" w:rsidRPr="005E72B3">
              <w:rPr>
                <w:rStyle w:val="Hyperlink"/>
                <w:rFonts w:ascii="Times New Roman" w:hAnsi="Times New Roman"/>
                <w:noProof/>
              </w:rPr>
              <w:t>3.1 Methodology</w:t>
            </w:r>
            <w:r w:rsidR="00055488">
              <w:rPr>
                <w:noProof/>
                <w:webHidden/>
              </w:rPr>
              <w:tab/>
            </w:r>
            <w:r w:rsidR="00055488">
              <w:rPr>
                <w:noProof/>
                <w:webHidden/>
              </w:rPr>
              <w:fldChar w:fldCharType="begin"/>
            </w:r>
            <w:r w:rsidR="00055488">
              <w:rPr>
                <w:noProof/>
                <w:webHidden/>
              </w:rPr>
              <w:instrText xml:space="preserve"> PAGEREF _Toc513099392 \h </w:instrText>
            </w:r>
            <w:r w:rsidR="00055488">
              <w:rPr>
                <w:noProof/>
                <w:webHidden/>
              </w:rPr>
            </w:r>
            <w:r w:rsidR="00055488">
              <w:rPr>
                <w:noProof/>
                <w:webHidden/>
              </w:rPr>
              <w:fldChar w:fldCharType="separate"/>
            </w:r>
            <w:r w:rsidR="00055488">
              <w:rPr>
                <w:noProof/>
                <w:webHidden/>
              </w:rPr>
              <w:t>6</w:t>
            </w:r>
            <w:r w:rsidR="00055488">
              <w:rPr>
                <w:noProof/>
                <w:webHidden/>
              </w:rPr>
              <w:fldChar w:fldCharType="end"/>
            </w:r>
          </w:hyperlink>
        </w:p>
        <w:p w14:paraId="0500E6D9" w14:textId="77777777" w:rsidR="00055488" w:rsidRDefault="00A27210">
          <w:pPr>
            <w:pStyle w:val="TOC2"/>
            <w:tabs>
              <w:tab w:val="right" w:leader="dot" w:pos="9010"/>
            </w:tabs>
            <w:rPr>
              <w:rFonts w:eastAsiaTheme="minorEastAsia" w:cstheme="minorBidi"/>
              <w:smallCaps w:val="0"/>
              <w:noProof/>
              <w:sz w:val="24"/>
              <w:szCs w:val="24"/>
            </w:rPr>
          </w:pPr>
          <w:hyperlink w:anchor="_Toc513099393" w:history="1">
            <w:r w:rsidR="00055488" w:rsidRPr="005E72B3">
              <w:rPr>
                <w:rStyle w:val="Hyperlink"/>
                <w:rFonts w:ascii="Times New Roman" w:hAnsi="Times New Roman"/>
                <w:noProof/>
              </w:rPr>
              <w:t>3.2 Aims and Requirements</w:t>
            </w:r>
            <w:r w:rsidR="00055488">
              <w:rPr>
                <w:noProof/>
                <w:webHidden/>
              </w:rPr>
              <w:tab/>
            </w:r>
            <w:r w:rsidR="00055488">
              <w:rPr>
                <w:noProof/>
                <w:webHidden/>
              </w:rPr>
              <w:fldChar w:fldCharType="begin"/>
            </w:r>
            <w:r w:rsidR="00055488">
              <w:rPr>
                <w:noProof/>
                <w:webHidden/>
              </w:rPr>
              <w:instrText xml:space="preserve"> PAGEREF _Toc513099393 \h </w:instrText>
            </w:r>
            <w:r w:rsidR="00055488">
              <w:rPr>
                <w:noProof/>
                <w:webHidden/>
              </w:rPr>
            </w:r>
            <w:r w:rsidR="00055488">
              <w:rPr>
                <w:noProof/>
                <w:webHidden/>
              </w:rPr>
              <w:fldChar w:fldCharType="separate"/>
            </w:r>
            <w:r w:rsidR="00055488">
              <w:rPr>
                <w:noProof/>
                <w:webHidden/>
              </w:rPr>
              <w:t>6</w:t>
            </w:r>
            <w:r w:rsidR="00055488">
              <w:rPr>
                <w:noProof/>
                <w:webHidden/>
              </w:rPr>
              <w:fldChar w:fldCharType="end"/>
            </w:r>
          </w:hyperlink>
        </w:p>
        <w:p w14:paraId="0EA4C1D1" w14:textId="77777777" w:rsidR="00055488" w:rsidRDefault="00A27210">
          <w:pPr>
            <w:pStyle w:val="TOC3"/>
            <w:tabs>
              <w:tab w:val="right" w:leader="dot" w:pos="9010"/>
            </w:tabs>
            <w:rPr>
              <w:rFonts w:eastAsiaTheme="minorEastAsia" w:cstheme="minorBidi"/>
              <w:i w:val="0"/>
              <w:iCs w:val="0"/>
              <w:noProof/>
              <w:sz w:val="24"/>
              <w:szCs w:val="24"/>
            </w:rPr>
          </w:pPr>
          <w:hyperlink w:anchor="_Toc513099394" w:history="1">
            <w:r w:rsidR="00055488" w:rsidRPr="005E72B3">
              <w:rPr>
                <w:rStyle w:val="Hyperlink"/>
                <w:rFonts w:ascii="Times New Roman" w:hAnsi="Times New Roman"/>
                <w:noProof/>
              </w:rPr>
              <w:t>3.2.1 Functional Requirements</w:t>
            </w:r>
            <w:r w:rsidR="00055488">
              <w:rPr>
                <w:noProof/>
                <w:webHidden/>
              </w:rPr>
              <w:tab/>
            </w:r>
            <w:r w:rsidR="00055488">
              <w:rPr>
                <w:noProof/>
                <w:webHidden/>
              </w:rPr>
              <w:fldChar w:fldCharType="begin"/>
            </w:r>
            <w:r w:rsidR="00055488">
              <w:rPr>
                <w:noProof/>
                <w:webHidden/>
              </w:rPr>
              <w:instrText xml:space="preserve"> PAGEREF _Toc513099394 \h </w:instrText>
            </w:r>
            <w:r w:rsidR="00055488">
              <w:rPr>
                <w:noProof/>
                <w:webHidden/>
              </w:rPr>
            </w:r>
            <w:r w:rsidR="00055488">
              <w:rPr>
                <w:noProof/>
                <w:webHidden/>
              </w:rPr>
              <w:fldChar w:fldCharType="separate"/>
            </w:r>
            <w:r w:rsidR="00055488">
              <w:rPr>
                <w:noProof/>
                <w:webHidden/>
              </w:rPr>
              <w:t>6</w:t>
            </w:r>
            <w:r w:rsidR="00055488">
              <w:rPr>
                <w:noProof/>
                <w:webHidden/>
              </w:rPr>
              <w:fldChar w:fldCharType="end"/>
            </w:r>
          </w:hyperlink>
        </w:p>
        <w:p w14:paraId="61AC1E21" w14:textId="77777777" w:rsidR="00055488" w:rsidRDefault="00A27210">
          <w:pPr>
            <w:pStyle w:val="TOC3"/>
            <w:tabs>
              <w:tab w:val="right" w:leader="dot" w:pos="9010"/>
            </w:tabs>
            <w:rPr>
              <w:rFonts w:eastAsiaTheme="minorEastAsia" w:cstheme="minorBidi"/>
              <w:i w:val="0"/>
              <w:iCs w:val="0"/>
              <w:noProof/>
              <w:sz w:val="24"/>
              <w:szCs w:val="24"/>
            </w:rPr>
          </w:pPr>
          <w:hyperlink w:anchor="_Toc513099395" w:history="1">
            <w:r w:rsidR="00055488" w:rsidRPr="005E72B3">
              <w:rPr>
                <w:rStyle w:val="Hyperlink"/>
                <w:rFonts w:ascii="Times New Roman" w:hAnsi="Times New Roman"/>
                <w:noProof/>
              </w:rPr>
              <w:t>3.2.2 Non-functional Requirements</w:t>
            </w:r>
            <w:r w:rsidR="00055488">
              <w:rPr>
                <w:noProof/>
                <w:webHidden/>
              </w:rPr>
              <w:tab/>
            </w:r>
            <w:r w:rsidR="00055488">
              <w:rPr>
                <w:noProof/>
                <w:webHidden/>
              </w:rPr>
              <w:fldChar w:fldCharType="begin"/>
            </w:r>
            <w:r w:rsidR="00055488">
              <w:rPr>
                <w:noProof/>
                <w:webHidden/>
              </w:rPr>
              <w:instrText xml:space="preserve"> PAGEREF _Toc513099395 \h </w:instrText>
            </w:r>
            <w:r w:rsidR="00055488">
              <w:rPr>
                <w:noProof/>
                <w:webHidden/>
              </w:rPr>
            </w:r>
            <w:r w:rsidR="00055488">
              <w:rPr>
                <w:noProof/>
                <w:webHidden/>
              </w:rPr>
              <w:fldChar w:fldCharType="separate"/>
            </w:r>
            <w:r w:rsidR="00055488">
              <w:rPr>
                <w:noProof/>
                <w:webHidden/>
              </w:rPr>
              <w:t>7</w:t>
            </w:r>
            <w:r w:rsidR="00055488">
              <w:rPr>
                <w:noProof/>
                <w:webHidden/>
              </w:rPr>
              <w:fldChar w:fldCharType="end"/>
            </w:r>
          </w:hyperlink>
        </w:p>
        <w:p w14:paraId="230CC277" w14:textId="77777777" w:rsidR="00055488" w:rsidRDefault="00A27210">
          <w:pPr>
            <w:pStyle w:val="TOC3"/>
            <w:tabs>
              <w:tab w:val="right" w:leader="dot" w:pos="9010"/>
            </w:tabs>
            <w:rPr>
              <w:rFonts w:eastAsiaTheme="minorEastAsia" w:cstheme="minorBidi"/>
              <w:i w:val="0"/>
              <w:iCs w:val="0"/>
              <w:noProof/>
              <w:sz w:val="24"/>
              <w:szCs w:val="24"/>
            </w:rPr>
          </w:pPr>
          <w:hyperlink w:anchor="_Toc513099396" w:history="1">
            <w:r w:rsidR="00055488" w:rsidRPr="005E72B3">
              <w:rPr>
                <w:rStyle w:val="Hyperlink"/>
                <w:rFonts w:ascii="Times New Roman" w:hAnsi="Times New Roman"/>
                <w:noProof/>
              </w:rPr>
              <w:t>3.2.3 Parameters and Rules</w:t>
            </w:r>
            <w:r w:rsidR="00055488">
              <w:rPr>
                <w:noProof/>
                <w:webHidden/>
              </w:rPr>
              <w:tab/>
            </w:r>
            <w:r w:rsidR="00055488">
              <w:rPr>
                <w:noProof/>
                <w:webHidden/>
              </w:rPr>
              <w:fldChar w:fldCharType="begin"/>
            </w:r>
            <w:r w:rsidR="00055488">
              <w:rPr>
                <w:noProof/>
                <w:webHidden/>
              </w:rPr>
              <w:instrText xml:space="preserve"> PAGEREF _Toc513099396 \h </w:instrText>
            </w:r>
            <w:r w:rsidR="00055488">
              <w:rPr>
                <w:noProof/>
                <w:webHidden/>
              </w:rPr>
            </w:r>
            <w:r w:rsidR="00055488">
              <w:rPr>
                <w:noProof/>
                <w:webHidden/>
              </w:rPr>
              <w:fldChar w:fldCharType="separate"/>
            </w:r>
            <w:r w:rsidR="00055488">
              <w:rPr>
                <w:noProof/>
                <w:webHidden/>
              </w:rPr>
              <w:t>7</w:t>
            </w:r>
            <w:r w:rsidR="00055488">
              <w:rPr>
                <w:noProof/>
                <w:webHidden/>
              </w:rPr>
              <w:fldChar w:fldCharType="end"/>
            </w:r>
          </w:hyperlink>
        </w:p>
        <w:p w14:paraId="3B8D06FA" w14:textId="77777777" w:rsidR="00055488" w:rsidRDefault="00A27210">
          <w:pPr>
            <w:pStyle w:val="TOC3"/>
            <w:tabs>
              <w:tab w:val="right" w:leader="dot" w:pos="9010"/>
            </w:tabs>
            <w:rPr>
              <w:rFonts w:eastAsiaTheme="minorEastAsia" w:cstheme="minorBidi"/>
              <w:i w:val="0"/>
              <w:iCs w:val="0"/>
              <w:noProof/>
              <w:sz w:val="24"/>
              <w:szCs w:val="24"/>
            </w:rPr>
          </w:pPr>
          <w:hyperlink w:anchor="_Toc513099397" w:history="1">
            <w:r w:rsidR="00055488" w:rsidRPr="005E72B3">
              <w:rPr>
                <w:rStyle w:val="Hyperlink"/>
                <w:rFonts w:ascii="Times New Roman" w:hAnsi="Times New Roman"/>
                <w:noProof/>
              </w:rPr>
              <w:t>3.2.4 Emergent Behaviours</w:t>
            </w:r>
            <w:r w:rsidR="00055488">
              <w:rPr>
                <w:noProof/>
                <w:webHidden/>
              </w:rPr>
              <w:tab/>
            </w:r>
            <w:r w:rsidR="00055488">
              <w:rPr>
                <w:noProof/>
                <w:webHidden/>
              </w:rPr>
              <w:fldChar w:fldCharType="begin"/>
            </w:r>
            <w:r w:rsidR="00055488">
              <w:rPr>
                <w:noProof/>
                <w:webHidden/>
              </w:rPr>
              <w:instrText xml:space="preserve"> PAGEREF _Toc513099397 \h </w:instrText>
            </w:r>
            <w:r w:rsidR="00055488">
              <w:rPr>
                <w:noProof/>
                <w:webHidden/>
              </w:rPr>
            </w:r>
            <w:r w:rsidR="00055488">
              <w:rPr>
                <w:noProof/>
                <w:webHidden/>
              </w:rPr>
              <w:fldChar w:fldCharType="separate"/>
            </w:r>
            <w:r w:rsidR="00055488">
              <w:rPr>
                <w:noProof/>
                <w:webHidden/>
              </w:rPr>
              <w:t>7</w:t>
            </w:r>
            <w:r w:rsidR="00055488">
              <w:rPr>
                <w:noProof/>
                <w:webHidden/>
              </w:rPr>
              <w:fldChar w:fldCharType="end"/>
            </w:r>
          </w:hyperlink>
        </w:p>
        <w:p w14:paraId="2C51840E" w14:textId="77777777" w:rsidR="00055488" w:rsidRDefault="00A27210">
          <w:pPr>
            <w:pStyle w:val="TOC2"/>
            <w:tabs>
              <w:tab w:val="right" w:leader="dot" w:pos="9010"/>
            </w:tabs>
            <w:rPr>
              <w:rFonts w:eastAsiaTheme="minorEastAsia" w:cstheme="minorBidi"/>
              <w:smallCaps w:val="0"/>
              <w:noProof/>
              <w:sz w:val="24"/>
              <w:szCs w:val="24"/>
            </w:rPr>
          </w:pPr>
          <w:hyperlink w:anchor="_Toc513099398" w:history="1">
            <w:r w:rsidR="00055488" w:rsidRPr="005E72B3">
              <w:rPr>
                <w:rStyle w:val="Hyperlink"/>
                <w:rFonts w:ascii="Times New Roman" w:hAnsi="Times New Roman"/>
                <w:noProof/>
              </w:rPr>
              <w:t>3.3 Limitations of Model</w:t>
            </w:r>
            <w:r w:rsidR="00055488">
              <w:rPr>
                <w:noProof/>
                <w:webHidden/>
              </w:rPr>
              <w:tab/>
            </w:r>
            <w:r w:rsidR="00055488">
              <w:rPr>
                <w:noProof/>
                <w:webHidden/>
              </w:rPr>
              <w:fldChar w:fldCharType="begin"/>
            </w:r>
            <w:r w:rsidR="00055488">
              <w:rPr>
                <w:noProof/>
                <w:webHidden/>
              </w:rPr>
              <w:instrText xml:space="preserve"> PAGEREF _Toc513099398 \h </w:instrText>
            </w:r>
            <w:r w:rsidR="00055488">
              <w:rPr>
                <w:noProof/>
                <w:webHidden/>
              </w:rPr>
            </w:r>
            <w:r w:rsidR="00055488">
              <w:rPr>
                <w:noProof/>
                <w:webHidden/>
              </w:rPr>
              <w:fldChar w:fldCharType="separate"/>
            </w:r>
            <w:r w:rsidR="00055488">
              <w:rPr>
                <w:noProof/>
                <w:webHidden/>
              </w:rPr>
              <w:t>7</w:t>
            </w:r>
            <w:r w:rsidR="00055488">
              <w:rPr>
                <w:noProof/>
                <w:webHidden/>
              </w:rPr>
              <w:fldChar w:fldCharType="end"/>
            </w:r>
          </w:hyperlink>
        </w:p>
        <w:p w14:paraId="4E43E1C1" w14:textId="77777777" w:rsidR="00055488" w:rsidRDefault="00A27210">
          <w:pPr>
            <w:pStyle w:val="TOC2"/>
            <w:tabs>
              <w:tab w:val="right" w:leader="dot" w:pos="9010"/>
            </w:tabs>
            <w:rPr>
              <w:rFonts w:eastAsiaTheme="minorEastAsia" w:cstheme="minorBidi"/>
              <w:smallCaps w:val="0"/>
              <w:noProof/>
              <w:sz w:val="24"/>
              <w:szCs w:val="24"/>
            </w:rPr>
          </w:pPr>
          <w:hyperlink w:anchor="_Toc513099399" w:history="1">
            <w:r w:rsidR="00055488" w:rsidRPr="005E72B3">
              <w:rPr>
                <w:rStyle w:val="Hyperlink"/>
                <w:rFonts w:ascii="Times New Roman" w:hAnsi="Times New Roman"/>
                <w:noProof/>
              </w:rPr>
              <w:t>3.4 Risk Analysis</w:t>
            </w:r>
            <w:r w:rsidR="00055488">
              <w:rPr>
                <w:noProof/>
                <w:webHidden/>
              </w:rPr>
              <w:tab/>
            </w:r>
            <w:r w:rsidR="00055488">
              <w:rPr>
                <w:noProof/>
                <w:webHidden/>
              </w:rPr>
              <w:fldChar w:fldCharType="begin"/>
            </w:r>
            <w:r w:rsidR="00055488">
              <w:rPr>
                <w:noProof/>
                <w:webHidden/>
              </w:rPr>
              <w:instrText xml:space="preserve"> PAGEREF _Toc513099399 \h </w:instrText>
            </w:r>
            <w:r w:rsidR="00055488">
              <w:rPr>
                <w:noProof/>
                <w:webHidden/>
              </w:rPr>
            </w:r>
            <w:r w:rsidR="00055488">
              <w:rPr>
                <w:noProof/>
                <w:webHidden/>
              </w:rPr>
              <w:fldChar w:fldCharType="separate"/>
            </w:r>
            <w:r w:rsidR="00055488">
              <w:rPr>
                <w:noProof/>
                <w:webHidden/>
              </w:rPr>
              <w:t>7</w:t>
            </w:r>
            <w:r w:rsidR="00055488">
              <w:rPr>
                <w:noProof/>
                <w:webHidden/>
              </w:rPr>
              <w:fldChar w:fldCharType="end"/>
            </w:r>
          </w:hyperlink>
        </w:p>
        <w:p w14:paraId="1D388CB2" w14:textId="77777777" w:rsidR="00055488" w:rsidRDefault="00A27210">
          <w:pPr>
            <w:pStyle w:val="TOC2"/>
            <w:tabs>
              <w:tab w:val="right" w:leader="dot" w:pos="9010"/>
            </w:tabs>
            <w:rPr>
              <w:rFonts w:eastAsiaTheme="minorEastAsia" w:cstheme="minorBidi"/>
              <w:smallCaps w:val="0"/>
              <w:noProof/>
              <w:sz w:val="24"/>
              <w:szCs w:val="24"/>
            </w:rPr>
          </w:pPr>
          <w:hyperlink w:anchor="_Toc513099400" w:history="1">
            <w:r w:rsidR="00055488" w:rsidRPr="005E72B3">
              <w:rPr>
                <w:rStyle w:val="Hyperlink"/>
                <w:rFonts w:ascii="Times New Roman" w:hAnsi="Times New Roman"/>
                <w:noProof/>
              </w:rPr>
              <w:t>3.5 Evaluation and Testing</w:t>
            </w:r>
            <w:r w:rsidR="00055488">
              <w:rPr>
                <w:noProof/>
                <w:webHidden/>
              </w:rPr>
              <w:tab/>
            </w:r>
            <w:r w:rsidR="00055488">
              <w:rPr>
                <w:noProof/>
                <w:webHidden/>
              </w:rPr>
              <w:fldChar w:fldCharType="begin"/>
            </w:r>
            <w:r w:rsidR="00055488">
              <w:rPr>
                <w:noProof/>
                <w:webHidden/>
              </w:rPr>
              <w:instrText xml:space="preserve"> PAGEREF _Toc513099400 \h </w:instrText>
            </w:r>
            <w:r w:rsidR="00055488">
              <w:rPr>
                <w:noProof/>
                <w:webHidden/>
              </w:rPr>
            </w:r>
            <w:r w:rsidR="00055488">
              <w:rPr>
                <w:noProof/>
                <w:webHidden/>
              </w:rPr>
              <w:fldChar w:fldCharType="separate"/>
            </w:r>
            <w:r w:rsidR="00055488">
              <w:rPr>
                <w:noProof/>
                <w:webHidden/>
              </w:rPr>
              <w:t>9</w:t>
            </w:r>
            <w:r w:rsidR="00055488">
              <w:rPr>
                <w:noProof/>
                <w:webHidden/>
              </w:rPr>
              <w:fldChar w:fldCharType="end"/>
            </w:r>
          </w:hyperlink>
        </w:p>
        <w:p w14:paraId="1D7A4B81"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401" w:history="1">
            <w:r w:rsidR="00055488" w:rsidRPr="005E72B3">
              <w:rPr>
                <w:rStyle w:val="Hyperlink"/>
                <w:noProof/>
              </w:rPr>
              <w:t>4 Design</w:t>
            </w:r>
            <w:r w:rsidR="00055488">
              <w:rPr>
                <w:noProof/>
                <w:webHidden/>
              </w:rPr>
              <w:tab/>
            </w:r>
            <w:r w:rsidR="00055488">
              <w:rPr>
                <w:noProof/>
                <w:webHidden/>
              </w:rPr>
              <w:fldChar w:fldCharType="begin"/>
            </w:r>
            <w:r w:rsidR="00055488">
              <w:rPr>
                <w:noProof/>
                <w:webHidden/>
              </w:rPr>
              <w:instrText xml:space="preserve"> PAGEREF _Toc513099401 \h </w:instrText>
            </w:r>
            <w:r w:rsidR="00055488">
              <w:rPr>
                <w:noProof/>
                <w:webHidden/>
              </w:rPr>
            </w:r>
            <w:r w:rsidR="00055488">
              <w:rPr>
                <w:noProof/>
                <w:webHidden/>
              </w:rPr>
              <w:fldChar w:fldCharType="separate"/>
            </w:r>
            <w:r w:rsidR="00055488">
              <w:rPr>
                <w:noProof/>
                <w:webHidden/>
              </w:rPr>
              <w:t>10</w:t>
            </w:r>
            <w:r w:rsidR="00055488">
              <w:rPr>
                <w:noProof/>
                <w:webHidden/>
              </w:rPr>
              <w:fldChar w:fldCharType="end"/>
            </w:r>
          </w:hyperlink>
        </w:p>
        <w:p w14:paraId="77AF483C" w14:textId="77777777" w:rsidR="00055488" w:rsidRDefault="00A27210">
          <w:pPr>
            <w:pStyle w:val="TOC2"/>
            <w:tabs>
              <w:tab w:val="right" w:leader="dot" w:pos="9010"/>
            </w:tabs>
            <w:rPr>
              <w:rFonts w:eastAsiaTheme="minorEastAsia" w:cstheme="minorBidi"/>
              <w:smallCaps w:val="0"/>
              <w:noProof/>
              <w:sz w:val="24"/>
              <w:szCs w:val="24"/>
            </w:rPr>
          </w:pPr>
          <w:hyperlink w:anchor="_Toc513099402" w:history="1">
            <w:r w:rsidR="00055488" w:rsidRPr="005E72B3">
              <w:rPr>
                <w:rStyle w:val="Hyperlink"/>
                <w:rFonts w:ascii="Times New Roman" w:eastAsia="Times New Roman" w:hAnsi="Times New Roman"/>
                <w:noProof/>
              </w:rPr>
              <w:t>4.1 Theorised Program Flow</w:t>
            </w:r>
            <w:r w:rsidR="00055488">
              <w:rPr>
                <w:noProof/>
                <w:webHidden/>
              </w:rPr>
              <w:tab/>
            </w:r>
            <w:r w:rsidR="00055488">
              <w:rPr>
                <w:noProof/>
                <w:webHidden/>
              </w:rPr>
              <w:fldChar w:fldCharType="begin"/>
            </w:r>
            <w:r w:rsidR="00055488">
              <w:rPr>
                <w:noProof/>
                <w:webHidden/>
              </w:rPr>
              <w:instrText xml:space="preserve"> PAGEREF _Toc513099402 \h </w:instrText>
            </w:r>
            <w:r w:rsidR="00055488">
              <w:rPr>
                <w:noProof/>
                <w:webHidden/>
              </w:rPr>
            </w:r>
            <w:r w:rsidR="00055488">
              <w:rPr>
                <w:noProof/>
                <w:webHidden/>
              </w:rPr>
              <w:fldChar w:fldCharType="separate"/>
            </w:r>
            <w:r w:rsidR="00055488">
              <w:rPr>
                <w:noProof/>
                <w:webHidden/>
              </w:rPr>
              <w:t>10</w:t>
            </w:r>
            <w:r w:rsidR="00055488">
              <w:rPr>
                <w:noProof/>
                <w:webHidden/>
              </w:rPr>
              <w:fldChar w:fldCharType="end"/>
            </w:r>
          </w:hyperlink>
        </w:p>
        <w:p w14:paraId="1A7324BA" w14:textId="77777777" w:rsidR="00055488" w:rsidRDefault="00A27210">
          <w:pPr>
            <w:pStyle w:val="TOC3"/>
            <w:tabs>
              <w:tab w:val="right" w:leader="dot" w:pos="9010"/>
            </w:tabs>
            <w:rPr>
              <w:rFonts w:eastAsiaTheme="minorEastAsia" w:cstheme="minorBidi"/>
              <w:i w:val="0"/>
              <w:iCs w:val="0"/>
              <w:noProof/>
              <w:sz w:val="24"/>
              <w:szCs w:val="24"/>
            </w:rPr>
          </w:pPr>
          <w:hyperlink w:anchor="_Toc513099403" w:history="1">
            <w:r w:rsidR="00055488" w:rsidRPr="005E72B3">
              <w:rPr>
                <w:rStyle w:val="Hyperlink"/>
                <w:rFonts w:ascii="Times New Roman" w:eastAsia="Times New Roman" w:hAnsi="Times New Roman"/>
                <w:noProof/>
              </w:rPr>
              <w:t>4.1.1 CellABM</w:t>
            </w:r>
            <w:r w:rsidR="00055488">
              <w:rPr>
                <w:noProof/>
                <w:webHidden/>
              </w:rPr>
              <w:tab/>
            </w:r>
            <w:r w:rsidR="00055488">
              <w:rPr>
                <w:noProof/>
                <w:webHidden/>
              </w:rPr>
              <w:fldChar w:fldCharType="begin"/>
            </w:r>
            <w:r w:rsidR="00055488">
              <w:rPr>
                <w:noProof/>
                <w:webHidden/>
              </w:rPr>
              <w:instrText xml:space="preserve"> PAGEREF _Toc513099403 \h </w:instrText>
            </w:r>
            <w:r w:rsidR="00055488">
              <w:rPr>
                <w:noProof/>
                <w:webHidden/>
              </w:rPr>
            </w:r>
            <w:r w:rsidR="00055488">
              <w:rPr>
                <w:noProof/>
                <w:webHidden/>
              </w:rPr>
              <w:fldChar w:fldCharType="separate"/>
            </w:r>
            <w:r w:rsidR="00055488">
              <w:rPr>
                <w:noProof/>
                <w:webHidden/>
              </w:rPr>
              <w:t>10</w:t>
            </w:r>
            <w:r w:rsidR="00055488">
              <w:rPr>
                <w:noProof/>
                <w:webHidden/>
              </w:rPr>
              <w:fldChar w:fldCharType="end"/>
            </w:r>
          </w:hyperlink>
        </w:p>
        <w:p w14:paraId="4E54C205" w14:textId="77777777" w:rsidR="00055488" w:rsidRDefault="00A27210">
          <w:pPr>
            <w:pStyle w:val="TOC3"/>
            <w:tabs>
              <w:tab w:val="right" w:leader="dot" w:pos="9010"/>
            </w:tabs>
            <w:rPr>
              <w:rFonts w:eastAsiaTheme="minorEastAsia" w:cstheme="minorBidi"/>
              <w:i w:val="0"/>
              <w:iCs w:val="0"/>
              <w:noProof/>
              <w:sz w:val="24"/>
              <w:szCs w:val="24"/>
            </w:rPr>
          </w:pPr>
          <w:hyperlink w:anchor="_Toc513099404" w:history="1">
            <w:r w:rsidR="00055488" w:rsidRPr="005E72B3">
              <w:rPr>
                <w:rStyle w:val="Hyperlink"/>
                <w:rFonts w:ascii="Times New Roman" w:eastAsia="Times New Roman" w:hAnsi="Times New Roman"/>
                <w:noProof/>
              </w:rPr>
              <w:t>4.1.2 Cell Transitions</w:t>
            </w:r>
            <w:r w:rsidR="00055488">
              <w:rPr>
                <w:noProof/>
                <w:webHidden/>
              </w:rPr>
              <w:tab/>
            </w:r>
            <w:r w:rsidR="00055488">
              <w:rPr>
                <w:noProof/>
                <w:webHidden/>
              </w:rPr>
              <w:fldChar w:fldCharType="begin"/>
            </w:r>
            <w:r w:rsidR="00055488">
              <w:rPr>
                <w:noProof/>
                <w:webHidden/>
              </w:rPr>
              <w:instrText xml:space="preserve"> PAGEREF _Toc513099404 \h </w:instrText>
            </w:r>
            <w:r w:rsidR="00055488">
              <w:rPr>
                <w:noProof/>
                <w:webHidden/>
              </w:rPr>
            </w:r>
            <w:r w:rsidR="00055488">
              <w:rPr>
                <w:noProof/>
                <w:webHidden/>
              </w:rPr>
              <w:fldChar w:fldCharType="separate"/>
            </w:r>
            <w:r w:rsidR="00055488">
              <w:rPr>
                <w:noProof/>
                <w:webHidden/>
              </w:rPr>
              <w:t>12</w:t>
            </w:r>
            <w:r w:rsidR="00055488">
              <w:rPr>
                <w:noProof/>
                <w:webHidden/>
              </w:rPr>
              <w:fldChar w:fldCharType="end"/>
            </w:r>
          </w:hyperlink>
        </w:p>
        <w:p w14:paraId="24A41A7A" w14:textId="77777777" w:rsidR="00055488" w:rsidRDefault="00A27210">
          <w:pPr>
            <w:pStyle w:val="TOC3"/>
            <w:tabs>
              <w:tab w:val="right" w:leader="dot" w:pos="9010"/>
            </w:tabs>
            <w:rPr>
              <w:rFonts w:eastAsiaTheme="minorEastAsia" w:cstheme="minorBidi"/>
              <w:i w:val="0"/>
              <w:iCs w:val="0"/>
              <w:noProof/>
              <w:sz w:val="24"/>
              <w:szCs w:val="24"/>
            </w:rPr>
          </w:pPr>
          <w:hyperlink w:anchor="_Toc513099405" w:history="1">
            <w:r w:rsidR="00055488" w:rsidRPr="005E72B3">
              <w:rPr>
                <w:rStyle w:val="Hyperlink"/>
                <w:rFonts w:ascii="Times New Roman" w:eastAsia="Times New Roman" w:hAnsi="Times New Roman"/>
                <w:noProof/>
              </w:rPr>
              <w:t>4.1.3 Agent Solve</w:t>
            </w:r>
            <w:r w:rsidR="00055488">
              <w:rPr>
                <w:noProof/>
                <w:webHidden/>
              </w:rPr>
              <w:tab/>
            </w:r>
            <w:r w:rsidR="00055488">
              <w:rPr>
                <w:noProof/>
                <w:webHidden/>
              </w:rPr>
              <w:fldChar w:fldCharType="begin"/>
            </w:r>
            <w:r w:rsidR="00055488">
              <w:rPr>
                <w:noProof/>
                <w:webHidden/>
              </w:rPr>
              <w:instrText xml:space="preserve"> PAGEREF _Toc513099405 \h </w:instrText>
            </w:r>
            <w:r w:rsidR="00055488">
              <w:rPr>
                <w:noProof/>
                <w:webHidden/>
              </w:rPr>
            </w:r>
            <w:r w:rsidR="00055488">
              <w:rPr>
                <w:noProof/>
                <w:webHidden/>
              </w:rPr>
              <w:fldChar w:fldCharType="separate"/>
            </w:r>
            <w:r w:rsidR="00055488">
              <w:rPr>
                <w:noProof/>
                <w:webHidden/>
              </w:rPr>
              <w:t>13</w:t>
            </w:r>
            <w:r w:rsidR="00055488">
              <w:rPr>
                <w:noProof/>
                <w:webHidden/>
              </w:rPr>
              <w:fldChar w:fldCharType="end"/>
            </w:r>
          </w:hyperlink>
        </w:p>
        <w:p w14:paraId="469879EF" w14:textId="77777777" w:rsidR="00055488" w:rsidRDefault="00A27210">
          <w:pPr>
            <w:pStyle w:val="TOC3"/>
            <w:tabs>
              <w:tab w:val="right" w:leader="dot" w:pos="9010"/>
            </w:tabs>
            <w:rPr>
              <w:rFonts w:eastAsiaTheme="minorEastAsia" w:cstheme="minorBidi"/>
              <w:i w:val="0"/>
              <w:iCs w:val="0"/>
              <w:noProof/>
              <w:sz w:val="24"/>
              <w:szCs w:val="24"/>
            </w:rPr>
          </w:pPr>
          <w:hyperlink w:anchor="_Toc513099406" w:history="1">
            <w:r w:rsidR="00055488" w:rsidRPr="005E72B3">
              <w:rPr>
                <w:rStyle w:val="Hyperlink"/>
                <w:rFonts w:ascii="Times New Roman" w:eastAsia="Times New Roman" w:hAnsi="Times New Roman"/>
                <w:noProof/>
              </w:rPr>
              <w:t>4.1.4 Proliferative Growth</w:t>
            </w:r>
            <w:r w:rsidR="00055488">
              <w:rPr>
                <w:noProof/>
                <w:webHidden/>
              </w:rPr>
              <w:tab/>
            </w:r>
            <w:r w:rsidR="00055488">
              <w:rPr>
                <w:noProof/>
                <w:webHidden/>
              </w:rPr>
              <w:fldChar w:fldCharType="begin"/>
            </w:r>
            <w:r w:rsidR="00055488">
              <w:rPr>
                <w:noProof/>
                <w:webHidden/>
              </w:rPr>
              <w:instrText xml:space="preserve"> PAGEREF _Toc513099406 \h </w:instrText>
            </w:r>
            <w:r w:rsidR="00055488">
              <w:rPr>
                <w:noProof/>
                <w:webHidden/>
              </w:rPr>
            </w:r>
            <w:r w:rsidR="00055488">
              <w:rPr>
                <w:noProof/>
                <w:webHidden/>
              </w:rPr>
              <w:fldChar w:fldCharType="separate"/>
            </w:r>
            <w:r w:rsidR="00055488">
              <w:rPr>
                <w:noProof/>
                <w:webHidden/>
              </w:rPr>
              <w:t>14</w:t>
            </w:r>
            <w:r w:rsidR="00055488">
              <w:rPr>
                <w:noProof/>
                <w:webHidden/>
              </w:rPr>
              <w:fldChar w:fldCharType="end"/>
            </w:r>
          </w:hyperlink>
        </w:p>
        <w:p w14:paraId="628AA7D4" w14:textId="77777777" w:rsidR="00055488" w:rsidRDefault="00A27210">
          <w:pPr>
            <w:pStyle w:val="TOC3"/>
            <w:tabs>
              <w:tab w:val="right" w:leader="dot" w:pos="9010"/>
            </w:tabs>
            <w:rPr>
              <w:rFonts w:eastAsiaTheme="minorEastAsia" w:cstheme="minorBidi"/>
              <w:i w:val="0"/>
              <w:iCs w:val="0"/>
              <w:noProof/>
              <w:sz w:val="24"/>
              <w:szCs w:val="24"/>
            </w:rPr>
          </w:pPr>
          <w:hyperlink w:anchor="_Toc513099407" w:history="1">
            <w:r w:rsidR="00055488" w:rsidRPr="005E72B3">
              <w:rPr>
                <w:rStyle w:val="Hyperlink"/>
                <w:rFonts w:ascii="Times New Roman" w:eastAsia="Times New Roman" w:hAnsi="Times New Roman"/>
                <w:noProof/>
              </w:rPr>
              <w:t>4.1.5 Mitosis</w:t>
            </w:r>
            <w:r w:rsidR="00055488">
              <w:rPr>
                <w:noProof/>
                <w:webHidden/>
              </w:rPr>
              <w:tab/>
            </w:r>
            <w:r w:rsidR="00055488">
              <w:rPr>
                <w:noProof/>
                <w:webHidden/>
              </w:rPr>
              <w:fldChar w:fldCharType="begin"/>
            </w:r>
            <w:r w:rsidR="00055488">
              <w:rPr>
                <w:noProof/>
                <w:webHidden/>
              </w:rPr>
              <w:instrText xml:space="preserve"> PAGEREF _Toc513099407 \h </w:instrText>
            </w:r>
            <w:r w:rsidR="00055488">
              <w:rPr>
                <w:noProof/>
                <w:webHidden/>
              </w:rPr>
            </w:r>
            <w:r w:rsidR="00055488">
              <w:rPr>
                <w:noProof/>
                <w:webHidden/>
              </w:rPr>
              <w:fldChar w:fldCharType="separate"/>
            </w:r>
            <w:r w:rsidR="00055488">
              <w:rPr>
                <w:noProof/>
                <w:webHidden/>
              </w:rPr>
              <w:t>15</w:t>
            </w:r>
            <w:r w:rsidR="00055488">
              <w:rPr>
                <w:noProof/>
                <w:webHidden/>
              </w:rPr>
              <w:fldChar w:fldCharType="end"/>
            </w:r>
          </w:hyperlink>
        </w:p>
        <w:p w14:paraId="7C556054" w14:textId="77777777" w:rsidR="00055488" w:rsidRDefault="00A27210">
          <w:pPr>
            <w:pStyle w:val="TOC2"/>
            <w:tabs>
              <w:tab w:val="right" w:leader="dot" w:pos="9010"/>
            </w:tabs>
            <w:rPr>
              <w:rFonts w:eastAsiaTheme="minorEastAsia" w:cstheme="minorBidi"/>
              <w:smallCaps w:val="0"/>
              <w:noProof/>
              <w:sz w:val="24"/>
              <w:szCs w:val="24"/>
            </w:rPr>
          </w:pPr>
          <w:hyperlink w:anchor="_Toc513099408" w:history="1">
            <w:r w:rsidR="00055488" w:rsidRPr="005E72B3">
              <w:rPr>
                <w:rStyle w:val="Hyperlink"/>
                <w:rFonts w:ascii="Times New Roman" w:eastAsia="Times New Roman" w:hAnsi="Times New Roman"/>
                <w:noProof/>
              </w:rPr>
              <w:t>4.2 An overview of Python and its Class System</w:t>
            </w:r>
            <w:r w:rsidR="00055488">
              <w:rPr>
                <w:noProof/>
                <w:webHidden/>
              </w:rPr>
              <w:tab/>
            </w:r>
            <w:r w:rsidR="00055488">
              <w:rPr>
                <w:noProof/>
                <w:webHidden/>
              </w:rPr>
              <w:fldChar w:fldCharType="begin"/>
            </w:r>
            <w:r w:rsidR="00055488">
              <w:rPr>
                <w:noProof/>
                <w:webHidden/>
              </w:rPr>
              <w:instrText xml:space="preserve"> PAGEREF _Toc513099408 \h </w:instrText>
            </w:r>
            <w:r w:rsidR="00055488">
              <w:rPr>
                <w:noProof/>
                <w:webHidden/>
              </w:rPr>
            </w:r>
            <w:r w:rsidR="00055488">
              <w:rPr>
                <w:noProof/>
                <w:webHidden/>
              </w:rPr>
              <w:fldChar w:fldCharType="separate"/>
            </w:r>
            <w:r w:rsidR="00055488">
              <w:rPr>
                <w:noProof/>
                <w:webHidden/>
              </w:rPr>
              <w:t>16</w:t>
            </w:r>
            <w:r w:rsidR="00055488">
              <w:rPr>
                <w:noProof/>
                <w:webHidden/>
              </w:rPr>
              <w:fldChar w:fldCharType="end"/>
            </w:r>
          </w:hyperlink>
        </w:p>
        <w:p w14:paraId="725D816E" w14:textId="77777777" w:rsidR="00055488" w:rsidRDefault="00A27210">
          <w:pPr>
            <w:pStyle w:val="TOC2"/>
            <w:tabs>
              <w:tab w:val="right" w:leader="dot" w:pos="9010"/>
            </w:tabs>
            <w:rPr>
              <w:rFonts w:eastAsiaTheme="minorEastAsia" w:cstheme="minorBidi"/>
              <w:smallCaps w:val="0"/>
              <w:noProof/>
              <w:sz w:val="24"/>
              <w:szCs w:val="24"/>
            </w:rPr>
          </w:pPr>
          <w:hyperlink w:anchor="_Toc513099409" w:history="1">
            <w:r w:rsidR="00055488" w:rsidRPr="005E72B3">
              <w:rPr>
                <w:rStyle w:val="Hyperlink"/>
                <w:rFonts w:ascii="Times New Roman" w:eastAsia="Times New Roman" w:hAnsi="Times New Roman"/>
                <w:noProof/>
              </w:rPr>
              <w:t>4.3 Class Diagrams</w:t>
            </w:r>
            <w:r w:rsidR="00055488">
              <w:rPr>
                <w:noProof/>
                <w:webHidden/>
              </w:rPr>
              <w:tab/>
            </w:r>
            <w:r w:rsidR="00055488">
              <w:rPr>
                <w:noProof/>
                <w:webHidden/>
              </w:rPr>
              <w:fldChar w:fldCharType="begin"/>
            </w:r>
            <w:r w:rsidR="00055488">
              <w:rPr>
                <w:noProof/>
                <w:webHidden/>
              </w:rPr>
              <w:instrText xml:space="preserve"> PAGEREF _Toc513099409 \h </w:instrText>
            </w:r>
            <w:r w:rsidR="00055488">
              <w:rPr>
                <w:noProof/>
                <w:webHidden/>
              </w:rPr>
            </w:r>
            <w:r w:rsidR="00055488">
              <w:rPr>
                <w:noProof/>
                <w:webHidden/>
              </w:rPr>
              <w:fldChar w:fldCharType="separate"/>
            </w:r>
            <w:r w:rsidR="00055488">
              <w:rPr>
                <w:noProof/>
                <w:webHidden/>
              </w:rPr>
              <w:t>16</w:t>
            </w:r>
            <w:r w:rsidR="00055488">
              <w:rPr>
                <w:noProof/>
                <w:webHidden/>
              </w:rPr>
              <w:fldChar w:fldCharType="end"/>
            </w:r>
          </w:hyperlink>
        </w:p>
        <w:p w14:paraId="083B502D" w14:textId="77777777" w:rsidR="00055488" w:rsidRDefault="00A27210">
          <w:pPr>
            <w:pStyle w:val="TOC2"/>
            <w:tabs>
              <w:tab w:val="right" w:leader="dot" w:pos="9010"/>
            </w:tabs>
            <w:rPr>
              <w:rFonts w:eastAsiaTheme="minorEastAsia" w:cstheme="minorBidi"/>
              <w:smallCaps w:val="0"/>
              <w:noProof/>
              <w:sz w:val="24"/>
              <w:szCs w:val="24"/>
            </w:rPr>
          </w:pPr>
          <w:hyperlink w:anchor="_Toc513099410" w:history="1">
            <w:r w:rsidR="00055488" w:rsidRPr="005E72B3">
              <w:rPr>
                <w:rStyle w:val="Hyperlink"/>
                <w:rFonts w:ascii="Times New Roman" w:eastAsia="Times New Roman" w:hAnsi="Times New Roman"/>
                <w:noProof/>
              </w:rPr>
              <w:t>4.4 Environment</w:t>
            </w:r>
            <w:r w:rsidR="00055488">
              <w:rPr>
                <w:noProof/>
                <w:webHidden/>
              </w:rPr>
              <w:tab/>
            </w:r>
            <w:r w:rsidR="00055488">
              <w:rPr>
                <w:noProof/>
                <w:webHidden/>
              </w:rPr>
              <w:fldChar w:fldCharType="begin"/>
            </w:r>
            <w:r w:rsidR="00055488">
              <w:rPr>
                <w:noProof/>
                <w:webHidden/>
              </w:rPr>
              <w:instrText xml:space="preserve"> PAGEREF _Toc513099410 \h </w:instrText>
            </w:r>
            <w:r w:rsidR="00055488">
              <w:rPr>
                <w:noProof/>
                <w:webHidden/>
              </w:rPr>
            </w:r>
            <w:r w:rsidR="00055488">
              <w:rPr>
                <w:noProof/>
                <w:webHidden/>
              </w:rPr>
              <w:fldChar w:fldCharType="separate"/>
            </w:r>
            <w:r w:rsidR="00055488">
              <w:rPr>
                <w:noProof/>
                <w:webHidden/>
              </w:rPr>
              <w:t>17</w:t>
            </w:r>
            <w:r w:rsidR="00055488">
              <w:rPr>
                <w:noProof/>
                <w:webHidden/>
              </w:rPr>
              <w:fldChar w:fldCharType="end"/>
            </w:r>
          </w:hyperlink>
        </w:p>
        <w:p w14:paraId="667F8186" w14:textId="77777777" w:rsidR="00055488" w:rsidRDefault="00A27210">
          <w:pPr>
            <w:pStyle w:val="TOC2"/>
            <w:tabs>
              <w:tab w:val="right" w:leader="dot" w:pos="9010"/>
            </w:tabs>
            <w:rPr>
              <w:rFonts w:eastAsiaTheme="minorEastAsia" w:cstheme="minorBidi"/>
              <w:smallCaps w:val="0"/>
              <w:noProof/>
              <w:sz w:val="24"/>
              <w:szCs w:val="24"/>
            </w:rPr>
          </w:pPr>
          <w:hyperlink w:anchor="_Toc513099411" w:history="1">
            <w:r w:rsidR="00055488" w:rsidRPr="005E72B3">
              <w:rPr>
                <w:rStyle w:val="Hyperlink"/>
                <w:rFonts w:ascii="Times New Roman" w:eastAsia="Times New Roman" w:hAnsi="Times New Roman"/>
                <w:noProof/>
              </w:rPr>
              <w:t>4.5 Simulations to Run</w:t>
            </w:r>
            <w:r w:rsidR="00055488">
              <w:rPr>
                <w:noProof/>
                <w:webHidden/>
              </w:rPr>
              <w:tab/>
            </w:r>
            <w:r w:rsidR="00055488">
              <w:rPr>
                <w:noProof/>
                <w:webHidden/>
              </w:rPr>
              <w:fldChar w:fldCharType="begin"/>
            </w:r>
            <w:r w:rsidR="00055488">
              <w:rPr>
                <w:noProof/>
                <w:webHidden/>
              </w:rPr>
              <w:instrText xml:space="preserve"> PAGEREF _Toc513099411 \h </w:instrText>
            </w:r>
            <w:r w:rsidR="00055488">
              <w:rPr>
                <w:noProof/>
                <w:webHidden/>
              </w:rPr>
            </w:r>
            <w:r w:rsidR="00055488">
              <w:rPr>
                <w:noProof/>
                <w:webHidden/>
              </w:rPr>
              <w:fldChar w:fldCharType="separate"/>
            </w:r>
            <w:r w:rsidR="00055488">
              <w:rPr>
                <w:noProof/>
                <w:webHidden/>
              </w:rPr>
              <w:t>17</w:t>
            </w:r>
            <w:r w:rsidR="00055488">
              <w:rPr>
                <w:noProof/>
                <w:webHidden/>
              </w:rPr>
              <w:fldChar w:fldCharType="end"/>
            </w:r>
          </w:hyperlink>
        </w:p>
        <w:p w14:paraId="4498CDD7"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412" w:history="1">
            <w:r w:rsidR="00055488" w:rsidRPr="005E72B3">
              <w:rPr>
                <w:rStyle w:val="Hyperlink"/>
                <w:noProof/>
              </w:rPr>
              <w:t>5 Implementation and Testing</w:t>
            </w:r>
            <w:r w:rsidR="00055488">
              <w:rPr>
                <w:noProof/>
                <w:webHidden/>
              </w:rPr>
              <w:tab/>
            </w:r>
            <w:r w:rsidR="00055488">
              <w:rPr>
                <w:noProof/>
                <w:webHidden/>
              </w:rPr>
              <w:fldChar w:fldCharType="begin"/>
            </w:r>
            <w:r w:rsidR="00055488">
              <w:rPr>
                <w:noProof/>
                <w:webHidden/>
              </w:rPr>
              <w:instrText xml:space="preserve"> PAGEREF _Toc513099412 \h </w:instrText>
            </w:r>
            <w:r w:rsidR="00055488">
              <w:rPr>
                <w:noProof/>
                <w:webHidden/>
              </w:rPr>
            </w:r>
            <w:r w:rsidR="00055488">
              <w:rPr>
                <w:noProof/>
                <w:webHidden/>
              </w:rPr>
              <w:fldChar w:fldCharType="separate"/>
            </w:r>
            <w:r w:rsidR="00055488">
              <w:rPr>
                <w:noProof/>
                <w:webHidden/>
              </w:rPr>
              <w:t>18</w:t>
            </w:r>
            <w:r w:rsidR="00055488">
              <w:rPr>
                <w:noProof/>
                <w:webHidden/>
              </w:rPr>
              <w:fldChar w:fldCharType="end"/>
            </w:r>
          </w:hyperlink>
        </w:p>
        <w:p w14:paraId="351D9AFB" w14:textId="77777777" w:rsidR="00055488" w:rsidRDefault="00A27210">
          <w:pPr>
            <w:pStyle w:val="TOC2"/>
            <w:tabs>
              <w:tab w:val="right" w:leader="dot" w:pos="9010"/>
            </w:tabs>
            <w:rPr>
              <w:rFonts w:eastAsiaTheme="minorEastAsia" w:cstheme="minorBidi"/>
              <w:smallCaps w:val="0"/>
              <w:noProof/>
              <w:sz w:val="24"/>
              <w:szCs w:val="24"/>
            </w:rPr>
          </w:pPr>
          <w:hyperlink w:anchor="_Toc513099413" w:history="1">
            <w:r w:rsidR="00055488" w:rsidRPr="005E72B3">
              <w:rPr>
                <w:rStyle w:val="Hyperlink"/>
                <w:rFonts w:ascii="Times New Roman" w:eastAsia="Times New Roman" w:hAnsi="Times New Roman"/>
                <w:noProof/>
              </w:rPr>
              <w:t>5.1 Implementation</w:t>
            </w:r>
            <w:r w:rsidR="00055488">
              <w:rPr>
                <w:noProof/>
                <w:webHidden/>
              </w:rPr>
              <w:tab/>
            </w:r>
            <w:r w:rsidR="00055488">
              <w:rPr>
                <w:noProof/>
                <w:webHidden/>
              </w:rPr>
              <w:fldChar w:fldCharType="begin"/>
            </w:r>
            <w:r w:rsidR="00055488">
              <w:rPr>
                <w:noProof/>
                <w:webHidden/>
              </w:rPr>
              <w:instrText xml:space="preserve"> PAGEREF _Toc513099413 \h </w:instrText>
            </w:r>
            <w:r w:rsidR="00055488">
              <w:rPr>
                <w:noProof/>
                <w:webHidden/>
              </w:rPr>
            </w:r>
            <w:r w:rsidR="00055488">
              <w:rPr>
                <w:noProof/>
                <w:webHidden/>
              </w:rPr>
              <w:fldChar w:fldCharType="separate"/>
            </w:r>
            <w:r w:rsidR="00055488">
              <w:rPr>
                <w:noProof/>
                <w:webHidden/>
              </w:rPr>
              <w:t>18</w:t>
            </w:r>
            <w:r w:rsidR="00055488">
              <w:rPr>
                <w:noProof/>
                <w:webHidden/>
              </w:rPr>
              <w:fldChar w:fldCharType="end"/>
            </w:r>
          </w:hyperlink>
        </w:p>
        <w:p w14:paraId="4BCF5BE9" w14:textId="77777777" w:rsidR="00055488" w:rsidRDefault="00A27210">
          <w:pPr>
            <w:pStyle w:val="TOC3"/>
            <w:tabs>
              <w:tab w:val="right" w:leader="dot" w:pos="9010"/>
            </w:tabs>
            <w:rPr>
              <w:rFonts w:eastAsiaTheme="minorEastAsia" w:cstheme="minorBidi"/>
              <w:i w:val="0"/>
              <w:iCs w:val="0"/>
              <w:noProof/>
              <w:sz w:val="24"/>
              <w:szCs w:val="24"/>
            </w:rPr>
          </w:pPr>
          <w:hyperlink w:anchor="_Toc513099414" w:history="1">
            <w:r w:rsidR="00055488" w:rsidRPr="005E72B3">
              <w:rPr>
                <w:rStyle w:val="Hyperlink"/>
                <w:rFonts w:ascii="Times New Roman" w:eastAsia="Times New Roman" w:hAnsi="Times New Roman"/>
                <w:noProof/>
              </w:rPr>
              <w:t>5.1.1 Changes to CellABM</w:t>
            </w:r>
            <w:r w:rsidR="00055488">
              <w:rPr>
                <w:noProof/>
                <w:webHidden/>
              </w:rPr>
              <w:tab/>
            </w:r>
            <w:r w:rsidR="00055488">
              <w:rPr>
                <w:noProof/>
                <w:webHidden/>
              </w:rPr>
              <w:fldChar w:fldCharType="begin"/>
            </w:r>
            <w:r w:rsidR="00055488">
              <w:rPr>
                <w:noProof/>
                <w:webHidden/>
              </w:rPr>
              <w:instrText xml:space="preserve"> PAGEREF _Toc513099414 \h </w:instrText>
            </w:r>
            <w:r w:rsidR="00055488">
              <w:rPr>
                <w:noProof/>
                <w:webHidden/>
              </w:rPr>
            </w:r>
            <w:r w:rsidR="00055488">
              <w:rPr>
                <w:noProof/>
                <w:webHidden/>
              </w:rPr>
              <w:fldChar w:fldCharType="separate"/>
            </w:r>
            <w:r w:rsidR="00055488">
              <w:rPr>
                <w:noProof/>
                <w:webHidden/>
              </w:rPr>
              <w:t>18</w:t>
            </w:r>
            <w:r w:rsidR="00055488">
              <w:rPr>
                <w:noProof/>
                <w:webHidden/>
              </w:rPr>
              <w:fldChar w:fldCharType="end"/>
            </w:r>
          </w:hyperlink>
        </w:p>
        <w:p w14:paraId="6D05D37B" w14:textId="77777777" w:rsidR="00055488" w:rsidRDefault="00A27210">
          <w:pPr>
            <w:pStyle w:val="TOC3"/>
            <w:tabs>
              <w:tab w:val="right" w:leader="dot" w:pos="9010"/>
            </w:tabs>
            <w:rPr>
              <w:rFonts w:eastAsiaTheme="minorEastAsia" w:cstheme="minorBidi"/>
              <w:i w:val="0"/>
              <w:iCs w:val="0"/>
              <w:noProof/>
              <w:sz w:val="24"/>
              <w:szCs w:val="24"/>
            </w:rPr>
          </w:pPr>
          <w:hyperlink w:anchor="_Toc513099415" w:history="1">
            <w:r w:rsidR="00055488" w:rsidRPr="005E72B3">
              <w:rPr>
                <w:rStyle w:val="Hyperlink"/>
                <w:rFonts w:ascii="Times New Roman" w:eastAsia="Times New Roman" w:hAnsi="Times New Roman"/>
                <w:noProof/>
              </w:rPr>
              <w:t>5.1.2 Senescent Agent</w:t>
            </w:r>
            <w:r w:rsidR="00055488">
              <w:rPr>
                <w:noProof/>
                <w:webHidden/>
              </w:rPr>
              <w:tab/>
            </w:r>
            <w:r w:rsidR="00055488">
              <w:rPr>
                <w:noProof/>
                <w:webHidden/>
              </w:rPr>
              <w:fldChar w:fldCharType="begin"/>
            </w:r>
            <w:r w:rsidR="00055488">
              <w:rPr>
                <w:noProof/>
                <w:webHidden/>
              </w:rPr>
              <w:instrText xml:space="preserve"> PAGEREF _Toc513099415 \h </w:instrText>
            </w:r>
            <w:r w:rsidR="00055488">
              <w:rPr>
                <w:noProof/>
                <w:webHidden/>
              </w:rPr>
            </w:r>
            <w:r w:rsidR="00055488">
              <w:rPr>
                <w:noProof/>
                <w:webHidden/>
              </w:rPr>
              <w:fldChar w:fldCharType="separate"/>
            </w:r>
            <w:r w:rsidR="00055488">
              <w:rPr>
                <w:noProof/>
                <w:webHidden/>
              </w:rPr>
              <w:t>18</w:t>
            </w:r>
            <w:r w:rsidR="00055488">
              <w:rPr>
                <w:noProof/>
                <w:webHidden/>
              </w:rPr>
              <w:fldChar w:fldCharType="end"/>
            </w:r>
          </w:hyperlink>
        </w:p>
        <w:p w14:paraId="138F0DB9" w14:textId="77777777" w:rsidR="00055488" w:rsidRDefault="00A27210">
          <w:pPr>
            <w:pStyle w:val="TOC3"/>
            <w:tabs>
              <w:tab w:val="right" w:leader="dot" w:pos="9010"/>
            </w:tabs>
            <w:rPr>
              <w:rFonts w:eastAsiaTheme="minorEastAsia" w:cstheme="minorBidi"/>
              <w:i w:val="0"/>
              <w:iCs w:val="0"/>
              <w:noProof/>
              <w:sz w:val="24"/>
              <w:szCs w:val="24"/>
            </w:rPr>
          </w:pPr>
          <w:hyperlink w:anchor="_Toc513099416" w:history="1">
            <w:r w:rsidR="00055488" w:rsidRPr="005E72B3">
              <w:rPr>
                <w:rStyle w:val="Hyperlink"/>
                <w:rFonts w:ascii="Times New Roman" w:eastAsia="Times New Roman" w:hAnsi="Times New Roman"/>
                <w:noProof/>
              </w:rPr>
              <w:t>5.1.3 Quiescent Agent</w:t>
            </w:r>
            <w:r w:rsidR="00055488">
              <w:rPr>
                <w:noProof/>
                <w:webHidden/>
              </w:rPr>
              <w:tab/>
            </w:r>
            <w:r w:rsidR="00055488">
              <w:rPr>
                <w:noProof/>
                <w:webHidden/>
              </w:rPr>
              <w:fldChar w:fldCharType="begin"/>
            </w:r>
            <w:r w:rsidR="00055488">
              <w:rPr>
                <w:noProof/>
                <w:webHidden/>
              </w:rPr>
              <w:instrText xml:space="preserve"> PAGEREF _Toc513099416 \h </w:instrText>
            </w:r>
            <w:r w:rsidR="00055488">
              <w:rPr>
                <w:noProof/>
                <w:webHidden/>
              </w:rPr>
            </w:r>
            <w:r w:rsidR="00055488">
              <w:rPr>
                <w:noProof/>
                <w:webHidden/>
              </w:rPr>
              <w:fldChar w:fldCharType="separate"/>
            </w:r>
            <w:r w:rsidR="00055488">
              <w:rPr>
                <w:noProof/>
                <w:webHidden/>
              </w:rPr>
              <w:t>20</w:t>
            </w:r>
            <w:r w:rsidR="00055488">
              <w:rPr>
                <w:noProof/>
                <w:webHidden/>
              </w:rPr>
              <w:fldChar w:fldCharType="end"/>
            </w:r>
          </w:hyperlink>
        </w:p>
        <w:p w14:paraId="720E2561" w14:textId="77777777" w:rsidR="00055488" w:rsidRDefault="00A27210">
          <w:pPr>
            <w:pStyle w:val="TOC3"/>
            <w:tabs>
              <w:tab w:val="right" w:leader="dot" w:pos="9010"/>
            </w:tabs>
            <w:rPr>
              <w:rFonts w:eastAsiaTheme="minorEastAsia" w:cstheme="minorBidi"/>
              <w:i w:val="0"/>
              <w:iCs w:val="0"/>
              <w:noProof/>
              <w:sz w:val="24"/>
              <w:szCs w:val="24"/>
            </w:rPr>
          </w:pPr>
          <w:hyperlink w:anchor="_Toc513099417" w:history="1">
            <w:r w:rsidR="00055488" w:rsidRPr="005E72B3">
              <w:rPr>
                <w:rStyle w:val="Hyperlink"/>
                <w:rFonts w:ascii="Times New Roman" w:eastAsia="Times New Roman" w:hAnsi="Times New Roman"/>
                <w:noProof/>
              </w:rPr>
              <w:t>5.1.4 Proliferating Agent</w:t>
            </w:r>
            <w:r w:rsidR="00055488">
              <w:rPr>
                <w:noProof/>
                <w:webHidden/>
              </w:rPr>
              <w:tab/>
            </w:r>
            <w:r w:rsidR="00055488">
              <w:rPr>
                <w:noProof/>
                <w:webHidden/>
              </w:rPr>
              <w:fldChar w:fldCharType="begin"/>
            </w:r>
            <w:r w:rsidR="00055488">
              <w:rPr>
                <w:noProof/>
                <w:webHidden/>
              </w:rPr>
              <w:instrText xml:space="preserve"> PAGEREF _Toc513099417 \h </w:instrText>
            </w:r>
            <w:r w:rsidR="00055488">
              <w:rPr>
                <w:noProof/>
                <w:webHidden/>
              </w:rPr>
            </w:r>
            <w:r w:rsidR="00055488">
              <w:rPr>
                <w:noProof/>
                <w:webHidden/>
              </w:rPr>
              <w:fldChar w:fldCharType="separate"/>
            </w:r>
            <w:r w:rsidR="00055488">
              <w:rPr>
                <w:noProof/>
                <w:webHidden/>
              </w:rPr>
              <w:t>21</w:t>
            </w:r>
            <w:r w:rsidR="00055488">
              <w:rPr>
                <w:noProof/>
                <w:webHidden/>
              </w:rPr>
              <w:fldChar w:fldCharType="end"/>
            </w:r>
          </w:hyperlink>
        </w:p>
        <w:p w14:paraId="23BCFCC4" w14:textId="77777777" w:rsidR="00055488" w:rsidRDefault="00A27210">
          <w:pPr>
            <w:pStyle w:val="TOC3"/>
            <w:tabs>
              <w:tab w:val="right" w:leader="dot" w:pos="9010"/>
            </w:tabs>
            <w:rPr>
              <w:rFonts w:eastAsiaTheme="minorEastAsia" w:cstheme="minorBidi"/>
              <w:i w:val="0"/>
              <w:iCs w:val="0"/>
              <w:noProof/>
              <w:sz w:val="24"/>
              <w:szCs w:val="24"/>
            </w:rPr>
          </w:pPr>
          <w:hyperlink w:anchor="_Toc513099418" w:history="1">
            <w:r w:rsidR="00055488" w:rsidRPr="005E72B3">
              <w:rPr>
                <w:rStyle w:val="Hyperlink"/>
                <w:rFonts w:ascii="Times New Roman" w:eastAsia="Times New Roman" w:hAnsi="Times New Roman"/>
                <w:noProof/>
              </w:rPr>
              <w:t>5.1.5 Agent Solve</w:t>
            </w:r>
            <w:r w:rsidR="00055488">
              <w:rPr>
                <w:noProof/>
                <w:webHidden/>
              </w:rPr>
              <w:tab/>
            </w:r>
            <w:r w:rsidR="00055488">
              <w:rPr>
                <w:noProof/>
                <w:webHidden/>
              </w:rPr>
              <w:fldChar w:fldCharType="begin"/>
            </w:r>
            <w:r w:rsidR="00055488">
              <w:rPr>
                <w:noProof/>
                <w:webHidden/>
              </w:rPr>
              <w:instrText xml:space="preserve"> PAGEREF _Toc513099418 \h </w:instrText>
            </w:r>
            <w:r w:rsidR="00055488">
              <w:rPr>
                <w:noProof/>
                <w:webHidden/>
              </w:rPr>
            </w:r>
            <w:r w:rsidR="00055488">
              <w:rPr>
                <w:noProof/>
                <w:webHidden/>
              </w:rPr>
              <w:fldChar w:fldCharType="separate"/>
            </w:r>
            <w:r w:rsidR="00055488">
              <w:rPr>
                <w:noProof/>
                <w:webHidden/>
              </w:rPr>
              <w:t>24</w:t>
            </w:r>
            <w:r w:rsidR="00055488">
              <w:rPr>
                <w:noProof/>
                <w:webHidden/>
              </w:rPr>
              <w:fldChar w:fldCharType="end"/>
            </w:r>
          </w:hyperlink>
        </w:p>
        <w:p w14:paraId="2439AEDE" w14:textId="77777777" w:rsidR="00055488" w:rsidRDefault="00A27210">
          <w:pPr>
            <w:pStyle w:val="TOC3"/>
            <w:tabs>
              <w:tab w:val="right" w:leader="dot" w:pos="9010"/>
            </w:tabs>
            <w:rPr>
              <w:rFonts w:eastAsiaTheme="minorEastAsia" w:cstheme="minorBidi"/>
              <w:i w:val="0"/>
              <w:iCs w:val="0"/>
              <w:noProof/>
              <w:sz w:val="24"/>
              <w:szCs w:val="24"/>
            </w:rPr>
          </w:pPr>
          <w:hyperlink w:anchor="_Toc513099419" w:history="1">
            <w:r w:rsidR="00055488" w:rsidRPr="005E72B3">
              <w:rPr>
                <w:rStyle w:val="Hyperlink"/>
                <w:rFonts w:ascii="Times New Roman" w:eastAsia="Times New Roman" w:hAnsi="Times New Roman"/>
                <w:noProof/>
              </w:rPr>
              <w:t>5.1.6 Environment</w:t>
            </w:r>
            <w:r w:rsidR="00055488">
              <w:rPr>
                <w:noProof/>
                <w:webHidden/>
              </w:rPr>
              <w:tab/>
            </w:r>
            <w:r w:rsidR="00055488">
              <w:rPr>
                <w:noProof/>
                <w:webHidden/>
              </w:rPr>
              <w:fldChar w:fldCharType="begin"/>
            </w:r>
            <w:r w:rsidR="00055488">
              <w:rPr>
                <w:noProof/>
                <w:webHidden/>
              </w:rPr>
              <w:instrText xml:space="preserve"> PAGEREF _Toc513099419 \h </w:instrText>
            </w:r>
            <w:r w:rsidR="00055488">
              <w:rPr>
                <w:noProof/>
                <w:webHidden/>
              </w:rPr>
            </w:r>
            <w:r w:rsidR="00055488">
              <w:rPr>
                <w:noProof/>
                <w:webHidden/>
              </w:rPr>
              <w:fldChar w:fldCharType="separate"/>
            </w:r>
            <w:r w:rsidR="00055488">
              <w:rPr>
                <w:noProof/>
                <w:webHidden/>
              </w:rPr>
              <w:t>26</w:t>
            </w:r>
            <w:r w:rsidR="00055488">
              <w:rPr>
                <w:noProof/>
                <w:webHidden/>
              </w:rPr>
              <w:fldChar w:fldCharType="end"/>
            </w:r>
          </w:hyperlink>
        </w:p>
        <w:p w14:paraId="53F62EF3" w14:textId="77777777" w:rsidR="00055488" w:rsidRDefault="00A27210">
          <w:pPr>
            <w:pStyle w:val="TOC3"/>
            <w:tabs>
              <w:tab w:val="right" w:leader="dot" w:pos="9010"/>
            </w:tabs>
            <w:rPr>
              <w:rFonts w:eastAsiaTheme="minorEastAsia" w:cstheme="minorBidi"/>
              <w:i w:val="0"/>
              <w:iCs w:val="0"/>
              <w:noProof/>
              <w:sz w:val="24"/>
              <w:szCs w:val="24"/>
            </w:rPr>
          </w:pPr>
          <w:hyperlink w:anchor="_Toc513099420" w:history="1">
            <w:r w:rsidR="00055488" w:rsidRPr="005E72B3">
              <w:rPr>
                <w:rStyle w:val="Hyperlink"/>
                <w:rFonts w:ascii="Times New Roman" w:eastAsia="Times New Roman" w:hAnsi="Times New Roman"/>
                <w:noProof/>
              </w:rPr>
              <w:t>5.1.7 Overlap Correction</w:t>
            </w:r>
            <w:r w:rsidR="00055488">
              <w:rPr>
                <w:noProof/>
                <w:webHidden/>
              </w:rPr>
              <w:tab/>
            </w:r>
            <w:r w:rsidR="00055488">
              <w:rPr>
                <w:noProof/>
                <w:webHidden/>
              </w:rPr>
              <w:fldChar w:fldCharType="begin"/>
            </w:r>
            <w:r w:rsidR="00055488">
              <w:rPr>
                <w:noProof/>
                <w:webHidden/>
              </w:rPr>
              <w:instrText xml:space="preserve"> PAGEREF _Toc513099420 \h </w:instrText>
            </w:r>
            <w:r w:rsidR="00055488">
              <w:rPr>
                <w:noProof/>
                <w:webHidden/>
              </w:rPr>
            </w:r>
            <w:r w:rsidR="00055488">
              <w:rPr>
                <w:noProof/>
                <w:webHidden/>
              </w:rPr>
              <w:fldChar w:fldCharType="separate"/>
            </w:r>
            <w:r w:rsidR="00055488">
              <w:rPr>
                <w:noProof/>
                <w:webHidden/>
              </w:rPr>
              <w:t>27</w:t>
            </w:r>
            <w:r w:rsidR="00055488">
              <w:rPr>
                <w:noProof/>
                <w:webHidden/>
              </w:rPr>
              <w:fldChar w:fldCharType="end"/>
            </w:r>
          </w:hyperlink>
        </w:p>
        <w:p w14:paraId="2673F1E0" w14:textId="77777777" w:rsidR="00055488" w:rsidRDefault="00A27210">
          <w:pPr>
            <w:pStyle w:val="TOC3"/>
            <w:tabs>
              <w:tab w:val="right" w:leader="dot" w:pos="9010"/>
            </w:tabs>
            <w:rPr>
              <w:rFonts w:eastAsiaTheme="minorEastAsia" w:cstheme="minorBidi"/>
              <w:i w:val="0"/>
              <w:iCs w:val="0"/>
              <w:noProof/>
              <w:sz w:val="24"/>
              <w:szCs w:val="24"/>
            </w:rPr>
          </w:pPr>
          <w:hyperlink w:anchor="_Toc513099421" w:history="1">
            <w:r w:rsidR="00055488" w:rsidRPr="005E72B3">
              <w:rPr>
                <w:rStyle w:val="Hyperlink"/>
                <w:rFonts w:ascii="Times New Roman" w:eastAsia="Times New Roman" w:hAnsi="Times New Roman"/>
                <w:noProof/>
              </w:rPr>
              <w:t>5.1.8 Confluence Detection</w:t>
            </w:r>
            <w:r w:rsidR="00055488">
              <w:rPr>
                <w:noProof/>
                <w:webHidden/>
              </w:rPr>
              <w:tab/>
            </w:r>
            <w:r w:rsidR="00055488">
              <w:rPr>
                <w:noProof/>
                <w:webHidden/>
              </w:rPr>
              <w:fldChar w:fldCharType="begin"/>
            </w:r>
            <w:r w:rsidR="00055488">
              <w:rPr>
                <w:noProof/>
                <w:webHidden/>
              </w:rPr>
              <w:instrText xml:space="preserve"> PAGEREF _Toc513099421 \h </w:instrText>
            </w:r>
            <w:r w:rsidR="00055488">
              <w:rPr>
                <w:noProof/>
                <w:webHidden/>
              </w:rPr>
            </w:r>
            <w:r w:rsidR="00055488">
              <w:rPr>
                <w:noProof/>
                <w:webHidden/>
              </w:rPr>
              <w:fldChar w:fldCharType="separate"/>
            </w:r>
            <w:r w:rsidR="00055488">
              <w:rPr>
                <w:noProof/>
                <w:webHidden/>
              </w:rPr>
              <w:t>27</w:t>
            </w:r>
            <w:r w:rsidR="00055488">
              <w:rPr>
                <w:noProof/>
                <w:webHidden/>
              </w:rPr>
              <w:fldChar w:fldCharType="end"/>
            </w:r>
          </w:hyperlink>
        </w:p>
        <w:p w14:paraId="4912F0CC" w14:textId="77777777" w:rsidR="00055488" w:rsidRDefault="00A27210">
          <w:pPr>
            <w:pStyle w:val="TOC3"/>
            <w:tabs>
              <w:tab w:val="right" w:leader="dot" w:pos="9010"/>
            </w:tabs>
            <w:rPr>
              <w:rFonts w:eastAsiaTheme="minorEastAsia" w:cstheme="minorBidi"/>
              <w:i w:val="0"/>
              <w:iCs w:val="0"/>
              <w:noProof/>
              <w:sz w:val="24"/>
              <w:szCs w:val="24"/>
            </w:rPr>
          </w:pPr>
          <w:hyperlink w:anchor="_Toc513099422" w:history="1">
            <w:r w:rsidR="00055488" w:rsidRPr="005E72B3">
              <w:rPr>
                <w:rStyle w:val="Hyperlink"/>
                <w:rFonts w:ascii="Times New Roman" w:eastAsia="Times New Roman" w:hAnsi="Times New Roman"/>
                <w:noProof/>
              </w:rPr>
              <w:t>5.1.9 Command Line Interface</w:t>
            </w:r>
            <w:r w:rsidR="00055488">
              <w:rPr>
                <w:noProof/>
                <w:webHidden/>
              </w:rPr>
              <w:tab/>
            </w:r>
            <w:r w:rsidR="00055488">
              <w:rPr>
                <w:noProof/>
                <w:webHidden/>
              </w:rPr>
              <w:fldChar w:fldCharType="begin"/>
            </w:r>
            <w:r w:rsidR="00055488">
              <w:rPr>
                <w:noProof/>
                <w:webHidden/>
              </w:rPr>
              <w:instrText xml:space="preserve"> PAGEREF _Toc513099422 \h </w:instrText>
            </w:r>
            <w:r w:rsidR="00055488">
              <w:rPr>
                <w:noProof/>
                <w:webHidden/>
              </w:rPr>
            </w:r>
            <w:r w:rsidR="00055488">
              <w:rPr>
                <w:noProof/>
                <w:webHidden/>
              </w:rPr>
              <w:fldChar w:fldCharType="separate"/>
            </w:r>
            <w:r w:rsidR="00055488">
              <w:rPr>
                <w:noProof/>
                <w:webHidden/>
              </w:rPr>
              <w:t>28</w:t>
            </w:r>
            <w:r w:rsidR="00055488">
              <w:rPr>
                <w:noProof/>
                <w:webHidden/>
              </w:rPr>
              <w:fldChar w:fldCharType="end"/>
            </w:r>
          </w:hyperlink>
        </w:p>
        <w:p w14:paraId="76AC9474" w14:textId="77777777" w:rsidR="00055488" w:rsidRDefault="00A27210">
          <w:pPr>
            <w:pStyle w:val="TOC2"/>
            <w:tabs>
              <w:tab w:val="right" w:leader="dot" w:pos="9010"/>
            </w:tabs>
            <w:rPr>
              <w:rFonts w:eastAsiaTheme="minorEastAsia" w:cstheme="minorBidi"/>
              <w:smallCaps w:val="0"/>
              <w:noProof/>
              <w:sz w:val="24"/>
              <w:szCs w:val="24"/>
            </w:rPr>
          </w:pPr>
          <w:hyperlink w:anchor="_Toc513099423" w:history="1">
            <w:r w:rsidR="00055488" w:rsidRPr="005E72B3">
              <w:rPr>
                <w:rStyle w:val="Hyperlink"/>
                <w:rFonts w:ascii="Times New Roman" w:eastAsia="Times New Roman" w:hAnsi="Times New Roman"/>
                <w:noProof/>
              </w:rPr>
              <w:t>5.2 Overview of Parameters</w:t>
            </w:r>
            <w:r w:rsidR="00055488">
              <w:rPr>
                <w:noProof/>
                <w:webHidden/>
              </w:rPr>
              <w:tab/>
            </w:r>
            <w:r w:rsidR="00055488">
              <w:rPr>
                <w:noProof/>
                <w:webHidden/>
              </w:rPr>
              <w:fldChar w:fldCharType="begin"/>
            </w:r>
            <w:r w:rsidR="00055488">
              <w:rPr>
                <w:noProof/>
                <w:webHidden/>
              </w:rPr>
              <w:instrText xml:space="preserve"> PAGEREF _Toc513099423 \h </w:instrText>
            </w:r>
            <w:r w:rsidR="00055488">
              <w:rPr>
                <w:noProof/>
                <w:webHidden/>
              </w:rPr>
            </w:r>
            <w:r w:rsidR="00055488">
              <w:rPr>
                <w:noProof/>
                <w:webHidden/>
              </w:rPr>
              <w:fldChar w:fldCharType="separate"/>
            </w:r>
            <w:r w:rsidR="00055488">
              <w:rPr>
                <w:noProof/>
                <w:webHidden/>
              </w:rPr>
              <w:t>28</w:t>
            </w:r>
            <w:r w:rsidR="00055488">
              <w:rPr>
                <w:noProof/>
                <w:webHidden/>
              </w:rPr>
              <w:fldChar w:fldCharType="end"/>
            </w:r>
          </w:hyperlink>
        </w:p>
        <w:p w14:paraId="55C817E1" w14:textId="77777777" w:rsidR="00055488" w:rsidRDefault="00A27210">
          <w:pPr>
            <w:pStyle w:val="TOC2"/>
            <w:tabs>
              <w:tab w:val="right" w:leader="dot" w:pos="9010"/>
            </w:tabs>
            <w:rPr>
              <w:rFonts w:eastAsiaTheme="minorEastAsia" w:cstheme="minorBidi"/>
              <w:smallCaps w:val="0"/>
              <w:noProof/>
              <w:sz w:val="24"/>
              <w:szCs w:val="24"/>
            </w:rPr>
          </w:pPr>
          <w:hyperlink w:anchor="_Toc513099424" w:history="1">
            <w:r w:rsidR="00055488" w:rsidRPr="005E72B3">
              <w:rPr>
                <w:rStyle w:val="Hyperlink"/>
                <w:rFonts w:ascii="Times New Roman" w:hAnsi="Times New Roman"/>
                <w:noProof/>
              </w:rPr>
              <w:t>5.3 Testing</w:t>
            </w:r>
            <w:r w:rsidR="00055488">
              <w:rPr>
                <w:noProof/>
                <w:webHidden/>
              </w:rPr>
              <w:tab/>
            </w:r>
            <w:r w:rsidR="00055488">
              <w:rPr>
                <w:noProof/>
                <w:webHidden/>
              </w:rPr>
              <w:fldChar w:fldCharType="begin"/>
            </w:r>
            <w:r w:rsidR="00055488">
              <w:rPr>
                <w:noProof/>
                <w:webHidden/>
              </w:rPr>
              <w:instrText xml:space="preserve"> PAGEREF _Toc513099424 \h </w:instrText>
            </w:r>
            <w:r w:rsidR="00055488">
              <w:rPr>
                <w:noProof/>
                <w:webHidden/>
              </w:rPr>
            </w:r>
            <w:r w:rsidR="00055488">
              <w:rPr>
                <w:noProof/>
                <w:webHidden/>
              </w:rPr>
              <w:fldChar w:fldCharType="separate"/>
            </w:r>
            <w:r w:rsidR="00055488">
              <w:rPr>
                <w:noProof/>
                <w:webHidden/>
              </w:rPr>
              <w:t>29</w:t>
            </w:r>
            <w:r w:rsidR="00055488">
              <w:rPr>
                <w:noProof/>
                <w:webHidden/>
              </w:rPr>
              <w:fldChar w:fldCharType="end"/>
            </w:r>
          </w:hyperlink>
        </w:p>
        <w:p w14:paraId="784908BF" w14:textId="77777777" w:rsidR="00055488" w:rsidRDefault="00A27210">
          <w:pPr>
            <w:pStyle w:val="TOC3"/>
            <w:tabs>
              <w:tab w:val="right" w:leader="dot" w:pos="9010"/>
            </w:tabs>
            <w:rPr>
              <w:rFonts w:eastAsiaTheme="minorEastAsia" w:cstheme="minorBidi"/>
              <w:i w:val="0"/>
              <w:iCs w:val="0"/>
              <w:noProof/>
              <w:sz w:val="24"/>
              <w:szCs w:val="24"/>
            </w:rPr>
          </w:pPr>
          <w:hyperlink w:anchor="_Toc513099425" w:history="1">
            <w:r w:rsidR="00055488" w:rsidRPr="005E72B3">
              <w:rPr>
                <w:rStyle w:val="Hyperlink"/>
                <w:rFonts w:ascii="Times New Roman" w:eastAsia="Times New Roman" w:hAnsi="Times New Roman"/>
                <w:noProof/>
              </w:rPr>
              <w:t>5.3.1 Unit Testing</w:t>
            </w:r>
            <w:r w:rsidR="00055488">
              <w:rPr>
                <w:noProof/>
                <w:webHidden/>
              </w:rPr>
              <w:tab/>
            </w:r>
            <w:r w:rsidR="00055488">
              <w:rPr>
                <w:noProof/>
                <w:webHidden/>
              </w:rPr>
              <w:fldChar w:fldCharType="begin"/>
            </w:r>
            <w:r w:rsidR="00055488">
              <w:rPr>
                <w:noProof/>
                <w:webHidden/>
              </w:rPr>
              <w:instrText xml:space="preserve"> PAGEREF _Toc513099425 \h </w:instrText>
            </w:r>
            <w:r w:rsidR="00055488">
              <w:rPr>
                <w:noProof/>
                <w:webHidden/>
              </w:rPr>
            </w:r>
            <w:r w:rsidR="00055488">
              <w:rPr>
                <w:noProof/>
                <w:webHidden/>
              </w:rPr>
              <w:fldChar w:fldCharType="separate"/>
            </w:r>
            <w:r w:rsidR="00055488">
              <w:rPr>
                <w:noProof/>
                <w:webHidden/>
              </w:rPr>
              <w:t>29</w:t>
            </w:r>
            <w:r w:rsidR="00055488">
              <w:rPr>
                <w:noProof/>
                <w:webHidden/>
              </w:rPr>
              <w:fldChar w:fldCharType="end"/>
            </w:r>
          </w:hyperlink>
        </w:p>
        <w:p w14:paraId="24E18AD0" w14:textId="77777777" w:rsidR="00055488" w:rsidRDefault="00A27210">
          <w:pPr>
            <w:pStyle w:val="TOC3"/>
            <w:tabs>
              <w:tab w:val="right" w:leader="dot" w:pos="9010"/>
            </w:tabs>
            <w:rPr>
              <w:rFonts w:eastAsiaTheme="minorEastAsia" w:cstheme="minorBidi"/>
              <w:i w:val="0"/>
              <w:iCs w:val="0"/>
              <w:noProof/>
              <w:sz w:val="24"/>
              <w:szCs w:val="24"/>
            </w:rPr>
          </w:pPr>
          <w:hyperlink w:anchor="_Toc513099426" w:history="1">
            <w:r w:rsidR="00055488" w:rsidRPr="005E72B3">
              <w:rPr>
                <w:rStyle w:val="Hyperlink"/>
                <w:rFonts w:ascii="Times New Roman" w:eastAsia="Times New Roman" w:hAnsi="Times New Roman"/>
                <w:noProof/>
              </w:rPr>
              <w:t>5.3.2 Face Validation</w:t>
            </w:r>
            <w:r w:rsidR="00055488">
              <w:rPr>
                <w:noProof/>
                <w:webHidden/>
              </w:rPr>
              <w:tab/>
            </w:r>
            <w:r w:rsidR="00055488">
              <w:rPr>
                <w:noProof/>
                <w:webHidden/>
              </w:rPr>
              <w:fldChar w:fldCharType="begin"/>
            </w:r>
            <w:r w:rsidR="00055488">
              <w:rPr>
                <w:noProof/>
                <w:webHidden/>
              </w:rPr>
              <w:instrText xml:space="preserve"> PAGEREF _Toc513099426 \h </w:instrText>
            </w:r>
            <w:r w:rsidR="00055488">
              <w:rPr>
                <w:noProof/>
                <w:webHidden/>
              </w:rPr>
            </w:r>
            <w:r w:rsidR="00055488">
              <w:rPr>
                <w:noProof/>
                <w:webHidden/>
              </w:rPr>
              <w:fldChar w:fldCharType="separate"/>
            </w:r>
            <w:r w:rsidR="00055488">
              <w:rPr>
                <w:noProof/>
                <w:webHidden/>
              </w:rPr>
              <w:t>30</w:t>
            </w:r>
            <w:r w:rsidR="00055488">
              <w:rPr>
                <w:noProof/>
                <w:webHidden/>
              </w:rPr>
              <w:fldChar w:fldCharType="end"/>
            </w:r>
          </w:hyperlink>
        </w:p>
        <w:p w14:paraId="7B97181D"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427" w:history="1">
            <w:r w:rsidR="00055488" w:rsidRPr="005E72B3">
              <w:rPr>
                <w:rStyle w:val="Hyperlink"/>
                <w:noProof/>
              </w:rPr>
              <w:t>6 Results and Discussion</w:t>
            </w:r>
            <w:r w:rsidR="00055488">
              <w:rPr>
                <w:noProof/>
                <w:webHidden/>
              </w:rPr>
              <w:tab/>
            </w:r>
            <w:r w:rsidR="00055488">
              <w:rPr>
                <w:noProof/>
                <w:webHidden/>
              </w:rPr>
              <w:fldChar w:fldCharType="begin"/>
            </w:r>
            <w:r w:rsidR="00055488">
              <w:rPr>
                <w:noProof/>
                <w:webHidden/>
              </w:rPr>
              <w:instrText xml:space="preserve"> PAGEREF _Toc513099427 \h </w:instrText>
            </w:r>
            <w:r w:rsidR="00055488">
              <w:rPr>
                <w:noProof/>
                <w:webHidden/>
              </w:rPr>
            </w:r>
            <w:r w:rsidR="00055488">
              <w:rPr>
                <w:noProof/>
                <w:webHidden/>
              </w:rPr>
              <w:fldChar w:fldCharType="separate"/>
            </w:r>
            <w:r w:rsidR="00055488">
              <w:rPr>
                <w:noProof/>
                <w:webHidden/>
              </w:rPr>
              <w:t>33</w:t>
            </w:r>
            <w:r w:rsidR="00055488">
              <w:rPr>
                <w:noProof/>
                <w:webHidden/>
              </w:rPr>
              <w:fldChar w:fldCharType="end"/>
            </w:r>
          </w:hyperlink>
        </w:p>
        <w:p w14:paraId="6E850678" w14:textId="77777777" w:rsidR="00055488" w:rsidRDefault="00A27210">
          <w:pPr>
            <w:pStyle w:val="TOC2"/>
            <w:tabs>
              <w:tab w:val="right" w:leader="dot" w:pos="9010"/>
            </w:tabs>
            <w:rPr>
              <w:rFonts w:eastAsiaTheme="minorEastAsia" w:cstheme="minorBidi"/>
              <w:smallCaps w:val="0"/>
              <w:noProof/>
              <w:sz w:val="24"/>
              <w:szCs w:val="24"/>
            </w:rPr>
          </w:pPr>
          <w:hyperlink w:anchor="_Toc513099428" w:history="1">
            <w:r w:rsidR="00055488" w:rsidRPr="005E72B3">
              <w:rPr>
                <w:rStyle w:val="Hyperlink"/>
                <w:rFonts w:ascii="Times New Roman" w:eastAsia="Times New Roman" w:hAnsi="Times New Roman"/>
                <w:noProof/>
              </w:rPr>
              <w:t>6.1 Main Simulation Results</w:t>
            </w:r>
            <w:r w:rsidR="00055488">
              <w:rPr>
                <w:noProof/>
                <w:webHidden/>
              </w:rPr>
              <w:tab/>
            </w:r>
            <w:r w:rsidR="00055488">
              <w:rPr>
                <w:noProof/>
                <w:webHidden/>
              </w:rPr>
              <w:fldChar w:fldCharType="begin"/>
            </w:r>
            <w:r w:rsidR="00055488">
              <w:rPr>
                <w:noProof/>
                <w:webHidden/>
              </w:rPr>
              <w:instrText xml:space="preserve"> PAGEREF _Toc513099428 \h </w:instrText>
            </w:r>
            <w:r w:rsidR="00055488">
              <w:rPr>
                <w:noProof/>
                <w:webHidden/>
              </w:rPr>
            </w:r>
            <w:r w:rsidR="00055488">
              <w:rPr>
                <w:noProof/>
                <w:webHidden/>
              </w:rPr>
              <w:fldChar w:fldCharType="separate"/>
            </w:r>
            <w:r w:rsidR="00055488">
              <w:rPr>
                <w:noProof/>
                <w:webHidden/>
              </w:rPr>
              <w:t>33</w:t>
            </w:r>
            <w:r w:rsidR="00055488">
              <w:rPr>
                <w:noProof/>
                <w:webHidden/>
              </w:rPr>
              <w:fldChar w:fldCharType="end"/>
            </w:r>
          </w:hyperlink>
        </w:p>
        <w:p w14:paraId="00562634" w14:textId="77777777" w:rsidR="00055488" w:rsidRDefault="00A27210">
          <w:pPr>
            <w:pStyle w:val="TOC2"/>
            <w:tabs>
              <w:tab w:val="right" w:leader="dot" w:pos="9010"/>
            </w:tabs>
            <w:rPr>
              <w:rFonts w:eastAsiaTheme="minorEastAsia" w:cstheme="minorBidi"/>
              <w:smallCaps w:val="0"/>
              <w:noProof/>
              <w:sz w:val="24"/>
              <w:szCs w:val="24"/>
            </w:rPr>
          </w:pPr>
          <w:hyperlink w:anchor="_Toc513099429" w:history="1">
            <w:r w:rsidR="00055488" w:rsidRPr="005E72B3">
              <w:rPr>
                <w:rStyle w:val="Hyperlink"/>
                <w:rFonts w:ascii="Times New Roman" w:hAnsi="Times New Roman"/>
                <w:noProof/>
              </w:rPr>
              <w:t>6.2 Simulations with 1 hour time steps</w:t>
            </w:r>
            <w:r w:rsidR="00055488">
              <w:rPr>
                <w:noProof/>
                <w:webHidden/>
              </w:rPr>
              <w:tab/>
            </w:r>
            <w:r w:rsidR="00055488">
              <w:rPr>
                <w:noProof/>
                <w:webHidden/>
              </w:rPr>
              <w:fldChar w:fldCharType="begin"/>
            </w:r>
            <w:r w:rsidR="00055488">
              <w:rPr>
                <w:noProof/>
                <w:webHidden/>
              </w:rPr>
              <w:instrText xml:space="preserve"> PAGEREF _Toc513099429 \h </w:instrText>
            </w:r>
            <w:r w:rsidR="00055488">
              <w:rPr>
                <w:noProof/>
                <w:webHidden/>
              </w:rPr>
            </w:r>
            <w:r w:rsidR="00055488">
              <w:rPr>
                <w:noProof/>
                <w:webHidden/>
              </w:rPr>
              <w:fldChar w:fldCharType="separate"/>
            </w:r>
            <w:r w:rsidR="00055488">
              <w:rPr>
                <w:noProof/>
                <w:webHidden/>
              </w:rPr>
              <w:t>38</w:t>
            </w:r>
            <w:r w:rsidR="00055488">
              <w:rPr>
                <w:noProof/>
                <w:webHidden/>
              </w:rPr>
              <w:fldChar w:fldCharType="end"/>
            </w:r>
          </w:hyperlink>
        </w:p>
        <w:p w14:paraId="04044F11" w14:textId="77777777" w:rsidR="00055488" w:rsidRDefault="00A27210">
          <w:pPr>
            <w:pStyle w:val="TOC2"/>
            <w:tabs>
              <w:tab w:val="right" w:leader="dot" w:pos="9010"/>
            </w:tabs>
            <w:rPr>
              <w:rFonts w:eastAsiaTheme="minorEastAsia" w:cstheme="minorBidi"/>
              <w:smallCaps w:val="0"/>
              <w:noProof/>
              <w:sz w:val="24"/>
              <w:szCs w:val="24"/>
            </w:rPr>
          </w:pPr>
          <w:hyperlink w:anchor="_Toc513099430" w:history="1">
            <w:r w:rsidR="00055488" w:rsidRPr="005E72B3">
              <w:rPr>
                <w:rStyle w:val="Hyperlink"/>
                <w:rFonts w:ascii="Times New Roman" w:eastAsia="Times New Roman" w:hAnsi="Times New Roman"/>
                <w:noProof/>
              </w:rPr>
              <w:t>6.3 Sensitivity Analysis</w:t>
            </w:r>
            <w:r w:rsidR="00055488">
              <w:rPr>
                <w:noProof/>
                <w:webHidden/>
              </w:rPr>
              <w:tab/>
            </w:r>
            <w:r w:rsidR="00055488">
              <w:rPr>
                <w:noProof/>
                <w:webHidden/>
              </w:rPr>
              <w:fldChar w:fldCharType="begin"/>
            </w:r>
            <w:r w:rsidR="00055488">
              <w:rPr>
                <w:noProof/>
                <w:webHidden/>
              </w:rPr>
              <w:instrText xml:space="preserve"> PAGEREF _Toc513099430 \h </w:instrText>
            </w:r>
            <w:r w:rsidR="00055488">
              <w:rPr>
                <w:noProof/>
                <w:webHidden/>
              </w:rPr>
            </w:r>
            <w:r w:rsidR="00055488">
              <w:rPr>
                <w:noProof/>
                <w:webHidden/>
              </w:rPr>
              <w:fldChar w:fldCharType="separate"/>
            </w:r>
            <w:r w:rsidR="00055488">
              <w:rPr>
                <w:noProof/>
                <w:webHidden/>
              </w:rPr>
              <w:t>39</w:t>
            </w:r>
            <w:r w:rsidR="00055488">
              <w:rPr>
                <w:noProof/>
                <w:webHidden/>
              </w:rPr>
              <w:fldChar w:fldCharType="end"/>
            </w:r>
          </w:hyperlink>
        </w:p>
        <w:p w14:paraId="3459FF2B" w14:textId="77777777" w:rsidR="00055488" w:rsidRDefault="00A27210">
          <w:pPr>
            <w:pStyle w:val="TOC2"/>
            <w:tabs>
              <w:tab w:val="right" w:leader="dot" w:pos="9010"/>
            </w:tabs>
            <w:rPr>
              <w:rFonts w:eastAsiaTheme="minorEastAsia" w:cstheme="minorBidi"/>
              <w:smallCaps w:val="0"/>
              <w:noProof/>
              <w:sz w:val="24"/>
              <w:szCs w:val="24"/>
            </w:rPr>
          </w:pPr>
          <w:hyperlink w:anchor="_Toc513099431" w:history="1">
            <w:r w:rsidR="00055488" w:rsidRPr="005E72B3">
              <w:rPr>
                <w:rStyle w:val="Hyperlink"/>
                <w:rFonts w:ascii="Times New Roman" w:hAnsi="Times New Roman"/>
                <w:noProof/>
              </w:rPr>
              <w:t>6.4 Program Efficiency and Runtime Analysis</w:t>
            </w:r>
            <w:r w:rsidR="00055488">
              <w:rPr>
                <w:noProof/>
                <w:webHidden/>
              </w:rPr>
              <w:tab/>
            </w:r>
            <w:r w:rsidR="00055488">
              <w:rPr>
                <w:noProof/>
                <w:webHidden/>
              </w:rPr>
              <w:fldChar w:fldCharType="begin"/>
            </w:r>
            <w:r w:rsidR="00055488">
              <w:rPr>
                <w:noProof/>
                <w:webHidden/>
              </w:rPr>
              <w:instrText xml:space="preserve"> PAGEREF _Toc513099431 \h </w:instrText>
            </w:r>
            <w:r w:rsidR="00055488">
              <w:rPr>
                <w:noProof/>
                <w:webHidden/>
              </w:rPr>
            </w:r>
            <w:r w:rsidR="00055488">
              <w:rPr>
                <w:noProof/>
                <w:webHidden/>
              </w:rPr>
              <w:fldChar w:fldCharType="separate"/>
            </w:r>
            <w:r w:rsidR="00055488">
              <w:rPr>
                <w:noProof/>
                <w:webHidden/>
              </w:rPr>
              <w:t>39</w:t>
            </w:r>
            <w:r w:rsidR="00055488">
              <w:rPr>
                <w:noProof/>
                <w:webHidden/>
              </w:rPr>
              <w:fldChar w:fldCharType="end"/>
            </w:r>
          </w:hyperlink>
        </w:p>
        <w:p w14:paraId="7B9EDB1C" w14:textId="77777777" w:rsidR="00055488" w:rsidRDefault="00A27210">
          <w:pPr>
            <w:pStyle w:val="TOC2"/>
            <w:tabs>
              <w:tab w:val="right" w:leader="dot" w:pos="9010"/>
            </w:tabs>
            <w:rPr>
              <w:rFonts w:eastAsiaTheme="minorEastAsia" w:cstheme="minorBidi"/>
              <w:smallCaps w:val="0"/>
              <w:noProof/>
              <w:sz w:val="24"/>
              <w:szCs w:val="24"/>
            </w:rPr>
          </w:pPr>
          <w:hyperlink w:anchor="_Toc513099432" w:history="1">
            <w:r w:rsidR="00055488" w:rsidRPr="005E72B3">
              <w:rPr>
                <w:rStyle w:val="Hyperlink"/>
                <w:rFonts w:ascii="Times New Roman" w:eastAsia="Times New Roman" w:hAnsi="Times New Roman"/>
                <w:noProof/>
              </w:rPr>
              <w:t>6.5 Meeting with Domain Expert</w:t>
            </w:r>
            <w:r w:rsidR="00055488">
              <w:rPr>
                <w:noProof/>
                <w:webHidden/>
              </w:rPr>
              <w:tab/>
            </w:r>
            <w:r w:rsidR="00055488">
              <w:rPr>
                <w:noProof/>
                <w:webHidden/>
              </w:rPr>
              <w:fldChar w:fldCharType="begin"/>
            </w:r>
            <w:r w:rsidR="00055488">
              <w:rPr>
                <w:noProof/>
                <w:webHidden/>
              </w:rPr>
              <w:instrText xml:space="preserve"> PAGEREF _Toc513099432 \h </w:instrText>
            </w:r>
            <w:r w:rsidR="00055488">
              <w:rPr>
                <w:noProof/>
                <w:webHidden/>
              </w:rPr>
            </w:r>
            <w:r w:rsidR="00055488">
              <w:rPr>
                <w:noProof/>
                <w:webHidden/>
              </w:rPr>
              <w:fldChar w:fldCharType="separate"/>
            </w:r>
            <w:r w:rsidR="00055488">
              <w:rPr>
                <w:noProof/>
                <w:webHidden/>
              </w:rPr>
              <w:t>40</w:t>
            </w:r>
            <w:r w:rsidR="00055488">
              <w:rPr>
                <w:noProof/>
                <w:webHidden/>
              </w:rPr>
              <w:fldChar w:fldCharType="end"/>
            </w:r>
          </w:hyperlink>
        </w:p>
        <w:p w14:paraId="1848CDED" w14:textId="77777777" w:rsidR="00055488" w:rsidRDefault="00A27210">
          <w:pPr>
            <w:pStyle w:val="TOC2"/>
            <w:tabs>
              <w:tab w:val="right" w:leader="dot" w:pos="9010"/>
            </w:tabs>
            <w:rPr>
              <w:rFonts w:eastAsiaTheme="minorEastAsia" w:cstheme="minorBidi"/>
              <w:smallCaps w:val="0"/>
              <w:noProof/>
              <w:sz w:val="24"/>
              <w:szCs w:val="24"/>
            </w:rPr>
          </w:pPr>
          <w:hyperlink w:anchor="_Toc513099433" w:history="1">
            <w:r w:rsidR="00055488" w:rsidRPr="005E72B3">
              <w:rPr>
                <w:rStyle w:val="Hyperlink"/>
                <w:rFonts w:ascii="Times New Roman" w:eastAsia="Times New Roman" w:hAnsi="Times New Roman"/>
                <w:noProof/>
              </w:rPr>
              <w:t>6.6 Goals Achieved</w:t>
            </w:r>
            <w:r w:rsidR="00055488">
              <w:rPr>
                <w:noProof/>
                <w:webHidden/>
              </w:rPr>
              <w:tab/>
            </w:r>
            <w:r w:rsidR="00055488">
              <w:rPr>
                <w:noProof/>
                <w:webHidden/>
              </w:rPr>
              <w:fldChar w:fldCharType="begin"/>
            </w:r>
            <w:r w:rsidR="00055488">
              <w:rPr>
                <w:noProof/>
                <w:webHidden/>
              </w:rPr>
              <w:instrText xml:space="preserve"> PAGEREF _Toc513099433 \h </w:instrText>
            </w:r>
            <w:r w:rsidR="00055488">
              <w:rPr>
                <w:noProof/>
                <w:webHidden/>
              </w:rPr>
            </w:r>
            <w:r w:rsidR="00055488">
              <w:rPr>
                <w:noProof/>
                <w:webHidden/>
              </w:rPr>
              <w:fldChar w:fldCharType="separate"/>
            </w:r>
            <w:r w:rsidR="00055488">
              <w:rPr>
                <w:noProof/>
                <w:webHidden/>
              </w:rPr>
              <w:t>40</w:t>
            </w:r>
            <w:r w:rsidR="00055488">
              <w:rPr>
                <w:noProof/>
                <w:webHidden/>
              </w:rPr>
              <w:fldChar w:fldCharType="end"/>
            </w:r>
          </w:hyperlink>
        </w:p>
        <w:p w14:paraId="3C10CBFF" w14:textId="77777777" w:rsidR="00055488" w:rsidRDefault="00A27210">
          <w:pPr>
            <w:pStyle w:val="TOC2"/>
            <w:tabs>
              <w:tab w:val="right" w:leader="dot" w:pos="9010"/>
            </w:tabs>
            <w:rPr>
              <w:rFonts w:eastAsiaTheme="minorEastAsia" w:cstheme="minorBidi"/>
              <w:smallCaps w:val="0"/>
              <w:noProof/>
              <w:sz w:val="24"/>
              <w:szCs w:val="24"/>
            </w:rPr>
          </w:pPr>
          <w:hyperlink w:anchor="_Toc513099434" w:history="1">
            <w:r w:rsidR="00055488" w:rsidRPr="005E72B3">
              <w:rPr>
                <w:rStyle w:val="Hyperlink"/>
                <w:rFonts w:ascii="Times New Roman" w:eastAsia="Times New Roman" w:hAnsi="Times New Roman"/>
                <w:noProof/>
              </w:rPr>
              <w:t>6.7 Further Work</w:t>
            </w:r>
            <w:r w:rsidR="00055488">
              <w:rPr>
                <w:noProof/>
                <w:webHidden/>
              </w:rPr>
              <w:tab/>
            </w:r>
            <w:r w:rsidR="00055488">
              <w:rPr>
                <w:noProof/>
                <w:webHidden/>
              </w:rPr>
              <w:fldChar w:fldCharType="begin"/>
            </w:r>
            <w:r w:rsidR="00055488">
              <w:rPr>
                <w:noProof/>
                <w:webHidden/>
              </w:rPr>
              <w:instrText xml:space="preserve"> PAGEREF _Toc513099434 \h </w:instrText>
            </w:r>
            <w:r w:rsidR="00055488">
              <w:rPr>
                <w:noProof/>
                <w:webHidden/>
              </w:rPr>
            </w:r>
            <w:r w:rsidR="00055488">
              <w:rPr>
                <w:noProof/>
                <w:webHidden/>
              </w:rPr>
              <w:fldChar w:fldCharType="separate"/>
            </w:r>
            <w:r w:rsidR="00055488">
              <w:rPr>
                <w:noProof/>
                <w:webHidden/>
              </w:rPr>
              <w:t>41</w:t>
            </w:r>
            <w:r w:rsidR="00055488">
              <w:rPr>
                <w:noProof/>
                <w:webHidden/>
              </w:rPr>
              <w:fldChar w:fldCharType="end"/>
            </w:r>
          </w:hyperlink>
        </w:p>
        <w:p w14:paraId="6B6ED9BD"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435" w:history="1">
            <w:r w:rsidR="00055488" w:rsidRPr="005E72B3">
              <w:rPr>
                <w:rStyle w:val="Hyperlink"/>
                <w:noProof/>
              </w:rPr>
              <w:t>7 Conclusion</w:t>
            </w:r>
            <w:r w:rsidR="00055488">
              <w:rPr>
                <w:noProof/>
                <w:webHidden/>
              </w:rPr>
              <w:tab/>
            </w:r>
            <w:r w:rsidR="00055488">
              <w:rPr>
                <w:noProof/>
                <w:webHidden/>
              </w:rPr>
              <w:fldChar w:fldCharType="begin"/>
            </w:r>
            <w:r w:rsidR="00055488">
              <w:rPr>
                <w:noProof/>
                <w:webHidden/>
              </w:rPr>
              <w:instrText xml:space="preserve"> PAGEREF _Toc513099435 \h </w:instrText>
            </w:r>
            <w:r w:rsidR="00055488">
              <w:rPr>
                <w:noProof/>
                <w:webHidden/>
              </w:rPr>
            </w:r>
            <w:r w:rsidR="00055488">
              <w:rPr>
                <w:noProof/>
                <w:webHidden/>
              </w:rPr>
              <w:fldChar w:fldCharType="separate"/>
            </w:r>
            <w:r w:rsidR="00055488">
              <w:rPr>
                <w:noProof/>
                <w:webHidden/>
              </w:rPr>
              <w:t>43</w:t>
            </w:r>
            <w:r w:rsidR="00055488">
              <w:rPr>
                <w:noProof/>
                <w:webHidden/>
              </w:rPr>
              <w:fldChar w:fldCharType="end"/>
            </w:r>
          </w:hyperlink>
        </w:p>
        <w:p w14:paraId="16A41B47"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436" w:history="1">
            <w:r w:rsidR="00055488" w:rsidRPr="005E72B3">
              <w:rPr>
                <w:rStyle w:val="Hyperlink"/>
                <w:noProof/>
              </w:rPr>
              <w:t>References</w:t>
            </w:r>
            <w:r w:rsidR="00055488">
              <w:rPr>
                <w:noProof/>
                <w:webHidden/>
              </w:rPr>
              <w:tab/>
            </w:r>
            <w:r w:rsidR="00055488">
              <w:rPr>
                <w:noProof/>
                <w:webHidden/>
              </w:rPr>
              <w:fldChar w:fldCharType="begin"/>
            </w:r>
            <w:r w:rsidR="00055488">
              <w:rPr>
                <w:noProof/>
                <w:webHidden/>
              </w:rPr>
              <w:instrText xml:space="preserve"> PAGEREF _Toc513099436 \h </w:instrText>
            </w:r>
            <w:r w:rsidR="00055488">
              <w:rPr>
                <w:noProof/>
                <w:webHidden/>
              </w:rPr>
            </w:r>
            <w:r w:rsidR="00055488">
              <w:rPr>
                <w:noProof/>
                <w:webHidden/>
              </w:rPr>
              <w:fldChar w:fldCharType="separate"/>
            </w:r>
            <w:r w:rsidR="00055488">
              <w:rPr>
                <w:noProof/>
                <w:webHidden/>
              </w:rPr>
              <w:t>44</w:t>
            </w:r>
            <w:r w:rsidR="00055488">
              <w:rPr>
                <w:noProof/>
                <w:webHidden/>
              </w:rPr>
              <w:fldChar w:fldCharType="end"/>
            </w:r>
          </w:hyperlink>
        </w:p>
        <w:p w14:paraId="30B730C3" w14:textId="77777777" w:rsidR="00055488" w:rsidRDefault="00A27210">
          <w:pPr>
            <w:pStyle w:val="TOC1"/>
            <w:tabs>
              <w:tab w:val="right" w:leader="dot" w:pos="9010"/>
            </w:tabs>
            <w:rPr>
              <w:rFonts w:eastAsiaTheme="minorEastAsia" w:cstheme="minorBidi"/>
              <w:b w:val="0"/>
              <w:bCs w:val="0"/>
              <w:caps w:val="0"/>
              <w:noProof/>
              <w:sz w:val="24"/>
              <w:szCs w:val="24"/>
            </w:rPr>
          </w:pPr>
          <w:hyperlink w:anchor="_Toc513099437" w:history="1">
            <w:r w:rsidR="00055488" w:rsidRPr="005E72B3">
              <w:rPr>
                <w:rStyle w:val="Hyperlink"/>
                <w:noProof/>
              </w:rPr>
              <w:t>Appendix</w:t>
            </w:r>
            <w:r w:rsidR="00055488">
              <w:rPr>
                <w:noProof/>
                <w:webHidden/>
              </w:rPr>
              <w:tab/>
            </w:r>
            <w:r w:rsidR="00055488">
              <w:rPr>
                <w:noProof/>
                <w:webHidden/>
              </w:rPr>
              <w:fldChar w:fldCharType="begin"/>
            </w:r>
            <w:r w:rsidR="00055488">
              <w:rPr>
                <w:noProof/>
                <w:webHidden/>
              </w:rPr>
              <w:instrText xml:space="preserve"> PAGEREF _Toc513099437 \h </w:instrText>
            </w:r>
            <w:r w:rsidR="00055488">
              <w:rPr>
                <w:noProof/>
                <w:webHidden/>
              </w:rPr>
            </w:r>
            <w:r w:rsidR="00055488">
              <w:rPr>
                <w:noProof/>
                <w:webHidden/>
              </w:rPr>
              <w:fldChar w:fldCharType="separate"/>
            </w:r>
            <w:r w:rsidR="00055488">
              <w:rPr>
                <w:noProof/>
                <w:webHidden/>
              </w:rPr>
              <w:t>47</w:t>
            </w:r>
            <w:r w:rsidR="00055488">
              <w:rPr>
                <w:noProof/>
                <w:webHidden/>
              </w:rPr>
              <w:fldChar w:fldCharType="end"/>
            </w:r>
          </w:hyperlink>
        </w:p>
        <w:p w14:paraId="7ED664A1" w14:textId="77777777" w:rsidR="00055488" w:rsidRDefault="00A27210">
          <w:pPr>
            <w:pStyle w:val="TOC2"/>
            <w:tabs>
              <w:tab w:val="right" w:leader="dot" w:pos="9010"/>
            </w:tabs>
            <w:rPr>
              <w:rFonts w:eastAsiaTheme="minorEastAsia" w:cstheme="minorBidi"/>
              <w:smallCaps w:val="0"/>
              <w:noProof/>
              <w:sz w:val="24"/>
              <w:szCs w:val="24"/>
            </w:rPr>
          </w:pPr>
          <w:hyperlink w:anchor="_Toc513099438" w:history="1">
            <w:r w:rsidR="00055488" w:rsidRPr="005E72B3">
              <w:rPr>
                <w:rStyle w:val="Hyperlink"/>
                <w:rFonts w:ascii="Times New Roman" w:hAnsi="Times New Roman"/>
                <w:noProof/>
              </w:rPr>
              <w:t>Main Simulation Results</w:t>
            </w:r>
            <w:r w:rsidR="00055488">
              <w:rPr>
                <w:noProof/>
                <w:webHidden/>
              </w:rPr>
              <w:tab/>
            </w:r>
            <w:r w:rsidR="00055488">
              <w:rPr>
                <w:noProof/>
                <w:webHidden/>
              </w:rPr>
              <w:fldChar w:fldCharType="begin"/>
            </w:r>
            <w:r w:rsidR="00055488">
              <w:rPr>
                <w:noProof/>
                <w:webHidden/>
              </w:rPr>
              <w:instrText xml:space="preserve"> PAGEREF _Toc513099438 \h </w:instrText>
            </w:r>
            <w:r w:rsidR="00055488">
              <w:rPr>
                <w:noProof/>
                <w:webHidden/>
              </w:rPr>
            </w:r>
            <w:r w:rsidR="00055488">
              <w:rPr>
                <w:noProof/>
                <w:webHidden/>
              </w:rPr>
              <w:fldChar w:fldCharType="separate"/>
            </w:r>
            <w:r w:rsidR="00055488">
              <w:rPr>
                <w:noProof/>
                <w:webHidden/>
              </w:rPr>
              <w:t>47</w:t>
            </w:r>
            <w:r w:rsidR="00055488">
              <w:rPr>
                <w:noProof/>
                <w:webHidden/>
              </w:rPr>
              <w:fldChar w:fldCharType="end"/>
            </w:r>
          </w:hyperlink>
        </w:p>
        <w:p w14:paraId="01DF72BF" w14:textId="77777777" w:rsidR="00055488" w:rsidRDefault="00A27210">
          <w:pPr>
            <w:pStyle w:val="TOC2"/>
            <w:tabs>
              <w:tab w:val="right" w:leader="dot" w:pos="9010"/>
            </w:tabs>
            <w:rPr>
              <w:rFonts w:eastAsiaTheme="minorEastAsia" w:cstheme="minorBidi"/>
              <w:smallCaps w:val="0"/>
              <w:noProof/>
              <w:sz w:val="24"/>
              <w:szCs w:val="24"/>
            </w:rPr>
          </w:pPr>
          <w:hyperlink w:anchor="_Toc513099439" w:history="1">
            <w:r w:rsidR="00055488" w:rsidRPr="005E72B3">
              <w:rPr>
                <w:rStyle w:val="Hyperlink"/>
                <w:rFonts w:ascii="Times New Roman" w:hAnsi="Times New Roman"/>
                <w:noProof/>
              </w:rPr>
              <w:t>Simulations Results with 1 Hour Time Step</w:t>
            </w:r>
            <w:r w:rsidR="00055488">
              <w:rPr>
                <w:noProof/>
                <w:webHidden/>
              </w:rPr>
              <w:tab/>
            </w:r>
            <w:r w:rsidR="00055488">
              <w:rPr>
                <w:noProof/>
                <w:webHidden/>
              </w:rPr>
              <w:fldChar w:fldCharType="begin"/>
            </w:r>
            <w:r w:rsidR="00055488">
              <w:rPr>
                <w:noProof/>
                <w:webHidden/>
              </w:rPr>
              <w:instrText xml:space="preserve"> PAGEREF _Toc513099439 \h </w:instrText>
            </w:r>
            <w:r w:rsidR="00055488">
              <w:rPr>
                <w:noProof/>
                <w:webHidden/>
              </w:rPr>
            </w:r>
            <w:r w:rsidR="00055488">
              <w:rPr>
                <w:noProof/>
                <w:webHidden/>
              </w:rPr>
              <w:fldChar w:fldCharType="separate"/>
            </w:r>
            <w:r w:rsidR="00055488">
              <w:rPr>
                <w:noProof/>
                <w:webHidden/>
              </w:rPr>
              <w:t>49</w:t>
            </w:r>
            <w:r w:rsidR="00055488">
              <w:rPr>
                <w:noProof/>
                <w:webHidden/>
              </w:rPr>
              <w:fldChar w:fldCharType="end"/>
            </w:r>
          </w:hyperlink>
        </w:p>
        <w:p w14:paraId="7441BF68" w14:textId="77777777" w:rsidR="00055488" w:rsidRDefault="00A27210">
          <w:pPr>
            <w:pStyle w:val="TOC2"/>
            <w:tabs>
              <w:tab w:val="right" w:leader="dot" w:pos="9010"/>
            </w:tabs>
            <w:rPr>
              <w:rFonts w:eastAsiaTheme="minorEastAsia" w:cstheme="minorBidi"/>
              <w:smallCaps w:val="0"/>
              <w:noProof/>
              <w:sz w:val="24"/>
              <w:szCs w:val="24"/>
            </w:rPr>
          </w:pPr>
          <w:hyperlink w:anchor="_Toc513099440" w:history="1">
            <w:r w:rsidR="00055488" w:rsidRPr="005E72B3">
              <w:rPr>
                <w:rStyle w:val="Hyperlink"/>
                <w:rFonts w:ascii="Times New Roman" w:hAnsi="Times New Roman"/>
                <w:noProof/>
              </w:rPr>
              <w:t>Sensitivity Analysis Results</w:t>
            </w:r>
            <w:r w:rsidR="00055488">
              <w:rPr>
                <w:noProof/>
                <w:webHidden/>
              </w:rPr>
              <w:tab/>
            </w:r>
            <w:r w:rsidR="00055488">
              <w:rPr>
                <w:noProof/>
                <w:webHidden/>
              </w:rPr>
              <w:fldChar w:fldCharType="begin"/>
            </w:r>
            <w:r w:rsidR="00055488">
              <w:rPr>
                <w:noProof/>
                <w:webHidden/>
              </w:rPr>
              <w:instrText xml:space="preserve"> PAGEREF _Toc513099440 \h </w:instrText>
            </w:r>
            <w:r w:rsidR="00055488">
              <w:rPr>
                <w:noProof/>
                <w:webHidden/>
              </w:rPr>
            </w:r>
            <w:r w:rsidR="00055488">
              <w:rPr>
                <w:noProof/>
                <w:webHidden/>
              </w:rPr>
              <w:fldChar w:fldCharType="separate"/>
            </w:r>
            <w:r w:rsidR="00055488">
              <w:rPr>
                <w:noProof/>
                <w:webHidden/>
              </w:rPr>
              <w:t>53</w:t>
            </w:r>
            <w:r w:rsidR="00055488">
              <w:rPr>
                <w:noProof/>
                <w:webHidden/>
              </w:rPr>
              <w:fldChar w:fldCharType="end"/>
            </w:r>
          </w:hyperlink>
        </w:p>
        <w:p w14:paraId="428BE130" w14:textId="26AD73F8" w:rsidR="004C338E" w:rsidRDefault="004C338E">
          <w:r w:rsidRPr="00456DB0">
            <w:rPr>
              <w:b/>
              <w:bCs/>
              <w:noProof/>
            </w:rPr>
            <w:fldChar w:fldCharType="end"/>
          </w:r>
        </w:p>
      </w:sdtContent>
    </w:sdt>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2D2AB089" w14:textId="77777777" w:rsidR="00457172" w:rsidRPr="00226F61" w:rsidRDefault="00457172"/>
    <w:p w14:paraId="59C33655" w14:textId="77777777" w:rsidR="00457172" w:rsidRPr="00226F61" w:rsidRDefault="00457172"/>
    <w:p w14:paraId="2508AA6B" w14:textId="77777777" w:rsidR="00BA6D73" w:rsidRPr="00226F61" w:rsidRDefault="00BA6D73">
      <w:pPr>
        <w:rPr>
          <w:b/>
        </w:rPr>
      </w:pPr>
    </w:p>
    <w:p w14:paraId="13A7D5DC" w14:textId="77777777" w:rsidR="00362C77" w:rsidRPr="00226F61" w:rsidRDefault="00362C77">
      <w:pPr>
        <w:rPr>
          <w:b/>
        </w:rPr>
        <w:sectPr w:rsidR="00362C77" w:rsidRPr="00226F61" w:rsidSect="00362C77">
          <w:footerReference w:type="even" r:id="rId10"/>
          <w:footerReference w:type="default" r:id="rId11"/>
          <w:pgSz w:w="11900" w:h="16840"/>
          <w:pgMar w:top="1440" w:right="1440" w:bottom="1440" w:left="1440" w:header="720" w:footer="720" w:gutter="0"/>
          <w:pgNumType w:fmt="lowerRoman"/>
          <w:cols w:space="720"/>
          <w:docGrid w:linePitch="360"/>
        </w:sectPr>
      </w:pPr>
    </w:p>
    <w:p w14:paraId="6FDB231E" w14:textId="08E9FD52" w:rsidR="00067FEF" w:rsidRPr="00226F61" w:rsidRDefault="00DD2494" w:rsidP="00490F24">
      <w:pPr>
        <w:pStyle w:val="Heading1"/>
      </w:pPr>
      <w:bookmarkStart w:id="9" w:name="_Toc513099378"/>
      <w:r w:rsidRPr="00226F61">
        <w:lastRenderedPageBreak/>
        <w:t xml:space="preserve">1 </w:t>
      </w:r>
      <w:r w:rsidR="00A63D0E" w:rsidRPr="00226F61">
        <w:t>Introduction</w:t>
      </w:r>
      <w:bookmarkEnd w:id="9"/>
    </w:p>
    <w:p w14:paraId="191BBFE0" w14:textId="62AD89BC" w:rsidR="00A63D0E" w:rsidRPr="00226F61" w:rsidRDefault="003C2C4B">
      <w:r w:rsidRPr="00226F61">
        <w:t xml:space="preserve"> </w:t>
      </w:r>
    </w:p>
    <w:p w14:paraId="41C29EC8" w14:textId="5CEB8068" w:rsidR="00A63D0E" w:rsidRPr="000B764F" w:rsidRDefault="00DD2494" w:rsidP="000B764F">
      <w:pPr>
        <w:pStyle w:val="Heading2"/>
        <w:rPr>
          <w:rFonts w:ascii="Times New Roman" w:hAnsi="Times New Roman" w:cs="Times New Roman"/>
          <w:color w:val="auto"/>
        </w:rPr>
      </w:pPr>
      <w:bookmarkStart w:id="10" w:name="_Toc513099379"/>
      <w:r w:rsidRPr="000B764F">
        <w:rPr>
          <w:rFonts w:ascii="Times New Roman" w:hAnsi="Times New Roman" w:cs="Times New Roman"/>
          <w:color w:val="auto"/>
        </w:rPr>
        <w:t xml:space="preserve">1.1 </w:t>
      </w:r>
      <w:r w:rsidR="0071486B" w:rsidRPr="000B764F">
        <w:rPr>
          <w:rFonts w:ascii="Times New Roman" w:hAnsi="Times New Roman" w:cs="Times New Roman"/>
          <w:color w:val="auto"/>
        </w:rPr>
        <w:t>Background Information</w:t>
      </w:r>
      <w:bookmarkEnd w:id="10"/>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4B163123" w:rsidR="00967A82" w:rsidRPr="00226F61" w:rsidRDefault="00967A82" w:rsidP="00DB75A7">
      <w:pPr>
        <w:rPr>
          <w:sz w:val="22"/>
          <w:szCs w:val="28"/>
        </w:rPr>
      </w:pPr>
      <w:r w:rsidRPr="00226F61">
        <w:rPr>
          <w:sz w:val="22"/>
          <w:szCs w:val="28"/>
        </w:rPr>
        <w:t>The cells which line our blood vessels are called Endothelial cells</w:t>
      </w:r>
      <w:r w:rsidR="00857AB7" w:rsidRPr="00226F61">
        <w:rPr>
          <w:sz w:val="22"/>
          <w:szCs w:val="28"/>
        </w:rPr>
        <w:t xml:space="preserve"> (EC)</w:t>
      </w:r>
      <w:r w:rsidRPr="00226F61">
        <w:rPr>
          <w:sz w:val="22"/>
          <w:szCs w:val="28"/>
        </w:rPr>
        <w:t xml:space="preserve"> which form </w:t>
      </w:r>
      <w:r w:rsidR="00A27210">
        <w:rPr>
          <w:sz w:val="22"/>
          <w:szCs w:val="28"/>
        </w:rPr>
        <w:t xml:space="preserve">a layer known as </w:t>
      </w:r>
      <w:del w:id="11" w:author="D.Walker" w:date="2017-11-28T16:19:00Z">
        <w:r w:rsidRPr="00226F61" w:rsidDel="006D3960">
          <w:rPr>
            <w:sz w:val="22"/>
            <w:szCs w:val="28"/>
          </w:rPr>
          <w:delText xml:space="preserve">the </w:delText>
        </w:r>
      </w:del>
      <w:ins w:id="12" w:author="D.Walker" w:date="2017-11-28T16:19:00Z">
        <w:r w:rsidR="006D3960" w:rsidRPr="00226F61">
          <w:rPr>
            <w:sz w:val="22"/>
            <w:szCs w:val="28"/>
          </w:rPr>
          <w:t xml:space="preserve">a layer known as the </w:t>
        </w:r>
      </w:ins>
      <w:r w:rsidRPr="00226F61">
        <w:rPr>
          <w:sz w:val="22"/>
          <w:szCs w:val="28"/>
        </w:rPr>
        <w:t xml:space="preserve">Endothelium. This layer of cells </w:t>
      </w:r>
      <w:del w:id="13"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r w:rsidR="00A27210">
        <w:rPr>
          <w:sz w:val="22"/>
          <w:szCs w:val="28"/>
        </w:rPr>
        <w:t xml:space="preserve">itself </w:t>
      </w:r>
      <w:r w:rsidR="00A27210" w:rsidRPr="00226F61">
        <w:rPr>
          <w:sz w:val="22"/>
          <w:szCs w:val="28"/>
        </w:rPr>
        <w:t>after</w:t>
      </w:r>
      <w:r w:rsidRPr="00226F61">
        <w:rPr>
          <w:sz w:val="22"/>
          <w:szCs w:val="28"/>
        </w:rPr>
        <w:t xml:space="preserve">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7A747935" w:rsidR="00D56BB3" w:rsidRPr="00226F61" w:rsidRDefault="00967A82" w:rsidP="00DB75A7">
      <w:pPr>
        <w:rPr>
          <w:sz w:val="22"/>
          <w:szCs w:val="28"/>
        </w:rPr>
      </w:pPr>
      <w:r w:rsidRPr="00226F61">
        <w:rPr>
          <w:sz w:val="22"/>
          <w:szCs w:val="28"/>
        </w:rPr>
        <w:t xml:space="preserve">These cells are generally in a </w:t>
      </w:r>
      <w:r w:rsidR="009F1D19">
        <w:rPr>
          <w:sz w:val="22"/>
          <w:szCs w:val="28"/>
        </w:rPr>
        <w:t>confluent</w:t>
      </w:r>
      <w:ins w:id="14" w:author="D.Walker" w:date="2017-11-28T16:20:00Z">
        <w:r w:rsidR="006D3960" w:rsidRPr="00226F61">
          <w:rPr>
            <w:sz w:val="22"/>
            <w:szCs w:val="28"/>
          </w:rPr>
          <w:t xml:space="preserve">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0B764F" w:rsidRDefault="00DD2494" w:rsidP="000B764F">
      <w:pPr>
        <w:pStyle w:val="Heading2"/>
        <w:rPr>
          <w:rFonts w:ascii="Times New Roman" w:hAnsi="Times New Roman" w:cs="Times New Roman"/>
          <w:color w:val="auto"/>
        </w:rPr>
      </w:pPr>
      <w:bookmarkStart w:id="15" w:name="_Toc513099380"/>
      <w:r w:rsidRPr="000B764F">
        <w:rPr>
          <w:rFonts w:ascii="Times New Roman" w:hAnsi="Times New Roman" w:cs="Times New Roman"/>
          <w:color w:val="auto"/>
        </w:rPr>
        <w:t xml:space="preserve">1.2 </w:t>
      </w:r>
      <w:r w:rsidR="0071486B" w:rsidRPr="000B764F">
        <w:rPr>
          <w:rFonts w:ascii="Times New Roman" w:hAnsi="Times New Roman" w:cs="Times New Roman"/>
          <w:color w:val="auto"/>
        </w:rPr>
        <w:t>Aims and Objectives</w:t>
      </w:r>
      <w:bookmarkEnd w:id="15"/>
    </w:p>
    <w:p w14:paraId="7A1F45F3" w14:textId="77777777" w:rsidR="00A63D0E" w:rsidRPr="000B764F" w:rsidRDefault="00A63D0E" w:rsidP="00A63D0E">
      <w:pPr>
        <w:pStyle w:val="NormalWeb"/>
        <w:spacing w:before="0" w:beforeAutospacing="0" w:after="0" w:afterAutospacing="0"/>
        <w:rPr>
          <w:sz w:val="22"/>
          <w:szCs w:val="22"/>
        </w:rPr>
      </w:pPr>
      <w:r w:rsidRPr="000B764F">
        <w:rPr>
          <w:sz w:val="22"/>
          <w:szCs w:val="22"/>
        </w:rPr>
        <w:t> </w:t>
      </w:r>
    </w:p>
    <w:p w14:paraId="5ACAEDAF" w14:textId="70728E05" w:rsidR="00D56BB3" w:rsidRPr="000B764F" w:rsidRDefault="00D56BB3" w:rsidP="00DB75A7">
      <w:pPr>
        <w:pStyle w:val="NormalWeb"/>
        <w:spacing w:before="0" w:beforeAutospacing="0" w:after="0" w:afterAutospacing="0"/>
        <w:rPr>
          <w:sz w:val="22"/>
          <w:szCs w:val="22"/>
        </w:rPr>
      </w:pPr>
      <w:r w:rsidRPr="000B764F">
        <w:rPr>
          <w:sz w:val="22"/>
          <w:szCs w:val="22"/>
        </w:rPr>
        <w:t xml:space="preserve">The main aim of this project is to </w:t>
      </w:r>
      <w:r w:rsidR="009F1D19">
        <w:rPr>
          <w:sz w:val="22"/>
          <w:szCs w:val="22"/>
        </w:rPr>
        <w:t>estimate</w:t>
      </w:r>
      <w:ins w:id="16" w:author="Harry Cooper" w:date="2017-11-29T15:38:00Z">
        <w:r w:rsidR="009A5073" w:rsidRPr="000B764F">
          <w:rPr>
            <w:sz w:val="22"/>
            <w:szCs w:val="22"/>
          </w:rPr>
          <w:t xml:space="preserve"> </w:t>
        </w:r>
      </w:ins>
      <w:r w:rsidRPr="000B764F">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0B764F">
        <w:rPr>
          <w:sz w:val="22"/>
          <w:szCs w:val="22"/>
        </w:rPr>
        <w:t xml:space="preserve">the deadly disease </w:t>
      </w:r>
      <w:r w:rsidRPr="000B764F">
        <w:rPr>
          <w:sz w:val="22"/>
          <w:szCs w:val="22"/>
        </w:rPr>
        <w:t>atherosclerosis</w:t>
      </w:r>
      <w:r w:rsidR="00726DB1" w:rsidRPr="000B764F">
        <w:rPr>
          <w:sz w:val="22"/>
          <w:szCs w:val="22"/>
        </w:rPr>
        <w:t>, which can lead to strokes and heart attacks</w:t>
      </w:r>
      <w:r w:rsidRPr="000B764F">
        <w:rPr>
          <w:sz w:val="22"/>
          <w:szCs w:val="22"/>
        </w:rPr>
        <w:t>.</w:t>
      </w:r>
    </w:p>
    <w:p w14:paraId="592E155B" w14:textId="0CEBA30A" w:rsidR="007432A3" w:rsidRPr="000B764F" w:rsidRDefault="007432A3" w:rsidP="00DB75A7">
      <w:pPr>
        <w:pStyle w:val="NormalWeb"/>
        <w:spacing w:before="0" w:beforeAutospacing="0" w:after="0" w:afterAutospacing="0"/>
        <w:rPr>
          <w:sz w:val="22"/>
          <w:szCs w:val="22"/>
        </w:rPr>
      </w:pPr>
      <w:r w:rsidRPr="000B764F">
        <w:rPr>
          <w:sz w:val="22"/>
          <w:szCs w:val="22"/>
        </w:rPr>
        <w:t>The way the main aim will be implemented requires the development of an agent based model</w:t>
      </w:r>
      <w:r w:rsidR="00816C4C" w:rsidRPr="000B764F">
        <w:rPr>
          <w:sz w:val="22"/>
          <w:szCs w:val="22"/>
        </w:rPr>
        <w:t xml:space="preserve"> (ABM)</w:t>
      </w:r>
      <w:r w:rsidRPr="000B764F">
        <w:rPr>
          <w:sz w:val="22"/>
          <w:szCs w:val="22"/>
        </w:rPr>
        <w:t xml:space="preserve"> to encapsulate the key behaviours associated with </w:t>
      </w:r>
      <w:del w:id="17" w:author="D.Walker" w:date="2017-11-28T16:23:00Z">
        <w:r w:rsidRPr="000B764F" w:rsidDel="00B24297">
          <w:rPr>
            <w:sz w:val="22"/>
            <w:szCs w:val="22"/>
          </w:rPr>
          <w:delText xml:space="preserve">endothelium </w:delText>
        </w:r>
      </w:del>
      <w:r w:rsidR="00816C4C" w:rsidRPr="000B764F">
        <w:rPr>
          <w:sz w:val="22"/>
          <w:szCs w:val="22"/>
        </w:rPr>
        <w:t>ECs</w:t>
      </w:r>
      <w:r w:rsidRPr="000B764F">
        <w:rPr>
          <w:sz w:val="22"/>
          <w:szCs w:val="22"/>
        </w:rPr>
        <w:t>, including: cell proliferation, apoptosis, and senescence.</w:t>
      </w:r>
      <w:r w:rsidR="00D4474B" w:rsidRPr="000B764F">
        <w:rPr>
          <w:sz w:val="22"/>
          <w:szCs w:val="22"/>
        </w:rPr>
        <w:t xml:space="preserve"> This model will record the time taken for the wound to repair itself, and observe any emergent behaviour that takes place through the mitosis and movement of the cells</w:t>
      </w:r>
      <w:r w:rsidR="002E0304" w:rsidRPr="000B764F">
        <w:rPr>
          <w:sz w:val="22"/>
          <w:szCs w:val="22"/>
        </w:rPr>
        <w:t>,</w:t>
      </w:r>
      <w:r w:rsidR="00E3438B" w:rsidRPr="000B764F">
        <w:rPr>
          <w:sz w:val="22"/>
          <w:szCs w:val="22"/>
        </w:rPr>
        <w:t xml:space="preserve"> at varying ages</w:t>
      </w:r>
      <w:r w:rsidR="00D4474B" w:rsidRPr="000B764F">
        <w:rPr>
          <w:sz w:val="22"/>
          <w:szCs w:val="22"/>
        </w:rPr>
        <w:t>.</w:t>
      </w:r>
      <w:r w:rsidR="0060354F" w:rsidRPr="000B764F">
        <w:rPr>
          <w:sz w:val="22"/>
          <w:szCs w:val="22"/>
        </w:rPr>
        <w:t xml:space="preserve"> For the </w:t>
      </w:r>
      <w:r w:rsidR="00FF05BB" w:rsidRPr="000B764F">
        <w:rPr>
          <w:sz w:val="22"/>
          <w:szCs w:val="22"/>
        </w:rPr>
        <w:t xml:space="preserve">basis of producing </w:t>
      </w:r>
      <w:r w:rsidR="00E3438B" w:rsidRPr="000B764F">
        <w:rPr>
          <w:sz w:val="22"/>
          <w:szCs w:val="22"/>
        </w:rPr>
        <w:t>a software solution, I will be looking at the benefits different types of modelling possess</w:t>
      </w:r>
      <w:r w:rsidR="002E0304" w:rsidRPr="000B764F">
        <w:rPr>
          <w:sz w:val="22"/>
          <w:szCs w:val="22"/>
        </w:rPr>
        <w:t>,</w:t>
      </w:r>
      <w:r w:rsidR="00E3438B" w:rsidRPr="000B764F">
        <w:rPr>
          <w:sz w:val="22"/>
          <w:szCs w:val="22"/>
        </w:rPr>
        <w:t xml:space="preserve"> such as Cellular Automata (CA) and Agent Based Modelling (ABM). Then, I’ll be building on top of current software frameworks</w:t>
      </w:r>
      <w:r w:rsidR="002E0304" w:rsidRPr="000B764F">
        <w:rPr>
          <w:sz w:val="22"/>
          <w:szCs w:val="22"/>
        </w:rPr>
        <w:t>,</w:t>
      </w:r>
      <w:r w:rsidR="00E3438B" w:rsidRPr="000B764F">
        <w:rPr>
          <w:sz w:val="22"/>
          <w:szCs w:val="22"/>
        </w:rPr>
        <w:t xml:space="preserve"> which already </w:t>
      </w:r>
      <w:r w:rsidR="002E0304" w:rsidRPr="000B764F">
        <w:rPr>
          <w:sz w:val="22"/>
          <w:szCs w:val="22"/>
        </w:rPr>
        <w:t>provide</w:t>
      </w:r>
      <w:r w:rsidR="00E3438B" w:rsidRPr="000B764F">
        <w:rPr>
          <w:sz w:val="22"/>
          <w:szCs w:val="22"/>
        </w:rPr>
        <w:t xml:space="preserve"> </w:t>
      </w:r>
      <w:r w:rsidR="00BC7ED3" w:rsidRPr="000B764F">
        <w:rPr>
          <w:sz w:val="22"/>
          <w:szCs w:val="22"/>
        </w:rPr>
        <w:t>basic logic</w:t>
      </w:r>
      <w:r w:rsidR="002E0304" w:rsidRPr="000B764F">
        <w:rPr>
          <w:sz w:val="22"/>
          <w:szCs w:val="22"/>
        </w:rPr>
        <w:t>,</w:t>
      </w:r>
      <w:r w:rsidR="00BC7ED3" w:rsidRPr="000B764F">
        <w:rPr>
          <w:sz w:val="22"/>
          <w:szCs w:val="22"/>
        </w:rPr>
        <w:t xml:space="preserve"> by giving the agents and environment differing behaviours.</w:t>
      </w:r>
    </w:p>
    <w:p w14:paraId="3AF72C22" w14:textId="77777777" w:rsidR="00766B1B" w:rsidRPr="000B764F" w:rsidRDefault="007048D0" w:rsidP="00DB75A7">
      <w:pPr>
        <w:rPr>
          <w:sz w:val="22"/>
          <w:szCs w:val="28"/>
        </w:rPr>
      </w:pPr>
      <w:r w:rsidRPr="000B764F">
        <w:rPr>
          <w:sz w:val="22"/>
          <w:szCs w:val="28"/>
        </w:rPr>
        <w:t>I’ll be observing the difference between elderly and younger cells to see how much</w:t>
      </w:r>
      <w:r w:rsidR="00766B1B" w:rsidRPr="000B764F">
        <w:rPr>
          <w:sz w:val="22"/>
          <w:szCs w:val="28"/>
        </w:rPr>
        <w:t>, if any, age affects repair time.</w:t>
      </w:r>
    </w:p>
    <w:p w14:paraId="2868F71D" w14:textId="615AD167" w:rsidR="0017567E" w:rsidRPr="000B764F" w:rsidDel="0017567E" w:rsidRDefault="00766B1B" w:rsidP="00A27210">
      <w:pPr>
        <w:rPr>
          <w:del w:id="18" w:author="Harry Cooper" w:date="2017-11-29T15:27:00Z"/>
          <w:sz w:val="22"/>
          <w:szCs w:val="28"/>
        </w:rPr>
      </w:pPr>
      <w:del w:id="19" w:author="D.Walker" w:date="2017-11-28T16:25:00Z">
        <w:r w:rsidRPr="000B764F" w:rsidDel="00B24297">
          <w:rPr>
            <w:sz w:val="22"/>
            <w:szCs w:val="28"/>
          </w:rPr>
          <w:delText xml:space="preserve">Interestingly, </w:delText>
        </w:r>
      </w:del>
      <w:ins w:id="20" w:author="D.Walker" w:date="2017-11-28T16:25:00Z">
        <w:r w:rsidR="00B24297" w:rsidRPr="000B764F">
          <w:rPr>
            <w:sz w:val="22"/>
            <w:szCs w:val="28"/>
          </w:rPr>
          <w:t>T</w:t>
        </w:r>
      </w:ins>
      <w:del w:id="21" w:author="D.Walker" w:date="2017-11-28T16:25:00Z">
        <w:r w:rsidRPr="000B764F" w:rsidDel="00B24297">
          <w:rPr>
            <w:sz w:val="22"/>
            <w:szCs w:val="28"/>
          </w:rPr>
          <w:delText>t</w:delText>
        </w:r>
      </w:del>
      <w:r w:rsidRPr="000B764F">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0B764F">
        <w:rPr>
          <w:sz w:val="22"/>
          <w:szCs w:val="28"/>
        </w:rPr>
        <w:t>,</w:t>
      </w:r>
      <w:r w:rsidRPr="000B764F">
        <w:rPr>
          <w:sz w:val="22"/>
          <w:szCs w:val="28"/>
        </w:rPr>
        <w:t xml:space="preserve"> showing the differences in speed and process of the repair.</w:t>
      </w:r>
      <w:ins w:id="22" w:author="Harry Cooper" w:date="2017-11-29T15:40:00Z">
        <w:r w:rsidR="00C45B3E" w:rsidRPr="000B764F">
          <w:rPr>
            <w:sz w:val="22"/>
            <w:szCs w:val="28"/>
          </w:rPr>
          <w:t xml:space="preserve"> </w:t>
        </w:r>
      </w:ins>
    </w:p>
    <w:p w14:paraId="05584602" w14:textId="77777777" w:rsidR="007048D0" w:rsidRPr="000B764F" w:rsidRDefault="007048D0">
      <w:pPr>
        <w:pPrChange w:id="23" w:author="Harry Cooper" w:date="2017-11-29T15:27:00Z">
          <w:pPr>
            <w:pStyle w:val="NormalWeb"/>
            <w:spacing w:before="0" w:beforeAutospacing="0" w:after="0" w:afterAutospacing="0"/>
            <w:ind w:left="720"/>
          </w:pPr>
        </w:pPrChange>
      </w:pPr>
    </w:p>
    <w:p w14:paraId="661C0E8A" w14:textId="5E0DAE7E" w:rsidR="00C311B8" w:rsidRPr="000B764F" w:rsidRDefault="00A63D0E" w:rsidP="00410CE8">
      <w:pPr>
        <w:pStyle w:val="NormalWeb"/>
        <w:spacing w:before="0" w:beforeAutospacing="0" w:after="0" w:afterAutospacing="0"/>
        <w:rPr>
          <w:sz w:val="22"/>
          <w:szCs w:val="22"/>
        </w:rPr>
      </w:pPr>
      <w:r w:rsidRPr="000B764F">
        <w:rPr>
          <w:sz w:val="22"/>
          <w:szCs w:val="22"/>
        </w:rPr>
        <w:t> </w:t>
      </w:r>
    </w:p>
    <w:p w14:paraId="354EF55C" w14:textId="0D12B5F7" w:rsidR="00403110" w:rsidRPr="000B764F" w:rsidRDefault="00410CE8" w:rsidP="000B764F">
      <w:pPr>
        <w:pStyle w:val="Heading2"/>
        <w:rPr>
          <w:rFonts w:ascii="Times New Roman" w:hAnsi="Times New Roman" w:cs="Times New Roman"/>
          <w:color w:val="auto"/>
        </w:rPr>
      </w:pPr>
      <w:bookmarkStart w:id="24" w:name="_Toc513099381"/>
      <w:commentRangeStart w:id="25"/>
      <w:r w:rsidRPr="000B764F">
        <w:rPr>
          <w:rFonts w:ascii="Times New Roman" w:hAnsi="Times New Roman" w:cs="Times New Roman"/>
          <w:color w:val="auto"/>
        </w:rPr>
        <w:t>1.3</w:t>
      </w:r>
      <w:r w:rsidR="00A63D0E" w:rsidRPr="000B764F">
        <w:rPr>
          <w:rFonts w:ascii="Times New Roman" w:hAnsi="Times New Roman" w:cs="Times New Roman"/>
          <w:color w:val="auto"/>
        </w:rPr>
        <w:t> </w:t>
      </w:r>
      <w:r w:rsidR="0071486B" w:rsidRPr="000B764F">
        <w:rPr>
          <w:rFonts w:ascii="Times New Roman" w:hAnsi="Times New Roman" w:cs="Times New Roman"/>
          <w:color w:val="auto"/>
        </w:rPr>
        <w:t>Summary of Report</w:t>
      </w:r>
      <w:bookmarkEnd w:id="24"/>
      <w:commentRangeEnd w:id="25"/>
      <w:r w:rsidR="0056699E">
        <w:rPr>
          <w:rStyle w:val="CommentReference"/>
          <w:rFonts w:ascii="Times New Roman" w:eastAsiaTheme="minorHAnsi" w:hAnsi="Times New Roman" w:cs="Times New Roman"/>
          <w:color w:val="auto"/>
        </w:rPr>
        <w:commentReference w:id="25"/>
      </w:r>
    </w:p>
    <w:p w14:paraId="52086AB7" w14:textId="77777777" w:rsidR="00DB75A7" w:rsidRDefault="00DB75A7" w:rsidP="00403110">
      <w:pPr>
        <w:pStyle w:val="NormalWeb"/>
        <w:spacing w:before="0" w:beforeAutospacing="0" w:after="0" w:afterAutospacing="0"/>
        <w:ind w:left="720"/>
        <w:rPr>
          <w:color w:val="ED7D31" w:themeColor="accent2"/>
          <w:sz w:val="22"/>
          <w:szCs w:val="22"/>
        </w:rPr>
      </w:pPr>
    </w:p>
    <w:p w14:paraId="69D71B0F" w14:textId="206B5E2B" w:rsidR="00A2468D" w:rsidRPr="00406F23" w:rsidRDefault="00403110" w:rsidP="00DB75A7">
      <w:pPr>
        <w:pStyle w:val="NormalWeb"/>
        <w:spacing w:before="0" w:beforeAutospacing="0" w:after="0" w:afterAutospacing="0"/>
        <w:rPr>
          <w:sz w:val="22"/>
          <w:szCs w:val="22"/>
        </w:rPr>
      </w:pP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Default="00A2468D" w:rsidP="00DB75A7">
      <w:pPr>
        <w:pStyle w:val="NormalWeb"/>
        <w:spacing w:before="0" w:beforeAutospacing="0" w:after="0" w:afterAutospacing="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74204397" w14:textId="77777777" w:rsidR="009F1D19" w:rsidRDefault="009F1D19" w:rsidP="00DB75A7">
      <w:pPr>
        <w:pStyle w:val="NormalWeb"/>
        <w:spacing w:before="0" w:beforeAutospacing="0" w:after="0" w:afterAutospacing="0"/>
        <w:rPr>
          <w:sz w:val="22"/>
          <w:szCs w:val="22"/>
        </w:rPr>
      </w:pPr>
    </w:p>
    <w:p w14:paraId="427DFA4E" w14:textId="77777777" w:rsidR="00172791" w:rsidRPr="003A7DDE" w:rsidRDefault="00172791" w:rsidP="00DB75A7">
      <w:pPr>
        <w:pStyle w:val="NormalWeb"/>
        <w:spacing w:before="0" w:beforeAutospacing="0" w:after="0" w:afterAutospacing="0"/>
        <w:rPr>
          <w:sz w:val="22"/>
          <w:szCs w:val="22"/>
        </w:rPr>
      </w:pPr>
    </w:p>
    <w:p w14:paraId="03155E87" w14:textId="4C137466" w:rsidR="00C311B8" w:rsidRPr="00226F61" w:rsidRDefault="00DD2494" w:rsidP="000B764F">
      <w:pPr>
        <w:pStyle w:val="Heading1"/>
      </w:pPr>
      <w:bookmarkStart w:id="26" w:name="_Toc513099382"/>
      <w:r w:rsidRPr="00226F61">
        <w:lastRenderedPageBreak/>
        <w:t xml:space="preserve">2 </w:t>
      </w:r>
      <w:r w:rsidR="0049568A" w:rsidRPr="00226F61">
        <w:t>Literature Review</w:t>
      </w:r>
      <w:bookmarkEnd w:id="26"/>
    </w:p>
    <w:p w14:paraId="50858CFA" w14:textId="77777777" w:rsidR="007F3A5D" w:rsidRPr="00226F61" w:rsidRDefault="007F3A5D"/>
    <w:p w14:paraId="29F51D4B" w14:textId="5AC58599" w:rsidR="008E65F6" w:rsidRPr="00226F61" w:rsidRDefault="00816C4C" w:rsidP="00DB75A7">
      <w:pPr>
        <w:rPr>
          <w:color w:val="ED7D31" w:themeColor="accent2"/>
          <w:sz w:val="22"/>
          <w:szCs w:val="22"/>
        </w:rPr>
      </w:pPr>
      <w:r w:rsidRPr="00226F61">
        <w:rPr>
          <w:sz w:val="22"/>
          <w:szCs w:val="22"/>
        </w:rPr>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8E3876">
        <w:rPr>
          <w:sz w:val="22"/>
          <w:szCs w:val="22"/>
        </w:rPr>
        <w:t xml:space="preserve">causes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0B764F" w:rsidRDefault="00DD2494" w:rsidP="000B764F">
      <w:pPr>
        <w:pStyle w:val="Heading2"/>
        <w:rPr>
          <w:rFonts w:ascii="Times New Roman" w:hAnsi="Times New Roman" w:cs="Times New Roman"/>
          <w:color w:val="auto"/>
        </w:rPr>
      </w:pPr>
      <w:bookmarkStart w:id="27" w:name="_Toc513099383"/>
      <w:r w:rsidRPr="000B764F">
        <w:rPr>
          <w:rFonts w:ascii="Times New Roman" w:hAnsi="Times New Roman" w:cs="Times New Roman"/>
          <w:color w:val="auto"/>
        </w:rPr>
        <w:t xml:space="preserve">2.1 </w:t>
      </w:r>
      <w:r w:rsidR="0071486B" w:rsidRPr="000B764F">
        <w:rPr>
          <w:rFonts w:ascii="Times New Roman" w:hAnsi="Times New Roman" w:cs="Times New Roman"/>
          <w:color w:val="auto"/>
        </w:rPr>
        <w:t>The Endothelial Cell Cycle</w:t>
      </w:r>
      <w:bookmarkEnd w:id="27"/>
    </w:p>
    <w:p w14:paraId="67B439E6" w14:textId="77777777" w:rsidR="008E65F6" w:rsidRPr="00226F61" w:rsidRDefault="008E65F6" w:rsidP="00CD4455">
      <w:pPr>
        <w:rPr>
          <w:sz w:val="22"/>
          <w:szCs w:val="22"/>
        </w:rPr>
      </w:pPr>
    </w:p>
    <w:p w14:paraId="1D2795EA" w14:textId="10A113D5" w:rsidR="00AF2155" w:rsidRPr="00226F61" w:rsidRDefault="008E65F6" w:rsidP="00DB75A7">
      <w:pPr>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3045467A" w:rsidR="008E65F6" w:rsidRPr="00226F61" w:rsidRDefault="00AF2155" w:rsidP="00DB75A7">
      <w:pPr>
        <w:rPr>
          <w:sz w:val="22"/>
          <w:szCs w:val="22"/>
        </w:rPr>
      </w:pPr>
      <w:r w:rsidRPr="00226F61">
        <w:rPr>
          <w:sz w:val="22"/>
          <w:szCs w:val="22"/>
        </w:rPr>
        <w:t>EC’s, like other Eukaryotic Cells undergo several distinct phases during replication as shown in the diagram below</w:t>
      </w:r>
      <w:r w:rsidR="00B575D1" w:rsidRPr="00226F61">
        <w:rPr>
          <w:sz w:val="22"/>
          <w:szCs w:val="22"/>
        </w:rPr>
        <w:t xml:space="preserve">, however have another stage </w:t>
      </w:r>
      <w:r w:rsidR="0041766A" w:rsidRPr="00226F61">
        <w:rPr>
          <w:sz w:val="22"/>
          <w:szCs w:val="22"/>
        </w:rPr>
        <w:t>they can enter before S Phase</w:t>
      </w:r>
      <w:r w:rsidRPr="00226F61">
        <w:rPr>
          <w:sz w:val="22"/>
          <w:szCs w:val="22"/>
        </w:rPr>
        <w:t xml:space="preserve">. </w:t>
      </w:r>
      <w:r w:rsidR="00FD0026" w:rsidRPr="00226F61">
        <w:rPr>
          <w:sz w:val="22"/>
          <w:szCs w:val="22"/>
        </w:rPr>
        <w:t xml:space="preserve"> </w:t>
      </w: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DB75A7">
      <w:pPr>
        <w:rPr>
          <w:sz w:val="22"/>
          <w:szCs w:val="22"/>
        </w:rPr>
      </w:pPr>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p>
    <w:p w14:paraId="16932D8A" w14:textId="3C56DEF9" w:rsidR="00AF2155" w:rsidRPr="00226F61" w:rsidRDefault="00B575D1" w:rsidP="00DB75A7">
      <w:pPr>
        <w:rPr>
          <w:sz w:val="22"/>
          <w:szCs w:val="22"/>
        </w:rPr>
      </w:pPr>
      <w:r w:rsidRPr="00226F61">
        <w:rPr>
          <w:sz w:val="22"/>
          <w:szCs w:val="22"/>
        </w:rPr>
        <w:t>However, f</w:t>
      </w:r>
      <w:r w:rsidR="0056699E">
        <w:rPr>
          <w:sz w:val="22"/>
          <w:szCs w:val="22"/>
        </w:rPr>
        <w:t>or eukaryotic cells</w:t>
      </w:r>
      <w:r w:rsidRPr="00226F61">
        <w:rPr>
          <w:sz w:val="22"/>
          <w:szCs w:val="22"/>
        </w:rPr>
        <w:t xml:space="preserve"> 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lastRenderedPageBreak/>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cycle [</w:t>
      </w:r>
      <w:r w:rsidR="00483244" w:rsidRPr="00226F61">
        <w:rPr>
          <w:sz w:val="22"/>
          <w:szCs w:val="22"/>
        </w:rPr>
        <w:t>4</w:t>
      </w:r>
      <w:r w:rsidR="001434BE" w:rsidRPr="00226F61">
        <w:rPr>
          <w:sz w:val="22"/>
          <w:szCs w:val="22"/>
        </w:rPr>
        <w:t>]. However, if the EC stays in the quiescent state for too long, it’s possible for 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78550B">
        <w:rPr>
          <w:sz w:val="22"/>
          <w:szCs w:val="22"/>
        </w:rPr>
        <w:t>[</w:t>
      </w:r>
      <w:r w:rsidR="0078550B" w:rsidRPr="0078550B">
        <w:rPr>
          <w:sz w:val="22"/>
          <w:szCs w:val="22"/>
        </w:rPr>
        <w:t>6</w:t>
      </w:r>
      <w:r w:rsidR="00F4630A">
        <w:rPr>
          <w:sz w:val="22"/>
          <w:szCs w:val="22"/>
        </w:rPr>
        <w:t>].</w:t>
      </w:r>
    </w:p>
    <w:p w14:paraId="57A9C26B" w14:textId="33BE9C69" w:rsidR="00141C06" w:rsidRPr="00226F61" w:rsidRDefault="00141C06" w:rsidP="00DB75A7">
      <w:pPr>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78550B">
        <w:rPr>
          <w:sz w:val="22"/>
          <w:szCs w:val="22"/>
        </w:rPr>
        <w:t>7</w:t>
      </w:r>
      <w:r w:rsidR="005C161B" w:rsidRPr="00226F61">
        <w:rPr>
          <w:sz w:val="22"/>
          <w:szCs w:val="22"/>
        </w:rPr>
        <w:t>].</w:t>
      </w:r>
    </w:p>
    <w:p w14:paraId="734608AC" w14:textId="77777777" w:rsidR="00CD4455" w:rsidRPr="00226F61" w:rsidRDefault="00CD4455">
      <w:pPr>
        <w:rPr>
          <w:ins w:id="28" w:author="Harry Cooper" w:date="2017-11-29T15:23:00Z"/>
          <w:sz w:val="22"/>
          <w:szCs w:val="22"/>
        </w:rPr>
      </w:pPr>
    </w:p>
    <w:p w14:paraId="4DD2DE3E" w14:textId="44A2B945" w:rsidR="00B77936" w:rsidRPr="000B764F" w:rsidRDefault="00DD2494" w:rsidP="000B764F">
      <w:pPr>
        <w:pStyle w:val="Heading2"/>
        <w:rPr>
          <w:rFonts w:ascii="Times New Roman" w:hAnsi="Times New Roman" w:cs="Times New Roman"/>
          <w:color w:val="auto"/>
          <w:sz w:val="22"/>
          <w:lang w:eastAsia="en-US"/>
        </w:rPr>
      </w:pPr>
      <w:bookmarkStart w:id="29" w:name="_Toc513099384"/>
      <w:commentRangeStart w:id="30"/>
      <w:r w:rsidRPr="000B764F">
        <w:rPr>
          <w:rFonts w:ascii="Times New Roman" w:hAnsi="Times New Roman" w:cs="Times New Roman"/>
          <w:color w:val="auto"/>
        </w:rPr>
        <w:t xml:space="preserve">2.2 </w:t>
      </w:r>
      <w:ins w:id="31" w:author="Harry Cooper" w:date="2017-11-29T15:23:00Z">
        <w:r w:rsidR="00B77936" w:rsidRPr="000B764F">
          <w:rPr>
            <w:rFonts w:ascii="Times New Roman" w:hAnsi="Times New Roman" w:cs="Times New Roman"/>
            <w:color w:val="auto"/>
          </w:rPr>
          <w:t>Ageing</w:t>
        </w:r>
      </w:ins>
      <w:bookmarkEnd w:id="29"/>
      <w:commentRangeEnd w:id="30"/>
      <w:r w:rsidR="0056699E">
        <w:rPr>
          <w:rStyle w:val="CommentReference"/>
          <w:rFonts w:ascii="Times New Roman" w:eastAsiaTheme="minorHAnsi" w:hAnsi="Times New Roman" w:cs="Times New Roman"/>
          <w:color w:val="auto"/>
        </w:rPr>
        <w:commentReference w:id="30"/>
      </w:r>
    </w:p>
    <w:p w14:paraId="5CBA7330" w14:textId="77777777" w:rsidR="00B851D2" w:rsidRPr="00226F61" w:rsidRDefault="00B851D2" w:rsidP="00B851D2">
      <w:pPr>
        <w:rPr>
          <w:ins w:id="32" w:author="Harry Cooper" w:date="2017-11-29T15:23:00Z"/>
          <w:color w:val="ED7D31" w:themeColor="accent2"/>
          <w:sz w:val="22"/>
          <w:szCs w:val="22"/>
          <w:rPrChange w:id="33" w:author="Harry Cooper" w:date="2017-11-29T15:23:00Z">
            <w:rPr>
              <w:ins w:id="34" w:author="Harry Cooper" w:date="2017-11-29T15:23:00Z"/>
            </w:rPr>
          </w:rPrChange>
        </w:rPr>
      </w:pPr>
    </w:p>
    <w:p w14:paraId="3305C2A2" w14:textId="0AAB610D" w:rsidR="00B77936" w:rsidRDefault="006E1F51" w:rsidP="00DB75A7">
      <w:pPr>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78550B">
        <w:rPr>
          <w:sz w:val="22"/>
          <w:szCs w:val="22"/>
        </w:rPr>
        <w:t>8</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8550B">
        <w:rPr>
          <w:sz w:val="22"/>
          <w:szCs w:val="22"/>
        </w:rPr>
        <w:t>9</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78550B">
        <w:rPr>
          <w:sz w:val="22"/>
          <w:szCs w:val="22"/>
        </w:rPr>
        <w:t>10</w:t>
      </w:r>
      <w:r w:rsidR="005E01C0" w:rsidRPr="00226F61">
        <w:rPr>
          <w:sz w:val="22"/>
          <w:szCs w:val="22"/>
        </w:rPr>
        <w:t>]</w:t>
      </w:r>
      <w:r w:rsidR="00FF0F39" w:rsidRPr="00226F61">
        <w:rPr>
          <w:sz w:val="22"/>
          <w:szCs w:val="22"/>
        </w:rPr>
        <w:t>.</w:t>
      </w:r>
      <w:r w:rsidR="00E1674F">
        <w:rPr>
          <w:sz w:val="22"/>
          <w:szCs w:val="22"/>
        </w:rPr>
        <w:t xml:space="preserve"> </w:t>
      </w:r>
    </w:p>
    <w:p w14:paraId="2F22243C" w14:textId="00FD2D75" w:rsidR="00292AA9" w:rsidRPr="00B44902" w:rsidRDefault="00321BB9" w:rsidP="00DB75A7">
      <w:pPr>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78550B">
        <w:rPr>
          <w:sz w:val="22"/>
          <w:szCs w:val="22"/>
        </w:rPr>
        <w:t>[</w:t>
      </w:r>
      <w:r w:rsidR="0078550B" w:rsidRPr="0078550B">
        <w:rPr>
          <w:sz w:val="22"/>
          <w:szCs w:val="22"/>
        </w:rPr>
        <w:t>11</w:t>
      </w:r>
      <w:r w:rsidR="002C2267" w:rsidRPr="0078550B">
        <w:rPr>
          <w:sz w:val="22"/>
          <w:szCs w:val="22"/>
        </w:rPr>
        <w:t>,</w:t>
      </w:r>
      <w:r w:rsidR="0078550B" w:rsidRPr="0078550B">
        <w:rPr>
          <w:sz w:val="22"/>
          <w:szCs w:val="22"/>
        </w:rPr>
        <w:t xml:space="preserve"> 12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8550B" w:rsidRPr="0078550B">
        <w:rPr>
          <w:sz w:val="22"/>
          <w:szCs w:val="22"/>
        </w:rPr>
        <w:t>1</w:t>
      </w:r>
      <w:r w:rsidR="00824EA5" w:rsidRPr="0078550B">
        <w:rPr>
          <w:sz w:val="22"/>
          <w:szCs w:val="22"/>
        </w:rPr>
        <w:t>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r w:rsidR="009F1D19">
        <w:rPr>
          <w:sz w:val="22"/>
          <w:szCs w:val="22"/>
        </w:rPr>
        <w:t>are</w:t>
      </w:r>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experiments.</w:t>
      </w:r>
      <w:r w:rsidR="00212FCB" w:rsidRPr="00B44902">
        <w:rPr>
          <w:sz w:val="22"/>
          <w:szCs w:val="22"/>
        </w:rPr>
        <w:t xml:space="preserve"> </w:t>
      </w:r>
    </w:p>
    <w:p w14:paraId="107ABD4D" w14:textId="77777777" w:rsidR="006E1F51" w:rsidRPr="00226F61" w:rsidRDefault="006E1F51">
      <w:pPr>
        <w:rPr>
          <w:sz w:val="22"/>
          <w:szCs w:val="22"/>
        </w:rPr>
      </w:pPr>
    </w:p>
    <w:p w14:paraId="68FC833F" w14:textId="31AA64C8" w:rsidR="00CD4455" w:rsidRPr="000B764F" w:rsidRDefault="00DD2494" w:rsidP="000B764F">
      <w:pPr>
        <w:pStyle w:val="Heading2"/>
        <w:rPr>
          <w:rFonts w:ascii="Times New Roman" w:hAnsi="Times New Roman" w:cs="Times New Roman"/>
          <w:color w:val="auto"/>
        </w:rPr>
      </w:pPr>
      <w:bookmarkStart w:id="35" w:name="_Toc513099385"/>
      <w:r w:rsidRPr="000B764F">
        <w:rPr>
          <w:rFonts w:ascii="Times New Roman" w:hAnsi="Times New Roman" w:cs="Times New Roman"/>
          <w:color w:val="auto"/>
        </w:rPr>
        <w:t xml:space="preserve">2.3 </w:t>
      </w:r>
      <w:r w:rsidR="0071486B" w:rsidRPr="000B764F">
        <w:rPr>
          <w:rFonts w:ascii="Times New Roman" w:hAnsi="Times New Roman" w:cs="Times New Roman"/>
          <w:color w:val="auto"/>
        </w:rPr>
        <w:t>Senescent Cells</w:t>
      </w:r>
      <w:bookmarkEnd w:id="35"/>
    </w:p>
    <w:p w14:paraId="3A43F655" w14:textId="77777777" w:rsidR="00CD4455" w:rsidRPr="000B764F" w:rsidRDefault="00CD4455"/>
    <w:p w14:paraId="4D43BB6C" w14:textId="424CBAAA" w:rsidR="00901A3B" w:rsidRPr="000B764F" w:rsidRDefault="00901A3B" w:rsidP="00DB75A7">
      <w:pPr>
        <w:rPr>
          <w:sz w:val="22"/>
          <w:szCs w:val="22"/>
        </w:rPr>
      </w:pPr>
      <w:r w:rsidRPr="000B764F">
        <w:rPr>
          <w:sz w:val="22"/>
          <w:szCs w:val="22"/>
        </w:rPr>
        <w:t xml:space="preserve">It has been noted </w:t>
      </w:r>
      <w:r w:rsidR="00F01637" w:rsidRPr="000B764F">
        <w:rPr>
          <w:sz w:val="22"/>
          <w:szCs w:val="22"/>
        </w:rPr>
        <w:t xml:space="preserve">the senescent ECs have several characteristics which differ them from normal ECs. </w:t>
      </w:r>
      <w:r w:rsidR="004F2D86" w:rsidRPr="000B764F">
        <w:rPr>
          <w:sz w:val="22"/>
          <w:szCs w:val="22"/>
        </w:rPr>
        <w:t>Firstly</w:t>
      </w:r>
      <w:ins w:id="36" w:author="Harry Cooper" w:date="2017-11-29T15:32:00Z">
        <w:r w:rsidR="00BD74DE" w:rsidRPr="000B764F">
          <w:rPr>
            <w:sz w:val="22"/>
            <w:szCs w:val="22"/>
          </w:rPr>
          <w:t xml:space="preserve">, they are unable to undergo mitosis </w:t>
        </w:r>
      </w:ins>
      <w:r w:rsidR="001B1C83" w:rsidRPr="000B764F">
        <w:rPr>
          <w:sz w:val="22"/>
          <w:szCs w:val="22"/>
        </w:rPr>
        <w:t>and have a turnover rate of around 3 years [</w:t>
      </w:r>
      <w:r w:rsidR="0078550B" w:rsidRPr="000B764F">
        <w:rPr>
          <w:sz w:val="22"/>
          <w:szCs w:val="22"/>
        </w:rPr>
        <w:t>8</w:t>
      </w:r>
      <w:r w:rsidR="001B1C83" w:rsidRPr="000B764F">
        <w:rPr>
          <w:sz w:val="22"/>
          <w:szCs w:val="22"/>
        </w:rPr>
        <w:t>]</w:t>
      </w:r>
      <w:ins w:id="37" w:author="Harry Cooper" w:date="2017-11-29T15:32:00Z">
        <w:r w:rsidR="00BD74DE" w:rsidRPr="000B764F">
          <w:rPr>
            <w:sz w:val="22"/>
            <w:szCs w:val="22"/>
          </w:rPr>
          <w:t xml:space="preserve">, </w:t>
        </w:r>
      </w:ins>
      <w:ins w:id="38" w:author="Harry Cooper" w:date="2017-11-29T15:33:00Z">
        <w:r w:rsidR="00BD74DE" w:rsidRPr="000B764F">
          <w:rPr>
            <w:sz w:val="22"/>
            <w:szCs w:val="22"/>
          </w:rPr>
          <w:t>t</w:t>
        </w:r>
      </w:ins>
      <w:del w:id="39" w:author="Harry Cooper" w:date="2017-11-29T15:33:00Z">
        <w:r w:rsidR="00F01637" w:rsidRPr="000B764F" w:rsidDel="00BD74DE">
          <w:rPr>
            <w:sz w:val="22"/>
            <w:szCs w:val="22"/>
          </w:rPr>
          <w:delText>T</w:delText>
        </w:r>
      </w:del>
      <w:r w:rsidR="00F01637" w:rsidRPr="000B764F">
        <w:rPr>
          <w:sz w:val="22"/>
          <w:szCs w:val="22"/>
        </w:rPr>
        <w:t xml:space="preserve">hey </w:t>
      </w:r>
      <w:del w:id="40" w:author="Harry Cooper" w:date="2017-11-29T15:33:00Z">
        <w:r w:rsidR="00F01637" w:rsidRPr="000B764F" w:rsidDel="00BD74DE">
          <w:rPr>
            <w:sz w:val="22"/>
            <w:szCs w:val="22"/>
          </w:rPr>
          <w:delText>tend to be more</w:delText>
        </w:r>
      </w:del>
      <w:ins w:id="41" w:author="Harry Cooper" w:date="2017-11-29T15:33:00Z">
        <w:r w:rsidR="00BD74DE" w:rsidRPr="000B764F">
          <w:rPr>
            <w:sz w:val="22"/>
            <w:szCs w:val="22"/>
          </w:rPr>
          <w:t>become</w:t>
        </w:r>
      </w:ins>
      <w:r w:rsidR="00F01637" w:rsidRPr="000B764F">
        <w:rPr>
          <w:sz w:val="22"/>
          <w:szCs w:val="22"/>
        </w:rPr>
        <w:t xml:space="preserve"> enlarged</w:t>
      </w:r>
      <w:ins w:id="42" w:author="Harry Cooper" w:date="2017-11-29T15:32:00Z">
        <w:r w:rsidR="00BD74DE" w:rsidRPr="000B764F">
          <w:rPr>
            <w:sz w:val="22"/>
            <w:szCs w:val="22"/>
          </w:rPr>
          <w:t xml:space="preserve"> </w:t>
        </w:r>
      </w:ins>
      <w:ins w:id="43" w:author="Harry Cooper" w:date="2017-11-29T15:33:00Z">
        <w:r w:rsidR="00BD74DE" w:rsidRPr="000B764F">
          <w:rPr>
            <w:sz w:val="22"/>
            <w:szCs w:val="22"/>
          </w:rPr>
          <w:t xml:space="preserve">after entering this state </w:t>
        </w:r>
      </w:ins>
      <w:del w:id="44" w:author="Harry Cooper" w:date="2017-11-29T15:32:00Z">
        <w:r w:rsidR="00F01637" w:rsidRPr="000B764F" w:rsidDel="00BD74DE">
          <w:rPr>
            <w:sz w:val="22"/>
            <w:szCs w:val="22"/>
          </w:rPr>
          <w:delText xml:space="preserve">, </w:delText>
        </w:r>
        <w:commentRangeStart w:id="45"/>
        <w:r w:rsidR="00F01637" w:rsidRPr="000B764F" w:rsidDel="00BD74DE">
          <w:rPr>
            <w:sz w:val="22"/>
            <w:szCs w:val="22"/>
          </w:rPr>
          <w:delText>express higher levels of p53 and display high SA-</w:delText>
        </w:r>
        <w:r w:rsidR="00F01637" w:rsidRPr="000B764F" w:rsidDel="00BD74DE">
          <w:rPr>
            <w:sz w:val="22"/>
            <w:szCs w:val="22"/>
          </w:rPr>
          <w:sym w:font="Symbol" w:char="F062"/>
        </w:r>
        <w:r w:rsidR="00F01637" w:rsidRPr="000B764F" w:rsidDel="00BD74DE">
          <w:rPr>
            <w:sz w:val="22"/>
            <w:szCs w:val="22"/>
          </w:rPr>
          <w:delText>-gal activity</w:delText>
        </w:r>
        <w:commentRangeEnd w:id="45"/>
        <w:r w:rsidR="00807C12" w:rsidRPr="000B764F" w:rsidDel="00BD74DE">
          <w:rPr>
            <w:rStyle w:val="CommentReference"/>
            <w:sz w:val="22"/>
            <w:szCs w:val="22"/>
          </w:rPr>
          <w:commentReference w:id="45"/>
        </w:r>
        <w:r w:rsidR="00F01637" w:rsidRPr="000B764F" w:rsidDel="00BD74DE">
          <w:rPr>
            <w:sz w:val="22"/>
            <w:szCs w:val="22"/>
          </w:rPr>
          <w:delText xml:space="preserve"> </w:delText>
        </w:r>
      </w:del>
      <w:r w:rsidR="00F01637" w:rsidRPr="000B764F">
        <w:rPr>
          <w:sz w:val="22"/>
          <w:szCs w:val="22"/>
        </w:rPr>
        <w:t>[</w:t>
      </w:r>
      <w:r w:rsidR="005E01C0" w:rsidRPr="000B764F">
        <w:rPr>
          <w:sz w:val="22"/>
          <w:szCs w:val="22"/>
        </w:rPr>
        <w:t>1</w:t>
      </w:r>
      <w:r w:rsidR="0078550B" w:rsidRPr="000B764F">
        <w:rPr>
          <w:sz w:val="22"/>
          <w:szCs w:val="22"/>
        </w:rPr>
        <w:t>4</w:t>
      </w:r>
      <w:r w:rsidR="005E01C0" w:rsidRPr="000B764F">
        <w:rPr>
          <w:sz w:val="22"/>
          <w:szCs w:val="22"/>
        </w:rPr>
        <w:t>]</w:t>
      </w:r>
      <w:ins w:id="46" w:author="Harry Cooper" w:date="2017-11-29T15:33:00Z">
        <w:r w:rsidR="00BD74DE" w:rsidRPr="000B764F">
          <w:rPr>
            <w:sz w:val="22"/>
            <w:szCs w:val="22"/>
          </w:rPr>
          <w:t xml:space="preserve"> and slow down surrounding ECs</w:t>
        </w:r>
      </w:ins>
      <w:r w:rsidR="00F01637" w:rsidRPr="000B764F">
        <w:rPr>
          <w:sz w:val="22"/>
          <w:szCs w:val="22"/>
        </w:rPr>
        <w:t xml:space="preserve">. </w:t>
      </w:r>
      <w:r w:rsidR="008C2109" w:rsidRPr="000B764F">
        <w:rPr>
          <w:sz w:val="22"/>
          <w:szCs w:val="22"/>
        </w:rPr>
        <w:t xml:space="preserve">Warboys </w:t>
      </w:r>
      <w:r w:rsidR="00284FF0" w:rsidRPr="000B764F">
        <w:rPr>
          <w:sz w:val="22"/>
          <w:szCs w:val="22"/>
        </w:rPr>
        <w:t>[</w:t>
      </w:r>
      <w:r w:rsidR="00824EA5" w:rsidRPr="000B764F">
        <w:rPr>
          <w:sz w:val="22"/>
          <w:szCs w:val="22"/>
        </w:rPr>
        <w:t>1</w:t>
      </w:r>
      <w:r w:rsidR="0078550B" w:rsidRPr="000B764F">
        <w:rPr>
          <w:sz w:val="22"/>
          <w:szCs w:val="22"/>
        </w:rPr>
        <w:t>4</w:t>
      </w:r>
      <w:r w:rsidR="00284FF0" w:rsidRPr="000B764F">
        <w:rPr>
          <w:sz w:val="22"/>
          <w:szCs w:val="22"/>
        </w:rPr>
        <w:t xml:space="preserve">] </w:t>
      </w:r>
      <w:r w:rsidR="00B07872" w:rsidRPr="000B764F">
        <w:rPr>
          <w:sz w:val="22"/>
          <w:szCs w:val="22"/>
        </w:rPr>
        <w:t>states</w:t>
      </w:r>
      <w:r w:rsidR="008C2109" w:rsidRPr="000B764F">
        <w:rPr>
          <w:sz w:val="22"/>
          <w:szCs w:val="22"/>
        </w:rPr>
        <w:t xml:space="preserve"> that senescent ECs could be the main contributor an</w:t>
      </w:r>
      <w:r w:rsidR="00B07872" w:rsidRPr="000B764F">
        <w:rPr>
          <w:sz w:val="22"/>
          <w:szCs w:val="22"/>
        </w:rPr>
        <w:t>d initiator of atherosclerosis, they go onto suggest that due to the size of the senescent ECs, there is a detrimental effect to the speeds of the neighbouring cells, acting as a barrier and slowing them down. This can hinder wound healing as it will take longer for healthy mitotic ECs to fill the gap</w:t>
      </w:r>
      <w:r w:rsidR="009D276A" w:rsidRPr="000B764F">
        <w:rPr>
          <w:sz w:val="22"/>
          <w:szCs w:val="22"/>
        </w:rPr>
        <w:t xml:space="preserve"> and can lead to health problems such as thrombosis</w:t>
      </w:r>
      <w:r w:rsidR="00B07872" w:rsidRPr="000B764F">
        <w:rPr>
          <w:sz w:val="22"/>
          <w:szCs w:val="22"/>
        </w:rPr>
        <w:t>. As mentioned above, there’s is also an increase in the number of senescent cells over time</w:t>
      </w:r>
      <w:r w:rsidR="00C61384" w:rsidRPr="000B764F">
        <w:rPr>
          <w:sz w:val="22"/>
          <w:szCs w:val="22"/>
        </w:rPr>
        <w:t xml:space="preserve"> due to the Hayflick limit</w:t>
      </w:r>
      <w:r w:rsidR="00B07872" w:rsidRPr="000B764F">
        <w:rPr>
          <w:sz w:val="22"/>
          <w:szCs w:val="22"/>
        </w:rPr>
        <w:t xml:space="preserve">, therefore I expect my model to show that </w:t>
      </w:r>
      <w:r w:rsidR="00C61384" w:rsidRPr="000B764F">
        <w:rPr>
          <w:sz w:val="22"/>
          <w:szCs w:val="22"/>
        </w:rPr>
        <w:t>as</w:t>
      </w:r>
      <w:r w:rsidR="00B07872" w:rsidRPr="000B764F">
        <w:rPr>
          <w:sz w:val="22"/>
          <w:szCs w:val="22"/>
        </w:rPr>
        <w:t xml:space="preserve"> age</w:t>
      </w:r>
      <w:r w:rsidR="00C61384" w:rsidRPr="000B764F">
        <w:rPr>
          <w:sz w:val="22"/>
          <w:szCs w:val="22"/>
        </w:rPr>
        <w:t xml:space="preserve"> increases</w:t>
      </w:r>
      <w:r w:rsidR="00B07872" w:rsidRPr="000B764F">
        <w:rPr>
          <w:sz w:val="22"/>
          <w:szCs w:val="22"/>
        </w:rPr>
        <w:t xml:space="preserve">, it takes longer for </w:t>
      </w:r>
      <w:r w:rsidR="00C61384" w:rsidRPr="000B764F">
        <w:rPr>
          <w:sz w:val="22"/>
          <w:szCs w:val="22"/>
        </w:rPr>
        <w:t>the</w:t>
      </w:r>
      <w:r w:rsidR="00B07872" w:rsidRPr="000B764F">
        <w:rPr>
          <w:sz w:val="22"/>
          <w:szCs w:val="22"/>
        </w:rPr>
        <w:t xml:space="preserve"> wounds to heal.</w:t>
      </w:r>
    </w:p>
    <w:p w14:paraId="582FF694" w14:textId="4FBDCC51" w:rsidR="000552EF" w:rsidRPr="000B764F" w:rsidDel="00B77936" w:rsidRDefault="000552EF" w:rsidP="001B1C83">
      <w:pPr>
        <w:rPr>
          <w:del w:id="47" w:author="Harry Cooper" w:date="2017-11-29T15:23:00Z"/>
        </w:rPr>
      </w:pPr>
      <w:commentRangeStart w:id="48"/>
      <w:del w:id="49" w:author="Harry Cooper" w:date="2017-11-29T15:23:00Z">
        <w:r w:rsidRPr="000B764F" w:rsidDel="00B77936">
          <w:delText>Environment</w:delText>
        </w:r>
        <w:commentRangeEnd w:id="48"/>
        <w:r w:rsidR="00F65495" w:rsidRPr="000B764F" w:rsidDel="00B77936">
          <w:rPr>
            <w:rStyle w:val="CommentReference"/>
          </w:rPr>
          <w:commentReference w:id="48"/>
        </w:r>
        <w:r w:rsidRPr="000B764F" w:rsidDel="00B77936">
          <w:delText>:</w:delText>
        </w:r>
      </w:del>
    </w:p>
    <w:p w14:paraId="3104400E" w14:textId="1B11B815" w:rsidR="001E297F" w:rsidRPr="000B764F" w:rsidDel="00B77936" w:rsidRDefault="001E297F">
      <w:pPr>
        <w:rPr>
          <w:del w:id="50" w:author="Harry Cooper" w:date="2017-11-29T15:23:00Z"/>
        </w:rPr>
      </w:pPr>
      <w:del w:id="51" w:author="Harry Cooper" w:date="2017-11-29T15:23:00Z">
        <w:r w:rsidRPr="000B764F" w:rsidDel="00B77936">
          <w:tab/>
        </w:r>
      </w:del>
    </w:p>
    <w:p w14:paraId="0B1A33FA" w14:textId="59826543" w:rsidR="001E297F" w:rsidRPr="000B764F" w:rsidDel="00B77936" w:rsidRDefault="001E297F" w:rsidP="001E297F">
      <w:pPr>
        <w:ind w:left="720"/>
        <w:rPr>
          <w:del w:id="52" w:author="Harry Cooper" w:date="2017-11-29T15:23:00Z"/>
        </w:rPr>
      </w:pPr>
      <w:del w:id="53" w:author="Harry Cooper" w:date="2017-11-29T15:23:00Z">
        <w:r w:rsidRPr="000B764F" w:rsidDel="00B77936">
          <w:delText xml:space="preserve">The type of environment that is most interesting to us is that involving low sheer </w:delText>
        </w:r>
      </w:del>
      <w:ins w:id="54" w:author="D.Walker" w:date="2017-11-28T16:47:00Z">
        <w:del w:id="55" w:author="Harry Cooper" w:date="2017-11-29T15:23:00Z">
          <w:r w:rsidR="00807C12" w:rsidRPr="000B764F" w:rsidDel="00B77936">
            <w:delText xml:space="preserve">shear </w:delText>
          </w:r>
        </w:del>
      </w:ins>
      <w:del w:id="56" w:author="Harry Cooper" w:date="2017-11-29T15:23:00Z">
        <w:r w:rsidRPr="000B764F" w:rsidDel="00B77936">
          <w:delText>stress.</w:delText>
        </w:r>
      </w:del>
    </w:p>
    <w:p w14:paraId="12BCC2DB" w14:textId="550A3715" w:rsidR="00133275" w:rsidRPr="000B764F" w:rsidDel="00B77936" w:rsidRDefault="00133275" w:rsidP="00133275">
      <w:pPr>
        <w:pStyle w:val="ListParagraph"/>
        <w:numPr>
          <w:ilvl w:val="0"/>
          <w:numId w:val="3"/>
        </w:numPr>
        <w:rPr>
          <w:del w:id="57" w:author="Harry Cooper" w:date="2017-11-29T15:23:00Z"/>
          <w:rFonts w:ascii="Times New Roman" w:hAnsi="Times New Roman" w:cs="Times New Roman"/>
        </w:rPr>
      </w:pPr>
      <w:del w:id="58" w:author="Harry Cooper" w:date="2017-11-29T15:23:00Z">
        <w:r w:rsidRPr="000B764F" w:rsidDel="00B77936">
          <w:rPr>
            <w:rFonts w:ascii="Times New Roman" w:hAnsi="Times New Roman" w:cs="Times New Roman"/>
          </w:rPr>
          <w:delText>- Environment within Blood Vessel&lt;?&gt;</w:delText>
        </w:r>
      </w:del>
    </w:p>
    <w:p w14:paraId="1D0D66C8" w14:textId="2B767C17" w:rsidR="00133275" w:rsidRPr="000B764F" w:rsidDel="00B77936" w:rsidRDefault="00133275" w:rsidP="00133275">
      <w:pPr>
        <w:pStyle w:val="NormalWeb"/>
        <w:numPr>
          <w:ilvl w:val="0"/>
          <w:numId w:val="3"/>
        </w:numPr>
        <w:spacing w:before="0" w:beforeAutospacing="0" w:after="0" w:afterAutospacing="0"/>
        <w:rPr>
          <w:del w:id="59" w:author="Harry Cooper" w:date="2017-11-29T15:23:00Z"/>
          <w:sz w:val="22"/>
          <w:szCs w:val="22"/>
        </w:rPr>
      </w:pPr>
      <w:del w:id="60" w:author="Harry Cooper" w:date="2017-11-29T15:23:00Z">
        <w:r w:rsidRPr="000B764F" w:rsidDel="00B77936">
          <w:rPr>
            <w:sz w:val="22"/>
            <w:szCs w:val="22"/>
          </w:rPr>
          <w:delText>Low Sheer Stress &lt;?&gt;</w:delText>
        </w:r>
      </w:del>
    </w:p>
    <w:p w14:paraId="37D4128A" w14:textId="3AEAE709" w:rsidR="00591489" w:rsidRPr="000B764F" w:rsidDel="00B77936" w:rsidRDefault="00591489" w:rsidP="00591489">
      <w:pPr>
        <w:pStyle w:val="ListParagraph"/>
        <w:numPr>
          <w:ilvl w:val="0"/>
          <w:numId w:val="3"/>
        </w:numPr>
        <w:rPr>
          <w:del w:id="61" w:author="Harry Cooper" w:date="2017-11-29T15:23:00Z"/>
          <w:rFonts w:ascii="Times New Roman" w:hAnsi="Times New Roman" w:cs="Times New Roman"/>
        </w:rPr>
      </w:pPr>
      <w:del w:id="62" w:author="Harry Cooper" w:date="2017-11-29T15:23:00Z">
        <w:r w:rsidRPr="000B764F" w:rsidDel="00B77936">
          <w:rPr>
            <w:rFonts w:ascii="Times New Roman" w:hAnsi="Times New Roman" w:cs="Times New Roman"/>
          </w:rPr>
          <w:delText>Physiological environment within blood vessel</w:delText>
        </w:r>
      </w:del>
    </w:p>
    <w:p w14:paraId="43136934" w14:textId="32CCB62A" w:rsidR="000552EF" w:rsidRPr="000B764F" w:rsidRDefault="00591489">
      <w:del w:id="63" w:author="Harry Cooper" w:date="2017-11-29T15:23:00Z">
        <w:r w:rsidRPr="000B764F" w:rsidDel="00B77936">
          <w:delText>Assuming physiological Ca2+ levels</w:delText>
        </w:r>
      </w:del>
    </w:p>
    <w:p w14:paraId="1DF31042" w14:textId="70E928E4" w:rsidR="00133275" w:rsidRPr="000B764F" w:rsidRDefault="00DD2494" w:rsidP="000B764F">
      <w:pPr>
        <w:pStyle w:val="Heading2"/>
        <w:rPr>
          <w:rFonts w:ascii="Times New Roman" w:hAnsi="Times New Roman" w:cs="Times New Roman"/>
          <w:color w:val="auto"/>
        </w:rPr>
      </w:pPr>
      <w:bookmarkStart w:id="64" w:name="_Toc513099386"/>
      <w:r w:rsidRPr="000B764F">
        <w:rPr>
          <w:rFonts w:ascii="Times New Roman" w:hAnsi="Times New Roman" w:cs="Times New Roman"/>
          <w:color w:val="auto"/>
        </w:rPr>
        <w:t xml:space="preserve">2.4 </w:t>
      </w:r>
      <w:r w:rsidR="0071486B" w:rsidRPr="000B764F">
        <w:rPr>
          <w:rFonts w:ascii="Times New Roman" w:hAnsi="Times New Roman" w:cs="Times New Roman"/>
          <w:color w:val="auto"/>
        </w:rPr>
        <w:t>Atheroprone Sites</w:t>
      </w:r>
      <w:bookmarkEnd w:id="64"/>
    </w:p>
    <w:p w14:paraId="10C36F9F" w14:textId="77777777" w:rsidR="00133275" w:rsidRPr="00226F61" w:rsidRDefault="00133275"/>
    <w:p w14:paraId="10FE37F9" w14:textId="4779DCC0" w:rsidR="00857AB7" w:rsidRPr="00226F61" w:rsidRDefault="00857AB7" w:rsidP="00DB75A7">
      <w:pPr>
        <w:rPr>
          <w:sz w:val="22"/>
          <w:szCs w:val="22"/>
        </w:rPr>
      </w:pPr>
      <w:r w:rsidRPr="00226F61">
        <w:rPr>
          <w:sz w:val="22"/>
          <w:szCs w:val="22"/>
        </w:rPr>
        <w:t>Not all ECs within our blood vessel have</w:t>
      </w:r>
      <w:r w:rsidR="00726DB1" w:rsidRPr="00226F61">
        <w:rPr>
          <w:sz w:val="22"/>
          <w:szCs w:val="22"/>
        </w:rPr>
        <w:t xml:space="preserve"> the same </w:t>
      </w:r>
      <w:del w:id="65" w:author="D.Walker" w:date="2017-11-28T16:48:00Z">
        <w:r w:rsidR="00726DB1" w:rsidRPr="00226F61" w:rsidDel="00807C12">
          <w:rPr>
            <w:sz w:val="22"/>
            <w:szCs w:val="22"/>
          </w:rPr>
          <w:delText xml:space="preserve">physiology </w:delText>
        </w:r>
      </w:del>
      <w:ins w:id="66"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 xml:space="preserve">parts of our blood vessels </w:t>
      </w:r>
      <w:r w:rsidRPr="0078550B">
        <w:rPr>
          <w:sz w:val="22"/>
          <w:szCs w:val="22"/>
        </w:rPr>
        <w:t>under go</w:t>
      </w:r>
      <w:r w:rsidR="00133275" w:rsidRPr="0078550B">
        <w:rPr>
          <w:sz w:val="22"/>
          <w:szCs w:val="22"/>
        </w:rPr>
        <w:t>ing</w:t>
      </w:r>
      <w:r w:rsidRPr="0078550B">
        <w:rPr>
          <w:sz w:val="22"/>
          <w:szCs w:val="22"/>
        </w:rPr>
        <w:t xml:space="preserve"> </w:t>
      </w:r>
      <w:r w:rsidR="00133275" w:rsidRPr="0078550B">
        <w:rPr>
          <w:sz w:val="22"/>
          <w:szCs w:val="22"/>
        </w:rPr>
        <w:t>higher</w:t>
      </w:r>
      <w:r w:rsidRPr="0078550B">
        <w:rPr>
          <w:sz w:val="22"/>
          <w:szCs w:val="22"/>
        </w:rPr>
        <w:t xml:space="preserve"> level</w:t>
      </w:r>
      <w:r w:rsidR="00133275" w:rsidRPr="0078550B">
        <w:rPr>
          <w:sz w:val="22"/>
          <w:szCs w:val="22"/>
        </w:rPr>
        <w:t>s</w:t>
      </w:r>
      <w:r w:rsidRPr="0078550B">
        <w:rPr>
          <w:sz w:val="22"/>
          <w:szCs w:val="22"/>
        </w:rPr>
        <w:t xml:space="preserve"> of </w:t>
      </w:r>
      <w:r w:rsidR="00AC7967" w:rsidRPr="0078550B">
        <w:rPr>
          <w:sz w:val="22"/>
          <w:szCs w:val="22"/>
        </w:rPr>
        <w:t xml:space="preserve">injury </w:t>
      </w:r>
      <w:r w:rsidR="00133275" w:rsidRPr="0078550B">
        <w:rPr>
          <w:sz w:val="22"/>
          <w:szCs w:val="22"/>
        </w:rPr>
        <w:t>than</w:t>
      </w:r>
      <w:r w:rsidR="00AC7967" w:rsidRPr="0078550B">
        <w:rPr>
          <w:sz w:val="22"/>
          <w:szCs w:val="22"/>
        </w:rPr>
        <w:t xml:space="preserve"> others. In </w:t>
      </w:r>
      <w:r w:rsidR="00726DB1" w:rsidRPr="0078550B">
        <w:rPr>
          <w:sz w:val="22"/>
          <w:szCs w:val="22"/>
        </w:rPr>
        <w:t>fact,</w:t>
      </w:r>
      <w:r w:rsidR="00AC7967" w:rsidRPr="0078550B">
        <w:rPr>
          <w:sz w:val="22"/>
          <w:szCs w:val="22"/>
        </w:rPr>
        <w:t xml:space="preserve"> </w:t>
      </w:r>
      <w:r w:rsidR="00C54D07" w:rsidRPr="0078550B">
        <w:rPr>
          <w:sz w:val="22"/>
          <w:szCs w:val="22"/>
        </w:rPr>
        <w:t>one of the</w:t>
      </w:r>
      <w:r w:rsidR="00AC7967" w:rsidRPr="0078550B">
        <w:rPr>
          <w:sz w:val="22"/>
          <w:szCs w:val="22"/>
        </w:rPr>
        <w:t xml:space="preserve"> disease</w:t>
      </w:r>
      <w:r w:rsidR="00C54D07" w:rsidRPr="0078550B">
        <w:rPr>
          <w:sz w:val="22"/>
          <w:szCs w:val="22"/>
        </w:rPr>
        <w:t>s</w:t>
      </w:r>
      <w:r w:rsidR="00AC7967" w:rsidRPr="0078550B">
        <w:rPr>
          <w:sz w:val="22"/>
          <w:szCs w:val="22"/>
        </w:rPr>
        <w:t xml:space="preserve"> this project is aimed at further understanding, atherosclerosis, is rather </w:t>
      </w:r>
      <w:r w:rsidR="00315600" w:rsidRPr="0078550B">
        <w:rPr>
          <w:sz w:val="22"/>
          <w:szCs w:val="22"/>
        </w:rPr>
        <w:t>specific</w:t>
      </w:r>
      <w:r w:rsidR="00AC7967" w:rsidRPr="0078550B">
        <w:rPr>
          <w:sz w:val="22"/>
          <w:szCs w:val="22"/>
        </w:rPr>
        <w:t xml:space="preserve">, and can be most commonly </w:t>
      </w:r>
      <w:r w:rsidR="00315600" w:rsidRPr="0078550B">
        <w:rPr>
          <w:sz w:val="22"/>
          <w:szCs w:val="22"/>
        </w:rPr>
        <w:t xml:space="preserve">be </w:t>
      </w:r>
      <w:r w:rsidR="00AC7967" w:rsidRPr="0078550B">
        <w:rPr>
          <w:sz w:val="22"/>
          <w:szCs w:val="22"/>
        </w:rPr>
        <w:t xml:space="preserve">found at the bends or branches of arterial trees </w:t>
      </w:r>
      <w:r w:rsidR="004F4BFA" w:rsidRPr="0078550B">
        <w:rPr>
          <w:sz w:val="22"/>
          <w:szCs w:val="22"/>
        </w:rPr>
        <w:t>[1</w:t>
      </w:r>
      <w:r w:rsidR="0078550B" w:rsidRPr="0078550B">
        <w:rPr>
          <w:sz w:val="22"/>
          <w:szCs w:val="22"/>
        </w:rPr>
        <w:t>5</w:t>
      </w:r>
      <w:r w:rsidR="002355DD" w:rsidRPr="0078550B">
        <w:rPr>
          <w:sz w:val="22"/>
          <w:szCs w:val="22"/>
        </w:rPr>
        <w:t>]</w:t>
      </w:r>
      <w:r w:rsidR="00315600" w:rsidRPr="0078550B">
        <w:rPr>
          <w:sz w:val="22"/>
          <w:szCs w:val="22"/>
        </w:rPr>
        <w:t xml:space="preserve">. </w:t>
      </w:r>
      <w:r w:rsidR="00B85B31" w:rsidRPr="0078550B">
        <w:rPr>
          <w:sz w:val="22"/>
          <w:szCs w:val="22"/>
        </w:rPr>
        <w:t xml:space="preserve">These bends and </w:t>
      </w:r>
      <w:r w:rsidR="002F415C" w:rsidRPr="0078550B">
        <w:rPr>
          <w:sz w:val="22"/>
          <w:szCs w:val="22"/>
        </w:rPr>
        <w:t>branches</w:t>
      </w:r>
      <w:r w:rsidR="00B85B31" w:rsidRPr="0078550B">
        <w:rPr>
          <w:sz w:val="22"/>
          <w:szCs w:val="22"/>
        </w:rPr>
        <w:t xml:space="preserve"> are k</w:t>
      </w:r>
      <w:r w:rsidR="005E4E04" w:rsidRPr="0078550B">
        <w:rPr>
          <w:sz w:val="22"/>
          <w:szCs w:val="22"/>
        </w:rPr>
        <w:t xml:space="preserve">nown as atherosusceptible sites, </w:t>
      </w:r>
      <w:r w:rsidR="00377047" w:rsidRPr="0078550B">
        <w:rPr>
          <w:sz w:val="22"/>
          <w:szCs w:val="22"/>
        </w:rPr>
        <w:t xml:space="preserve">which have </w:t>
      </w:r>
      <w:r w:rsidR="002F415C" w:rsidRPr="0078550B">
        <w:rPr>
          <w:sz w:val="22"/>
          <w:szCs w:val="22"/>
        </w:rPr>
        <w:t>enhanced</w:t>
      </w:r>
      <w:r w:rsidR="00377047" w:rsidRPr="0078550B">
        <w:rPr>
          <w:sz w:val="22"/>
          <w:szCs w:val="22"/>
        </w:rPr>
        <w:t xml:space="preserve"> proinflamitory </w:t>
      </w:r>
      <w:r w:rsidR="002F415C" w:rsidRPr="0078550B">
        <w:rPr>
          <w:sz w:val="22"/>
          <w:szCs w:val="22"/>
        </w:rPr>
        <w:t>activation</w:t>
      </w:r>
      <w:r w:rsidR="00E70F12" w:rsidRPr="0078550B">
        <w:rPr>
          <w:sz w:val="22"/>
          <w:szCs w:val="22"/>
        </w:rPr>
        <w:t>, increasing rate of proliferation</w:t>
      </w:r>
      <w:r w:rsidR="002355DD" w:rsidRPr="0078550B">
        <w:rPr>
          <w:sz w:val="22"/>
          <w:szCs w:val="22"/>
        </w:rPr>
        <w:t xml:space="preserve"> [1</w:t>
      </w:r>
      <w:r w:rsidR="0078550B" w:rsidRPr="0078550B">
        <w:rPr>
          <w:sz w:val="22"/>
          <w:szCs w:val="22"/>
        </w:rPr>
        <w:t>5</w:t>
      </w:r>
      <w:r w:rsidR="002355DD" w:rsidRPr="0078550B">
        <w:rPr>
          <w:sz w:val="22"/>
          <w:szCs w:val="22"/>
        </w:rPr>
        <w:t>]. These</w:t>
      </w:r>
      <w:r w:rsidR="006E0121" w:rsidRPr="0078550B">
        <w:rPr>
          <w:sz w:val="22"/>
          <w:szCs w:val="22"/>
        </w:rPr>
        <w:t xml:space="preserve"> atherosusceptible sites therefore have a higher rate of injury and cell turnover compared to EC at atherprotected sites </w:t>
      </w:r>
      <w:r w:rsidR="000C6956" w:rsidRPr="0078550B">
        <w:rPr>
          <w:sz w:val="22"/>
          <w:szCs w:val="22"/>
        </w:rPr>
        <w:t>[</w:t>
      </w:r>
      <w:r w:rsidR="004F4BFA" w:rsidRPr="0078550B">
        <w:rPr>
          <w:sz w:val="22"/>
          <w:szCs w:val="22"/>
        </w:rPr>
        <w:t>1</w:t>
      </w:r>
      <w:r w:rsidR="0078550B" w:rsidRPr="0078550B">
        <w:rPr>
          <w:sz w:val="22"/>
          <w:szCs w:val="22"/>
        </w:rPr>
        <w:t>6</w:t>
      </w:r>
      <w:r w:rsidR="004F4BFA" w:rsidRPr="0078550B">
        <w:rPr>
          <w:sz w:val="22"/>
          <w:szCs w:val="22"/>
        </w:rPr>
        <w:t>, 1</w:t>
      </w:r>
      <w:r w:rsidR="0078550B" w:rsidRPr="0078550B">
        <w:rPr>
          <w:sz w:val="22"/>
          <w:szCs w:val="22"/>
        </w:rPr>
        <w:t>7</w:t>
      </w:r>
      <w:r w:rsidR="004F4BFA" w:rsidRPr="0078550B">
        <w:rPr>
          <w:sz w:val="22"/>
          <w:szCs w:val="22"/>
        </w:rPr>
        <w:t>, 1</w:t>
      </w:r>
      <w:r w:rsidR="0078550B" w:rsidRPr="0078550B">
        <w:rPr>
          <w:sz w:val="22"/>
          <w:szCs w:val="22"/>
        </w:rPr>
        <w:t>8</w:t>
      </w:r>
      <w:r w:rsidR="002355DD" w:rsidRPr="0078550B">
        <w:rPr>
          <w:sz w:val="22"/>
          <w:szCs w:val="22"/>
        </w:rPr>
        <w:t xml:space="preserve">]. </w:t>
      </w:r>
      <w:r w:rsidR="00EC5328" w:rsidRPr="0078550B">
        <w:rPr>
          <w:sz w:val="22"/>
          <w:szCs w:val="22"/>
        </w:rPr>
        <w:t xml:space="preserve">Analysis by </w:t>
      </w:r>
      <w:r w:rsidR="006E0121" w:rsidRPr="0078550B">
        <w:rPr>
          <w:sz w:val="22"/>
          <w:szCs w:val="22"/>
        </w:rPr>
        <w:t>Chaudhury</w:t>
      </w:r>
      <w:r w:rsidR="00EC5328" w:rsidRPr="0078550B">
        <w:rPr>
          <w:sz w:val="22"/>
          <w:szCs w:val="22"/>
        </w:rPr>
        <w:t xml:space="preserve"> et al showed that</w:t>
      </w:r>
      <w:r w:rsidR="005F5D9B" w:rsidRPr="0078550B">
        <w:rPr>
          <w:sz w:val="22"/>
          <w:szCs w:val="22"/>
        </w:rPr>
        <w:t xml:space="preserve"> the</w:t>
      </w:r>
      <w:r w:rsidR="00EC5328" w:rsidRPr="0078550B">
        <w:rPr>
          <w:sz w:val="22"/>
          <w:szCs w:val="22"/>
        </w:rPr>
        <w:t xml:space="preserve"> EC</w:t>
      </w:r>
      <w:r w:rsidR="005F5D9B" w:rsidRPr="0078550B">
        <w:rPr>
          <w:sz w:val="22"/>
          <w:szCs w:val="22"/>
        </w:rPr>
        <w:t>s</w:t>
      </w:r>
      <w:r w:rsidR="00EC5328" w:rsidRPr="0078550B">
        <w:rPr>
          <w:sz w:val="22"/>
          <w:szCs w:val="22"/>
        </w:rPr>
        <w:t xml:space="preserve"> at Atheroprone sites </w:t>
      </w:r>
      <w:r w:rsidR="005F5D9B" w:rsidRPr="0078550B">
        <w:rPr>
          <w:sz w:val="22"/>
          <w:szCs w:val="22"/>
        </w:rPr>
        <w:t xml:space="preserve">express proteins </w:t>
      </w:r>
      <w:r w:rsidR="00C37221" w:rsidRPr="0078550B">
        <w:rPr>
          <w:sz w:val="22"/>
          <w:szCs w:val="22"/>
        </w:rPr>
        <w:t xml:space="preserve">that respond to lipopolysaccharides by </w:t>
      </w:r>
      <w:r w:rsidR="00933DAB" w:rsidRPr="0078550B">
        <w:rPr>
          <w:sz w:val="22"/>
          <w:szCs w:val="22"/>
        </w:rPr>
        <w:t>priming for apoptosis and proliferation</w:t>
      </w:r>
      <w:r w:rsidR="002355DD" w:rsidRPr="0078550B">
        <w:rPr>
          <w:sz w:val="22"/>
          <w:szCs w:val="22"/>
        </w:rPr>
        <w:t xml:space="preserve"> [1</w:t>
      </w:r>
      <w:r w:rsidR="0078550B" w:rsidRPr="0078550B">
        <w:rPr>
          <w:sz w:val="22"/>
          <w:szCs w:val="22"/>
        </w:rPr>
        <w:t>5</w:t>
      </w:r>
      <w:r w:rsidR="002355DD" w:rsidRPr="0078550B">
        <w:rPr>
          <w:sz w:val="22"/>
          <w:szCs w:val="22"/>
        </w:rPr>
        <w:t xml:space="preserve">]. </w:t>
      </w:r>
      <w:r w:rsidR="00933DAB" w:rsidRPr="0078550B">
        <w:rPr>
          <w:sz w:val="22"/>
          <w:szCs w:val="22"/>
        </w:rPr>
        <w:t xml:space="preserve">They </w:t>
      </w:r>
      <w:r w:rsidR="00933DAB" w:rsidRPr="00226F61">
        <w:rPr>
          <w:sz w:val="22"/>
          <w:szCs w:val="22"/>
        </w:rPr>
        <w:t>also state that wherever JNK1 is active is where apoptosis and EC turnover occur in arteries.</w:t>
      </w:r>
    </w:p>
    <w:p w14:paraId="5E224270" w14:textId="78AA5446" w:rsidR="00933DAB" w:rsidRPr="00226F61" w:rsidRDefault="00933DAB" w:rsidP="00DB75A7">
      <w:pPr>
        <w:rPr>
          <w:sz w:val="22"/>
          <w:szCs w:val="22"/>
        </w:rPr>
      </w:pPr>
      <w:r w:rsidRPr="00226F61">
        <w:rPr>
          <w:sz w:val="22"/>
          <w:szCs w:val="22"/>
        </w:rPr>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the greatest injury</w:t>
      </w:r>
      <w:r w:rsidR="00133275" w:rsidRPr="00226F61">
        <w:rPr>
          <w:sz w:val="22"/>
          <w:szCs w:val="22"/>
        </w:rPr>
        <w:t xml:space="preserve"> of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30E402FA" w14:textId="3BD2A3AC" w:rsidR="007147F2" w:rsidRPr="000B764F" w:rsidRDefault="00DD2494" w:rsidP="000B764F">
      <w:pPr>
        <w:pStyle w:val="Heading2"/>
        <w:rPr>
          <w:ins w:id="67" w:author="Harry Cooper" w:date="2017-11-29T15:53:00Z"/>
          <w:rFonts w:ascii="Times New Roman" w:hAnsi="Times New Roman" w:cs="Times New Roman"/>
          <w:color w:val="auto"/>
          <w:lang w:eastAsia="en-US"/>
        </w:rPr>
      </w:pPr>
      <w:bookmarkStart w:id="68" w:name="_Toc513099387"/>
      <w:commentRangeStart w:id="69"/>
      <w:r w:rsidRPr="000B764F">
        <w:rPr>
          <w:rFonts w:ascii="Times New Roman" w:hAnsi="Times New Roman" w:cs="Times New Roman"/>
          <w:color w:val="auto"/>
        </w:rPr>
        <w:lastRenderedPageBreak/>
        <w:t xml:space="preserve">2.5 </w:t>
      </w:r>
      <w:ins w:id="70" w:author="Harry Cooper" w:date="2017-11-29T15:51:00Z">
        <w:r w:rsidR="007147F2" w:rsidRPr="000B764F">
          <w:rPr>
            <w:rFonts w:ascii="Times New Roman" w:hAnsi="Times New Roman" w:cs="Times New Roman"/>
            <w:color w:val="auto"/>
          </w:rPr>
          <w:t>Methods of Modelling</w:t>
        </w:r>
      </w:ins>
      <w:bookmarkEnd w:id="68"/>
      <w:commentRangeEnd w:id="69"/>
      <w:r w:rsidR="0056699E">
        <w:rPr>
          <w:rStyle w:val="CommentReference"/>
          <w:rFonts w:ascii="Times New Roman" w:eastAsiaTheme="minorHAnsi" w:hAnsi="Times New Roman" w:cs="Times New Roman"/>
          <w:color w:val="auto"/>
        </w:rPr>
        <w:commentReference w:id="69"/>
      </w:r>
    </w:p>
    <w:p w14:paraId="2489F3CC" w14:textId="77777777" w:rsidR="000D0F3D" w:rsidRPr="00226F61" w:rsidRDefault="000D0F3D">
      <w:pPr>
        <w:rPr>
          <w:ins w:id="71" w:author="Harry Cooper" w:date="2017-11-29T15:51:00Z"/>
        </w:rPr>
      </w:pPr>
    </w:p>
    <w:p w14:paraId="20D7FB22" w14:textId="7A0E03B5" w:rsidR="00232009" w:rsidRPr="00DB75A7" w:rsidRDefault="007147F2" w:rsidP="00DB75A7">
      <w:pPr>
        <w:rPr>
          <w:sz w:val="22"/>
        </w:rPr>
      </w:pPr>
      <w:ins w:id="72" w:author="Harry Cooper" w:date="2017-11-29T15:51:00Z">
        <w:r w:rsidRPr="00DB75A7">
          <w:rPr>
            <w:sz w:val="22"/>
          </w:rPr>
          <w:t xml:space="preserve">There </w:t>
        </w:r>
      </w:ins>
      <w:r w:rsidR="00323593" w:rsidRPr="00DB75A7">
        <w:rPr>
          <w:sz w:val="22"/>
        </w:rPr>
        <w:t>three</w:t>
      </w:r>
      <w:ins w:id="73" w:author="Harry Cooper" w:date="2017-11-29T15:51:00Z">
        <w:r w:rsidRPr="00DB75A7">
          <w:rPr>
            <w:sz w:val="22"/>
          </w:rPr>
          <w:t xml:space="preserve"> options for modelling the interactions between </w:t>
        </w:r>
      </w:ins>
      <w:r w:rsidR="00C1285C" w:rsidRPr="00DB75A7">
        <w:rPr>
          <w:sz w:val="22"/>
        </w:rPr>
        <w:t>endotheli</w:t>
      </w:r>
      <w:r w:rsidR="003D75FF" w:rsidRPr="00DB75A7">
        <w:rPr>
          <w:sz w:val="22"/>
        </w:rPr>
        <w:t>al cells</w:t>
      </w:r>
      <w:ins w:id="74" w:author="Harry Cooper" w:date="2017-11-29T15:52:00Z">
        <w:r w:rsidRPr="00DB75A7">
          <w:rPr>
            <w:sz w:val="22"/>
          </w:rPr>
          <w:t>. C</w:t>
        </w:r>
        <w:r w:rsidR="00743677" w:rsidRPr="00DB75A7">
          <w:rPr>
            <w:sz w:val="22"/>
          </w:rPr>
          <w:t xml:space="preserve">ellular </w:t>
        </w:r>
      </w:ins>
      <w:r w:rsidR="00C54679" w:rsidRPr="00DB75A7">
        <w:rPr>
          <w:sz w:val="22"/>
        </w:rPr>
        <w:t>A</w:t>
      </w:r>
      <w:ins w:id="75" w:author="Harry Cooper" w:date="2017-11-29T15:52:00Z">
        <w:r w:rsidR="00743677" w:rsidRPr="00DB75A7">
          <w:rPr>
            <w:sz w:val="22"/>
          </w:rPr>
          <w:t>utomata</w:t>
        </w:r>
      </w:ins>
      <w:ins w:id="76" w:author="Harry Cooper" w:date="2017-11-30T09:46:00Z">
        <w:r w:rsidR="003D7006" w:rsidRPr="00DB75A7">
          <w:rPr>
            <w:sz w:val="22"/>
          </w:rPr>
          <w:t xml:space="preserve"> (CA)</w:t>
        </w:r>
      </w:ins>
      <w:ins w:id="77" w:author="Harry Cooper" w:date="2017-11-29T15:52:00Z">
        <w:r w:rsidR="003F3729" w:rsidRPr="00DB75A7">
          <w:rPr>
            <w:sz w:val="22"/>
          </w:rPr>
          <w:t xml:space="preserve"> </w:t>
        </w:r>
      </w:ins>
      <w:r w:rsidR="003D75FF" w:rsidRPr="00DB75A7">
        <w:rPr>
          <w:sz w:val="22"/>
        </w:rPr>
        <w:t>uses</w:t>
      </w:r>
      <w:ins w:id="78" w:author="Harry Cooper" w:date="2017-11-29T15:52:00Z">
        <w:r w:rsidR="003F3729" w:rsidRPr="00DB75A7">
          <w:rPr>
            <w:sz w:val="22"/>
          </w:rPr>
          <w:t xml:space="preserve"> an </w:t>
        </w:r>
      </w:ins>
      <w:ins w:id="79" w:author="Harry Cooper" w:date="2017-11-30T09:43:00Z">
        <w:r w:rsidR="003F3729" w:rsidRPr="00DB75A7">
          <w:rPr>
            <w:sz w:val="22"/>
          </w:rPr>
          <w:t>orthogonal</w:t>
        </w:r>
      </w:ins>
      <w:ins w:id="80" w:author="Harry Cooper" w:date="2017-11-29T15:52:00Z">
        <w:r w:rsidR="003F3729" w:rsidRPr="00DB75A7">
          <w:rPr>
            <w:sz w:val="22"/>
          </w:rPr>
          <w:t xml:space="preserve"> </w:t>
        </w:r>
      </w:ins>
      <w:ins w:id="81" w:author="Harry Cooper" w:date="2017-11-30T09:43:00Z">
        <w:r w:rsidR="003F3729" w:rsidRPr="00DB75A7">
          <w:rPr>
            <w:sz w:val="22"/>
          </w:rPr>
          <w:t xml:space="preserve">grid of </w:t>
        </w:r>
      </w:ins>
      <w:r w:rsidR="003D75FF" w:rsidRPr="00DB75A7">
        <w:rPr>
          <w:sz w:val="22"/>
        </w:rPr>
        <w:t>homogeneous</w:t>
      </w:r>
      <w:ins w:id="82" w:author="Harry Cooper" w:date="2017-11-30T09:43:00Z">
        <w:r w:rsidR="003F3729" w:rsidRPr="00DB75A7">
          <w:rPr>
            <w:sz w:val="22"/>
          </w:rPr>
          <w:t xml:space="preserve"> cells that interact with their neighbouring cells</w:t>
        </w:r>
      </w:ins>
      <w:ins w:id="83" w:author="Harry Cooper" w:date="2017-11-29T15:52:00Z">
        <w:r w:rsidRPr="00DB75A7">
          <w:rPr>
            <w:sz w:val="22"/>
          </w:rPr>
          <w:t xml:space="preserve">. </w:t>
        </w:r>
      </w:ins>
      <w:ins w:id="84" w:author="Harry Cooper" w:date="2017-11-30T09:35:00Z">
        <w:r w:rsidR="00E9506A" w:rsidRPr="00DB75A7">
          <w:rPr>
            <w:sz w:val="22"/>
          </w:rPr>
          <w:t xml:space="preserve">Its advantages are that runtime is </w:t>
        </w:r>
      </w:ins>
      <w:ins w:id="85" w:author="Harry Cooper" w:date="2017-11-30T09:40:00Z">
        <w:r w:rsidR="00E9506A" w:rsidRPr="00DB75A7">
          <w:rPr>
            <w:sz w:val="22"/>
          </w:rPr>
          <w:t>extremely</w:t>
        </w:r>
      </w:ins>
      <w:ins w:id="86" w:author="Harry Cooper" w:date="2017-11-30T09:35:00Z">
        <w:r w:rsidR="00E9506A" w:rsidRPr="00DB75A7">
          <w:rPr>
            <w:sz w:val="22"/>
          </w:rPr>
          <w:t xml:space="preserve"> </w:t>
        </w:r>
      </w:ins>
      <w:ins w:id="87" w:author="Harry Cooper" w:date="2017-11-30T09:40:00Z">
        <w:r w:rsidR="00E9506A" w:rsidRPr="00DB75A7">
          <w:rPr>
            <w:sz w:val="22"/>
          </w:rPr>
          <w:t>quick</w:t>
        </w:r>
        <w:r w:rsidR="003521BA" w:rsidRPr="00DB75A7">
          <w:rPr>
            <w:sz w:val="22"/>
          </w:rPr>
          <w:t xml:space="preserve"> and it can produce </w:t>
        </w:r>
      </w:ins>
      <w:ins w:id="88" w:author="Harry Cooper" w:date="2017-11-30T09:42:00Z">
        <w:r w:rsidR="003F3729" w:rsidRPr="00DB75A7">
          <w:rPr>
            <w:sz w:val="22"/>
          </w:rPr>
          <w:t xml:space="preserve">complex macro-scale </w:t>
        </w:r>
      </w:ins>
      <w:ins w:id="89" w:author="Harry Cooper" w:date="2017-11-30T09:40:00Z">
        <w:r w:rsidR="003521BA" w:rsidRPr="00DB75A7">
          <w:rPr>
            <w:sz w:val="22"/>
          </w:rPr>
          <w:t xml:space="preserve">emergent behaviour </w:t>
        </w:r>
        <w:r w:rsidR="003F3729" w:rsidRPr="00DB75A7">
          <w:rPr>
            <w:sz w:val="22"/>
          </w:rPr>
          <w:t>of the interacting cells</w:t>
        </w:r>
      </w:ins>
      <w:ins w:id="90" w:author="Harry Cooper" w:date="2017-11-30T09:42:00Z">
        <w:r w:rsidR="003F3729" w:rsidRPr="00DB75A7">
          <w:rPr>
            <w:sz w:val="22"/>
          </w:rPr>
          <w:t xml:space="preserve"> [</w:t>
        </w:r>
      </w:ins>
      <w:r w:rsidR="00F553DF" w:rsidRPr="00DB75A7">
        <w:rPr>
          <w:sz w:val="22"/>
        </w:rPr>
        <w:t>1</w:t>
      </w:r>
      <w:r w:rsidR="0078550B" w:rsidRPr="00DB75A7">
        <w:rPr>
          <w:sz w:val="22"/>
        </w:rPr>
        <w:t>9</w:t>
      </w:r>
      <w:ins w:id="91" w:author="Harry Cooper" w:date="2017-11-30T09:42:00Z">
        <w:r w:rsidR="003F3729" w:rsidRPr="00DB75A7">
          <w:rPr>
            <w:sz w:val="22"/>
          </w:rPr>
          <w:t>]</w:t>
        </w:r>
      </w:ins>
      <w:ins w:id="92" w:author="Harry Cooper" w:date="2017-11-30T09:40:00Z">
        <w:r w:rsidR="003F3729" w:rsidRPr="00DB75A7">
          <w:rPr>
            <w:sz w:val="22"/>
          </w:rPr>
          <w:t>.</w:t>
        </w:r>
      </w:ins>
      <w:ins w:id="93" w:author="Harry Cooper" w:date="2017-11-30T09:42:00Z">
        <w:r w:rsidR="003F3729" w:rsidRPr="00DB75A7">
          <w:rPr>
            <w:sz w:val="22"/>
          </w:rPr>
          <w:t xml:space="preserve"> However, the disadvantages are that </w:t>
        </w:r>
      </w:ins>
      <w:ins w:id="94" w:author="Harry Cooper" w:date="2017-11-30T09:44:00Z">
        <w:r w:rsidR="003F3729" w:rsidRPr="00DB75A7">
          <w:rPr>
            <w:sz w:val="22"/>
          </w:rPr>
          <w:t>due to the orthogonal grid, cells are fixed in place, unable to move; this is very much a simplification of the project as ECs move around on the endothelium to fill gaps and is an important factor for wound healing.</w:t>
        </w:r>
      </w:ins>
      <w:ins w:id="95" w:author="Harry Cooper" w:date="2017-11-30T09:46:00Z">
        <w:r w:rsidR="003D7006" w:rsidRPr="00DB75A7">
          <w:rPr>
            <w:sz w:val="22"/>
          </w:rPr>
          <w:t xml:space="preserve"> Another disadvantage </w:t>
        </w:r>
      </w:ins>
      <w:ins w:id="96" w:author="Harry Cooper" w:date="2017-11-30T09:47:00Z">
        <w:r w:rsidR="003D7006" w:rsidRPr="00DB75A7">
          <w:rPr>
            <w:sz w:val="22"/>
          </w:rPr>
          <w:t>of</w:t>
        </w:r>
      </w:ins>
      <w:ins w:id="97" w:author="Harry Cooper" w:date="2017-11-30T09:46:00Z">
        <w:r w:rsidR="003D7006" w:rsidRPr="00DB75A7">
          <w:rPr>
            <w:sz w:val="22"/>
          </w:rPr>
          <w:t xml:space="preserve"> CA </w:t>
        </w:r>
      </w:ins>
      <w:ins w:id="98" w:author="Harry Cooper" w:date="2017-11-30T09:47:00Z">
        <w:r w:rsidR="003D7006" w:rsidRPr="00DB75A7">
          <w:rPr>
            <w:sz w:val="22"/>
          </w:rPr>
          <w:t xml:space="preserve">is that it can only model local interaction between neighbouring cells, therefore </w:t>
        </w:r>
      </w:ins>
      <w:ins w:id="99" w:author="Harry Cooper" w:date="2017-11-30T10:04:00Z">
        <w:r w:rsidR="007C03ED" w:rsidRPr="00DB75A7">
          <w:rPr>
            <w:sz w:val="22"/>
          </w:rPr>
          <w:t>any change</w:t>
        </w:r>
      </w:ins>
      <w:ins w:id="100" w:author="Harry Cooper" w:date="2017-11-30T09:47:00Z">
        <w:r w:rsidR="003D7006" w:rsidRPr="00DB75A7">
          <w:rPr>
            <w:sz w:val="22"/>
          </w:rPr>
          <w:t xml:space="preserve"> further away from the cell won’t be </w:t>
        </w:r>
      </w:ins>
      <w:ins w:id="101" w:author="Harry Cooper" w:date="2017-11-30T09:48:00Z">
        <w:r w:rsidR="003D7006" w:rsidRPr="00DB75A7">
          <w:rPr>
            <w:sz w:val="22"/>
          </w:rPr>
          <w:t>noticed</w:t>
        </w:r>
      </w:ins>
      <w:ins w:id="102" w:author="Harry Cooper" w:date="2017-11-30T09:47:00Z">
        <w:r w:rsidR="003D7006" w:rsidRPr="00DB75A7">
          <w:rPr>
            <w:sz w:val="22"/>
          </w:rPr>
          <w:t xml:space="preserve"> until it cascades down</w:t>
        </w:r>
      </w:ins>
      <w:ins w:id="103" w:author="Harry Cooper" w:date="2017-11-30T09:48:00Z">
        <w:r w:rsidR="003D7006" w:rsidRPr="00DB75A7">
          <w:rPr>
            <w:sz w:val="22"/>
          </w:rPr>
          <w:t xml:space="preserve"> the subsequent neighbouring cells</w:t>
        </w:r>
      </w:ins>
      <w:ins w:id="104" w:author="Harry Cooper" w:date="2017-11-30T09:47:00Z">
        <w:r w:rsidR="003D7006" w:rsidRPr="00DB75A7">
          <w:rPr>
            <w:sz w:val="22"/>
          </w:rPr>
          <w:t xml:space="preserve"> over several iterations</w:t>
        </w:r>
      </w:ins>
    </w:p>
    <w:p w14:paraId="504D9D53" w14:textId="2974D882" w:rsidR="00B9322E" w:rsidRPr="00DB75A7" w:rsidRDefault="00B9322E" w:rsidP="00DB75A7">
      <w:pPr>
        <w:rPr>
          <w:ins w:id="105" w:author="Harry Cooper" w:date="2017-11-30T09:35:00Z"/>
          <w:sz w:val="22"/>
        </w:rPr>
      </w:pPr>
      <w:r w:rsidRPr="00DB75A7">
        <w:rPr>
          <w:sz w:val="22"/>
        </w:rPr>
        <w:t xml:space="preserve">Another modelling method would be to </w:t>
      </w:r>
      <w:r w:rsidR="00C54679" w:rsidRPr="00DB75A7">
        <w:rPr>
          <w:sz w:val="22"/>
        </w:rPr>
        <w:t xml:space="preserve">use </w:t>
      </w:r>
      <w:r w:rsidR="00C048B1" w:rsidRPr="00DB75A7">
        <w:rPr>
          <w:sz w:val="22"/>
        </w:rPr>
        <w:t>Equation Based Modelling (EBM)</w:t>
      </w:r>
      <w:r w:rsidR="00C54679" w:rsidRPr="00DB75A7">
        <w:rPr>
          <w:sz w:val="22"/>
        </w:rPr>
        <w:t xml:space="preserve">, otherwise known as </w:t>
      </w:r>
      <w:r w:rsidR="00C048B1" w:rsidRPr="00DB75A7">
        <w:rPr>
          <w:sz w:val="22"/>
        </w:rPr>
        <w:t>continuum modelling</w:t>
      </w:r>
      <w:r w:rsidR="007D4270" w:rsidRPr="00DB75A7">
        <w:rPr>
          <w:sz w:val="22"/>
        </w:rPr>
        <w:t xml:space="preserve">. </w:t>
      </w:r>
      <w:r w:rsidR="00C048B1" w:rsidRPr="00DB75A7">
        <w:rPr>
          <w:sz w:val="22"/>
        </w:rPr>
        <w:t xml:space="preserve">Here, </w:t>
      </w:r>
      <w:r w:rsidR="006570C7" w:rsidRPr="00DB75A7">
        <w:rPr>
          <w:sz w:val="22"/>
        </w:rPr>
        <w:t xml:space="preserve">differential equations </w:t>
      </w:r>
      <w:r w:rsidR="00C048B1" w:rsidRPr="00DB75A7">
        <w:rPr>
          <w:sz w:val="22"/>
        </w:rPr>
        <w:t xml:space="preserve">are used </w:t>
      </w:r>
      <w:r w:rsidR="006570C7" w:rsidRPr="00DB75A7">
        <w:rPr>
          <w:sz w:val="22"/>
        </w:rPr>
        <w:t>to model population</w:t>
      </w:r>
      <w:r w:rsidR="00323593" w:rsidRPr="00DB75A7">
        <w:rPr>
          <w:sz w:val="22"/>
        </w:rPr>
        <w:t xml:space="preserve"> densities</w:t>
      </w:r>
      <w:r w:rsidR="006570C7" w:rsidRPr="00DB75A7">
        <w:rPr>
          <w:sz w:val="22"/>
        </w:rPr>
        <w:t xml:space="preserve">. These differential equations </w:t>
      </w:r>
      <w:r w:rsidR="007E564E" w:rsidRPr="00DB75A7">
        <w:rPr>
          <w:sz w:val="22"/>
        </w:rPr>
        <w:t>could</w:t>
      </w:r>
      <w:r w:rsidR="006570C7" w:rsidRPr="00DB75A7">
        <w:rPr>
          <w:sz w:val="22"/>
        </w:rPr>
        <w:t xml:space="preserve"> be used to show </w:t>
      </w:r>
      <w:r w:rsidR="007E564E" w:rsidRPr="00DB75A7">
        <w:rPr>
          <w:sz w:val="22"/>
        </w:rPr>
        <w:t>the rates of healing when a wound has occurred and can provide steady states when confluences have formed</w:t>
      </w:r>
      <w:r w:rsidR="007B60C0" w:rsidRPr="00DB75A7">
        <w:rPr>
          <w:sz w:val="22"/>
        </w:rPr>
        <w:t>. Being equation based, the program could also be written in any language and many libraries already exist for their implementation</w:t>
      </w:r>
      <w:r w:rsidR="006570C7" w:rsidRPr="00DB75A7">
        <w:rPr>
          <w:sz w:val="22"/>
        </w:rPr>
        <w:t>.</w:t>
      </w:r>
      <w:r w:rsidR="007E564E" w:rsidRPr="00DB75A7">
        <w:rPr>
          <w:sz w:val="22"/>
        </w:rPr>
        <w:t xml:space="preserve"> However, this approach is limited as the </w:t>
      </w:r>
      <w:r w:rsidR="00E950E6" w:rsidRPr="00DB75A7">
        <w:rPr>
          <w:sz w:val="22"/>
        </w:rPr>
        <w:t xml:space="preserve">equations do not model each cell </w:t>
      </w:r>
      <w:r w:rsidR="007E564E" w:rsidRPr="00DB75A7">
        <w:rPr>
          <w:sz w:val="22"/>
        </w:rPr>
        <w:t>individually and so individual int</w:t>
      </w:r>
      <w:r w:rsidR="007B60C0" w:rsidRPr="00DB75A7">
        <w:rPr>
          <w:sz w:val="22"/>
        </w:rPr>
        <w:t>eractions between cells is lost</w:t>
      </w:r>
      <w:r w:rsidR="00591A12" w:rsidRPr="00DB75A7">
        <w:rPr>
          <w:sz w:val="22"/>
        </w:rPr>
        <w:t>. EBMs are also deterministic and so cannot model the stochastic behaviours exhibited by cells.</w:t>
      </w:r>
    </w:p>
    <w:p w14:paraId="2AE6A5E7" w14:textId="04F9508F" w:rsidR="007147F2" w:rsidRPr="00DB75A7" w:rsidRDefault="006570C7" w:rsidP="00DB75A7">
      <w:pPr>
        <w:rPr>
          <w:ins w:id="106" w:author="Harry Cooper" w:date="2017-11-30T10:04:00Z"/>
          <w:sz w:val="22"/>
        </w:rPr>
      </w:pPr>
      <w:r w:rsidRPr="00DB75A7">
        <w:rPr>
          <w:sz w:val="22"/>
        </w:rPr>
        <w:t>Finally,</w:t>
      </w:r>
      <w:ins w:id="107" w:author="Harry Cooper" w:date="2017-11-29T15:52:00Z">
        <w:r w:rsidR="007147F2" w:rsidRPr="00DB75A7">
          <w:rPr>
            <w:sz w:val="22"/>
          </w:rPr>
          <w:t xml:space="preserve"> an Agent Based Model </w:t>
        </w:r>
      </w:ins>
      <w:r w:rsidR="00591A12" w:rsidRPr="00DB75A7">
        <w:rPr>
          <w:sz w:val="22"/>
        </w:rPr>
        <w:t xml:space="preserve">(ABM) </w:t>
      </w:r>
      <w:ins w:id="108" w:author="Harry Cooper" w:date="2017-11-29T15:52:00Z">
        <w:r w:rsidR="007147F2" w:rsidRPr="00DB75A7">
          <w:rPr>
            <w:sz w:val="22"/>
          </w:rPr>
          <w:t xml:space="preserve">is </w:t>
        </w:r>
      </w:ins>
      <w:r w:rsidR="008C2A41" w:rsidRPr="00DB75A7">
        <w:rPr>
          <w:sz w:val="22"/>
        </w:rPr>
        <w:t xml:space="preserve">a </w:t>
      </w:r>
      <w:r w:rsidR="007E5323" w:rsidRPr="00DB75A7">
        <w:rPr>
          <w:sz w:val="22"/>
        </w:rPr>
        <w:t xml:space="preserve">dynamic </w:t>
      </w:r>
      <w:r w:rsidR="008F74DA" w:rsidRPr="00DB75A7">
        <w:rPr>
          <w:sz w:val="22"/>
        </w:rPr>
        <w:t>system of interacting agents</w:t>
      </w:r>
      <w:r w:rsidR="00F162BA" w:rsidRPr="00DB75A7">
        <w:rPr>
          <w:sz w:val="22"/>
        </w:rPr>
        <w:t xml:space="preserve"> that builds upon cellular automata</w:t>
      </w:r>
      <w:ins w:id="109" w:author="Harry Cooper" w:date="2017-11-29T15:52:00Z">
        <w:r w:rsidR="007147F2" w:rsidRPr="00DB75A7">
          <w:rPr>
            <w:sz w:val="22"/>
          </w:rPr>
          <w:t>.</w:t>
        </w:r>
      </w:ins>
      <w:r w:rsidR="006462C6" w:rsidRPr="00DB75A7">
        <w:rPr>
          <w:sz w:val="22"/>
        </w:rPr>
        <w:t xml:space="preserve"> This dynamic property is crucial in producing realistic emergent behaviours as it more closely resembles what occurs in nature.</w:t>
      </w:r>
      <w:r w:rsidR="00C35E88" w:rsidRPr="00DB75A7">
        <w:rPr>
          <w:sz w:val="22"/>
        </w:rPr>
        <w:t xml:space="preserve"> The downside is, that due to the free movement of the cells, </w:t>
      </w:r>
      <w:r w:rsidR="00DE7414" w:rsidRPr="00DB75A7">
        <w:rPr>
          <w:sz w:val="22"/>
        </w:rPr>
        <w:t>expensive</w:t>
      </w:r>
      <w:r w:rsidR="00C35E88" w:rsidRPr="00DB75A7">
        <w:rPr>
          <w:sz w:val="22"/>
        </w:rPr>
        <w:t xml:space="preserve"> calculations must be implemented to resolve overlapping and collisions in more accurate systems, introducing scalability issues. However, there are several methods out there for reducing the time taken; </w:t>
      </w:r>
      <w:r w:rsidR="000523F8" w:rsidRPr="00DB75A7">
        <w:rPr>
          <w:sz w:val="22"/>
        </w:rPr>
        <w:t>Epitheliome</w:t>
      </w:r>
      <w:r w:rsidR="00921B63" w:rsidRPr="00DB75A7">
        <w:rPr>
          <w:sz w:val="22"/>
        </w:rPr>
        <w:t>,</w:t>
      </w:r>
      <w:r w:rsidR="008F75FD" w:rsidRPr="00DB75A7">
        <w:rPr>
          <w:sz w:val="22"/>
        </w:rPr>
        <w:t xml:space="preserve"> an ABM created by Dr. Dawn Walker</w:t>
      </w:r>
      <w:r w:rsidR="00C35E88" w:rsidRPr="00DB75A7">
        <w:rPr>
          <w:sz w:val="22"/>
        </w:rPr>
        <w:t xml:space="preserve"> [</w:t>
      </w:r>
      <w:r w:rsidR="0078550B" w:rsidRPr="00DB75A7">
        <w:rPr>
          <w:sz w:val="22"/>
        </w:rPr>
        <w:t>20</w:t>
      </w:r>
      <w:r w:rsidR="00C35E88" w:rsidRPr="00DB75A7">
        <w:rPr>
          <w:sz w:val="22"/>
        </w:rPr>
        <w:t>]</w:t>
      </w:r>
      <w:r w:rsidR="00921B63" w:rsidRPr="00DB75A7">
        <w:rPr>
          <w:sz w:val="22"/>
        </w:rPr>
        <w:t>,</w:t>
      </w:r>
      <w:r w:rsidR="00C35E88" w:rsidRPr="00DB75A7">
        <w:rPr>
          <w:sz w:val="22"/>
        </w:rPr>
        <w:t xml:space="preserve"> embedded their overlap logic as C within their </w:t>
      </w:r>
      <w:r w:rsidR="00C1093C" w:rsidRPr="00DB75A7">
        <w:rPr>
          <w:sz w:val="22"/>
        </w:rPr>
        <w:t>MATLAB</w:t>
      </w:r>
      <w:r w:rsidR="00C35E88" w:rsidRPr="00DB75A7">
        <w:rPr>
          <w:sz w:val="22"/>
        </w:rPr>
        <w:t xml:space="preserve"> code</w:t>
      </w:r>
      <w:r w:rsidR="0086158A" w:rsidRPr="00DB75A7">
        <w:rPr>
          <w:sz w:val="22"/>
        </w:rPr>
        <w:t>. This is also possible within python [</w:t>
      </w:r>
      <w:r w:rsidR="0078550B" w:rsidRPr="00DB75A7">
        <w:rPr>
          <w:sz w:val="22"/>
        </w:rPr>
        <w:t>21</w:t>
      </w:r>
      <w:r w:rsidR="0086158A" w:rsidRPr="00DB75A7">
        <w:rPr>
          <w:sz w:val="22"/>
        </w:rPr>
        <w:t>].</w:t>
      </w:r>
      <w:r w:rsidR="00C35E88" w:rsidRPr="00DB75A7">
        <w:rPr>
          <w:sz w:val="22"/>
        </w:rPr>
        <w:t xml:space="preserve"> </w:t>
      </w:r>
      <w:r w:rsidR="00591A12" w:rsidRPr="00DB75A7">
        <w:rPr>
          <w:sz w:val="22"/>
        </w:rPr>
        <w:t xml:space="preserve">ABMs also produce graphical outputs of each iteration and can be used to further understand the behaviour of the cells. </w:t>
      </w:r>
      <w:ins w:id="110" w:author="Harry Cooper" w:date="2017-11-29T15:53:00Z">
        <w:r w:rsidR="000D0F3D" w:rsidRPr="00DB75A7">
          <w:rPr>
            <w:sz w:val="22"/>
          </w:rPr>
          <w:t xml:space="preserve">For these </w:t>
        </w:r>
      </w:ins>
      <w:ins w:id="111" w:author="Harry Cooper" w:date="2017-11-29T15:54:00Z">
        <w:r w:rsidR="00766C00" w:rsidRPr="00DB75A7">
          <w:rPr>
            <w:sz w:val="22"/>
          </w:rPr>
          <w:t>reasons,</w:t>
        </w:r>
      </w:ins>
      <w:ins w:id="112" w:author="Harry Cooper" w:date="2017-11-29T15:53:00Z">
        <w:r w:rsidR="000D0F3D" w:rsidRPr="00DB75A7">
          <w:rPr>
            <w:sz w:val="22"/>
          </w:rPr>
          <w:t xml:space="preserve"> I believe it’s best to complete this project using an Agent Based Model.</w:t>
        </w:r>
      </w:ins>
    </w:p>
    <w:p w14:paraId="12DB6F93" w14:textId="77777777" w:rsidR="00B223C5" w:rsidRPr="000B764F" w:rsidRDefault="00B223C5"/>
    <w:p w14:paraId="71508CAC" w14:textId="1ADDC63E" w:rsidR="00CD4455" w:rsidRPr="000B764F" w:rsidRDefault="00DD2494" w:rsidP="000B764F">
      <w:pPr>
        <w:pStyle w:val="Heading2"/>
        <w:rPr>
          <w:rFonts w:ascii="Times New Roman" w:hAnsi="Times New Roman" w:cs="Times New Roman"/>
          <w:color w:val="auto"/>
        </w:rPr>
      </w:pPr>
      <w:bookmarkStart w:id="113" w:name="_Toc513099388"/>
      <w:commentRangeStart w:id="114"/>
      <w:r w:rsidRPr="000B764F">
        <w:rPr>
          <w:rFonts w:ascii="Times New Roman" w:hAnsi="Times New Roman" w:cs="Times New Roman"/>
          <w:color w:val="auto"/>
        </w:rPr>
        <w:t xml:space="preserve">2.6 </w:t>
      </w:r>
      <w:r w:rsidR="00CD4455" w:rsidRPr="000B764F">
        <w:rPr>
          <w:rFonts w:ascii="Times New Roman" w:hAnsi="Times New Roman" w:cs="Times New Roman"/>
          <w:color w:val="auto"/>
        </w:rPr>
        <w:t>Review of Agent Based Software</w:t>
      </w:r>
      <w:bookmarkEnd w:id="113"/>
      <w:commentRangeEnd w:id="114"/>
      <w:r w:rsidR="0056699E">
        <w:rPr>
          <w:rStyle w:val="CommentReference"/>
          <w:rFonts w:ascii="Times New Roman" w:eastAsiaTheme="minorHAnsi" w:hAnsi="Times New Roman" w:cs="Times New Roman"/>
          <w:color w:val="auto"/>
        </w:rPr>
        <w:commentReference w:id="114"/>
      </w:r>
    </w:p>
    <w:p w14:paraId="462ADD9B" w14:textId="77777777" w:rsidR="00B60F62" w:rsidRPr="000B764F" w:rsidRDefault="00B60F62" w:rsidP="00CD4455">
      <w:pPr>
        <w:pStyle w:val="NormalWeb"/>
        <w:spacing w:before="0" w:beforeAutospacing="0" w:after="0" w:afterAutospacing="0"/>
        <w:rPr>
          <w:szCs w:val="22"/>
        </w:rPr>
      </w:pPr>
    </w:p>
    <w:p w14:paraId="167D93B4" w14:textId="1C3283DA" w:rsidR="001053FD" w:rsidRPr="000B764F" w:rsidRDefault="00E11883" w:rsidP="00DB75A7">
      <w:pPr>
        <w:pStyle w:val="NormalWeb"/>
        <w:spacing w:before="0" w:beforeAutospacing="0" w:after="0" w:afterAutospacing="0"/>
        <w:rPr>
          <w:sz w:val="22"/>
          <w:szCs w:val="22"/>
        </w:rPr>
      </w:pPr>
      <w:r w:rsidRPr="000B764F">
        <w:rPr>
          <w:sz w:val="22"/>
          <w:szCs w:val="22"/>
        </w:rPr>
        <w:t>There are existing ABM</w:t>
      </w:r>
      <w:r w:rsidR="009E178A" w:rsidRPr="000B764F">
        <w:rPr>
          <w:sz w:val="22"/>
          <w:szCs w:val="22"/>
        </w:rPr>
        <w:t>s</w:t>
      </w:r>
      <w:r w:rsidRPr="000B764F">
        <w:rPr>
          <w:sz w:val="22"/>
          <w:szCs w:val="22"/>
        </w:rPr>
        <w:t xml:space="preserve"> that have been developed to monitor cellular interactions.</w:t>
      </w:r>
      <w:r w:rsidR="00062857" w:rsidRPr="000B764F">
        <w:rPr>
          <w:sz w:val="22"/>
          <w:szCs w:val="22"/>
        </w:rPr>
        <w:t xml:space="preserve"> </w:t>
      </w:r>
      <w:r w:rsidR="00EB6052" w:rsidRPr="000B764F">
        <w:rPr>
          <w:sz w:val="22"/>
          <w:szCs w:val="22"/>
        </w:rPr>
        <w:t xml:space="preserve">The first, </w:t>
      </w:r>
      <w:r w:rsidR="000523F8" w:rsidRPr="000B764F">
        <w:rPr>
          <w:sz w:val="22"/>
          <w:szCs w:val="22"/>
        </w:rPr>
        <w:t>Epitheliome</w:t>
      </w:r>
      <w:r w:rsidR="00EB6052" w:rsidRPr="000B764F">
        <w:rPr>
          <w:sz w:val="22"/>
          <w:szCs w:val="22"/>
        </w:rPr>
        <w:t>, by Dr. Dawn Walker [</w:t>
      </w:r>
      <w:r w:rsidR="0078550B" w:rsidRPr="000B764F">
        <w:rPr>
          <w:sz w:val="22"/>
          <w:szCs w:val="22"/>
        </w:rPr>
        <w:t>20</w:t>
      </w:r>
      <w:r w:rsidR="00EB6052" w:rsidRPr="000B764F">
        <w:rPr>
          <w:sz w:val="22"/>
          <w:szCs w:val="22"/>
        </w:rPr>
        <w:t xml:space="preserve">] is the most applicable to </w:t>
      </w:r>
      <w:r w:rsidR="004A69C0" w:rsidRPr="000B764F">
        <w:rPr>
          <w:sz w:val="22"/>
          <w:szCs w:val="22"/>
        </w:rPr>
        <w:t>this project</w:t>
      </w:r>
      <w:r w:rsidR="00EB6052" w:rsidRPr="000B764F">
        <w:rPr>
          <w:sz w:val="22"/>
          <w:szCs w:val="22"/>
        </w:rPr>
        <w:t xml:space="preserve">. It uses an agent based approach to visualise </w:t>
      </w:r>
      <w:r w:rsidR="001053FD" w:rsidRPr="000B764F">
        <w:rPr>
          <w:sz w:val="22"/>
          <w:szCs w:val="22"/>
        </w:rPr>
        <w:t>the time taken and</w:t>
      </w:r>
      <w:r w:rsidR="00EB6052" w:rsidRPr="000B764F">
        <w:rPr>
          <w:sz w:val="22"/>
          <w:szCs w:val="22"/>
        </w:rPr>
        <w:t xml:space="preserve"> movement of endothelial cells into </w:t>
      </w:r>
      <w:r w:rsidR="001053FD" w:rsidRPr="000B764F">
        <w:rPr>
          <w:sz w:val="22"/>
          <w:szCs w:val="22"/>
        </w:rPr>
        <w:t xml:space="preserve">a </w:t>
      </w:r>
      <w:r w:rsidR="004A69C0" w:rsidRPr="000B764F">
        <w:rPr>
          <w:sz w:val="22"/>
          <w:szCs w:val="22"/>
        </w:rPr>
        <w:t>wound with different levels of c</w:t>
      </w:r>
      <w:r w:rsidR="001053FD" w:rsidRPr="000B764F">
        <w:rPr>
          <w:sz w:val="22"/>
          <w:szCs w:val="22"/>
        </w:rPr>
        <w:t xml:space="preserve">alcium ions in the environment. </w:t>
      </w:r>
      <w:r w:rsidR="002D3D73" w:rsidRPr="000B764F">
        <w:rPr>
          <w:sz w:val="22"/>
          <w:szCs w:val="22"/>
        </w:rPr>
        <w:t>The underlying logic of Epitheliome is laid out more in [</w:t>
      </w:r>
      <w:r w:rsidR="0078550B" w:rsidRPr="000B764F">
        <w:rPr>
          <w:sz w:val="22"/>
          <w:szCs w:val="22"/>
        </w:rPr>
        <w:t>22</w:t>
      </w:r>
      <w:r w:rsidR="002D3D73" w:rsidRPr="000B764F">
        <w:rPr>
          <w:sz w:val="22"/>
          <w:szCs w:val="22"/>
        </w:rPr>
        <w:t xml:space="preserve">] </w:t>
      </w:r>
      <w:r w:rsidR="001053FD" w:rsidRPr="000B764F">
        <w:rPr>
          <w:sz w:val="22"/>
          <w:szCs w:val="22"/>
        </w:rPr>
        <w:t xml:space="preserve">It accurately models the contact inhibition of cells and </w:t>
      </w:r>
      <w:r w:rsidR="009C2040" w:rsidRPr="000B764F">
        <w:rPr>
          <w:sz w:val="22"/>
          <w:szCs w:val="22"/>
        </w:rPr>
        <w:t xml:space="preserve">differentiation of endothelial cells to quiescent cells in the G0 phase. </w:t>
      </w:r>
    </w:p>
    <w:p w14:paraId="1FC40387" w14:textId="22EB8F23" w:rsidR="00071C91" w:rsidRPr="000B764F" w:rsidRDefault="00071C91" w:rsidP="00DB75A7">
      <w:pPr>
        <w:pStyle w:val="NormalWeb"/>
        <w:spacing w:before="0" w:beforeAutospacing="0" w:after="0" w:afterAutospacing="0"/>
        <w:rPr>
          <w:sz w:val="22"/>
          <w:szCs w:val="22"/>
        </w:rPr>
      </w:pPr>
      <w:r w:rsidRPr="000B764F">
        <w:rPr>
          <w:sz w:val="22"/>
          <w:szCs w:val="22"/>
        </w:rPr>
        <w:t xml:space="preserve">The implementation of the cell cycle is </w:t>
      </w:r>
      <w:proofErr w:type="gramStart"/>
      <w:r w:rsidRPr="000B764F">
        <w:rPr>
          <w:sz w:val="22"/>
          <w:szCs w:val="22"/>
        </w:rPr>
        <w:t>similar to</w:t>
      </w:r>
      <w:proofErr w:type="gramEnd"/>
      <w:r w:rsidRPr="000B764F">
        <w:rPr>
          <w:sz w:val="22"/>
          <w:szCs w:val="22"/>
        </w:rPr>
        <w:t xml:space="preserve"> </w:t>
      </w:r>
      <w:r w:rsidR="00430FE4" w:rsidRPr="000B764F">
        <w:rPr>
          <w:sz w:val="22"/>
          <w:szCs w:val="22"/>
        </w:rPr>
        <w:t xml:space="preserve">what was discussed in 2.1 with each cell progressing one tick through the cell cycle each iteration. </w:t>
      </w:r>
      <w:r w:rsidR="004A69C0" w:rsidRPr="000B764F">
        <w:rPr>
          <w:sz w:val="22"/>
          <w:szCs w:val="22"/>
        </w:rPr>
        <w:t>T</w:t>
      </w:r>
      <w:r w:rsidR="00430FE4" w:rsidRPr="000B764F">
        <w:rPr>
          <w:sz w:val="22"/>
          <w:szCs w:val="22"/>
        </w:rPr>
        <w:t>he duration of S-G2-M phase and G1 phase being s</w:t>
      </w:r>
      <w:r w:rsidR="009C2040" w:rsidRPr="000B764F">
        <w:rPr>
          <w:sz w:val="22"/>
          <w:szCs w:val="22"/>
        </w:rPr>
        <w:t xml:space="preserve">lightly different for each cell, imitating the </w:t>
      </w:r>
      <w:r w:rsidR="004A69C0" w:rsidRPr="000B764F">
        <w:rPr>
          <w:sz w:val="22"/>
          <w:szCs w:val="22"/>
        </w:rPr>
        <w:t>stochastic</w:t>
      </w:r>
      <w:r w:rsidR="009C2040" w:rsidRPr="000B764F">
        <w:rPr>
          <w:sz w:val="22"/>
          <w:szCs w:val="22"/>
        </w:rPr>
        <w:t xml:space="preserve"> nature of cells.</w:t>
      </w:r>
    </w:p>
    <w:p w14:paraId="0EDD8532" w14:textId="0EB938B8" w:rsidR="00E11883" w:rsidRPr="003B05A4" w:rsidRDefault="001053FD" w:rsidP="00DB75A7">
      <w:pPr>
        <w:pStyle w:val="NormalWeb"/>
        <w:spacing w:before="0" w:beforeAutospacing="0" w:after="0" w:afterAutospacing="0"/>
        <w:rPr>
          <w:color w:val="FF0000"/>
          <w:sz w:val="22"/>
          <w:szCs w:val="22"/>
        </w:rPr>
      </w:pPr>
      <w:r w:rsidRPr="003B05A4">
        <w:rPr>
          <w:color w:val="FF0000"/>
          <w:sz w:val="22"/>
          <w:szCs w:val="22"/>
        </w:rPr>
        <w:t>The limitations of this approach to my projec</w:t>
      </w:r>
      <w:r w:rsidR="00D952C3" w:rsidRPr="003B05A4">
        <w:rPr>
          <w:color w:val="FF0000"/>
          <w:sz w:val="22"/>
          <w:szCs w:val="22"/>
        </w:rPr>
        <w:t>t is the lack of senescent cell</w:t>
      </w:r>
      <w:r w:rsidR="00260B53" w:rsidRPr="003B05A4">
        <w:rPr>
          <w:color w:val="FF0000"/>
          <w:sz w:val="22"/>
          <w:szCs w:val="22"/>
        </w:rPr>
        <w:t>s being modelled</w:t>
      </w:r>
      <w:r w:rsidR="00D952C3" w:rsidRPr="003B05A4">
        <w:rPr>
          <w:color w:val="FF0000"/>
          <w:sz w:val="22"/>
          <w:szCs w:val="22"/>
        </w:rPr>
        <w:t xml:space="preserve"> </w:t>
      </w:r>
      <w:r w:rsidR="00260B53" w:rsidRPr="003B05A4">
        <w:rPr>
          <w:color w:val="FF0000"/>
          <w:sz w:val="22"/>
          <w:szCs w:val="22"/>
        </w:rPr>
        <w:t>in the simulation</w:t>
      </w:r>
      <w:r w:rsidRPr="003B05A4">
        <w:rPr>
          <w:color w:val="FF0000"/>
          <w:sz w:val="22"/>
          <w:szCs w:val="22"/>
        </w:rPr>
        <w:t xml:space="preserve"> </w:t>
      </w:r>
      <w:r w:rsidR="00D952C3" w:rsidRPr="003B05A4">
        <w:rPr>
          <w:color w:val="FF0000"/>
          <w:sz w:val="22"/>
          <w:szCs w:val="22"/>
        </w:rPr>
        <w:t xml:space="preserve">which </w:t>
      </w:r>
      <w:r w:rsidR="00260B53" w:rsidRPr="003B05A4">
        <w:rPr>
          <w:color w:val="FF0000"/>
          <w:sz w:val="22"/>
          <w:szCs w:val="22"/>
        </w:rPr>
        <w:t xml:space="preserve">are thought to </w:t>
      </w:r>
      <w:r w:rsidR="00D952C3" w:rsidRPr="003B05A4">
        <w:rPr>
          <w:color w:val="FF0000"/>
          <w:sz w:val="22"/>
          <w:szCs w:val="22"/>
        </w:rPr>
        <w:t>act</w:t>
      </w:r>
      <w:r w:rsidRPr="003B05A4">
        <w:rPr>
          <w:color w:val="FF0000"/>
          <w:sz w:val="22"/>
          <w:szCs w:val="22"/>
        </w:rPr>
        <w:t xml:space="preserve"> as barriers to the endothelial and quiescent cells</w:t>
      </w:r>
      <w:r w:rsidR="00EB6052" w:rsidRPr="003B05A4">
        <w:rPr>
          <w:color w:val="FF0000"/>
          <w:sz w:val="22"/>
          <w:szCs w:val="22"/>
        </w:rPr>
        <w:t xml:space="preserve"> </w:t>
      </w:r>
      <w:r w:rsidR="00D952C3" w:rsidRPr="003B05A4">
        <w:rPr>
          <w:color w:val="FF0000"/>
          <w:sz w:val="22"/>
          <w:szCs w:val="22"/>
        </w:rPr>
        <w:t>during migration</w:t>
      </w:r>
      <w:r w:rsidR="00260B53" w:rsidRPr="003B05A4">
        <w:rPr>
          <w:color w:val="FF0000"/>
          <w:sz w:val="22"/>
          <w:szCs w:val="22"/>
        </w:rPr>
        <w:t xml:space="preserve"> [</w:t>
      </w:r>
      <w:r w:rsidR="004C3C9B" w:rsidRPr="003B05A4">
        <w:rPr>
          <w:color w:val="FF0000"/>
          <w:sz w:val="22"/>
          <w:szCs w:val="22"/>
        </w:rPr>
        <w:t>1</w:t>
      </w:r>
      <w:r w:rsidR="0078550B" w:rsidRPr="003B05A4">
        <w:rPr>
          <w:color w:val="FF0000"/>
          <w:sz w:val="22"/>
          <w:szCs w:val="22"/>
        </w:rPr>
        <w:t>4</w:t>
      </w:r>
      <w:r w:rsidR="00260B53" w:rsidRPr="003B05A4">
        <w:rPr>
          <w:color w:val="FF0000"/>
          <w:sz w:val="22"/>
          <w:szCs w:val="22"/>
        </w:rPr>
        <w:t>].</w:t>
      </w:r>
      <w:r w:rsidR="00DE3F6E" w:rsidRPr="003B05A4">
        <w:rPr>
          <w:color w:val="FF0000"/>
          <w:sz w:val="22"/>
          <w:szCs w:val="22"/>
        </w:rPr>
        <w:t xml:space="preserve"> </w:t>
      </w:r>
      <w:r w:rsidR="00260B53" w:rsidRPr="003B05A4">
        <w:rPr>
          <w:color w:val="FF0000"/>
          <w:sz w:val="22"/>
          <w:szCs w:val="22"/>
        </w:rPr>
        <w:t>T</w:t>
      </w:r>
      <w:r w:rsidR="00DE3F6E" w:rsidRPr="003B05A4">
        <w:rPr>
          <w:color w:val="FF0000"/>
          <w:sz w:val="22"/>
          <w:szCs w:val="22"/>
        </w:rPr>
        <w:t>herefore</w:t>
      </w:r>
      <w:r w:rsidR="00260B53" w:rsidRPr="003B05A4">
        <w:rPr>
          <w:color w:val="FF0000"/>
          <w:sz w:val="22"/>
          <w:szCs w:val="22"/>
        </w:rPr>
        <w:t>,</w:t>
      </w:r>
      <w:r w:rsidR="00DE3F6E" w:rsidRPr="003B05A4">
        <w:rPr>
          <w:color w:val="FF0000"/>
          <w:sz w:val="22"/>
          <w:szCs w:val="22"/>
        </w:rPr>
        <w:t xml:space="preserve"> Epithe</w:t>
      </w:r>
      <w:r w:rsidR="00281E7A" w:rsidRPr="003B05A4">
        <w:rPr>
          <w:color w:val="FF0000"/>
          <w:sz w:val="22"/>
          <w:szCs w:val="22"/>
        </w:rPr>
        <w:t>liome is unable to monitor the rate of wound healing with age.</w:t>
      </w:r>
    </w:p>
    <w:p w14:paraId="634B7BBF" w14:textId="77777777" w:rsidR="00E11883" w:rsidRPr="000B764F" w:rsidRDefault="00E11883" w:rsidP="009C7DFD">
      <w:pPr>
        <w:pStyle w:val="NormalWeb"/>
        <w:spacing w:before="0" w:beforeAutospacing="0" w:after="0" w:afterAutospacing="0"/>
        <w:ind w:left="720"/>
        <w:rPr>
          <w:sz w:val="22"/>
          <w:szCs w:val="22"/>
        </w:rPr>
      </w:pPr>
    </w:p>
    <w:p w14:paraId="07CE8423" w14:textId="351794E8" w:rsidR="00C1774E" w:rsidRPr="000B764F" w:rsidRDefault="003B05A4" w:rsidP="00DB75A7">
      <w:pPr>
        <w:pStyle w:val="NormalWeb"/>
        <w:spacing w:before="0" w:beforeAutospacing="0" w:after="0" w:afterAutospacing="0"/>
        <w:rPr>
          <w:sz w:val="22"/>
          <w:szCs w:val="22"/>
        </w:rPr>
      </w:pPr>
      <w:r>
        <w:rPr>
          <w:sz w:val="22"/>
          <w:szCs w:val="22"/>
        </w:rPr>
        <w:t>Two</w:t>
      </w:r>
      <w:r w:rsidR="00DD75A9" w:rsidRPr="000B764F">
        <w:rPr>
          <w:sz w:val="22"/>
          <w:szCs w:val="22"/>
        </w:rPr>
        <w:t xml:space="preserve"> programs that use agent based modelling to allow </w:t>
      </w:r>
      <w:r w:rsidR="00046277" w:rsidRPr="000B764F">
        <w:rPr>
          <w:sz w:val="22"/>
          <w:szCs w:val="22"/>
        </w:rPr>
        <w:t>for the type of emergent</w:t>
      </w:r>
      <w:r w:rsidR="00DD75A9" w:rsidRPr="000B764F">
        <w:rPr>
          <w:sz w:val="22"/>
          <w:szCs w:val="22"/>
        </w:rPr>
        <w:t xml:space="preserve"> biological behavi</w:t>
      </w:r>
      <w:r w:rsidR="0019153F" w:rsidRPr="000B764F">
        <w:rPr>
          <w:sz w:val="22"/>
          <w:szCs w:val="22"/>
        </w:rPr>
        <w:t>ours</w:t>
      </w:r>
      <w:r w:rsidR="00046277" w:rsidRPr="000B764F">
        <w:rPr>
          <w:sz w:val="22"/>
          <w:szCs w:val="22"/>
        </w:rPr>
        <w:t xml:space="preserve"> I’m looking fo</w:t>
      </w:r>
      <w:r>
        <w:rPr>
          <w:sz w:val="22"/>
          <w:szCs w:val="22"/>
        </w:rPr>
        <w:t>r have been investigated</w:t>
      </w:r>
      <w:r w:rsidR="0019153F" w:rsidRPr="000B764F">
        <w:rPr>
          <w:sz w:val="22"/>
          <w:szCs w:val="22"/>
        </w:rPr>
        <w:t>. The first program is SPARK</w:t>
      </w:r>
      <w:r w:rsidR="00524581" w:rsidRPr="000B764F">
        <w:rPr>
          <w:sz w:val="22"/>
          <w:szCs w:val="22"/>
        </w:rPr>
        <w:t xml:space="preserve"> </w:t>
      </w:r>
      <w:r w:rsidR="00046277" w:rsidRPr="000B764F">
        <w:rPr>
          <w:sz w:val="22"/>
          <w:szCs w:val="22"/>
        </w:rPr>
        <w:t xml:space="preserve">which is a lightweight </w:t>
      </w:r>
      <w:r w:rsidR="002427AE" w:rsidRPr="000B764F">
        <w:rPr>
          <w:sz w:val="22"/>
          <w:szCs w:val="22"/>
        </w:rPr>
        <w:t>and efficient tool for CA</w:t>
      </w:r>
      <w:r w:rsidR="00046277" w:rsidRPr="000B764F">
        <w:rPr>
          <w:sz w:val="22"/>
          <w:szCs w:val="22"/>
        </w:rPr>
        <w:t>.</w:t>
      </w:r>
      <w:r w:rsidR="002427AE" w:rsidRPr="000B764F">
        <w:rPr>
          <w:sz w:val="22"/>
          <w:szCs w:val="22"/>
        </w:rPr>
        <w:t xml:space="preserve"> Being so lightweight, Spark is very capable of modelling the number of cells I would require for this project; in </w:t>
      </w:r>
      <w:r w:rsidR="009C7DFD" w:rsidRPr="000B764F">
        <w:rPr>
          <w:sz w:val="22"/>
          <w:szCs w:val="22"/>
        </w:rPr>
        <w:t>fact,</w:t>
      </w:r>
      <w:r w:rsidR="002427AE" w:rsidRPr="000B764F">
        <w:rPr>
          <w:sz w:val="22"/>
          <w:szCs w:val="22"/>
        </w:rPr>
        <w:t xml:space="preserve"> it can simulate </w:t>
      </w:r>
      <w:r w:rsidR="00BA448E" w:rsidRPr="000B764F">
        <w:rPr>
          <w:sz w:val="22"/>
          <w:szCs w:val="22"/>
        </w:rPr>
        <w:t>a grid of 101x101 with 10201 cells in real time.</w:t>
      </w:r>
      <w:r w:rsidR="00046277" w:rsidRPr="000B764F">
        <w:rPr>
          <w:sz w:val="22"/>
          <w:szCs w:val="22"/>
        </w:rPr>
        <w:t xml:space="preserve"> Its programs are written in SPARK-PL which is translated into Java source code</w:t>
      </w:r>
      <w:r w:rsidR="00B218EF" w:rsidRPr="000B764F">
        <w:rPr>
          <w:sz w:val="22"/>
          <w:szCs w:val="22"/>
        </w:rPr>
        <w:t>, meaning a significant amount of time will be required to learn the new language.</w:t>
      </w:r>
      <w:r w:rsidR="002427AE" w:rsidRPr="000B764F">
        <w:rPr>
          <w:sz w:val="22"/>
          <w:szCs w:val="22"/>
        </w:rPr>
        <w:t xml:space="preserve"> </w:t>
      </w:r>
      <w:r w:rsidR="00BA448E" w:rsidRPr="000B764F">
        <w:rPr>
          <w:sz w:val="22"/>
          <w:szCs w:val="22"/>
        </w:rPr>
        <w:t>Another downside is that being a CA</w:t>
      </w:r>
      <w:r w:rsidR="00260B53" w:rsidRPr="000B764F">
        <w:rPr>
          <w:sz w:val="22"/>
          <w:szCs w:val="22"/>
        </w:rPr>
        <w:t>,</w:t>
      </w:r>
      <w:r w:rsidR="00BA448E" w:rsidRPr="000B764F">
        <w:rPr>
          <w:sz w:val="22"/>
          <w:szCs w:val="22"/>
        </w:rPr>
        <w:t xml:space="preserve"> the ECs are embedded into the endothelial matrix (the layer the cells sit on top) and therefore are unable to move around the system</w:t>
      </w:r>
      <w:r w:rsidR="009C7DFD" w:rsidRPr="000B764F">
        <w:rPr>
          <w:sz w:val="22"/>
          <w:szCs w:val="22"/>
        </w:rPr>
        <w:t xml:space="preserve">, </w:t>
      </w:r>
      <w:r w:rsidR="00AA6806" w:rsidRPr="000B764F">
        <w:rPr>
          <w:sz w:val="22"/>
          <w:szCs w:val="22"/>
        </w:rPr>
        <w:t xml:space="preserve">and </w:t>
      </w:r>
      <w:r w:rsidR="009C7DFD" w:rsidRPr="000B764F">
        <w:rPr>
          <w:sz w:val="22"/>
          <w:szCs w:val="22"/>
        </w:rPr>
        <w:t>as explained above, this is a simplification of reality as ECs are constantly moving or shifting on top of the endothelium layer.</w:t>
      </w:r>
    </w:p>
    <w:p w14:paraId="17A7B0DB" w14:textId="77777777" w:rsidR="00F65495" w:rsidRPr="000B764F" w:rsidRDefault="00F65495" w:rsidP="00046277">
      <w:pPr>
        <w:pStyle w:val="NormalWeb"/>
        <w:spacing w:before="0" w:beforeAutospacing="0" w:after="0" w:afterAutospacing="0"/>
        <w:ind w:left="720"/>
        <w:rPr>
          <w:sz w:val="22"/>
          <w:szCs w:val="22"/>
        </w:rPr>
      </w:pPr>
    </w:p>
    <w:p w14:paraId="6F365CBE" w14:textId="7611A6E8" w:rsidR="00E63FC7" w:rsidRPr="000B764F" w:rsidRDefault="00A94CC0" w:rsidP="00DB75A7">
      <w:pPr>
        <w:pStyle w:val="NormalWeb"/>
        <w:spacing w:before="0" w:beforeAutospacing="0" w:after="0" w:afterAutospacing="0"/>
        <w:rPr>
          <w:sz w:val="22"/>
          <w:szCs w:val="22"/>
        </w:rPr>
      </w:pPr>
      <w:r w:rsidRPr="000B764F">
        <w:rPr>
          <w:sz w:val="22"/>
          <w:szCs w:val="22"/>
        </w:rPr>
        <w:lastRenderedPageBreak/>
        <w:t>The other program</w:t>
      </w:r>
      <w:r w:rsidR="00DD75A9" w:rsidRPr="000B764F">
        <w:rPr>
          <w:sz w:val="22"/>
          <w:szCs w:val="22"/>
        </w:rPr>
        <w:t xml:space="preserve"> is </w:t>
      </w:r>
      <w:r w:rsidR="003A46F8" w:rsidRPr="000B764F">
        <w:rPr>
          <w:sz w:val="22"/>
          <w:szCs w:val="22"/>
        </w:rPr>
        <w:t>a python based ABM</w:t>
      </w:r>
      <w:r w:rsidR="00DD75A9" w:rsidRPr="000B764F">
        <w:rPr>
          <w:sz w:val="22"/>
          <w:szCs w:val="22"/>
        </w:rPr>
        <w:t xml:space="preserve"> by Marziha Tehrani</w:t>
      </w:r>
      <w:r w:rsidRPr="000B764F">
        <w:rPr>
          <w:sz w:val="22"/>
          <w:szCs w:val="22"/>
        </w:rPr>
        <w:t>, a PhD student, called CellABM.</w:t>
      </w:r>
      <w:r w:rsidR="003A46F8" w:rsidRPr="000B764F">
        <w:rPr>
          <w:sz w:val="22"/>
          <w:szCs w:val="22"/>
        </w:rPr>
        <w:t xml:space="preserve"> </w:t>
      </w:r>
      <w:r w:rsidRPr="000B764F">
        <w:rPr>
          <w:sz w:val="22"/>
          <w:szCs w:val="22"/>
        </w:rPr>
        <w:t>I</w:t>
      </w:r>
      <w:r w:rsidR="003800F0" w:rsidRPr="000B764F">
        <w:rPr>
          <w:sz w:val="22"/>
          <w:szCs w:val="22"/>
        </w:rPr>
        <w:t xml:space="preserve">t uses two agents to model interactions </w:t>
      </w:r>
      <w:r w:rsidR="003A46F8" w:rsidRPr="000B764F">
        <w:rPr>
          <w:sz w:val="22"/>
          <w:szCs w:val="22"/>
        </w:rPr>
        <w:t>betwe</w:t>
      </w:r>
      <w:r w:rsidR="003800F0" w:rsidRPr="000B764F">
        <w:rPr>
          <w:sz w:val="22"/>
          <w:szCs w:val="22"/>
        </w:rPr>
        <w:t>en cancer cells and stem cells and</w:t>
      </w:r>
      <w:r w:rsidR="003A46F8" w:rsidRPr="000B764F">
        <w:rPr>
          <w:sz w:val="22"/>
          <w:szCs w:val="22"/>
        </w:rPr>
        <w:t xml:space="preserve"> has several classes which allow</w:t>
      </w:r>
      <w:ins w:id="115" w:author="D.Walker" w:date="2017-11-28T16:52:00Z">
        <w:r w:rsidR="00807C12" w:rsidRPr="000B764F">
          <w:rPr>
            <w:sz w:val="22"/>
            <w:szCs w:val="22"/>
          </w:rPr>
          <w:t xml:space="preserve">s the user </w:t>
        </w:r>
      </w:ins>
      <w:del w:id="116" w:author="D.Walker" w:date="2017-11-28T16:52:00Z">
        <w:r w:rsidR="003A46F8" w:rsidRPr="000B764F" w:rsidDel="00807C12">
          <w:rPr>
            <w:sz w:val="22"/>
            <w:szCs w:val="22"/>
          </w:rPr>
          <w:delText xml:space="preserve"> you </w:delText>
        </w:r>
      </w:del>
      <w:r w:rsidR="003A46F8" w:rsidRPr="000B764F">
        <w:rPr>
          <w:sz w:val="22"/>
          <w:szCs w:val="22"/>
        </w:rPr>
        <w:t>to easily change the rules of each phase of the cell cycle along with the initial cell parameters, such as size</w:t>
      </w:r>
      <w:r w:rsidR="00E63FC7" w:rsidRPr="000B764F">
        <w:rPr>
          <w:sz w:val="22"/>
          <w:szCs w:val="22"/>
        </w:rPr>
        <w:t>, direction and speed.</w:t>
      </w:r>
      <w:r w:rsidRPr="000B764F">
        <w:rPr>
          <w:sz w:val="22"/>
          <w:szCs w:val="22"/>
        </w:rPr>
        <w:t xml:space="preserve"> However at large cell numbers</w:t>
      </w:r>
      <w:r w:rsidR="003800F0" w:rsidRPr="000B764F">
        <w:rPr>
          <w:sz w:val="22"/>
          <w:szCs w:val="22"/>
        </w:rPr>
        <w:t>, it</w:t>
      </w:r>
      <w:r w:rsidRPr="000B764F">
        <w:rPr>
          <w:sz w:val="22"/>
          <w:szCs w:val="22"/>
        </w:rPr>
        <w:t xml:space="preserve"> is rather slow and </w:t>
      </w:r>
      <w:r w:rsidR="003800F0" w:rsidRPr="000B764F">
        <w:rPr>
          <w:sz w:val="22"/>
          <w:szCs w:val="22"/>
        </w:rPr>
        <w:t>there are</w:t>
      </w:r>
      <w:r w:rsidRPr="000B764F">
        <w:rPr>
          <w:sz w:val="22"/>
          <w:szCs w:val="22"/>
        </w:rPr>
        <w:t xml:space="preserve"> no capabilities of interacting with the agents during the simulation.</w:t>
      </w:r>
    </w:p>
    <w:p w14:paraId="5AC7B25E" w14:textId="77777777" w:rsidR="001944B6" w:rsidRPr="000B764F" w:rsidRDefault="001944B6" w:rsidP="00115F28">
      <w:pPr>
        <w:pStyle w:val="NormalWeb"/>
        <w:spacing w:before="0" w:beforeAutospacing="0" w:after="0" w:afterAutospacing="0"/>
        <w:rPr>
          <w:sz w:val="22"/>
          <w:szCs w:val="22"/>
        </w:rPr>
      </w:pPr>
    </w:p>
    <w:p w14:paraId="48D246DB" w14:textId="07A5E748" w:rsidR="00BA448E" w:rsidRPr="000B764F" w:rsidRDefault="00BA448E" w:rsidP="00DB75A7">
      <w:pPr>
        <w:pStyle w:val="NormalWeb"/>
        <w:spacing w:before="0" w:beforeAutospacing="0" w:after="0" w:afterAutospacing="0"/>
        <w:rPr>
          <w:sz w:val="22"/>
          <w:szCs w:val="22"/>
        </w:rPr>
      </w:pPr>
      <w:r w:rsidRPr="000B764F">
        <w:rPr>
          <w:sz w:val="22"/>
          <w:szCs w:val="22"/>
        </w:rPr>
        <w:t>There are three other software frameworks I’ve looked at, but not as in-depth as the two described above; they are: Net Logo, Mason, and Repast.</w:t>
      </w:r>
      <w:r w:rsidR="00185A9C" w:rsidRPr="000B764F">
        <w:rPr>
          <w:sz w:val="22"/>
          <w:szCs w:val="22"/>
        </w:rPr>
        <w:t xml:space="preserve"> </w:t>
      </w:r>
    </w:p>
    <w:p w14:paraId="29CFF393" w14:textId="29C0142A" w:rsidR="00BA448E" w:rsidRPr="000B764F" w:rsidRDefault="00BA448E" w:rsidP="00115F28">
      <w:pPr>
        <w:pStyle w:val="NormalWeb"/>
        <w:spacing w:before="0" w:beforeAutospacing="0" w:after="0" w:afterAutospacing="0"/>
        <w:rPr>
          <w:sz w:val="22"/>
          <w:szCs w:val="22"/>
        </w:rPr>
      </w:pPr>
      <w:r w:rsidRPr="000B764F">
        <w:rPr>
          <w:sz w:val="22"/>
          <w:szCs w:val="22"/>
        </w:rPr>
        <w:tab/>
      </w:r>
    </w:p>
    <w:tbl>
      <w:tblPr>
        <w:tblStyle w:val="TableGrid"/>
        <w:tblW w:w="0" w:type="auto"/>
        <w:tblInd w:w="720" w:type="dxa"/>
        <w:tblLook w:val="04A0" w:firstRow="1" w:lastRow="0" w:firstColumn="1" w:lastColumn="0" w:noHBand="0" w:noVBand="1"/>
        <w:tblPrChange w:id="117" w:author="Harry Cooper" w:date="2017-11-30T19:42:00Z">
          <w:tblPr>
            <w:tblStyle w:val="TableGrid"/>
            <w:tblW w:w="0" w:type="auto"/>
            <w:tblInd w:w="720" w:type="dxa"/>
            <w:tblLook w:val="04A0" w:firstRow="1" w:lastRow="0" w:firstColumn="1" w:lastColumn="0" w:noHBand="0" w:noVBand="1"/>
          </w:tblPr>
        </w:tblPrChange>
      </w:tblPr>
      <w:tblGrid>
        <w:gridCol w:w="2022"/>
        <w:tblGridChange w:id="118">
          <w:tblGrid>
            <w:gridCol w:w="2022"/>
          </w:tblGrid>
        </w:tblGridChange>
      </w:tblGrid>
      <w:tr w:rsidR="001944B6" w:rsidRPr="000B764F" w:rsidDel="001944B6" w14:paraId="612E0A74" w14:textId="1A2C9994" w:rsidTr="00115F28">
        <w:trPr>
          <w:trHeight w:val="332"/>
          <w:del w:id="119" w:author="Harry Cooper" w:date="2017-11-29T15:15:00Z"/>
          <w:trPrChange w:id="120" w:author="Harry Cooper" w:date="2017-11-30T19:42:00Z">
            <w:trPr>
              <w:trHeight w:val="260"/>
            </w:trPr>
          </w:trPrChange>
        </w:trPr>
        <w:tc>
          <w:tcPr>
            <w:tcW w:w="2022" w:type="dxa"/>
            <w:tcPrChange w:id="121" w:author="Harry Cooper" w:date="2017-11-30T19:42:00Z">
              <w:tcPr>
                <w:tcW w:w="2022" w:type="dxa"/>
              </w:tcPr>
            </w:tcPrChange>
          </w:tcPr>
          <w:p w14:paraId="6AF55796" w14:textId="48F5D657" w:rsidR="001944B6" w:rsidRPr="000B764F" w:rsidDel="001944B6" w:rsidRDefault="001944B6" w:rsidP="00046277">
            <w:pPr>
              <w:pStyle w:val="NormalWeb"/>
              <w:spacing w:before="0" w:beforeAutospacing="0" w:after="0" w:afterAutospacing="0"/>
              <w:rPr>
                <w:del w:id="122" w:author="Harry Cooper" w:date="2017-11-29T15:15:00Z"/>
                <w:sz w:val="22"/>
                <w:szCs w:val="22"/>
              </w:rPr>
            </w:pPr>
          </w:p>
        </w:tc>
      </w:tr>
      <w:tr w:rsidR="001944B6" w:rsidRPr="000B764F" w:rsidDel="001944B6" w14:paraId="43103CE0" w14:textId="493D0ADD" w:rsidTr="00E63FC7">
        <w:trPr>
          <w:trHeight w:val="260"/>
          <w:del w:id="123" w:author="Harry Cooper" w:date="2017-11-29T15:15:00Z"/>
        </w:trPr>
        <w:tc>
          <w:tcPr>
            <w:tcW w:w="2022" w:type="dxa"/>
          </w:tcPr>
          <w:p w14:paraId="319F3064" w14:textId="3C0C91AA" w:rsidR="001944B6" w:rsidRPr="000B764F" w:rsidDel="001944B6" w:rsidRDefault="001944B6" w:rsidP="00046277">
            <w:pPr>
              <w:pStyle w:val="NormalWeb"/>
              <w:spacing w:before="0" w:beforeAutospacing="0" w:after="0" w:afterAutospacing="0"/>
              <w:rPr>
                <w:del w:id="124" w:author="Harry Cooper" w:date="2017-11-29T15:15:00Z"/>
                <w:sz w:val="22"/>
                <w:szCs w:val="22"/>
              </w:rPr>
            </w:pPr>
          </w:p>
        </w:tc>
      </w:tr>
      <w:tr w:rsidR="001944B6" w:rsidRPr="000B764F" w:rsidDel="001944B6" w14:paraId="53645236" w14:textId="5300A506" w:rsidTr="00E63FC7">
        <w:trPr>
          <w:trHeight w:val="260"/>
          <w:del w:id="125" w:author="Harry Cooper" w:date="2017-11-29T15:15:00Z"/>
        </w:trPr>
        <w:tc>
          <w:tcPr>
            <w:tcW w:w="2022" w:type="dxa"/>
          </w:tcPr>
          <w:p w14:paraId="777B61D0" w14:textId="45D68D89" w:rsidR="001944B6" w:rsidRPr="000B764F" w:rsidDel="001944B6" w:rsidRDefault="001944B6" w:rsidP="00046277">
            <w:pPr>
              <w:pStyle w:val="NormalWeb"/>
              <w:spacing w:before="0" w:beforeAutospacing="0" w:after="0" w:afterAutospacing="0"/>
              <w:rPr>
                <w:del w:id="126" w:author="Harry Cooper" w:date="2017-11-29T15:15:00Z"/>
                <w:sz w:val="22"/>
                <w:szCs w:val="22"/>
              </w:rPr>
            </w:pPr>
          </w:p>
        </w:tc>
      </w:tr>
    </w:tbl>
    <w:p w14:paraId="10CB6537" w14:textId="2038B785" w:rsidR="00BA448E" w:rsidRDefault="00BA448E" w:rsidP="00DB75A7">
      <w:pPr>
        <w:pStyle w:val="NormalWeb"/>
        <w:spacing w:before="0" w:beforeAutospacing="0" w:after="0" w:afterAutospacing="0"/>
        <w:rPr>
          <w:sz w:val="22"/>
          <w:szCs w:val="22"/>
        </w:rPr>
      </w:pPr>
      <w:r w:rsidRPr="000B764F">
        <w:rPr>
          <w:sz w:val="22"/>
          <w:szCs w:val="22"/>
        </w:rPr>
        <w:t xml:space="preserve">Below, I have </w:t>
      </w:r>
      <w:r w:rsidR="007613B3" w:rsidRPr="000B764F">
        <w:rPr>
          <w:sz w:val="22"/>
          <w:szCs w:val="22"/>
        </w:rPr>
        <w:t>quantitat</w:t>
      </w:r>
      <w:r w:rsidR="007653C6" w:rsidRPr="000B764F">
        <w:rPr>
          <w:sz w:val="22"/>
          <w:szCs w:val="22"/>
        </w:rPr>
        <w:t>ively summarised the</w:t>
      </w:r>
      <w:r w:rsidRPr="000B764F">
        <w:rPr>
          <w:sz w:val="22"/>
          <w:szCs w:val="22"/>
        </w:rPr>
        <w:t xml:space="preserve"> strengths of each software in relation to each other. </w:t>
      </w:r>
      <w:r w:rsidR="001C57A4" w:rsidRPr="000B764F">
        <w:rPr>
          <w:sz w:val="22"/>
          <w:szCs w:val="22"/>
        </w:rPr>
        <w:t>A</w:t>
      </w:r>
      <w:r w:rsidRPr="000B764F">
        <w:rPr>
          <w:sz w:val="22"/>
          <w:szCs w:val="22"/>
        </w:rPr>
        <w:t xml:space="preserve"> scoring system between 1</w:t>
      </w:r>
      <w:r w:rsidR="00C868CE" w:rsidRPr="000B764F">
        <w:rPr>
          <w:sz w:val="22"/>
          <w:szCs w:val="22"/>
        </w:rPr>
        <w:t xml:space="preserve"> (low)</w:t>
      </w:r>
      <w:r w:rsidRPr="000B764F">
        <w:rPr>
          <w:sz w:val="22"/>
          <w:szCs w:val="22"/>
        </w:rPr>
        <w:t xml:space="preserve"> and 5</w:t>
      </w:r>
      <w:r w:rsidR="00C868CE" w:rsidRPr="000B764F">
        <w:rPr>
          <w:sz w:val="22"/>
          <w:szCs w:val="22"/>
        </w:rPr>
        <w:t xml:space="preserve"> (high)</w:t>
      </w:r>
      <w:r w:rsidRPr="000B764F">
        <w:rPr>
          <w:sz w:val="22"/>
          <w:szCs w:val="22"/>
        </w:rPr>
        <w:t xml:space="preserve"> </w:t>
      </w:r>
      <w:r w:rsidR="001C57A4" w:rsidRPr="000B764F">
        <w:rPr>
          <w:sz w:val="22"/>
          <w:szCs w:val="22"/>
        </w:rPr>
        <w:t>is multiplied</w:t>
      </w:r>
      <w:r w:rsidRPr="000B764F">
        <w:rPr>
          <w:sz w:val="22"/>
          <w:szCs w:val="22"/>
        </w:rPr>
        <w:t xml:space="preserve"> by the weight of each category. This gives a total showing the overall usefulness of the software. </w:t>
      </w:r>
    </w:p>
    <w:p w14:paraId="3AE52542" w14:textId="77777777" w:rsidR="00DB75A7" w:rsidRPr="00DB75A7" w:rsidRDefault="00DB75A7" w:rsidP="00DB75A7">
      <w:pPr>
        <w:pStyle w:val="NormalWeb"/>
        <w:spacing w:before="0" w:beforeAutospacing="0" w:after="0" w:afterAutospacing="0"/>
        <w:rPr>
          <w:sz w:val="22"/>
          <w:szCs w:val="22"/>
        </w:rPr>
      </w:pPr>
    </w:p>
    <w:tbl>
      <w:tblPr>
        <w:tblStyle w:val="TableGrid"/>
        <w:tblW w:w="8172" w:type="dxa"/>
        <w:jc w:val="center"/>
        <w:tblLook w:val="04A0" w:firstRow="1" w:lastRow="0" w:firstColumn="1" w:lastColumn="0" w:noHBand="0" w:noVBand="1"/>
      </w:tblPr>
      <w:tblGrid>
        <w:gridCol w:w="2184"/>
        <w:gridCol w:w="510"/>
        <w:gridCol w:w="1067"/>
        <w:gridCol w:w="1109"/>
        <w:gridCol w:w="1086"/>
        <w:gridCol w:w="1100"/>
        <w:gridCol w:w="1116"/>
      </w:tblGrid>
      <w:tr w:rsidR="00450068" w:rsidRPr="000B764F" w14:paraId="3B47DB16" w14:textId="77777777" w:rsidTr="00DB75A7">
        <w:trPr>
          <w:trHeight w:val="340"/>
          <w:jc w:val="center"/>
          <w:ins w:id="127" w:author="Harry Cooper" w:date="2017-11-29T15:15:00Z"/>
        </w:trPr>
        <w:tc>
          <w:tcPr>
            <w:tcW w:w="2719" w:type="dxa"/>
            <w:gridSpan w:val="2"/>
            <w:vMerge w:val="restart"/>
            <w:vAlign w:val="center"/>
          </w:tcPr>
          <w:p w14:paraId="773CAA59" w14:textId="77777777" w:rsidR="0071354D" w:rsidRPr="000B764F" w:rsidRDefault="0071354D" w:rsidP="00DB75A7">
            <w:pPr>
              <w:pStyle w:val="NormalWeb"/>
              <w:spacing w:before="0" w:beforeAutospacing="0" w:after="0" w:afterAutospacing="0"/>
              <w:rPr>
                <w:b/>
                <w:sz w:val="22"/>
                <w:szCs w:val="22"/>
              </w:rPr>
            </w:pPr>
          </w:p>
        </w:tc>
        <w:tc>
          <w:tcPr>
            <w:tcW w:w="5453" w:type="dxa"/>
            <w:gridSpan w:val="5"/>
            <w:vAlign w:val="center"/>
          </w:tcPr>
          <w:p w14:paraId="2DA558AE" w14:textId="76C1789A" w:rsidR="0071354D" w:rsidRPr="000B764F" w:rsidRDefault="0071354D">
            <w:pPr>
              <w:pStyle w:val="NormalWeb"/>
              <w:spacing w:before="0" w:beforeAutospacing="0" w:after="0" w:afterAutospacing="0"/>
              <w:jc w:val="center"/>
              <w:rPr>
                <w:ins w:id="128" w:author="Harry Cooper" w:date="2017-11-29T15:15:00Z"/>
                <w:b/>
                <w:sz w:val="22"/>
                <w:szCs w:val="22"/>
                <w:rPrChange w:id="129" w:author="Harry Cooper" w:date="2017-11-29T15:16:00Z">
                  <w:rPr>
                    <w:ins w:id="130" w:author="Harry Cooper" w:date="2017-11-29T15:15:00Z"/>
                    <w:rFonts w:asciiTheme="minorHAnsi" w:hAnsiTheme="minorHAnsi"/>
                    <w:szCs w:val="22"/>
                  </w:rPr>
                </w:rPrChange>
              </w:rPr>
              <w:pPrChange w:id="131" w:author="Harry Cooper" w:date="2017-11-29T15:16:00Z">
                <w:pPr>
                  <w:pStyle w:val="NormalWeb"/>
                  <w:spacing w:before="0" w:beforeAutospacing="0" w:after="0" w:afterAutospacing="0"/>
                </w:pPr>
              </w:pPrChange>
            </w:pPr>
            <w:ins w:id="132" w:author="Harry Cooper" w:date="2017-11-29T15:16:00Z">
              <w:r w:rsidRPr="000B764F">
                <w:rPr>
                  <w:b/>
                  <w:sz w:val="22"/>
                  <w:szCs w:val="22"/>
                  <w:rPrChange w:id="133" w:author="Harry Cooper" w:date="2017-11-29T15:16:00Z">
                    <w:rPr>
                      <w:rFonts w:asciiTheme="minorHAnsi" w:hAnsiTheme="minorHAnsi"/>
                      <w:szCs w:val="22"/>
                    </w:rPr>
                  </w:rPrChange>
                </w:rPr>
                <w:t>Comparison of Software</w:t>
              </w:r>
            </w:ins>
          </w:p>
        </w:tc>
      </w:tr>
      <w:tr w:rsidR="00B45B87" w:rsidRPr="000B764F" w14:paraId="5E43799F" w14:textId="77777777" w:rsidTr="00DB75A7">
        <w:trPr>
          <w:trHeight w:val="359"/>
          <w:jc w:val="center"/>
        </w:trPr>
        <w:tc>
          <w:tcPr>
            <w:tcW w:w="2719" w:type="dxa"/>
            <w:gridSpan w:val="2"/>
            <w:vMerge/>
            <w:vAlign w:val="center"/>
          </w:tcPr>
          <w:p w14:paraId="1752B748" w14:textId="77777777" w:rsidR="0071354D" w:rsidRPr="000B764F"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0B764F" w:rsidRDefault="0071354D" w:rsidP="00450068">
            <w:pPr>
              <w:pStyle w:val="NormalWeb"/>
              <w:spacing w:before="0" w:beforeAutospacing="0" w:after="0" w:afterAutospacing="0"/>
              <w:jc w:val="center"/>
              <w:rPr>
                <w:b/>
                <w:sz w:val="22"/>
                <w:szCs w:val="22"/>
                <w:rPrChange w:id="134" w:author="Harry Cooper" w:date="2017-11-29T15:16:00Z">
                  <w:rPr>
                    <w:rFonts w:asciiTheme="minorHAnsi" w:hAnsiTheme="minorHAnsi"/>
                    <w:szCs w:val="22"/>
                  </w:rPr>
                </w:rPrChange>
              </w:rPr>
            </w:pPr>
            <w:r w:rsidRPr="000B764F">
              <w:rPr>
                <w:b/>
                <w:sz w:val="22"/>
                <w:szCs w:val="22"/>
                <w:rPrChange w:id="135" w:author="Harry Cooper" w:date="2017-11-29T15:16:00Z">
                  <w:rPr>
                    <w:rFonts w:asciiTheme="minorHAnsi" w:hAnsiTheme="minorHAnsi"/>
                    <w:szCs w:val="22"/>
                  </w:rPr>
                </w:rPrChange>
              </w:rPr>
              <w:t>Spark</w:t>
            </w:r>
          </w:p>
        </w:tc>
        <w:tc>
          <w:tcPr>
            <w:tcW w:w="1030" w:type="dxa"/>
            <w:vAlign w:val="center"/>
          </w:tcPr>
          <w:p w14:paraId="1EA8C69C" w14:textId="05F512F5" w:rsidR="0071354D" w:rsidRPr="000B764F" w:rsidRDefault="0071354D" w:rsidP="00450068">
            <w:pPr>
              <w:pStyle w:val="NormalWeb"/>
              <w:spacing w:before="0" w:beforeAutospacing="0" w:after="0" w:afterAutospacing="0"/>
              <w:jc w:val="center"/>
              <w:rPr>
                <w:b/>
                <w:sz w:val="22"/>
                <w:szCs w:val="22"/>
                <w:rPrChange w:id="136" w:author="Harry Cooper" w:date="2017-11-29T15:16:00Z">
                  <w:rPr>
                    <w:rFonts w:asciiTheme="minorHAnsi" w:hAnsiTheme="minorHAnsi"/>
                    <w:szCs w:val="22"/>
                  </w:rPr>
                </w:rPrChange>
              </w:rPr>
            </w:pPr>
            <w:r w:rsidRPr="000B764F">
              <w:rPr>
                <w:b/>
                <w:sz w:val="22"/>
                <w:szCs w:val="22"/>
                <w:rPrChange w:id="137" w:author="Harry Cooper" w:date="2017-11-29T15:16:00Z">
                  <w:rPr>
                    <w:rFonts w:asciiTheme="minorHAnsi" w:hAnsiTheme="minorHAnsi"/>
                    <w:szCs w:val="22"/>
                  </w:rPr>
                </w:rPrChange>
              </w:rPr>
              <w:t>CellABM</w:t>
            </w:r>
          </w:p>
        </w:tc>
        <w:tc>
          <w:tcPr>
            <w:tcW w:w="1104" w:type="dxa"/>
            <w:vAlign w:val="center"/>
          </w:tcPr>
          <w:p w14:paraId="4BD80F2F" w14:textId="25E507BD" w:rsidR="0071354D" w:rsidRPr="000B764F" w:rsidRDefault="0071354D" w:rsidP="00450068">
            <w:pPr>
              <w:pStyle w:val="NormalWeb"/>
              <w:spacing w:before="0" w:beforeAutospacing="0" w:after="0" w:afterAutospacing="0"/>
              <w:jc w:val="center"/>
              <w:rPr>
                <w:b/>
                <w:sz w:val="22"/>
                <w:szCs w:val="22"/>
                <w:rPrChange w:id="138" w:author="Harry Cooper" w:date="2017-11-29T15:16:00Z">
                  <w:rPr>
                    <w:rFonts w:asciiTheme="minorHAnsi" w:hAnsiTheme="minorHAnsi"/>
                    <w:szCs w:val="22"/>
                  </w:rPr>
                </w:rPrChange>
              </w:rPr>
            </w:pPr>
            <w:r w:rsidRPr="000B764F">
              <w:rPr>
                <w:b/>
                <w:sz w:val="22"/>
                <w:szCs w:val="22"/>
                <w:rPrChange w:id="139" w:author="Harry Cooper" w:date="2017-11-29T15:16:00Z">
                  <w:rPr>
                    <w:rFonts w:asciiTheme="minorHAnsi" w:hAnsiTheme="minorHAnsi"/>
                    <w:szCs w:val="22"/>
                  </w:rPr>
                </w:rPrChange>
              </w:rPr>
              <w:t>Net Logo</w:t>
            </w:r>
          </w:p>
        </w:tc>
        <w:tc>
          <w:tcPr>
            <w:tcW w:w="1111" w:type="dxa"/>
            <w:vAlign w:val="center"/>
          </w:tcPr>
          <w:p w14:paraId="3ACB66F9" w14:textId="5E66A31E" w:rsidR="0071354D" w:rsidRPr="000B764F" w:rsidRDefault="0071354D" w:rsidP="00450068">
            <w:pPr>
              <w:pStyle w:val="NormalWeb"/>
              <w:spacing w:before="0" w:beforeAutospacing="0" w:after="0" w:afterAutospacing="0"/>
              <w:jc w:val="center"/>
              <w:rPr>
                <w:b/>
                <w:sz w:val="22"/>
                <w:szCs w:val="22"/>
                <w:rPrChange w:id="140" w:author="Harry Cooper" w:date="2017-11-29T15:16:00Z">
                  <w:rPr>
                    <w:rFonts w:asciiTheme="minorHAnsi" w:hAnsiTheme="minorHAnsi"/>
                    <w:szCs w:val="22"/>
                  </w:rPr>
                </w:rPrChange>
              </w:rPr>
            </w:pPr>
            <w:r w:rsidRPr="000B764F">
              <w:rPr>
                <w:b/>
                <w:sz w:val="22"/>
                <w:szCs w:val="22"/>
                <w:rPrChange w:id="141" w:author="Harry Cooper" w:date="2017-11-29T15:16:00Z">
                  <w:rPr>
                    <w:rFonts w:asciiTheme="minorHAnsi" w:hAnsiTheme="minorHAnsi"/>
                    <w:szCs w:val="22"/>
                  </w:rPr>
                </w:rPrChange>
              </w:rPr>
              <w:t>Mason</w:t>
            </w:r>
          </w:p>
        </w:tc>
        <w:tc>
          <w:tcPr>
            <w:tcW w:w="1128" w:type="dxa"/>
            <w:vAlign w:val="center"/>
          </w:tcPr>
          <w:p w14:paraId="283A43B0" w14:textId="1301C8D3" w:rsidR="0071354D" w:rsidRPr="000B764F" w:rsidRDefault="0071354D" w:rsidP="00450068">
            <w:pPr>
              <w:pStyle w:val="NormalWeb"/>
              <w:spacing w:before="0" w:beforeAutospacing="0" w:after="0" w:afterAutospacing="0"/>
              <w:jc w:val="center"/>
              <w:rPr>
                <w:b/>
                <w:sz w:val="22"/>
                <w:szCs w:val="22"/>
                <w:rPrChange w:id="142" w:author="Harry Cooper" w:date="2017-11-29T15:16:00Z">
                  <w:rPr>
                    <w:rFonts w:asciiTheme="minorHAnsi" w:hAnsiTheme="minorHAnsi"/>
                    <w:szCs w:val="22"/>
                  </w:rPr>
                </w:rPrChange>
              </w:rPr>
            </w:pPr>
            <w:r w:rsidRPr="000B764F">
              <w:rPr>
                <w:b/>
                <w:sz w:val="22"/>
                <w:szCs w:val="22"/>
              </w:rPr>
              <w:t>Repa</w:t>
            </w:r>
            <w:r w:rsidRPr="000B764F">
              <w:rPr>
                <w:b/>
                <w:sz w:val="22"/>
                <w:szCs w:val="22"/>
                <w:rPrChange w:id="143" w:author="Harry Cooper" w:date="2017-11-29T15:16:00Z">
                  <w:rPr>
                    <w:rFonts w:asciiTheme="minorHAnsi" w:hAnsiTheme="minorHAnsi"/>
                    <w:szCs w:val="22"/>
                  </w:rPr>
                </w:rPrChange>
              </w:rPr>
              <w:t>st</w:t>
            </w:r>
          </w:p>
        </w:tc>
      </w:tr>
      <w:tr w:rsidR="00B45B87" w:rsidRPr="000B764F" w14:paraId="17BCBD7E" w14:textId="77777777" w:rsidTr="00DB75A7">
        <w:trPr>
          <w:trHeight w:val="359"/>
          <w:jc w:val="center"/>
        </w:trPr>
        <w:tc>
          <w:tcPr>
            <w:tcW w:w="2208" w:type="dxa"/>
            <w:vAlign w:val="center"/>
          </w:tcPr>
          <w:p w14:paraId="5D9DBBED" w14:textId="7902AB1E" w:rsidR="0071354D" w:rsidRPr="000B764F" w:rsidRDefault="0071354D" w:rsidP="00450068">
            <w:pPr>
              <w:pStyle w:val="NormalWeb"/>
              <w:spacing w:before="0" w:beforeAutospacing="0" w:after="0" w:afterAutospacing="0"/>
              <w:jc w:val="center"/>
              <w:rPr>
                <w:b/>
                <w:sz w:val="22"/>
                <w:szCs w:val="22"/>
                <w:rPrChange w:id="144" w:author="Harry Cooper" w:date="2017-11-29T15:16:00Z">
                  <w:rPr>
                    <w:rFonts w:asciiTheme="minorHAnsi" w:hAnsiTheme="minorHAnsi"/>
                    <w:szCs w:val="22"/>
                  </w:rPr>
                </w:rPrChange>
              </w:rPr>
            </w:pPr>
            <w:r w:rsidRPr="000B764F">
              <w:rPr>
                <w:b/>
                <w:sz w:val="22"/>
                <w:szCs w:val="22"/>
              </w:rPr>
              <w:t>Method (CA or ABM)</w:t>
            </w:r>
          </w:p>
        </w:tc>
        <w:tc>
          <w:tcPr>
            <w:tcW w:w="511" w:type="dxa"/>
            <w:vAlign w:val="center"/>
          </w:tcPr>
          <w:p w14:paraId="5C618CD4" w14:textId="5ECD7C7F"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073F53E9" w14:textId="510F6B35"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2382B8D6" w14:textId="62BAB952"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68F99D24" w14:textId="18DBF9CC"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4B0E5F25" w14:textId="1790EA95"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28" w:type="dxa"/>
            <w:vAlign w:val="center"/>
          </w:tcPr>
          <w:p w14:paraId="0164EBF5" w14:textId="3F2BFD11"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01EF1FA0" w14:textId="77777777" w:rsidTr="00DB75A7">
        <w:trPr>
          <w:trHeight w:val="368"/>
          <w:jc w:val="center"/>
        </w:trPr>
        <w:tc>
          <w:tcPr>
            <w:tcW w:w="2208" w:type="dxa"/>
            <w:vAlign w:val="center"/>
          </w:tcPr>
          <w:p w14:paraId="3EBE5A0D" w14:textId="282D7FD3" w:rsidR="0071354D" w:rsidRPr="000B764F"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0B764F">
              <w:rPr>
                <w:b/>
                <w:sz w:val="22"/>
                <w:szCs w:val="22"/>
                <w:rPrChange w:id="146"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27916A72" w14:textId="0072CE51"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10AD5EC0" w14:textId="04A22F13" w:rsidR="0071354D" w:rsidRPr="000B764F" w:rsidRDefault="00450068" w:rsidP="00450068">
            <w:pPr>
              <w:pStyle w:val="NormalWeb"/>
              <w:spacing w:before="0" w:beforeAutospacing="0" w:after="0" w:afterAutospacing="0"/>
              <w:jc w:val="center"/>
              <w:rPr>
                <w:sz w:val="22"/>
                <w:szCs w:val="22"/>
              </w:rPr>
            </w:pPr>
            <w:r w:rsidRPr="000B764F">
              <w:rPr>
                <w:sz w:val="22"/>
                <w:szCs w:val="22"/>
              </w:rPr>
              <w:t>4</w:t>
            </w:r>
          </w:p>
        </w:tc>
        <w:tc>
          <w:tcPr>
            <w:tcW w:w="1104" w:type="dxa"/>
            <w:vAlign w:val="center"/>
          </w:tcPr>
          <w:p w14:paraId="66189C3A" w14:textId="6BE1FEB2"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11" w:type="dxa"/>
            <w:vAlign w:val="center"/>
          </w:tcPr>
          <w:p w14:paraId="592E4AEA" w14:textId="57F4D904"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28" w:type="dxa"/>
            <w:vAlign w:val="center"/>
          </w:tcPr>
          <w:p w14:paraId="5FFCD7C9" w14:textId="67364D16" w:rsidR="0071354D" w:rsidRPr="000B764F" w:rsidRDefault="00D32B7F"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6F2D1CA9" w14:textId="77777777" w:rsidTr="00DB75A7">
        <w:trPr>
          <w:trHeight w:val="249"/>
          <w:jc w:val="center"/>
        </w:trPr>
        <w:tc>
          <w:tcPr>
            <w:tcW w:w="2208" w:type="dxa"/>
            <w:vAlign w:val="center"/>
          </w:tcPr>
          <w:p w14:paraId="4D9CFC4A" w14:textId="5BFFFB1E" w:rsidR="0071354D" w:rsidRPr="000B764F" w:rsidRDefault="0071354D" w:rsidP="00450068">
            <w:pPr>
              <w:pStyle w:val="NormalWeb"/>
              <w:spacing w:before="0" w:beforeAutospacing="0" w:after="0" w:afterAutospacing="0"/>
              <w:jc w:val="center"/>
              <w:rPr>
                <w:b/>
                <w:sz w:val="22"/>
                <w:szCs w:val="22"/>
                <w:rPrChange w:id="147" w:author="Harry Cooper" w:date="2017-11-29T15:16:00Z">
                  <w:rPr>
                    <w:rFonts w:asciiTheme="minorHAnsi" w:hAnsiTheme="minorHAnsi"/>
                    <w:szCs w:val="22"/>
                  </w:rPr>
                </w:rPrChange>
              </w:rPr>
            </w:pPr>
            <w:r w:rsidRPr="000B764F">
              <w:rPr>
                <w:b/>
                <w:sz w:val="22"/>
                <w:szCs w:val="22"/>
                <w:rPrChange w:id="148" w:author="Harry Cooper" w:date="2017-11-29T15:16:00Z">
                  <w:rPr>
                    <w:rFonts w:asciiTheme="minorHAnsi" w:hAnsiTheme="minorHAnsi"/>
                    <w:szCs w:val="22"/>
                  </w:rPr>
                </w:rPrChange>
              </w:rPr>
              <w:t>Language</w:t>
            </w:r>
          </w:p>
        </w:tc>
        <w:tc>
          <w:tcPr>
            <w:tcW w:w="511" w:type="dxa"/>
            <w:vAlign w:val="center"/>
          </w:tcPr>
          <w:p w14:paraId="557E3D28" w14:textId="755F8F05"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1A878173" w14:textId="62F0A909"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030" w:type="dxa"/>
            <w:vAlign w:val="center"/>
          </w:tcPr>
          <w:p w14:paraId="5B7DC5BC" w14:textId="0CDBA6F3"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0317968A" w14:textId="35BAA0F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11" w:type="dxa"/>
            <w:vAlign w:val="center"/>
          </w:tcPr>
          <w:p w14:paraId="3AF6EC6C" w14:textId="2537DEB5"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28" w:type="dxa"/>
            <w:vAlign w:val="center"/>
          </w:tcPr>
          <w:p w14:paraId="2DD8BF3C" w14:textId="6CC628A2" w:rsidR="0071354D" w:rsidRPr="000B764F" w:rsidRDefault="006C3661"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52E8CA6E" w14:textId="77777777" w:rsidTr="00DB75A7">
        <w:trPr>
          <w:trHeight w:val="312"/>
          <w:jc w:val="center"/>
        </w:trPr>
        <w:tc>
          <w:tcPr>
            <w:tcW w:w="2208" w:type="dxa"/>
            <w:vAlign w:val="center"/>
          </w:tcPr>
          <w:p w14:paraId="424E7A2A" w14:textId="2BB6808B" w:rsidR="0071354D" w:rsidRPr="000B764F" w:rsidRDefault="0071354D" w:rsidP="00450068">
            <w:pPr>
              <w:pStyle w:val="NormalWeb"/>
              <w:spacing w:before="0" w:beforeAutospacing="0" w:after="0" w:afterAutospacing="0"/>
              <w:jc w:val="center"/>
              <w:rPr>
                <w:b/>
                <w:sz w:val="22"/>
                <w:szCs w:val="22"/>
              </w:rPr>
            </w:pPr>
            <w:r w:rsidRPr="000B764F">
              <w:rPr>
                <w:b/>
                <w:sz w:val="22"/>
                <w:szCs w:val="22"/>
              </w:rPr>
              <w:t>Interaction during simulation (GUI)</w:t>
            </w:r>
          </w:p>
        </w:tc>
        <w:tc>
          <w:tcPr>
            <w:tcW w:w="511" w:type="dxa"/>
            <w:vAlign w:val="center"/>
          </w:tcPr>
          <w:p w14:paraId="16F5FF79" w14:textId="0C2DFA44"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7B176DF" w14:textId="7F4649A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E2A2C24" w14:textId="7DD8E4A0"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04" w:type="dxa"/>
            <w:vAlign w:val="center"/>
          </w:tcPr>
          <w:p w14:paraId="42EC46D5" w14:textId="528CBB70"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7D66267A" w14:textId="73041174"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52DF1300" w14:textId="16FA5428"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4ECC8177" w14:textId="77777777" w:rsidTr="00DB75A7">
        <w:trPr>
          <w:trHeight w:val="192"/>
          <w:jc w:val="center"/>
        </w:trPr>
        <w:tc>
          <w:tcPr>
            <w:tcW w:w="2208" w:type="dxa"/>
            <w:vAlign w:val="center"/>
          </w:tcPr>
          <w:p w14:paraId="5AE6DBF7" w14:textId="168F906B" w:rsidR="0071354D" w:rsidRPr="000B764F" w:rsidRDefault="0071354D" w:rsidP="00450068">
            <w:pPr>
              <w:pStyle w:val="NormalWeb"/>
              <w:spacing w:before="0" w:beforeAutospacing="0" w:after="0" w:afterAutospacing="0"/>
              <w:jc w:val="center"/>
              <w:rPr>
                <w:b/>
                <w:sz w:val="22"/>
                <w:szCs w:val="22"/>
              </w:rPr>
            </w:pPr>
            <w:r w:rsidRPr="000B764F">
              <w:rPr>
                <w:b/>
                <w:sz w:val="22"/>
                <w:szCs w:val="22"/>
              </w:rPr>
              <w:t>Speed</w:t>
            </w:r>
          </w:p>
        </w:tc>
        <w:tc>
          <w:tcPr>
            <w:tcW w:w="511" w:type="dxa"/>
            <w:vAlign w:val="center"/>
          </w:tcPr>
          <w:p w14:paraId="723F5EFD" w14:textId="1EA20956" w:rsidR="0071354D" w:rsidRPr="000B764F" w:rsidRDefault="0071354D" w:rsidP="00450068">
            <w:pPr>
              <w:pStyle w:val="NormalWeb"/>
              <w:spacing w:before="0" w:beforeAutospacing="0" w:after="0" w:afterAutospacing="0"/>
              <w:jc w:val="center"/>
              <w:rPr>
                <w:sz w:val="22"/>
                <w:szCs w:val="22"/>
              </w:rPr>
            </w:pPr>
            <w:r w:rsidRPr="000B764F">
              <w:rPr>
                <w:sz w:val="22"/>
                <w:szCs w:val="22"/>
              </w:rPr>
              <w:t>0.</w:t>
            </w:r>
            <w:r w:rsidR="00450068" w:rsidRPr="000B764F">
              <w:rPr>
                <w:sz w:val="22"/>
                <w:szCs w:val="22"/>
              </w:rPr>
              <w:t>3</w:t>
            </w:r>
          </w:p>
        </w:tc>
        <w:tc>
          <w:tcPr>
            <w:tcW w:w="1080" w:type="dxa"/>
            <w:vAlign w:val="center"/>
          </w:tcPr>
          <w:p w14:paraId="659169B8" w14:textId="7279F6A7"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030" w:type="dxa"/>
            <w:vAlign w:val="center"/>
          </w:tcPr>
          <w:p w14:paraId="1691B3A1" w14:textId="2A581515"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104" w:type="dxa"/>
            <w:vAlign w:val="center"/>
          </w:tcPr>
          <w:p w14:paraId="6EA4DDA9" w14:textId="4BF847CC"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11" w:type="dxa"/>
            <w:vAlign w:val="center"/>
          </w:tcPr>
          <w:p w14:paraId="45D882BF" w14:textId="0EE742F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1E1CB806" w14:textId="58FFC54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r>
      <w:tr w:rsidR="00B45B87" w:rsidRPr="000B764F" w14:paraId="57B99445" w14:textId="77777777" w:rsidTr="00DB75A7">
        <w:trPr>
          <w:trHeight w:val="192"/>
          <w:jc w:val="center"/>
        </w:trPr>
        <w:tc>
          <w:tcPr>
            <w:tcW w:w="2208" w:type="dxa"/>
            <w:vAlign w:val="center"/>
          </w:tcPr>
          <w:p w14:paraId="26318AF2" w14:textId="0579F536" w:rsidR="0071354D" w:rsidRPr="000B764F" w:rsidRDefault="0071354D" w:rsidP="00450068">
            <w:pPr>
              <w:pStyle w:val="NormalWeb"/>
              <w:spacing w:before="0" w:beforeAutospacing="0" w:after="0" w:afterAutospacing="0"/>
              <w:jc w:val="center"/>
              <w:rPr>
                <w:b/>
                <w:sz w:val="22"/>
                <w:szCs w:val="22"/>
              </w:rPr>
            </w:pPr>
            <w:r w:rsidRPr="000B764F">
              <w:rPr>
                <w:b/>
                <w:sz w:val="22"/>
                <w:szCs w:val="22"/>
              </w:rPr>
              <w:t>Familiarisation</w:t>
            </w:r>
          </w:p>
        </w:tc>
        <w:tc>
          <w:tcPr>
            <w:tcW w:w="511" w:type="dxa"/>
            <w:vAlign w:val="center"/>
          </w:tcPr>
          <w:p w14:paraId="27341426" w14:textId="6337CE3B"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5AC31AA" w14:textId="16BC66D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9FA3919" w14:textId="102D8BCA"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1F6D54F7" w14:textId="3E5890F6"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11" w:type="dxa"/>
            <w:vAlign w:val="center"/>
          </w:tcPr>
          <w:p w14:paraId="40615C40" w14:textId="66BDF944"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28" w:type="dxa"/>
            <w:vAlign w:val="center"/>
          </w:tcPr>
          <w:p w14:paraId="721CD8E4" w14:textId="2110A5FC"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r>
      <w:tr w:rsidR="00B45B87" w:rsidRPr="000B764F" w14:paraId="7C9A74F5" w14:textId="77777777" w:rsidTr="00DB75A7">
        <w:trPr>
          <w:trHeight w:val="192"/>
          <w:jc w:val="center"/>
        </w:trPr>
        <w:tc>
          <w:tcPr>
            <w:tcW w:w="2208" w:type="dxa"/>
            <w:vAlign w:val="center"/>
          </w:tcPr>
          <w:p w14:paraId="397CCC64" w14:textId="4233A5C8" w:rsidR="0071354D" w:rsidRPr="000B764F" w:rsidRDefault="0071354D" w:rsidP="00450068">
            <w:pPr>
              <w:pStyle w:val="NormalWeb"/>
              <w:spacing w:before="0" w:beforeAutospacing="0" w:after="0" w:afterAutospacing="0"/>
              <w:jc w:val="center"/>
              <w:rPr>
                <w:b/>
                <w:sz w:val="22"/>
                <w:szCs w:val="22"/>
              </w:rPr>
            </w:pPr>
            <w:r w:rsidRPr="000B764F">
              <w:rPr>
                <w:b/>
                <w:sz w:val="22"/>
                <w:szCs w:val="22"/>
              </w:rPr>
              <w:t>Total</w:t>
            </w:r>
          </w:p>
        </w:tc>
        <w:tc>
          <w:tcPr>
            <w:tcW w:w="511" w:type="dxa"/>
            <w:vAlign w:val="center"/>
          </w:tcPr>
          <w:p w14:paraId="5D6EBDEF" w14:textId="243E1ADF" w:rsidR="0071354D" w:rsidRPr="000B764F" w:rsidRDefault="0071354D" w:rsidP="00450068">
            <w:pPr>
              <w:pStyle w:val="NormalWeb"/>
              <w:spacing w:before="0" w:beforeAutospacing="0" w:after="0" w:afterAutospacing="0"/>
              <w:jc w:val="center"/>
              <w:rPr>
                <w:sz w:val="22"/>
                <w:szCs w:val="22"/>
              </w:rPr>
            </w:pPr>
            <w:r w:rsidRPr="000B764F">
              <w:rPr>
                <w:sz w:val="22"/>
                <w:szCs w:val="22"/>
              </w:rPr>
              <w:t>1</w:t>
            </w:r>
          </w:p>
        </w:tc>
        <w:tc>
          <w:tcPr>
            <w:tcW w:w="1080" w:type="dxa"/>
            <w:vAlign w:val="center"/>
          </w:tcPr>
          <w:p w14:paraId="03B9EF8C" w14:textId="599153C6" w:rsidR="0071354D" w:rsidRPr="000B764F" w:rsidRDefault="000D5B5D" w:rsidP="00450068">
            <w:pPr>
              <w:pStyle w:val="NormalWeb"/>
              <w:spacing w:before="0" w:beforeAutospacing="0" w:after="0" w:afterAutospacing="0"/>
              <w:jc w:val="center"/>
              <w:rPr>
                <w:sz w:val="22"/>
                <w:szCs w:val="22"/>
              </w:rPr>
            </w:pPr>
            <w:r w:rsidRPr="000B764F">
              <w:rPr>
                <w:sz w:val="22"/>
                <w:szCs w:val="22"/>
              </w:rPr>
              <w:t>2.8</w:t>
            </w:r>
          </w:p>
        </w:tc>
        <w:tc>
          <w:tcPr>
            <w:tcW w:w="1030" w:type="dxa"/>
            <w:vAlign w:val="center"/>
          </w:tcPr>
          <w:p w14:paraId="0F2791D3" w14:textId="3747AF3E" w:rsidR="0071354D" w:rsidRPr="000B764F" w:rsidRDefault="000D5B5D" w:rsidP="00450068">
            <w:pPr>
              <w:pStyle w:val="NormalWeb"/>
              <w:spacing w:before="0" w:beforeAutospacing="0" w:after="0" w:afterAutospacing="0"/>
              <w:jc w:val="center"/>
              <w:rPr>
                <w:sz w:val="22"/>
                <w:szCs w:val="22"/>
              </w:rPr>
            </w:pPr>
            <w:r w:rsidRPr="000B764F">
              <w:rPr>
                <w:sz w:val="22"/>
                <w:szCs w:val="22"/>
              </w:rPr>
              <w:t>3.5</w:t>
            </w:r>
          </w:p>
        </w:tc>
        <w:tc>
          <w:tcPr>
            <w:tcW w:w="1104" w:type="dxa"/>
            <w:vAlign w:val="center"/>
          </w:tcPr>
          <w:p w14:paraId="7C11F576" w14:textId="52DD563D" w:rsidR="0071354D" w:rsidRPr="000B764F" w:rsidRDefault="00641F02" w:rsidP="00450068">
            <w:pPr>
              <w:pStyle w:val="NormalWeb"/>
              <w:spacing w:before="0" w:beforeAutospacing="0" w:after="0" w:afterAutospacing="0"/>
              <w:jc w:val="center"/>
              <w:rPr>
                <w:sz w:val="22"/>
                <w:szCs w:val="22"/>
              </w:rPr>
            </w:pPr>
            <w:r w:rsidRPr="000B764F">
              <w:rPr>
                <w:sz w:val="22"/>
                <w:szCs w:val="22"/>
              </w:rPr>
              <w:t>3.3</w:t>
            </w:r>
          </w:p>
        </w:tc>
        <w:tc>
          <w:tcPr>
            <w:tcW w:w="1111" w:type="dxa"/>
            <w:vAlign w:val="center"/>
          </w:tcPr>
          <w:p w14:paraId="58029758" w14:textId="10423E1A" w:rsidR="0071354D" w:rsidRPr="000B764F" w:rsidRDefault="00641F02" w:rsidP="00450068">
            <w:pPr>
              <w:pStyle w:val="NormalWeb"/>
              <w:spacing w:before="0" w:beforeAutospacing="0" w:after="0" w:afterAutospacing="0"/>
              <w:jc w:val="center"/>
              <w:rPr>
                <w:sz w:val="22"/>
                <w:szCs w:val="22"/>
              </w:rPr>
            </w:pPr>
            <w:r w:rsidRPr="000B764F">
              <w:rPr>
                <w:sz w:val="22"/>
                <w:szCs w:val="22"/>
              </w:rPr>
              <w:t>3.2</w:t>
            </w:r>
          </w:p>
        </w:tc>
        <w:tc>
          <w:tcPr>
            <w:tcW w:w="1128" w:type="dxa"/>
            <w:vAlign w:val="center"/>
          </w:tcPr>
          <w:p w14:paraId="7674DEF6" w14:textId="58551A0D" w:rsidR="0071354D" w:rsidRPr="000B764F" w:rsidRDefault="00641F02" w:rsidP="00450068">
            <w:pPr>
              <w:pStyle w:val="NormalWeb"/>
              <w:spacing w:before="0" w:beforeAutospacing="0" w:after="0" w:afterAutospacing="0"/>
              <w:jc w:val="center"/>
              <w:rPr>
                <w:sz w:val="22"/>
                <w:szCs w:val="22"/>
              </w:rPr>
            </w:pPr>
            <w:r w:rsidRPr="000B764F">
              <w:rPr>
                <w:sz w:val="22"/>
                <w:szCs w:val="22"/>
              </w:rPr>
              <w:t>3.5</w:t>
            </w:r>
          </w:p>
        </w:tc>
      </w:tr>
    </w:tbl>
    <w:p w14:paraId="4B96CE50" w14:textId="3DE9965B" w:rsidR="00DD75A9" w:rsidRPr="000B764F" w:rsidRDefault="00610676" w:rsidP="003675AB">
      <w:pPr>
        <w:pStyle w:val="NormalWeb"/>
        <w:spacing w:before="0" w:beforeAutospacing="0" w:after="0" w:afterAutospacing="0"/>
        <w:ind w:left="720"/>
        <w:rPr>
          <w:sz w:val="22"/>
          <w:szCs w:val="22"/>
        </w:rPr>
      </w:pPr>
      <w:r w:rsidRPr="000B764F">
        <w:rPr>
          <w:sz w:val="22"/>
          <w:szCs w:val="22"/>
        </w:rPr>
        <w:t>Table 2.1</w:t>
      </w:r>
      <w:r w:rsidR="003675AB" w:rsidRPr="000B764F">
        <w:rPr>
          <w:sz w:val="22"/>
          <w:szCs w:val="22"/>
        </w:rPr>
        <w:t>: Quantifying the differences between possible software</w:t>
      </w:r>
    </w:p>
    <w:p w14:paraId="763A7987" w14:textId="77777777" w:rsidR="009F27F7" w:rsidRPr="000B764F" w:rsidRDefault="009F27F7" w:rsidP="003675AB">
      <w:pPr>
        <w:pStyle w:val="NormalWeb"/>
        <w:spacing w:before="0" w:beforeAutospacing="0" w:after="0" w:afterAutospacing="0"/>
        <w:ind w:left="720"/>
        <w:rPr>
          <w:szCs w:val="22"/>
        </w:rPr>
      </w:pPr>
    </w:p>
    <w:p w14:paraId="3C552B3A" w14:textId="678A9E87" w:rsidR="009F27F7" w:rsidRPr="000B764F" w:rsidRDefault="009F27F7" w:rsidP="00DB75A7">
      <w:pPr>
        <w:pStyle w:val="NormalWeb"/>
        <w:spacing w:before="0" w:beforeAutospacing="0" w:after="0" w:afterAutospacing="0"/>
        <w:rPr>
          <w:sz w:val="22"/>
          <w:szCs w:val="22"/>
        </w:rPr>
      </w:pPr>
      <w:r w:rsidRPr="000B764F">
        <w:rPr>
          <w:sz w:val="22"/>
          <w:szCs w:val="22"/>
        </w:rPr>
        <w:t xml:space="preserve">From Table 2.1 CellABM and Repast both score the highest at 3.5 meaning they’re equally suited to this project. </w:t>
      </w:r>
      <w:r w:rsidR="002E02C5" w:rsidRPr="000B764F">
        <w:rPr>
          <w:sz w:val="22"/>
          <w:szCs w:val="22"/>
        </w:rPr>
        <w:t>However,</w:t>
      </w:r>
      <w:r w:rsidR="008421CC" w:rsidRPr="000B764F">
        <w:rPr>
          <w:sz w:val="22"/>
          <w:szCs w:val="22"/>
        </w:rPr>
        <w:t xml:space="preserve"> the defining factors between the two are </w:t>
      </w:r>
      <w:r w:rsidR="002E02C5" w:rsidRPr="000B764F">
        <w:rPr>
          <w:sz w:val="22"/>
          <w:szCs w:val="22"/>
        </w:rPr>
        <w:t xml:space="preserve">the graphical user interface (GUI) where Repast scored 5 and CellABM 1, and familiarisation where Repast scored 1 and CellABM 5. </w:t>
      </w:r>
    </w:p>
    <w:p w14:paraId="2350A304" w14:textId="59496DFF" w:rsidR="002E02C5" w:rsidRPr="000B764F" w:rsidRDefault="002E02C5" w:rsidP="00DB75A7">
      <w:pPr>
        <w:pStyle w:val="NormalWeb"/>
        <w:spacing w:before="0" w:beforeAutospacing="0" w:after="0" w:afterAutospacing="0"/>
        <w:rPr>
          <w:sz w:val="22"/>
          <w:szCs w:val="22"/>
        </w:rPr>
      </w:pPr>
      <w:r w:rsidRPr="000B764F">
        <w:rPr>
          <w:sz w:val="22"/>
          <w:szCs w:val="22"/>
        </w:rPr>
        <w:t>As this project doesn’t require a GUI as there is no interaction with the simulation whilst running, familiarisation is the more important metric and so CellABM is the software of choice.</w:t>
      </w:r>
    </w:p>
    <w:p w14:paraId="78D645EA" w14:textId="77777777" w:rsidR="000B764F" w:rsidRPr="000B764F" w:rsidRDefault="000B764F" w:rsidP="003675AB">
      <w:pPr>
        <w:pStyle w:val="NormalWeb"/>
        <w:spacing w:before="0" w:beforeAutospacing="0" w:after="0" w:afterAutospacing="0"/>
        <w:ind w:left="720"/>
        <w:rPr>
          <w:sz w:val="22"/>
          <w:szCs w:val="22"/>
        </w:rPr>
      </w:pPr>
    </w:p>
    <w:p w14:paraId="4A97C8D4" w14:textId="76CF2C2F" w:rsidR="003A46F8" w:rsidRPr="000B764F" w:rsidDel="00D933E4" w:rsidRDefault="003A46F8" w:rsidP="00046277">
      <w:pPr>
        <w:pStyle w:val="NormalWeb"/>
        <w:spacing w:before="0" w:beforeAutospacing="0" w:after="0" w:afterAutospacing="0"/>
        <w:ind w:left="720"/>
        <w:rPr>
          <w:del w:id="149" w:author="Harry Cooper" w:date="2017-11-29T15:19:00Z"/>
          <w:szCs w:val="22"/>
        </w:rPr>
      </w:pPr>
      <w:commentRangeStart w:id="150"/>
      <w:del w:id="151" w:author="Harry Cooper" w:date="2017-11-29T15:19:00Z">
        <w:r w:rsidRPr="000B764F"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50"/>
        <w:r w:rsidR="00D20D96" w:rsidRPr="000B764F" w:rsidDel="00D933E4">
          <w:rPr>
            <w:rStyle w:val="CommentReference"/>
          </w:rPr>
          <w:commentReference w:id="150"/>
        </w:r>
      </w:del>
    </w:p>
    <w:p w14:paraId="610E4DF1" w14:textId="78F959A0" w:rsidR="003A46F8" w:rsidRPr="000B764F" w:rsidDel="00D933E4" w:rsidRDefault="003A46F8" w:rsidP="003A46F8">
      <w:pPr>
        <w:pStyle w:val="NormalWeb"/>
        <w:spacing w:before="0" w:beforeAutospacing="0" w:after="0" w:afterAutospacing="0"/>
        <w:ind w:firstLine="720"/>
        <w:rPr>
          <w:del w:id="152" w:author="Harry Cooper" w:date="2017-11-29T15:19:00Z"/>
          <w:szCs w:val="22"/>
        </w:rPr>
      </w:pPr>
      <w:del w:id="153" w:author="Harry Cooper" w:date="2017-11-29T15:19:00Z">
        <w:r w:rsidRPr="000B764F" w:rsidDel="00D933E4">
          <w:rPr>
            <w:noProof/>
            <w:szCs w:val="22"/>
            <w:rPrChange w:id="154" w:author="Unknown">
              <w:rPr>
                <w:noProof/>
              </w:rPr>
            </w:rPrChange>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0B764F" w:rsidDel="00D933E4" w:rsidRDefault="003A46F8" w:rsidP="003A46F8">
      <w:pPr>
        <w:pStyle w:val="NormalWeb"/>
        <w:spacing w:before="0" w:beforeAutospacing="0" w:after="0" w:afterAutospacing="0"/>
        <w:rPr>
          <w:del w:id="155" w:author="Harry Cooper" w:date="2017-11-29T15:19:00Z"/>
          <w:szCs w:val="22"/>
        </w:rPr>
      </w:pPr>
      <w:commentRangeStart w:id="156"/>
      <w:del w:id="157" w:author="Harry Cooper" w:date="2017-11-29T15:19:00Z">
        <w:r w:rsidRPr="000B764F" w:rsidDel="00D933E4">
          <w:rPr>
            <w:szCs w:val="22"/>
          </w:rPr>
          <w:delText>Figure taken from running Marziahs program with 0.1mm</w:delText>
        </w:r>
        <w:r w:rsidRPr="000B764F" w:rsidDel="00D933E4">
          <w:rPr>
            <w:szCs w:val="22"/>
            <w:vertAlign w:val="superscript"/>
          </w:rPr>
          <w:delText>2</w:delText>
        </w:r>
        <w:r w:rsidRPr="000B764F" w:rsidDel="00D933E4">
          <w:rPr>
            <w:szCs w:val="22"/>
          </w:rPr>
          <w:delText xml:space="preserve"> area, 100 cancer cells and 200 stem </w:delText>
        </w:r>
        <w:commentRangeStart w:id="158"/>
        <w:r w:rsidRPr="000B764F" w:rsidDel="00D933E4">
          <w:rPr>
            <w:szCs w:val="22"/>
          </w:rPr>
          <w:delText>cells</w:delText>
        </w:r>
        <w:commentRangeEnd w:id="158"/>
        <w:r w:rsidR="00D20D96" w:rsidRPr="000B764F" w:rsidDel="00D933E4">
          <w:rPr>
            <w:rStyle w:val="CommentReference"/>
          </w:rPr>
          <w:commentReference w:id="158"/>
        </w:r>
        <w:r w:rsidRPr="000B764F" w:rsidDel="00D933E4">
          <w:rPr>
            <w:szCs w:val="22"/>
          </w:rPr>
          <w:delText>.</w:delText>
        </w:r>
        <w:commentRangeEnd w:id="156"/>
        <w:r w:rsidR="00F65495" w:rsidRPr="000B764F" w:rsidDel="00D933E4">
          <w:rPr>
            <w:rStyle w:val="CommentReference"/>
          </w:rPr>
          <w:commentReference w:id="156"/>
        </w:r>
      </w:del>
    </w:p>
    <w:p w14:paraId="61BA3340" w14:textId="7671A816" w:rsidR="007D6F87" w:rsidRPr="000B764F" w:rsidDel="00D933E4" w:rsidRDefault="007D6F87" w:rsidP="003A46F8">
      <w:pPr>
        <w:pStyle w:val="NormalWeb"/>
        <w:spacing w:before="0" w:beforeAutospacing="0" w:after="0" w:afterAutospacing="0"/>
        <w:rPr>
          <w:del w:id="159" w:author="Harry Cooper" w:date="2017-11-29T15:19:00Z"/>
          <w:szCs w:val="22"/>
        </w:rPr>
      </w:pPr>
      <w:del w:id="160" w:author="Harry Cooper" w:date="2017-11-29T15:19:00Z">
        <w:r w:rsidRPr="000B764F" w:rsidDel="00D933E4">
          <w:rPr>
            <w:noProof/>
            <w:szCs w:val="22"/>
            <w:rPrChange w:id="161" w:author="Unknown">
              <w:rPr>
                <w:noProof/>
              </w:rPr>
            </w:rPrChange>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noProof/>
            <w:szCs w:val="22"/>
            <w:rPrChange w:id="162" w:author="Unknown">
              <w:rPr>
                <w:noProof/>
              </w:rPr>
            </w:rPrChange>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szCs w:val="22"/>
          </w:rPr>
          <w:delText>Marzihas code also outputs a 2D and 3D image of environment each iteration, this shows the movement of the cells over time.</w:delText>
        </w:r>
        <w:r w:rsidRPr="000B764F" w:rsidDel="00D933E4">
          <w:rPr>
            <w:noProof/>
            <w:szCs w:val="22"/>
          </w:rPr>
          <w:delText xml:space="preserve"> Which will be useful to demonstrate the emergent behaviours of wound healing with age.</w:delText>
        </w:r>
      </w:del>
    </w:p>
    <w:p w14:paraId="5C40AC87" w14:textId="014A4D75" w:rsidR="007D6F87" w:rsidRPr="000B764F" w:rsidDel="00D933E4" w:rsidRDefault="007D6F87" w:rsidP="003A46F8">
      <w:pPr>
        <w:pStyle w:val="NormalWeb"/>
        <w:spacing w:before="0" w:beforeAutospacing="0" w:after="0" w:afterAutospacing="0"/>
        <w:rPr>
          <w:del w:id="163" w:author="Harry Cooper" w:date="2017-11-29T15:19:00Z"/>
          <w:szCs w:val="22"/>
        </w:rPr>
      </w:pPr>
    </w:p>
    <w:p w14:paraId="1B3DEED2" w14:textId="2764855E" w:rsidR="003A46F8" w:rsidRPr="000B764F" w:rsidDel="00D933E4" w:rsidRDefault="003A46F8" w:rsidP="003A46F8">
      <w:pPr>
        <w:pStyle w:val="NormalWeb"/>
        <w:spacing w:before="0" w:beforeAutospacing="0" w:after="0" w:afterAutospacing="0"/>
        <w:rPr>
          <w:del w:id="164" w:author="Harry Cooper" w:date="2017-11-29T15:19:00Z"/>
          <w:szCs w:val="22"/>
        </w:rPr>
      </w:pPr>
      <w:del w:id="165" w:author="Harry Cooper" w:date="2017-11-29T15:19:00Z">
        <w:r w:rsidRPr="000B764F" w:rsidDel="00D933E4">
          <w:rPr>
            <w:szCs w:val="22"/>
          </w:rPr>
          <w:delText xml:space="preserve">A possible </w:delText>
        </w:r>
      </w:del>
      <w:commentRangeStart w:id="166"/>
      <w:del w:id="167" w:author="Harry Cooper" w:date="2017-11-29T15:17:00Z">
        <w:r w:rsidRPr="000B764F" w:rsidDel="00CA0BCF">
          <w:rPr>
            <w:szCs w:val="22"/>
          </w:rPr>
          <w:delText>detriment</w:delText>
        </w:r>
        <w:commentRangeEnd w:id="166"/>
        <w:r w:rsidR="00D20D96" w:rsidRPr="000B764F" w:rsidDel="00CA0BCF">
          <w:rPr>
            <w:rStyle w:val="CommentReference"/>
          </w:rPr>
          <w:commentReference w:id="166"/>
        </w:r>
        <w:r w:rsidRPr="000B764F" w:rsidDel="00CA0BCF">
          <w:rPr>
            <w:szCs w:val="22"/>
          </w:rPr>
          <w:delText xml:space="preserve"> </w:delText>
        </w:r>
      </w:del>
      <w:del w:id="168" w:author="Harry Cooper" w:date="2017-11-29T15:19:00Z">
        <w:r w:rsidRPr="000B764F" w:rsidDel="00D933E4">
          <w:rPr>
            <w:szCs w:val="22"/>
          </w:rPr>
          <w:delText xml:space="preserve">to Marzihas code currently is the computational power required. Running the above simulation on my machine (Mac Book Pro 2.8Ghz i7) </w:delText>
        </w:r>
        <w:r w:rsidR="007D6F87" w:rsidRPr="000B764F" w:rsidDel="00D933E4">
          <w:rPr>
            <w:szCs w:val="22"/>
          </w:rPr>
          <w:delText>took 22 minutes and 44 seconds to compute 50 iterations. Scaling this up to 1mm</w:delText>
        </w:r>
        <w:r w:rsidR="007D6F87" w:rsidRPr="000B764F" w:rsidDel="00D933E4">
          <w:rPr>
            <w:szCs w:val="22"/>
            <w:vertAlign w:val="superscript"/>
          </w:rPr>
          <w:delText>2</w:delText>
        </w:r>
        <w:r w:rsidR="007D6F87" w:rsidRPr="000B764F" w:rsidDel="00D933E4">
          <w:rPr>
            <w:szCs w:val="22"/>
          </w:rPr>
          <w:delText xml:space="preserve"> would therefore take a significant amount of time longer. </w:delText>
        </w:r>
      </w:del>
      <w:del w:id="169" w:author="Harry Cooper" w:date="2017-11-29T15:17:00Z">
        <w:r w:rsidR="007D6F87" w:rsidRPr="000B764F" w:rsidDel="00CA0BCF">
          <w:rPr>
            <w:szCs w:val="22"/>
          </w:rPr>
          <w:delText xml:space="preserve">This may be a code inefficiency or Marzihas rules being too complex. </w:delText>
        </w:r>
      </w:del>
    </w:p>
    <w:p w14:paraId="2C4E7D1B" w14:textId="0B811D27" w:rsidR="00C67C57" w:rsidRPr="000B764F" w:rsidDel="00D933E4" w:rsidRDefault="007D6F87" w:rsidP="001F2C85">
      <w:pPr>
        <w:pStyle w:val="NormalWeb"/>
        <w:spacing w:before="0" w:beforeAutospacing="0" w:after="0" w:afterAutospacing="0"/>
        <w:rPr>
          <w:del w:id="170" w:author="Harry Cooper" w:date="2017-11-29T15:19:00Z"/>
          <w:szCs w:val="22"/>
        </w:rPr>
      </w:pPr>
      <w:del w:id="171" w:author="Harry Cooper" w:date="2017-11-29T15:19:00Z">
        <w:r w:rsidRPr="000B764F" w:rsidDel="00D933E4">
          <w:rPr>
            <w:szCs w:val="22"/>
          </w:rPr>
          <w:delText xml:space="preserve">Another downside is that Marzihas code doesn’t implement any cell growth, and each cell is the same diameter as every other cell for the whole simulation. </w:delText>
        </w:r>
        <w:commentRangeStart w:id="172"/>
        <w:r w:rsidRPr="000B764F" w:rsidDel="00D933E4">
          <w:rPr>
            <w:szCs w:val="22"/>
          </w:rPr>
          <w:delText>This is a simplification which I’ll endeavour to update with my implementation.</w:delText>
        </w:r>
        <w:commentRangeEnd w:id="172"/>
        <w:r w:rsidR="00D20D96" w:rsidRPr="000B764F" w:rsidDel="00D933E4">
          <w:rPr>
            <w:rStyle w:val="CommentReference"/>
          </w:rPr>
          <w:commentReference w:id="172"/>
        </w:r>
      </w:del>
    </w:p>
    <w:p w14:paraId="2B4D48EC" w14:textId="589A0F11" w:rsidR="009F31FD" w:rsidRPr="000B764F" w:rsidRDefault="009F31FD" w:rsidP="000B764F">
      <w:pPr>
        <w:pStyle w:val="Heading2"/>
        <w:rPr>
          <w:rFonts w:ascii="Times New Roman" w:hAnsi="Times New Roman" w:cs="Times New Roman"/>
          <w:color w:val="auto"/>
        </w:rPr>
      </w:pPr>
      <w:bookmarkStart w:id="173" w:name="_Toc513099389"/>
      <w:r w:rsidRPr="000B764F">
        <w:rPr>
          <w:rFonts w:ascii="Times New Roman" w:hAnsi="Times New Roman" w:cs="Times New Roman"/>
          <w:color w:val="auto"/>
        </w:rPr>
        <w:t>2.7 Cell Migration</w:t>
      </w:r>
      <w:bookmarkEnd w:id="173"/>
    </w:p>
    <w:p w14:paraId="02C438FD" w14:textId="77777777" w:rsidR="00317A64" w:rsidRPr="000B764F" w:rsidRDefault="00317A64" w:rsidP="00BE672F">
      <w:pPr>
        <w:pStyle w:val="NormalWeb"/>
        <w:spacing w:before="0" w:beforeAutospacing="0" w:after="0" w:afterAutospacing="0"/>
        <w:rPr>
          <w:sz w:val="22"/>
          <w:szCs w:val="22"/>
        </w:rPr>
      </w:pPr>
    </w:p>
    <w:p w14:paraId="58CA18C9" w14:textId="67407CAA" w:rsidR="00317A64" w:rsidRPr="000B764F" w:rsidRDefault="00977515" w:rsidP="00FD6B37">
      <w:pPr>
        <w:pStyle w:val="NormalWeb"/>
        <w:spacing w:before="0" w:beforeAutospacing="0" w:after="0" w:afterAutospacing="0"/>
        <w:rPr>
          <w:sz w:val="22"/>
          <w:szCs w:val="22"/>
        </w:rPr>
      </w:pPr>
      <w:r w:rsidRPr="000B764F">
        <w:rPr>
          <w:sz w:val="22"/>
          <w:szCs w:val="22"/>
        </w:rPr>
        <w:t xml:space="preserve">A key element of </w:t>
      </w:r>
      <w:r w:rsidR="00705FC1" w:rsidRPr="000B764F">
        <w:rPr>
          <w:sz w:val="22"/>
          <w:szCs w:val="22"/>
        </w:rPr>
        <w:t>ECs</w:t>
      </w:r>
      <w:r w:rsidRPr="000B764F">
        <w:rPr>
          <w:sz w:val="22"/>
          <w:szCs w:val="22"/>
        </w:rPr>
        <w:t xml:space="preserve"> is their ability to migrate</w:t>
      </w:r>
      <w:r w:rsidR="00705FC1" w:rsidRPr="000B764F">
        <w:rPr>
          <w:sz w:val="22"/>
          <w:szCs w:val="22"/>
        </w:rPr>
        <w:t xml:space="preserve">. </w:t>
      </w:r>
      <w:r w:rsidR="004557FC" w:rsidRPr="000B764F">
        <w:rPr>
          <w:sz w:val="22"/>
          <w:szCs w:val="22"/>
        </w:rPr>
        <w:t>Endothelial cell</w:t>
      </w:r>
      <w:r w:rsidR="00705FC1" w:rsidRPr="000B764F">
        <w:rPr>
          <w:sz w:val="22"/>
          <w:szCs w:val="22"/>
        </w:rPr>
        <w:t xml:space="preserve"> migration</w:t>
      </w:r>
      <w:r w:rsidR="004557FC" w:rsidRPr="000B764F">
        <w:rPr>
          <w:sz w:val="22"/>
          <w:szCs w:val="22"/>
        </w:rPr>
        <w:t xml:space="preserve"> is a </w:t>
      </w:r>
      <w:r w:rsidR="00146B02" w:rsidRPr="000B764F">
        <w:rPr>
          <w:sz w:val="22"/>
          <w:szCs w:val="22"/>
        </w:rPr>
        <w:t>fundamental process to our life, allowing the formation of embryos, org</w:t>
      </w:r>
      <w:r w:rsidR="004557FC" w:rsidRPr="000B764F">
        <w:rPr>
          <w:sz w:val="22"/>
          <w:szCs w:val="22"/>
        </w:rPr>
        <w:t>ans and tissues. For developed h</w:t>
      </w:r>
      <w:r w:rsidR="00146B02" w:rsidRPr="000B764F">
        <w:rPr>
          <w:sz w:val="22"/>
          <w:szCs w:val="22"/>
        </w:rPr>
        <w:t xml:space="preserve">umans, migration allows for immunosuppression </w:t>
      </w:r>
      <w:r w:rsidR="00364129" w:rsidRPr="000B764F">
        <w:rPr>
          <w:sz w:val="22"/>
          <w:szCs w:val="22"/>
        </w:rPr>
        <w:t>and more importantly</w:t>
      </w:r>
      <w:r w:rsidR="00146B02" w:rsidRPr="000B764F">
        <w:rPr>
          <w:sz w:val="22"/>
          <w:szCs w:val="22"/>
        </w:rPr>
        <w:t xml:space="preserve"> to</w:t>
      </w:r>
      <w:r w:rsidR="00364129" w:rsidRPr="000B764F">
        <w:rPr>
          <w:sz w:val="22"/>
          <w:szCs w:val="22"/>
        </w:rPr>
        <w:t xml:space="preserve"> </w:t>
      </w:r>
      <w:r w:rsidR="004557FC" w:rsidRPr="000B764F">
        <w:rPr>
          <w:sz w:val="22"/>
          <w:szCs w:val="22"/>
        </w:rPr>
        <w:t>the project,</w:t>
      </w:r>
      <w:r w:rsidR="00146B02" w:rsidRPr="000B764F">
        <w:rPr>
          <w:sz w:val="22"/>
          <w:szCs w:val="22"/>
        </w:rPr>
        <w:t xml:space="preserve"> </w:t>
      </w:r>
      <w:r w:rsidR="00364129" w:rsidRPr="000B764F">
        <w:rPr>
          <w:sz w:val="22"/>
          <w:szCs w:val="22"/>
        </w:rPr>
        <w:t>the migration of ECs</w:t>
      </w:r>
      <w:r w:rsidR="00317A64" w:rsidRPr="000B764F">
        <w:rPr>
          <w:sz w:val="22"/>
          <w:szCs w:val="22"/>
        </w:rPr>
        <w:t xml:space="preserve"> into the wound of a damaged blood vessel to restore the vessels integrity [</w:t>
      </w:r>
      <w:r w:rsidR="0078550B" w:rsidRPr="000B764F">
        <w:rPr>
          <w:sz w:val="22"/>
          <w:szCs w:val="22"/>
        </w:rPr>
        <w:t>23</w:t>
      </w:r>
      <w:r w:rsidR="00317A64" w:rsidRPr="000B764F">
        <w:rPr>
          <w:sz w:val="22"/>
          <w:szCs w:val="22"/>
        </w:rPr>
        <w:t>]</w:t>
      </w:r>
      <w:r w:rsidR="00364129" w:rsidRPr="000B764F">
        <w:rPr>
          <w:sz w:val="22"/>
          <w:szCs w:val="22"/>
        </w:rPr>
        <w:t xml:space="preserve">. </w:t>
      </w:r>
    </w:p>
    <w:p w14:paraId="3178D6E9" w14:textId="39D606FE" w:rsidR="004359F4" w:rsidRPr="000B764F" w:rsidRDefault="00740C2B" w:rsidP="00FD6B37">
      <w:pPr>
        <w:pStyle w:val="NormalWeb"/>
        <w:spacing w:before="0" w:beforeAutospacing="0" w:after="0" w:afterAutospacing="0"/>
        <w:rPr>
          <w:sz w:val="22"/>
          <w:szCs w:val="22"/>
        </w:rPr>
      </w:pPr>
      <w:r w:rsidRPr="000B764F">
        <w:rPr>
          <w:sz w:val="22"/>
          <w:szCs w:val="22"/>
        </w:rPr>
        <w:t xml:space="preserve">ECs will migrate in </w:t>
      </w:r>
      <w:r w:rsidR="00D604AA" w:rsidRPr="000B764F">
        <w:rPr>
          <w:sz w:val="22"/>
          <w:szCs w:val="22"/>
        </w:rPr>
        <w:t xml:space="preserve">a random manner if there </w:t>
      </w:r>
      <w:r w:rsidR="00D152B1" w:rsidRPr="000B764F">
        <w:rPr>
          <w:sz w:val="22"/>
          <w:szCs w:val="22"/>
        </w:rPr>
        <w:t>are</w:t>
      </w:r>
      <w:r w:rsidR="00D604AA" w:rsidRPr="000B764F">
        <w:rPr>
          <w:sz w:val="22"/>
          <w:szCs w:val="22"/>
        </w:rPr>
        <w:t xml:space="preserve"> no external stimuli</w:t>
      </w:r>
      <w:r w:rsidR="0041752E" w:rsidRPr="000B764F">
        <w:rPr>
          <w:sz w:val="22"/>
          <w:szCs w:val="22"/>
        </w:rPr>
        <w:t xml:space="preserve"> and will diffuse into the available space [</w:t>
      </w:r>
      <w:r w:rsidR="0078550B" w:rsidRPr="000B764F">
        <w:rPr>
          <w:sz w:val="22"/>
          <w:szCs w:val="22"/>
        </w:rPr>
        <w:t>24</w:t>
      </w:r>
      <w:r w:rsidR="0041752E" w:rsidRPr="000B764F">
        <w:rPr>
          <w:sz w:val="22"/>
          <w:szCs w:val="22"/>
        </w:rPr>
        <w:t>]</w:t>
      </w:r>
      <w:r w:rsidR="00D152B1" w:rsidRPr="000B764F">
        <w:rPr>
          <w:sz w:val="22"/>
          <w:szCs w:val="22"/>
        </w:rPr>
        <w:t xml:space="preserve"> until a confluence is formed.</w:t>
      </w:r>
      <w:r w:rsidR="00FD1DE7" w:rsidRPr="000B764F">
        <w:rPr>
          <w:sz w:val="22"/>
          <w:szCs w:val="22"/>
        </w:rPr>
        <w:t xml:space="preserve"> Once the cells have formed </w:t>
      </w:r>
      <w:r w:rsidR="004557FC" w:rsidRPr="000B764F">
        <w:rPr>
          <w:sz w:val="22"/>
          <w:szCs w:val="22"/>
        </w:rPr>
        <w:t>a monolayer</w:t>
      </w:r>
      <w:r w:rsidR="00FD1DE7" w:rsidRPr="000B764F">
        <w:rPr>
          <w:sz w:val="22"/>
          <w:szCs w:val="22"/>
        </w:rPr>
        <w:t>, the</w:t>
      </w:r>
      <w:r w:rsidR="00DB3A5D" w:rsidRPr="000B764F">
        <w:rPr>
          <w:sz w:val="22"/>
          <w:szCs w:val="22"/>
        </w:rPr>
        <w:t>y</w:t>
      </w:r>
      <w:r w:rsidR="00FD1DE7" w:rsidRPr="000B764F">
        <w:rPr>
          <w:sz w:val="22"/>
          <w:szCs w:val="22"/>
        </w:rPr>
        <w:t xml:space="preserve"> bond to each ot</w:t>
      </w:r>
      <w:r w:rsidR="00A8046D" w:rsidRPr="000B764F">
        <w:rPr>
          <w:sz w:val="22"/>
          <w:szCs w:val="22"/>
        </w:rPr>
        <w:t>her and the endothelial surface</w:t>
      </w:r>
      <w:r w:rsidR="00FD1DE7" w:rsidRPr="000B764F">
        <w:rPr>
          <w:sz w:val="22"/>
          <w:szCs w:val="22"/>
        </w:rPr>
        <w:t xml:space="preserve"> preventing further migration. </w:t>
      </w:r>
      <w:r w:rsidR="004359F4" w:rsidRPr="000B764F">
        <w:rPr>
          <w:sz w:val="22"/>
          <w:szCs w:val="22"/>
        </w:rPr>
        <w:br/>
      </w:r>
    </w:p>
    <w:p w14:paraId="3AF5F72B" w14:textId="1A66FA3F" w:rsidR="00D7104E" w:rsidRPr="000B764F" w:rsidRDefault="009F71F4" w:rsidP="000B764F">
      <w:pPr>
        <w:pStyle w:val="Heading2"/>
        <w:rPr>
          <w:rFonts w:ascii="Times New Roman" w:hAnsi="Times New Roman" w:cs="Times New Roman"/>
          <w:color w:val="auto"/>
        </w:rPr>
      </w:pPr>
      <w:bookmarkStart w:id="174" w:name="_Toc513099390"/>
      <w:r w:rsidRPr="000B764F">
        <w:rPr>
          <w:rFonts w:ascii="Times New Roman" w:hAnsi="Times New Roman" w:cs="Times New Roman"/>
          <w:color w:val="auto"/>
        </w:rPr>
        <w:t>2.8</w:t>
      </w:r>
      <w:r w:rsidR="004359F4" w:rsidRPr="000B764F">
        <w:rPr>
          <w:rFonts w:ascii="Times New Roman" w:hAnsi="Times New Roman" w:cs="Times New Roman"/>
          <w:color w:val="auto"/>
        </w:rPr>
        <w:t xml:space="preserve"> Contact Inhibition and Confluence Detection</w:t>
      </w:r>
      <w:bookmarkEnd w:id="174"/>
    </w:p>
    <w:p w14:paraId="4E2C5D03" w14:textId="77777777" w:rsidR="00987679" w:rsidRPr="002A18A9" w:rsidRDefault="00987679" w:rsidP="000E3C72">
      <w:pPr>
        <w:pStyle w:val="NormalWeb"/>
        <w:spacing w:before="0" w:beforeAutospacing="0" w:after="0" w:afterAutospacing="0"/>
        <w:rPr>
          <w:szCs w:val="22"/>
        </w:rPr>
      </w:pPr>
    </w:p>
    <w:p w14:paraId="33A9A06E" w14:textId="7629C77C"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t xml:space="preserve">When cells </w:t>
      </w:r>
      <w:proofErr w:type="gramStart"/>
      <w:r w:rsidR="008C4479" w:rsidRPr="002A18A9">
        <w:rPr>
          <w:sz w:val="22"/>
          <w:szCs w:val="22"/>
        </w:rPr>
        <w:t>come into contact with</w:t>
      </w:r>
      <w:proofErr w:type="gramEnd"/>
      <w:r w:rsidR="008C4479" w:rsidRPr="002A18A9">
        <w:rPr>
          <w:sz w:val="22"/>
          <w:szCs w:val="22"/>
        </w:rPr>
        <w:t xml:space="preserve"> each other, cell growth is </w:t>
      </w:r>
      <w:r w:rsidR="00CF3CC9">
        <w:rPr>
          <w:sz w:val="22"/>
          <w:szCs w:val="22"/>
        </w:rPr>
        <w:t xml:space="preserve">arrested by a process known as contact </w:t>
      </w:r>
      <w:r w:rsidR="00CF3CC9" w:rsidRPr="0078550B">
        <w:rPr>
          <w:sz w:val="22"/>
          <w:szCs w:val="22"/>
        </w:rPr>
        <w:t>i</w:t>
      </w:r>
      <w:r w:rsidR="008C4479" w:rsidRPr="0078550B">
        <w:rPr>
          <w:sz w:val="22"/>
          <w:szCs w:val="22"/>
        </w:rPr>
        <w:t>nhibition [</w:t>
      </w:r>
      <w:r w:rsidR="0078550B" w:rsidRPr="0078550B">
        <w:rPr>
          <w:sz w:val="22"/>
          <w:szCs w:val="22"/>
        </w:rPr>
        <w:t>25</w:t>
      </w:r>
      <w:r w:rsidR="008C4479" w:rsidRPr="0078550B">
        <w:rPr>
          <w:sz w:val="22"/>
          <w:szCs w:val="22"/>
        </w:rPr>
        <w:t xml:space="preserve">], meaning </w:t>
      </w:r>
      <w:r w:rsidR="008C4479" w:rsidRPr="002A18A9">
        <w:rPr>
          <w:sz w:val="22"/>
          <w:szCs w:val="22"/>
        </w:rPr>
        <w:t xml:space="preserve">that when a monolayer is formed ECs are no longer able to proliferate. </w:t>
      </w:r>
      <w:r w:rsidR="00224450" w:rsidRPr="002A18A9">
        <w:rPr>
          <w:sz w:val="22"/>
          <w:szCs w:val="22"/>
        </w:rPr>
        <w:t>If the ECs are unable to proliferate</w:t>
      </w:r>
      <w:r w:rsidR="008C4479" w:rsidRPr="002A18A9">
        <w:rPr>
          <w:sz w:val="22"/>
          <w:szCs w:val="22"/>
        </w:rPr>
        <w:t xml:space="preserve"> they</w:t>
      </w:r>
      <w:r w:rsidR="00CF3CC9">
        <w:rPr>
          <w:sz w:val="22"/>
          <w:szCs w:val="22"/>
        </w:rPr>
        <w:t xml:space="preserve"> eventually differentiate into q</w:t>
      </w:r>
      <w:r w:rsidR="008C4479" w:rsidRPr="002A18A9">
        <w:rPr>
          <w:sz w:val="22"/>
          <w:szCs w:val="22"/>
        </w:rPr>
        <w:t>uiescent cells where they no longer undergo mitosis.</w:t>
      </w:r>
    </w:p>
    <w:p w14:paraId="299EFF52" w14:textId="6C91CB70" w:rsidR="008C4479" w:rsidRPr="002A18A9" w:rsidRDefault="00881A99" w:rsidP="008C4479">
      <w:pPr>
        <w:pStyle w:val="NormalWeb"/>
        <w:spacing w:before="0" w:beforeAutospacing="0" w:after="0" w:afterAutospacing="0"/>
        <w:rPr>
          <w:sz w:val="22"/>
          <w:szCs w:val="22"/>
        </w:rPr>
      </w:pPr>
      <w:r w:rsidRPr="002A18A9">
        <w:rPr>
          <w:sz w:val="22"/>
          <w:szCs w:val="22"/>
        </w:rPr>
        <w:lastRenderedPageBreak/>
        <w:t xml:space="preserve">Confluence Detection </w:t>
      </w:r>
      <w:r w:rsidR="00F03A23" w:rsidRPr="002A18A9">
        <w:rPr>
          <w:sz w:val="22"/>
          <w:szCs w:val="22"/>
        </w:rPr>
        <w:t>occurs when migration and proliferation is no longer possible due to the contact inhibition on the monolayer. At this point, several of the ECs will have differentiated into Quiescent Cells.</w:t>
      </w:r>
    </w:p>
    <w:p w14:paraId="067CA7DD" w14:textId="603D468F" w:rsidR="00881A99" w:rsidRDefault="0056699E" w:rsidP="008C4479">
      <w:pPr>
        <w:pStyle w:val="NormalWeb"/>
        <w:spacing w:before="0" w:beforeAutospacing="0" w:after="0" w:afterAutospacing="0"/>
        <w:rPr>
          <w:color w:val="ED7D31" w:themeColor="accent2"/>
          <w:sz w:val="22"/>
          <w:szCs w:val="22"/>
        </w:rPr>
      </w:pP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p>
    <w:p w14:paraId="29C8CC1E" w14:textId="77777777" w:rsidR="0056699E" w:rsidRPr="009F31FD" w:rsidRDefault="0056699E" w:rsidP="008C4479">
      <w:pPr>
        <w:pStyle w:val="NormalWeb"/>
        <w:spacing w:before="0" w:beforeAutospacing="0" w:after="0" w:afterAutospacing="0"/>
        <w:rPr>
          <w:color w:val="ED7D31" w:themeColor="accent2"/>
          <w:sz w:val="22"/>
          <w:szCs w:val="22"/>
        </w:rPr>
      </w:pPr>
    </w:p>
    <w:p w14:paraId="22B8FFDF" w14:textId="2E3CE0E2" w:rsidR="000B764F" w:rsidRPr="000B764F" w:rsidRDefault="00DD2494" w:rsidP="000B764F">
      <w:pPr>
        <w:pStyle w:val="Heading1"/>
      </w:pPr>
      <w:bookmarkStart w:id="175" w:name="_Toc513099391"/>
      <w:r w:rsidRPr="000B764F">
        <w:lastRenderedPageBreak/>
        <w:t xml:space="preserve">3 </w:t>
      </w:r>
      <w:r w:rsidR="0049568A" w:rsidRPr="000B764F">
        <w:t>Requirements and Analysis</w:t>
      </w:r>
      <w:bookmarkEnd w:id="175"/>
    </w:p>
    <w:p w14:paraId="7FF02E7D" w14:textId="77777777" w:rsidR="00E950E6" w:rsidRPr="000B764F" w:rsidRDefault="00E950E6" w:rsidP="00BE672F">
      <w:pPr>
        <w:rPr>
          <w:color w:val="ED7D31" w:themeColor="accent2"/>
        </w:rPr>
      </w:pPr>
    </w:p>
    <w:p w14:paraId="3C347CED" w14:textId="6D9102BF" w:rsidR="00E950E6" w:rsidRPr="000B764F" w:rsidRDefault="00C035E2" w:rsidP="000B764F">
      <w:pPr>
        <w:pStyle w:val="Heading2"/>
        <w:rPr>
          <w:rFonts w:ascii="Times New Roman" w:hAnsi="Times New Roman" w:cs="Times New Roman"/>
          <w:color w:val="auto"/>
        </w:rPr>
      </w:pPr>
      <w:bookmarkStart w:id="176" w:name="_Toc513099392"/>
      <w:r w:rsidRPr="000B764F">
        <w:rPr>
          <w:rFonts w:ascii="Times New Roman" w:hAnsi="Times New Roman" w:cs="Times New Roman"/>
          <w:color w:val="auto"/>
        </w:rPr>
        <w:t>3.1</w:t>
      </w:r>
      <w:r w:rsidR="00E950E6" w:rsidRPr="000B764F">
        <w:rPr>
          <w:rFonts w:ascii="Times New Roman" w:hAnsi="Times New Roman" w:cs="Times New Roman"/>
          <w:color w:val="auto"/>
        </w:rPr>
        <w:t xml:space="preserve"> Methodology</w:t>
      </w:r>
      <w:bookmarkEnd w:id="176"/>
    </w:p>
    <w:p w14:paraId="3393DF60" w14:textId="77777777" w:rsidR="00E950E6" w:rsidRPr="000B764F" w:rsidRDefault="00E950E6" w:rsidP="00BE672F"/>
    <w:p w14:paraId="02B74A5A" w14:textId="7FED6609" w:rsidR="00C41BB9" w:rsidRPr="000B764F" w:rsidRDefault="00E950E6" w:rsidP="00FD6B37">
      <w:r w:rsidRPr="000B764F">
        <w:rPr>
          <w:sz w:val="22"/>
        </w:rPr>
        <w:t xml:space="preserve">For the development of </w:t>
      </w:r>
      <w:r w:rsidR="00323724" w:rsidRPr="000B764F">
        <w:rPr>
          <w:sz w:val="22"/>
        </w:rPr>
        <w:t>the program to discover the e</w:t>
      </w:r>
      <w:r w:rsidRPr="000B764F">
        <w:rPr>
          <w:sz w:val="22"/>
        </w:rPr>
        <w:t>ffect age has on heart attacks, an Agent Based Model will provide the best results for the user.</w:t>
      </w:r>
      <w:r w:rsidR="002A1787" w:rsidRPr="000B764F">
        <w:rPr>
          <w:sz w:val="22"/>
        </w:rPr>
        <w:t xml:space="preserve"> </w:t>
      </w:r>
      <w:r w:rsidR="00A4552E" w:rsidRPr="000B764F">
        <w:rPr>
          <w:sz w:val="22"/>
        </w:rPr>
        <w:t xml:space="preserve">As discussed in Chapter 2.5 </w:t>
      </w:r>
      <w:r w:rsidR="002A1787" w:rsidRPr="000B764F">
        <w:rPr>
          <w:sz w:val="22"/>
        </w:rPr>
        <w:t>A</w:t>
      </w:r>
      <w:r w:rsidR="00062007" w:rsidRPr="000B764F">
        <w:rPr>
          <w:sz w:val="22"/>
        </w:rPr>
        <w:t>B</w:t>
      </w:r>
      <w:r w:rsidR="002A1787" w:rsidRPr="000B764F">
        <w:rPr>
          <w:sz w:val="22"/>
        </w:rPr>
        <w:t>M</w:t>
      </w:r>
      <w:r w:rsidR="00062007" w:rsidRPr="000B764F">
        <w:rPr>
          <w:sz w:val="22"/>
        </w:rPr>
        <w:t xml:space="preserve">s </w:t>
      </w:r>
      <w:r w:rsidR="00EE0B03" w:rsidRPr="000B764F">
        <w:rPr>
          <w:sz w:val="22"/>
        </w:rPr>
        <w:t>model each cell individual</w:t>
      </w:r>
      <w:r w:rsidR="002A1787" w:rsidRPr="000B764F">
        <w:rPr>
          <w:sz w:val="22"/>
        </w:rPr>
        <w:t>ly with their own parameters, allowing</w:t>
      </w:r>
      <w:r w:rsidR="00EE0B03" w:rsidRPr="000B764F">
        <w:rPr>
          <w:sz w:val="22"/>
        </w:rPr>
        <w:t xml:space="preserve"> for a more distributed representation of the cells, </w:t>
      </w:r>
      <w:r w:rsidR="002A1787" w:rsidRPr="000B764F">
        <w:rPr>
          <w:sz w:val="22"/>
        </w:rPr>
        <w:t>such as</w:t>
      </w:r>
      <w:r w:rsidR="00EE0B03" w:rsidRPr="000B764F">
        <w:rPr>
          <w:sz w:val="22"/>
        </w:rPr>
        <w:t xml:space="preserve"> each cell can vary in radius slightly from each other. An ABM also provides a graphical output of how the cells move, allowing us to better understand what’s happening with the </w:t>
      </w:r>
      <w:r w:rsidR="002A1787" w:rsidRPr="000B764F">
        <w:rPr>
          <w:sz w:val="22"/>
        </w:rPr>
        <w:t xml:space="preserve">emergent </w:t>
      </w:r>
      <w:r w:rsidR="00EE0B03" w:rsidRPr="000B764F">
        <w:rPr>
          <w:sz w:val="22"/>
        </w:rPr>
        <w:t xml:space="preserve">behaviour in a </w:t>
      </w:r>
      <w:r w:rsidR="00C41BB9" w:rsidRPr="000B764F">
        <w:rPr>
          <w:sz w:val="22"/>
        </w:rPr>
        <w:t>visual</w:t>
      </w:r>
      <w:r w:rsidR="00366188" w:rsidRPr="000B764F">
        <w:rPr>
          <w:sz w:val="22"/>
        </w:rPr>
        <w:t xml:space="preserve"> way</w:t>
      </w:r>
      <w:r w:rsidR="00EE0B03" w:rsidRPr="000B764F">
        <w:rPr>
          <w:sz w:val="22"/>
        </w:rPr>
        <w:t>.</w:t>
      </w:r>
      <w:r w:rsidR="002A1787" w:rsidRPr="000B764F">
        <w:rPr>
          <w:sz w:val="22"/>
        </w:rPr>
        <w:t xml:space="preserve"> The ABM approach is better than </w:t>
      </w:r>
      <w:r w:rsidR="008836F3" w:rsidRPr="000B764F">
        <w:rPr>
          <w:sz w:val="22"/>
        </w:rPr>
        <w:t>an</w:t>
      </w:r>
      <w:r w:rsidR="002A1787" w:rsidRPr="000B764F">
        <w:rPr>
          <w:sz w:val="22"/>
        </w:rPr>
        <w:t xml:space="preserve"> </w:t>
      </w:r>
      <w:r w:rsidR="008836F3" w:rsidRPr="000B764F">
        <w:rPr>
          <w:sz w:val="22"/>
        </w:rPr>
        <w:t>equation based approach</w:t>
      </w:r>
      <w:r w:rsidR="002A1787" w:rsidRPr="000B764F">
        <w:rPr>
          <w:sz w:val="22"/>
        </w:rPr>
        <w:t xml:space="preserve"> as there is no individual agent </w:t>
      </w:r>
      <w:r w:rsidR="00C41BB9" w:rsidRPr="000B764F">
        <w:rPr>
          <w:sz w:val="22"/>
        </w:rPr>
        <w:t xml:space="preserve">representation </w:t>
      </w:r>
      <w:r w:rsidR="008836F3" w:rsidRPr="000B764F">
        <w:rPr>
          <w:sz w:val="22"/>
        </w:rPr>
        <w:t xml:space="preserve">in EBMs </w:t>
      </w:r>
      <w:r w:rsidR="00C41BB9" w:rsidRPr="000B764F">
        <w:rPr>
          <w:sz w:val="22"/>
        </w:rPr>
        <w:t xml:space="preserve">and so approximations may be too significant to produce reliable results. Cellular automata </w:t>
      </w:r>
      <w:proofErr w:type="gramStart"/>
      <w:r w:rsidR="00C41BB9" w:rsidRPr="000B764F">
        <w:rPr>
          <w:sz w:val="22"/>
        </w:rPr>
        <w:t>was</w:t>
      </w:r>
      <w:proofErr w:type="gramEnd"/>
      <w:r w:rsidR="008836F3" w:rsidRPr="000B764F">
        <w:rPr>
          <w:sz w:val="22"/>
        </w:rPr>
        <w:t xml:space="preserve"> no</w:t>
      </w:r>
      <w:r w:rsidR="00C41BB9" w:rsidRPr="000B764F">
        <w:rPr>
          <w:sz w:val="22"/>
        </w:rPr>
        <w:t>t chosen as it would incorrectly model the endothelial cells on the environment, not allowing them to migrate into the wound and therefore not answering the research question.</w:t>
      </w:r>
    </w:p>
    <w:p w14:paraId="0D7C7115" w14:textId="68514F74" w:rsidR="0049568A" w:rsidRPr="000B764F" w:rsidRDefault="0049568A" w:rsidP="00C41BB9"/>
    <w:p w14:paraId="7385A608" w14:textId="75780930" w:rsidR="0049568A" w:rsidRPr="000B764F" w:rsidRDefault="00DE0C6F" w:rsidP="000B764F">
      <w:pPr>
        <w:pStyle w:val="Heading2"/>
        <w:rPr>
          <w:rFonts w:ascii="Times New Roman" w:hAnsi="Times New Roman" w:cs="Times New Roman"/>
          <w:color w:val="auto"/>
        </w:rPr>
      </w:pPr>
      <w:bookmarkStart w:id="177" w:name="_Toc513099393"/>
      <w:commentRangeStart w:id="178"/>
      <w:r w:rsidRPr="000B764F">
        <w:rPr>
          <w:rFonts w:ascii="Times New Roman" w:hAnsi="Times New Roman" w:cs="Times New Roman"/>
          <w:color w:val="auto"/>
        </w:rPr>
        <w:t>3.2</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Aims and </w:t>
      </w:r>
      <w:r w:rsidR="00CE1164" w:rsidRPr="000B764F">
        <w:rPr>
          <w:rFonts w:ascii="Times New Roman" w:hAnsi="Times New Roman" w:cs="Times New Roman"/>
          <w:color w:val="auto"/>
        </w:rPr>
        <w:t>Requirements</w:t>
      </w:r>
      <w:bookmarkEnd w:id="177"/>
      <w:commentRangeEnd w:id="178"/>
      <w:r w:rsidR="0056699E">
        <w:rPr>
          <w:rStyle w:val="CommentReference"/>
          <w:rFonts w:ascii="Times New Roman" w:eastAsiaTheme="minorHAnsi" w:hAnsi="Times New Roman" w:cs="Times New Roman"/>
          <w:color w:val="auto"/>
        </w:rPr>
        <w:commentReference w:id="178"/>
      </w:r>
    </w:p>
    <w:p w14:paraId="693F74D1" w14:textId="77777777" w:rsidR="0049568A" w:rsidRPr="000B764F" w:rsidRDefault="0049568A" w:rsidP="00BE672F">
      <w:pPr>
        <w:rPr>
          <w:sz w:val="22"/>
          <w:szCs w:val="22"/>
        </w:rPr>
      </w:pPr>
      <w:r w:rsidRPr="000B764F">
        <w:rPr>
          <w:sz w:val="22"/>
          <w:szCs w:val="22"/>
        </w:rPr>
        <w:t> </w:t>
      </w:r>
    </w:p>
    <w:p w14:paraId="279647FF" w14:textId="18143119" w:rsidR="00FE5A83" w:rsidRPr="000B764F" w:rsidRDefault="00164FDF" w:rsidP="00FD6B37">
      <w:pPr>
        <w:rPr>
          <w:sz w:val="22"/>
          <w:szCs w:val="22"/>
        </w:rPr>
      </w:pPr>
      <w:r w:rsidRPr="000B764F">
        <w:rPr>
          <w:sz w:val="22"/>
          <w:szCs w:val="22"/>
        </w:rPr>
        <w:t xml:space="preserve">The main aim of this project is to demonstrate and help professional </w:t>
      </w:r>
      <w:r w:rsidR="00793058" w:rsidRPr="000B764F">
        <w:rPr>
          <w:sz w:val="22"/>
          <w:szCs w:val="22"/>
        </w:rPr>
        <w:t xml:space="preserve">further </w:t>
      </w:r>
      <w:r w:rsidRPr="000B764F">
        <w:rPr>
          <w:sz w:val="22"/>
          <w:szCs w:val="22"/>
        </w:rPr>
        <w:t xml:space="preserve">understand the affect </w:t>
      </w:r>
      <w:r w:rsidR="00793058" w:rsidRPr="000B764F">
        <w:rPr>
          <w:sz w:val="22"/>
          <w:szCs w:val="22"/>
        </w:rPr>
        <w:t xml:space="preserve">an increase in senescence cells from </w:t>
      </w:r>
      <w:r w:rsidRPr="000B764F">
        <w:rPr>
          <w:sz w:val="22"/>
          <w:szCs w:val="22"/>
        </w:rPr>
        <w:t xml:space="preserve">ageing has on the ability for a wounded area of ECs to repair itself. The main observation will be time taken for the ECs to divide and move into the </w:t>
      </w:r>
      <w:r w:rsidR="00A90290" w:rsidRPr="000B764F">
        <w:rPr>
          <w:sz w:val="22"/>
          <w:szCs w:val="22"/>
        </w:rPr>
        <w:t>gap of the</w:t>
      </w:r>
      <w:r w:rsidRPr="000B764F">
        <w:rPr>
          <w:sz w:val="22"/>
          <w:szCs w:val="22"/>
        </w:rPr>
        <w:t xml:space="preserve"> wound, once more forming a confluent layer. </w:t>
      </w:r>
    </w:p>
    <w:p w14:paraId="75D3FC5D" w14:textId="295EA7B7" w:rsidR="00E950E6" w:rsidRPr="000B764F" w:rsidRDefault="00793058" w:rsidP="00FD6B37">
      <w:pPr>
        <w:rPr>
          <w:sz w:val="22"/>
          <w:szCs w:val="22"/>
        </w:rPr>
      </w:pPr>
      <w:r w:rsidRPr="000B764F">
        <w:rPr>
          <w:sz w:val="22"/>
          <w:szCs w:val="22"/>
        </w:rPr>
        <w:t>To observer the migration of cells moving into a wound with time an agent based model will be produced as described above in Chapter 2.5 however, the current models shown in Chapter 2.6</w:t>
      </w:r>
      <w:r w:rsidR="00164FDF" w:rsidRPr="000B764F">
        <w:rPr>
          <w:sz w:val="22"/>
          <w:szCs w:val="22"/>
        </w:rPr>
        <w:t xml:space="preserve"> lack the correct logic or behaviours that occurs within blood vessels.</w:t>
      </w:r>
      <w:r w:rsidR="002E5FB2" w:rsidRPr="000B764F">
        <w:rPr>
          <w:sz w:val="22"/>
          <w:szCs w:val="22"/>
        </w:rPr>
        <w:t xml:space="preserve"> Below, I outline the </w:t>
      </w:r>
      <w:r w:rsidR="00CE1164" w:rsidRPr="000B764F">
        <w:rPr>
          <w:sz w:val="22"/>
          <w:szCs w:val="22"/>
        </w:rPr>
        <w:t>functional and non-functional requirements</w:t>
      </w:r>
      <w:r w:rsidR="001B6B0A" w:rsidRPr="000B764F">
        <w:rPr>
          <w:sz w:val="22"/>
          <w:szCs w:val="22"/>
        </w:rPr>
        <w:t>, parameters, and rules</w:t>
      </w:r>
      <w:r w:rsidR="002E5FB2" w:rsidRPr="000B764F">
        <w:rPr>
          <w:sz w:val="22"/>
          <w:szCs w:val="22"/>
        </w:rPr>
        <w:t xml:space="preserve"> that need to be met to produce an accurate and correct model.</w:t>
      </w:r>
    </w:p>
    <w:p w14:paraId="4D496F5F" w14:textId="77777777" w:rsidR="002E5FB2" w:rsidRPr="000B764F" w:rsidRDefault="002E5FB2" w:rsidP="00164FDF">
      <w:pPr>
        <w:ind w:left="720"/>
        <w:rPr>
          <w:sz w:val="22"/>
          <w:szCs w:val="22"/>
        </w:rPr>
      </w:pPr>
    </w:p>
    <w:p w14:paraId="0F2ECCD9" w14:textId="5D33EF92" w:rsidR="00CE1164" w:rsidRPr="000B764F" w:rsidRDefault="00DE0C6F" w:rsidP="000B764F">
      <w:pPr>
        <w:pStyle w:val="Heading3"/>
        <w:rPr>
          <w:rFonts w:ascii="Times New Roman" w:hAnsi="Times New Roman" w:cs="Times New Roman"/>
          <w:color w:val="auto"/>
        </w:rPr>
      </w:pPr>
      <w:bookmarkStart w:id="179" w:name="_Toc513099394"/>
      <w:r w:rsidRPr="000B764F">
        <w:rPr>
          <w:rFonts w:ascii="Times New Roman" w:hAnsi="Times New Roman" w:cs="Times New Roman"/>
          <w:color w:val="auto"/>
        </w:rPr>
        <w:t>3.2.1</w:t>
      </w:r>
      <w:r w:rsidR="00CE1164" w:rsidRPr="000B764F">
        <w:rPr>
          <w:rFonts w:ascii="Times New Roman" w:hAnsi="Times New Roman" w:cs="Times New Roman"/>
          <w:color w:val="auto"/>
        </w:rPr>
        <w:t xml:space="preserve"> Functional Requirements</w:t>
      </w:r>
      <w:bookmarkEnd w:id="179"/>
    </w:p>
    <w:p w14:paraId="7A2063E2" w14:textId="77777777" w:rsidR="00351E47" w:rsidRPr="000B764F" w:rsidRDefault="00351E47"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1C1F5372" w14:textId="77777777" w:rsidTr="00FD6B37">
        <w:trPr>
          <w:jc w:val="center"/>
        </w:trPr>
        <w:tc>
          <w:tcPr>
            <w:tcW w:w="8290" w:type="dxa"/>
          </w:tcPr>
          <w:p w14:paraId="3DE1D7C4" w14:textId="1AD6F50B" w:rsidR="00351E47" w:rsidRPr="000B764F" w:rsidRDefault="00351E47" w:rsidP="00351E47">
            <w:pPr>
              <w:jc w:val="center"/>
              <w:rPr>
                <w:szCs w:val="22"/>
              </w:rPr>
            </w:pPr>
            <w:r w:rsidRPr="000B764F">
              <w:rPr>
                <w:b/>
                <w:sz w:val="22"/>
                <w:szCs w:val="22"/>
              </w:rPr>
              <w:t>It is critical that the system:</w:t>
            </w:r>
          </w:p>
        </w:tc>
      </w:tr>
      <w:tr w:rsidR="004141CD" w:rsidRPr="000B764F" w14:paraId="047B5964" w14:textId="77777777" w:rsidTr="00FD6B37">
        <w:trPr>
          <w:jc w:val="center"/>
        </w:trPr>
        <w:tc>
          <w:tcPr>
            <w:tcW w:w="8290" w:type="dxa"/>
          </w:tcPr>
          <w:p w14:paraId="78D0FCB3" w14:textId="531C0BF5" w:rsidR="00351E47" w:rsidRPr="004867D9" w:rsidRDefault="00395D7C" w:rsidP="004867D9">
            <w:pPr>
              <w:pStyle w:val="ListParagraph"/>
              <w:numPr>
                <w:ilvl w:val="0"/>
                <w:numId w:val="17"/>
              </w:numPr>
              <w:rPr>
                <w:szCs w:val="22"/>
              </w:rPr>
            </w:pPr>
            <w:r w:rsidRPr="004867D9">
              <w:rPr>
                <w:sz w:val="22"/>
                <w:szCs w:val="22"/>
              </w:rPr>
              <w:t>U</w:t>
            </w:r>
            <w:r w:rsidR="00351E47" w:rsidRPr="004867D9">
              <w:rPr>
                <w:sz w:val="22"/>
                <w:szCs w:val="22"/>
              </w:rPr>
              <w:t>ses an appropriate time scale for each iteration</w:t>
            </w:r>
          </w:p>
        </w:tc>
      </w:tr>
      <w:tr w:rsidR="004141CD" w:rsidRPr="000B764F" w14:paraId="0A947D9A" w14:textId="77777777" w:rsidTr="00FD6B37">
        <w:trPr>
          <w:jc w:val="center"/>
        </w:trPr>
        <w:tc>
          <w:tcPr>
            <w:tcW w:w="8290" w:type="dxa"/>
          </w:tcPr>
          <w:p w14:paraId="0B20F645" w14:textId="76A524C9" w:rsidR="004867D9" w:rsidRPr="00480221" w:rsidRDefault="00351E47" w:rsidP="00480221">
            <w:pPr>
              <w:pStyle w:val="ListParagraph"/>
              <w:numPr>
                <w:ilvl w:val="0"/>
                <w:numId w:val="17"/>
              </w:numPr>
              <w:rPr>
                <w:sz w:val="22"/>
                <w:szCs w:val="22"/>
              </w:rPr>
            </w:pPr>
            <w:r w:rsidRPr="00480221">
              <w:rPr>
                <w:sz w:val="22"/>
                <w:szCs w:val="22"/>
              </w:rPr>
              <w:t>Creates a wound when a confluence is made</w:t>
            </w:r>
          </w:p>
        </w:tc>
      </w:tr>
      <w:tr w:rsidR="004867D9" w:rsidRPr="000B764F" w14:paraId="4CEE78B0" w14:textId="77777777" w:rsidTr="00FD6B37">
        <w:trPr>
          <w:jc w:val="center"/>
        </w:trPr>
        <w:tc>
          <w:tcPr>
            <w:tcW w:w="8290" w:type="dxa"/>
          </w:tcPr>
          <w:p w14:paraId="799B112A" w14:textId="23980D3B" w:rsidR="004867D9" w:rsidRPr="00480221" w:rsidRDefault="004867D9" w:rsidP="00480221">
            <w:pPr>
              <w:pStyle w:val="ListParagraph"/>
              <w:numPr>
                <w:ilvl w:val="0"/>
                <w:numId w:val="17"/>
              </w:numPr>
              <w:rPr>
                <w:sz w:val="22"/>
                <w:szCs w:val="22"/>
              </w:rPr>
            </w:pPr>
            <w:r w:rsidRPr="00480221">
              <w:rPr>
                <w:sz w:val="22"/>
                <w:szCs w:val="22"/>
              </w:rPr>
              <w:t>Includes senescent cells as entities</w:t>
            </w:r>
          </w:p>
        </w:tc>
      </w:tr>
      <w:tr w:rsidR="00280717" w:rsidRPr="000B764F" w14:paraId="5D94B4F2" w14:textId="77777777" w:rsidTr="00FD6B37">
        <w:trPr>
          <w:jc w:val="center"/>
        </w:trPr>
        <w:tc>
          <w:tcPr>
            <w:tcW w:w="8290" w:type="dxa"/>
          </w:tcPr>
          <w:p w14:paraId="2714A1EC" w14:textId="3229908D" w:rsidR="00280717" w:rsidRPr="00480221" w:rsidRDefault="00280717" w:rsidP="00480221">
            <w:pPr>
              <w:pStyle w:val="ListParagraph"/>
              <w:numPr>
                <w:ilvl w:val="0"/>
                <w:numId w:val="17"/>
              </w:numPr>
              <w:rPr>
                <w:sz w:val="22"/>
                <w:szCs w:val="22"/>
              </w:rPr>
            </w:pPr>
            <w:r w:rsidRPr="00480221">
              <w:rPr>
                <w:sz w:val="22"/>
                <w:szCs w:val="22"/>
              </w:rPr>
              <w:t>Can vary the level of senescent cells with age</w:t>
            </w:r>
          </w:p>
        </w:tc>
      </w:tr>
      <w:tr w:rsidR="004867D9" w:rsidRPr="000B764F" w14:paraId="46EF2598" w14:textId="77777777" w:rsidTr="00FD6B37">
        <w:trPr>
          <w:jc w:val="center"/>
        </w:trPr>
        <w:tc>
          <w:tcPr>
            <w:tcW w:w="8290" w:type="dxa"/>
          </w:tcPr>
          <w:p w14:paraId="2CD01CD7" w14:textId="4E1E64B8" w:rsidR="004867D9" w:rsidRPr="00480221" w:rsidRDefault="004867D9" w:rsidP="00480221">
            <w:pPr>
              <w:pStyle w:val="ListParagraph"/>
              <w:numPr>
                <w:ilvl w:val="0"/>
                <w:numId w:val="17"/>
              </w:numPr>
              <w:rPr>
                <w:sz w:val="22"/>
                <w:szCs w:val="22"/>
              </w:rPr>
            </w:pPr>
            <w:r w:rsidRPr="00480221">
              <w:rPr>
                <w:sz w:val="22"/>
                <w:szCs w:val="22"/>
              </w:rPr>
              <w:t>Forms a confluence before being wounded</w:t>
            </w:r>
          </w:p>
        </w:tc>
      </w:tr>
    </w:tbl>
    <w:p w14:paraId="47A4D0A8" w14:textId="22525B53" w:rsidR="00351E47" w:rsidRPr="000B764F" w:rsidRDefault="0007031C" w:rsidP="00FD6B37">
      <w:pPr>
        <w:ind w:firstLine="720"/>
        <w:rPr>
          <w:sz w:val="22"/>
          <w:szCs w:val="22"/>
        </w:rPr>
      </w:pPr>
      <w:r w:rsidRPr="000B764F">
        <w:rPr>
          <w:sz w:val="22"/>
          <w:szCs w:val="22"/>
        </w:rPr>
        <w:t>Table 3.</w:t>
      </w:r>
      <w:r w:rsidR="00FD282F" w:rsidRPr="000B764F">
        <w:rPr>
          <w:sz w:val="22"/>
          <w:szCs w:val="22"/>
        </w:rPr>
        <w:t>1</w:t>
      </w:r>
      <w:r w:rsidRPr="000B764F">
        <w:rPr>
          <w:sz w:val="22"/>
          <w:szCs w:val="22"/>
        </w:rPr>
        <w:t>: Critical functional requirements</w:t>
      </w:r>
    </w:p>
    <w:p w14:paraId="1261FA99"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77CD2843" w14:textId="77777777" w:rsidTr="00FD6B37">
        <w:trPr>
          <w:jc w:val="center"/>
        </w:trPr>
        <w:tc>
          <w:tcPr>
            <w:tcW w:w="8290" w:type="dxa"/>
          </w:tcPr>
          <w:p w14:paraId="22DF9E6B" w14:textId="03E07771" w:rsidR="00351E47" w:rsidRPr="000B764F" w:rsidRDefault="00351E47" w:rsidP="00351E47">
            <w:pPr>
              <w:jc w:val="center"/>
              <w:rPr>
                <w:szCs w:val="22"/>
              </w:rPr>
            </w:pPr>
            <w:r w:rsidRPr="000B764F">
              <w:rPr>
                <w:b/>
                <w:sz w:val="22"/>
                <w:szCs w:val="22"/>
              </w:rPr>
              <w:t>It is important that the system:</w:t>
            </w:r>
          </w:p>
        </w:tc>
      </w:tr>
      <w:tr w:rsidR="004141CD" w:rsidRPr="000B764F" w14:paraId="510BB661" w14:textId="77777777" w:rsidTr="00FD6B37">
        <w:trPr>
          <w:jc w:val="center"/>
        </w:trPr>
        <w:tc>
          <w:tcPr>
            <w:tcW w:w="8290" w:type="dxa"/>
          </w:tcPr>
          <w:p w14:paraId="37D71349" w14:textId="3AA99D82" w:rsidR="00351E47" w:rsidRPr="00480221" w:rsidRDefault="00351E47" w:rsidP="00480221">
            <w:pPr>
              <w:pStyle w:val="ListParagraph"/>
              <w:numPr>
                <w:ilvl w:val="0"/>
                <w:numId w:val="17"/>
              </w:numPr>
              <w:rPr>
                <w:szCs w:val="22"/>
              </w:rPr>
            </w:pPr>
            <w:r w:rsidRPr="00480221">
              <w:rPr>
                <w:sz w:val="22"/>
                <w:szCs w:val="22"/>
              </w:rPr>
              <w:t>Tells the user how long it took for wound healing to occur</w:t>
            </w:r>
          </w:p>
        </w:tc>
      </w:tr>
      <w:tr w:rsidR="004141CD" w:rsidRPr="000B764F" w14:paraId="160570C9" w14:textId="77777777" w:rsidTr="00FD6B37">
        <w:trPr>
          <w:jc w:val="center"/>
        </w:trPr>
        <w:tc>
          <w:tcPr>
            <w:tcW w:w="8290" w:type="dxa"/>
          </w:tcPr>
          <w:p w14:paraId="49607F6E" w14:textId="36624AD0" w:rsidR="00351E47" w:rsidRPr="00480221" w:rsidRDefault="00351E47" w:rsidP="00480221">
            <w:pPr>
              <w:pStyle w:val="ListParagraph"/>
              <w:numPr>
                <w:ilvl w:val="0"/>
                <w:numId w:val="17"/>
              </w:numPr>
              <w:rPr>
                <w:szCs w:val="22"/>
              </w:rPr>
            </w:pPr>
            <w:r w:rsidRPr="00480221">
              <w:rPr>
                <w:sz w:val="22"/>
                <w:szCs w:val="22"/>
              </w:rPr>
              <w:t>Produces graphs of cell locations each iteration</w:t>
            </w:r>
          </w:p>
        </w:tc>
      </w:tr>
    </w:tbl>
    <w:p w14:paraId="7769D04C" w14:textId="4C864476" w:rsidR="00351E47" w:rsidRPr="000B764F" w:rsidRDefault="0007031C" w:rsidP="00FD6B37">
      <w:pPr>
        <w:ind w:left="720"/>
        <w:rPr>
          <w:sz w:val="22"/>
          <w:szCs w:val="22"/>
        </w:rPr>
      </w:pPr>
      <w:r w:rsidRPr="000B764F">
        <w:rPr>
          <w:sz w:val="22"/>
          <w:szCs w:val="22"/>
        </w:rPr>
        <w:t>Table 3.2: Important functional requirements</w:t>
      </w:r>
    </w:p>
    <w:p w14:paraId="154A8EB4"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52FEFF03" w14:textId="77777777" w:rsidTr="00FD6B37">
        <w:trPr>
          <w:jc w:val="center"/>
        </w:trPr>
        <w:tc>
          <w:tcPr>
            <w:tcW w:w="8290" w:type="dxa"/>
          </w:tcPr>
          <w:p w14:paraId="5E5A8DCE" w14:textId="3E732577" w:rsidR="00351E47" w:rsidRPr="000B764F" w:rsidRDefault="00351E47" w:rsidP="00351E47">
            <w:pPr>
              <w:jc w:val="center"/>
              <w:rPr>
                <w:sz w:val="22"/>
                <w:szCs w:val="22"/>
              </w:rPr>
            </w:pPr>
            <w:r w:rsidRPr="000B764F">
              <w:rPr>
                <w:b/>
                <w:sz w:val="22"/>
                <w:szCs w:val="22"/>
              </w:rPr>
              <w:t>It is desirable that the system:</w:t>
            </w:r>
          </w:p>
        </w:tc>
      </w:tr>
      <w:tr w:rsidR="004141CD" w:rsidRPr="000B764F" w14:paraId="6A63CDA2" w14:textId="77777777" w:rsidTr="00FD6B37">
        <w:trPr>
          <w:jc w:val="center"/>
        </w:trPr>
        <w:tc>
          <w:tcPr>
            <w:tcW w:w="8290" w:type="dxa"/>
          </w:tcPr>
          <w:p w14:paraId="748D4382" w14:textId="21312ECB" w:rsidR="00351E47" w:rsidRPr="00480221" w:rsidRDefault="00351E47" w:rsidP="00480221">
            <w:pPr>
              <w:pStyle w:val="ListParagraph"/>
              <w:numPr>
                <w:ilvl w:val="0"/>
                <w:numId w:val="17"/>
              </w:numPr>
              <w:rPr>
                <w:sz w:val="22"/>
                <w:szCs w:val="22"/>
              </w:rPr>
            </w:pPr>
            <w:r w:rsidRPr="00480221">
              <w:rPr>
                <w:sz w:val="22"/>
                <w:szCs w:val="22"/>
              </w:rPr>
              <w:t>Stops the simulation when second confluence is formed</w:t>
            </w:r>
          </w:p>
        </w:tc>
      </w:tr>
    </w:tbl>
    <w:p w14:paraId="1175658B" w14:textId="03FF9102" w:rsidR="00CE1164" w:rsidRPr="000B764F" w:rsidRDefault="0007031C" w:rsidP="00164FDF">
      <w:pPr>
        <w:ind w:left="720"/>
        <w:rPr>
          <w:sz w:val="22"/>
          <w:szCs w:val="22"/>
        </w:rPr>
      </w:pPr>
      <w:r w:rsidRPr="000B764F">
        <w:rPr>
          <w:sz w:val="22"/>
          <w:szCs w:val="22"/>
        </w:rPr>
        <w:t>Table 3.3: Desirable functional requirements</w:t>
      </w:r>
    </w:p>
    <w:p w14:paraId="0B0F9C01" w14:textId="77777777" w:rsidR="0007031C" w:rsidRPr="000B764F" w:rsidRDefault="0007031C" w:rsidP="00164FDF">
      <w:pPr>
        <w:ind w:left="720"/>
        <w:rPr>
          <w:sz w:val="22"/>
          <w:szCs w:val="22"/>
        </w:rPr>
      </w:pPr>
    </w:p>
    <w:tbl>
      <w:tblPr>
        <w:tblStyle w:val="TableGrid"/>
        <w:tblW w:w="0" w:type="auto"/>
        <w:jc w:val="center"/>
        <w:tblLook w:val="04A0" w:firstRow="1" w:lastRow="0" w:firstColumn="1" w:lastColumn="0" w:noHBand="0" w:noVBand="1"/>
      </w:tblPr>
      <w:tblGrid>
        <w:gridCol w:w="8290"/>
      </w:tblGrid>
      <w:tr w:rsidR="004141CD" w:rsidRPr="000B764F" w14:paraId="36BC489A" w14:textId="77777777" w:rsidTr="00FD6B37">
        <w:trPr>
          <w:jc w:val="center"/>
        </w:trPr>
        <w:tc>
          <w:tcPr>
            <w:tcW w:w="8290" w:type="dxa"/>
          </w:tcPr>
          <w:p w14:paraId="583CFCD4" w14:textId="4ACE5965" w:rsidR="00351E47" w:rsidRPr="000B764F" w:rsidRDefault="00351E47" w:rsidP="00351E47">
            <w:pPr>
              <w:jc w:val="center"/>
              <w:rPr>
                <w:sz w:val="22"/>
                <w:szCs w:val="22"/>
              </w:rPr>
            </w:pPr>
            <w:r w:rsidRPr="000B764F">
              <w:rPr>
                <w:b/>
                <w:sz w:val="22"/>
                <w:szCs w:val="22"/>
              </w:rPr>
              <w:t>It is optional that the system:</w:t>
            </w:r>
          </w:p>
        </w:tc>
      </w:tr>
      <w:tr w:rsidR="004141CD" w:rsidRPr="000B764F" w14:paraId="7ECD186A" w14:textId="77777777" w:rsidTr="00FD6B37">
        <w:trPr>
          <w:jc w:val="center"/>
        </w:trPr>
        <w:tc>
          <w:tcPr>
            <w:tcW w:w="8290" w:type="dxa"/>
          </w:tcPr>
          <w:p w14:paraId="703A11E3" w14:textId="08D2F108" w:rsidR="00351E47" w:rsidRPr="00480221" w:rsidRDefault="00351E47" w:rsidP="00480221">
            <w:pPr>
              <w:pStyle w:val="ListParagraph"/>
              <w:numPr>
                <w:ilvl w:val="0"/>
                <w:numId w:val="17"/>
              </w:numPr>
              <w:rPr>
                <w:sz w:val="22"/>
                <w:szCs w:val="22"/>
              </w:rPr>
            </w:pPr>
            <w:r w:rsidRPr="00480221">
              <w:rPr>
                <w:sz w:val="22"/>
                <w:szCs w:val="22"/>
              </w:rPr>
              <w:t>Models senescent cell death</w:t>
            </w:r>
          </w:p>
        </w:tc>
      </w:tr>
    </w:tbl>
    <w:p w14:paraId="4483779A" w14:textId="118D42AA" w:rsidR="00CE1164" w:rsidRPr="000B764F" w:rsidRDefault="0007031C" w:rsidP="00351E47">
      <w:pPr>
        <w:rPr>
          <w:sz w:val="22"/>
          <w:szCs w:val="22"/>
        </w:rPr>
      </w:pPr>
      <w:r w:rsidRPr="000B764F">
        <w:rPr>
          <w:sz w:val="22"/>
          <w:szCs w:val="22"/>
        </w:rPr>
        <w:tab/>
        <w:t>Table 3.4: Optional functional requirements</w:t>
      </w:r>
    </w:p>
    <w:p w14:paraId="029028A3" w14:textId="77777777" w:rsidR="00CE1164" w:rsidRPr="000B764F" w:rsidRDefault="00CE1164" w:rsidP="00164FDF">
      <w:pPr>
        <w:ind w:left="720"/>
        <w:rPr>
          <w:sz w:val="22"/>
          <w:szCs w:val="22"/>
        </w:rPr>
      </w:pPr>
    </w:p>
    <w:p w14:paraId="2F6634C1" w14:textId="034D2060" w:rsidR="00CE1164" w:rsidRPr="000B764F" w:rsidRDefault="00DE0C6F" w:rsidP="000B764F">
      <w:pPr>
        <w:pStyle w:val="Heading3"/>
        <w:rPr>
          <w:rFonts w:ascii="Times New Roman" w:hAnsi="Times New Roman" w:cs="Times New Roman"/>
          <w:color w:val="auto"/>
        </w:rPr>
      </w:pPr>
      <w:bookmarkStart w:id="180" w:name="_Toc513099395"/>
      <w:r w:rsidRPr="000B764F">
        <w:rPr>
          <w:rFonts w:ascii="Times New Roman" w:hAnsi="Times New Roman" w:cs="Times New Roman"/>
          <w:color w:val="auto"/>
        </w:rPr>
        <w:lastRenderedPageBreak/>
        <w:t>3.2.2</w:t>
      </w:r>
      <w:r w:rsidR="00CE1164" w:rsidRPr="000B764F">
        <w:rPr>
          <w:rFonts w:ascii="Times New Roman" w:hAnsi="Times New Roman" w:cs="Times New Roman"/>
          <w:color w:val="auto"/>
        </w:rPr>
        <w:t xml:space="preserve"> Non-functional </w:t>
      </w:r>
      <w:r w:rsidR="00404457" w:rsidRPr="000B764F">
        <w:rPr>
          <w:rFonts w:ascii="Times New Roman" w:hAnsi="Times New Roman" w:cs="Times New Roman"/>
          <w:color w:val="auto"/>
        </w:rPr>
        <w:t>Requirements</w:t>
      </w:r>
      <w:bookmarkEnd w:id="180"/>
    </w:p>
    <w:p w14:paraId="50D36E40" w14:textId="77777777" w:rsidR="00351E47" w:rsidRDefault="00351E47" w:rsidP="00164FDF">
      <w:pPr>
        <w:ind w:left="720"/>
        <w:rPr>
          <w:szCs w:val="22"/>
        </w:rPr>
      </w:pPr>
    </w:p>
    <w:tbl>
      <w:tblPr>
        <w:tblStyle w:val="TableGrid"/>
        <w:tblW w:w="0" w:type="auto"/>
        <w:jc w:val="center"/>
        <w:tblLook w:val="04A0" w:firstRow="1" w:lastRow="0" w:firstColumn="1" w:lastColumn="0" w:noHBand="0" w:noVBand="1"/>
      </w:tblPr>
      <w:tblGrid>
        <w:gridCol w:w="8283"/>
      </w:tblGrid>
      <w:tr w:rsidR="00FD6B37" w14:paraId="6F23C8DB" w14:textId="77777777" w:rsidTr="00FD6B37">
        <w:trPr>
          <w:jc w:val="center"/>
        </w:trPr>
        <w:tc>
          <w:tcPr>
            <w:tcW w:w="8283"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FD6B37" w14:paraId="2E4457A0" w14:textId="77777777" w:rsidTr="00FD6B37">
        <w:trPr>
          <w:jc w:val="center"/>
        </w:trPr>
        <w:tc>
          <w:tcPr>
            <w:tcW w:w="8283" w:type="dxa"/>
          </w:tcPr>
          <w:p w14:paraId="4ADD7E55" w14:textId="682328BF" w:rsidR="00480221" w:rsidRPr="00480221" w:rsidRDefault="00351E47" w:rsidP="00480221">
            <w:pPr>
              <w:pStyle w:val="ListParagraph"/>
              <w:numPr>
                <w:ilvl w:val="0"/>
                <w:numId w:val="17"/>
              </w:numPr>
              <w:rPr>
                <w:sz w:val="22"/>
                <w:szCs w:val="22"/>
              </w:rPr>
            </w:pPr>
            <w:r w:rsidRPr="00480221">
              <w:rPr>
                <w:sz w:val="22"/>
                <w:szCs w:val="22"/>
              </w:rPr>
              <w:t>Is simple to run from the command line</w:t>
            </w:r>
          </w:p>
        </w:tc>
      </w:tr>
      <w:tr w:rsidR="00480221" w14:paraId="3FEAA1F1" w14:textId="77777777" w:rsidTr="00FD6B37">
        <w:trPr>
          <w:jc w:val="center"/>
        </w:trPr>
        <w:tc>
          <w:tcPr>
            <w:tcW w:w="8283" w:type="dxa"/>
          </w:tcPr>
          <w:p w14:paraId="190A6C54" w14:textId="58402BC1" w:rsidR="00480221" w:rsidRPr="00480221" w:rsidRDefault="00480221" w:rsidP="00480221">
            <w:pPr>
              <w:pStyle w:val="ListParagraph"/>
              <w:numPr>
                <w:ilvl w:val="0"/>
                <w:numId w:val="17"/>
              </w:numPr>
              <w:rPr>
                <w:sz w:val="22"/>
                <w:szCs w:val="22"/>
              </w:rPr>
            </w:pPr>
            <w:r>
              <w:rPr>
                <w:sz w:val="22"/>
                <w:szCs w:val="22"/>
              </w:rPr>
              <w:t>Is commented well for future development</w:t>
            </w:r>
          </w:p>
        </w:tc>
      </w:tr>
    </w:tbl>
    <w:p w14:paraId="71488644" w14:textId="724D9A14" w:rsidR="00A94849" w:rsidRDefault="00FD282F" w:rsidP="00395D7C">
      <w:pPr>
        <w:rPr>
          <w:sz w:val="22"/>
          <w:szCs w:val="22"/>
        </w:rPr>
      </w:pPr>
      <w:r>
        <w:rPr>
          <w:sz w:val="22"/>
          <w:szCs w:val="22"/>
        </w:rPr>
        <w:tab/>
        <w:t>3.5</w:t>
      </w:r>
      <w:r w:rsidR="0007031C">
        <w:rPr>
          <w:sz w:val="22"/>
          <w:szCs w:val="22"/>
        </w:rPr>
        <w:t>: Non-functional requirements</w:t>
      </w:r>
      <w:r w:rsidR="006769FB" w:rsidRPr="00395D7C">
        <w:rPr>
          <w:sz w:val="22"/>
          <w:szCs w:val="22"/>
        </w:rPr>
        <w:t xml:space="preserve"> </w:t>
      </w:r>
    </w:p>
    <w:p w14:paraId="4D0B0A06" w14:textId="77777777" w:rsidR="0007031C" w:rsidRPr="00395D7C" w:rsidRDefault="0007031C" w:rsidP="00395D7C">
      <w:pPr>
        <w:rPr>
          <w:ins w:id="181" w:author="Harry Cooper" w:date="2017-11-29T15:22:00Z"/>
          <w:sz w:val="22"/>
          <w:szCs w:val="22"/>
        </w:rPr>
      </w:pPr>
    </w:p>
    <w:p w14:paraId="7A1B1D1E" w14:textId="49D91925" w:rsidR="00F40B40" w:rsidRPr="000B764F" w:rsidRDefault="00DE0C6F">
      <w:pPr>
        <w:pStyle w:val="Heading3"/>
        <w:pPrChange w:id="182" w:author="Harry Cooper" w:date="2017-11-29T15:34:00Z">
          <w:pPr/>
        </w:pPrChange>
      </w:pPr>
      <w:bookmarkStart w:id="183" w:name="_Toc513099396"/>
      <w:r w:rsidRPr="000B764F">
        <w:rPr>
          <w:rFonts w:ascii="Times New Roman" w:hAnsi="Times New Roman" w:cs="Times New Roman"/>
          <w:color w:val="auto"/>
        </w:rPr>
        <w:t>3.2.3</w:t>
      </w:r>
      <w:r w:rsidR="00DD2494" w:rsidRPr="000B764F">
        <w:rPr>
          <w:rFonts w:ascii="Times New Roman" w:hAnsi="Times New Roman" w:cs="Times New Roman"/>
          <w:color w:val="auto"/>
        </w:rPr>
        <w:t xml:space="preserve"> </w:t>
      </w:r>
      <w:ins w:id="184" w:author="Harry Cooper" w:date="2017-11-29T15:34:00Z">
        <w:r w:rsidR="00BD74DE" w:rsidRPr="000B764F">
          <w:rPr>
            <w:rFonts w:ascii="Times New Roman" w:hAnsi="Times New Roman" w:cs="Times New Roman"/>
            <w:color w:val="auto"/>
          </w:rPr>
          <w:t>Parameters</w:t>
        </w:r>
      </w:ins>
      <w:r w:rsidR="0013087A" w:rsidRPr="000B764F">
        <w:rPr>
          <w:rFonts w:ascii="Times New Roman" w:hAnsi="Times New Roman" w:cs="Times New Roman"/>
          <w:color w:val="auto"/>
        </w:rPr>
        <w:t xml:space="preserve"> and Rules</w:t>
      </w:r>
      <w:bookmarkEnd w:id="183"/>
      <w:r w:rsidR="008A5B6C" w:rsidRPr="000B764F">
        <w:rPr>
          <w:rFonts w:ascii="Times New Roman" w:hAnsi="Times New Roman" w:cs="Times New Roman"/>
          <w:color w:val="auto"/>
        </w:rPr>
        <w:br/>
      </w:r>
    </w:p>
    <w:p w14:paraId="28A6787C" w14:textId="336A5FD9" w:rsidR="0013087A" w:rsidRPr="00FD6B37" w:rsidRDefault="006E15E8" w:rsidP="00FD6B37">
      <w:pPr>
        <w:rPr>
          <w:sz w:val="22"/>
          <w:szCs w:val="22"/>
        </w:rPr>
      </w:pPr>
      <w:r w:rsidRPr="00FD6B37">
        <w:rPr>
          <w:sz w:val="22"/>
          <w:szCs w:val="22"/>
        </w:rPr>
        <w:t xml:space="preserve">The desired emergent behaviour will be produced through the interaction of several agents over several iterations. The way these agents move and interact will be dictated by the implementation of several rules </w:t>
      </w:r>
      <w:r w:rsidR="005078F9" w:rsidRPr="00FD6B37">
        <w:rPr>
          <w:sz w:val="22"/>
          <w:szCs w:val="22"/>
        </w:rPr>
        <w:t>with associated</w:t>
      </w:r>
      <w:r w:rsidRPr="00FD6B37">
        <w:rPr>
          <w:sz w:val="22"/>
          <w:szCs w:val="22"/>
        </w:rPr>
        <w:t xml:space="preserve"> parameters</w:t>
      </w:r>
      <w:r w:rsidR="005078F9" w:rsidRPr="00FD6B37">
        <w:rPr>
          <w:sz w:val="22"/>
          <w:szCs w:val="22"/>
        </w:rPr>
        <w:t>. The values for parameters will be based on the literature found in Chapter 2, however in some cases assumptions must be made due to lacking experimental data.</w:t>
      </w:r>
    </w:p>
    <w:p w14:paraId="316E22DC" w14:textId="143BEB09" w:rsidR="006E15E8" w:rsidRPr="00FD6B37" w:rsidRDefault="006E15E8" w:rsidP="00FD6B37">
      <w:pPr>
        <w:rPr>
          <w:sz w:val="22"/>
          <w:szCs w:val="22"/>
        </w:rPr>
      </w:pPr>
      <w:r w:rsidRPr="00FD6B37">
        <w:rPr>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27C4EFE0" w:rsidR="0081462B" w:rsidRPr="000B764F" w:rsidRDefault="006E15E8" w:rsidP="000B764F">
      <w:pPr>
        <w:pStyle w:val="Heading3"/>
        <w:rPr>
          <w:rFonts w:ascii="Times New Roman" w:hAnsi="Times New Roman" w:cs="Times New Roman"/>
        </w:rPr>
      </w:pPr>
      <w:bookmarkStart w:id="185" w:name="_Toc513099397"/>
      <w:r w:rsidRPr="000B764F">
        <w:rPr>
          <w:rFonts w:ascii="Times New Roman" w:hAnsi="Times New Roman" w:cs="Times New Roman"/>
        </w:rPr>
        <w:t>3.2.4</w:t>
      </w:r>
      <w:r w:rsidR="0081462B" w:rsidRPr="000B764F">
        <w:rPr>
          <w:rFonts w:ascii="Times New Roman" w:hAnsi="Times New Roman" w:cs="Times New Roman"/>
        </w:rPr>
        <w:t xml:space="preserve"> Emergent Behaviours</w:t>
      </w:r>
      <w:bookmarkEnd w:id="185"/>
    </w:p>
    <w:p w14:paraId="68E74A6A" w14:textId="77777777" w:rsidR="00CA7C03" w:rsidRPr="00374FA1" w:rsidRDefault="00CA7C03" w:rsidP="00BE672F">
      <w:pPr>
        <w:rPr>
          <w:szCs w:val="22"/>
        </w:rPr>
      </w:pPr>
    </w:p>
    <w:p w14:paraId="0C1EC025" w14:textId="2ABD732A" w:rsidR="00CA7C03" w:rsidRPr="00374FA1" w:rsidRDefault="00CA7C03" w:rsidP="00FD6B37">
      <w:pPr>
        <w:rPr>
          <w:szCs w:val="22"/>
        </w:rPr>
      </w:pPr>
      <w:r w:rsidRPr="00374FA1">
        <w:rPr>
          <w:szCs w:val="22"/>
        </w:rPr>
        <w:t xml:space="preserve">Emergent behaviours </w:t>
      </w:r>
      <w:r w:rsidR="0091249D" w:rsidRPr="00374FA1">
        <w:rPr>
          <w:szCs w:val="22"/>
        </w:rPr>
        <w:t>arise through the interactio</w:t>
      </w:r>
      <w:r w:rsidR="009F4109" w:rsidRPr="00374FA1">
        <w:rPr>
          <w:szCs w:val="22"/>
        </w:rPr>
        <w:t>n of the above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the expansion of tumours. For this project, I expect to see an emergent behaviour of wound healing when the blood vessel is damaged, by having the Quiescent</w:t>
      </w:r>
      <w:r w:rsidR="003B1FD8" w:rsidRPr="00374FA1">
        <w:rPr>
          <w:szCs w:val="22"/>
        </w:rPr>
        <w:t xml:space="preserve"> cells differentiate back to Proliferating cells (PCs)</w:t>
      </w:r>
      <w:r w:rsidR="00996031" w:rsidRPr="00374FA1">
        <w:rPr>
          <w:szCs w:val="22"/>
        </w:rPr>
        <w:t xml:space="preserve"> due to the </w:t>
      </w:r>
      <w:r w:rsidR="003B1FD8" w:rsidRPr="00374FA1">
        <w:rPr>
          <w:szCs w:val="22"/>
        </w:rPr>
        <w:t>increased space, and these P</w:t>
      </w:r>
      <w:r w:rsidR="00996031" w:rsidRPr="00374FA1">
        <w:rPr>
          <w:szCs w:val="22"/>
        </w:rPr>
        <w:t>Cs migrating and proliferating to fill the space; once more forming a monolayer of cells which will differentiate back to Quiescent Cells.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from the Senescent ce</w:t>
      </w:r>
      <w:r w:rsidR="00322F9E" w:rsidRPr="00374FA1">
        <w:rPr>
          <w:szCs w:val="22"/>
        </w:rPr>
        <w:t>lls leading to delayed healing, increasing the chances of forming an atheroma and blood clot, leading to a heart attack.</w:t>
      </w:r>
    </w:p>
    <w:p w14:paraId="5D3891CD" w14:textId="77777777" w:rsidR="0081462B" w:rsidRDefault="0081462B" w:rsidP="00BE672F">
      <w:pPr>
        <w:rPr>
          <w:sz w:val="22"/>
          <w:szCs w:val="22"/>
        </w:rPr>
      </w:pPr>
    </w:p>
    <w:p w14:paraId="04BB2CAA" w14:textId="1F401474" w:rsidR="00990C46" w:rsidRPr="00CA6D75" w:rsidRDefault="004E09B2" w:rsidP="00990C46">
      <w:pPr>
        <w:pStyle w:val="Heading2"/>
        <w:rPr>
          <w:rFonts w:ascii="Times New Roman" w:eastAsia="Times New Roman" w:hAnsi="Times New Roman" w:cs="Times New Roman"/>
          <w:color w:val="auto"/>
        </w:rPr>
      </w:pPr>
      <w:bookmarkStart w:id="186" w:name="_Toc513099408"/>
      <w:r>
        <w:rPr>
          <w:rFonts w:ascii="Times New Roman" w:eastAsia="Times New Roman" w:hAnsi="Times New Roman" w:cs="Times New Roman"/>
          <w:color w:val="auto"/>
        </w:rPr>
        <w:t>3.3</w:t>
      </w:r>
      <w:r w:rsidR="00990C46" w:rsidRPr="00CA6D75">
        <w:rPr>
          <w:rFonts w:ascii="Times New Roman" w:eastAsia="Times New Roman" w:hAnsi="Times New Roman" w:cs="Times New Roman"/>
          <w:color w:val="auto"/>
        </w:rPr>
        <w:t xml:space="preserve"> An overview of Python and its Class System</w:t>
      </w:r>
      <w:bookmarkEnd w:id="186"/>
    </w:p>
    <w:p w14:paraId="1BAD18AD" w14:textId="223E18CA" w:rsidR="00990C46" w:rsidRPr="00CA6D75" w:rsidRDefault="00990C46" w:rsidP="00990C46">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Since the implementation will be driven using CellABM, Python is the language of choice for this project. Python is </w:t>
      </w:r>
      <w:proofErr w:type="gramStart"/>
      <w:r w:rsidRPr="00CA6D75">
        <w:rPr>
          <w:rFonts w:eastAsia="Times New Roman"/>
          <w:sz w:val="22"/>
          <w:szCs w:val="22"/>
        </w:rPr>
        <w:t>similar to</w:t>
      </w:r>
      <w:proofErr w:type="gramEnd"/>
      <w:r w:rsidRPr="00CA6D75">
        <w:rPr>
          <w:rFonts w:eastAsia="Times New Roman"/>
          <w:sz w:val="22"/>
          <w:szCs w:val="22"/>
        </w:rPr>
        <w:t xml:space="preserve"> other widely used languages such as Java and JavaScript [</w:t>
      </w:r>
      <w:r w:rsidRPr="004E09B2">
        <w:rPr>
          <w:rFonts w:eastAsia="Times New Roman"/>
          <w:color w:val="FF0000"/>
          <w:sz w:val="22"/>
          <w:szCs w:val="22"/>
        </w:rPr>
        <w:t>29</w:t>
      </w:r>
      <w:r w:rsidRPr="00CA6D75">
        <w:rPr>
          <w:rFonts w:eastAsia="Times New Roman"/>
          <w:sz w:val="22"/>
          <w:szCs w:val="22"/>
        </w:rPr>
        <w:t>]</w:t>
      </w:r>
      <w:r w:rsidRPr="00CA6D75">
        <w:rPr>
          <w:rFonts w:eastAsia="Times New Roman"/>
          <w:color w:val="FF0000"/>
          <w:sz w:val="22"/>
          <w:szCs w:val="22"/>
        </w:rPr>
        <w:t xml:space="preserve"> </w:t>
      </w:r>
      <w:r w:rsidRPr="00CA6D75">
        <w:rPr>
          <w:rFonts w:eastAsia="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CA6D75">
        <w:rPr>
          <w:rFonts w:eastAsia="Times New Roman"/>
          <w:sz w:val="22"/>
          <w:szCs w:val="22"/>
        </w:rPr>
        <w:br/>
        <w:t xml:space="preserve">In Python, data is encapsulated inside objects. These objects can change their own data or interact with other objects. This method of object orientation can be used to represent the different types of </w:t>
      </w:r>
      <w:r w:rsidR="004E09B2">
        <w:rPr>
          <w:rFonts w:eastAsia="Times New Roman"/>
          <w:sz w:val="22"/>
          <w:szCs w:val="22"/>
        </w:rPr>
        <w:t>agents</w:t>
      </w:r>
      <w:r w:rsidRPr="00CA6D75">
        <w:rPr>
          <w:rFonts w:eastAsia="Times New Roman"/>
          <w:sz w:val="22"/>
          <w:szCs w:val="22"/>
        </w:rPr>
        <w:t xml:space="preserve"> required in the program.</w:t>
      </w:r>
    </w:p>
    <w:p w14:paraId="760E5984" w14:textId="5A98710C" w:rsidR="00990C46" w:rsidRDefault="00990C46" w:rsidP="00990C46">
      <w:pPr>
        <w:rPr>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Pr>
          <w:rFonts w:eastAsia="Times New Roman"/>
          <w:sz w:val="22"/>
          <w:szCs w:val="22"/>
        </w:rPr>
        <w:t>n overall general_cell class.</w:t>
      </w:r>
    </w:p>
    <w:p w14:paraId="1F8D246D" w14:textId="77777777" w:rsidR="00990C46" w:rsidRPr="00226F61" w:rsidRDefault="00990C46" w:rsidP="00BE672F">
      <w:pPr>
        <w:rPr>
          <w:sz w:val="22"/>
          <w:szCs w:val="22"/>
        </w:rPr>
      </w:pPr>
    </w:p>
    <w:p w14:paraId="42717621" w14:textId="32D33696" w:rsidR="0049568A" w:rsidRPr="000B764F" w:rsidRDefault="004E09B2" w:rsidP="000B764F">
      <w:pPr>
        <w:pStyle w:val="Heading2"/>
        <w:rPr>
          <w:rFonts w:ascii="Times New Roman" w:hAnsi="Times New Roman" w:cs="Times New Roman"/>
          <w:color w:val="auto"/>
        </w:rPr>
      </w:pPr>
      <w:bookmarkStart w:id="187" w:name="_Toc513099398"/>
      <w:r>
        <w:rPr>
          <w:rFonts w:ascii="Times New Roman" w:hAnsi="Times New Roman" w:cs="Times New Roman"/>
          <w:color w:val="auto"/>
        </w:rPr>
        <w:t>3.4</w:t>
      </w:r>
      <w:r w:rsidR="00DD2494" w:rsidRPr="000B764F">
        <w:rPr>
          <w:rFonts w:ascii="Times New Roman" w:hAnsi="Times New Roman" w:cs="Times New Roman"/>
          <w:color w:val="auto"/>
        </w:rPr>
        <w:t xml:space="preserve"> </w:t>
      </w:r>
      <w:r w:rsidR="00B80593" w:rsidRPr="000B764F">
        <w:rPr>
          <w:rFonts w:ascii="Times New Roman" w:hAnsi="Times New Roman" w:cs="Times New Roman"/>
          <w:color w:val="auto"/>
        </w:rPr>
        <w:t>Limitations of Model</w:t>
      </w:r>
      <w:bookmarkEnd w:id="187"/>
    </w:p>
    <w:p w14:paraId="27DDCB1A" w14:textId="77777777" w:rsidR="001F449B" w:rsidRPr="00226F61" w:rsidRDefault="001F449B" w:rsidP="00BE672F">
      <w:pPr>
        <w:rPr>
          <w:sz w:val="22"/>
          <w:szCs w:val="22"/>
        </w:rPr>
      </w:pPr>
    </w:p>
    <w:p w14:paraId="0DECA0C6" w14:textId="20EBE577" w:rsidR="005D7FCC" w:rsidRPr="00226F61" w:rsidRDefault="005D7FCC" w:rsidP="00FD6B37">
      <w:pPr>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6360B5" w:rsidRPr="00226F61">
        <w:rPr>
          <w:sz w:val="22"/>
          <w:szCs w:val="22"/>
        </w:rPr>
        <w:t xml:space="preserve">the advanced Biology of the inner workings of ECs, I will be unable to implement all the of rules biologists have found that cause cellular senescence. </w:t>
      </w:r>
    </w:p>
    <w:p w14:paraId="63C6EDFE" w14:textId="373A1F0B" w:rsidR="00644EDD" w:rsidRPr="0078550B" w:rsidRDefault="006360B5" w:rsidP="00FD6B37">
      <w:pPr>
        <w:rPr>
          <w:ins w:id="188" w:author="Harry Cooper" w:date="2017-11-29T15:22:00Z"/>
          <w:sz w:val="22"/>
          <w:szCs w:val="22"/>
        </w:rPr>
      </w:pPr>
      <w:r w:rsidRPr="00226F61">
        <w:rPr>
          <w:sz w:val="22"/>
          <w:szCs w:val="22"/>
        </w:rPr>
        <w:lastRenderedPageBreak/>
        <w:t xml:space="preserve">Another area I will not be covering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 xml:space="preserve">the spreading of adjacent ECs into the gap due to the decrease in pressure caused by the lack of cells pushing back. The other ways the gap can be filled include: </w:t>
      </w:r>
      <w:r w:rsidR="001669A6" w:rsidRPr="0078550B">
        <w:rPr>
          <w:sz w:val="22"/>
          <w:szCs w:val="22"/>
        </w:rPr>
        <w:t>hyperplasia of existing endothelial cells</w:t>
      </w:r>
      <w:r w:rsidR="00644EDD" w:rsidRPr="0078550B">
        <w:rPr>
          <w:sz w:val="22"/>
          <w:szCs w:val="22"/>
        </w:rPr>
        <w:t xml:space="preserve"> and engraftment of circulating endothelial progenitor cells </w:t>
      </w:r>
      <w:ins w:id="189" w:author="Harry Cooper" w:date="2017-11-29T15:22:00Z">
        <w:r w:rsidR="00644EDD" w:rsidRPr="0078550B">
          <w:rPr>
            <w:sz w:val="22"/>
            <w:szCs w:val="22"/>
          </w:rPr>
          <w:t>[</w:t>
        </w:r>
      </w:ins>
      <w:r w:rsidR="0078550B" w:rsidRPr="0078550B">
        <w:rPr>
          <w:sz w:val="22"/>
          <w:szCs w:val="22"/>
        </w:rPr>
        <w:t>8</w:t>
      </w:r>
      <w:ins w:id="190" w:author="Harry Cooper" w:date="2017-11-29T15:22:00Z">
        <w:r w:rsidR="00644EDD" w:rsidRPr="0078550B">
          <w:rPr>
            <w:sz w:val="22"/>
            <w:szCs w:val="22"/>
          </w:rPr>
          <w:t>]</w:t>
        </w:r>
      </w:ins>
      <w:r w:rsidR="003E2605" w:rsidRPr="0078550B">
        <w:rPr>
          <w:sz w:val="22"/>
          <w:szCs w:val="22"/>
        </w:rPr>
        <w:t>.</w:t>
      </w:r>
    </w:p>
    <w:p w14:paraId="36EC161F" w14:textId="5085A8ED" w:rsidR="00644EDD" w:rsidRPr="00FD6B37" w:rsidRDefault="00644EDD" w:rsidP="00FD6B37">
      <w:pPr>
        <w:rPr>
          <w:sz w:val="22"/>
          <w:szCs w:val="22"/>
        </w:rPr>
      </w:pPr>
      <w:r w:rsidRPr="00FD6B37">
        <w:rPr>
          <w:sz w:val="22"/>
          <w:szCs w:val="22"/>
        </w:rPr>
        <w:t>I am also assuming, that I am modelling ECs from a healthy person with a Hayflick limit</w:t>
      </w:r>
      <w:r w:rsidR="001C4AB2" w:rsidRPr="00FD6B37">
        <w:rPr>
          <w:sz w:val="22"/>
          <w:szCs w:val="22"/>
        </w:rPr>
        <w:t xml:space="preserve"> (maximum proliferation)</w:t>
      </w:r>
      <w:r w:rsidRPr="00FD6B37">
        <w:rPr>
          <w:sz w:val="22"/>
          <w:szCs w:val="22"/>
        </w:rPr>
        <w:t xml:space="preserve"> of 50</w:t>
      </w:r>
      <w:r w:rsidR="00B127C4" w:rsidRPr="00FD6B37">
        <w:rPr>
          <w:sz w:val="22"/>
          <w:szCs w:val="22"/>
        </w:rPr>
        <w:t>,</w:t>
      </w:r>
      <w:ins w:id="191" w:author="Harry Cooper" w:date="2017-11-29T15:22:00Z">
        <w:r w:rsidRPr="00FD6B37">
          <w:rPr>
            <w:sz w:val="22"/>
            <w:szCs w:val="22"/>
          </w:rPr>
          <w:t xml:space="preserve"> ignoring deficiencies such as Werner syndrome which causes individuals to have a population growth of 53% and total replicative life span of 27% compared to normal cells [</w:t>
        </w:r>
      </w:ins>
      <w:r w:rsidR="0078550B" w:rsidRPr="00FD6B37">
        <w:rPr>
          <w:sz w:val="22"/>
          <w:szCs w:val="22"/>
        </w:rPr>
        <w:t>26</w:t>
      </w:r>
      <w:ins w:id="192" w:author="Harry Cooper" w:date="2017-11-29T15:22:00Z">
        <w:r w:rsidRPr="00FD6B37">
          <w:rPr>
            <w:sz w:val="22"/>
            <w:szCs w:val="22"/>
          </w:rPr>
          <w:t>].</w:t>
        </w:r>
      </w:ins>
    </w:p>
    <w:p w14:paraId="34BFEC2C" w14:textId="124F31D4" w:rsidR="006E25AA" w:rsidRPr="00226F61" w:rsidRDefault="009234F2" w:rsidP="00FD6B37">
      <w:pPr>
        <w:rPr>
          <w:ins w:id="193" w:author="Harry Cooper" w:date="2017-11-29T15:22:00Z"/>
          <w:sz w:val="22"/>
          <w:szCs w:val="22"/>
        </w:rPr>
      </w:pPr>
      <w:r w:rsidRPr="0078550B">
        <w:rPr>
          <w:sz w:val="22"/>
          <w:szCs w:val="22"/>
        </w:rPr>
        <w:t xml:space="preserve">I will not be creating a graphical </w:t>
      </w:r>
      <w:r w:rsidRPr="00226F61">
        <w:rPr>
          <w:sz w:val="22"/>
          <w:szCs w:val="22"/>
        </w:rPr>
        <w:t>user interface</w:t>
      </w:r>
      <w:ins w:id="194" w:author="Harry Cooper" w:date="2017-11-30T09:12:00Z">
        <w:r w:rsidR="006E25AA" w:rsidRPr="00226F61">
          <w:rPr>
            <w:sz w:val="22"/>
            <w:szCs w:val="22"/>
          </w:rPr>
          <w:t xml:space="preserve"> </w:t>
        </w:r>
      </w:ins>
      <w:r w:rsidRPr="00226F61">
        <w:rPr>
          <w:sz w:val="22"/>
          <w:szCs w:val="22"/>
        </w:rPr>
        <w:t>(</w:t>
      </w:r>
      <w:ins w:id="195" w:author="Harry Cooper" w:date="2017-11-30T09:12:00Z">
        <w:r w:rsidR="006E25AA" w:rsidRPr="00226F61">
          <w:rPr>
            <w:sz w:val="22"/>
            <w:szCs w:val="22"/>
          </w:rPr>
          <w:t>GUI</w:t>
        </w:r>
      </w:ins>
      <w:r w:rsidRPr="00226F61">
        <w:rPr>
          <w:sz w:val="22"/>
          <w:szCs w:val="22"/>
        </w:rPr>
        <w:t xml:space="preserve">) for the user to </w:t>
      </w:r>
      <w:ins w:id="196" w:author="Harry Cooper" w:date="2017-11-30T09:12:00Z">
        <w:r w:rsidR="006E25AA" w:rsidRPr="00226F61">
          <w:rPr>
            <w:sz w:val="22"/>
            <w:szCs w:val="22"/>
          </w:rPr>
          <w:t>change parameters on the fly</w:t>
        </w:r>
      </w:ins>
      <w:r w:rsidRPr="00226F61">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0A25AEC1" w:rsidR="00870325" w:rsidRPr="00226F61" w:rsidRDefault="00870325">
      <w:pPr>
        <w:pStyle w:val="ListParagraph"/>
        <w:rPr>
          <w:ins w:id="197" w:author="Harry Cooper" w:date="2017-11-29T15:26:00Z"/>
          <w:rFonts w:ascii="Times New Roman" w:hAnsi="Times New Roman" w:cs="Times New Roman"/>
          <w:sz w:val="22"/>
          <w:szCs w:val="22"/>
          <w:lang w:eastAsia="en-GB"/>
        </w:rPr>
        <w:pPrChange w:id="198" w:author="Harry Cooper" w:date="2017-11-29T15:26:00Z">
          <w:pPr>
            <w:pStyle w:val="ListParagraph"/>
            <w:numPr>
              <w:numId w:val="3"/>
            </w:numPr>
            <w:ind w:hanging="360"/>
          </w:pPr>
        </w:pPrChange>
      </w:pPr>
    </w:p>
    <w:p w14:paraId="68B8F416" w14:textId="533A99A8" w:rsidR="00135A10" w:rsidRPr="000B764F" w:rsidRDefault="004E09B2" w:rsidP="000B764F">
      <w:pPr>
        <w:pStyle w:val="Heading2"/>
        <w:rPr>
          <w:ins w:id="199" w:author="Harry Cooper" w:date="2017-11-30T09:49:00Z"/>
          <w:rFonts w:ascii="Times New Roman" w:hAnsi="Times New Roman" w:cs="Times New Roman"/>
          <w:color w:val="auto"/>
        </w:rPr>
      </w:pPr>
      <w:bookmarkStart w:id="200" w:name="_Toc513099399"/>
      <w:r>
        <w:rPr>
          <w:rFonts w:ascii="Times New Roman" w:hAnsi="Times New Roman" w:cs="Times New Roman"/>
          <w:color w:val="auto"/>
        </w:rPr>
        <w:t>3.5</w:t>
      </w:r>
      <w:r w:rsidR="00DD2494" w:rsidRPr="000B764F">
        <w:rPr>
          <w:rFonts w:ascii="Times New Roman" w:hAnsi="Times New Roman" w:cs="Times New Roman"/>
          <w:color w:val="auto"/>
        </w:rPr>
        <w:t xml:space="preserve"> </w:t>
      </w:r>
      <w:ins w:id="201" w:author="Harry Cooper" w:date="2017-11-30T09:49:00Z">
        <w:r w:rsidR="00135A10" w:rsidRPr="000B764F">
          <w:rPr>
            <w:rFonts w:ascii="Times New Roman" w:hAnsi="Times New Roman" w:cs="Times New Roman"/>
            <w:color w:val="auto"/>
          </w:rPr>
          <w:t>Risk Analysis</w:t>
        </w:r>
        <w:bookmarkEnd w:id="200"/>
      </w:ins>
    </w:p>
    <w:p w14:paraId="1A78EB8D" w14:textId="77777777" w:rsidR="00135A10" w:rsidRPr="00226F61" w:rsidRDefault="00135A10" w:rsidP="00135A10">
      <w:pPr>
        <w:rPr>
          <w:ins w:id="202" w:author="Harry Cooper" w:date="2017-11-30T09:50:00Z"/>
        </w:rPr>
      </w:pPr>
    </w:p>
    <w:p w14:paraId="7B6939E3" w14:textId="4E7F571D" w:rsidR="00476511" w:rsidRPr="00226F61" w:rsidRDefault="00135A10" w:rsidP="00FD6B37">
      <w:pPr>
        <w:rPr>
          <w:sz w:val="22"/>
        </w:rPr>
      </w:pPr>
      <w:ins w:id="203" w:author="Harry Cooper" w:date="2017-11-30T09:50:00Z">
        <w:r w:rsidRPr="00226F61">
          <w:rPr>
            <w:sz w:val="22"/>
          </w:rPr>
          <w:t xml:space="preserve">I’ve included all the risks I believe are associated with my project below. I outline the nature of the risk, then give it a likelihood and </w:t>
        </w:r>
      </w:ins>
      <w:ins w:id="204" w:author="Harry Cooper" w:date="2017-11-30T09:51:00Z">
        <w:r w:rsidRPr="00226F61">
          <w:rPr>
            <w:sz w:val="22"/>
          </w:rPr>
          <w:t xml:space="preserve">impact score from 1 – 4, 1 being unlikely / negligible and 4 being very likely / project </w:t>
        </w:r>
      </w:ins>
      <w:ins w:id="205" w:author="Harry Cooper" w:date="2017-11-30T09:52:00Z">
        <w:r w:rsidRPr="00226F61">
          <w:rPr>
            <w:sz w:val="22"/>
          </w:rPr>
          <w:t>threatening</w:t>
        </w:r>
      </w:ins>
      <w:r w:rsidR="00FC7D05" w:rsidRPr="00226F61">
        <w:rPr>
          <w:sz w:val="22"/>
        </w:rPr>
        <w:t xml:space="preserve"> then provide a mitigation plan to decrease severity</w:t>
      </w:r>
      <w:ins w:id="206" w:author="Harry Cooper" w:date="2017-11-30T09:51:00Z">
        <w:r w:rsidRPr="00226F61">
          <w:rPr>
            <w:sz w:val="22"/>
          </w:rPr>
          <w:t>.</w:t>
        </w:r>
      </w:ins>
    </w:p>
    <w:p w14:paraId="6738718E" w14:textId="77777777" w:rsidR="00476511" w:rsidRPr="00226F61" w:rsidRDefault="00476511" w:rsidP="00B26C82">
      <w:pPr>
        <w:rPr>
          <w:sz w:val="22"/>
        </w:rPr>
      </w:pPr>
    </w:p>
    <w:tbl>
      <w:tblPr>
        <w:tblStyle w:val="TableGrid"/>
        <w:tblW w:w="8172" w:type="dxa"/>
        <w:jc w:val="center"/>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FD6B37">
        <w:trPr>
          <w:trHeight w:val="432"/>
          <w:jc w:val="center"/>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226F61"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FD6B37">
        <w:trPr>
          <w:trHeight w:val="404"/>
          <w:jc w:val="center"/>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226F61"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tcBorders>
              <w:bottom w:val="single" w:sz="18" w:space="0" w:color="000000"/>
            </w:tcBorders>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tcBorders>
              <w:bottom w:val="single" w:sz="18" w:space="0" w:color="000000"/>
            </w:tcBorders>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tcBorders>
              <w:bottom w:val="single" w:sz="18" w:space="0" w:color="000000"/>
              <w:right w:val="single" w:sz="18" w:space="0" w:color="000000"/>
            </w:tcBorders>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FD6B37">
        <w:trPr>
          <w:trHeight w:val="324"/>
          <w:jc w:val="center"/>
        </w:trPr>
        <w:tc>
          <w:tcPr>
            <w:tcW w:w="825" w:type="dxa"/>
            <w:vMerge w:val="restart"/>
            <w:tcBorders>
              <w:top w:val="single" w:sz="18" w:space="0" w:color="000000"/>
              <w:left w:val="single" w:sz="18" w:space="0" w:color="000000"/>
            </w:tcBorders>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tcBorders>
              <w:top w:val="single" w:sz="18" w:space="0" w:color="000000"/>
              <w:right w:val="single" w:sz="18" w:space="0" w:color="000000"/>
            </w:tcBorders>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FD6B37">
        <w:trPr>
          <w:trHeight w:val="321"/>
          <w:jc w:val="center"/>
        </w:trPr>
        <w:tc>
          <w:tcPr>
            <w:tcW w:w="825" w:type="dxa"/>
            <w:vMerge/>
            <w:tcBorders>
              <w:left w:val="single" w:sz="18" w:space="0" w:color="000000"/>
            </w:tcBorders>
            <w:vAlign w:val="center"/>
          </w:tcPr>
          <w:p w14:paraId="34F1E481" w14:textId="77777777" w:rsidR="002B0CB9" w:rsidRPr="00226F61" w:rsidRDefault="002B0CB9" w:rsidP="002B0CB9">
            <w:pPr>
              <w:jc w:val="center"/>
              <w:rPr>
                <w:sz w:val="22"/>
              </w:rPr>
            </w:pPr>
          </w:p>
        </w:tc>
        <w:tc>
          <w:tcPr>
            <w:tcW w:w="1559" w:type="dxa"/>
            <w:tcBorders>
              <w:right w:val="single" w:sz="18" w:space="0" w:color="000000"/>
            </w:tcBorders>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tcBorders>
              <w:top w:val="single" w:sz="12" w:space="0" w:color="auto"/>
            </w:tcBorders>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tcBorders>
              <w:top w:val="single" w:sz="12" w:space="0" w:color="auto"/>
            </w:tcBorders>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FD6B37">
        <w:trPr>
          <w:trHeight w:val="305"/>
          <w:jc w:val="center"/>
        </w:trPr>
        <w:tc>
          <w:tcPr>
            <w:tcW w:w="825" w:type="dxa"/>
            <w:vMerge/>
            <w:tcBorders>
              <w:left w:val="single" w:sz="18" w:space="0" w:color="000000"/>
            </w:tcBorders>
            <w:vAlign w:val="center"/>
          </w:tcPr>
          <w:p w14:paraId="55FE1394" w14:textId="77777777" w:rsidR="002B0CB9" w:rsidRPr="00226F61" w:rsidRDefault="002B0CB9" w:rsidP="002B0CB9">
            <w:pPr>
              <w:jc w:val="center"/>
              <w:rPr>
                <w:sz w:val="22"/>
              </w:rPr>
            </w:pPr>
          </w:p>
        </w:tc>
        <w:tc>
          <w:tcPr>
            <w:tcW w:w="1559" w:type="dxa"/>
            <w:tcBorders>
              <w:right w:val="single" w:sz="18" w:space="0" w:color="000000"/>
            </w:tcBorders>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tcBorders>
              <w:left w:val="single" w:sz="18" w:space="0" w:color="000000"/>
            </w:tcBorders>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tcBorders>
              <w:right w:val="single" w:sz="18" w:space="0" w:color="000000"/>
            </w:tcBorders>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FD6B37">
        <w:trPr>
          <w:trHeight w:val="332"/>
          <w:jc w:val="center"/>
        </w:trPr>
        <w:tc>
          <w:tcPr>
            <w:tcW w:w="825" w:type="dxa"/>
            <w:vMerge/>
            <w:tcBorders>
              <w:left w:val="single" w:sz="18" w:space="0" w:color="000000"/>
              <w:bottom w:val="single" w:sz="18" w:space="0" w:color="000000"/>
            </w:tcBorders>
            <w:vAlign w:val="center"/>
          </w:tcPr>
          <w:p w14:paraId="37FABE0A" w14:textId="77777777" w:rsidR="002B0CB9" w:rsidRPr="00226F61"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tcBorders>
              <w:bottom w:val="single" w:sz="18" w:space="0" w:color="000000"/>
            </w:tcBorders>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tcBorders>
              <w:bottom w:val="single" w:sz="18" w:space="0" w:color="000000"/>
            </w:tcBorders>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1B71803B" w:rsidR="00B042B9" w:rsidRPr="00226F61" w:rsidRDefault="00274598" w:rsidP="00942A91">
      <w:pPr>
        <w:ind w:left="720"/>
        <w:rPr>
          <w:sz w:val="22"/>
        </w:rPr>
      </w:pPr>
      <w:r>
        <w:rPr>
          <w:sz w:val="22"/>
        </w:rPr>
        <w:t>Table 3.6</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jc w:val="center"/>
        <w:tblLook w:val="04A0" w:firstRow="1" w:lastRow="0" w:firstColumn="1" w:lastColumn="0" w:noHBand="0" w:noVBand="1"/>
      </w:tblPr>
      <w:tblGrid>
        <w:gridCol w:w="2848"/>
        <w:gridCol w:w="491"/>
        <w:gridCol w:w="491"/>
        <w:gridCol w:w="722"/>
        <w:gridCol w:w="3954"/>
      </w:tblGrid>
      <w:tr w:rsidR="003064E1" w:rsidRPr="00226F61" w14:paraId="02980D8E" w14:textId="77777777" w:rsidTr="00FD6B37">
        <w:trPr>
          <w:cantSplit/>
          <w:trHeight w:val="1196"/>
          <w:jc w:val="center"/>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FD6B37">
        <w:trPr>
          <w:trHeight w:val="332"/>
          <w:jc w:val="center"/>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FD6B37">
        <w:trPr>
          <w:trHeight w:val="35"/>
          <w:jc w:val="center"/>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FD6B37">
        <w:trPr>
          <w:trHeight w:val="35"/>
          <w:jc w:val="center"/>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FD6B37">
        <w:trPr>
          <w:trHeight w:val="33"/>
          <w:jc w:val="center"/>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FD6B37">
        <w:trPr>
          <w:trHeight w:val="35"/>
          <w:jc w:val="center"/>
        </w:trPr>
        <w:tc>
          <w:tcPr>
            <w:tcW w:w="2848" w:type="dxa"/>
            <w:vAlign w:val="center"/>
          </w:tcPr>
          <w:p w14:paraId="345B7CCB" w14:textId="36C142C8" w:rsidR="00FC2EC6" w:rsidRPr="00226F61" w:rsidRDefault="003064E1" w:rsidP="003064E1">
            <w:pPr>
              <w:jc w:val="center"/>
              <w:rPr>
                <w:sz w:val="22"/>
              </w:rPr>
            </w:pPr>
            <w:r w:rsidRPr="00226F61">
              <w:rPr>
                <w:sz w:val="22"/>
              </w:rPr>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w:t>
            </w:r>
            <w:r w:rsidRPr="00226F61">
              <w:rPr>
                <w:sz w:val="22"/>
              </w:rPr>
              <w:lastRenderedPageBreak/>
              <w:t xml:space="preserve">such as the creation of UML diagrams showing </w:t>
            </w:r>
            <w:r w:rsidR="00B520A5" w:rsidRPr="00226F61">
              <w:rPr>
                <w:sz w:val="22"/>
              </w:rPr>
              <w:t>function interaction</w:t>
            </w:r>
            <w:r w:rsidRPr="00226F61">
              <w:rPr>
                <w:sz w:val="22"/>
              </w:rPr>
              <w:t>.</w:t>
            </w:r>
          </w:p>
        </w:tc>
      </w:tr>
      <w:tr w:rsidR="003064E1" w:rsidRPr="00226F61" w14:paraId="3001D571" w14:textId="77777777" w:rsidTr="00FD6B37">
        <w:trPr>
          <w:trHeight w:val="33"/>
          <w:jc w:val="center"/>
        </w:trPr>
        <w:tc>
          <w:tcPr>
            <w:tcW w:w="2848" w:type="dxa"/>
            <w:vAlign w:val="center"/>
          </w:tcPr>
          <w:p w14:paraId="28BD87B1" w14:textId="050497AC" w:rsidR="00FC2EC6" w:rsidRPr="00226F61" w:rsidRDefault="003064E1" w:rsidP="003064E1">
            <w:pPr>
              <w:jc w:val="center"/>
              <w:rPr>
                <w:sz w:val="22"/>
              </w:rPr>
            </w:pPr>
            <w:r w:rsidRPr="00226F61">
              <w:rPr>
                <w:sz w:val="22"/>
              </w:rPr>
              <w:lastRenderedPageBreak/>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FD6B37">
        <w:trPr>
          <w:trHeight w:val="33"/>
          <w:jc w:val="center"/>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31C9DE35"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t>
            </w:r>
            <w:r w:rsidR="009D149E">
              <w:rPr>
                <w:sz w:val="22"/>
              </w:rPr>
              <w:t xml:space="preserve">and sensitivity analysis </w:t>
            </w:r>
            <w:r w:rsidRPr="00226F61">
              <w:rPr>
                <w:sz w:val="22"/>
              </w:rPr>
              <w:t xml:space="preserve">with several simulations </w:t>
            </w:r>
            <w:r w:rsidR="0077746E" w:rsidRPr="00226F61">
              <w:rPr>
                <w:sz w:val="22"/>
              </w:rPr>
              <w:t>should provide accurate results.</w:t>
            </w:r>
          </w:p>
        </w:tc>
      </w:tr>
      <w:tr w:rsidR="003064E1" w:rsidRPr="00226F61" w14:paraId="09994F2A" w14:textId="77777777" w:rsidTr="00FD6B37">
        <w:trPr>
          <w:trHeight w:val="33"/>
          <w:jc w:val="center"/>
        </w:trPr>
        <w:tc>
          <w:tcPr>
            <w:tcW w:w="2848" w:type="dxa"/>
            <w:vAlign w:val="center"/>
          </w:tcPr>
          <w:p w14:paraId="60B71C2C" w14:textId="2971A7F6" w:rsidR="003064E1" w:rsidRPr="00226F61" w:rsidRDefault="003064E1" w:rsidP="003064E1">
            <w:pPr>
              <w:jc w:val="center"/>
              <w:rPr>
                <w:sz w:val="22"/>
              </w:rPr>
            </w:pPr>
            <w:r w:rsidRPr="00226F61">
              <w:rPr>
                <w:sz w:val="22"/>
              </w:rPr>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Avoid implementation of nested loops, and constantly assess performance. Possibility of running simulation on Iceberg.</w:t>
            </w:r>
          </w:p>
        </w:tc>
      </w:tr>
      <w:tr w:rsidR="003064E1" w:rsidRPr="00226F61" w14:paraId="26DA2BBA" w14:textId="77777777" w:rsidTr="00FD6B37">
        <w:trPr>
          <w:trHeight w:val="33"/>
          <w:jc w:val="center"/>
        </w:trPr>
        <w:tc>
          <w:tcPr>
            <w:tcW w:w="2848" w:type="dxa"/>
            <w:vAlign w:val="center"/>
          </w:tcPr>
          <w:p w14:paraId="0C1C83DE" w14:textId="0845492F" w:rsidR="003064E1" w:rsidRPr="00226F61" w:rsidRDefault="003064E1" w:rsidP="003064E1">
            <w:pPr>
              <w:jc w:val="center"/>
              <w:rPr>
                <w:sz w:val="22"/>
              </w:rPr>
            </w:pPr>
            <w:r w:rsidRPr="00226F61">
              <w:rPr>
                <w:sz w:val="22"/>
              </w:rPr>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5082CEDD" w:rsidR="0049568A" w:rsidRPr="00226F61" w:rsidRDefault="00274598" w:rsidP="00C108E8">
      <w:pPr>
        <w:rPr>
          <w:ins w:id="207" w:author="Harry Cooper" w:date="2017-11-30T09:49:00Z"/>
          <w:sz w:val="22"/>
          <w:szCs w:val="22"/>
        </w:rPr>
      </w:pPr>
      <w:r>
        <w:rPr>
          <w:sz w:val="22"/>
        </w:rPr>
        <w:tab/>
        <w:t>Table 3.7</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4520CE69" w:rsidR="0049568A" w:rsidRPr="000B764F" w:rsidRDefault="00902A2C" w:rsidP="000B764F">
      <w:pPr>
        <w:pStyle w:val="Heading2"/>
        <w:rPr>
          <w:rFonts w:ascii="Times New Roman" w:hAnsi="Times New Roman" w:cs="Times New Roman"/>
          <w:color w:val="auto"/>
        </w:rPr>
      </w:pPr>
      <w:bookmarkStart w:id="208" w:name="_Toc513099400"/>
      <w:commentRangeStart w:id="209"/>
      <w:r w:rsidRPr="000B764F">
        <w:rPr>
          <w:rFonts w:ascii="Times New Roman" w:hAnsi="Times New Roman" w:cs="Times New Roman"/>
          <w:color w:val="auto"/>
        </w:rPr>
        <w:t>3</w:t>
      </w:r>
      <w:r w:rsidR="004E09B2">
        <w:rPr>
          <w:rFonts w:ascii="Times New Roman" w:hAnsi="Times New Roman" w:cs="Times New Roman"/>
          <w:color w:val="auto"/>
        </w:rPr>
        <w:t>.6</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Evaluation </w:t>
      </w:r>
      <w:r w:rsidR="0071486B" w:rsidRPr="000B764F">
        <w:rPr>
          <w:rFonts w:ascii="Times New Roman" w:hAnsi="Times New Roman" w:cs="Times New Roman"/>
          <w:color w:val="auto"/>
        </w:rPr>
        <w:t>and Testing</w:t>
      </w:r>
      <w:bookmarkEnd w:id="208"/>
      <w:commentRangeEnd w:id="209"/>
      <w:r w:rsidR="0056699E">
        <w:rPr>
          <w:rStyle w:val="CommentReference"/>
          <w:rFonts w:ascii="Times New Roman" w:eastAsiaTheme="minorHAnsi" w:hAnsi="Times New Roman" w:cs="Times New Roman"/>
          <w:color w:val="auto"/>
        </w:rPr>
        <w:commentReference w:id="209"/>
      </w:r>
    </w:p>
    <w:p w14:paraId="0B6EF8E4" w14:textId="77777777" w:rsidR="00FD6B37" w:rsidRDefault="00FD6B37" w:rsidP="00F05681">
      <w:pPr>
        <w:ind w:left="720"/>
        <w:rPr>
          <w:szCs w:val="22"/>
        </w:rPr>
      </w:pPr>
    </w:p>
    <w:p w14:paraId="72D759DB" w14:textId="54723A81" w:rsidR="00632A28" w:rsidRDefault="006D1599" w:rsidP="00FD6B37">
      <w:pPr>
        <w:rPr>
          <w:sz w:val="22"/>
          <w:szCs w:val="22"/>
        </w:rPr>
      </w:pPr>
      <w:r>
        <w:rPr>
          <w:sz w:val="22"/>
          <w:szCs w:val="22"/>
        </w:rPr>
        <w:t>As it</w:t>
      </w:r>
      <w:r w:rsidR="002E49E0">
        <w:rPr>
          <w:sz w:val="22"/>
          <w:szCs w:val="22"/>
        </w:rPr>
        <w:t xml:space="preserve"> is not possible to prove an ABM is correct, it is important to test the program. </w:t>
      </w:r>
      <w:r w:rsidR="00A964A6">
        <w:rPr>
          <w:sz w:val="22"/>
          <w:szCs w:val="22"/>
        </w:rPr>
        <w:t>Several</w:t>
      </w:r>
      <w:r w:rsidR="00F31F4E">
        <w:rPr>
          <w:sz w:val="22"/>
          <w:szCs w:val="22"/>
        </w:rPr>
        <w:t xml:space="preserve"> tests of varying nature will b</w:t>
      </w:r>
      <w:r w:rsidR="00F31F4E" w:rsidRPr="00AA3EA9">
        <w:rPr>
          <w:sz w:val="22"/>
          <w:szCs w:val="22"/>
        </w:rPr>
        <w:t xml:space="preserve">e run to </w:t>
      </w:r>
      <w:r w:rsidR="00F31F4E" w:rsidRPr="0078550B">
        <w:rPr>
          <w:sz w:val="22"/>
          <w:szCs w:val="22"/>
        </w:rPr>
        <w:t xml:space="preserve">check that the implemented software is working as expected. </w:t>
      </w:r>
      <w:r w:rsidR="002E49E0" w:rsidRPr="0078550B">
        <w:rPr>
          <w:sz w:val="22"/>
          <w:szCs w:val="22"/>
        </w:rPr>
        <w:t>Unit</w:t>
      </w:r>
      <w:r w:rsidR="00F31F4E" w:rsidRPr="0078550B">
        <w:rPr>
          <w:sz w:val="22"/>
          <w:szCs w:val="22"/>
        </w:rPr>
        <w:t xml:space="preserve"> tests will be produced for each rule associated with the agents, and ensures that functions return the correct results for different inputs. </w:t>
      </w:r>
      <w:r w:rsidR="00236C4C" w:rsidRPr="0078550B">
        <w:rPr>
          <w:sz w:val="22"/>
          <w:szCs w:val="22"/>
        </w:rPr>
        <w:t>Next, face validation</w:t>
      </w:r>
      <w:r w:rsidR="00AA3EA9" w:rsidRPr="0078550B">
        <w:rPr>
          <w:sz w:val="22"/>
          <w:szCs w:val="22"/>
        </w:rPr>
        <w:t>, also known as plausibility checking [</w:t>
      </w:r>
      <w:r w:rsidR="00AA3EA9" w:rsidRPr="009D149E">
        <w:rPr>
          <w:rFonts w:eastAsia="Times New Roman"/>
          <w:color w:val="FF0000"/>
          <w:sz w:val="22"/>
          <w:szCs w:val="22"/>
        </w:rPr>
        <w:t>A Validation Methodology for Agent-Based Simulations</w:t>
      </w:r>
      <w:r w:rsidR="00AA3EA9" w:rsidRPr="0078550B">
        <w:rPr>
          <w:sz w:val="22"/>
          <w:szCs w:val="22"/>
        </w:rPr>
        <w:t>], can be used to check expected behaviour in simple scenarios and full simu</w:t>
      </w:r>
      <w:r w:rsidR="00D856D0" w:rsidRPr="0078550B">
        <w:rPr>
          <w:sz w:val="22"/>
          <w:szCs w:val="22"/>
        </w:rPr>
        <w:t xml:space="preserve">lations. </w:t>
      </w:r>
      <w:r w:rsidR="00753219" w:rsidRPr="0078550B">
        <w:rPr>
          <w:sz w:val="22"/>
          <w:szCs w:val="22"/>
        </w:rPr>
        <w:t xml:space="preserve">Quantitate validation will then be used to see if the predicted </w:t>
      </w:r>
      <w:r w:rsidR="00F21345">
        <w:rPr>
          <w:sz w:val="22"/>
          <w:szCs w:val="22"/>
        </w:rPr>
        <w:t>wound closure rate</w:t>
      </w:r>
      <w:r w:rsidR="00753219" w:rsidRPr="0078550B">
        <w:rPr>
          <w:sz w:val="22"/>
          <w:szCs w:val="22"/>
        </w:rPr>
        <w:t xml:space="preserve"> matches </w:t>
      </w:r>
      <w:r w:rsidR="007A2746" w:rsidRPr="0078550B">
        <w:rPr>
          <w:sz w:val="22"/>
          <w:szCs w:val="22"/>
        </w:rPr>
        <w:t>that</w:t>
      </w:r>
      <w:r w:rsidR="00753219" w:rsidRPr="0078550B">
        <w:rPr>
          <w:sz w:val="22"/>
          <w:szCs w:val="22"/>
        </w:rPr>
        <w:t xml:space="preserve"> found in</w:t>
      </w:r>
      <w:r w:rsidR="005D3055" w:rsidRPr="0078550B">
        <w:rPr>
          <w:sz w:val="22"/>
          <w:szCs w:val="22"/>
        </w:rPr>
        <w:t xml:space="preserve"> </w:t>
      </w:r>
      <w:r w:rsidR="007A2746" w:rsidRPr="0078550B">
        <w:rPr>
          <w:sz w:val="22"/>
          <w:szCs w:val="22"/>
        </w:rPr>
        <w:t>[</w:t>
      </w:r>
      <w:r w:rsidR="0078550B" w:rsidRPr="0078550B">
        <w:rPr>
          <w:rFonts w:eastAsia="Times New Roman"/>
          <w:sz w:val="22"/>
          <w:szCs w:val="22"/>
        </w:rPr>
        <w:t>27</w:t>
      </w:r>
      <w:r w:rsidR="00753219" w:rsidRPr="0078550B">
        <w:rPr>
          <w:sz w:val="22"/>
          <w:szCs w:val="22"/>
        </w:rPr>
        <w:t>]</w:t>
      </w:r>
      <w:r w:rsidR="007A2746" w:rsidRPr="0078550B">
        <w:rPr>
          <w:sz w:val="22"/>
          <w:szCs w:val="22"/>
        </w:rPr>
        <w:t xml:space="preserve"> at 8.35</w:t>
      </w:r>
      <w:r w:rsidR="007A2746" w:rsidRPr="0078550B">
        <w:rPr>
          <w:sz w:val="22"/>
          <w:szCs w:val="22"/>
        </w:rPr>
        <w:sym w:font="Symbol" w:char="F06D"/>
      </w:r>
      <w:r w:rsidR="007A2746" w:rsidRPr="0078550B">
        <w:rPr>
          <w:sz w:val="22"/>
          <w:szCs w:val="22"/>
        </w:rPr>
        <w:t>m per hour, and results will also be contrasted with [</w:t>
      </w:r>
      <w:r w:rsidR="0078550B" w:rsidRPr="0078550B">
        <w:rPr>
          <w:rFonts w:eastAsia="Times New Roman"/>
        </w:rPr>
        <w:t>28</w:t>
      </w:r>
      <w:r w:rsidR="007A2746" w:rsidRPr="0078550B">
        <w:rPr>
          <w:sz w:val="22"/>
          <w:szCs w:val="22"/>
        </w:rPr>
        <w:t>] which shows cells migrate fastest in the first 0-24 hours at 84</w:t>
      </w:r>
      <w:r w:rsidR="007A2746" w:rsidRPr="0078550B">
        <w:rPr>
          <w:sz w:val="22"/>
          <w:szCs w:val="22"/>
        </w:rPr>
        <w:sym w:font="Symbol" w:char="F06D"/>
      </w:r>
      <w:r w:rsidR="007A2746" w:rsidRPr="0078550B">
        <w:rPr>
          <w:sz w:val="22"/>
          <w:szCs w:val="22"/>
        </w:rPr>
        <w:t xml:space="preserve">m per day, rapidly slowing down </w:t>
      </w:r>
      <w:r w:rsidR="007A2746">
        <w:rPr>
          <w:sz w:val="22"/>
          <w:szCs w:val="22"/>
        </w:rPr>
        <w:t>to 20</w:t>
      </w:r>
      <w:r w:rsidR="007A2746">
        <w:rPr>
          <w:sz w:val="22"/>
          <w:szCs w:val="22"/>
        </w:rPr>
        <w:sym w:font="Symbol" w:char="F06D"/>
      </w:r>
      <w:r w:rsidR="007A2746">
        <w:rPr>
          <w:sz w:val="22"/>
          <w:szCs w:val="22"/>
        </w:rPr>
        <w:t>m per day after 40 hours.</w:t>
      </w:r>
    </w:p>
    <w:p w14:paraId="31B4E587" w14:textId="2A19901B" w:rsidR="007A2746" w:rsidRDefault="007A2746" w:rsidP="00FD6B37">
      <w:pPr>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74FBDC04" w14:textId="77777777" w:rsidR="000B764F" w:rsidRPr="00221C2E" w:rsidRDefault="00A964A6" w:rsidP="00FD6B37">
      <w:pPr>
        <w:rPr>
          <w:rStyle w:val="Heading1Char"/>
        </w:rPr>
      </w:pPr>
      <w:r>
        <w:rPr>
          <w:sz w:val="22"/>
          <w:szCs w:val="22"/>
        </w:rPr>
        <w:t>Finally, locally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68BB4D50" w14:textId="0114AD4B" w:rsidR="00221C2E" w:rsidRDefault="00AE01DE" w:rsidP="000B764F">
      <w:pPr>
        <w:rPr>
          <w:rStyle w:val="Heading1Char"/>
        </w:rPr>
      </w:pPr>
      <w:r>
        <w:rPr>
          <w:rStyle w:val="Heading1Char"/>
        </w:rPr>
        <w:br/>
      </w:r>
      <w:r>
        <w:rPr>
          <w:rStyle w:val="Heading1Char"/>
        </w:rPr>
        <w:br/>
      </w:r>
      <w:r>
        <w:rPr>
          <w:rStyle w:val="Heading1Char"/>
        </w:rPr>
        <w:br/>
      </w:r>
      <w:r>
        <w:rPr>
          <w:rStyle w:val="Heading1Char"/>
        </w:rPr>
        <w:br/>
      </w:r>
    </w:p>
    <w:p w14:paraId="51452A62" w14:textId="157F613C" w:rsidR="00221C2E" w:rsidRDefault="000B764F" w:rsidP="00221C2E">
      <w:pPr>
        <w:pStyle w:val="Heading1"/>
        <w:rPr>
          <w:rFonts w:eastAsia="Times New Roman"/>
          <w:sz w:val="22"/>
          <w:szCs w:val="22"/>
        </w:rPr>
      </w:pPr>
      <w:bookmarkStart w:id="210" w:name="_Toc513099401"/>
      <w:r w:rsidRPr="00221C2E">
        <w:lastRenderedPageBreak/>
        <w:t xml:space="preserve">4 </w:t>
      </w:r>
      <w:r w:rsidR="00F42394" w:rsidRPr="00221C2E">
        <w:t>Design</w:t>
      </w:r>
      <w:bookmarkEnd w:id="210"/>
    </w:p>
    <w:p w14:paraId="3BE2BD12" w14:textId="6577D9D3" w:rsidR="00D23C28" w:rsidRPr="000B764F" w:rsidRDefault="00207EDB" w:rsidP="000B764F">
      <w:pPr>
        <w:rPr>
          <w:sz w:val="22"/>
          <w:szCs w:val="22"/>
        </w:rPr>
      </w:pPr>
      <w:r w:rsidRPr="000B764F">
        <w:rPr>
          <w:rFonts w:eastAsia="Times New Roman"/>
          <w:b/>
          <w:sz w:val="22"/>
          <w:szCs w:val="22"/>
        </w:rPr>
        <w:br/>
      </w:r>
      <w:r w:rsidR="00A46881" w:rsidRPr="000B764F">
        <w:rPr>
          <w:rFonts w:eastAsia="Times New Roman"/>
          <w:sz w:val="22"/>
          <w:szCs w:val="22"/>
        </w:rPr>
        <w:t>As seen above, there are several ways of developing an ABM to implement the requirements</w:t>
      </w:r>
      <w:r w:rsidR="00906A1D" w:rsidRPr="000B764F">
        <w:rPr>
          <w:rFonts w:eastAsia="Times New Roman"/>
          <w:sz w:val="22"/>
          <w:szCs w:val="22"/>
        </w:rPr>
        <w:t xml:space="preserve"> and it has been decided to continue work on CellABM, a PhD project by Marzieh Tehrani</w:t>
      </w:r>
      <w:r w:rsidR="00A46881" w:rsidRPr="000B764F">
        <w:rPr>
          <w:rFonts w:eastAsia="Times New Roman"/>
          <w:sz w:val="22"/>
          <w:szCs w:val="22"/>
        </w:rPr>
        <w:t>. In this</w:t>
      </w:r>
      <w:r w:rsidR="00C57FCD" w:rsidRPr="000B764F">
        <w:rPr>
          <w:rFonts w:eastAsia="Times New Roman"/>
          <w:sz w:val="22"/>
          <w:szCs w:val="22"/>
        </w:rPr>
        <w:t xml:space="preserve"> chapter</w:t>
      </w:r>
      <w:r w:rsidR="00A46881" w:rsidRPr="000B764F">
        <w:rPr>
          <w:rFonts w:eastAsia="Times New Roman"/>
          <w:sz w:val="22"/>
          <w:szCs w:val="22"/>
        </w:rPr>
        <w:t xml:space="preserve">, </w:t>
      </w:r>
      <w:r w:rsidR="004C65DE" w:rsidRPr="000B764F">
        <w:rPr>
          <w:rFonts w:eastAsia="Times New Roman"/>
          <w:sz w:val="22"/>
          <w:szCs w:val="22"/>
        </w:rPr>
        <w:t>we will explore the underling language of the program and how it can be used to model an ABM</w:t>
      </w:r>
      <w:r w:rsidR="003F0491" w:rsidRPr="000B764F">
        <w:rPr>
          <w:rFonts w:eastAsia="Times New Roman"/>
          <w:sz w:val="22"/>
          <w:szCs w:val="22"/>
        </w:rPr>
        <w:t xml:space="preserve">, then discuss the class diagram and flow charts of how information will flow through the system, finally discussing what simulations will be </w:t>
      </w:r>
      <w:r w:rsidR="00377CC0" w:rsidRPr="000B764F">
        <w:rPr>
          <w:rFonts w:eastAsia="Times New Roman"/>
          <w:sz w:val="22"/>
          <w:szCs w:val="22"/>
        </w:rPr>
        <w:t>run</w:t>
      </w:r>
      <w:r w:rsidR="003F0491" w:rsidRPr="000B764F">
        <w:rPr>
          <w:rFonts w:eastAsia="Times New Roman"/>
          <w:sz w:val="22"/>
          <w:szCs w:val="22"/>
        </w:rPr>
        <w:t xml:space="preserve"> to answer the research question.</w:t>
      </w:r>
    </w:p>
    <w:p w14:paraId="2F64524E" w14:textId="5F7BB2EF" w:rsidR="00D02BE8" w:rsidRPr="00221C2E" w:rsidRDefault="00D02BE8" w:rsidP="00221C2E">
      <w:pPr>
        <w:rPr>
          <w:rFonts w:eastAsia="Times New Roman"/>
          <w:b/>
          <w:sz w:val="22"/>
          <w:szCs w:val="22"/>
        </w:rPr>
      </w:pPr>
    </w:p>
    <w:p w14:paraId="14ADA465" w14:textId="72233E7B" w:rsidR="00221C2E" w:rsidRPr="00221C2E" w:rsidRDefault="00221C2E" w:rsidP="00221C2E">
      <w:pPr>
        <w:pStyle w:val="Heading2"/>
        <w:rPr>
          <w:rFonts w:ascii="Times New Roman" w:eastAsia="Times New Roman" w:hAnsi="Times New Roman" w:cs="Times New Roman"/>
          <w:color w:val="auto"/>
        </w:rPr>
      </w:pPr>
      <w:bookmarkStart w:id="211" w:name="_Toc513099402"/>
      <w:r w:rsidRPr="00221C2E">
        <w:rPr>
          <w:rFonts w:ascii="Times New Roman" w:eastAsia="Times New Roman" w:hAnsi="Times New Roman" w:cs="Times New Roman"/>
          <w:color w:val="auto"/>
        </w:rPr>
        <w:t xml:space="preserve">4.1 </w:t>
      </w:r>
      <w:r w:rsidR="00F73834" w:rsidRPr="00221C2E">
        <w:rPr>
          <w:rFonts w:ascii="Times New Roman" w:eastAsia="Times New Roman" w:hAnsi="Times New Roman" w:cs="Times New Roman"/>
          <w:color w:val="auto"/>
        </w:rPr>
        <w:t>Theorised Program Flow</w:t>
      </w:r>
      <w:bookmarkEnd w:id="211"/>
    </w:p>
    <w:p w14:paraId="5BA3CAF7" w14:textId="70440C53" w:rsidR="00E97A1B" w:rsidRPr="00221C2E" w:rsidRDefault="000A50D0"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Below are the </w:t>
      </w:r>
      <w:r w:rsidR="00212A37" w:rsidRPr="00221C2E">
        <w:rPr>
          <w:rFonts w:eastAsia="Times New Roman"/>
          <w:sz w:val="22"/>
          <w:szCs w:val="22"/>
        </w:rPr>
        <w:t>guides that will be followed during the development of the program. They provide the road map of how each class and function interacts with each other, leading to emergent behaviour of the cells.</w:t>
      </w:r>
      <w:r w:rsidR="00D15711" w:rsidRPr="00221C2E">
        <w:rPr>
          <w:rFonts w:eastAsia="Times New Roman"/>
          <w:sz w:val="22"/>
          <w:szCs w:val="22"/>
        </w:rPr>
        <w:t xml:space="preserve"> A quick overview of the cellular </w:t>
      </w:r>
      <w:r w:rsidR="003D2EC0">
        <w:rPr>
          <w:rFonts w:eastAsia="Times New Roman"/>
          <w:sz w:val="22"/>
          <w:szCs w:val="22"/>
        </w:rPr>
        <w:t>state changes</w:t>
      </w:r>
      <w:r w:rsidR="00274598">
        <w:rPr>
          <w:rFonts w:eastAsia="Times New Roman"/>
          <w:sz w:val="22"/>
          <w:szCs w:val="22"/>
        </w:rPr>
        <w:t xml:space="preserve"> is given in f</w:t>
      </w:r>
      <w:r w:rsidR="00D15711" w:rsidRPr="00221C2E">
        <w:rPr>
          <w:rFonts w:eastAsia="Times New Roman"/>
          <w:sz w:val="22"/>
          <w:szCs w:val="22"/>
        </w:rPr>
        <w:t xml:space="preserve">igure </w:t>
      </w:r>
      <w:r w:rsidR="00274598">
        <w:rPr>
          <w:rFonts w:eastAsia="Times New Roman"/>
          <w:sz w:val="22"/>
          <w:szCs w:val="22"/>
        </w:rPr>
        <w:t>4.1</w:t>
      </w:r>
      <w:r w:rsidR="00403B5F" w:rsidRPr="00221C2E">
        <w:rPr>
          <w:rFonts w:eastAsia="Times New Roman"/>
          <w:sz w:val="22"/>
          <w:szCs w:val="22"/>
        </w:rPr>
        <w:t xml:space="preserve">, showing how, generally, </w:t>
      </w:r>
      <w:r w:rsidR="00537C4C" w:rsidRPr="00221C2E">
        <w:rPr>
          <w:rFonts w:eastAsia="Times New Roman"/>
          <w:sz w:val="22"/>
          <w:szCs w:val="22"/>
        </w:rPr>
        <w:t xml:space="preserve">endothelial </w:t>
      </w:r>
      <w:r w:rsidR="00403B5F" w:rsidRPr="00221C2E">
        <w:rPr>
          <w:rFonts w:eastAsia="Times New Roman"/>
          <w:sz w:val="22"/>
          <w:szCs w:val="22"/>
        </w:rPr>
        <w:t xml:space="preserve">cells start out being normal </w:t>
      </w:r>
      <w:r w:rsidR="00537C4C" w:rsidRPr="00221C2E">
        <w:rPr>
          <w:rFonts w:eastAsia="Times New Roman"/>
          <w:sz w:val="22"/>
          <w:szCs w:val="22"/>
        </w:rPr>
        <w:t>Proliferating</w:t>
      </w:r>
      <w:r w:rsidR="00403B5F" w:rsidRPr="00221C2E">
        <w:rPr>
          <w:rFonts w:eastAsia="Times New Roman"/>
          <w:sz w:val="22"/>
          <w:szCs w:val="22"/>
        </w:rPr>
        <w:t xml:space="preserve"> cells, then they can either move onto being Quiescent or Senescent. Quiescent cells </w:t>
      </w:r>
      <w:r w:rsidR="00537C4C" w:rsidRPr="00221C2E">
        <w:rPr>
          <w:rFonts w:eastAsia="Times New Roman"/>
          <w:sz w:val="22"/>
          <w:szCs w:val="22"/>
        </w:rPr>
        <w:t>can</w:t>
      </w:r>
      <w:r w:rsidR="00403B5F" w:rsidRPr="00221C2E">
        <w:rPr>
          <w:rFonts w:eastAsia="Times New Roman"/>
          <w:sz w:val="22"/>
          <w:szCs w:val="22"/>
        </w:rPr>
        <w:t xml:space="preserve"> </w:t>
      </w:r>
      <w:r w:rsidR="00537C4C" w:rsidRPr="00221C2E">
        <w:rPr>
          <w:rFonts w:eastAsia="Times New Roman"/>
          <w:sz w:val="22"/>
          <w:szCs w:val="22"/>
        </w:rPr>
        <w:t>revert</w:t>
      </w:r>
      <w:r w:rsidR="00403B5F" w:rsidRPr="00221C2E">
        <w:rPr>
          <w:rFonts w:eastAsia="Times New Roman"/>
          <w:sz w:val="22"/>
          <w:szCs w:val="22"/>
        </w:rPr>
        <w:t xml:space="preserve"> to </w:t>
      </w:r>
      <w:r w:rsidR="00537C4C" w:rsidRPr="00221C2E">
        <w:rPr>
          <w:rFonts w:eastAsia="Times New Roman"/>
          <w:sz w:val="22"/>
          <w:szCs w:val="22"/>
        </w:rPr>
        <w:t>Proliferating</w:t>
      </w:r>
      <w:r w:rsidR="00403B5F" w:rsidRPr="00221C2E">
        <w:rPr>
          <w:rFonts w:eastAsia="Times New Roman"/>
          <w:sz w:val="22"/>
          <w:szCs w:val="22"/>
        </w:rPr>
        <w:t xml:space="preserve"> cells or turn Senescent if they persist long enough. As shown, Senescent cells act as a sink, trapping the cell in that state until the end of the simulation.</w:t>
      </w:r>
      <w:r w:rsidR="00E97A1B" w:rsidRPr="00221C2E">
        <w:rPr>
          <w:rFonts w:eastAsia="Times New Roman"/>
          <w:sz w:val="22"/>
          <w:szCs w:val="22"/>
        </w:rPr>
        <w:br/>
      </w:r>
    </w:p>
    <w:p w14:paraId="737F07CB" w14:textId="0DD08B02" w:rsidR="001765C6" w:rsidRPr="003401CB" w:rsidRDefault="00756882" w:rsidP="00914971">
      <w:pPr>
        <w:pStyle w:val="ListParagraph"/>
        <w:ind w:left="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drawing>
          <wp:inline distT="0" distB="0" distL="0" distR="0" wp14:anchorId="47E939AB" wp14:editId="18CCD2B7">
            <wp:extent cx="1610406" cy="3202940"/>
            <wp:effectExtent l="0" t="0" r="0" b="0"/>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5472" cy="3213016"/>
                    </a:xfrm>
                    <a:prstGeom prst="rect">
                      <a:avLst/>
                    </a:prstGeom>
                    <a:noFill/>
                    <a:ln>
                      <a:noFill/>
                    </a:ln>
                  </pic:spPr>
                </pic:pic>
              </a:graphicData>
            </a:graphic>
          </wp:inline>
        </w:drawing>
      </w:r>
    </w:p>
    <w:p w14:paraId="0FB4C22A" w14:textId="5F1938D2" w:rsidR="0064406C" w:rsidRPr="003401CB" w:rsidRDefault="00274598" w:rsidP="001765C6">
      <w:pPr>
        <w:pStyle w:val="ListParagraph"/>
        <w:ind w:left="50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4.1</w:t>
      </w:r>
      <w:r w:rsidR="0064406C" w:rsidRPr="003401CB">
        <w:rPr>
          <w:rFonts w:ascii="Times New Roman" w:eastAsia="Times New Roman" w:hAnsi="Times New Roman" w:cs="Times New Roman"/>
          <w:sz w:val="22"/>
          <w:szCs w:val="22"/>
        </w:rPr>
        <w:t>: Cellular differentiation</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7570C9F1" w14:textId="1100D450" w:rsidR="00221C2E" w:rsidRPr="00221C2E" w:rsidRDefault="00221C2E" w:rsidP="00221C2E">
      <w:pPr>
        <w:pStyle w:val="Heading3"/>
        <w:rPr>
          <w:rFonts w:ascii="Times New Roman" w:eastAsia="Times New Roman" w:hAnsi="Times New Roman" w:cs="Times New Roman"/>
          <w:color w:val="auto"/>
        </w:rPr>
      </w:pPr>
      <w:bookmarkStart w:id="212" w:name="_Toc513099403"/>
      <w:r w:rsidRPr="00221C2E">
        <w:rPr>
          <w:rFonts w:ascii="Times New Roman" w:eastAsia="Times New Roman" w:hAnsi="Times New Roman" w:cs="Times New Roman"/>
          <w:color w:val="auto"/>
        </w:rPr>
        <w:t xml:space="preserve">4.1.1 </w:t>
      </w:r>
      <w:r w:rsidR="00EB5992" w:rsidRPr="00221C2E">
        <w:rPr>
          <w:rFonts w:ascii="Times New Roman" w:eastAsia="Times New Roman" w:hAnsi="Times New Roman" w:cs="Times New Roman"/>
          <w:color w:val="auto"/>
        </w:rPr>
        <w:t>Cell</w:t>
      </w:r>
      <w:r w:rsidR="004F6D66" w:rsidRPr="00221C2E">
        <w:rPr>
          <w:rFonts w:ascii="Times New Roman" w:eastAsia="Times New Roman" w:hAnsi="Times New Roman" w:cs="Times New Roman"/>
          <w:color w:val="auto"/>
        </w:rPr>
        <w:t>ABM</w:t>
      </w:r>
      <w:bookmarkEnd w:id="212"/>
    </w:p>
    <w:p w14:paraId="57974BE8" w14:textId="3214ED79" w:rsidR="007143B1" w:rsidRPr="00221C2E" w:rsidRDefault="003968FB"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This flow chart shows how the overall </w:t>
      </w:r>
      <w:r w:rsidR="007143B1" w:rsidRPr="00221C2E">
        <w:rPr>
          <w:rFonts w:eastAsia="Times New Roman"/>
          <w:sz w:val="22"/>
          <w:szCs w:val="22"/>
        </w:rPr>
        <w:t xml:space="preserve">main class will run. It </w:t>
      </w:r>
      <w:r w:rsidR="00000E09" w:rsidRPr="00221C2E">
        <w:rPr>
          <w:rFonts w:eastAsia="Times New Roman"/>
          <w:sz w:val="22"/>
          <w:szCs w:val="22"/>
        </w:rPr>
        <w:t>will start</w:t>
      </w:r>
      <w:r w:rsidR="007143B1" w:rsidRPr="00221C2E">
        <w:rPr>
          <w:rFonts w:eastAsia="Times New Roman"/>
          <w:sz w:val="22"/>
          <w:szCs w:val="22"/>
        </w:rPr>
        <w:t xml:space="preserve"> by taking the parameters from the user, initialising the environment with these parameters and ensuring the initial agents aren’t overl</w:t>
      </w:r>
      <w:r w:rsidR="00000E09" w:rsidRPr="00221C2E">
        <w:rPr>
          <w:rFonts w:eastAsia="Times New Roman"/>
          <w:sz w:val="22"/>
          <w:szCs w:val="22"/>
        </w:rPr>
        <w:t>apping. When this is set up, the program will move</w:t>
      </w:r>
      <w:r w:rsidR="007143B1" w:rsidRPr="00221C2E">
        <w:rPr>
          <w:rFonts w:eastAsia="Times New Roman"/>
          <w:sz w:val="22"/>
          <w:szCs w:val="22"/>
        </w:rPr>
        <w:t xml:space="preserve"> into an iterative process of solving the agents (allowing to perform their programmed </w:t>
      </w:r>
      <w:r w:rsidR="00000E09" w:rsidRPr="00221C2E">
        <w:rPr>
          <w:rFonts w:eastAsia="Times New Roman"/>
          <w:sz w:val="22"/>
          <w:szCs w:val="22"/>
        </w:rPr>
        <w:t>rules</w:t>
      </w:r>
      <w:r w:rsidR="007143B1" w:rsidRPr="00221C2E">
        <w:rPr>
          <w:rFonts w:eastAsia="Times New Roman"/>
          <w:sz w:val="22"/>
          <w:szCs w:val="22"/>
        </w:rPr>
        <w:t>), ensuring they aren’t overlapping</w:t>
      </w:r>
      <w:r w:rsidR="00392046" w:rsidRPr="00221C2E">
        <w:rPr>
          <w:rFonts w:eastAsia="Times New Roman"/>
          <w:sz w:val="22"/>
          <w:szCs w:val="22"/>
        </w:rPr>
        <w:t>,</w:t>
      </w:r>
      <w:r w:rsidR="007143B1" w:rsidRPr="00221C2E">
        <w:rPr>
          <w:rFonts w:eastAsia="Times New Roman"/>
          <w:sz w:val="22"/>
          <w:szCs w:val="22"/>
        </w:rPr>
        <w:t xml:space="preserve"> then checking the number of quiescent cells in the environment. If the number of qui</w:t>
      </w:r>
      <w:r w:rsidR="00392046" w:rsidRPr="00221C2E">
        <w:rPr>
          <w:rFonts w:eastAsia="Times New Roman"/>
          <w:sz w:val="22"/>
          <w:szCs w:val="22"/>
        </w:rPr>
        <w:t xml:space="preserve">escent cells is larger than a heuristically found </w:t>
      </w:r>
      <w:r w:rsidR="007143B1" w:rsidRPr="00221C2E">
        <w:rPr>
          <w:rFonts w:eastAsia="Times New Roman"/>
          <w:sz w:val="22"/>
          <w:szCs w:val="22"/>
        </w:rPr>
        <w:t>threshold</w:t>
      </w:r>
      <w:r w:rsidR="00502D44" w:rsidRPr="00221C2E">
        <w:rPr>
          <w:rFonts w:eastAsia="Times New Roman"/>
          <w:sz w:val="22"/>
          <w:szCs w:val="22"/>
        </w:rPr>
        <w:t xml:space="preserve"> a confluence has been formed and</w:t>
      </w:r>
      <w:r w:rsidR="007143B1" w:rsidRPr="00221C2E">
        <w:rPr>
          <w:rFonts w:eastAsia="Times New Roman"/>
          <w:sz w:val="22"/>
          <w:szCs w:val="22"/>
        </w:rPr>
        <w:t xml:space="preserve"> the environment simulates the wound </w:t>
      </w:r>
      <w:r w:rsidR="00502D44" w:rsidRPr="00221C2E">
        <w:rPr>
          <w:rFonts w:eastAsia="Times New Roman"/>
          <w:sz w:val="22"/>
          <w:szCs w:val="22"/>
        </w:rPr>
        <w:t>then continues the</w:t>
      </w:r>
      <w:r w:rsidR="007143B1" w:rsidRPr="00221C2E">
        <w:rPr>
          <w:rFonts w:eastAsia="Times New Roman"/>
          <w:sz w:val="22"/>
          <w:szCs w:val="22"/>
        </w:rPr>
        <w:t xml:space="preserve"> loop. At the e</w:t>
      </w:r>
      <w:r w:rsidR="00000E09" w:rsidRPr="00221C2E">
        <w:rPr>
          <w:rFonts w:eastAsia="Times New Roman"/>
          <w:sz w:val="22"/>
          <w:szCs w:val="22"/>
        </w:rPr>
        <w:t>nd of each iteration, a graph will be</w:t>
      </w:r>
      <w:r w:rsidR="007143B1" w:rsidRPr="00221C2E">
        <w:rPr>
          <w:rFonts w:eastAsia="Times New Roman"/>
          <w:sz w:val="22"/>
          <w:szCs w:val="22"/>
        </w:rPr>
        <w:t xml:space="preserve"> plotted showing the location of each agent on the environment.</w:t>
      </w:r>
    </w:p>
    <w:p w14:paraId="50F50512" w14:textId="29711B83" w:rsidR="007143B1" w:rsidRPr="00221C2E" w:rsidRDefault="007143B1" w:rsidP="00221C2E">
      <w:pPr>
        <w:rPr>
          <w:rFonts w:eastAsia="Times New Roman"/>
          <w:sz w:val="22"/>
          <w:szCs w:val="22"/>
        </w:rPr>
      </w:pPr>
      <w:r w:rsidRPr="00221C2E">
        <w:rPr>
          <w:rFonts w:eastAsia="Times New Roman"/>
          <w:sz w:val="22"/>
          <w:szCs w:val="22"/>
        </w:rPr>
        <w:lastRenderedPageBreak/>
        <w:t xml:space="preserve">When the number of quiescent cells </w:t>
      </w:r>
      <w:proofErr w:type="gramStart"/>
      <w:r w:rsidRPr="00221C2E">
        <w:rPr>
          <w:rFonts w:eastAsia="Times New Roman"/>
          <w:sz w:val="22"/>
          <w:szCs w:val="22"/>
        </w:rPr>
        <w:t>passes</w:t>
      </w:r>
      <w:proofErr w:type="gramEnd"/>
      <w:r w:rsidRPr="00221C2E">
        <w:rPr>
          <w:rFonts w:eastAsia="Times New Roman"/>
          <w:sz w:val="22"/>
          <w:szCs w:val="22"/>
        </w:rPr>
        <w:t xml:space="preserve"> the </w:t>
      </w:r>
      <w:r w:rsidR="00392046" w:rsidRPr="00221C2E">
        <w:rPr>
          <w:rFonts w:eastAsia="Times New Roman"/>
          <w:sz w:val="22"/>
          <w:szCs w:val="22"/>
        </w:rPr>
        <w:t xml:space="preserve">user set </w:t>
      </w:r>
      <w:r w:rsidRPr="00221C2E">
        <w:rPr>
          <w:rFonts w:eastAsia="Times New Roman"/>
          <w:sz w:val="22"/>
          <w:szCs w:val="22"/>
        </w:rPr>
        <w:t xml:space="preserve">threshold for a second time, the simulation is stopped as a confluence </w:t>
      </w:r>
      <w:r w:rsidR="00000E09" w:rsidRPr="00221C2E">
        <w:rPr>
          <w:rFonts w:eastAsia="Times New Roman"/>
          <w:sz w:val="22"/>
          <w:szCs w:val="22"/>
        </w:rPr>
        <w:t>will have</w:t>
      </w:r>
      <w:r w:rsidRPr="00221C2E">
        <w:rPr>
          <w:rFonts w:eastAsia="Times New Roman"/>
          <w:sz w:val="22"/>
          <w:szCs w:val="22"/>
        </w:rPr>
        <w:t xml:space="preserve"> re-formed, this</w:t>
      </w:r>
      <w:r w:rsidR="00000E09" w:rsidRPr="00221C2E">
        <w:rPr>
          <w:rFonts w:eastAsia="Times New Roman"/>
          <w:sz w:val="22"/>
          <w:szCs w:val="22"/>
        </w:rPr>
        <w:t xml:space="preserve"> will</w:t>
      </w:r>
      <w:r w:rsidR="00CC55B9" w:rsidRPr="00221C2E">
        <w:rPr>
          <w:rFonts w:eastAsia="Times New Roman"/>
          <w:sz w:val="22"/>
          <w:szCs w:val="22"/>
        </w:rPr>
        <w:t xml:space="preserve"> also produce</w:t>
      </w:r>
      <w:r w:rsidRPr="00221C2E">
        <w:rPr>
          <w:rFonts w:eastAsia="Times New Roman"/>
          <w:sz w:val="22"/>
          <w:szCs w:val="22"/>
        </w:rPr>
        <w:t xml:space="preserve"> a growth curve of the agents over the iterations.</w:t>
      </w:r>
    </w:p>
    <w:p w14:paraId="4BCAA378" w14:textId="2DE7C08E" w:rsidR="005961A8" w:rsidRPr="003401CB" w:rsidRDefault="00FF4C1C"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17712036" wp14:editId="6A32AAE8">
            <wp:extent cx="2841032" cy="7889240"/>
            <wp:effectExtent l="0" t="0" r="3810" b="1016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532" cy="7954498"/>
                    </a:xfrm>
                    <a:prstGeom prst="rect">
                      <a:avLst/>
                    </a:prstGeom>
                    <a:noFill/>
                    <a:ln>
                      <a:noFill/>
                    </a:ln>
                  </pic:spPr>
                </pic:pic>
              </a:graphicData>
            </a:graphic>
          </wp:inline>
        </w:drawing>
      </w:r>
    </w:p>
    <w:p w14:paraId="7FA20DF8" w14:textId="4977DF8E" w:rsidR="0054792B" w:rsidRDefault="005961A8" w:rsidP="00914971">
      <w:pPr>
        <w:pStyle w:val="ListParagraph"/>
        <w:ind w:left="1440" w:firstLine="720"/>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w:t>
      </w:r>
      <w:r w:rsidR="00274598">
        <w:rPr>
          <w:rFonts w:ascii="Times New Roman" w:eastAsia="Times New Roman" w:hAnsi="Times New Roman" w:cs="Times New Roman"/>
          <w:sz w:val="22"/>
          <w:szCs w:val="22"/>
        </w:rPr>
        <w:t>igure 4.2</w:t>
      </w:r>
      <w:r w:rsidRPr="003401CB">
        <w:rPr>
          <w:rFonts w:ascii="Times New Roman" w:eastAsia="Times New Roman" w:hAnsi="Times New Roman" w:cs="Times New Roman"/>
          <w:sz w:val="22"/>
          <w:szCs w:val="22"/>
        </w:rPr>
        <w:t>: CellABM class overview</w:t>
      </w:r>
    </w:p>
    <w:p w14:paraId="72B47D05" w14:textId="77777777" w:rsidR="00914971" w:rsidRPr="00A93CFA" w:rsidRDefault="00914971" w:rsidP="00914971">
      <w:pPr>
        <w:pStyle w:val="ListParagraph"/>
        <w:ind w:left="1440" w:firstLine="720"/>
        <w:rPr>
          <w:rFonts w:ascii="Times New Roman" w:eastAsia="Times New Roman" w:hAnsi="Times New Roman" w:cs="Times New Roman"/>
          <w:sz w:val="22"/>
          <w:szCs w:val="22"/>
        </w:rPr>
      </w:pPr>
    </w:p>
    <w:p w14:paraId="3E08DD03" w14:textId="04EADB76" w:rsidR="00FC1F91" w:rsidRPr="00274598" w:rsidRDefault="00221C2E" w:rsidP="00221C2E">
      <w:pPr>
        <w:pStyle w:val="Heading3"/>
        <w:rPr>
          <w:rFonts w:ascii="Times New Roman" w:eastAsia="Times New Roman" w:hAnsi="Times New Roman" w:cs="Times New Roman"/>
        </w:rPr>
      </w:pPr>
      <w:bookmarkStart w:id="213" w:name="_Toc513099404"/>
      <w:r w:rsidRPr="00274598">
        <w:rPr>
          <w:rFonts w:ascii="Times New Roman" w:eastAsia="Times New Roman" w:hAnsi="Times New Roman" w:cs="Times New Roman"/>
        </w:rPr>
        <w:lastRenderedPageBreak/>
        <w:t xml:space="preserve">4.1.2 </w:t>
      </w:r>
      <w:r w:rsidR="004F6D66" w:rsidRPr="00274598">
        <w:rPr>
          <w:rFonts w:ascii="Times New Roman" w:eastAsia="Times New Roman" w:hAnsi="Times New Roman" w:cs="Times New Roman"/>
        </w:rPr>
        <w:t xml:space="preserve">Cell </w:t>
      </w:r>
      <w:r w:rsidR="00184E17" w:rsidRPr="00274598">
        <w:rPr>
          <w:rFonts w:ascii="Times New Roman" w:eastAsia="Times New Roman" w:hAnsi="Times New Roman" w:cs="Times New Roman"/>
        </w:rPr>
        <w:t>Transitions</w:t>
      </w:r>
      <w:bookmarkEnd w:id="213"/>
    </w:p>
    <w:p w14:paraId="38A291E2" w14:textId="77777777" w:rsidR="00221C2E" w:rsidRPr="00221C2E" w:rsidRDefault="00221C2E" w:rsidP="00221C2E">
      <w:pPr>
        <w:rPr>
          <w:rFonts w:eastAsia="Times New Roman"/>
          <w:b/>
          <w:szCs w:val="22"/>
        </w:rPr>
      </w:pPr>
    </w:p>
    <w:p w14:paraId="2640B61C" w14:textId="465E8409" w:rsidR="00641B53" w:rsidRPr="00221C2E" w:rsidRDefault="00B42F10" w:rsidP="00221C2E">
      <w:pPr>
        <w:rPr>
          <w:rFonts w:eastAsia="Times New Roman"/>
          <w:sz w:val="22"/>
          <w:szCs w:val="22"/>
        </w:rPr>
      </w:pPr>
      <w:r w:rsidRPr="00221C2E">
        <w:rPr>
          <w:rFonts w:eastAsia="Times New Roman"/>
          <w:sz w:val="22"/>
          <w:szCs w:val="22"/>
        </w:rPr>
        <w:t xml:space="preserve">A more thorough plan of cell evolution </w:t>
      </w:r>
      <w:r w:rsidR="00274598">
        <w:rPr>
          <w:rFonts w:eastAsia="Times New Roman"/>
          <w:sz w:val="22"/>
          <w:szCs w:val="22"/>
        </w:rPr>
        <w:t>is given below in figure 4.3</w:t>
      </w:r>
      <w:r w:rsidRPr="00221C2E">
        <w:rPr>
          <w:rFonts w:eastAsia="Times New Roman"/>
          <w:sz w:val="22"/>
          <w:szCs w:val="22"/>
        </w:rPr>
        <w:t xml:space="preserve">. This shows the </w:t>
      </w:r>
      <w:r w:rsidR="00000E09" w:rsidRPr="00221C2E">
        <w:rPr>
          <w:rFonts w:eastAsia="Times New Roman"/>
          <w:sz w:val="22"/>
          <w:szCs w:val="22"/>
        </w:rPr>
        <w:t xml:space="preserve">intended </w:t>
      </w:r>
      <w:r w:rsidRPr="00221C2E">
        <w:rPr>
          <w:rFonts w:eastAsia="Times New Roman"/>
          <w:sz w:val="22"/>
          <w:szCs w:val="22"/>
        </w:rPr>
        <w:t xml:space="preserve">logic behind each of the cell stages, and how the cells </w:t>
      </w:r>
      <w:r w:rsidR="00000E09" w:rsidRPr="00221C2E">
        <w:rPr>
          <w:rFonts w:eastAsia="Times New Roman"/>
          <w:sz w:val="22"/>
          <w:szCs w:val="22"/>
        </w:rPr>
        <w:t xml:space="preserve">will </w:t>
      </w:r>
      <w:r w:rsidR="00385654" w:rsidRPr="00221C2E">
        <w:rPr>
          <w:rFonts w:eastAsia="Times New Roman"/>
          <w:sz w:val="22"/>
          <w:szCs w:val="22"/>
        </w:rPr>
        <w:t>differentiate</w:t>
      </w:r>
      <w:r w:rsidRPr="00221C2E">
        <w:rPr>
          <w:rFonts w:eastAsia="Times New Roman"/>
          <w:sz w:val="22"/>
          <w:szCs w:val="22"/>
        </w:rPr>
        <w:t xml:space="preserve"> with the simulation</w:t>
      </w:r>
      <w:r w:rsidR="00641B53" w:rsidRPr="00221C2E">
        <w:rPr>
          <w:rFonts w:eastAsia="Times New Roman"/>
          <w:sz w:val="22"/>
          <w:szCs w:val="22"/>
        </w:rPr>
        <w:t xml:space="preserve">. </w:t>
      </w:r>
    </w:p>
    <w:p w14:paraId="04A37022" w14:textId="51C458B1" w:rsidR="00641B53" w:rsidRPr="00221C2E" w:rsidRDefault="00641B53" w:rsidP="00221C2E">
      <w:pPr>
        <w:rPr>
          <w:rFonts w:eastAsia="Times New Roman"/>
          <w:sz w:val="22"/>
          <w:szCs w:val="22"/>
        </w:rPr>
      </w:pPr>
      <w:r w:rsidRPr="00221C2E">
        <w:rPr>
          <w:rFonts w:eastAsia="Times New Roman"/>
          <w:sz w:val="22"/>
          <w:szCs w:val="22"/>
        </w:rPr>
        <w:t xml:space="preserve">The Proliferative cells have both a turnover value and stage value (not shown here). The turnover is the Hayflick Limit </w:t>
      </w:r>
      <w:r w:rsidR="00A00EFE" w:rsidRPr="00221C2E">
        <w:rPr>
          <w:rFonts w:eastAsia="Times New Roman"/>
          <w:sz w:val="22"/>
          <w:szCs w:val="22"/>
        </w:rPr>
        <w:t>[10</w:t>
      </w:r>
      <w:r w:rsidR="002A17EB" w:rsidRPr="00221C2E">
        <w:rPr>
          <w:rFonts w:eastAsia="Times New Roman"/>
          <w:sz w:val="22"/>
          <w:szCs w:val="22"/>
        </w:rPr>
        <w:t xml:space="preserve">] </w:t>
      </w:r>
      <w:r w:rsidRPr="00221C2E">
        <w:rPr>
          <w:rFonts w:eastAsia="Times New Roman"/>
          <w:sz w:val="22"/>
          <w:szCs w:val="22"/>
        </w:rPr>
        <w:t xml:space="preserve">mentioned in the </w:t>
      </w:r>
      <w:r w:rsidR="002A17EB" w:rsidRPr="00221C2E">
        <w:rPr>
          <w:rFonts w:eastAsia="Times New Roman"/>
          <w:sz w:val="22"/>
          <w:szCs w:val="22"/>
        </w:rPr>
        <w:t>Chapter 2.2</w:t>
      </w:r>
      <w:r w:rsidRPr="00221C2E">
        <w:rPr>
          <w:rFonts w:eastAsia="Times New Roman"/>
          <w:sz w:val="22"/>
          <w:szCs w:val="22"/>
        </w:rPr>
        <w:t xml:space="preserve">, and once reached, the proliferative cell </w:t>
      </w:r>
      <w:r w:rsidR="00000E09" w:rsidRPr="00221C2E">
        <w:rPr>
          <w:rFonts w:eastAsia="Times New Roman"/>
          <w:sz w:val="22"/>
          <w:szCs w:val="22"/>
        </w:rPr>
        <w:t xml:space="preserve">will </w:t>
      </w:r>
      <w:r w:rsidRPr="00221C2E">
        <w:rPr>
          <w:rFonts w:eastAsia="Times New Roman"/>
          <w:sz w:val="22"/>
          <w:szCs w:val="22"/>
        </w:rPr>
        <w:t>diff</w:t>
      </w:r>
      <w:r w:rsidR="00000E09" w:rsidRPr="00221C2E">
        <w:rPr>
          <w:rFonts w:eastAsia="Times New Roman"/>
          <w:sz w:val="22"/>
          <w:szCs w:val="22"/>
        </w:rPr>
        <w:t>erentiate</w:t>
      </w:r>
      <w:r w:rsidRPr="00221C2E">
        <w:rPr>
          <w:rFonts w:eastAsia="Times New Roman"/>
          <w:sz w:val="22"/>
          <w:szCs w:val="22"/>
        </w:rPr>
        <w:t xml:space="preserve"> </w:t>
      </w:r>
      <w:r w:rsidR="00000E09" w:rsidRPr="00221C2E">
        <w:rPr>
          <w:rFonts w:eastAsia="Times New Roman"/>
          <w:sz w:val="22"/>
          <w:szCs w:val="22"/>
        </w:rPr>
        <w:t>in</w:t>
      </w:r>
      <w:r w:rsidRPr="00221C2E">
        <w:rPr>
          <w:rFonts w:eastAsia="Times New Roman"/>
          <w:sz w:val="22"/>
          <w:szCs w:val="22"/>
        </w:rPr>
        <w:t xml:space="preserve">to a senescent cell. Cell stage however, </w:t>
      </w:r>
      <w:r w:rsidR="00000E09" w:rsidRPr="00221C2E">
        <w:rPr>
          <w:rFonts w:eastAsia="Times New Roman"/>
          <w:sz w:val="22"/>
          <w:szCs w:val="22"/>
        </w:rPr>
        <w:t>will be</w:t>
      </w:r>
      <w:r w:rsidRPr="00221C2E">
        <w:rPr>
          <w:rFonts w:eastAsia="Times New Roman"/>
          <w:sz w:val="22"/>
          <w:szCs w:val="22"/>
        </w:rPr>
        <w:t xml:space="preserve"> used to track what stage in the cell cycle the cell is at and to decide whether the proliferative cell should undergo mitosis that iteration.</w:t>
      </w:r>
    </w:p>
    <w:p w14:paraId="0D4B33C5" w14:textId="6985C10C" w:rsidR="00641B53" w:rsidRPr="00221C2E" w:rsidRDefault="00BC60AA" w:rsidP="00221C2E">
      <w:pPr>
        <w:rPr>
          <w:rFonts w:eastAsia="Times New Roman"/>
          <w:sz w:val="22"/>
          <w:szCs w:val="22"/>
        </w:rPr>
      </w:pPr>
      <w:r w:rsidRPr="00221C2E">
        <w:rPr>
          <w:rFonts w:eastAsia="Times New Roman"/>
          <w:sz w:val="22"/>
          <w:szCs w:val="22"/>
        </w:rPr>
        <w:t>T</w:t>
      </w:r>
      <w:r w:rsidR="00641B53" w:rsidRPr="00221C2E">
        <w:rPr>
          <w:rFonts w:eastAsia="Times New Roman"/>
          <w:sz w:val="22"/>
          <w:szCs w:val="22"/>
        </w:rPr>
        <w:t xml:space="preserve">he quiescent </w:t>
      </w:r>
      <w:r w:rsidR="00B7316F" w:rsidRPr="00221C2E">
        <w:rPr>
          <w:rFonts w:eastAsia="Times New Roman"/>
          <w:sz w:val="22"/>
          <w:szCs w:val="22"/>
        </w:rPr>
        <w:t xml:space="preserve">and senescent cells only have an age </w:t>
      </w:r>
      <w:r w:rsidR="00641B53" w:rsidRPr="00221C2E">
        <w:rPr>
          <w:rFonts w:eastAsia="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3C36E485" wp14:editId="29AA96F5">
            <wp:extent cx="2276923" cy="6840582"/>
            <wp:effectExtent l="0" t="0" r="9525" b="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5797" cy="7107588"/>
                    </a:xfrm>
                    <a:prstGeom prst="rect">
                      <a:avLst/>
                    </a:prstGeom>
                    <a:noFill/>
                    <a:ln>
                      <a:noFill/>
                    </a:ln>
                  </pic:spPr>
                </pic:pic>
              </a:graphicData>
            </a:graphic>
          </wp:inline>
        </w:drawing>
      </w:r>
    </w:p>
    <w:p w14:paraId="7896AEE4" w14:textId="473EC591" w:rsidR="004F6D66" w:rsidRPr="004E09B2" w:rsidRDefault="00274598" w:rsidP="004E09B2">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4.3</w:t>
      </w:r>
      <w:r w:rsidR="00EE6BA9" w:rsidRPr="003401CB">
        <w:rPr>
          <w:rFonts w:ascii="Times New Roman" w:eastAsia="Times New Roman" w:hAnsi="Times New Roman" w:cs="Times New Roman"/>
          <w:sz w:val="22"/>
          <w:szCs w:val="22"/>
        </w:rPr>
        <w:t xml:space="preserve">: Cell </w:t>
      </w:r>
      <w:r w:rsidR="00E306A2">
        <w:rPr>
          <w:rFonts w:ascii="Times New Roman" w:eastAsia="Times New Roman" w:hAnsi="Times New Roman" w:cs="Times New Roman"/>
          <w:sz w:val="22"/>
          <w:szCs w:val="22"/>
        </w:rPr>
        <w:t>Transition</w:t>
      </w:r>
      <w:r w:rsidR="00EE6BA9" w:rsidRPr="003401CB">
        <w:rPr>
          <w:rFonts w:ascii="Times New Roman" w:eastAsia="Times New Roman" w:hAnsi="Times New Roman" w:cs="Times New Roman"/>
          <w:sz w:val="22"/>
          <w:szCs w:val="22"/>
        </w:rPr>
        <w:t xml:space="preserve"> Steps</w:t>
      </w:r>
    </w:p>
    <w:p w14:paraId="560E77AA" w14:textId="248A4754" w:rsidR="00CA6D75" w:rsidRPr="00CA6D75" w:rsidRDefault="00CA6D75" w:rsidP="00CA6D75">
      <w:pPr>
        <w:pStyle w:val="Heading3"/>
        <w:rPr>
          <w:rFonts w:ascii="Times New Roman" w:eastAsia="Times New Roman" w:hAnsi="Times New Roman" w:cs="Times New Roman"/>
          <w:color w:val="auto"/>
        </w:rPr>
      </w:pPr>
      <w:bookmarkStart w:id="214" w:name="_Toc513099405"/>
      <w:r w:rsidRPr="00CA6D75">
        <w:rPr>
          <w:rFonts w:ascii="Times New Roman" w:eastAsia="Times New Roman" w:hAnsi="Times New Roman" w:cs="Times New Roman"/>
          <w:color w:val="auto"/>
        </w:rPr>
        <w:lastRenderedPageBreak/>
        <w:t xml:space="preserve">4.1.3 </w:t>
      </w:r>
      <w:r w:rsidR="008369A0" w:rsidRPr="00CA6D75">
        <w:rPr>
          <w:rFonts w:ascii="Times New Roman" w:eastAsia="Times New Roman" w:hAnsi="Times New Roman" w:cs="Times New Roman"/>
          <w:color w:val="auto"/>
        </w:rPr>
        <w:t xml:space="preserve">Agent </w:t>
      </w:r>
      <w:r w:rsidR="004F6D66" w:rsidRPr="00CA6D75">
        <w:rPr>
          <w:rFonts w:ascii="Times New Roman" w:eastAsia="Times New Roman" w:hAnsi="Times New Roman" w:cs="Times New Roman"/>
          <w:color w:val="auto"/>
        </w:rPr>
        <w:t>Solve</w:t>
      </w:r>
      <w:bookmarkEnd w:id="214"/>
    </w:p>
    <w:p w14:paraId="6CCCF422" w14:textId="04119438" w:rsidR="00684951" w:rsidRPr="00CA6D75" w:rsidRDefault="00F754DE" w:rsidP="00CA6D75">
      <w:pPr>
        <w:rPr>
          <w:rFonts w:eastAsia="Times New Roman"/>
          <w:sz w:val="22"/>
          <w:szCs w:val="22"/>
        </w:rPr>
      </w:pPr>
      <w:r w:rsidRPr="00CA6D75">
        <w:rPr>
          <w:rFonts w:eastAsia="Times New Roman"/>
          <w:b/>
          <w:sz w:val="22"/>
          <w:szCs w:val="22"/>
        </w:rPr>
        <w:br/>
      </w:r>
      <w:r w:rsidRPr="00CA6D75">
        <w:rPr>
          <w:rFonts w:eastAsia="Times New Roman"/>
          <w:b/>
          <w:sz w:val="22"/>
          <w:szCs w:val="22"/>
        </w:rPr>
        <w:br/>
      </w:r>
      <w:r w:rsidR="000A6A7E" w:rsidRPr="00CA6D75">
        <w:rPr>
          <w:rFonts w:eastAsia="Times New Roman"/>
          <w:sz w:val="22"/>
          <w:szCs w:val="22"/>
        </w:rPr>
        <w:t>This flow chart has been created by looking at the</w:t>
      </w:r>
      <w:r w:rsidR="003B276D" w:rsidRPr="00CA6D75">
        <w:rPr>
          <w:rFonts w:eastAsia="Times New Roman"/>
          <w:sz w:val="22"/>
          <w:szCs w:val="22"/>
        </w:rPr>
        <w:t xml:space="preserve"> current</w:t>
      </w:r>
      <w:r w:rsidR="000A6A7E" w:rsidRPr="00CA6D75">
        <w:rPr>
          <w:rFonts w:eastAsia="Times New Roman"/>
          <w:sz w:val="22"/>
          <w:szCs w:val="22"/>
        </w:rPr>
        <w:t xml:space="preserve"> underlying logic for the agent_solve class in CellABM and including the extra steps required to allow for the new rules and cells the </w:t>
      </w:r>
      <w:r w:rsidR="00DF0098" w:rsidRPr="00CA6D75">
        <w:rPr>
          <w:rFonts w:eastAsia="Times New Roman"/>
          <w:sz w:val="22"/>
          <w:szCs w:val="22"/>
        </w:rPr>
        <w:t>project</w:t>
      </w:r>
      <w:r w:rsidR="000A6A7E" w:rsidRPr="00CA6D75">
        <w:rPr>
          <w:rFonts w:eastAsia="Times New Roman"/>
          <w:sz w:val="22"/>
          <w:szCs w:val="22"/>
        </w:rPr>
        <w:t xml:space="preserve"> requires. </w:t>
      </w:r>
      <w:r w:rsidR="000844D5" w:rsidRPr="00CA6D75">
        <w:rPr>
          <w:rFonts w:eastAsia="Times New Roman"/>
          <w:sz w:val="22"/>
          <w:szCs w:val="22"/>
        </w:rPr>
        <w:t>Each iteration, t</w:t>
      </w:r>
      <w:r w:rsidR="004E780A" w:rsidRPr="00CA6D75">
        <w:rPr>
          <w:rFonts w:eastAsia="Times New Roman"/>
          <w:sz w:val="22"/>
          <w:szCs w:val="22"/>
        </w:rPr>
        <w:t>hese steps will be run on every cell in the model.</w:t>
      </w:r>
    </w:p>
    <w:p w14:paraId="4A96807B" w14:textId="3ED5E8B8" w:rsidR="00164343" w:rsidRPr="00CA6D75" w:rsidRDefault="004E780A" w:rsidP="00CA6D75">
      <w:pPr>
        <w:rPr>
          <w:rFonts w:eastAsia="Times New Roman"/>
          <w:sz w:val="22"/>
          <w:szCs w:val="22"/>
        </w:rPr>
      </w:pPr>
      <w:r w:rsidRPr="00CA6D75">
        <w:rPr>
          <w:rFonts w:eastAsia="Times New Roman"/>
          <w:sz w:val="22"/>
          <w:szCs w:val="22"/>
        </w:rPr>
        <w:t xml:space="preserve">For Proliferative and Quiescent Cells, it is important to test whether they will become Senescent first as </w:t>
      </w:r>
      <w:r w:rsidR="00867A63" w:rsidRPr="00CA6D75">
        <w:rPr>
          <w:rFonts w:eastAsia="Times New Roman"/>
          <w:sz w:val="22"/>
          <w:szCs w:val="22"/>
        </w:rPr>
        <w:t>if this is true it shows the cells</w:t>
      </w:r>
      <w:r w:rsidR="00AC7C38" w:rsidRPr="00CA6D75">
        <w:rPr>
          <w:rFonts w:eastAsia="Times New Roman"/>
          <w:sz w:val="22"/>
          <w:szCs w:val="22"/>
        </w:rPr>
        <w:t xml:space="preserve"> h</w:t>
      </w:r>
      <w:r w:rsidR="00A00EFE" w:rsidRPr="00CA6D75">
        <w:rPr>
          <w:rFonts w:eastAsia="Times New Roman"/>
          <w:sz w:val="22"/>
          <w:szCs w:val="22"/>
        </w:rPr>
        <w:t>ave passed the Hayflick limit [10</w:t>
      </w:r>
      <w:r w:rsidR="00AC7C38" w:rsidRPr="00CA6D75">
        <w:rPr>
          <w:rFonts w:eastAsia="Times New Roman"/>
          <w:sz w:val="22"/>
          <w:szCs w:val="22"/>
        </w:rPr>
        <w:t>]</w:t>
      </w:r>
      <w:r w:rsidR="00867A63" w:rsidRPr="00CA6D75">
        <w:rPr>
          <w:rFonts w:eastAsia="Times New Roman"/>
          <w:sz w:val="22"/>
          <w:szCs w:val="22"/>
        </w:rPr>
        <w:t xml:space="preserve"> as seen in chapter 2.2, and </w:t>
      </w:r>
      <w:proofErr w:type="gramStart"/>
      <w:r w:rsidR="00AC7C38" w:rsidRPr="00CA6D75">
        <w:rPr>
          <w:rFonts w:eastAsia="Times New Roman"/>
          <w:sz w:val="22"/>
          <w:szCs w:val="22"/>
        </w:rPr>
        <w:t xml:space="preserve">in reality, </w:t>
      </w:r>
      <w:r w:rsidR="00867A63" w:rsidRPr="00CA6D75">
        <w:rPr>
          <w:rFonts w:eastAsia="Times New Roman"/>
          <w:sz w:val="22"/>
          <w:szCs w:val="22"/>
        </w:rPr>
        <w:t>their</w:t>
      </w:r>
      <w:proofErr w:type="gramEnd"/>
      <w:r w:rsidR="00867A63" w:rsidRPr="00CA6D75">
        <w:rPr>
          <w:rFonts w:eastAsia="Times New Roman"/>
          <w:sz w:val="22"/>
          <w:szCs w:val="22"/>
        </w:rPr>
        <w:t xml:space="preserve"> telomere ends </w:t>
      </w:r>
      <w:r w:rsidR="00AC7C38" w:rsidRPr="00CA6D75">
        <w:rPr>
          <w:rFonts w:eastAsia="Times New Roman"/>
          <w:sz w:val="22"/>
          <w:szCs w:val="22"/>
        </w:rPr>
        <w:t xml:space="preserve">would </w:t>
      </w:r>
      <w:r w:rsidR="00867A63" w:rsidRPr="00CA6D75">
        <w:rPr>
          <w:rFonts w:eastAsia="Times New Roman"/>
          <w:sz w:val="22"/>
          <w:szCs w:val="22"/>
        </w:rPr>
        <w:t>have passed their critical length</w:t>
      </w:r>
      <w:r w:rsidR="00AC7C38" w:rsidRPr="00CA6D75">
        <w:rPr>
          <w:rFonts w:eastAsia="Times New Roman"/>
          <w:sz w:val="22"/>
          <w:szCs w:val="22"/>
        </w:rPr>
        <w:t xml:space="preserve"> turning the cell s</w:t>
      </w:r>
      <w:r w:rsidR="00867A63" w:rsidRPr="00CA6D75">
        <w:rPr>
          <w:rFonts w:eastAsia="Times New Roman"/>
          <w:sz w:val="22"/>
          <w:szCs w:val="22"/>
        </w:rPr>
        <w:t xml:space="preserve">enescent. </w:t>
      </w:r>
      <w:r w:rsidRPr="00CA6D75">
        <w:rPr>
          <w:rFonts w:eastAsia="Times New Roman"/>
          <w:sz w:val="22"/>
          <w:szCs w:val="22"/>
        </w:rPr>
        <w:t xml:space="preserve"> </w:t>
      </w:r>
    </w:p>
    <w:p w14:paraId="7E591AAD" w14:textId="1E6EEB2A" w:rsidR="00867A63" w:rsidRPr="00CA6D75" w:rsidRDefault="00867A63" w:rsidP="00CA6D75">
      <w:pPr>
        <w:rPr>
          <w:rFonts w:eastAsia="Times New Roman"/>
          <w:sz w:val="22"/>
          <w:szCs w:val="22"/>
        </w:rPr>
      </w:pPr>
      <w:r w:rsidRPr="00CA6D75">
        <w:rPr>
          <w:rFonts w:eastAsia="Times New Roman"/>
          <w:sz w:val="22"/>
          <w:szCs w:val="22"/>
        </w:rPr>
        <w:t xml:space="preserve">Senescent cells are unable to differentiate back to a PC or QC, thus ever iteration they only test to see whether they will under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914971">
      <w:pPr>
        <w:pStyle w:val="ListParagraph"/>
        <w:ind w:left="0"/>
        <w:jc w:val="center"/>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56B4255C">
            <wp:extent cx="4866640" cy="4046796"/>
            <wp:effectExtent l="0" t="0" r="1016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7223" cy="4055596"/>
                    </a:xfrm>
                    <a:prstGeom prst="rect">
                      <a:avLst/>
                    </a:prstGeom>
                    <a:noFill/>
                    <a:ln>
                      <a:noFill/>
                    </a:ln>
                  </pic:spPr>
                </pic:pic>
              </a:graphicData>
            </a:graphic>
          </wp:inline>
        </w:drawing>
      </w:r>
    </w:p>
    <w:p w14:paraId="2614B4EC" w14:textId="6ED02113" w:rsidR="00117156" w:rsidRDefault="00274598" w:rsidP="002B398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4.4</w:t>
      </w:r>
      <w:r w:rsidR="00EE585F" w:rsidRPr="003401CB">
        <w:rPr>
          <w:rFonts w:ascii="Times New Roman" w:eastAsia="Times New Roman" w:hAnsi="Times New Roman" w:cs="Times New Roman"/>
          <w:sz w:val="22"/>
          <w:szCs w:val="22"/>
        </w:rPr>
        <w:t>: Overview of agent_solve class flow</w:t>
      </w:r>
      <w:r w:rsidR="00CA6D75">
        <w:rPr>
          <w:rFonts w:ascii="Times New Roman" w:eastAsia="Times New Roman" w:hAnsi="Times New Roman" w:cs="Times New Roman"/>
          <w:sz w:val="22"/>
          <w:szCs w:val="22"/>
        </w:rPr>
        <w:br/>
      </w:r>
    </w:p>
    <w:p w14:paraId="700527E4" w14:textId="15AC9F69" w:rsidR="00257A78" w:rsidRPr="00CA6D75" w:rsidRDefault="00CA6D75" w:rsidP="00CA6D75">
      <w:pPr>
        <w:pStyle w:val="Heading3"/>
        <w:rPr>
          <w:rFonts w:ascii="Times New Roman" w:eastAsia="Times New Roman" w:hAnsi="Times New Roman" w:cs="Times New Roman"/>
          <w:color w:val="auto"/>
        </w:rPr>
      </w:pPr>
      <w:bookmarkStart w:id="215" w:name="_Toc513099406"/>
      <w:commentRangeStart w:id="216"/>
      <w:r w:rsidRPr="00CA6D75">
        <w:rPr>
          <w:rFonts w:ascii="Times New Roman" w:eastAsia="Times New Roman" w:hAnsi="Times New Roman" w:cs="Times New Roman"/>
          <w:color w:val="auto"/>
        </w:rPr>
        <w:t xml:space="preserve">4.1.4 </w:t>
      </w:r>
      <w:r w:rsidR="0062558D" w:rsidRPr="00CA6D75">
        <w:rPr>
          <w:rFonts w:ascii="Times New Roman" w:eastAsia="Times New Roman" w:hAnsi="Times New Roman" w:cs="Times New Roman"/>
          <w:color w:val="auto"/>
        </w:rPr>
        <w:t>Proliferative Growth</w:t>
      </w:r>
      <w:bookmarkEnd w:id="215"/>
      <w:commentRangeEnd w:id="216"/>
      <w:r w:rsidR="0056699E">
        <w:rPr>
          <w:rStyle w:val="CommentReference"/>
          <w:rFonts w:ascii="Times New Roman" w:eastAsiaTheme="minorHAnsi" w:hAnsi="Times New Roman" w:cs="Times New Roman"/>
          <w:color w:val="auto"/>
        </w:rPr>
        <w:commentReference w:id="216"/>
      </w:r>
    </w:p>
    <w:p w14:paraId="43AF1539" w14:textId="77777777" w:rsidR="00893BBE" w:rsidRPr="00CA6D75" w:rsidRDefault="00893BBE" w:rsidP="00CA6D75">
      <w:pPr>
        <w:rPr>
          <w:rFonts w:eastAsia="Times New Roman"/>
          <w:b/>
          <w:szCs w:val="22"/>
        </w:rPr>
      </w:pPr>
    </w:p>
    <w:p w14:paraId="2ECE15BB" w14:textId="5B21EA3E" w:rsidR="00893BBE" w:rsidRPr="00F21345" w:rsidRDefault="00F21345" w:rsidP="00F21345">
      <w:pPr>
        <w:rPr>
          <w:rFonts w:eastAsia="Times New Roman"/>
          <w:sz w:val="22"/>
          <w:szCs w:val="22"/>
        </w:rPr>
      </w:pPr>
      <w:r>
        <w:rPr>
          <w:rFonts w:eastAsia="Times New Roman"/>
          <w:sz w:val="22"/>
          <w:szCs w:val="22"/>
        </w:rPr>
        <w:t>Every</w:t>
      </w:r>
      <w:r w:rsidR="00893BBE" w:rsidRPr="00F21345">
        <w:rPr>
          <w:rFonts w:eastAsia="Times New Roman"/>
          <w:sz w:val="22"/>
          <w:szCs w:val="22"/>
        </w:rPr>
        <w:t xml:space="preserve"> iteration each proliferative cell increments 1 stage through the cell cycle. As there are 4 stages </w:t>
      </w:r>
      <w:r w:rsidR="003003DF">
        <w:rPr>
          <w:rFonts w:eastAsia="Times New Roman"/>
          <w:sz w:val="22"/>
          <w:szCs w:val="22"/>
        </w:rPr>
        <w:t>in the cell cycle</w:t>
      </w:r>
      <w:r w:rsidR="008378A0">
        <w:rPr>
          <w:rFonts w:eastAsia="Times New Roman"/>
          <w:sz w:val="22"/>
          <w:szCs w:val="22"/>
        </w:rPr>
        <w:t>,</w:t>
      </w:r>
      <w:r w:rsidR="003003DF">
        <w:rPr>
          <w:rFonts w:eastAsia="Times New Roman"/>
          <w:sz w:val="22"/>
          <w:szCs w:val="22"/>
        </w:rPr>
        <w:t xml:space="preserve"> </w:t>
      </w:r>
      <w:r w:rsidR="00893BBE" w:rsidRPr="00F21345">
        <w:rPr>
          <w:rFonts w:eastAsia="Times New Roman"/>
          <w:sz w:val="22"/>
          <w:szCs w:val="22"/>
        </w:rPr>
        <w:t>and the cell needs to double in size by stage 4 to undergo mitosis [3] the followi</w:t>
      </w:r>
      <w:r w:rsidR="003D2EC0" w:rsidRPr="00F21345">
        <w:rPr>
          <w:rFonts w:eastAsia="Times New Roman"/>
          <w:sz w:val="22"/>
          <w:szCs w:val="22"/>
        </w:rPr>
        <w:t>ng algorithm shown in Figure 4.5</w:t>
      </w:r>
      <w:r w:rsidR="00893BBE" w:rsidRPr="00F21345">
        <w:rPr>
          <w:rFonts w:eastAsia="Times New Roman"/>
          <w:sz w:val="22"/>
          <w:szCs w:val="22"/>
        </w:rPr>
        <w:t xml:space="preserve"> was devised. Here no matter what stage each cell is at it will be double its original size before undergoing mitosis. </w:t>
      </w:r>
    </w:p>
    <w:p w14:paraId="5935D37C" w14:textId="10D85B47" w:rsidR="0062558D"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01A1C94" wp14:editId="2A6E3D48">
            <wp:extent cx="3324675" cy="5090370"/>
            <wp:effectExtent l="0" t="0" r="3175" b="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4484" cy="5105389"/>
                    </a:xfrm>
                    <a:prstGeom prst="rect">
                      <a:avLst/>
                    </a:prstGeom>
                    <a:noFill/>
                    <a:ln>
                      <a:noFill/>
                    </a:ln>
                  </pic:spPr>
                </pic:pic>
              </a:graphicData>
            </a:graphic>
          </wp:inline>
        </w:drawing>
      </w:r>
    </w:p>
    <w:p w14:paraId="11476844" w14:textId="38FCFF19" w:rsidR="00257A78" w:rsidRDefault="003D2EC0" w:rsidP="00257A78">
      <w:pPr>
        <w:pStyle w:val="ListParagraph"/>
        <w:jc w:val="center"/>
        <w:rPr>
          <w:rFonts w:eastAsia="Times New Roman"/>
          <w:sz w:val="22"/>
          <w:szCs w:val="22"/>
        </w:rPr>
      </w:pPr>
      <w:r>
        <w:rPr>
          <w:rFonts w:eastAsia="Times New Roman"/>
          <w:sz w:val="22"/>
          <w:szCs w:val="22"/>
        </w:rPr>
        <w:t>Figure 4.5</w:t>
      </w:r>
      <w:r w:rsidR="00257A78">
        <w:rPr>
          <w:rFonts w:eastAsia="Times New Roman"/>
          <w:sz w:val="22"/>
          <w:szCs w:val="22"/>
        </w:rPr>
        <w:t>: How growth is calculated each iteration</w:t>
      </w:r>
    </w:p>
    <w:p w14:paraId="36CA56F9" w14:textId="77777777" w:rsidR="008946D5" w:rsidRPr="00257A78" w:rsidRDefault="008946D5" w:rsidP="00257A78">
      <w:pPr>
        <w:pStyle w:val="ListParagraph"/>
        <w:jc w:val="center"/>
        <w:rPr>
          <w:rFonts w:eastAsia="Times New Roman"/>
          <w:sz w:val="22"/>
          <w:szCs w:val="22"/>
        </w:rPr>
      </w:pPr>
    </w:p>
    <w:p w14:paraId="4887F867" w14:textId="58AF1B44" w:rsidR="00257A78" w:rsidRPr="00CA6D75" w:rsidRDefault="00CA6D75" w:rsidP="00CA6D75">
      <w:pPr>
        <w:pStyle w:val="Heading3"/>
        <w:rPr>
          <w:rFonts w:ascii="Times New Roman" w:eastAsia="Times New Roman" w:hAnsi="Times New Roman" w:cs="Times New Roman"/>
        </w:rPr>
      </w:pPr>
      <w:bookmarkStart w:id="217" w:name="_Toc513099407"/>
      <w:commentRangeStart w:id="218"/>
      <w:r w:rsidRPr="00CA6D75">
        <w:rPr>
          <w:rFonts w:ascii="Times New Roman" w:eastAsia="Times New Roman" w:hAnsi="Times New Roman" w:cs="Times New Roman"/>
        </w:rPr>
        <w:t xml:space="preserve">4.1.5 </w:t>
      </w:r>
      <w:r w:rsidR="0062558D" w:rsidRPr="00CA6D75">
        <w:rPr>
          <w:rFonts w:ascii="Times New Roman" w:eastAsia="Times New Roman" w:hAnsi="Times New Roman" w:cs="Times New Roman"/>
        </w:rPr>
        <w:t>Mitosis</w:t>
      </w:r>
      <w:bookmarkEnd w:id="217"/>
      <w:commentRangeEnd w:id="218"/>
      <w:r w:rsidR="0056699E">
        <w:rPr>
          <w:rStyle w:val="CommentReference"/>
          <w:rFonts w:ascii="Times New Roman" w:eastAsiaTheme="minorHAnsi" w:hAnsi="Times New Roman" w:cs="Times New Roman"/>
          <w:color w:val="auto"/>
        </w:rPr>
        <w:commentReference w:id="218"/>
      </w:r>
    </w:p>
    <w:p w14:paraId="3CA3D7EB" w14:textId="77777777" w:rsidR="00CA6D75" w:rsidRPr="00CA6D75" w:rsidRDefault="00CA6D75" w:rsidP="00CA6D75">
      <w:pPr>
        <w:rPr>
          <w:rFonts w:eastAsia="Times New Roman"/>
          <w:b/>
          <w:szCs w:val="22"/>
        </w:rPr>
      </w:pPr>
    </w:p>
    <w:p w14:paraId="709C755E" w14:textId="44C81220" w:rsidR="008946D5" w:rsidRPr="00CA6D75" w:rsidRDefault="008946D5" w:rsidP="00CA6D75">
      <w:pPr>
        <w:rPr>
          <w:rFonts w:eastAsia="Times New Roman"/>
          <w:sz w:val="22"/>
          <w:szCs w:val="22"/>
        </w:rPr>
      </w:pPr>
      <w:r w:rsidRPr="00CA6D75">
        <w:rPr>
          <w:rFonts w:eastAsia="Times New Roman"/>
          <w:sz w:val="22"/>
          <w:szCs w:val="22"/>
        </w:rPr>
        <w:t xml:space="preserve">After the proliferative cell has undergone growth, </w:t>
      </w:r>
      <w:r w:rsidR="00F30720">
        <w:rPr>
          <w:rFonts w:eastAsia="Times New Roman"/>
          <w:sz w:val="22"/>
          <w:szCs w:val="22"/>
        </w:rPr>
        <w:t>the program</w:t>
      </w:r>
      <w:r w:rsidRPr="00CA6D75">
        <w:rPr>
          <w:rFonts w:eastAsia="Times New Roman"/>
          <w:sz w:val="22"/>
          <w:szCs w:val="22"/>
        </w:rPr>
        <w:t xml:space="preserve"> checks to see whether it can perform mitosis. To qualify, the cell must be in M phase (stage 4) and will be double its starting size. Here the parent cell halves its area, turning into one of the two daughter cells and a new cell is created from the proliferating cell class with the same area as the first daughter cell.</w:t>
      </w:r>
      <w:r w:rsidR="00E37CCD">
        <w:rPr>
          <w:rFonts w:eastAsia="Times New Roman"/>
          <w:sz w:val="22"/>
          <w:szCs w:val="22"/>
        </w:rPr>
        <w:t xml:space="preserve"> If the cell is not in M phase, the program increments the stage of the cell cycle by one and returns it.</w:t>
      </w:r>
    </w:p>
    <w:p w14:paraId="340BCA4F" w14:textId="77777777" w:rsidR="00257A78"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CBD59D5" wp14:editId="7791727B">
            <wp:extent cx="2046063" cy="4301723"/>
            <wp:effectExtent l="0" t="0" r="11430" b="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9715" cy="4309401"/>
                    </a:xfrm>
                    <a:prstGeom prst="rect">
                      <a:avLst/>
                    </a:prstGeom>
                    <a:noFill/>
                    <a:ln>
                      <a:noFill/>
                    </a:ln>
                  </pic:spPr>
                </pic:pic>
              </a:graphicData>
            </a:graphic>
          </wp:inline>
        </w:drawing>
      </w:r>
    </w:p>
    <w:p w14:paraId="4844D086" w14:textId="507CCE13" w:rsidR="002B398E" w:rsidRPr="0062558D" w:rsidRDefault="003D2EC0" w:rsidP="00257A78">
      <w:pPr>
        <w:pStyle w:val="ListParagraph"/>
        <w:jc w:val="center"/>
        <w:rPr>
          <w:rFonts w:eastAsia="Times New Roman"/>
          <w:b/>
          <w:szCs w:val="22"/>
        </w:rPr>
      </w:pPr>
      <w:r>
        <w:rPr>
          <w:rFonts w:eastAsia="Times New Roman"/>
          <w:sz w:val="22"/>
          <w:szCs w:val="22"/>
        </w:rPr>
        <w:t>Figure 4.6</w:t>
      </w:r>
      <w:r w:rsidR="00257A78">
        <w:rPr>
          <w:rFonts w:eastAsia="Times New Roman"/>
          <w:sz w:val="22"/>
          <w:szCs w:val="22"/>
        </w:rPr>
        <w:t>: Mitosis</w:t>
      </w:r>
      <w:r w:rsidR="008946D5">
        <w:rPr>
          <w:rFonts w:eastAsia="Times New Roman"/>
          <w:sz w:val="22"/>
          <w:szCs w:val="22"/>
        </w:rPr>
        <w:t xml:space="preserve"> algorithm</w:t>
      </w:r>
      <w:r w:rsidR="00E14BBF" w:rsidRPr="0062558D">
        <w:rPr>
          <w:rFonts w:eastAsia="Times New Roman"/>
          <w:b/>
          <w:szCs w:val="22"/>
        </w:rPr>
        <w:br/>
      </w:r>
    </w:p>
    <w:p w14:paraId="45CD6D4F" w14:textId="515647D3" w:rsidR="002B398E" w:rsidRPr="003401CB" w:rsidRDefault="002B398E" w:rsidP="00CA6D75">
      <w:pPr>
        <w:rPr>
          <w:rFonts w:eastAsia="Times New Roman"/>
          <w:b/>
          <w:sz w:val="22"/>
          <w:szCs w:val="22"/>
        </w:rPr>
      </w:pPr>
      <w:r w:rsidRPr="003401CB">
        <w:rPr>
          <w:rFonts w:eastAsia="Times New Roman"/>
          <w:color w:val="ED7D31" w:themeColor="accent2"/>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p>
    <w:p w14:paraId="65C1ADAE" w14:textId="5D929168" w:rsidR="00CA6D75" w:rsidRPr="00CA6D75" w:rsidRDefault="004E09B2" w:rsidP="00CA6D75">
      <w:pPr>
        <w:pStyle w:val="Heading2"/>
        <w:rPr>
          <w:rFonts w:ascii="Times New Roman" w:eastAsia="Times New Roman" w:hAnsi="Times New Roman" w:cs="Times New Roman"/>
          <w:color w:val="auto"/>
        </w:rPr>
      </w:pPr>
      <w:bookmarkStart w:id="219" w:name="_Toc513099409"/>
      <w:r>
        <w:rPr>
          <w:rFonts w:ascii="Times New Roman" w:eastAsia="Times New Roman" w:hAnsi="Times New Roman" w:cs="Times New Roman"/>
          <w:color w:val="auto"/>
        </w:rPr>
        <w:t>4.2</w:t>
      </w:r>
      <w:r w:rsidR="00CA6D75" w:rsidRPr="00CA6D75">
        <w:rPr>
          <w:rFonts w:ascii="Times New Roman" w:eastAsia="Times New Roman" w:hAnsi="Times New Roman" w:cs="Times New Roman"/>
          <w:color w:val="auto"/>
        </w:rPr>
        <w:t xml:space="preserve"> C</w:t>
      </w:r>
      <w:r w:rsidR="002B398E" w:rsidRPr="00CA6D75">
        <w:rPr>
          <w:rFonts w:ascii="Times New Roman" w:eastAsia="Times New Roman" w:hAnsi="Times New Roman" w:cs="Times New Roman"/>
          <w:color w:val="auto"/>
        </w:rPr>
        <w:t>lass Diagrams</w:t>
      </w:r>
      <w:bookmarkEnd w:id="219"/>
    </w:p>
    <w:p w14:paraId="74E7403F" w14:textId="537739BC"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635755FA" w14:textId="77777777" w:rsidR="00914971" w:rsidRDefault="002B398E" w:rsidP="00914971">
      <w:pPr>
        <w:jc w:val="center"/>
        <w:rPr>
          <w:rFonts w:eastAsia="Times New Roman"/>
          <w:sz w:val="22"/>
          <w:szCs w:val="22"/>
        </w:rPr>
      </w:pPr>
      <w:r w:rsidRPr="003401CB">
        <w:rPr>
          <w:rFonts w:eastAsia="Times New Roman"/>
          <w:noProof/>
          <w:sz w:val="22"/>
          <w:szCs w:val="22"/>
        </w:rPr>
        <w:lastRenderedPageBreak/>
        <w:drawing>
          <wp:inline distT="0" distB="0" distL="0" distR="0" wp14:anchorId="09B38577" wp14:editId="2E57798C">
            <wp:extent cx="4866640" cy="2396840"/>
            <wp:effectExtent l="0" t="0" r="10160" b="0"/>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784" cy="2401836"/>
                    </a:xfrm>
                    <a:prstGeom prst="rect">
                      <a:avLst/>
                    </a:prstGeom>
                    <a:noFill/>
                    <a:ln>
                      <a:noFill/>
                    </a:ln>
                  </pic:spPr>
                </pic:pic>
              </a:graphicData>
            </a:graphic>
          </wp:inline>
        </w:drawing>
      </w:r>
    </w:p>
    <w:p w14:paraId="4BF261E5" w14:textId="0B239FA6" w:rsidR="002B398E" w:rsidRPr="003401CB" w:rsidRDefault="003D2EC0" w:rsidP="00914971">
      <w:pPr>
        <w:jc w:val="center"/>
        <w:rPr>
          <w:rFonts w:eastAsia="Times New Roman"/>
          <w:b/>
          <w:sz w:val="22"/>
          <w:szCs w:val="22"/>
        </w:rPr>
      </w:pPr>
      <w:r>
        <w:rPr>
          <w:rFonts w:eastAsia="Times New Roman"/>
          <w:sz w:val="22"/>
          <w:szCs w:val="22"/>
        </w:rPr>
        <w:t>Figure 4.7</w:t>
      </w:r>
      <w:r w:rsidR="002B398E" w:rsidRPr="003401CB">
        <w:rPr>
          <w:rFonts w:eastAsia="Times New Roman"/>
          <w:sz w:val="22"/>
          <w:szCs w:val="22"/>
        </w:rPr>
        <w:t>: Class diagram of CellABM</w:t>
      </w:r>
      <w:r w:rsidR="002B398E" w:rsidRPr="003401CB">
        <w:rPr>
          <w:rFonts w:eastAsia="Times New Roman"/>
          <w:b/>
          <w:sz w:val="22"/>
          <w:szCs w:val="22"/>
        </w:rPr>
        <w:br/>
      </w:r>
    </w:p>
    <w:p w14:paraId="2C04D776" w14:textId="09502EB9" w:rsidR="00DB75A7" w:rsidRPr="00DB75A7" w:rsidRDefault="004E09B2" w:rsidP="00DB75A7">
      <w:pPr>
        <w:pStyle w:val="Heading2"/>
        <w:rPr>
          <w:rFonts w:ascii="Times New Roman" w:eastAsia="Times New Roman" w:hAnsi="Times New Roman" w:cs="Times New Roman"/>
          <w:color w:val="auto"/>
        </w:rPr>
      </w:pPr>
      <w:bookmarkStart w:id="220" w:name="_Toc513099410"/>
      <w:r>
        <w:rPr>
          <w:rFonts w:ascii="Times New Roman" w:eastAsia="Times New Roman" w:hAnsi="Times New Roman" w:cs="Times New Roman"/>
          <w:color w:val="auto"/>
        </w:rPr>
        <w:t>4.3</w:t>
      </w:r>
      <w:r w:rsidR="00DB75A7" w:rsidRPr="00DB75A7">
        <w:rPr>
          <w:rFonts w:ascii="Times New Roman" w:eastAsia="Times New Roman" w:hAnsi="Times New Roman" w:cs="Times New Roman"/>
          <w:color w:val="auto"/>
        </w:rPr>
        <w:t xml:space="preserve"> </w:t>
      </w:r>
      <w:r w:rsidR="002B398E" w:rsidRPr="00DB75A7">
        <w:rPr>
          <w:rFonts w:ascii="Times New Roman" w:eastAsia="Times New Roman" w:hAnsi="Times New Roman" w:cs="Times New Roman"/>
          <w:color w:val="auto"/>
        </w:rPr>
        <w:t>Environment</w:t>
      </w:r>
      <w:bookmarkEnd w:id="220"/>
    </w:p>
    <w:p w14:paraId="2CA26064" w14:textId="4239119F" w:rsidR="002B398E" w:rsidRPr="00DB75A7" w:rsidRDefault="002B398E" w:rsidP="00DB75A7">
      <w:pPr>
        <w:rPr>
          <w:rFonts w:eastAsia="Times New Roman"/>
          <w:b/>
          <w:sz w:val="22"/>
          <w:szCs w:val="22"/>
        </w:rPr>
      </w:pPr>
      <w:r w:rsidRPr="00DB75A7">
        <w:rPr>
          <w:rFonts w:eastAsia="Times New Roman"/>
          <w:b/>
          <w:sz w:val="22"/>
          <w:szCs w:val="22"/>
        </w:rPr>
        <w:br/>
      </w:r>
      <w:r w:rsidRPr="00DB75A7">
        <w:rPr>
          <w:rFonts w:eastAsia="Times New Roman"/>
          <w:sz w:val="22"/>
          <w:szCs w:val="22"/>
        </w:rPr>
        <w:t xml:space="preserve">At the beginning of the program, the user will define several key parameters used to initialise the environment. Notably, the size (in micrometres), the number of starting Proliferating Cells and the number of starting Senescent Cells. This allows the user to define cell ratios for differing patient ages in accordance with the research question. </w:t>
      </w:r>
    </w:p>
    <w:p w14:paraId="6C5899C4" w14:textId="77777777" w:rsidR="002B398E" w:rsidRPr="00DB75A7" w:rsidRDefault="002B398E" w:rsidP="00DB75A7">
      <w:pPr>
        <w:rPr>
          <w:rFonts w:eastAsia="Times New Roman"/>
          <w:b/>
          <w:sz w:val="22"/>
          <w:szCs w:val="22"/>
        </w:rPr>
      </w:pPr>
      <w:r w:rsidRPr="00DB75A7">
        <w:rPr>
          <w:rFonts w:eastAsia="Times New Roman"/>
          <w:sz w:val="22"/>
          <w:szCs w:val="22"/>
        </w:rPr>
        <w:t xml:space="preserve">The Environment class creates the starting agents with a random set of parameters taken from a distributed range given, and appends them to a list of starting agents. </w:t>
      </w:r>
    </w:p>
    <w:p w14:paraId="1E0FF24F" w14:textId="77777777" w:rsidR="002B398E" w:rsidRPr="00DB75A7" w:rsidRDefault="002B398E" w:rsidP="00DB75A7">
      <w:pPr>
        <w:rPr>
          <w:rFonts w:eastAsia="Times New Roman"/>
          <w:color w:val="FF0000"/>
          <w:sz w:val="22"/>
          <w:szCs w:val="22"/>
        </w:rPr>
      </w:pPr>
      <w:r w:rsidRPr="00DB75A7">
        <w:rPr>
          <w:rFonts w:eastAsia="Times New Roman"/>
          <w:sz w:val="22"/>
          <w:szCs w:val="22"/>
        </w:rPr>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DB75A7">
        <w:rPr>
          <w:rFonts w:eastAsia="Times New Roman"/>
          <w:color w:val="FF0000"/>
          <w:sz w:val="22"/>
          <w:szCs w:val="22"/>
        </w:rPr>
        <w:t xml:space="preserve"> </w:t>
      </w:r>
    </w:p>
    <w:p w14:paraId="13008A96" w14:textId="64CF8F26" w:rsidR="002B398E" w:rsidRPr="00F345B6" w:rsidRDefault="002B398E" w:rsidP="00DB75A7">
      <w:pPr>
        <w:rPr>
          <w:rFonts w:eastAsia="Times New Roman"/>
          <w:sz w:val="22"/>
          <w:szCs w:val="22"/>
        </w:rPr>
      </w:pPr>
      <w:r w:rsidRPr="00F345B6">
        <w:rPr>
          <w:rFonts w:eastAsia="Times New Roman"/>
          <w:sz w:val="22"/>
          <w:szCs w:val="22"/>
        </w:rPr>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4B3E96F7" w:rsidR="00C65769" w:rsidRPr="00DB75A7" w:rsidRDefault="004E09B2" w:rsidP="00DB75A7">
      <w:pPr>
        <w:pStyle w:val="Heading2"/>
        <w:rPr>
          <w:rFonts w:ascii="Times New Roman" w:eastAsia="Times New Roman" w:hAnsi="Times New Roman" w:cs="Times New Roman"/>
          <w:color w:val="auto"/>
        </w:rPr>
      </w:pPr>
      <w:bookmarkStart w:id="221" w:name="_Toc513099411"/>
      <w:r>
        <w:rPr>
          <w:rFonts w:ascii="Times New Roman" w:eastAsia="Times New Roman" w:hAnsi="Times New Roman" w:cs="Times New Roman"/>
          <w:color w:val="auto"/>
        </w:rPr>
        <w:t>4.4</w:t>
      </w:r>
      <w:r w:rsidR="00DB75A7" w:rsidRPr="00DB75A7">
        <w:rPr>
          <w:rFonts w:ascii="Times New Roman" w:eastAsia="Times New Roman" w:hAnsi="Times New Roman" w:cs="Times New Roman"/>
          <w:color w:val="auto"/>
        </w:rPr>
        <w:t xml:space="preserve"> </w:t>
      </w:r>
      <w:r w:rsidR="00263861" w:rsidRPr="00DB75A7">
        <w:rPr>
          <w:rFonts w:ascii="Times New Roman" w:eastAsia="Times New Roman" w:hAnsi="Times New Roman" w:cs="Times New Roman"/>
          <w:color w:val="auto"/>
        </w:rPr>
        <w:t>Simulations to Run</w:t>
      </w:r>
      <w:bookmarkEnd w:id="221"/>
    </w:p>
    <w:p w14:paraId="234DA42A" w14:textId="77777777" w:rsidR="00DB75A7" w:rsidRPr="00DB75A7" w:rsidRDefault="00DB75A7" w:rsidP="00DB75A7">
      <w:pPr>
        <w:rPr>
          <w:rFonts w:eastAsia="Times New Roman"/>
          <w:b/>
          <w:szCs w:val="22"/>
        </w:rPr>
      </w:pPr>
    </w:p>
    <w:p w14:paraId="1D8A50C2" w14:textId="31E9C5AA" w:rsidR="000E2293" w:rsidRPr="00F345B6" w:rsidRDefault="00263861" w:rsidP="00DB75A7">
      <w:pPr>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A00EFE" w:rsidRPr="00A00EFE">
        <w:rPr>
          <w:sz w:val="22"/>
          <w:szCs w:val="22"/>
        </w:rPr>
        <w:t>13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1FDBF441" w:rsidR="009F3252" w:rsidRPr="00F345B6" w:rsidRDefault="009E57AA" w:rsidP="00DB75A7">
      <w:pPr>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r w:rsidR="003D2EC0" w:rsidRPr="00F345B6">
        <w:rPr>
          <w:rFonts w:eastAsia="Times New Roman"/>
          <w:sz w:val="22"/>
          <w:szCs w:val="22"/>
        </w:rPr>
        <w:t>too</w:t>
      </w:r>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301CDB89" w:rsidR="00A81001" w:rsidRPr="00F345B6" w:rsidRDefault="00A74319" w:rsidP="00DB75A7">
      <w:pPr>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m) on an area of 1mm by 1mm</w:t>
      </w:r>
      <w:r w:rsidR="00090EDC" w:rsidRPr="00A00EFE">
        <w:rPr>
          <w:rFonts w:eastAsia="Times New Roman"/>
          <w:sz w:val="22"/>
          <w:szCs w:val="22"/>
        </w:rPr>
        <w:t xml:space="preserve"> [</w:t>
      </w:r>
      <w:r w:rsidR="00A00EFE" w:rsidRPr="00A00EFE">
        <w:rPr>
          <w:rFonts w:eastAsia="Times New Roman"/>
          <w:sz w:val="22"/>
          <w:szCs w:val="22"/>
        </w:rPr>
        <w:t>27</w:t>
      </w:r>
      <w:r w:rsidR="00090EDC" w:rsidRPr="00A00EFE">
        <w:rPr>
          <w:rFonts w:eastAsia="Times New Roman"/>
          <w:sz w:val="22"/>
          <w:szCs w:val="22"/>
        </w:rPr>
        <w:t>]</w:t>
      </w:r>
      <w:r w:rsidR="00090EDC" w:rsidRPr="00F345B6">
        <w:rPr>
          <w:rFonts w:eastAsia="Times New Roman"/>
          <w:sz w:val="22"/>
          <w:szCs w:val="22"/>
        </w:rPr>
        <w:t xml:space="preserve">. </w:t>
      </w:r>
    </w:p>
    <w:p w14:paraId="14D26F95" w14:textId="6608F317" w:rsidR="00F42394" w:rsidRPr="00226F61" w:rsidRDefault="00AE01DE">
      <w:pPr>
        <w:rPr>
          <w:rFonts w:eastAsia="Times New Roman"/>
          <w:sz w:val="22"/>
          <w:szCs w:val="22"/>
        </w:rPr>
      </w:pP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p>
    <w:p w14:paraId="76BFA207" w14:textId="42E60CE9" w:rsidR="00DB75A7" w:rsidRDefault="00DB75A7" w:rsidP="00DB75A7">
      <w:pPr>
        <w:pStyle w:val="Heading1"/>
      </w:pPr>
      <w:bookmarkStart w:id="222" w:name="_Toc513099412"/>
      <w:commentRangeStart w:id="223"/>
      <w:r>
        <w:lastRenderedPageBreak/>
        <w:t xml:space="preserve">5 </w:t>
      </w:r>
      <w:r w:rsidR="00F42394" w:rsidRPr="00DB75A7">
        <w:t>Implementation and Testing</w:t>
      </w:r>
      <w:bookmarkEnd w:id="222"/>
      <w:r>
        <w:br/>
      </w:r>
      <w:commentRangeEnd w:id="223"/>
      <w:r w:rsidR="0056699E">
        <w:rPr>
          <w:rStyle w:val="CommentReference"/>
          <w:b w:val="0"/>
          <w:bCs w:val="0"/>
          <w:kern w:val="0"/>
        </w:rPr>
        <w:commentReference w:id="223"/>
      </w:r>
    </w:p>
    <w:p w14:paraId="2B0D58ED" w14:textId="55142DEF" w:rsidR="00BB4E8D" w:rsidRPr="00DB75A7" w:rsidRDefault="0013007D" w:rsidP="00DB75A7">
      <w:pPr>
        <w:rPr>
          <w:rFonts w:eastAsia="Times New Roman"/>
          <w:b/>
          <w:sz w:val="22"/>
          <w:szCs w:val="22"/>
        </w:rPr>
      </w:pPr>
      <w:r w:rsidRPr="00DB75A7">
        <w:rPr>
          <w:rFonts w:eastAsia="Times New Roman"/>
          <w:sz w:val="22"/>
          <w:szCs w:val="22"/>
        </w:rPr>
        <w:t xml:space="preserve">This </w:t>
      </w:r>
      <w:r w:rsidR="00087354" w:rsidRPr="00DB75A7">
        <w:rPr>
          <w:rFonts w:eastAsia="Times New Roman"/>
          <w:sz w:val="22"/>
          <w:szCs w:val="22"/>
        </w:rPr>
        <w:t>chapter</w:t>
      </w:r>
      <w:r w:rsidRPr="00DB75A7">
        <w:rPr>
          <w:rFonts w:eastAsia="Times New Roman"/>
          <w:sz w:val="22"/>
          <w:szCs w:val="22"/>
        </w:rPr>
        <w:t xml:space="preserve"> is concerned with the final process involved with implementing the background logic to produce the desired emergent behaviours. It will go t</w:t>
      </w:r>
      <w:r w:rsidR="00797494" w:rsidRPr="00DB75A7">
        <w:rPr>
          <w:rFonts w:eastAsia="Times New Roman"/>
          <w:sz w:val="22"/>
          <w:szCs w:val="22"/>
        </w:rPr>
        <w:t>hrough the rules outlined in 3.2</w:t>
      </w:r>
      <w:r w:rsidRPr="00DB75A7">
        <w:rPr>
          <w:rFonts w:eastAsia="Times New Roman"/>
          <w:sz w:val="22"/>
          <w:szCs w:val="22"/>
        </w:rPr>
        <w:t>.3 in detail</w:t>
      </w:r>
      <w:r w:rsidR="00E3583E" w:rsidRPr="00DB75A7">
        <w:rPr>
          <w:rFonts w:eastAsia="Times New Roman"/>
          <w:sz w:val="22"/>
          <w:szCs w:val="22"/>
        </w:rPr>
        <w:t>, t</w:t>
      </w:r>
      <w:r w:rsidRPr="00DB75A7">
        <w:rPr>
          <w:rFonts w:eastAsia="Times New Roman"/>
          <w:sz w:val="22"/>
          <w:szCs w:val="22"/>
        </w:rPr>
        <w:t xml:space="preserve">hen move onto </w:t>
      </w:r>
      <w:r w:rsidR="00E3583E" w:rsidRPr="00DB75A7">
        <w:rPr>
          <w:rFonts w:eastAsia="Times New Roman"/>
          <w:sz w:val="22"/>
          <w:szCs w:val="22"/>
        </w:rPr>
        <w:t>unit and face testing of these rules</w:t>
      </w:r>
      <w:r w:rsidRPr="00DB75A7">
        <w:rPr>
          <w:rFonts w:eastAsia="Times New Roman"/>
          <w:sz w:val="22"/>
          <w:szCs w:val="22"/>
        </w:rPr>
        <w:t xml:space="preserve">. </w:t>
      </w:r>
      <w:r w:rsidR="00243EE1" w:rsidRPr="00DB75A7">
        <w:rPr>
          <w:rFonts w:eastAsia="Times New Roman"/>
          <w:b/>
          <w:sz w:val="22"/>
          <w:szCs w:val="22"/>
        </w:rPr>
        <w:br/>
      </w:r>
    </w:p>
    <w:p w14:paraId="77FBEF3E" w14:textId="126C390E" w:rsidR="00DB75A7" w:rsidRPr="00DB75A7" w:rsidRDefault="00DB75A7" w:rsidP="00DB75A7">
      <w:pPr>
        <w:pStyle w:val="Heading2"/>
        <w:rPr>
          <w:rFonts w:ascii="Times New Roman" w:eastAsia="Times New Roman" w:hAnsi="Times New Roman" w:cs="Times New Roman"/>
          <w:color w:val="auto"/>
        </w:rPr>
      </w:pPr>
      <w:bookmarkStart w:id="224" w:name="_Toc513099413"/>
      <w:r w:rsidRPr="00DB75A7">
        <w:rPr>
          <w:rFonts w:ascii="Times New Roman" w:eastAsia="Times New Roman" w:hAnsi="Times New Roman" w:cs="Times New Roman"/>
          <w:color w:val="auto"/>
        </w:rPr>
        <w:t xml:space="preserve">5.1 </w:t>
      </w:r>
      <w:r w:rsidR="00C61608" w:rsidRPr="00DB75A7">
        <w:rPr>
          <w:rFonts w:ascii="Times New Roman" w:eastAsia="Times New Roman" w:hAnsi="Times New Roman" w:cs="Times New Roman"/>
          <w:color w:val="auto"/>
        </w:rPr>
        <w:t>Implementation</w:t>
      </w:r>
      <w:bookmarkEnd w:id="224"/>
    </w:p>
    <w:p w14:paraId="12E3F875" w14:textId="77777777" w:rsidR="00DB75A7" w:rsidRDefault="00DB75A7" w:rsidP="00DB75A7">
      <w:pPr>
        <w:pStyle w:val="ListParagraph"/>
        <w:ind w:left="500"/>
        <w:rPr>
          <w:rFonts w:ascii="Times New Roman" w:eastAsia="Times New Roman" w:hAnsi="Times New Roman" w:cs="Times New Roman"/>
          <w:szCs w:val="22"/>
        </w:rPr>
      </w:pPr>
    </w:p>
    <w:p w14:paraId="5E1BDE7D" w14:textId="134D64F5" w:rsidR="00FE58A1" w:rsidRPr="00E37CCD" w:rsidRDefault="00661C68" w:rsidP="00DB75A7">
      <w:pPr>
        <w:pStyle w:val="ListParagraph"/>
        <w:ind w:left="0"/>
        <w:rPr>
          <w:rFonts w:ascii="Times New Roman" w:eastAsia="Times New Roman" w:hAnsi="Times New Roman" w:cs="Times New Roman"/>
          <w:szCs w:val="22"/>
        </w:rPr>
      </w:pPr>
      <w:r w:rsidRPr="00E37CCD">
        <w:rPr>
          <w:rFonts w:ascii="Times New Roman" w:eastAsia="Times New Roman" w:hAnsi="Times New Roman" w:cs="Times New Roman"/>
          <w:sz w:val="22"/>
          <w:szCs w:val="22"/>
        </w:rPr>
        <w:t>CellABM already had several sections of the program and logic developed</w:t>
      </w:r>
      <w:r w:rsidR="00417BAD" w:rsidRPr="00E37CCD">
        <w:rPr>
          <w:rFonts w:ascii="Times New Roman" w:eastAsia="Times New Roman" w:hAnsi="Times New Roman" w:cs="Times New Roman"/>
          <w:sz w:val="22"/>
          <w:szCs w:val="22"/>
        </w:rPr>
        <w:t>, including overlap correction, basic cell agents, environment initialisation and basic cell interactions</w:t>
      </w:r>
      <w:r w:rsidRPr="00E37CCD">
        <w:rPr>
          <w:rFonts w:ascii="Times New Roman" w:eastAsia="Times New Roman" w:hAnsi="Times New Roman" w:cs="Times New Roman"/>
          <w:sz w:val="22"/>
          <w:szCs w:val="22"/>
        </w:rPr>
        <w:t xml:space="preserve">; </w:t>
      </w:r>
      <w:r w:rsidR="00C61608" w:rsidRPr="00E37CCD">
        <w:rPr>
          <w:rFonts w:ascii="Times New Roman" w:eastAsia="Times New Roman" w:hAnsi="Times New Roman" w:cs="Times New Roman"/>
          <w:sz w:val="22"/>
          <w:szCs w:val="22"/>
        </w:rPr>
        <w:t>therefore,</w:t>
      </w:r>
      <w:r w:rsidRPr="00E37CCD">
        <w:rPr>
          <w:rFonts w:ascii="Times New Roman" w:eastAsia="Times New Roman" w:hAnsi="Times New Roman" w:cs="Times New Roman"/>
          <w:sz w:val="22"/>
          <w:szCs w:val="22"/>
        </w:rPr>
        <w:t xml:space="preserve"> this chapter will focus on the areas of the program that </w:t>
      </w:r>
      <w:r w:rsidR="00F078D6" w:rsidRPr="00E37CCD">
        <w:rPr>
          <w:rFonts w:ascii="Times New Roman" w:eastAsia="Times New Roman" w:hAnsi="Times New Roman" w:cs="Times New Roman"/>
          <w:sz w:val="22"/>
          <w:szCs w:val="22"/>
        </w:rPr>
        <w:t>have been</w:t>
      </w:r>
      <w:r w:rsidRPr="00E37CCD">
        <w:rPr>
          <w:rFonts w:ascii="Times New Roman" w:eastAsia="Times New Roman" w:hAnsi="Times New Roman" w:cs="Times New Roman"/>
          <w:sz w:val="22"/>
          <w:szCs w:val="22"/>
        </w:rPr>
        <w:t xml:space="preserve"> changed or developed to produce the required emergent behaviour and observations.</w:t>
      </w:r>
      <w:r w:rsidR="00CE385D" w:rsidRPr="00E37CCD">
        <w:rPr>
          <w:rFonts w:ascii="Times New Roman" w:eastAsia="Times New Roman" w:hAnsi="Times New Roman" w:cs="Times New Roman"/>
          <w:sz w:val="22"/>
          <w:szCs w:val="22"/>
        </w:rPr>
        <w:br/>
        <w:t>Cell</w:t>
      </w:r>
      <w:r w:rsidR="003846E9" w:rsidRPr="00E37CCD">
        <w:rPr>
          <w:rFonts w:ascii="Times New Roman" w:eastAsia="Times New Roman" w:hAnsi="Times New Roman" w:cs="Times New Roman"/>
          <w:sz w:val="22"/>
          <w:szCs w:val="22"/>
        </w:rPr>
        <w:t>ABM was originally written in Python 2.7</w:t>
      </w:r>
      <w:r w:rsidR="00905549" w:rsidRPr="00E37CCD">
        <w:rPr>
          <w:rFonts w:ascii="Times New Roman" w:eastAsia="Times New Roman" w:hAnsi="Times New Roman" w:cs="Times New Roman"/>
          <w:sz w:val="22"/>
          <w:szCs w:val="22"/>
        </w:rPr>
        <w:t xml:space="preserve"> which was released in 2010 but is seen as the legacy version </w:t>
      </w:r>
      <w:r w:rsidR="00CE385D" w:rsidRPr="00E37CCD">
        <w:rPr>
          <w:rFonts w:ascii="Times New Roman" w:eastAsia="Times New Roman" w:hAnsi="Times New Roman" w:cs="Times New Roman"/>
          <w:sz w:val="22"/>
          <w:szCs w:val="22"/>
        </w:rPr>
        <w:t>of the language, with Python 3.6</w:t>
      </w:r>
      <w:r w:rsidR="00905549" w:rsidRPr="00E37CCD">
        <w:rPr>
          <w:rFonts w:ascii="Times New Roman" w:eastAsia="Times New Roman" w:hAnsi="Times New Roman" w:cs="Times New Roman"/>
          <w:sz w:val="22"/>
          <w:szCs w:val="22"/>
        </w:rPr>
        <w:t xml:space="preserve"> being the supported language of choice for present and future program</w:t>
      </w:r>
      <w:r w:rsidR="00914971" w:rsidRPr="00E37CCD">
        <w:rPr>
          <w:rFonts w:ascii="Times New Roman" w:eastAsia="Times New Roman" w:hAnsi="Times New Roman" w:cs="Times New Roman"/>
          <w:sz w:val="22"/>
          <w:szCs w:val="22"/>
        </w:rPr>
        <w:t>s</w:t>
      </w:r>
      <w:r w:rsidR="00905549" w:rsidRPr="00E37CCD">
        <w:rPr>
          <w:rFonts w:ascii="Times New Roman" w:eastAsia="Times New Roman" w:hAnsi="Times New Roman" w:cs="Times New Roman"/>
          <w:sz w:val="22"/>
          <w:szCs w:val="22"/>
        </w:rPr>
        <w:t>.</w:t>
      </w:r>
      <w:r w:rsidR="00C65A12" w:rsidRPr="00E37CCD">
        <w:rPr>
          <w:rFonts w:ascii="Times New Roman" w:eastAsia="Times New Roman" w:hAnsi="Times New Roman" w:cs="Times New Roman"/>
          <w:sz w:val="22"/>
          <w:szCs w:val="22"/>
        </w:rPr>
        <w:t xml:space="preserve"> Thankfully man</w:t>
      </w:r>
      <w:r w:rsidR="00CE385D" w:rsidRPr="00E37CCD">
        <w:rPr>
          <w:rFonts w:ascii="Times New Roman" w:eastAsia="Times New Roman" w:hAnsi="Times New Roman" w:cs="Times New Roman"/>
          <w:sz w:val="22"/>
          <w:szCs w:val="22"/>
        </w:rPr>
        <w:t>y of the modules from Python 2.7</w:t>
      </w:r>
      <w:r w:rsidR="00C65A12" w:rsidRPr="00E37CCD">
        <w:rPr>
          <w:rFonts w:ascii="Times New Roman" w:eastAsia="Times New Roman" w:hAnsi="Times New Roman" w:cs="Times New Roman"/>
          <w:sz w:val="22"/>
          <w:szCs w:val="22"/>
        </w:rPr>
        <w:t xml:space="preserve"> have been ported over to Pyt</w:t>
      </w:r>
      <w:r w:rsidR="00CE385D" w:rsidRPr="00E37CCD">
        <w:rPr>
          <w:rFonts w:ascii="Times New Roman" w:eastAsia="Times New Roman" w:hAnsi="Times New Roman" w:cs="Times New Roman"/>
          <w:sz w:val="22"/>
          <w:szCs w:val="22"/>
        </w:rPr>
        <w:t>hon 3.6</w:t>
      </w:r>
      <w:r w:rsidR="003029B1" w:rsidRPr="00E37CCD">
        <w:rPr>
          <w:rFonts w:ascii="Times New Roman" w:eastAsia="Times New Roman" w:hAnsi="Times New Roman" w:cs="Times New Roman"/>
          <w:sz w:val="22"/>
          <w:szCs w:val="22"/>
        </w:rPr>
        <w:t xml:space="preserve">, such as NumPy </w:t>
      </w:r>
      <w:r w:rsidR="00CE385D" w:rsidRPr="00E37CCD">
        <w:rPr>
          <w:rFonts w:ascii="Times New Roman" w:eastAsia="Times New Roman" w:hAnsi="Times New Roman" w:cs="Times New Roman"/>
          <w:sz w:val="22"/>
          <w:szCs w:val="22"/>
        </w:rPr>
        <w:t>which Cell</w:t>
      </w:r>
      <w:r w:rsidR="00C65A12" w:rsidRPr="00E37CCD">
        <w:rPr>
          <w:rFonts w:ascii="Times New Roman" w:eastAsia="Times New Roman" w:hAnsi="Times New Roman" w:cs="Times New Roman"/>
          <w:sz w:val="22"/>
          <w:szCs w:val="22"/>
        </w:rPr>
        <w:t>ABM uses</w:t>
      </w:r>
      <w:r w:rsidR="002A3C8B" w:rsidRPr="00E37CCD">
        <w:rPr>
          <w:rFonts w:ascii="Times New Roman" w:eastAsia="Times New Roman" w:hAnsi="Times New Roman" w:cs="Times New Roman"/>
          <w:sz w:val="22"/>
          <w:szCs w:val="22"/>
        </w:rPr>
        <w:t xml:space="preserve"> for matrix creation and mathematical functions. This leaves</w:t>
      </w:r>
      <w:r w:rsidR="003029B1" w:rsidRPr="00E37CCD">
        <w:rPr>
          <w:rFonts w:ascii="Times New Roman" w:eastAsia="Times New Roman" w:hAnsi="Times New Roman" w:cs="Times New Roman"/>
          <w:sz w:val="22"/>
          <w:szCs w:val="22"/>
        </w:rPr>
        <w:t xml:space="preserve"> onl</w:t>
      </w:r>
      <w:r w:rsidR="002A3C8B" w:rsidRPr="00E37CCD">
        <w:rPr>
          <w:rFonts w:ascii="Times New Roman" w:eastAsia="Times New Roman" w:hAnsi="Times New Roman" w:cs="Times New Roman"/>
          <w:sz w:val="22"/>
          <w:szCs w:val="22"/>
        </w:rPr>
        <w:t>y basic refactoring of the code and</w:t>
      </w:r>
      <w:r w:rsidR="003029B1" w:rsidRPr="00E37CCD">
        <w:rPr>
          <w:rFonts w:ascii="Times New Roman" w:eastAsia="Times New Roman" w:hAnsi="Times New Roman" w:cs="Times New Roman"/>
          <w:sz w:val="22"/>
          <w:szCs w:val="22"/>
        </w:rPr>
        <w:t xml:space="preserve"> </w:t>
      </w:r>
      <w:r w:rsidR="00096235" w:rsidRPr="00E37CCD">
        <w:rPr>
          <w:rFonts w:ascii="Times New Roman" w:eastAsia="Times New Roman" w:hAnsi="Times New Roman" w:cs="Times New Roman"/>
          <w:sz w:val="22"/>
          <w:szCs w:val="22"/>
        </w:rPr>
        <w:t>changing print statements to functions</w:t>
      </w:r>
      <w:r w:rsidR="002A3C8B" w:rsidRPr="00E37CCD">
        <w:rPr>
          <w:rFonts w:ascii="Times New Roman" w:eastAsia="Times New Roman" w:hAnsi="Times New Roman" w:cs="Times New Roman"/>
          <w:sz w:val="22"/>
          <w:szCs w:val="22"/>
        </w:rPr>
        <w:t xml:space="preserve"> to make CellABM Python 3.6 compatible</w:t>
      </w:r>
      <w:r w:rsidR="001830F5" w:rsidRPr="00E37CCD">
        <w:rPr>
          <w:rFonts w:ascii="Times New Roman" w:eastAsia="Times New Roman" w:hAnsi="Times New Roman" w:cs="Times New Roman"/>
          <w:sz w:val="22"/>
          <w:szCs w:val="22"/>
        </w:rPr>
        <w:t>. The change</w:t>
      </w:r>
      <w:r w:rsidR="0003588D" w:rsidRPr="00E37CCD">
        <w:rPr>
          <w:rFonts w:ascii="Times New Roman" w:eastAsia="Times New Roman" w:hAnsi="Times New Roman" w:cs="Times New Roman"/>
          <w:sz w:val="22"/>
          <w:szCs w:val="22"/>
        </w:rPr>
        <w:t>s</w:t>
      </w:r>
      <w:r w:rsidR="00D139FA" w:rsidRPr="00E37CCD">
        <w:rPr>
          <w:rFonts w:ascii="Times New Roman" w:eastAsia="Times New Roman" w:hAnsi="Times New Roman" w:cs="Times New Roman"/>
          <w:sz w:val="22"/>
          <w:szCs w:val="22"/>
        </w:rPr>
        <w:t xml:space="preserve"> brought in by</w:t>
      </w:r>
      <w:r w:rsidR="001830F5" w:rsidRPr="00E37CCD">
        <w:rPr>
          <w:rFonts w:ascii="Times New Roman" w:eastAsia="Times New Roman" w:hAnsi="Times New Roman" w:cs="Times New Roman"/>
          <w:sz w:val="22"/>
          <w:szCs w:val="22"/>
        </w:rPr>
        <w:t xml:space="preserve"> Python </w:t>
      </w:r>
      <w:r w:rsidR="002A3C8B" w:rsidRPr="00E37CCD">
        <w:rPr>
          <w:rFonts w:ascii="Times New Roman" w:eastAsia="Times New Roman" w:hAnsi="Times New Roman" w:cs="Times New Roman"/>
          <w:sz w:val="22"/>
          <w:szCs w:val="22"/>
        </w:rPr>
        <w:t>3.6</w:t>
      </w:r>
      <w:r w:rsidR="001830F5" w:rsidRPr="00E37CCD">
        <w:rPr>
          <w:rFonts w:ascii="Times New Roman" w:eastAsia="Times New Roman" w:hAnsi="Times New Roman" w:cs="Times New Roman"/>
          <w:sz w:val="22"/>
          <w:szCs w:val="22"/>
        </w:rPr>
        <w:t xml:space="preserve"> </w:t>
      </w:r>
      <w:r w:rsidR="00D139FA" w:rsidRPr="00E37CCD">
        <w:rPr>
          <w:rFonts w:ascii="Times New Roman" w:eastAsia="Times New Roman" w:hAnsi="Times New Roman" w:cs="Times New Roman"/>
          <w:sz w:val="22"/>
          <w:szCs w:val="22"/>
        </w:rPr>
        <w:t>are</w:t>
      </w:r>
      <w:r w:rsidR="001830F5" w:rsidRPr="00E37CCD">
        <w:rPr>
          <w:rFonts w:ascii="Times New Roman" w:eastAsia="Times New Roman" w:hAnsi="Times New Roman" w:cs="Times New Roman"/>
          <w:sz w:val="22"/>
          <w:szCs w:val="22"/>
        </w:rPr>
        <w:t xml:space="preserve"> to adjust certain aspects of the old Python program language to be simpler for new programmers to develop, and make it easier to read.</w:t>
      </w:r>
    </w:p>
    <w:p w14:paraId="5FC21C77" w14:textId="5EC4DB83" w:rsidR="00783D8D" w:rsidRPr="00E37CCD" w:rsidRDefault="00783D8D" w:rsidP="00DB75A7">
      <w:pPr>
        <w:rPr>
          <w:rFonts w:eastAsia="Times New Roman"/>
          <w:sz w:val="22"/>
          <w:szCs w:val="22"/>
        </w:rPr>
      </w:pPr>
      <w:r w:rsidRPr="00E37CCD">
        <w:rPr>
          <w:rFonts w:eastAsia="Times New Roman"/>
          <w:sz w:val="22"/>
          <w:szCs w:val="22"/>
        </w:rPr>
        <w:t>These rules have been created using the logic shown in the design flow charts.</w:t>
      </w:r>
    </w:p>
    <w:p w14:paraId="3838995D" w14:textId="77777777" w:rsidR="00E53751" w:rsidRDefault="00E53751" w:rsidP="00661C68">
      <w:pPr>
        <w:pStyle w:val="ListParagraph"/>
        <w:ind w:left="500"/>
        <w:rPr>
          <w:rFonts w:eastAsia="Times New Roman"/>
          <w:sz w:val="22"/>
          <w:szCs w:val="22"/>
        </w:rPr>
      </w:pPr>
    </w:p>
    <w:p w14:paraId="6E60515C" w14:textId="3CE9352A" w:rsidR="00E53751" w:rsidRPr="00DB75A7" w:rsidRDefault="00506F72" w:rsidP="00DB75A7">
      <w:pPr>
        <w:pStyle w:val="Heading3"/>
        <w:rPr>
          <w:rFonts w:ascii="Times New Roman" w:eastAsia="Times New Roman" w:hAnsi="Times New Roman" w:cs="Times New Roman"/>
          <w:color w:val="auto"/>
        </w:rPr>
      </w:pPr>
      <w:bookmarkStart w:id="225" w:name="_Toc513099414"/>
      <w:r w:rsidRPr="00DB75A7">
        <w:rPr>
          <w:rFonts w:ascii="Times New Roman" w:eastAsia="Times New Roman" w:hAnsi="Times New Roman" w:cs="Times New Roman"/>
          <w:color w:val="auto"/>
        </w:rPr>
        <w:t xml:space="preserve">5.1.1 </w:t>
      </w:r>
      <w:r w:rsidR="00EA72EE" w:rsidRPr="00DB75A7">
        <w:rPr>
          <w:rFonts w:ascii="Times New Roman" w:eastAsia="Times New Roman" w:hAnsi="Times New Roman" w:cs="Times New Roman"/>
          <w:color w:val="auto"/>
        </w:rPr>
        <w:t>Changes to CellABM</w:t>
      </w:r>
      <w:bookmarkEnd w:id="225"/>
    </w:p>
    <w:p w14:paraId="354A8322" w14:textId="77777777" w:rsidR="00DB75A7" w:rsidRPr="00B42FA3" w:rsidRDefault="00DB75A7" w:rsidP="00B42FA3">
      <w:pPr>
        <w:ind w:firstLine="500"/>
        <w:rPr>
          <w:rFonts w:eastAsia="Times New Roman"/>
          <w:szCs w:val="22"/>
        </w:rPr>
      </w:pPr>
    </w:p>
    <w:p w14:paraId="47321E9D" w14:textId="30F22767" w:rsidR="00EA72EE" w:rsidRPr="00DB75A7" w:rsidRDefault="00EA72EE" w:rsidP="00DB75A7">
      <w:pPr>
        <w:rPr>
          <w:rFonts w:eastAsia="Times New Roman"/>
          <w:sz w:val="22"/>
          <w:szCs w:val="22"/>
        </w:rPr>
      </w:pPr>
      <w:r w:rsidRPr="00DB75A7">
        <w:rPr>
          <w:rFonts w:eastAsia="Times New Roman"/>
          <w:sz w:val="22"/>
          <w:szCs w:val="22"/>
        </w:rPr>
        <w:t>A significant amount of refactoring has taken place to convert the original code into PEP8 [</w:t>
      </w:r>
      <w:r w:rsidR="00A00EFE" w:rsidRPr="00DB75A7">
        <w:rPr>
          <w:rFonts w:eastAsia="Times New Roman"/>
          <w:sz w:val="22"/>
          <w:szCs w:val="22"/>
        </w:rPr>
        <w:t>30</w:t>
      </w:r>
      <w:r w:rsidRPr="00DB75A7">
        <w:rPr>
          <w:rFonts w:eastAsia="Times New Roman"/>
          <w:sz w:val="22"/>
          <w:szCs w:val="22"/>
        </w:rPr>
        <w:t xml:space="preserve">] and </w:t>
      </w:r>
      <w:proofErr w:type="gramStart"/>
      <w:r w:rsidRPr="00DB75A7">
        <w:rPr>
          <w:rFonts w:eastAsia="Times New Roman"/>
          <w:sz w:val="22"/>
          <w:szCs w:val="22"/>
        </w:rPr>
        <w:t>a number of</w:t>
      </w:r>
      <w:proofErr w:type="gramEnd"/>
      <w:r w:rsidRPr="00DB75A7">
        <w:rPr>
          <w:rFonts w:eastAsia="Times New Roman"/>
          <w:sz w:val="22"/>
          <w:szCs w:val="22"/>
        </w:rPr>
        <w:t xml:space="preserve"> unused parameters have been removed. </w:t>
      </w:r>
      <w:r w:rsidR="00FC640A" w:rsidRPr="00DB75A7">
        <w:rPr>
          <w:rFonts w:eastAsia="Times New Roman"/>
          <w:sz w:val="22"/>
          <w:szCs w:val="22"/>
        </w:rPr>
        <w:t xml:space="preserve">In addition to these adaptions, a new agent has been introduced to increase the total number to 3. </w:t>
      </w:r>
      <w:r w:rsidRPr="00DB75A7">
        <w:rPr>
          <w:rFonts w:eastAsia="Times New Roman"/>
          <w:sz w:val="22"/>
          <w:szCs w:val="22"/>
        </w:rPr>
        <w:t xml:space="preserve">Docstrings have been created for each class and method, allowing future development of the program to be achieved easily. </w:t>
      </w:r>
      <w:r w:rsidR="008B3E30" w:rsidRPr="00DB75A7">
        <w:rPr>
          <w:rFonts w:eastAsia="Times New Roman"/>
          <w:sz w:val="22"/>
          <w:szCs w:val="22"/>
        </w:rPr>
        <w:t>The time step has been set to every 6 hours, this is a balance between the simulations taking too long to run to achieve adequate 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Pr="00DB75A7" w:rsidRDefault="00506F72" w:rsidP="00DB75A7">
      <w:pPr>
        <w:pStyle w:val="Heading3"/>
        <w:rPr>
          <w:rFonts w:ascii="Times New Roman" w:eastAsia="Times New Roman" w:hAnsi="Times New Roman" w:cs="Times New Roman"/>
          <w:color w:val="auto"/>
        </w:rPr>
      </w:pPr>
      <w:bookmarkStart w:id="226" w:name="_Toc513099415"/>
      <w:r w:rsidRPr="00DB75A7">
        <w:rPr>
          <w:rFonts w:ascii="Times New Roman" w:eastAsia="Times New Roman" w:hAnsi="Times New Roman" w:cs="Times New Roman"/>
          <w:color w:val="auto"/>
        </w:rPr>
        <w:t>5.</w:t>
      </w:r>
      <w:r w:rsidR="00BC3C7C" w:rsidRPr="00DB75A7">
        <w:rPr>
          <w:rFonts w:ascii="Times New Roman" w:eastAsia="Times New Roman" w:hAnsi="Times New Roman" w:cs="Times New Roman"/>
          <w:color w:val="auto"/>
        </w:rPr>
        <w:t xml:space="preserve">1.2 </w:t>
      </w:r>
      <w:r w:rsidR="00F30C9C" w:rsidRPr="00DB75A7">
        <w:rPr>
          <w:rFonts w:ascii="Times New Roman" w:eastAsia="Times New Roman" w:hAnsi="Times New Roman" w:cs="Times New Roman"/>
          <w:color w:val="auto"/>
        </w:rPr>
        <w:t>Senescent Agent</w:t>
      </w:r>
      <w:bookmarkEnd w:id="226"/>
    </w:p>
    <w:p w14:paraId="62C0E321" w14:textId="77777777" w:rsidR="00DB75A7" w:rsidRDefault="00DB75A7" w:rsidP="00506F72">
      <w:pPr>
        <w:pStyle w:val="ListParagraph"/>
        <w:ind w:left="500"/>
        <w:rPr>
          <w:rFonts w:ascii="Times New Roman" w:eastAsia="Times New Roman" w:hAnsi="Times New Roman" w:cs="Times New Roman"/>
          <w:szCs w:val="22"/>
        </w:rPr>
      </w:pPr>
    </w:p>
    <w:p w14:paraId="30C25325" w14:textId="53CED2F0"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5.1.2.1 Class overview</w:t>
      </w:r>
    </w:p>
    <w:p w14:paraId="6186A27A" w14:textId="77777777" w:rsidR="00DB75A7" w:rsidRPr="00DB75A7" w:rsidRDefault="00DB75A7" w:rsidP="00DB75A7">
      <w:pPr>
        <w:rPr>
          <w:rFonts w:eastAsia="Times New Roman"/>
          <w:szCs w:val="22"/>
        </w:rPr>
      </w:pPr>
    </w:p>
    <w:p w14:paraId="616A5464" w14:textId="16098CE5" w:rsidR="00AD5DB0" w:rsidRPr="00DB75A7" w:rsidRDefault="00AD5DB0" w:rsidP="00DB75A7">
      <w:pPr>
        <w:rPr>
          <w:rFonts w:eastAsia="Times New Roman"/>
          <w:sz w:val="22"/>
          <w:szCs w:val="22"/>
        </w:rPr>
      </w:pPr>
      <w:r w:rsidRPr="00DB75A7">
        <w:rPr>
          <w:rFonts w:eastAsia="Times New Roman"/>
          <w:sz w:val="22"/>
          <w:szCs w:val="22"/>
        </w:rPr>
        <w:t>The senescent agent is a subc</w:t>
      </w:r>
      <w:r w:rsidR="00C8520D" w:rsidRPr="00DB75A7">
        <w:rPr>
          <w:rFonts w:eastAsia="Times New Roman"/>
          <w:sz w:val="22"/>
          <w:szCs w:val="22"/>
        </w:rPr>
        <w:t xml:space="preserve">lass of the general cell class allowing for varying parameters to be specific to the senescent cell. </w:t>
      </w:r>
      <w:r w:rsidR="00B33700" w:rsidRPr="00DB75A7">
        <w:rPr>
          <w:rFonts w:eastAsia="Times New Roman"/>
          <w:sz w:val="22"/>
          <w:szCs w:val="22"/>
        </w:rPr>
        <w:t>As proliferating and quiescent cells can differentiate into senescent cells and they are capable of being 5</w:t>
      </w:r>
      <w:r w:rsidR="00B33700">
        <w:sym w:font="Symbol" w:char="F06D"/>
      </w:r>
      <w:r w:rsidR="00B33700" w:rsidRPr="00DB75A7">
        <w:rPr>
          <w:rFonts w:eastAsia="Times New Roman"/>
          <w:sz w:val="22"/>
          <w:szCs w:val="22"/>
        </w:rPr>
        <w:t>m radius this is the minimum radius the senescent cells can be.</w:t>
      </w:r>
      <w:r w:rsidR="00810D17" w:rsidRPr="00DB75A7">
        <w:rPr>
          <w:rFonts w:eastAsia="Times New Roman"/>
          <w:sz w:val="22"/>
          <w:szCs w:val="22"/>
        </w:rPr>
        <w:t xml:space="preserve"> It has been programmed as 4.9 so cells at 5</w:t>
      </w:r>
      <w:r w:rsidR="00810D17">
        <w:sym w:font="Symbol" w:char="F06D"/>
      </w:r>
      <w:r w:rsidR="00810D17" w:rsidRPr="00DB75A7">
        <w:rPr>
          <w:rFonts w:eastAsia="Times New Roman"/>
          <w:sz w:val="22"/>
          <w:szCs w:val="22"/>
        </w:rPr>
        <w:t xml:space="preserve">m aren’t removed from the simulation. </w:t>
      </w:r>
      <w:r w:rsidR="00B33700" w:rsidRPr="00DB75A7">
        <w:rPr>
          <w:rFonts w:eastAsia="Times New Roman"/>
          <w:sz w:val="22"/>
          <w:szCs w:val="22"/>
        </w:rPr>
        <w:t xml:space="preserve"> </w:t>
      </w:r>
    </w:p>
    <w:p w14:paraId="18FA545F" w14:textId="64537B9D" w:rsidR="00B33700" w:rsidRPr="00DB75A7" w:rsidRDefault="00B33700" w:rsidP="00DB75A7">
      <w:pPr>
        <w:rPr>
          <w:rFonts w:eastAsia="Times New Roman"/>
          <w:sz w:val="22"/>
          <w:szCs w:val="22"/>
        </w:rPr>
      </w:pPr>
      <w:r w:rsidRPr="00DB75A7">
        <w:rPr>
          <w:rFonts w:eastAsia="Times New Roman"/>
          <w:sz w:val="22"/>
          <w:szCs w:val="22"/>
        </w:rPr>
        <w:t xml:space="preserve">These cells are intended to act as </w:t>
      </w:r>
      <w:r w:rsidR="007E4D0C" w:rsidRPr="00DB75A7">
        <w:rPr>
          <w:rFonts w:eastAsia="Times New Roman"/>
          <w:sz w:val="22"/>
          <w:szCs w:val="22"/>
        </w:rPr>
        <w:t>barriers to the surrounding cell,</w:t>
      </w:r>
      <w:r w:rsidRPr="00DB75A7">
        <w:rPr>
          <w:rFonts w:eastAsia="Times New Roman"/>
          <w:sz w:val="22"/>
          <w:szCs w:val="22"/>
        </w:rPr>
        <w:t xml:space="preserve"> slowing down the wound healing, therefore</w:t>
      </w:r>
      <w:r w:rsidR="00EB2AB1" w:rsidRPr="00DB75A7">
        <w:rPr>
          <w:rFonts w:eastAsia="Times New Roman"/>
          <w:sz w:val="22"/>
          <w:szCs w:val="22"/>
        </w:rPr>
        <w:t>,</w:t>
      </w:r>
      <w:r w:rsidRPr="00DB75A7">
        <w:rPr>
          <w:rFonts w:eastAsia="Times New Roman"/>
          <w:sz w:val="22"/>
          <w:szCs w:val="22"/>
        </w:rPr>
        <w:t xml:space="preserve"> a speed</w:t>
      </w:r>
      <w:r w:rsidR="003A1254" w:rsidRPr="00DB75A7">
        <w:rPr>
          <w:rFonts w:eastAsia="Times New Roman"/>
          <w:sz w:val="22"/>
          <w:szCs w:val="22"/>
        </w:rPr>
        <w:t xml:space="preserve"> of 0 has been assigned to them</w:t>
      </w:r>
      <w:r w:rsidRPr="00DB75A7">
        <w:rPr>
          <w:rFonts w:eastAsia="Times New Roman"/>
          <w:sz w:val="22"/>
          <w:szCs w:val="22"/>
        </w:rPr>
        <w:t xml:space="preserve"> ensuring they don’t migrate around the simulation.</w:t>
      </w:r>
    </w:p>
    <w:p w14:paraId="52977F99" w14:textId="58868EC6" w:rsidR="001463D8" w:rsidRPr="0035792D" w:rsidRDefault="001463D8" w:rsidP="0035792D">
      <w:pPr>
        <w:rPr>
          <w:rFonts w:eastAsia="Times New Roman"/>
          <w:sz w:val="22"/>
          <w:szCs w:val="22"/>
        </w:rPr>
      </w:pPr>
      <w:r w:rsidRPr="00DB75A7">
        <w:rPr>
          <w:rFonts w:eastAsia="Times New Roman"/>
          <w:sz w:val="22"/>
          <w:szCs w:val="22"/>
        </w:rPr>
        <w:t>As seen in chapter 2.3 senescent cells can live upwards of three years</w:t>
      </w:r>
      <w:r w:rsidR="000F5031" w:rsidRPr="00DB75A7">
        <w:rPr>
          <w:rFonts w:eastAsia="Times New Roman"/>
          <w:sz w:val="22"/>
          <w:szCs w:val="22"/>
        </w:rPr>
        <w:t xml:space="preserve"> [</w:t>
      </w:r>
      <w:r w:rsidR="00A00EFE" w:rsidRPr="00DB75A7">
        <w:rPr>
          <w:rFonts w:eastAsia="Times New Roman"/>
          <w:sz w:val="22"/>
          <w:szCs w:val="22"/>
        </w:rPr>
        <w:t>8</w:t>
      </w:r>
      <w:r w:rsidR="000F5031" w:rsidRPr="00DB75A7">
        <w:rPr>
          <w:rFonts w:eastAsia="Times New Roman"/>
          <w:sz w:val="22"/>
          <w:szCs w:val="22"/>
        </w:rPr>
        <w:t>]</w:t>
      </w:r>
      <w:r w:rsidRPr="00DB75A7">
        <w:rPr>
          <w:rFonts w:eastAsia="Times New Roman"/>
          <w:sz w:val="22"/>
          <w:szCs w:val="22"/>
        </w:rPr>
        <w:t xml:space="preserve">, therefore as each iteration is six hours, the cells can be in the simulation for a maximum of 4380 iterations. However, it is </w:t>
      </w:r>
      <w:r w:rsidR="009F6527" w:rsidRPr="00DB75A7">
        <w:rPr>
          <w:rFonts w:eastAsia="Times New Roman"/>
          <w:sz w:val="22"/>
          <w:szCs w:val="22"/>
        </w:rPr>
        <w:t>extremely</w:t>
      </w:r>
      <w:r w:rsidRPr="00DB75A7">
        <w:rPr>
          <w:rFonts w:eastAsia="Times New Roman"/>
          <w:sz w:val="22"/>
          <w:szCs w:val="22"/>
        </w:rPr>
        <w:t xml:space="preserve"> unlikely for a simulation to run for this long</w:t>
      </w:r>
      <w:r w:rsidR="006859D7" w:rsidRPr="00DB75A7">
        <w:rPr>
          <w:rFonts w:eastAsia="Times New Roman"/>
          <w:sz w:val="22"/>
          <w:szCs w:val="22"/>
        </w:rPr>
        <w:t xml:space="preserve"> and is intended to be used alongside the initial creation of senescent cells where they are given a random stage between 1 and 4380.</w:t>
      </w:r>
    </w:p>
    <w:p w14:paraId="628ECB30" w14:textId="1796FDBD" w:rsidR="00D47FC3" w:rsidRPr="00D47FC3" w:rsidRDefault="00D47FC3" w:rsidP="00FD6B37">
      <w:pPr>
        <w:pStyle w:val="ListParagraph"/>
        <w:ind w:left="500"/>
        <w:jc w:val="center"/>
        <w:rPr>
          <w:rFonts w:ascii="Times New Roman" w:eastAsia="Times New Roman" w:hAnsi="Times New Roman" w:cs="Times New Roman"/>
          <w:sz w:val="22"/>
          <w:szCs w:val="22"/>
        </w:rPr>
      </w:pPr>
    </w:p>
    <w:p w14:paraId="29FC6FE2" w14:textId="747967A1" w:rsidR="00BC3C7C" w:rsidRDefault="0035792D" w:rsidP="0012507E">
      <w:pPr>
        <w:pStyle w:val="ListParagraph"/>
        <w:ind w:left="0"/>
        <w:jc w:val="center"/>
        <w:rPr>
          <w:rFonts w:ascii="Times New Roman" w:eastAsia="Times New Roman" w:hAnsi="Times New Roman" w:cs="Times New Roman"/>
          <w:szCs w:val="22"/>
        </w:rPr>
      </w:pPr>
      <w:r>
        <w:rPr>
          <w:rFonts w:ascii="Times New Roman" w:eastAsia="Times New Roman" w:hAnsi="Times New Roman" w:cs="Times New Roman"/>
          <w:noProof/>
          <w:szCs w:val="22"/>
          <w:lang w:eastAsia="en-GB"/>
        </w:rPr>
        <w:lastRenderedPageBreak/>
        <w:drawing>
          <wp:inline distT="0" distB="0" distL="0" distR="0" wp14:anchorId="5EE3FFF1" wp14:editId="708987CB">
            <wp:extent cx="4264213" cy="2602738"/>
            <wp:effectExtent l="0" t="0" r="3175" b="0"/>
            <wp:docPr id="6" name="Picture 6" descr="code_images/sen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_images/senescent_cla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4175" cy="2645440"/>
                    </a:xfrm>
                    <a:prstGeom prst="rect">
                      <a:avLst/>
                    </a:prstGeom>
                    <a:noFill/>
                    <a:ln>
                      <a:noFill/>
                    </a:ln>
                  </pic:spPr>
                </pic:pic>
              </a:graphicData>
            </a:graphic>
          </wp:inline>
        </w:drawing>
      </w:r>
    </w:p>
    <w:p w14:paraId="371DEB60" w14:textId="6A1E8F98" w:rsidR="00AE01DE" w:rsidRPr="0012507E" w:rsidRDefault="0012507E" w:rsidP="0012507E">
      <w:pPr>
        <w:rPr>
          <w:rFonts w:eastAsia="Times New Roman"/>
          <w:sz w:val="22"/>
          <w:szCs w:val="22"/>
        </w:rPr>
      </w:pPr>
      <w:r w:rsidRPr="0012507E">
        <w:rPr>
          <w:rFonts w:eastAsia="Times New Roman"/>
          <w:sz w:val="22"/>
          <w:szCs w:val="22"/>
        </w:rPr>
        <w:t xml:space="preserve">Figure 5.1: Parameters for Senescent Cells </w:t>
      </w:r>
    </w:p>
    <w:p w14:paraId="661FB98F" w14:textId="77777777" w:rsidR="0012507E" w:rsidRPr="0012507E" w:rsidRDefault="0012507E" w:rsidP="00506F72">
      <w:pPr>
        <w:pStyle w:val="ListParagraph"/>
        <w:ind w:left="500"/>
        <w:rPr>
          <w:rFonts w:ascii="Times New Roman" w:eastAsia="Times New Roman" w:hAnsi="Times New Roman" w:cs="Times New Roman"/>
          <w:sz w:val="22"/>
          <w:szCs w:val="22"/>
        </w:rPr>
      </w:pPr>
    </w:p>
    <w:p w14:paraId="102914D9" w14:textId="5DBA4059"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5.1.2.2 Growth</w:t>
      </w:r>
    </w:p>
    <w:p w14:paraId="31C0B996" w14:textId="77777777" w:rsidR="00DB75A7" w:rsidRDefault="00DB75A7" w:rsidP="00506F72">
      <w:pPr>
        <w:pStyle w:val="ListParagraph"/>
        <w:ind w:left="500"/>
        <w:rPr>
          <w:rFonts w:ascii="Times New Roman" w:eastAsia="Times New Roman" w:hAnsi="Times New Roman" w:cs="Times New Roman"/>
          <w:szCs w:val="22"/>
        </w:rPr>
      </w:pPr>
    </w:p>
    <w:p w14:paraId="3E885459" w14:textId="66630735" w:rsidR="00A03832" w:rsidRPr="00DB75A7" w:rsidRDefault="00BC3C7C" w:rsidP="00DB75A7">
      <w:pPr>
        <w:rPr>
          <w:rFonts w:eastAsia="Times New Roman"/>
          <w:sz w:val="22"/>
          <w:szCs w:val="22"/>
        </w:rPr>
      </w:pPr>
      <w:r w:rsidRPr="00DB75A7">
        <w:rPr>
          <w:rFonts w:eastAsia="Times New Roman"/>
          <w:sz w:val="22"/>
          <w:szCs w:val="22"/>
        </w:rPr>
        <w:t>Fro</w:t>
      </w:r>
      <w:r w:rsidR="00B45260" w:rsidRPr="00DB75A7">
        <w:rPr>
          <w:rFonts w:eastAsia="Times New Roman"/>
          <w:sz w:val="22"/>
          <w:szCs w:val="22"/>
        </w:rPr>
        <w:t xml:space="preserve">m meeting with my domain expert, </w:t>
      </w:r>
      <w:r w:rsidR="00A03832" w:rsidRPr="00DB75A7">
        <w:rPr>
          <w:rFonts w:eastAsia="Times New Roman"/>
          <w:sz w:val="22"/>
          <w:szCs w:val="22"/>
        </w:rPr>
        <w:t>Prof</w:t>
      </w:r>
      <w:r w:rsidR="00B45260" w:rsidRPr="00DB75A7">
        <w:rPr>
          <w:rFonts w:eastAsia="Times New Roman"/>
          <w:sz w:val="22"/>
          <w:szCs w:val="22"/>
        </w:rPr>
        <w:t>. Paul Evans</w:t>
      </w:r>
      <w:r w:rsidR="00A03832" w:rsidRPr="00DB75A7">
        <w:rPr>
          <w:rFonts w:eastAsia="Times New Roman"/>
          <w:sz w:val="22"/>
          <w:szCs w:val="22"/>
        </w:rPr>
        <w:t>, it was found that senescent cells can, in some cases, grow up to 10 times their original size in the first two weeks, then stay</w:t>
      </w:r>
      <w:r w:rsidR="009F6527" w:rsidRPr="00DB75A7">
        <w:rPr>
          <w:rFonts w:eastAsia="Times New Roman"/>
          <w:sz w:val="22"/>
          <w:szCs w:val="22"/>
        </w:rPr>
        <w:t>ing</w:t>
      </w:r>
      <w:r w:rsidR="00A03832" w:rsidRPr="00DB75A7">
        <w:rPr>
          <w:rFonts w:eastAsia="Times New Roman"/>
          <w:sz w:val="22"/>
          <w:szCs w:val="22"/>
        </w:rPr>
        <w:t xml:space="preserve"> relatively the same size for the rest of their life. This means they can potentially grow up to 100</w:t>
      </w:r>
      <w:r w:rsidR="00A03832">
        <w:sym w:font="Symbol" w:char="F06D"/>
      </w:r>
      <w:r w:rsidR="009F6527" w:rsidRPr="00DB75A7">
        <w:rPr>
          <w:rFonts w:eastAsia="Times New Roman"/>
          <w:sz w:val="22"/>
          <w:szCs w:val="22"/>
        </w:rPr>
        <w:t>m in diameter</w:t>
      </w:r>
      <w:r w:rsidR="00A03832" w:rsidRPr="00DB75A7">
        <w:rPr>
          <w:rFonts w:eastAsia="Times New Roman"/>
          <w:sz w:val="22"/>
          <w:szCs w:val="22"/>
        </w:rPr>
        <w:t>. As the senescent cells grow within their first two weeks and each iteration equates to six hours of simulated time, they should reach 100</w:t>
      </w:r>
      <w:r w:rsidR="00A03832">
        <w:sym w:font="Symbol" w:char="F06D"/>
      </w:r>
      <w:r w:rsidR="00A03832" w:rsidRPr="00DB75A7">
        <w:rPr>
          <w:rFonts w:eastAsia="Times New Roman"/>
          <w:sz w:val="22"/>
          <w:szCs w:val="22"/>
        </w:rPr>
        <w:t>m</w:t>
      </w:r>
      <w:r w:rsidR="009F6527" w:rsidRPr="00DB75A7">
        <w:rPr>
          <w:rFonts w:eastAsia="Times New Roman"/>
          <w:sz w:val="22"/>
          <w:szCs w:val="22"/>
        </w:rPr>
        <w:t xml:space="preserve"> diameter</w:t>
      </w:r>
      <w:r w:rsidR="00A03832" w:rsidRPr="00DB75A7">
        <w:rPr>
          <w:rFonts w:eastAsia="Times New Roman"/>
          <w:sz w:val="22"/>
          <w:szCs w:val="22"/>
        </w:rPr>
        <w:t xml:space="preserve"> within 56 iterations. To achieve this</w:t>
      </w:r>
      <w:r w:rsidR="0035792D">
        <w:rPr>
          <w:rFonts w:eastAsia="Times New Roman"/>
          <w:sz w:val="22"/>
          <w:szCs w:val="22"/>
        </w:rPr>
        <w:t>,</w:t>
      </w:r>
      <w:r w:rsidR="00A03832" w:rsidRPr="00DB75A7">
        <w:rPr>
          <w:rFonts w:eastAsia="Times New Roman"/>
          <w:sz w:val="22"/>
          <w:szCs w:val="22"/>
        </w:rPr>
        <w:t xml:space="preserve"> the growth function increases the cells </w:t>
      </w:r>
      <w:r w:rsidR="0035792D">
        <w:rPr>
          <w:rFonts w:eastAsia="Times New Roman"/>
          <w:sz w:val="22"/>
          <w:szCs w:val="22"/>
        </w:rPr>
        <w:t>diameter</w:t>
      </w:r>
      <w:commentRangeStart w:id="227"/>
      <w:r w:rsidR="00A03832" w:rsidRPr="00DB75A7">
        <w:rPr>
          <w:rFonts w:eastAsia="Times New Roman"/>
          <w:sz w:val="22"/>
          <w:szCs w:val="22"/>
        </w:rPr>
        <w:t xml:space="preserve"> </w:t>
      </w:r>
      <w:commentRangeEnd w:id="227"/>
      <w:r w:rsidR="00A03832">
        <w:rPr>
          <w:rStyle w:val="CommentReference"/>
        </w:rPr>
        <w:commentReference w:id="227"/>
      </w:r>
      <w:r w:rsidR="00A03832" w:rsidRPr="00DB75A7">
        <w:rPr>
          <w:rFonts w:eastAsia="Times New Roman"/>
          <w:sz w:val="22"/>
          <w:szCs w:val="22"/>
        </w:rPr>
        <w:t xml:space="preserve">by </w:t>
      </w:r>
      <w:r w:rsidR="0035792D">
        <w:rPr>
          <w:rFonts w:eastAsia="Times New Roman"/>
          <w:sz w:val="22"/>
          <w:szCs w:val="22"/>
        </w:rPr>
        <w:t>1.6</w:t>
      </w:r>
      <w:r w:rsidR="00A03832">
        <w:sym w:font="Symbol" w:char="F06D"/>
      </w:r>
      <w:r w:rsidR="00A03832" w:rsidRPr="00DB75A7">
        <w:rPr>
          <w:rFonts w:eastAsia="Times New Roman"/>
          <w:sz w:val="22"/>
          <w:szCs w:val="22"/>
        </w:rPr>
        <w:t>m each iteration. However, this on its own has no prevention for the cell to increase over 100</w:t>
      </w:r>
      <w:r w:rsidR="00A03832">
        <w:sym w:font="Symbol" w:char="F06D"/>
      </w:r>
      <w:r w:rsidR="00A03832" w:rsidRPr="00DB75A7">
        <w:rPr>
          <w:rFonts w:eastAsia="Times New Roman"/>
          <w:sz w:val="22"/>
          <w:szCs w:val="22"/>
        </w:rPr>
        <w:t>m. To control this a condition is used to ensure only cells that are smaller than 100</w:t>
      </w:r>
      <w:r w:rsidR="00A03832">
        <w:sym w:font="Symbol" w:char="F06D"/>
      </w:r>
      <w:r w:rsidR="00A03832" w:rsidRPr="00DB75A7">
        <w:rPr>
          <w:rFonts w:eastAsia="Times New Roman"/>
          <w:sz w:val="22"/>
          <w:szCs w:val="22"/>
        </w:rPr>
        <w:t>m diameter have their radius increased.</w:t>
      </w:r>
    </w:p>
    <w:p w14:paraId="1D7DA82A" w14:textId="269A11D6" w:rsidR="001F5DAD" w:rsidRPr="0035792D" w:rsidRDefault="00F715E2" w:rsidP="0035792D">
      <w:pPr>
        <w:rPr>
          <w:rFonts w:eastAsia="Times New Roman"/>
          <w:sz w:val="22"/>
          <w:szCs w:val="22"/>
        </w:rPr>
      </w:pPr>
      <w:r w:rsidRPr="00DB75A7">
        <w:rPr>
          <w:rFonts w:eastAsia="Times New Roman"/>
          <w:sz w:val="22"/>
          <w:szCs w:val="22"/>
        </w:rPr>
        <w:t xml:space="preserve">This </w:t>
      </w:r>
      <w:r w:rsidR="004F3D6F" w:rsidRPr="00DB75A7">
        <w:rPr>
          <w:rFonts w:eastAsia="Times New Roman"/>
          <w:sz w:val="22"/>
          <w:szCs w:val="22"/>
        </w:rPr>
        <w:t xml:space="preserve">function also increases the age of the cell by 1 each iteration to </w:t>
      </w:r>
      <w:r w:rsidR="000D1E2A" w:rsidRPr="00DB75A7">
        <w:rPr>
          <w:rFonts w:eastAsia="Times New Roman"/>
          <w:sz w:val="22"/>
          <w:szCs w:val="22"/>
        </w:rPr>
        <w:t>account for older cells dying out</w:t>
      </w:r>
      <w:r w:rsidR="001F5DAD" w:rsidRPr="00DB75A7">
        <w:rPr>
          <w:rFonts w:eastAsia="Times New Roman"/>
          <w:sz w:val="22"/>
          <w:szCs w:val="22"/>
        </w:rPr>
        <w:t>.</w:t>
      </w:r>
    </w:p>
    <w:p w14:paraId="78A912CB" w14:textId="7744453D" w:rsidR="001F5DAD" w:rsidRPr="00BC3C7C" w:rsidRDefault="001F5DAD" w:rsidP="00FD6B37">
      <w:pPr>
        <w:pStyle w:val="ListParagraph"/>
        <w:jc w:val="center"/>
        <w:rPr>
          <w:rFonts w:ascii="Times New Roman" w:eastAsia="Times New Roman" w:hAnsi="Times New Roman" w:cs="Times New Roman"/>
          <w:sz w:val="22"/>
          <w:szCs w:val="22"/>
        </w:rPr>
      </w:pPr>
    </w:p>
    <w:p w14:paraId="57BB8854" w14:textId="390E1AAD" w:rsidR="00BC3C7C" w:rsidRDefault="0035792D" w:rsidP="00FD6B37">
      <w:pPr>
        <w:rPr>
          <w:rFonts w:eastAsia="Times New Roman"/>
          <w:szCs w:val="22"/>
        </w:rPr>
      </w:pPr>
      <w:r>
        <w:rPr>
          <w:rFonts w:eastAsia="Times New Roman"/>
          <w:noProof/>
          <w:szCs w:val="22"/>
        </w:rPr>
        <w:drawing>
          <wp:inline distT="0" distB="0" distL="0" distR="0" wp14:anchorId="7984A53F" wp14:editId="6D222235">
            <wp:extent cx="5717540" cy="2110105"/>
            <wp:effectExtent l="0" t="0" r="0" b="0"/>
            <wp:docPr id="5" name="Picture 5" descr="code_images/senescent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_images/senescent_grow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2110105"/>
                    </a:xfrm>
                    <a:prstGeom prst="rect">
                      <a:avLst/>
                    </a:prstGeom>
                    <a:noFill/>
                    <a:ln>
                      <a:noFill/>
                    </a:ln>
                  </pic:spPr>
                </pic:pic>
              </a:graphicData>
            </a:graphic>
          </wp:inline>
        </w:drawing>
      </w:r>
    </w:p>
    <w:p w14:paraId="3970488D" w14:textId="0EF685A9" w:rsidR="0012507E" w:rsidRDefault="0012507E" w:rsidP="00FD6B37">
      <w:pPr>
        <w:rPr>
          <w:rFonts w:eastAsia="Times New Roman"/>
          <w:sz w:val="22"/>
          <w:szCs w:val="22"/>
        </w:rPr>
      </w:pPr>
      <w:r>
        <w:rPr>
          <w:rFonts w:eastAsia="Times New Roman"/>
          <w:sz w:val="22"/>
          <w:szCs w:val="22"/>
        </w:rPr>
        <w:t>Figure 5.2: Senescent Cell Growth</w:t>
      </w:r>
    </w:p>
    <w:p w14:paraId="4F012589" w14:textId="77777777" w:rsidR="0012507E" w:rsidRPr="0012507E" w:rsidRDefault="0012507E" w:rsidP="00FD6B37">
      <w:pPr>
        <w:rPr>
          <w:rFonts w:eastAsia="Times New Roman"/>
          <w:sz w:val="22"/>
          <w:szCs w:val="22"/>
        </w:rPr>
      </w:pPr>
    </w:p>
    <w:p w14:paraId="0126C0BE" w14:textId="1802DC36"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5.1.2.3 Apoptosis</w:t>
      </w:r>
    </w:p>
    <w:p w14:paraId="117E06B4" w14:textId="77777777" w:rsidR="00DB75A7" w:rsidRDefault="00DB75A7" w:rsidP="00506F72">
      <w:pPr>
        <w:pStyle w:val="ListParagraph"/>
        <w:ind w:left="500"/>
        <w:rPr>
          <w:rFonts w:ascii="Times New Roman" w:eastAsia="Times New Roman" w:hAnsi="Times New Roman" w:cs="Times New Roman"/>
          <w:szCs w:val="22"/>
        </w:rPr>
      </w:pPr>
    </w:p>
    <w:p w14:paraId="3D802AFD" w14:textId="06F29A4C" w:rsidR="00105FCF" w:rsidRPr="00FD6B37" w:rsidRDefault="001F35DE" w:rsidP="00FD6B37">
      <w:pPr>
        <w:rPr>
          <w:rFonts w:eastAsia="Times New Roman"/>
          <w:szCs w:val="22"/>
        </w:rPr>
      </w:pPr>
      <w:r w:rsidRPr="00FD6B37">
        <w:rPr>
          <w:rFonts w:eastAsia="Times New Roman"/>
          <w:sz w:val="22"/>
          <w:szCs w:val="22"/>
        </w:rPr>
        <w:t xml:space="preserve">When senescent cells have lived for three years, stage = 4380, they </w:t>
      </w:r>
      <w:r w:rsidR="001A1BE5" w:rsidRPr="00FD6B37">
        <w:rPr>
          <w:rFonts w:eastAsia="Times New Roman"/>
          <w:sz w:val="22"/>
          <w:szCs w:val="22"/>
        </w:rPr>
        <w:t>are removed from the simulation</w:t>
      </w:r>
      <w:r w:rsidRPr="00FD6B37">
        <w:rPr>
          <w:rFonts w:eastAsia="Times New Roman"/>
          <w:sz w:val="22"/>
          <w:szCs w:val="22"/>
        </w:rPr>
        <w:t>.</w:t>
      </w:r>
      <w:r w:rsidR="0035792D">
        <w:rPr>
          <w:rFonts w:eastAsia="Times New Roman"/>
          <w:sz w:val="22"/>
          <w:szCs w:val="22"/>
        </w:rPr>
        <w:t xml:space="preserve"> As simulations will generally only run for days to weeks this is rarely called and generally the only cells that will undergo this apoptosis will be the ones created at the start of the simulation as they will have a random stage between 1 and 4380.</w:t>
      </w:r>
    </w:p>
    <w:p w14:paraId="2B9A6800" w14:textId="77777777" w:rsidR="0035792D" w:rsidRDefault="0035792D" w:rsidP="001F35DE">
      <w:pPr>
        <w:pStyle w:val="ListParagraph"/>
        <w:ind w:left="1440"/>
        <w:rPr>
          <w:rFonts w:ascii="Times New Roman" w:eastAsia="Times New Roman" w:hAnsi="Times New Roman" w:cs="Times New Roman"/>
          <w:sz w:val="22"/>
          <w:szCs w:val="22"/>
        </w:rPr>
      </w:pPr>
    </w:p>
    <w:p w14:paraId="659465C7" w14:textId="25867216" w:rsidR="001C7A82" w:rsidRDefault="008E4198" w:rsidP="0012507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lastRenderedPageBreak/>
        <w:drawing>
          <wp:inline distT="0" distB="0" distL="0" distR="0" wp14:anchorId="3705631C" wp14:editId="335A55CD">
            <wp:extent cx="2874763" cy="504182"/>
            <wp:effectExtent l="0" t="0" r="0" b="4445"/>
            <wp:docPr id="91" name="Picture 91" descr="code_images/PC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de_images/PCDeat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114"/>
                    <a:stretch/>
                  </pic:blipFill>
                  <pic:spPr bwMode="auto">
                    <a:xfrm>
                      <a:off x="0" y="0"/>
                      <a:ext cx="3011823" cy="528220"/>
                    </a:xfrm>
                    <a:prstGeom prst="rect">
                      <a:avLst/>
                    </a:prstGeom>
                    <a:noFill/>
                    <a:ln>
                      <a:noFill/>
                    </a:ln>
                    <a:extLst>
                      <a:ext uri="{53640926-AAD7-44D8-BBD7-CCE9431645EC}">
                        <a14:shadowObscured xmlns:a14="http://schemas.microsoft.com/office/drawing/2010/main"/>
                      </a:ext>
                    </a:extLst>
                  </pic:spPr>
                </pic:pic>
              </a:graphicData>
            </a:graphic>
          </wp:inline>
        </w:drawing>
      </w:r>
    </w:p>
    <w:p w14:paraId="464B6477" w14:textId="35671E51" w:rsidR="0012507E" w:rsidRDefault="0012507E" w:rsidP="0035792D">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5.3: Senescent removal</w:t>
      </w:r>
    </w:p>
    <w:p w14:paraId="4A090C45" w14:textId="77777777" w:rsidR="00ED2E0A" w:rsidRDefault="00ED2E0A" w:rsidP="001F35DE">
      <w:pPr>
        <w:pStyle w:val="ListParagraph"/>
        <w:ind w:left="1440"/>
        <w:rPr>
          <w:rFonts w:ascii="Times New Roman" w:eastAsia="Times New Roman" w:hAnsi="Times New Roman" w:cs="Times New Roman"/>
          <w:sz w:val="22"/>
          <w:szCs w:val="22"/>
        </w:rPr>
      </w:pPr>
    </w:p>
    <w:p w14:paraId="0911702B" w14:textId="42C646E9" w:rsidR="001C7A82" w:rsidRPr="00DB75A7" w:rsidRDefault="001C7A82" w:rsidP="00DB75A7">
      <w:pPr>
        <w:pStyle w:val="Heading3"/>
        <w:rPr>
          <w:rFonts w:ascii="Times New Roman" w:eastAsia="Times New Roman" w:hAnsi="Times New Roman" w:cs="Times New Roman"/>
          <w:color w:val="auto"/>
        </w:rPr>
      </w:pPr>
      <w:bookmarkStart w:id="228" w:name="_Toc513099416"/>
      <w:r w:rsidRPr="00DB75A7">
        <w:rPr>
          <w:rFonts w:ascii="Times New Roman" w:eastAsia="Times New Roman" w:hAnsi="Times New Roman" w:cs="Times New Roman"/>
          <w:color w:val="auto"/>
        </w:rPr>
        <w:t xml:space="preserve">5.1.3 </w:t>
      </w:r>
      <w:r w:rsidR="00F30C9C" w:rsidRPr="00DB75A7">
        <w:rPr>
          <w:rFonts w:ascii="Times New Roman" w:eastAsia="Times New Roman" w:hAnsi="Times New Roman" w:cs="Times New Roman"/>
          <w:color w:val="auto"/>
        </w:rPr>
        <w:t>Quiescent Agent</w:t>
      </w:r>
      <w:bookmarkEnd w:id="228"/>
    </w:p>
    <w:p w14:paraId="1EE6415A" w14:textId="77777777" w:rsidR="00DB75A7" w:rsidRDefault="00DB75A7" w:rsidP="001C7A82">
      <w:pPr>
        <w:pStyle w:val="ListParagraph"/>
        <w:ind w:left="500"/>
        <w:rPr>
          <w:rFonts w:ascii="Times New Roman" w:eastAsia="Times New Roman" w:hAnsi="Times New Roman" w:cs="Times New Roman"/>
          <w:szCs w:val="22"/>
        </w:rPr>
      </w:pPr>
    </w:p>
    <w:p w14:paraId="20B7D924" w14:textId="3129E5BE"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5.1.3.1 Class Overview</w:t>
      </w:r>
    </w:p>
    <w:p w14:paraId="705E819A" w14:textId="77777777" w:rsidR="00DB75A7" w:rsidRPr="00DB75A7" w:rsidRDefault="00DB75A7" w:rsidP="00DB75A7">
      <w:pPr>
        <w:rPr>
          <w:rFonts w:eastAsia="Times New Roman"/>
          <w:szCs w:val="22"/>
        </w:rPr>
      </w:pPr>
    </w:p>
    <w:p w14:paraId="49B97165" w14:textId="77777777" w:rsidR="00DB75A7" w:rsidRDefault="000C6E68" w:rsidP="00DB75A7">
      <w:pPr>
        <w:rPr>
          <w:rFonts w:eastAsia="Times New Roman"/>
          <w:szCs w:val="22"/>
        </w:rPr>
      </w:pPr>
      <w:r w:rsidRPr="00DB75A7">
        <w:rPr>
          <w:rFonts w:eastAsia="Times New Roman"/>
          <w:sz w:val="22"/>
          <w:szCs w:val="22"/>
        </w:rPr>
        <w:t xml:space="preserve">The quiescent agent is a subclass of the general cell allowing different parameters to the senescent and proliferating agents. As proliferating cells </w:t>
      </w:r>
      <w:r w:rsidR="0086510E" w:rsidRPr="00DB75A7">
        <w:rPr>
          <w:rFonts w:eastAsia="Times New Roman"/>
          <w:sz w:val="22"/>
          <w:szCs w:val="22"/>
        </w:rPr>
        <w:t xml:space="preserve">change state </w:t>
      </w:r>
      <w:r w:rsidRPr="00DB75A7">
        <w:rPr>
          <w:rFonts w:eastAsia="Times New Roman"/>
          <w:sz w:val="22"/>
          <w:szCs w:val="22"/>
        </w:rPr>
        <w:t xml:space="preserve">to quiescent cells and the smallest a </w:t>
      </w:r>
      <w:r w:rsidR="0086510E" w:rsidRPr="00DB75A7">
        <w:rPr>
          <w:rFonts w:eastAsia="Times New Roman"/>
          <w:sz w:val="22"/>
          <w:szCs w:val="22"/>
        </w:rPr>
        <w:t>proliferating cell</w:t>
      </w:r>
      <w:r w:rsidRPr="00DB75A7">
        <w:rPr>
          <w:rFonts w:eastAsia="Times New Roman"/>
          <w:sz w:val="22"/>
          <w:szCs w:val="22"/>
        </w:rPr>
        <w:t xml:space="preserve"> can be is 4.9</w:t>
      </w:r>
      <w:r>
        <w:sym w:font="Symbol" w:char="F06D"/>
      </w:r>
      <w:r w:rsidRPr="00DB75A7">
        <w:rPr>
          <w:rFonts w:eastAsia="Times New Roman"/>
          <w:sz w:val="22"/>
          <w:szCs w:val="22"/>
        </w:rPr>
        <w:t xml:space="preserve">m in radius, the same is true for the QC. </w:t>
      </w:r>
    </w:p>
    <w:p w14:paraId="33C47D65" w14:textId="6A401EBC" w:rsidR="000C6E68" w:rsidRPr="00DB75A7" w:rsidRDefault="000C6E68" w:rsidP="00DB75A7">
      <w:pPr>
        <w:rPr>
          <w:rFonts w:eastAsia="Times New Roman"/>
          <w:szCs w:val="22"/>
        </w:rPr>
      </w:pPr>
      <w:r w:rsidRPr="00DB75A7">
        <w:rPr>
          <w:rFonts w:eastAsia="Times New Roman"/>
          <w:sz w:val="22"/>
          <w:szCs w:val="22"/>
        </w:rPr>
        <w:t xml:space="preserve">Quiescent cells occur when proliferation is no longer </w:t>
      </w:r>
      <w:r w:rsidR="00D06D15" w:rsidRPr="00DB75A7">
        <w:rPr>
          <w:rFonts w:eastAsia="Times New Roman"/>
          <w:sz w:val="22"/>
          <w:szCs w:val="22"/>
        </w:rPr>
        <w:t>required</w:t>
      </w:r>
      <w:r w:rsidRPr="00DB75A7">
        <w:rPr>
          <w:rFonts w:eastAsia="Times New Roman"/>
          <w:sz w:val="22"/>
          <w:szCs w:val="22"/>
        </w:rPr>
        <w:t xml:space="preserve">, generally when a monolayer has been formed, for this reason the agents have been </w:t>
      </w:r>
      <w:r w:rsidR="00E20175" w:rsidRPr="00DB75A7">
        <w:rPr>
          <w:rFonts w:eastAsia="Times New Roman"/>
          <w:sz w:val="22"/>
          <w:szCs w:val="22"/>
        </w:rPr>
        <w:t>assumed</w:t>
      </w:r>
      <w:r w:rsidRPr="00DB75A7">
        <w:rPr>
          <w:rFonts w:eastAsia="Times New Roman"/>
          <w:sz w:val="22"/>
          <w:szCs w:val="22"/>
        </w:rPr>
        <w:t xml:space="preserve"> to have a speed of 0 and so they don’t actively migrate in the simulation.</w:t>
      </w:r>
      <w:r w:rsidRPr="00DB75A7">
        <w:rPr>
          <w:rFonts w:eastAsia="Times New Roman"/>
          <w:szCs w:val="22"/>
        </w:rPr>
        <w:t xml:space="preserve"> </w:t>
      </w:r>
    </w:p>
    <w:p w14:paraId="64AF0BC1" w14:textId="62748974" w:rsidR="00312CE0" w:rsidRPr="00DB75A7" w:rsidRDefault="000C6E68" w:rsidP="00DB75A7">
      <w:pPr>
        <w:rPr>
          <w:rFonts w:eastAsia="Times New Roman"/>
          <w:sz w:val="22"/>
          <w:szCs w:val="22"/>
        </w:rPr>
      </w:pPr>
      <w:r w:rsidRPr="00DB75A7">
        <w:rPr>
          <w:rFonts w:eastAsia="Times New Roman"/>
          <w:sz w:val="22"/>
          <w:szCs w:val="22"/>
        </w:rPr>
        <w:t xml:space="preserve">It has been theorised here that QCs live for around two months before turning senescent. However, the simulation </w:t>
      </w:r>
      <w:r w:rsidR="009A64BE" w:rsidRPr="00DB75A7">
        <w:rPr>
          <w:rFonts w:eastAsia="Times New Roman"/>
          <w:sz w:val="22"/>
          <w:szCs w:val="22"/>
        </w:rPr>
        <w:t>usually isn’t</w:t>
      </w:r>
      <w:r w:rsidRPr="00DB75A7">
        <w:rPr>
          <w:rFonts w:eastAsia="Times New Roman"/>
          <w:sz w:val="22"/>
          <w:szCs w:val="22"/>
        </w:rPr>
        <w:t xml:space="preserve"> run for this </w:t>
      </w:r>
      <w:r w:rsidR="009A64BE" w:rsidRPr="00DB75A7">
        <w:rPr>
          <w:rFonts w:eastAsia="Times New Roman"/>
          <w:sz w:val="22"/>
          <w:szCs w:val="22"/>
        </w:rPr>
        <w:t>long</w:t>
      </w:r>
      <w:r w:rsidRPr="00DB75A7">
        <w:rPr>
          <w:rFonts w:eastAsia="Times New Roman"/>
          <w:sz w:val="22"/>
          <w:szCs w:val="22"/>
        </w:rPr>
        <w:t xml:space="preserve"> </w:t>
      </w:r>
      <w:r w:rsidR="009A64BE" w:rsidRPr="00DB75A7">
        <w:rPr>
          <w:rFonts w:eastAsia="Times New Roman"/>
          <w:sz w:val="22"/>
          <w:szCs w:val="22"/>
        </w:rPr>
        <w:t>and new QCs are created</w:t>
      </w:r>
      <w:r w:rsidR="009B03B5" w:rsidRPr="00DB75A7">
        <w:rPr>
          <w:rFonts w:eastAsia="Times New Roman"/>
          <w:sz w:val="22"/>
          <w:szCs w:val="22"/>
        </w:rPr>
        <w:t xml:space="preserve"> with a stage of 1, therefore quiescent cells turning into</w:t>
      </w:r>
      <w:r w:rsidR="009A64BE" w:rsidRPr="00DB75A7">
        <w:rPr>
          <w:rFonts w:eastAsia="Times New Roman"/>
          <w:sz w:val="22"/>
          <w:szCs w:val="22"/>
        </w:rPr>
        <w:t xml:space="preserve"> senescent cells will rarely be seen.</w:t>
      </w:r>
      <w:r w:rsidRPr="00DB75A7">
        <w:rPr>
          <w:rFonts w:eastAsia="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drawing>
          <wp:inline distT="0" distB="0" distL="0" distR="0" wp14:anchorId="67DA84A3" wp14:editId="3513D3F7">
            <wp:extent cx="5567045" cy="2914251"/>
            <wp:effectExtent l="0" t="0" r="0" b="6985"/>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6858" cy="2924623"/>
                    </a:xfrm>
                    <a:prstGeom prst="rect">
                      <a:avLst/>
                    </a:prstGeom>
                    <a:noFill/>
                    <a:ln>
                      <a:noFill/>
                    </a:ln>
                  </pic:spPr>
                </pic:pic>
              </a:graphicData>
            </a:graphic>
          </wp:inline>
        </w:drawing>
      </w:r>
    </w:p>
    <w:p w14:paraId="203F63AC" w14:textId="3AD56D5F" w:rsidR="00324600" w:rsidRPr="0012507E"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5.4: Parameters for Quiescent Cells</w:t>
      </w:r>
      <w:r>
        <w:rPr>
          <w:rFonts w:ascii="Times New Roman" w:eastAsia="Times New Roman" w:hAnsi="Times New Roman" w:cs="Times New Roman"/>
          <w:sz w:val="22"/>
          <w:szCs w:val="22"/>
        </w:rPr>
        <w:br/>
      </w:r>
    </w:p>
    <w:p w14:paraId="1F6443E9" w14:textId="123022EB" w:rsidR="00D3210E"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5.1.3.2 Senescence</w:t>
      </w:r>
    </w:p>
    <w:p w14:paraId="4B5600B5" w14:textId="77777777" w:rsidR="00DB75A7" w:rsidRDefault="00DB75A7" w:rsidP="00D3210E">
      <w:pPr>
        <w:ind w:firstLine="720"/>
        <w:rPr>
          <w:rFonts w:eastAsia="Times New Roman"/>
          <w:szCs w:val="22"/>
        </w:rPr>
      </w:pPr>
    </w:p>
    <w:p w14:paraId="09AF8F2C" w14:textId="0F94B410" w:rsidR="001C7A82" w:rsidRPr="00B55F8C" w:rsidRDefault="00B55F8C" w:rsidP="00DB75A7">
      <w:pPr>
        <w:rPr>
          <w:rFonts w:eastAsia="Times New Roman"/>
          <w:sz w:val="22"/>
          <w:szCs w:val="22"/>
        </w:rPr>
      </w:pPr>
      <w:r w:rsidRPr="00B55F8C">
        <w:rPr>
          <w:rFonts w:eastAsia="Times New Roman"/>
          <w:sz w:val="22"/>
          <w:szCs w:val="22"/>
        </w:rPr>
        <w:t xml:space="preserve">Quiescent cells (QCs) can differentiate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lastRenderedPageBreak/>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19254B1D" w:rsidR="00AD61BD"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5.5: Quiescence state change to Senescent </w:t>
      </w:r>
    </w:p>
    <w:p w14:paraId="46BF6982" w14:textId="77777777" w:rsidR="0012507E" w:rsidRPr="0012507E" w:rsidRDefault="0012507E" w:rsidP="0012507E">
      <w:pPr>
        <w:pStyle w:val="ListParagraph"/>
        <w:ind w:left="0"/>
        <w:rPr>
          <w:rFonts w:ascii="Times New Roman" w:eastAsia="Times New Roman" w:hAnsi="Times New Roman" w:cs="Times New Roman"/>
          <w:sz w:val="22"/>
          <w:szCs w:val="22"/>
        </w:rPr>
      </w:pPr>
    </w:p>
    <w:p w14:paraId="54C51A67" w14:textId="42B6D0DA"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 xml:space="preserve">5.1.3.3 </w:t>
      </w:r>
      <w:r w:rsidR="0035792D">
        <w:rPr>
          <w:rFonts w:ascii="Times New Roman" w:eastAsia="Times New Roman" w:hAnsi="Times New Roman" w:cs="Times New Roman"/>
          <w:i w:val="0"/>
          <w:color w:val="auto"/>
        </w:rPr>
        <w:t>Quiescent Cell Cycle Re-entry</w:t>
      </w:r>
    </w:p>
    <w:p w14:paraId="60441A28" w14:textId="77777777" w:rsidR="00DB75A7" w:rsidRPr="001C7A82" w:rsidRDefault="00DB75A7" w:rsidP="001C7A82">
      <w:pPr>
        <w:pStyle w:val="ListParagraph"/>
        <w:ind w:left="500"/>
        <w:rPr>
          <w:rFonts w:ascii="Times New Roman" w:eastAsia="Times New Roman" w:hAnsi="Times New Roman" w:cs="Times New Roman"/>
          <w:szCs w:val="22"/>
        </w:rPr>
      </w:pPr>
    </w:p>
    <w:p w14:paraId="4BF0BFC2" w14:textId="4C5CEFFE" w:rsidR="00B55F8C" w:rsidRPr="00B55F8C" w:rsidRDefault="00B55F8C" w:rsidP="00DB75A7">
      <w:pPr>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sidR="003D2EC0">
        <w:rPr>
          <w:rFonts w:eastAsia="Times New Roman"/>
          <w:sz w:val="22"/>
          <w:szCs w:val="22"/>
          <w:lang w:eastAsia="en-US"/>
        </w:rPr>
        <w:t>1</w:t>
      </w:r>
      <w:r>
        <w:rPr>
          <w:rFonts w:eastAsia="Times New Roman"/>
          <w:sz w:val="22"/>
          <w:szCs w:val="22"/>
          <w:lang w:eastAsia="en-US"/>
        </w:rPr>
        <w:t xml:space="preserve">.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2D5A5152" w:rsidR="00F30C9C" w:rsidRDefault="0012507E" w:rsidP="00B55F8C">
      <w:pPr>
        <w:rPr>
          <w:rFonts w:eastAsia="Times New Roman"/>
          <w:sz w:val="22"/>
          <w:szCs w:val="22"/>
        </w:rPr>
      </w:pPr>
      <w:r>
        <w:rPr>
          <w:rFonts w:eastAsia="Times New Roman"/>
          <w:sz w:val="22"/>
          <w:szCs w:val="22"/>
        </w:rPr>
        <w:t>Figure 5.6: Quiescent state change to Proliferating</w:t>
      </w:r>
    </w:p>
    <w:p w14:paraId="591C4A46" w14:textId="77777777" w:rsidR="0012507E" w:rsidRDefault="0012507E" w:rsidP="00B55F8C">
      <w:pPr>
        <w:rPr>
          <w:rFonts w:eastAsia="Times New Roman"/>
          <w:sz w:val="22"/>
          <w:szCs w:val="22"/>
        </w:rPr>
      </w:pPr>
    </w:p>
    <w:p w14:paraId="212AD961" w14:textId="1B4B97F7" w:rsidR="00F30C9C" w:rsidRPr="00DB75A7" w:rsidRDefault="00F30C9C" w:rsidP="00DB75A7">
      <w:pPr>
        <w:pStyle w:val="Heading3"/>
        <w:rPr>
          <w:rFonts w:ascii="Times New Roman" w:eastAsia="Times New Roman" w:hAnsi="Times New Roman" w:cs="Times New Roman"/>
          <w:color w:val="auto"/>
        </w:rPr>
      </w:pPr>
      <w:bookmarkStart w:id="229" w:name="_Toc513099417"/>
      <w:r w:rsidRPr="00DB75A7">
        <w:rPr>
          <w:rFonts w:ascii="Times New Roman" w:eastAsia="Times New Roman" w:hAnsi="Times New Roman" w:cs="Times New Roman"/>
          <w:color w:val="auto"/>
        </w:rPr>
        <w:t>5.1.4 Proliferating Agent</w:t>
      </w:r>
      <w:bookmarkEnd w:id="229"/>
    </w:p>
    <w:p w14:paraId="42ECEF62" w14:textId="77777777" w:rsidR="00DB75A7" w:rsidRDefault="00DB75A7" w:rsidP="00F30C9C">
      <w:pPr>
        <w:rPr>
          <w:rFonts w:eastAsia="Times New Roman"/>
          <w:szCs w:val="22"/>
        </w:rPr>
      </w:pPr>
    </w:p>
    <w:p w14:paraId="3E11925B" w14:textId="71272AE1"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5.1.4.1 Class Overview</w:t>
      </w:r>
    </w:p>
    <w:p w14:paraId="52964B5F" w14:textId="77777777" w:rsidR="00DB75A7" w:rsidRDefault="00DB75A7" w:rsidP="00F30C9C">
      <w:pPr>
        <w:rPr>
          <w:rFonts w:eastAsia="Times New Roman"/>
          <w:szCs w:val="22"/>
        </w:rPr>
      </w:pPr>
    </w:p>
    <w:p w14:paraId="0D36D119" w14:textId="0B72B13B" w:rsidR="005815B8" w:rsidRDefault="005815B8" w:rsidP="00DB75A7">
      <w:pPr>
        <w:rPr>
          <w:rFonts w:eastAsia="Times New Roman"/>
          <w:sz w:val="22"/>
          <w:szCs w:val="22"/>
        </w:rPr>
      </w:pPr>
      <w:r>
        <w:rPr>
          <w:rFonts w:eastAsia="Times New Roman"/>
          <w:sz w:val="22"/>
          <w:szCs w:val="22"/>
        </w:rPr>
        <w:t>The Proliferating Cell (PC) will be the most prevalent agent as it the so</w:t>
      </w:r>
      <w:r w:rsidR="003D2EC0">
        <w:rPr>
          <w:rFonts w:eastAsia="Times New Roman"/>
          <w:sz w:val="22"/>
          <w:szCs w:val="22"/>
        </w:rPr>
        <w:t>urce agent as seen in Figure 4.1</w:t>
      </w:r>
      <w:r>
        <w:rPr>
          <w:rFonts w:eastAsia="Times New Roman"/>
          <w:sz w:val="22"/>
          <w:szCs w:val="22"/>
        </w:rPr>
        <w:t xml:space="preserve">.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A00EFE" w:rsidRPr="00A00EFE">
        <w:rPr>
          <w:rFonts w:eastAsia="Times New Roman"/>
          <w:sz w:val="22"/>
          <w:szCs w:val="22"/>
        </w:rPr>
        <w:t>7</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DB75A7">
      <w:pPr>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1B1018A2" w14:textId="77777777" w:rsidR="006A62CC" w:rsidRDefault="00475A21" w:rsidP="00DB75A7">
      <w:pPr>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xml:space="preserve">. This is tracked by assigning a stage to each PC </w:t>
      </w:r>
      <w:r w:rsidR="006A62CC">
        <w:rPr>
          <w:rFonts w:eastAsia="Times New Roman"/>
          <w:sz w:val="22"/>
          <w:szCs w:val="22"/>
        </w:rPr>
        <w:t>as shown in Table 5.1.</w:t>
      </w:r>
    </w:p>
    <w:p w14:paraId="23C2016C" w14:textId="77777777" w:rsidR="006A62CC" w:rsidRDefault="006A62CC" w:rsidP="00DB75A7">
      <w:pPr>
        <w:rPr>
          <w:rFonts w:eastAsia="Times New Roman"/>
          <w:sz w:val="22"/>
          <w:szCs w:val="22"/>
        </w:rPr>
      </w:pPr>
    </w:p>
    <w:tbl>
      <w:tblPr>
        <w:tblStyle w:val="TableGrid"/>
        <w:tblW w:w="0" w:type="auto"/>
        <w:jc w:val="center"/>
        <w:tblLook w:val="04A0" w:firstRow="1" w:lastRow="0" w:firstColumn="1" w:lastColumn="0" w:noHBand="0" w:noVBand="1"/>
      </w:tblPr>
      <w:tblGrid>
        <w:gridCol w:w="1927"/>
        <w:gridCol w:w="1927"/>
      </w:tblGrid>
      <w:tr w:rsidR="006A62CC" w14:paraId="35385480" w14:textId="77777777" w:rsidTr="006A62CC">
        <w:trPr>
          <w:trHeight w:val="250"/>
          <w:jc w:val="center"/>
        </w:trPr>
        <w:tc>
          <w:tcPr>
            <w:tcW w:w="1927" w:type="dxa"/>
          </w:tcPr>
          <w:p w14:paraId="3005EA63" w14:textId="583F1CA3" w:rsidR="006A62CC" w:rsidRDefault="006A62CC" w:rsidP="006A62CC">
            <w:pPr>
              <w:jc w:val="center"/>
              <w:rPr>
                <w:rFonts w:eastAsia="Times New Roman"/>
                <w:sz w:val="22"/>
                <w:szCs w:val="22"/>
              </w:rPr>
            </w:pPr>
            <w:r>
              <w:rPr>
                <w:rFonts w:eastAsia="Times New Roman"/>
                <w:sz w:val="22"/>
                <w:szCs w:val="22"/>
              </w:rPr>
              <w:t>State</w:t>
            </w:r>
          </w:p>
        </w:tc>
        <w:tc>
          <w:tcPr>
            <w:tcW w:w="1927" w:type="dxa"/>
          </w:tcPr>
          <w:p w14:paraId="6DFD9B36" w14:textId="083A75AE" w:rsidR="006A62CC" w:rsidRDefault="006A62CC" w:rsidP="006A62CC">
            <w:pPr>
              <w:jc w:val="center"/>
              <w:rPr>
                <w:rFonts w:eastAsia="Times New Roman"/>
                <w:sz w:val="22"/>
                <w:szCs w:val="22"/>
              </w:rPr>
            </w:pPr>
            <w:r>
              <w:rPr>
                <w:rFonts w:eastAsia="Times New Roman"/>
                <w:sz w:val="22"/>
                <w:szCs w:val="22"/>
              </w:rPr>
              <w:t>Cell Cycle Stage</w:t>
            </w:r>
          </w:p>
        </w:tc>
      </w:tr>
      <w:tr w:rsidR="006A62CC" w14:paraId="46B852F6" w14:textId="77777777" w:rsidTr="006A62CC">
        <w:trPr>
          <w:trHeight w:val="268"/>
          <w:jc w:val="center"/>
        </w:trPr>
        <w:tc>
          <w:tcPr>
            <w:tcW w:w="1927" w:type="dxa"/>
          </w:tcPr>
          <w:p w14:paraId="4D0E87B1" w14:textId="45C14D3B" w:rsidR="006A62CC" w:rsidRDefault="006A62CC" w:rsidP="006A62CC">
            <w:pPr>
              <w:jc w:val="center"/>
              <w:rPr>
                <w:rFonts w:eastAsia="Times New Roman"/>
                <w:sz w:val="22"/>
                <w:szCs w:val="22"/>
              </w:rPr>
            </w:pPr>
            <w:r>
              <w:rPr>
                <w:rFonts w:eastAsia="Times New Roman"/>
                <w:sz w:val="22"/>
                <w:szCs w:val="22"/>
              </w:rPr>
              <w:t>1</w:t>
            </w:r>
          </w:p>
        </w:tc>
        <w:tc>
          <w:tcPr>
            <w:tcW w:w="1927" w:type="dxa"/>
          </w:tcPr>
          <w:p w14:paraId="41787F4C" w14:textId="0F75E6B2" w:rsidR="006A62CC" w:rsidRDefault="006A62CC" w:rsidP="006A62CC">
            <w:pPr>
              <w:jc w:val="center"/>
              <w:rPr>
                <w:rFonts w:eastAsia="Times New Roman"/>
                <w:sz w:val="22"/>
                <w:szCs w:val="22"/>
              </w:rPr>
            </w:pPr>
            <w:r>
              <w:rPr>
                <w:rFonts w:eastAsia="Times New Roman"/>
                <w:sz w:val="22"/>
                <w:szCs w:val="22"/>
              </w:rPr>
              <w:t>G1</w:t>
            </w:r>
          </w:p>
        </w:tc>
      </w:tr>
      <w:tr w:rsidR="006A62CC" w14:paraId="54419159" w14:textId="77777777" w:rsidTr="006A62CC">
        <w:trPr>
          <w:trHeight w:val="250"/>
          <w:jc w:val="center"/>
        </w:trPr>
        <w:tc>
          <w:tcPr>
            <w:tcW w:w="1927" w:type="dxa"/>
          </w:tcPr>
          <w:p w14:paraId="285384BB" w14:textId="23BCB30B" w:rsidR="006A62CC" w:rsidRDefault="006A62CC" w:rsidP="006A62CC">
            <w:pPr>
              <w:jc w:val="center"/>
              <w:rPr>
                <w:rFonts w:eastAsia="Times New Roman"/>
                <w:sz w:val="22"/>
                <w:szCs w:val="22"/>
              </w:rPr>
            </w:pPr>
            <w:r>
              <w:rPr>
                <w:rFonts w:eastAsia="Times New Roman"/>
                <w:sz w:val="22"/>
                <w:szCs w:val="22"/>
              </w:rPr>
              <w:t>2</w:t>
            </w:r>
          </w:p>
        </w:tc>
        <w:tc>
          <w:tcPr>
            <w:tcW w:w="1927" w:type="dxa"/>
          </w:tcPr>
          <w:p w14:paraId="2717B9D9" w14:textId="391FEA18" w:rsidR="006A62CC" w:rsidRDefault="006A62CC" w:rsidP="006A62CC">
            <w:pPr>
              <w:jc w:val="center"/>
              <w:rPr>
                <w:rFonts w:eastAsia="Times New Roman"/>
                <w:sz w:val="22"/>
                <w:szCs w:val="22"/>
              </w:rPr>
            </w:pPr>
            <w:r>
              <w:rPr>
                <w:rFonts w:eastAsia="Times New Roman"/>
                <w:sz w:val="22"/>
                <w:szCs w:val="22"/>
              </w:rPr>
              <w:t>S</w:t>
            </w:r>
          </w:p>
        </w:tc>
      </w:tr>
      <w:tr w:rsidR="006A62CC" w14:paraId="1759C7D4" w14:textId="77777777" w:rsidTr="006A62CC">
        <w:trPr>
          <w:trHeight w:val="250"/>
          <w:jc w:val="center"/>
        </w:trPr>
        <w:tc>
          <w:tcPr>
            <w:tcW w:w="1927" w:type="dxa"/>
          </w:tcPr>
          <w:p w14:paraId="7271E32A" w14:textId="192D61F9" w:rsidR="006A62CC" w:rsidRDefault="006A62CC" w:rsidP="006A62CC">
            <w:pPr>
              <w:jc w:val="center"/>
              <w:rPr>
                <w:rFonts w:eastAsia="Times New Roman"/>
                <w:sz w:val="22"/>
                <w:szCs w:val="22"/>
              </w:rPr>
            </w:pPr>
            <w:r>
              <w:rPr>
                <w:rFonts w:eastAsia="Times New Roman"/>
                <w:sz w:val="22"/>
                <w:szCs w:val="22"/>
              </w:rPr>
              <w:t>3</w:t>
            </w:r>
          </w:p>
        </w:tc>
        <w:tc>
          <w:tcPr>
            <w:tcW w:w="1927" w:type="dxa"/>
          </w:tcPr>
          <w:p w14:paraId="1624A850" w14:textId="186473BC" w:rsidR="006A62CC" w:rsidRDefault="006A62CC" w:rsidP="006A62CC">
            <w:pPr>
              <w:jc w:val="center"/>
              <w:rPr>
                <w:rFonts w:eastAsia="Times New Roman"/>
                <w:sz w:val="22"/>
                <w:szCs w:val="22"/>
              </w:rPr>
            </w:pPr>
            <w:r>
              <w:rPr>
                <w:rFonts w:eastAsia="Times New Roman"/>
                <w:sz w:val="22"/>
                <w:szCs w:val="22"/>
              </w:rPr>
              <w:t>G2</w:t>
            </w:r>
          </w:p>
        </w:tc>
      </w:tr>
      <w:tr w:rsidR="006A62CC" w14:paraId="15A78FAA" w14:textId="77777777" w:rsidTr="006A62CC">
        <w:trPr>
          <w:trHeight w:val="250"/>
          <w:jc w:val="center"/>
        </w:trPr>
        <w:tc>
          <w:tcPr>
            <w:tcW w:w="1927" w:type="dxa"/>
          </w:tcPr>
          <w:p w14:paraId="6A53BD6B" w14:textId="7D14510A" w:rsidR="006A62CC" w:rsidRDefault="006A62CC" w:rsidP="006A62CC">
            <w:pPr>
              <w:jc w:val="center"/>
              <w:rPr>
                <w:rFonts w:eastAsia="Times New Roman"/>
                <w:sz w:val="22"/>
                <w:szCs w:val="22"/>
              </w:rPr>
            </w:pPr>
            <w:r>
              <w:rPr>
                <w:rFonts w:eastAsia="Times New Roman"/>
                <w:sz w:val="22"/>
                <w:szCs w:val="22"/>
              </w:rPr>
              <w:t>4</w:t>
            </w:r>
          </w:p>
        </w:tc>
        <w:tc>
          <w:tcPr>
            <w:tcW w:w="1927" w:type="dxa"/>
          </w:tcPr>
          <w:p w14:paraId="2996B4EC" w14:textId="60B8C50B" w:rsidR="006A62CC" w:rsidRDefault="006A62CC" w:rsidP="006A62CC">
            <w:pPr>
              <w:jc w:val="center"/>
              <w:rPr>
                <w:rFonts w:eastAsia="Times New Roman"/>
                <w:sz w:val="22"/>
                <w:szCs w:val="22"/>
              </w:rPr>
            </w:pPr>
            <w:r>
              <w:rPr>
                <w:rFonts w:eastAsia="Times New Roman"/>
                <w:sz w:val="22"/>
                <w:szCs w:val="22"/>
              </w:rPr>
              <w:t>M</w:t>
            </w:r>
          </w:p>
        </w:tc>
      </w:tr>
    </w:tbl>
    <w:p w14:paraId="2EA7EE29" w14:textId="6DB3BF62" w:rsidR="00475A21" w:rsidRDefault="006A62CC" w:rsidP="006A62CC">
      <w:pPr>
        <w:jc w:val="center"/>
        <w:rPr>
          <w:rFonts w:eastAsia="Times New Roman"/>
          <w:sz w:val="22"/>
          <w:szCs w:val="22"/>
        </w:rPr>
      </w:pPr>
      <w:r>
        <w:rPr>
          <w:rFonts w:eastAsia="Times New Roman"/>
          <w:sz w:val="22"/>
          <w:szCs w:val="22"/>
        </w:rPr>
        <w:t>Table 5.1: Cell cycle parameters.</w:t>
      </w:r>
    </w:p>
    <w:p w14:paraId="0B54EF76" w14:textId="69A11B4A" w:rsidR="00475A21" w:rsidRDefault="00475A21" w:rsidP="00DB75A7">
      <w:pPr>
        <w:rPr>
          <w:rFonts w:eastAsia="Times New Roman"/>
          <w:sz w:val="22"/>
          <w:szCs w:val="22"/>
        </w:rPr>
      </w:pPr>
      <w:r>
        <w:rPr>
          <w:rFonts w:eastAsia="Times New Roman"/>
          <w:sz w:val="22"/>
          <w:szCs w:val="22"/>
        </w:rPr>
        <w:lastRenderedPageBreak/>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A00EFE">
        <w:rPr>
          <w:rFonts w:eastAsia="Times New Roman"/>
          <w:sz w:val="22"/>
          <w:szCs w:val="22"/>
        </w:rPr>
        <w:t xml:space="preserve"> [10</w:t>
      </w:r>
      <w:r w:rsidR="00086644">
        <w:rPr>
          <w:rFonts w:eastAsia="Times New Roman"/>
          <w:sz w:val="22"/>
          <w:szCs w:val="22"/>
        </w:rPr>
        <w:t>]</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12C0102F" w14:textId="78E372EC" w:rsidR="00DB75A7" w:rsidRDefault="00B21C05" w:rsidP="00DB75A7">
      <w:pPr>
        <w:rPr>
          <w:rFonts w:eastAsia="Times New Roman"/>
          <w:szCs w:val="22"/>
        </w:rPr>
      </w:pPr>
      <w:r>
        <w:rPr>
          <w:rFonts w:eastAsia="Times New Roman"/>
          <w:noProof/>
          <w:szCs w:val="22"/>
        </w:rPr>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48BCC337" w14:textId="68670005" w:rsidR="00DB75A7" w:rsidRDefault="0012507E" w:rsidP="00DB75A7">
      <w:pPr>
        <w:rPr>
          <w:rFonts w:eastAsia="Times New Roman"/>
          <w:sz w:val="22"/>
          <w:szCs w:val="22"/>
        </w:rPr>
      </w:pPr>
      <w:r>
        <w:rPr>
          <w:rFonts w:eastAsia="Times New Roman"/>
          <w:sz w:val="22"/>
          <w:szCs w:val="22"/>
        </w:rPr>
        <w:t>Figure 5.6: Parameters for Proliferating Cells</w:t>
      </w:r>
    </w:p>
    <w:p w14:paraId="224C690E" w14:textId="77777777" w:rsidR="0012507E" w:rsidRPr="0012507E" w:rsidRDefault="0012507E" w:rsidP="00DB75A7">
      <w:pPr>
        <w:rPr>
          <w:rFonts w:eastAsia="Times New Roman"/>
          <w:sz w:val="22"/>
          <w:szCs w:val="22"/>
        </w:rPr>
      </w:pPr>
    </w:p>
    <w:p w14:paraId="1C6543C7" w14:textId="23EE9468" w:rsidR="00DB75A7"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5.1.4.2 Senescence</w:t>
      </w:r>
    </w:p>
    <w:p w14:paraId="689E02AC" w14:textId="77777777" w:rsidR="00DB75A7" w:rsidRDefault="00DB75A7" w:rsidP="00DB75A7">
      <w:pPr>
        <w:ind w:left="720"/>
        <w:rPr>
          <w:rFonts w:eastAsia="Times New Roman"/>
          <w:szCs w:val="22"/>
        </w:rPr>
      </w:pPr>
    </w:p>
    <w:p w14:paraId="20179CE9" w14:textId="62155D02" w:rsidR="00072823" w:rsidRPr="00DB75A7" w:rsidRDefault="005D3958" w:rsidP="00DB75A7">
      <w:pPr>
        <w:rPr>
          <w:rFonts w:eastAsia="Times New Roman"/>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00D75D10" w:rsidR="007A4D60" w:rsidRDefault="0012507E" w:rsidP="00F30C9C">
      <w:pPr>
        <w:rPr>
          <w:rFonts w:eastAsia="Times New Roman"/>
          <w:szCs w:val="22"/>
        </w:rPr>
      </w:pPr>
      <w:r>
        <w:rPr>
          <w:rFonts w:eastAsia="Times New Roman"/>
          <w:szCs w:val="22"/>
        </w:rPr>
        <w:t>Figure 5.7: Proliferative state change to Senescent</w:t>
      </w:r>
    </w:p>
    <w:p w14:paraId="2EBC1751" w14:textId="77777777" w:rsidR="0012507E" w:rsidRDefault="0012507E" w:rsidP="00F30C9C">
      <w:pPr>
        <w:rPr>
          <w:rFonts w:eastAsia="Times New Roman"/>
          <w:szCs w:val="22"/>
        </w:rPr>
      </w:pPr>
    </w:p>
    <w:p w14:paraId="028505C0" w14:textId="66D4F63E"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5.1.4.3 Quiescence</w:t>
      </w:r>
    </w:p>
    <w:p w14:paraId="4A79A445" w14:textId="77777777" w:rsidR="00DB75A7" w:rsidRDefault="00DB75A7" w:rsidP="00F30C9C">
      <w:pPr>
        <w:rPr>
          <w:rFonts w:eastAsia="Times New Roman"/>
          <w:szCs w:val="22"/>
        </w:rPr>
      </w:pPr>
    </w:p>
    <w:p w14:paraId="0355407E" w14:textId="59562CC9" w:rsidR="007929F6" w:rsidRDefault="007929F6" w:rsidP="00DB75A7">
      <w:pPr>
        <w:rPr>
          <w:rFonts w:eastAsia="Times New Roman"/>
          <w:sz w:val="22"/>
          <w:szCs w:val="22"/>
        </w:rPr>
      </w:pPr>
      <w:r>
        <w:rPr>
          <w:rFonts w:eastAsia="Times New Roman"/>
          <w:sz w:val="22"/>
          <w:szCs w:val="22"/>
        </w:rPr>
        <w:t xml:space="preserve">As seen in </w:t>
      </w:r>
      <w:r w:rsidR="00AA4BCF">
        <w:rPr>
          <w:rFonts w:eastAsia="Times New Roman"/>
          <w:sz w:val="22"/>
          <w:szCs w:val="22"/>
        </w:rPr>
        <w:t xml:space="preserve">chapter </w:t>
      </w:r>
      <w:r>
        <w:rPr>
          <w:rFonts w:eastAsia="Times New Roman"/>
          <w:sz w:val="22"/>
          <w:szCs w:val="22"/>
        </w:rPr>
        <w:t xml:space="preserve">2.1 Proliferating Cells can enter a special state within the cell cycle known as G0 or the </w:t>
      </w:r>
      <w:r w:rsidRPr="00A00EFE">
        <w:rPr>
          <w:rFonts w:eastAsia="Times New Roman"/>
          <w:sz w:val="22"/>
          <w:szCs w:val="22"/>
        </w:rPr>
        <w:t>quiescent state</w:t>
      </w:r>
      <w:r w:rsidR="00113DDA" w:rsidRPr="00A00EFE">
        <w:rPr>
          <w:rFonts w:eastAsia="Times New Roman"/>
          <w:sz w:val="22"/>
          <w:szCs w:val="22"/>
        </w:rPr>
        <w:t xml:space="preserve"> [4]</w:t>
      </w:r>
      <w:r w:rsidRPr="00A00EFE">
        <w:rPr>
          <w:rFonts w:eastAsia="Times New Roman"/>
          <w:sz w:val="22"/>
          <w:szCs w:val="22"/>
        </w:rPr>
        <w:t xml:space="preserve">. This </w:t>
      </w:r>
      <w:r>
        <w:rPr>
          <w:rFonts w:eastAsia="Times New Roman"/>
          <w:sz w:val="22"/>
          <w:szCs w:val="22"/>
        </w:rPr>
        <w:t xml:space="preserve">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 xml:space="preserve">being </w:t>
      </w:r>
      <w:r w:rsidR="00596F61">
        <w:rPr>
          <w:rFonts w:eastAsia="Times New Roman"/>
          <w:sz w:val="22"/>
          <w:szCs w:val="22"/>
        </w:rPr>
        <w:lastRenderedPageBreak/>
        <w:t>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w:t>
      </w:r>
      <w:r w:rsidR="007B6C13" w:rsidRPr="00EC03AC">
        <w:rPr>
          <w:rFonts w:eastAsia="Times New Roman"/>
          <w:sz w:val="22"/>
          <w:szCs w:val="22"/>
        </w:rPr>
        <w:t xml:space="preserve">neighbours each cell had and would therefore be computationally wasteful to recalculate this. As shown </w:t>
      </w:r>
      <w:r w:rsidR="00AF51F1" w:rsidRPr="00EC03AC">
        <w:rPr>
          <w:rFonts w:eastAsia="Times New Roman"/>
          <w:sz w:val="22"/>
          <w:szCs w:val="22"/>
        </w:rPr>
        <w:t>in f</w:t>
      </w:r>
      <w:r w:rsidR="007B6C13" w:rsidRPr="00EC03AC">
        <w:rPr>
          <w:rFonts w:eastAsia="Times New Roman"/>
          <w:sz w:val="22"/>
          <w:szCs w:val="22"/>
        </w:rPr>
        <w:t xml:space="preserve">igure </w:t>
      </w:r>
      <w:r w:rsidR="00EC03AC" w:rsidRPr="00EC03AC">
        <w:rPr>
          <w:rFonts w:eastAsia="Times New Roman"/>
          <w:sz w:val="22"/>
          <w:szCs w:val="22"/>
        </w:rPr>
        <w:t>5.8</w:t>
      </w:r>
      <w:r w:rsidR="007B6C13" w:rsidRPr="00EC03AC">
        <w:rPr>
          <w:rFonts w:eastAsia="Times New Roman"/>
          <w:sz w:val="22"/>
          <w:szCs w:val="22"/>
        </w:rPr>
        <w:t xml:space="preserve"> the number of neighbours required for a proliferating cell to turn quiescent is 4. This was determined by running several simulations at varying values to visually see how well a confluence formed. Too low a threshold and cells would turn quiescent even with space to proliferate and a higher value caused certain cells to be surrounded but not turn quiescent. The proliferative agent turns quiescent</w:t>
      </w:r>
      <w:r w:rsidRPr="00EC03AC">
        <w:rPr>
          <w:rFonts w:eastAsia="Times New Roman"/>
          <w:sz w:val="22"/>
          <w:szCs w:val="22"/>
        </w:rPr>
        <w:t xml:space="preserve"> by removing the current PC from the simulation and creating a new QC agent in its place with the same: turnover, radius, and area</w:t>
      </w:r>
      <w:r w:rsidR="00AF51F1" w:rsidRPr="00EC03AC">
        <w:rPr>
          <w:rFonts w:eastAsia="Times New Roman"/>
          <w:sz w:val="22"/>
          <w:szCs w:val="22"/>
        </w:rPr>
        <w:t xml:space="preserve"> as seen in f</w:t>
      </w:r>
      <w:r w:rsidR="007B6C13" w:rsidRPr="00EC03AC">
        <w:rPr>
          <w:rFonts w:eastAsia="Times New Roman"/>
          <w:sz w:val="22"/>
          <w:szCs w:val="22"/>
        </w:rPr>
        <w:t>igure 5.</w:t>
      </w:r>
      <w:r w:rsidR="00EC03AC" w:rsidRPr="00EC03AC">
        <w:rPr>
          <w:rFonts w:eastAsia="Times New Roman"/>
          <w:sz w:val="22"/>
          <w:szCs w:val="22"/>
        </w:rPr>
        <w:t>9</w:t>
      </w:r>
      <w:r w:rsidRPr="00EC03AC">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033536F5" w:rsidR="00B45E27" w:rsidRDefault="00B45E27" w:rsidP="00B45E27">
      <w:pPr>
        <w:rPr>
          <w:rFonts w:eastAsia="Times New Roman"/>
          <w:sz w:val="22"/>
          <w:szCs w:val="22"/>
        </w:rPr>
      </w:pPr>
      <w:r>
        <w:rPr>
          <w:rFonts w:eastAsia="Times New Roman"/>
          <w:sz w:val="22"/>
          <w:szCs w:val="22"/>
        </w:rPr>
        <w:t xml:space="preserve">Figure </w:t>
      </w:r>
      <w:r w:rsidRPr="0012507E">
        <w:rPr>
          <w:rFonts w:eastAsia="Times New Roman"/>
          <w:sz w:val="22"/>
          <w:szCs w:val="22"/>
        </w:rPr>
        <w:t>5.</w:t>
      </w:r>
      <w:r w:rsidR="0012507E" w:rsidRPr="0012507E">
        <w:rPr>
          <w:rFonts w:eastAsia="Times New Roman"/>
          <w:sz w:val="22"/>
          <w:szCs w:val="22"/>
        </w:rPr>
        <w:t>8</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0620C7DB" w:rsidR="00FD38AB" w:rsidRPr="00FD38AB" w:rsidRDefault="0012507E" w:rsidP="00F30C9C">
      <w:pPr>
        <w:rPr>
          <w:rFonts w:eastAsia="Times New Roman"/>
          <w:sz w:val="22"/>
          <w:szCs w:val="22"/>
        </w:rPr>
      </w:pPr>
      <w:r>
        <w:rPr>
          <w:rFonts w:eastAsia="Times New Roman"/>
          <w:sz w:val="22"/>
          <w:szCs w:val="22"/>
        </w:rPr>
        <w:t>Figure 5.9:</w:t>
      </w:r>
      <w:r w:rsidR="00FD38AB">
        <w:rPr>
          <w:rFonts w:eastAsia="Times New Roman"/>
          <w:sz w:val="22"/>
          <w:szCs w:val="22"/>
        </w:rPr>
        <w:t xml:space="preserve"> Proliferating </w:t>
      </w:r>
      <w:r>
        <w:rPr>
          <w:rFonts w:eastAsia="Times New Roman"/>
          <w:sz w:val="22"/>
          <w:szCs w:val="22"/>
        </w:rPr>
        <w:t>Cell state change to Q</w:t>
      </w:r>
      <w:r w:rsidR="00FD38AB">
        <w:rPr>
          <w:rFonts w:eastAsia="Times New Roman"/>
          <w:sz w:val="22"/>
          <w:szCs w:val="22"/>
        </w:rPr>
        <w:t>uiescent.</w:t>
      </w:r>
    </w:p>
    <w:p w14:paraId="0E5D31E3" w14:textId="77777777" w:rsidR="007A4D60" w:rsidRDefault="007A4D60" w:rsidP="00F30C9C">
      <w:pPr>
        <w:rPr>
          <w:rFonts w:eastAsia="Times New Roman"/>
          <w:szCs w:val="22"/>
        </w:rPr>
      </w:pPr>
    </w:p>
    <w:p w14:paraId="71F0165C" w14:textId="4358588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5.1.4.4 Growth</w:t>
      </w:r>
    </w:p>
    <w:p w14:paraId="605B736B" w14:textId="77777777" w:rsidR="00DB75A7" w:rsidRDefault="00DB75A7" w:rsidP="00F30C9C">
      <w:pPr>
        <w:rPr>
          <w:rFonts w:eastAsia="Times New Roman"/>
          <w:szCs w:val="22"/>
        </w:rPr>
      </w:pPr>
    </w:p>
    <w:p w14:paraId="039D4B18" w14:textId="5AFFB800" w:rsidR="00B03A59" w:rsidRPr="00596BA0" w:rsidRDefault="00596BA0" w:rsidP="00DB75A7">
      <w:pPr>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w:t>
      </w:r>
      <w:r w:rsidRPr="00A00EFE">
        <w:rPr>
          <w:rFonts w:eastAsia="Times New Roman"/>
          <w:sz w:val="22"/>
          <w:szCs w:val="22"/>
        </w:rPr>
        <w:t>biology</w:t>
      </w:r>
      <w:r w:rsidR="00BF273E" w:rsidRPr="00A00EFE">
        <w:rPr>
          <w:rFonts w:eastAsia="Times New Roman"/>
          <w:sz w:val="22"/>
          <w:szCs w:val="22"/>
        </w:rPr>
        <w:t xml:space="preserve"> [</w:t>
      </w:r>
      <w:r w:rsidR="00D114BC" w:rsidRPr="00A00EFE">
        <w:rPr>
          <w:rFonts w:eastAsia="Times New Roman"/>
          <w:sz w:val="22"/>
          <w:szCs w:val="22"/>
        </w:rPr>
        <w:t>3</w:t>
      </w:r>
      <w:r w:rsidR="00BF273E" w:rsidRPr="00A00EFE">
        <w:rPr>
          <w:rFonts w:eastAsia="Times New Roman"/>
          <w:sz w:val="22"/>
          <w:szCs w:val="22"/>
        </w:rPr>
        <w:t>]</w:t>
      </w:r>
      <w:r w:rsidRPr="00A00EFE">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size.</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lastRenderedPageBreak/>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33ED7C1F" w:rsidR="007A4D60" w:rsidRDefault="00CF369F" w:rsidP="00F30C9C">
      <w:pPr>
        <w:rPr>
          <w:rFonts w:eastAsia="Times New Roman"/>
          <w:sz w:val="22"/>
          <w:szCs w:val="22"/>
        </w:rPr>
      </w:pPr>
      <w:r>
        <w:rPr>
          <w:rFonts w:eastAsia="Times New Roman"/>
          <w:sz w:val="22"/>
          <w:szCs w:val="22"/>
        </w:rPr>
        <w:t>Figure 5.10: Proliferating cell growth</w:t>
      </w:r>
    </w:p>
    <w:p w14:paraId="56130D2E" w14:textId="77777777" w:rsidR="00CF369F" w:rsidRPr="00CF369F" w:rsidRDefault="00CF369F" w:rsidP="00F30C9C">
      <w:pPr>
        <w:rPr>
          <w:rFonts w:eastAsia="Times New Roman"/>
          <w:sz w:val="22"/>
          <w:szCs w:val="22"/>
        </w:rPr>
      </w:pPr>
    </w:p>
    <w:p w14:paraId="319B73ED" w14:textId="6E9A287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5.1.4.5 Mitosis</w:t>
      </w:r>
    </w:p>
    <w:p w14:paraId="7023F115" w14:textId="77777777" w:rsidR="00DB75A7" w:rsidRDefault="00DB75A7" w:rsidP="00F30C9C">
      <w:pPr>
        <w:rPr>
          <w:rFonts w:eastAsia="Times New Roman"/>
          <w:szCs w:val="22"/>
        </w:rPr>
      </w:pPr>
    </w:p>
    <w:p w14:paraId="5BF91E51" w14:textId="7A2E92C0" w:rsidR="006B2AD8" w:rsidRDefault="006B2AD8" w:rsidP="00DB75A7">
      <w:pPr>
        <w:rPr>
          <w:rFonts w:eastAsia="Times New Roman"/>
          <w:sz w:val="22"/>
          <w:szCs w:val="22"/>
        </w:rPr>
      </w:pPr>
      <w:r>
        <w:rPr>
          <w:rFonts w:eastAsia="Times New Roman"/>
          <w:sz w:val="22"/>
          <w:szCs w:val="22"/>
        </w:rPr>
        <w:t xml:space="preserve">When Proliferative Cells enter M phase of the cell cycle they undergo mitosis. This is where the parent cell replicates and divides into two equally </w:t>
      </w:r>
      <w:r w:rsidRPr="00A00EFE">
        <w:rPr>
          <w:rFonts w:eastAsia="Times New Roman"/>
          <w:sz w:val="22"/>
          <w:szCs w:val="22"/>
        </w:rPr>
        <w:t>sized daughter cells</w:t>
      </w:r>
      <w:r w:rsidR="001D2456" w:rsidRPr="00A00EFE">
        <w:rPr>
          <w:rFonts w:eastAsia="Times New Roman"/>
          <w:sz w:val="22"/>
          <w:szCs w:val="22"/>
        </w:rPr>
        <w:t xml:space="preserve"> [3]</w:t>
      </w:r>
      <w:r w:rsidRPr="00A00EFE">
        <w:rPr>
          <w:rFonts w:eastAsia="Times New Roman"/>
          <w:sz w:val="22"/>
          <w:szCs w:val="22"/>
        </w:rPr>
        <w:t>.</w:t>
      </w:r>
      <w:r w:rsidR="00997139" w:rsidRPr="00A00EFE">
        <w:rPr>
          <w:rFonts w:eastAsia="Times New Roman"/>
          <w:sz w:val="22"/>
          <w:szCs w:val="22"/>
        </w:rPr>
        <w:t xml:space="preserve"> This function checks to see </w:t>
      </w:r>
      <w:r w:rsidR="00FF135B" w:rsidRPr="00A00EFE">
        <w:rPr>
          <w:rFonts w:eastAsia="Times New Roman"/>
          <w:sz w:val="22"/>
          <w:szCs w:val="22"/>
        </w:rPr>
        <w:t>if the cell has entered M phase</w:t>
      </w:r>
      <w:r w:rsidR="00997139" w:rsidRPr="00A00EFE">
        <w:rPr>
          <w:rFonts w:eastAsia="Times New Roman"/>
          <w:sz w:val="22"/>
          <w:szCs w:val="22"/>
        </w:rPr>
        <w:t xml:space="preserve">. If true it sends the cell to </w:t>
      </w:r>
      <w:r w:rsidR="00997139">
        <w:rPr>
          <w:rFonts w:eastAsia="Times New Roman"/>
          <w:sz w:val="22"/>
          <w:szCs w:val="22"/>
        </w:rPr>
        <w:t xml:space="preserve">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49C99FB5" w14:textId="77777777" w:rsidR="00DB75A7" w:rsidRPr="006B2AD8" w:rsidRDefault="00DB75A7" w:rsidP="00DB75A7">
      <w:pPr>
        <w:rPr>
          <w:rFonts w:eastAsia="Times New Roman"/>
          <w:sz w:val="22"/>
          <w:szCs w:val="22"/>
        </w:rPr>
      </w:pPr>
    </w:p>
    <w:p w14:paraId="1B7C2F07" w14:textId="76446AD3" w:rsidR="00F30C9C" w:rsidRDefault="00E045E8" w:rsidP="00F30C9C">
      <w:pPr>
        <w:rPr>
          <w:rFonts w:eastAsia="Times New Roman"/>
          <w:szCs w:val="22"/>
        </w:rPr>
      </w:pPr>
      <w:r>
        <w:rPr>
          <w:rFonts w:eastAsia="Times New Roman"/>
          <w:noProof/>
          <w:szCs w:val="22"/>
        </w:rPr>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6CE2060D" w:rsidR="007A4D60" w:rsidRDefault="00CF369F" w:rsidP="00F30C9C">
      <w:pPr>
        <w:rPr>
          <w:rFonts w:eastAsia="Times New Roman"/>
          <w:sz w:val="22"/>
          <w:szCs w:val="22"/>
        </w:rPr>
      </w:pPr>
      <w:r>
        <w:rPr>
          <w:rFonts w:eastAsia="Times New Roman"/>
          <w:sz w:val="22"/>
          <w:szCs w:val="22"/>
        </w:rPr>
        <w:t>Figure 5.11: Check to see if proliferating cell can undergo mitosis</w:t>
      </w:r>
    </w:p>
    <w:p w14:paraId="2162F873" w14:textId="77777777" w:rsidR="00CF369F" w:rsidRPr="00CF369F" w:rsidRDefault="00CF369F" w:rsidP="00F30C9C">
      <w:pPr>
        <w:rPr>
          <w:rFonts w:eastAsia="Times New Roman"/>
          <w:sz w:val="22"/>
          <w:szCs w:val="22"/>
        </w:rPr>
      </w:pPr>
    </w:p>
    <w:p w14:paraId="4DE2B6F0" w14:textId="130A2527"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5.1.4.6 Split Cell</w:t>
      </w:r>
    </w:p>
    <w:p w14:paraId="19911091" w14:textId="77777777" w:rsidR="00DB75A7" w:rsidRDefault="00DB75A7" w:rsidP="00F30C9C">
      <w:pPr>
        <w:rPr>
          <w:rFonts w:eastAsia="Times New Roman"/>
          <w:szCs w:val="22"/>
        </w:rPr>
      </w:pPr>
    </w:p>
    <w:p w14:paraId="69F456F2" w14:textId="7E035AC7" w:rsidR="00193DDE" w:rsidRDefault="00193DDE" w:rsidP="00DB75A7">
      <w:pPr>
        <w:rPr>
          <w:rFonts w:eastAsia="Times New Roman"/>
          <w:sz w:val="22"/>
          <w:szCs w:val="22"/>
        </w:rPr>
      </w:pPr>
      <w:r>
        <w:rPr>
          <w:rFonts w:eastAsia="Times New Roman"/>
          <w:sz w:val="22"/>
          <w:szCs w:val="22"/>
        </w:rPr>
        <w:t xml:space="preserve">When the cell is undergoing mitosis, it splits </w:t>
      </w:r>
      <w:r w:rsidRPr="00A00EFE">
        <w:rPr>
          <w:rFonts w:eastAsia="Times New Roman"/>
          <w:sz w:val="22"/>
          <w:szCs w:val="22"/>
        </w:rPr>
        <w:t>into two equally sized daughter cells</w:t>
      </w:r>
      <w:r w:rsidR="00FF135B" w:rsidRPr="00A00EFE">
        <w:rPr>
          <w:rFonts w:eastAsia="Times New Roman"/>
          <w:sz w:val="22"/>
          <w:szCs w:val="22"/>
        </w:rPr>
        <w:t xml:space="preserve"> [3]</w:t>
      </w:r>
      <w:r w:rsidRPr="00A00EFE">
        <w:rPr>
          <w:rFonts w:eastAsia="Times New Roman"/>
          <w:sz w:val="22"/>
          <w:szCs w:val="22"/>
        </w:rPr>
        <w:t>. This is achieved by reducing the area of the c</w:t>
      </w:r>
      <w:r>
        <w:rPr>
          <w:rFonts w:eastAsia="Times New Roman"/>
          <w:sz w:val="22"/>
          <w:szCs w:val="22"/>
        </w:rPr>
        <w:t xml:space="preserve">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DB75A7">
      <w:pPr>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lastRenderedPageBreak/>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3D1A02D9" w:rsidR="007A4D60" w:rsidRDefault="00CF369F" w:rsidP="00F30C9C">
      <w:pPr>
        <w:rPr>
          <w:rFonts w:eastAsia="Times New Roman"/>
          <w:sz w:val="22"/>
          <w:szCs w:val="22"/>
        </w:rPr>
      </w:pPr>
      <w:r>
        <w:rPr>
          <w:rFonts w:eastAsia="Times New Roman"/>
          <w:sz w:val="22"/>
          <w:szCs w:val="22"/>
        </w:rPr>
        <w:t>Figure 5.12</w:t>
      </w:r>
      <w:r w:rsidR="00D35B4D">
        <w:rPr>
          <w:rFonts w:eastAsia="Times New Roman"/>
          <w:sz w:val="22"/>
          <w:szCs w:val="22"/>
        </w:rPr>
        <w:t>:</w:t>
      </w:r>
      <w:r>
        <w:rPr>
          <w:rFonts w:eastAsia="Times New Roman"/>
          <w:sz w:val="22"/>
          <w:szCs w:val="22"/>
        </w:rPr>
        <w:t xml:space="preserve"> Proliferating cell undergoing mitosis, creating 2 daughter cells</w:t>
      </w:r>
      <w:r w:rsidR="00D35B4D">
        <w:rPr>
          <w:rFonts w:eastAsia="Times New Roman"/>
          <w:sz w:val="22"/>
          <w:szCs w:val="22"/>
        </w:rPr>
        <w:t xml:space="preserve"> </w:t>
      </w:r>
    </w:p>
    <w:p w14:paraId="6E370BAB" w14:textId="77777777" w:rsidR="00D35B4D" w:rsidRPr="00D35B4D" w:rsidRDefault="00D35B4D" w:rsidP="00F30C9C">
      <w:pPr>
        <w:rPr>
          <w:rFonts w:eastAsia="Times New Roman"/>
          <w:sz w:val="22"/>
          <w:szCs w:val="22"/>
        </w:rPr>
      </w:pPr>
    </w:p>
    <w:p w14:paraId="667DC1AE" w14:textId="75437B9B" w:rsidR="00592198" w:rsidRPr="000D1643" w:rsidRDefault="00592198" w:rsidP="00DB75A7">
      <w:pPr>
        <w:pStyle w:val="Heading3"/>
        <w:rPr>
          <w:rFonts w:ascii="Times New Roman" w:eastAsia="Times New Roman" w:hAnsi="Times New Roman" w:cs="Times New Roman"/>
          <w:color w:val="FF0000"/>
        </w:rPr>
      </w:pPr>
      <w:bookmarkStart w:id="230" w:name="_Toc513099418"/>
      <w:r w:rsidRPr="000D1643">
        <w:rPr>
          <w:rFonts w:ascii="Times New Roman" w:eastAsia="Times New Roman" w:hAnsi="Times New Roman" w:cs="Times New Roman"/>
          <w:color w:val="FF0000"/>
        </w:rPr>
        <w:t>5.1.5 Agent Solve</w:t>
      </w:r>
      <w:bookmarkEnd w:id="230"/>
    </w:p>
    <w:p w14:paraId="0DA57339" w14:textId="77777777" w:rsidR="008E4F8D" w:rsidRDefault="008E4F8D" w:rsidP="00F30C9C">
      <w:pPr>
        <w:rPr>
          <w:rFonts w:eastAsia="Times New Roman"/>
          <w:szCs w:val="22"/>
        </w:rPr>
      </w:pPr>
    </w:p>
    <w:p w14:paraId="2FF4A5F9" w14:textId="0B14B718" w:rsidR="006E4052" w:rsidRDefault="006E4052" w:rsidP="00DB75A7">
      <w:pPr>
        <w:rPr>
          <w:rFonts w:eastAsia="Times New Roman"/>
          <w:szCs w:val="22"/>
        </w:rPr>
      </w:pPr>
      <w:r>
        <w:rPr>
          <w:rFonts w:eastAsia="Times New Roman"/>
          <w:szCs w:val="22"/>
        </w:rPr>
        <w:t>A crucial aspect of agent based models is the application of rules (behaviours) each iteration. The agent solve class is used for just that. It is called each iteration from the main CellABM class and it takes the environment, containing the numbers of each type of agent, as its one parameter. The implementation of this class has been adapted from the original to decrease types of environment</w:t>
      </w:r>
      <w:r w:rsidR="00627E5D">
        <w:rPr>
          <w:rFonts w:eastAsia="Times New Roman"/>
          <w:szCs w:val="22"/>
        </w:rPr>
        <w:t xml:space="preserve"> to one</w:t>
      </w:r>
      <w:r>
        <w:rPr>
          <w:rFonts w:eastAsia="Times New Roman"/>
          <w:szCs w:val="22"/>
        </w:rPr>
        <w:t xml:space="preserve"> and has</w:t>
      </w:r>
      <w:r w:rsidR="003D2EC0">
        <w:rPr>
          <w:rFonts w:eastAsia="Times New Roman"/>
          <w:szCs w:val="22"/>
        </w:rPr>
        <w:t xml:space="preserve"> been extended as per Figure 4.4</w:t>
      </w:r>
      <w:r>
        <w:rPr>
          <w:rFonts w:eastAsia="Times New Roman"/>
          <w:szCs w:val="22"/>
        </w:rPr>
        <w:t xml:space="preserve"> to include the logic for the new agents. </w:t>
      </w:r>
    </w:p>
    <w:p w14:paraId="1F420569" w14:textId="5E248B8A" w:rsidR="008E4F8D" w:rsidRDefault="006E4052" w:rsidP="00DB75A7">
      <w:pPr>
        <w:rPr>
          <w:rFonts w:eastAsia="Times New Roman"/>
          <w:szCs w:val="22"/>
        </w:rPr>
      </w:pPr>
      <w:r>
        <w:rPr>
          <w:rFonts w:eastAsia="Times New Roman"/>
          <w:szCs w:val="22"/>
        </w:rPr>
        <w:t xml:space="preserve">For each senescent agent, it only checks to see what stage the cell is at. If it has reached its max stage (3 years) the </w:t>
      </w:r>
      <w:r w:rsidR="00F22540">
        <w:rPr>
          <w:rFonts w:eastAsia="Times New Roman"/>
          <w:szCs w:val="22"/>
        </w:rPr>
        <w:t>cell</w:t>
      </w:r>
      <w:r>
        <w:rPr>
          <w:rFonts w:eastAsia="Times New Roman"/>
          <w:szCs w:val="22"/>
        </w:rPr>
        <w:t xml:space="preserve"> will</w:t>
      </w:r>
      <w:r w:rsidR="00F22540">
        <w:rPr>
          <w:rFonts w:eastAsia="Times New Roman"/>
          <w:szCs w:val="22"/>
        </w:rPr>
        <w:t xml:space="preserve"> be</w:t>
      </w:r>
      <w:r>
        <w:rPr>
          <w:rFonts w:eastAsia="Times New Roman"/>
          <w:szCs w:val="22"/>
        </w:rPr>
        <w:t xml:space="preserve"> kill</w:t>
      </w:r>
      <w:r w:rsidR="00F22540">
        <w:rPr>
          <w:rFonts w:eastAsia="Times New Roman"/>
          <w:szCs w:val="22"/>
        </w:rPr>
        <w:t>ed</w:t>
      </w:r>
      <w:r>
        <w:rPr>
          <w:rFonts w:eastAsia="Times New Roman"/>
          <w:szCs w:val="22"/>
        </w:rPr>
        <w:t>.</w:t>
      </w:r>
    </w:p>
    <w:p w14:paraId="60050796" w14:textId="10E39229" w:rsidR="006E4052" w:rsidRDefault="006E4052" w:rsidP="00FD6B37">
      <w:pPr>
        <w:rPr>
          <w:rFonts w:eastAsia="Times New Roman"/>
          <w:szCs w:val="22"/>
        </w:rPr>
      </w:pPr>
      <w:r>
        <w:rPr>
          <w:rFonts w:eastAsia="Times New Roman"/>
          <w:szCs w:val="22"/>
        </w:rPr>
        <w:t xml:space="preserve">For each proliferative agent, it starts by testing whether the cell can turn senescent, if false it will test to see if the cell </w:t>
      </w:r>
      <w:r w:rsidR="000872E0">
        <w:rPr>
          <w:rFonts w:eastAsia="Times New Roman"/>
          <w:szCs w:val="22"/>
        </w:rPr>
        <w:t>can</w:t>
      </w:r>
      <w:r>
        <w:rPr>
          <w:rFonts w:eastAsia="Times New Roman"/>
          <w:szCs w:val="22"/>
        </w:rPr>
        <w:t xml:space="preserve"> </w:t>
      </w:r>
      <w:r w:rsidR="009F71D7">
        <w:rPr>
          <w:rFonts w:eastAsia="Times New Roman"/>
          <w:szCs w:val="22"/>
        </w:rPr>
        <w:t xml:space="preserve">turn </w:t>
      </w:r>
      <w:r>
        <w:rPr>
          <w:rFonts w:eastAsia="Times New Roman"/>
          <w:szCs w:val="22"/>
        </w:rPr>
        <w:t>quiescence, if false it will migrate the agent and then test to see if its smaller than the min</w:t>
      </w:r>
      <w:r w:rsidR="005838ED">
        <w:rPr>
          <w:rFonts w:eastAsia="Times New Roman"/>
          <w:szCs w:val="22"/>
        </w:rPr>
        <w:t>imum allowed</w:t>
      </w:r>
      <w:r>
        <w:rPr>
          <w:rFonts w:eastAsia="Times New Roman"/>
          <w:szCs w:val="22"/>
        </w:rPr>
        <w:t xml:space="preserve"> radius</w:t>
      </w:r>
    </w:p>
    <w:p w14:paraId="0B5CC29D" w14:textId="79C4759A" w:rsidR="00140AF1" w:rsidRDefault="00140AF1" w:rsidP="00FD6B37">
      <w:pPr>
        <w:rPr>
          <w:rFonts w:eastAsia="Times New Roman"/>
          <w:szCs w:val="22"/>
        </w:rPr>
      </w:pPr>
      <w:r>
        <w:rPr>
          <w:rFonts w:eastAsia="Times New Roman"/>
          <w:szCs w:val="22"/>
        </w:rPr>
        <w:t xml:space="preserve">For each quiescent agent, it starts by testing whether the cell can turn senescent, if false it will test to see if the cell </w:t>
      </w:r>
      <w:r w:rsidR="0015301E">
        <w:rPr>
          <w:rFonts w:eastAsia="Times New Roman"/>
          <w:szCs w:val="22"/>
        </w:rPr>
        <w:t>turn</w:t>
      </w:r>
      <w:r>
        <w:rPr>
          <w:rFonts w:eastAsia="Times New Roman"/>
          <w:szCs w:val="22"/>
        </w:rPr>
        <w:t xml:space="preserve"> </w:t>
      </w:r>
      <w:r w:rsidR="0015301E">
        <w:rPr>
          <w:rFonts w:eastAsia="Times New Roman"/>
          <w:szCs w:val="22"/>
        </w:rPr>
        <w:t>proliferative</w:t>
      </w:r>
      <w:r>
        <w:rPr>
          <w:rFonts w:eastAsia="Times New Roman"/>
          <w:szCs w:val="22"/>
        </w:rPr>
        <w:t xml:space="preserve"> again. It will then migrate the cell</w:t>
      </w:r>
      <w:r w:rsidR="00532C51">
        <w:rPr>
          <w:rFonts w:eastAsia="Times New Roman"/>
          <w:szCs w:val="22"/>
        </w:rPr>
        <w:t>.</w:t>
      </w:r>
    </w:p>
    <w:p w14:paraId="4D485627" w14:textId="3FD8FF82" w:rsidR="00140AF1" w:rsidRDefault="00140AF1" w:rsidP="00FD6B37">
      <w:pPr>
        <w:rPr>
          <w:rFonts w:eastAsia="Times New Roman"/>
          <w:szCs w:val="22"/>
        </w:rPr>
      </w:pPr>
      <w:r>
        <w:rPr>
          <w:rFonts w:eastAsia="Times New Roman"/>
          <w:szCs w:val="22"/>
        </w:rPr>
        <w:t>Each new agent created by agent solve is added to a list of new cells before the next iteration and all agents are check</w:t>
      </w:r>
      <w:r w:rsidR="00532C51">
        <w:rPr>
          <w:rFonts w:eastAsia="Times New Roman"/>
          <w:szCs w:val="22"/>
        </w:rPr>
        <w:t>ed</w:t>
      </w:r>
      <w:r>
        <w:rPr>
          <w:rFonts w:eastAsia="Times New Roman"/>
          <w:szCs w:val="22"/>
        </w:rPr>
        <w:t xml:space="preserve"> to see if they’re alive, removing them from the environment if </w:t>
      </w:r>
      <w:r w:rsidR="00532C51">
        <w:rPr>
          <w:rFonts w:eastAsia="Times New Roman"/>
          <w:szCs w:val="22"/>
        </w:rPr>
        <w:t>not</w:t>
      </w:r>
      <w:r>
        <w:rPr>
          <w:rFonts w:eastAsia="Times New Roman"/>
          <w:szCs w:val="22"/>
        </w:rPr>
        <w:t>.</w:t>
      </w:r>
    </w:p>
    <w:p w14:paraId="3833F1EA" w14:textId="77777777" w:rsidR="00E632EC" w:rsidRDefault="00E632EC" w:rsidP="00FD6B37">
      <w:pPr>
        <w:rPr>
          <w:rFonts w:eastAsia="Times New Roman"/>
          <w:szCs w:val="22"/>
        </w:rPr>
      </w:pPr>
    </w:p>
    <w:p w14:paraId="26AA7B28" w14:textId="2F947126" w:rsidR="00592198" w:rsidRDefault="00E632EC" w:rsidP="00F30C9C">
      <w:pPr>
        <w:rPr>
          <w:rFonts w:eastAsia="Times New Roman"/>
          <w:szCs w:val="22"/>
        </w:rPr>
      </w:pPr>
      <w:r>
        <w:rPr>
          <w:rFonts w:eastAsia="Times New Roman"/>
          <w:noProof/>
          <w:szCs w:val="22"/>
        </w:rPr>
        <w:lastRenderedPageBreak/>
        <w:drawing>
          <wp:inline distT="0" distB="0" distL="0" distR="0" wp14:anchorId="0975C6D2" wp14:editId="430EF331">
            <wp:extent cx="5728335" cy="6010910"/>
            <wp:effectExtent l="0" t="0" r="12065" b="8890"/>
            <wp:docPr id="93" name="Picture 93" descr="code_images/Agent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e_images/AgentSolv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6010910"/>
                    </a:xfrm>
                    <a:prstGeom prst="rect">
                      <a:avLst/>
                    </a:prstGeom>
                    <a:noFill/>
                    <a:ln>
                      <a:noFill/>
                    </a:ln>
                  </pic:spPr>
                </pic:pic>
              </a:graphicData>
            </a:graphic>
          </wp:inline>
        </w:drawing>
      </w:r>
    </w:p>
    <w:p w14:paraId="7C400C33" w14:textId="7296F099" w:rsidR="00E632EC" w:rsidRDefault="00B6448A" w:rsidP="00F30C9C">
      <w:pPr>
        <w:rPr>
          <w:rFonts w:eastAsia="Times New Roman"/>
          <w:sz w:val="22"/>
          <w:szCs w:val="22"/>
        </w:rPr>
      </w:pPr>
      <w:r>
        <w:rPr>
          <w:rFonts w:eastAsia="Times New Roman"/>
          <w:sz w:val="22"/>
          <w:szCs w:val="22"/>
        </w:rPr>
        <w:t xml:space="preserve">Figure 5.13: </w:t>
      </w:r>
      <w:r w:rsidR="007E058A">
        <w:rPr>
          <w:rFonts w:eastAsia="Times New Roman"/>
          <w:sz w:val="22"/>
          <w:szCs w:val="22"/>
        </w:rPr>
        <w:t xml:space="preserve">Function which applies rules to each agent each iteration </w:t>
      </w:r>
    </w:p>
    <w:p w14:paraId="008511B1" w14:textId="77777777" w:rsidR="007E058A" w:rsidRDefault="007E058A" w:rsidP="00F30C9C">
      <w:pPr>
        <w:rPr>
          <w:rFonts w:eastAsia="Times New Roman"/>
          <w:sz w:val="22"/>
          <w:szCs w:val="22"/>
        </w:rPr>
      </w:pPr>
    </w:p>
    <w:p w14:paraId="4E9625C7" w14:textId="77777777" w:rsidR="007E058A" w:rsidRPr="00B6448A" w:rsidRDefault="007E058A" w:rsidP="00F30C9C">
      <w:pPr>
        <w:rPr>
          <w:rFonts w:eastAsia="Times New Roman"/>
          <w:sz w:val="22"/>
          <w:szCs w:val="22"/>
        </w:rPr>
      </w:pPr>
    </w:p>
    <w:p w14:paraId="38E9CD7D" w14:textId="718FC991" w:rsidR="00592198" w:rsidRPr="00FD6B37" w:rsidRDefault="00592198" w:rsidP="00FD6B37">
      <w:pPr>
        <w:pStyle w:val="Heading3"/>
        <w:rPr>
          <w:rFonts w:ascii="Times New Roman" w:eastAsia="Times New Roman" w:hAnsi="Times New Roman" w:cs="Times New Roman"/>
          <w:color w:val="auto"/>
        </w:rPr>
      </w:pPr>
      <w:bookmarkStart w:id="231" w:name="_Toc513099419"/>
      <w:r w:rsidRPr="00FD6B37">
        <w:rPr>
          <w:rFonts w:ascii="Times New Roman" w:eastAsia="Times New Roman" w:hAnsi="Times New Roman" w:cs="Times New Roman"/>
          <w:color w:val="auto"/>
        </w:rPr>
        <w:t>5.1.6 Environment</w:t>
      </w:r>
      <w:bookmarkEnd w:id="231"/>
      <w:r w:rsidRPr="00FD6B37">
        <w:rPr>
          <w:rFonts w:ascii="Times New Roman" w:eastAsia="Times New Roman" w:hAnsi="Times New Roman" w:cs="Times New Roman"/>
          <w:color w:val="auto"/>
        </w:rPr>
        <w:t xml:space="preserve"> </w:t>
      </w:r>
    </w:p>
    <w:p w14:paraId="39B6F450" w14:textId="77777777" w:rsidR="00592198" w:rsidRDefault="00592198" w:rsidP="00F30C9C">
      <w:pPr>
        <w:rPr>
          <w:rFonts w:eastAsia="Times New Roman"/>
          <w:szCs w:val="22"/>
        </w:rPr>
      </w:pPr>
    </w:p>
    <w:p w14:paraId="0E286BD6" w14:textId="1213147A" w:rsidR="001844BB"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5.1.6.1 Create Agents</w:t>
      </w:r>
    </w:p>
    <w:p w14:paraId="6131C0D9" w14:textId="77777777" w:rsidR="00FD6B37" w:rsidRDefault="00FD6B37" w:rsidP="001844BB">
      <w:pPr>
        <w:ind w:left="1440"/>
        <w:rPr>
          <w:rFonts w:eastAsia="Times New Roman"/>
          <w:szCs w:val="22"/>
        </w:rPr>
      </w:pPr>
    </w:p>
    <w:p w14:paraId="3AC760FA" w14:textId="5D854808" w:rsidR="00592198" w:rsidRDefault="001844BB" w:rsidP="00FD6B37">
      <w:pPr>
        <w:rPr>
          <w:rFonts w:eastAsia="Times New Roman"/>
          <w:sz w:val="22"/>
          <w:szCs w:val="22"/>
        </w:rPr>
      </w:pPr>
      <w:r>
        <w:rPr>
          <w:rFonts w:eastAsia="Times New Roman"/>
          <w:szCs w:val="22"/>
        </w:rPr>
        <w:t xml:space="preserve">This function has been adapted from the original to include cell stages and to incorporate the new agents. </w:t>
      </w:r>
      <w:r>
        <w:rPr>
          <w:rFonts w:eastAsia="Times New Roman"/>
          <w:sz w:val="22"/>
          <w:szCs w:val="22"/>
        </w:rPr>
        <w:t xml:space="preserve">For the </w:t>
      </w:r>
      <w:proofErr w:type="gramStart"/>
      <w:r>
        <w:rPr>
          <w:rFonts w:eastAsia="Times New Roman"/>
          <w:sz w:val="22"/>
          <w:szCs w:val="22"/>
        </w:rPr>
        <w:t>user</w:t>
      </w:r>
      <w:proofErr w:type="gramEnd"/>
      <w:r>
        <w:rPr>
          <w:rFonts w:eastAsia="Times New Roman"/>
          <w:sz w:val="22"/>
          <w:szCs w:val="22"/>
        </w:rPr>
        <w:t xml:space="preserve"> defined number of starting senescent and proliferating cells, the function will create a new cell of that type with </w:t>
      </w:r>
      <w:r w:rsidR="008D0038">
        <w:rPr>
          <w:rFonts w:eastAsia="Times New Roman"/>
          <w:sz w:val="22"/>
          <w:szCs w:val="22"/>
        </w:rPr>
        <w:t xml:space="preserve">a </w:t>
      </w:r>
      <w:r>
        <w:rPr>
          <w:rFonts w:eastAsia="Times New Roman"/>
          <w:sz w:val="22"/>
          <w:szCs w:val="22"/>
        </w:rPr>
        <w:t xml:space="preserve">stochastic </w:t>
      </w:r>
      <w:r w:rsidR="00C70788">
        <w:rPr>
          <w:rFonts w:eastAsia="Times New Roman"/>
          <w:sz w:val="22"/>
          <w:szCs w:val="22"/>
        </w:rPr>
        <w:t>radius, position and stage</w:t>
      </w:r>
      <w:r>
        <w:rPr>
          <w:rFonts w:eastAsia="Times New Roman"/>
          <w:sz w:val="22"/>
          <w:szCs w:val="22"/>
        </w:rPr>
        <w:t xml:space="preserve"> within ranges. Quiescent cells have not been implemented in this function as they are an emergent behaviour that occurs when a monolayer has formed. </w:t>
      </w:r>
    </w:p>
    <w:p w14:paraId="74E42F39" w14:textId="77777777" w:rsidR="007A1431" w:rsidRPr="001844BB" w:rsidRDefault="007A1431" w:rsidP="00FD6B37">
      <w:pPr>
        <w:rPr>
          <w:rFonts w:eastAsia="Times New Roman"/>
          <w:sz w:val="22"/>
          <w:szCs w:val="22"/>
        </w:rPr>
      </w:pPr>
    </w:p>
    <w:p w14:paraId="0DE02E57" w14:textId="482E52C6" w:rsidR="00592198" w:rsidRDefault="007A1431" w:rsidP="00F30C9C">
      <w:pPr>
        <w:rPr>
          <w:rFonts w:eastAsia="Times New Roman"/>
          <w:szCs w:val="22"/>
        </w:rPr>
      </w:pPr>
      <w:r>
        <w:rPr>
          <w:rFonts w:eastAsia="Times New Roman"/>
          <w:noProof/>
          <w:szCs w:val="22"/>
        </w:rPr>
        <w:lastRenderedPageBreak/>
        <w:drawing>
          <wp:inline distT="0" distB="0" distL="0" distR="0" wp14:anchorId="72F3A77A" wp14:editId="01EBA53A">
            <wp:extent cx="5728335" cy="5808980"/>
            <wp:effectExtent l="0" t="0" r="12065" b="7620"/>
            <wp:docPr id="94" name="Picture 94" descr="code_images/CreateAg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de_images/CreateAgen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335" cy="5808980"/>
                    </a:xfrm>
                    <a:prstGeom prst="rect">
                      <a:avLst/>
                    </a:prstGeom>
                    <a:noFill/>
                    <a:ln>
                      <a:noFill/>
                    </a:ln>
                  </pic:spPr>
                </pic:pic>
              </a:graphicData>
            </a:graphic>
          </wp:inline>
        </w:drawing>
      </w:r>
    </w:p>
    <w:p w14:paraId="484B404C" w14:textId="34F2522C" w:rsidR="007A1431" w:rsidRDefault="007E058A" w:rsidP="00F30C9C">
      <w:pPr>
        <w:rPr>
          <w:rFonts w:eastAsia="Times New Roman"/>
          <w:sz w:val="22"/>
          <w:szCs w:val="22"/>
        </w:rPr>
      </w:pPr>
      <w:r>
        <w:rPr>
          <w:rFonts w:eastAsia="Times New Roman"/>
          <w:sz w:val="22"/>
          <w:szCs w:val="22"/>
        </w:rPr>
        <w:t>Figure 5.14: Stochastic creation of initial agents</w:t>
      </w:r>
    </w:p>
    <w:p w14:paraId="06B52951" w14:textId="77777777" w:rsidR="007E058A" w:rsidRPr="007E058A" w:rsidRDefault="007E058A" w:rsidP="00F30C9C">
      <w:pPr>
        <w:rPr>
          <w:rFonts w:eastAsia="Times New Roman"/>
          <w:sz w:val="22"/>
          <w:szCs w:val="22"/>
        </w:rPr>
      </w:pPr>
    </w:p>
    <w:p w14:paraId="7D581AB6" w14:textId="611CACC6" w:rsidR="00E51163"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5.1.6.2 Wound</w:t>
      </w:r>
      <w:r w:rsidR="00D92902">
        <w:rPr>
          <w:rFonts w:ascii="Times New Roman" w:eastAsia="Times New Roman" w:hAnsi="Times New Roman" w:cs="Times New Roman"/>
          <w:i w:val="0"/>
          <w:color w:val="auto"/>
        </w:rPr>
        <w:t xml:space="preserve"> Creation</w:t>
      </w:r>
    </w:p>
    <w:p w14:paraId="4AA3D2C7" w14:textId="77777777" w:rsidR="00FD6B37" w:rsidRDefault="00D929C4" w:rsidP="00FD6B37">
      <w:pPr>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run. Any cells that are within the</w:t>
      </w:r>
      <w:r w:rsidR="005E0566">
        <w:rPr>
          <w:rFonts w:eastAsia="Times New Roman"/>
          <w:sz w:val="22"/>
          <w:szCs w:val="22"/>
        </w:rPr>
        <w:t xml:space="preserve"> x1 and x2 range </w:t>
      </w:r>
      <w:r w:rsidR="00C56E73">
        <w:rPr>
          <w:rFonts w:eastAsia="Times New Roman"/>
          <w:sz w:val="22"/>
          <w:szCs w:val="22"/>
        </w:rPr>
        <w:t xml:space="preserve">(where x1 + x2 = wound size) </w:t>
      </w:r>
      <w:r w:rsidR="005E0566">
        <w:rPr>
          <w:rFonts w:eastAsia="Times New Roman"/>
          <w:sz w:val="22"/>
          <w:szCs w:val="22"/>
        </w:rPr>
        <w:t xml:space="preserve">are removed from the simulation using </w:t>
      </w:r>
      <w:proofErr w:type="gramStart"/>
      <w:r w:rsidR="005E0566">
        <w:rPr>
          <w:rFonts w:eastAsia="Times New Roman"/>
          <w:sz w:val="22"/>
          <w:szCs w:val="22"/>
        </w:rPr>
        <w:t>the .kill</w:t>
      </w:r>
      <w:proofErr w:type="gramEnd"/>
      <w:r w:rsidR="005E0566">
        <w:rPr>
          <w:rFonts w:eastAsia="Times New Roman"/>
          <w:sz w:val="22"/>
          <w:szCs w:val="22"/>
        </w:rPr>
        <w:t>_cell() method.</w:t>
      </w:r>
    </w:p>
    <w:p w14:paraId="3AA1FFF9" w14:textId="39798A16" w:rsidR="006A196E" w:rsidRDefault="006A196E" w:rsidP="00FD6B37">
      <w:pPr>
        <w:rPr>
          <w:rFonts w:eastAsia="Times New Roman"/>
          <w:sz w:val="22"/>
          <w:szCs w:val="22"/>
        </w:rPr>
      </w:pPr>
      <w:r>
        <w:rPr>
          <w:rFonts w:eastAsia="Times New Roman"/>
          <w:sz w:val="22"/>
          <w:szCs w:val="22"/>
        </w:rPr>
        <w:t>Special consideration has been given to the creation of cha</w:t>
      </w:r>
      <w:r w:rsidR="00687A59">
        <w:rPr>
          <w:rFonts w:eastAsia="Times New Roman"/>
          <w:sz w:val="22"/>
          <w:szCs w:val="22"/>
        </w:rPr>
        <w:t>ined comparisons with Figure 5.16</w:t>
      </w:r>
      <w:r>
        <w:rPr>
          <w:rFonts w:eastAsia="Times New Roman"/>
          <w:sz w:val="22"/>
          <w:szCs w:val="22"/>
        </w:rPr>
        <w:t xml:space="preserve"> being the desired</w:t>
      </w:r>
      <w:r w:rsidR="00EC03AC">
        <w:rPr>
          <w:rFonts w:eastAsia="Times New Roman"/>
          <w:sz w:val="22"/>
          <w:szCs w:val="22"/>
        </w:rPr>
        <w:t xml:space="preserve"> implementation over Figure 5.15</w:t>
      </w:r>
      <w:r>
        <w:rPr>
          <w:rFonts w:eastAsia="Times New Roman"/>
          <w:sz w:val="22"/>
          <w:szCs w:val="22"/>
        </w:rPr>
        <w:t xml:space="preserve">.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434A9854" w:rsidR="00000A3D" w:rsidRDefault="007E058A" w:rsidP="00F30C9C">
      <w:pPr>
        <w:rPr>
          <w:rFonts w:eastAsia="Times New Roman"/>
          <w:sz w:val="22"/>
          <w:szCs w:val="22"/>
        </w:rPr>
      </w:pPr>
      <w:r>
        <w:rPr>
          <w:rFonts w:eastAsia="Times New Roman"/>
          <w:sz w:val="22"/>
          <w:szCs w:val="22"/>
        </w:rPr>
        <w:t>Figure 5.15</w:t>
      </w:r>
      <w:r w:rsidR="00044307">
        <w:rPr>
          <w:rFonts w:eastAsia="Times New Roman"/>
          <w:sz w:val="22"/>
          <w:szCs w:val="22"/>
        </w:rPr>
        <w:t xml:space="preserve">: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lastRenderedPageBreak/>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0C49B9C6" w:rsidR="00D929C4" w:rsidRDefault="007E058A" w:rsidP="00F30C9C">
      <w:pPr>
        <w:rPr>
          <w:rFonts w:eastAsia="Times New Roman"/>
          <w:sz w:val="22"/>
          <w:szCs w:val="22"/>
        </w:rPr>
      </w:pPr>
      <w:r>
        <w:rPr>
          <w:rFonts w:eastAsia="Times New Roman"/>
          <w:sz w:val="22"/>
          <w:szCs w:val="22"/>
        </w:rPr>
        <w:t>Figure 5.16</w:t>
      </w:r>
      <w:r w:rsidR="00044307">
        <w:rPr>
          <w:rFonts w:eastAsia="Times New Roman"/>
          <w:sz w:val="22"/>
          <w:szCs w:val="22"/>
        </w:rPr>
        <w:t xml:space="preserve">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Pr="000D1643" w:rsidRDefault="00592198" w:rsidP="00FD6B37">
      <w:pPr>
        <w:pStyle w:val="Heading3"/>
        <w:rPr>
          <w:rFonts w:ascii="Times New Roman" w:eastAsia="Times New Roman" w:hAnsi="Times New Roman" w:cs="Times New Roman"/>
          <w:color w:val="FF0000"/>
        </w:rPr>
      </w:pPr>
      <w:bookmarkStart w:id="232" w:name="_Toc513099420"/>
      <w:r w:rsidRPr="000D1643">
        <w:rPr>
          <w:rFonts w:ascii="Times New Roman" w:eastAsia="Times New Roman" w:hAnsi="Times New Roman" w:cs="Times New Roman"/>
          <w:color w:val="FF0000"/>
        </w:rPr>
        <w:t>5.1.7 Overlap Correction</w:t>
      </w:r>
      <w:bookmarkEnd w:id="232"/>
    </w:p>
    <w:p w14:paraId="51855C4A" w14:textId="77777777" w:rsidR="00592198" w:rsidRDefault="00592198" w:rsidP="00F30C9C">
      <w:pPr>
        <w:rPr>
          <w:rFonts w:eastAsia="Times New Roman"/>
          <w:szCs w:val="22"/>
        </w:rPr>
      </w:pPr>
    </w:p>
    <w:p w14:paraId="14EF6D9C" w14:textId="6487A583" w:rsidR="00DD6F5D" w:rsidRPr="00DD6F5D" w:rsidRDefault="00A57F14" w:rsidP="00FD6B37">
      <w:pPr>
        <w:rPr>
          <w:rFonts w:eastAsia="Times New Roman"/>
          <w:sz w:val="22"/>
          <w:szCs w:val="22"/>
        </w:rPr>
      </w:pPr>
      <w:r>
        <w:rPr>
          <w:rFonts w:eastAsia="Times New Roman"/>
          <w:sz w:val="22"/>
          <w:szCs w:val="22"/>
        </w:rPr>
        <w:t xml:space="preserve">This class has mainly remained unchanged </w:t>
      </w:r>
      <w:r w:rsidR="00DD6F5D">
        <w:rPr>
          <w:rFonts w:eastAsia="Times New Roman"/>
          <w:sz w:val="22"/>
          <w:szCs w:val="22"/>
        </w:rPr>
        <w:t xml:space="preserve">from the </w:t>
      </w:r>
      <w:r w:rsidR="007522AF">
        <w:rPr>
          <w:rFonts w:eastAsia="Times New Roman"/>
          <w:sz w:val="22"/>
          <w:szCs w:val="22"/>
        </w:rPr>
        <w:t>original</w:t>
      </w:r>
      <w:r>
        <w:rPr>
          <w:rFonts w:eastAsia="Times New Roman"/>
          <w:sz w:val="22"/>
          <w:szCs w:val="22"/>
        </w:rPr>
        <w:t xml:space="preserve">, with new </w:t>
      </w:r>
      <w:r w:rsidR="005A5394">
        <w:rPr>
          <w:rFonts w:eastAsia="Times New Roman"/>
          <w:sz w:val="22"/>
          <w:szCs w:val="22"/>
        </w:rPr>
        <w:t>logic to count the number of neighbours each cell has being implemented</w:t>
      </w:r>
      <w:r w:rsidR="007522AF">
        <w:rPr>
          <w:rFonts w:eastAsia="Times New Roman"/>
          <w:sz w:val="22"/>
          <w:szCs w:val="22"/>
        </w:rPr>
        <w:t>.</w:t>
      </w:r>
      <w:r w:rsidR="00DD6F5D">
        <w:rPr>
          <w:rFonts w:eastAsia="Times New Roman"/>
          <w:sz w:val="22"/>
          <w:szCs w:val="22"/>
        </w:rPr>
        <w:t xml:space="preserve"> It works by using a brute force approach to </w:t>
      </w:r>
      <w:r w:rsidR="00FC3B21">
        <w:rPr>
          <w:rFonts w:eastAsia="Times New Roman"/>
          <w:sz w:val="22"/>
          <w:szCs w:val="22"/>
        </w:rPr>
        <w:t xml:space="preserve">correct the overlap. First each cell from the environment is added to a list ‘cells’. This list of cells is iterated through in turn with each cell </w:t>
      </w:r>
      <w:proofErr w:type="spellStart"/>
      <w:r w:rsidR="00FC3B21">
        <w:rPr>
          <w:rFonts w:eastAsia="Times New Roman"/>
          <w:sz w:val="22"/>
          <w:szCs w:val="22"/>
        </w:rPr>
        <w:t>i</w:t>
      </w:r>
      <w:proofErr w:type="spellEnd"/>
      <w:r w:rsidR="00FC3B21">
        <w:rPr>
          <w:rFonts w:eastAsia="Times New Roman"/>
          <w:sz w:val="22"/>
          <w:szCs w:val="22"/>
        </w:rPr>
        <w:t xml:space="preserve"> compared with each other cell j to see if their current position on the environment and the size of each cell causes them to overlap. A list of overlapping cells is then created and passed to </w:t>
      </w:r>
      <w:r w:rsidR="004525C7">
        <w:rPr>
          <w:rFonts w:eastAsia="Times New Roman"/>
          <w:sz w:val="22"/>
          <w:szCs w:val="22"/>
        </w:rPr>
        <w:t>a</w:t>
      </w:r>
      <w:r w:rsidR="00FC3B21">
        <w:rPr>
          <w:rFonts w:eastAsia="Times New Roman"/>
          <w:sz w:val="22"/>
          <w:szCs w:val="22"/>
        </w:rPr>
        <w:t xml:space="preserve"> correct overlap function where </w:t>
      </w:r>
      <w:r w:rsidR="00703552">
        <w:rPr>
          <w:rFonts w:eastAsia="Times New Roman"/>
          <w:sz w:val="22"/>
          <w:szCs w:val="22"/>
        </w:rPr>
        <w:t xml:space="preserve">the cells are assigned new positions to ensure they no longer overlap. However, moving the cells to a new position can cause them to overlap with another cell and so the process must be repeated until no cells are overlapping. </w:t>
      </w:r>
    </w:p>
    <w:p w14:paraId="404CB5D7" w14:textId="77777777" w:rsidR="00DD6F5D" w:rsidRDefault="00DD6F5D" w:rsidP="00F30C9C">
      <w:pPr>
        <w:rPr>
          <w:rFonts w:eastAsia="Times New Roman"/>
          <w:szCs w:val="22"/>
        </w:rPr>
      </w:pPr>
    </w:p>
    <w:p w14:paraId="1BC58F40" w14:textId="3E925520" w:rsidR="00592198" w:rsidRPr="00FD6B37" w:rsidRDefault="00592198" w:rsidP="00FD6B37">
      <w:pPr>
        <w:pStyle w:val="Heading3"/>
        <w:rPr>
          <w:rFonts w:ascii="Times New Roman" w:eastAsia="Times New Roman" w:hAnsi="Times New Roman" w:cs="Times New Roman"/>
          <w:color w:val="auto"/>
        </w:rPr>
      </w:pPr>
      <w:bookmarkStart w:id="233" w:name="_Toc513099421"/>
      <w:r w:rsidRPr="00FD6B37">
        <w:rPr>
          <w:rFonts w:ascii="Times New Roman" w:eastAsia="Times New Roman" w:hAnsi="Times New Roman" w:cs="Times New Roman"/>
          <w:color w:val="auto"/>
        </w:rPr>
        <w:t>5.1.8 Confluence Detection</w:t>
      </w:r>
      <w:bookmarkEnd w:id="233"/>
    </w:p>
    <w:p w14:paraId="0663D295" w14:textId="77777777" w:rsidR="00592198" w:rsidRDefault="00592198" w:rsidP="00F30C9C">
      <w:pPr>
        <w:rPr>
          <w:rFonts w:eastAsia="Times New Roman"/>
          <w:szCs w:val="22"/>
        </w:rPr>
      </w:pPr>
    </w:p>
    <w:p w14:paraId="3195D23B" w14:textId="4E9D861F" w:rsidR="00AA6393" w:rsidRPr="001F4AB4" w:rsidRDefault="00AA6393" w:rsidP="00FD6B37">
      <w:pPr>
        <w:rPr>
          <w:rFonts w:eastAsia="Times New Roman"/>
          <w:sz w:val="22"/>
          <w:szCs w:val="22"/>
        </w:rPr>
      </w:pPr>
      <w:r>
        <w:rPr>
          <w:rFonts w:eastAsia="Times New Roman"/>
          <w:sz w:val="22"/>
          <w:szCs w:val="22"/>
        </w:rPr>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When the total number of quiescent cells have passed a threshold, a confluence has formed. Here the threshold has been set to be</w:t>
      </w:r>
      <w:r w:rsidR="000D1643">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0D1643">
        <w:rPr>
          <w:rFonts w:eastAsia="Times New Roman"/>
          <w:sz w:val="22"/>
          <w:szCs w:val="22"/>
        </w:rPr>
        <w:t xml:space="preserve"> </w:t>
      </w:r>
      <w:r w:rsidR="00403107">
        <w:rPr>
          <w:rFonts w:eastAsia="Times New Roman"/>
          <w:sz w:val="22"/>
          <w:szCs w:val="22"/>
        </w:rPr>
        <w:t xml:space="preserve">the number of proliferative cells </w:t>
      </w:r>
      <w:r w:rsidR="00403107" w:rsidRPr="003E14F2">
        <w:rPr>
          <w:rFonts w:eastAsia="Times New Roman"/>
          <w:sz w:val="22"/>
          <w:szCs w:val="22"/>
        </w:rPr>
        <w:t xml:space="preserve">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w:r w:rsidR="003E14F2">
        <w:rPr>
          <w:rFonts w:eastAsia="Times New Roman"/>
          <w:sz w:val="22"/>
          <w:szCs w:val="22"/>
        </w:rPr>
        <w:t xml:space="preserve">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 xml:space="preserve">6 </m:t>
            </m:r>
          </m:den>
        </m:f>
      </m:oMath>
      <w:r w:rsidR="001F4AB4">
        <w:rPr>
          <w:rFonts w:eastAsia="Times New Roman"/>
          <w:sz w:val="22"/>
          <w:szCs w:val="22"/>
        </w:rPr>
        <w:t xml:space="preserve">wasn’t as bad as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type m:val="lin"/>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p>
    <w:p w14:paraId="0B3DDF29" w14:textId="5A3DD000" w:rsidR="002A4F6B" w:rsidRDefault="002A4F6B" w:rsidP="00FD6B37">
      <w:pPr>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FD6B37">
      <w:pPr>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6993A9B7" w:rsidR="00AB6A54" w:rsidRDefault="007E058A" w:rsidP="00F30C9C">
      <w:pPr>
        <w:rPr>
          <w:rFonts w:eastAsia="Times New Roman"/>
          <w:sz w:val="22"/>
          <w:szCs w:val="22"/>
        </w:rPr>
      </w:pPr>
      <w:r>
        <w:rPr>
          <w:rFonts w:eastAsia="Times New Roman"/>
          <w:sz w:val="22"/>
          <w:szCs w:val="22"/>
        </w:rPr>
        <w:t>Figure 5.17</w:t>
      </w:r>
      <w:r w:rsidR="00AB6A54">
        <w:rPr>
          <w:rFonts w:eastAsia="Times New Roman"/>
          <w:sz w:val="22"/>
          <w:szCs w:val="22"/>
        </w:rPr>
        <w:t>: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D6B37" w:rsidRDefault="00592198" w:rsidP="00FD6B37">
      <w:pPr>
        <w:pStyle w:val="Heading3"/>
        <w:rPr>
          <w:rFonts w:ascii="Times New Roman" w:eastAsia="Times New Roman" w:hAnsi="Times New Roman" w:cs="Times New Roman"/>
          <w:color w:val="auto"/>
        </w:rPr>
      </w:pPr>
      <w:bookmarkStart w:id="234" w:name="_Toc513099422"/>
      <w:r w:rsidRPr="00FD6B37">
        <w:rPr>
          <w:rFonts w:ascii="Times New Roman" w:eastAsia="Times New Roman" w:hAnsi="Times New Roman" w:cs="Times New Roman"/>
          <w:color w:val="auto"/>
        </w:rPr>
        <w:t xml:space="preserve">5.1.9 </w:t>
      </w:r>
      <w:r w:rsidR="002D560C" w:rsidRPr="00FD6B37">
        <w:rPr>
          <w:rFonts w:ascii="Times New Roman" w:eastAsia="Times New Roman" w:hAnsi="Times New Roman" w:cs="Times New Roman"/>
          <w:color w:val="auto"/>
        </w:rPr>
        <w:t>Command Line Interface</w:t>
      </w:r>
      <w:bookmarkEnd w:id="234"/>
    </w:p>
    <w:p w14:paraId="7BDD2257" w14:textId="77777777" w:rsidR="002E5920" w:rsidRDefault="002E5920" w:rsidP="005C2860"/>
    <w:p w14:paraId="60A72031" w14:textId="1F7DF464" w:rsidR="00883E9D" w:rsidRDefault="00883E9D" w:rsidP="00FD6B37">
      <w:pPr>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w:t>
      </w:r>
      <w:proofErr w:type="spellStart"/>
      <w:r w:rsidR="00653991">
        <w:rPr>
          <w:sz w:val="22"/>
        </w:rPr>
        <w:t>nsc</w:t>
      </w:r>
      <w:proofErr w:type="spellEnd"/>
      <w:r w:rsidR="00653991">
        <w:rPr>
          <w:sz w:val="22"/>
        </w:rPr>
        <w:t>)</w:t>
      </w:r>
      <w:r>
        <w:rPr>
          <w:sz w:val="22"/>
        </w:rPr>
        <w:t>, the starting number of proliferating cells</w:t>
      </w:r>
      <w:r w:rsidR="00653991">
        <w:rPr>
          <w:sz w:val="22"/>
        </w:rPr>
        <w:t xml:space="preserve"> (</w:t>
      </w:r>
      <w:proofErr w:type="spellStart"/>
      <w:r w:rsidR="00653991">
        <w:rPr>
          <w:sz w:val="22"/>
        </w:rPr>
        <w:t>npc</w:t>
      </w:r>
      <w:proofErr w:type="spellEnd"/>
      <w:r w:rsidR="00653991">
        <w:rPr>
          <w:sz w:val="22"/>
        </w:rPr>
        <w:t>)</w:t>
      </w:r>
      <w:r>
        <w:rPr>
          <w:sz w:val="22"/>
        </w:rPr>
        <w:t xml:space="preserve">, the number of iterations to </w:t>
      </w:r>
      <w:r w:rsidR="00653991">
        <w:rPr>
          <w:sz w:val="22"/>
        </w:rPr>
        <w:t>model (steps)</w:t>
      </w:r>
      <w:r>
        <w:rPr>
          <w:sz w:val="22"/>
        </w:rPr>
        <w:t>, the size of the wound</w:t>
      </w:r>
      <w:r w:rsidR="00653991">
        <w:rPr>
          <w:sz w:val="22"/>
        </w:rPr>
        <w:t xml:space="preserve"> (</w:t>
      </w:r>
      <w:proofErr w:type="spellStart"/>
      <w:r w:rsidR="00653991">
        <w:rPr>
          <w:sz w:val="22"/>
        </w:rPr>
        <w:t>wsize</w:t>
      </w:r>
      <w:proofErr w:type="spellEnd"/>
      <w:r w:rsidR="00653991">
        <w:rPr>
          <w:sz w:val="22"/>
        </w:rPr>
        <w:t>)</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lastRenderedPageBreak/>
        <w:drawing>
          <wp:inline distT="0" distB="0" distL="0" distR="0" wp14:anchorId="7AA00A40" wp14:editId="0C86F59D">
            <wp:extent cx="5080635" cy="192094"/>
            <wp:effectExtent l="0" t="0" r="0" b="11430"/>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35201" cy="247090"/>
                    </a:xfrm>
                    <a:prstGeom prst="rect">
                      <a:avLst/>
                    </a:prstGeom>
                    <a:noFill/>
                    <a:ln>
                      <a:noFill/>
                    </a:ln>
                  </pic:spPr>
                </pic:pic>
              </a:graphicData>
            </a:graphic>
          </wp:inline>
        </w:drawing>
      </w:r>
    </w:p>
    <w:p w14:paraId="062ADBD9" w14:textId="0371F835" w:rsidR="00F56BC8" w:rsidRDefault="00A50A7E" w:rsidP="005C2860">
      <w:pPr>
        <w:rPr>
          <w:sz w:val="22"/>
        </w:rPr>
      </w:pPr>
      <w:r>
        <w:rPr>
          <w:sz w:val="22"/>
        </w:rPr>
        <w:t>Figure 5.18</w:t>
      </w:r>
      <w:r w:rsidR="00E640E9">
        <w:rPr>
          <w:sz w:val="22"/>
        </w:rPr>
        <w:t>: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21E2950D">
            <wp:extent cx="3937635" cy="223534"/>
            <wp:effectExtent l="0" t="0" r="0" b="508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0745" cy="253798"/>
                    </a:xfrm>
                    <a:prstGeom prst="rect">
                      <a:avLst/>
                    </a:prstGeom>
                    <a:noFill/>
                    <a:ln>
                      <a:noFill/>
                    </a:ln>
                  </pic:spPr>
                </pic:pic>
              </a:graphicData>
            </a:graphic>
          </wp:inline>
        </w:drawing>
      </w:r>
    </w:p>
    <w:p w14:paraId="0C2BD168" w14:textId="180219DD" w:rsidR="00301FCE" w:rsidRPr="00E640E9" w:rsidRDefault="00E640E9" w:rsidP="005C2860">
      <w:pPr>
        <w:rPr>
          <w:sz w:val="22"/>
        </w:rPr>
      </w:pPr>
      <w:r>
        <w:rPr>
          <w:sz w:val="22"/>
        </w:rPr>
        <w:t>Figure 5</w:t>
      </w:r>
      <w:r w:rsidR="00A50A7E">
        <w:rPr>
          <w:sz w:val="22"/>
        </w:rPr>
        <w:t>.19</w:t>
      </w:r>
      <w:r>
        <w:rPr>
          <w:sz w:val="22"/>
        </w:rPr>
        <w:t>: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bookmarkStart w:id="235" w:name="_GoBack"/>
      <w:bookmarkEnd w:id="235"/>
    </w:p>
    <w:p w14:paraId="50B9B592" w14:textId="185610CA" w:rsidR="00304DE7" w:rsidRPr="00FD6B37" w:rsidRDefault="000573F6" w:rsidP="00FD6B37">
      <w:pPr>
        <w:pStyle w:val="Heading2"/>
        <w:rPr>
          <w:rFonts w:ascii="Times New Roman" w:eastAsia="Times New Roman" w:hAnsi="Times New Roman" w:cs="Times New Roman"/>
          <w:color w:val="auto"/>
        </w:rPr>
      </w:pPr>
      <w:bookmarkStart w:id="236" w:name="_Toc513099423"/>
      <w:r w:rsidRPr="00FD6B37">
        <w:rPr>
          <w:rFonts w:ascii="Times New Roman" w:eastAsia="Times New Roman" w:hAnsi="Times New Roman" w:cs="Times New Roman"/>
          <w:color w:val="auto"/>
        </w:rPr>
        <w:t>5.2</w:t>
      </w:r>
      <w:r w:rsidR="00301FCE" w:rsidRPr="00FD6B37">
        <w:rPr>
          <w:rFonts w:ascii="Times New Roman" w:eastAsia="Times New Roman" w:hAnsi="Times New Roman" w:cs="Times New Roman"/>
          <w:color w:val="auto"/>
        </w:rPr>
        <w:t xml:space="preserve"> Overview of Parameters</w:t>
      </w:r>
      <w:bookmarkEnd w:id="236"/>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26B4593E" w:rsidR="000551F6" w:rsidRPr="000551F6"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2A890629"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5F9EA426"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402C8E5B" w:rsidR="003F4CC1"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15609936"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sidR="00F80F16">
              <w:rPr>
                <w:rFonts w:ascii="Times New Roman" w:eastAsia="Times New Roman" w:hAnsi="Times New Roman" w:cs="Times New Roman"/>
                <w:sz w:val="22"/>
                <w:szCs w:val="22"/>
              </w:rPr>
              <w:t>]</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237" w:name="OLE_LINK5"/>
            <w:bookmarkStart w:id="238"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237"/>
            <w:bookmarkEnd w:id="238"/>
          </w:p>
        </w:tc>
        <w:tc>
          <w:tcPr>
            <w:tcW w:w="3004" w:type="dxa"/>
          </w:tcPr>
          <w:p w14:paraId="4E45A8E4" w14:textId="30E8064C"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2D82789" w:rsidR="00B60504" w:rsidRPr="00B60504" w:rsidRDefault="00B657AB"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0A04CC2E"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sidR="00F80F16">
              <w:rPr>
                <w:rFonts w:ascii="Times New Roman" w:eastAsia="Times New Roman" w:hAnsi="Times New Roman" w:cs="Times New Roman"/>
                <w:sz w:val="22"/>
                <w:szCs w:val="22"/>
              </w:rPr>
              <w:t>]</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0EB5706A"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3E582D3A"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41EDCA98" w:rsidR="00B60504" w:rsidRPr="00B60504" w:rsidRDefault="00283B88"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Estimate</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78C63C7A" w:rsidR="00B60504" w:rsidRPr="00B60504" w:rsidRDefault="00B506F1" w:rsidP="00F07D0C">
            <w:pPr>
              <w:pStyle w:val="ListParagraph"/>
              <w:ind w:left="0"/>
              <w:jc w:val="center"/>
              <w:rPr>
                <w:rFonts w:ascii="Times New Roman" w:eastAsia="Times New Roman" w:hAnsi="Times New Roman" w:cs="Times New Roman"/>
                <w:sz w:val="22"/>
                <w:szCs w:val="22"/>
              </w:rPr>
            </w:pPr>
            <w:r w:rsidRPr="00F07D0C">
              <w:rPr>
                <w:sz w:val="22"/>
                <w:szCs w:val="22"/>
              </w:rPr>
              <w:t>[</w:t>
            </w:r>
            <w:r w:rsidR="00F07D0C" w:rsidRPr="00F07D0C">
              <w:rPr>
                <w:sz w:val="22"/>
                <w:szCs w:val="22"/>
              </w:rPr>
              <w:t>6</w:t>
            </w:r>
            <w:r w:rsidRPr="00F07D0C">
              <w:rPr>
                <w:sz w:val="22"/>
                <w:szCs w:val="22"/>
              </w:rPr>
              <w:t>]</w:t>
            </w:r>
          </w:p>
        </w:tc>
      </w:tr>
    </w:tbl>
    <w:p w14:paraId="2FE15E9C" w14:textId="534FCC55" w:rsidR="00FD6B37" w:rsidRDefault="00A50A7E" w:rsidP="004A548E">
      <w:pPr>
        <w:rPr>
          <w:rFonts w:eastAsia="Times New Roman"/>
          <w:b/>
          <w:szCs w:val="22"/>
        </w:rPr>
      </w:pPr>
      <w:r>
        <w:rPr>
          <w:sz w:val="22"/>
          <w:szCs w:val="22"/>
        </w:rPr>
        <w:t>Table 5.1</w:t>
      </w:r>
      <w:r w:rsidR="004A548E" w:rsidRPr="004A548E">
        <w:rPr>
          <w:sz w:val="22"/>
          <w:szCs w:val="22"/>
        </w:rPr>
        <w:t xml:space="preserve">: Values associated with the parameters for the </w:t>
      </w:r>
      <w:r w:rsidR="005C0F53">
        <w:rPr>
          <w:sz w:val="22"/>
          <w:szCs w:val="22"/>
        </w:rPr>
        <w:t>program</w:t>
      </w:r>
      <w:r w:rsidR="004A548E" w:rsidRPr="004A548E">
        <w:rPr>
          <w:sz w:val="22"/>
          <w:szCs w:val="22"/>
        </w:rPr>
        <w:t>.</w:t>
      </w:r>
      <w:ins w:id="239" w:author="Harry Cooper" w:date="2017-11-29T15:34:00Z">
        <w:r w:rsidR="004A548E" w:rsidRPr="004A548E">
          <w:rPr>
            <w:color w:val="ED7D31" w:themeColor="accent2"/>
            <w:sz w:val="22"/>
            <w:szCs w:val="22"/>
            <w:rPrChange w:id="240" w:author="Harry Cooper" w:date="2017-11-30T09:14:00Z">
              <w:rPr/>
            </w:rPrChange>
          </w:rPr>
          <w:br/>
        </w:r>
      </w:ins>
    </w:p>
    <w:p w14:paraId="4F4F4CE5" w14:textId="73F74589" w:rsidR="00182216" w:rsidRPr="004A548E" w:rsidRDefault="000573F6" w:rsidP="004A548E">
      <w:pPr>
        <w:rPr>
          <w:color w:val="ED7D31" w:themeColor="accent2"/>
          <w:sz w:val="22"/>
          <w:szCs w:val="22"/>
        </w:rPr>
      </w:pPr>
      <w:bookmarkStart w:id="241" w:name="_Toc513099424"/>
      <w:r w:rsidRPr="00FD6B37">
        <w:rPr>
          <w:rStyle w:val="Heading2Char"/>
          <w:rFonts w:ascii="Times New Roman" w:hAnsi="Times New Roman" w:cs="Times New Roman"/>
          <w:color w:val="auto"/>
        </w:rPr>
        <w:t>5.3</w:t>
      </w:r>
      <w:r w:rsidR="00182216" w:rsidRPr="00FD6B37">
        <w:rPr>
          <w:rStyle w:val="Heading2Char"/>
          <w:rFonts w:ascii="Times New Roman" w:hAnsi="Times New Roman" w:cs="Times New Roman"/>
          <w:color w:val="auto"/>
        </w:rPr>
        <w:t xml:space="preserve"> Testing</w:t>
      </w:r>
      <w:bookmarkEnd w:id="241"/>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62F271E3" w:rsidR="00182216" w:rsidRPr="00FD6B37" w:rsidRDefault="000573F6" w:rsidP="00FD6B37">
      <w:pPr>
        <w:pStyle w:val="Heading3"/>
        <w:rPr>
          <w:rFonts w:ascii="Times New Roman" w:eastAsia="Times New Roman" w:hAnsi="Times New Roman" w:cs="Times New Roman"/>
          <w:color w:val="auto"/>
        </w:rPr>
      </w:pPr>
      <w:bookmarkStart w:id="242" w:name="_Toc513099425"/>
      <w:r w:rsidRPr="00FD6B37">
        <w:rPr>
          <w:rFonts w:ascii="Times New Roman" w:eastAsia="Times New Roman" w:hAnsi="Times New Roman" w:cs="Times New Roman"/>
          <w:color w:val="auto"/>
        </w:rPr>
        <w:t>5.3</w:t>
      </w:r>
      <w:r w:rsidR="00182216" w:rsidRPr="00FD6B37">
        <w:rPr>
          <w:rFonts w:ascii="Times New Roman" w:eastAsia="Times New Roman" w:hAnsi="Times New Roman" w:cs="Times New Roman"/>
          <w:color w:val="auto"/>
        </w:rPr>
        <w:t>.1 Unit Testing</w:t>
      </w:r>
      <w:bookmarkEnd w:id="242"/>
    </w:p>
    <w:p w14:paraId="10AE7926" w14:textId="77777777" w:rsidR="00172156" w:rsidRDefault="00172156" w:rsidP="00182216">
      <w:pPr>
        <w:pStyle w:val="ListParagraph"/>
        <w:rPr>
          <w:rFonts w:eastAsia="Times New Roman"/>
          <w:b/>
          <w:sz w:val="22"/>
          <w:szCs w:val="22"/>
        </w:rPr>
      </w:pPr>
    </w:p>
    <w:p w14:paraId="004FEED2" w14:textId="7A4032A3" w:rsidR="003F52D5" w:rsidRPr="00FD6B37" w:rsidRDefault="007916AE" w:rsidP="00FD6B37">
      <w:pPr>
        <w:rPr>
          <w:rFonts w:eastAsia="Times New Roman"/>
          <w:sz w:val="22"/>
          <w:szCs w:val="22"/>
        </w:rPr>
      </w:pPr>
      <w:r w:rsidRPr="00FD6B37">
        <w:rPr>
          <w:rFonts w:eastAsia="Times New Roman"/>
          <w:sz w:val="22"/>
          <w:szCs w:val="22"/>
        </w:rPr>
        <w:t>Unit test have been developed for the</w:t>
      </w:r>
      <w:r w:rsidR="004F2F1B" w:rsidRPr="00FD6B37">
        <w:rPr>
          <w:rFonts w:eastAsia="Times New Roman"/>
          <w:sz w:val="22"/>
          <w:szCs w:val="22"/>
        </w:rPr>
        <w:t xml:space="preserve"> cell rules outlined in Ch</w:t>
      </w:r>
      <w:r w:rsidRPr="00FD6B37">
        <w:rPr>
          <w:rFonts w:eastAsia="Times New Roman"/>
          <w:sz w:val="22"/>
          <w:szCs w:val="22"/>
        </w:rPr>
        <w:t>apter 4. This is to ensure that each agent changes state only under the correct conditions</w:t>
      </w:r>
      <w:r w:rsidR="004F2F1B" w:rsidRPr="00FD6B37">
        <w:rPr>
          <w:rFonts w:eastAsia="Times New Roman"/>
          <w:sz w:val="22"/>
          <w:szCs w:val="22"/>
        </w:rPr>
        <w:t xml:space="preserve"> and new cells </w:t>
      </w:r>
      <w:r w:rsidRPr="00FD6B37">
        <w:rPr>
          <w:rFonts w:eastAsia="Times New Roman"/>
          <w:sz w:val="22"/>
          <w:szCs w:val="22"/>
        </w:rPr>
        <w:t>created</w:t>
      </w:r>
      <w:r w:rsidR="004F2F1B" w:rsidRPr="00FD6B37">
        <w:rPr>
          <w:rFonts w:eastAsia="Times New Roman"/>
          <w:sz w:val="22"/>
          <w:szCs w:val="22"/>
        </w:rPr>
        <w:t xml:space="preserve"> start with the correct parameters. </w:t>
      </w:r>
    </w:p>
    <w:p w14:paraId="75402122" w14:textId="7F8EBEDC" w:rsidR="00817328" w:rsidRPr="00FD6B37" w:rsidRDefault="00817328" w:rsidP="00FD6B37">
      <w:pPr>
        <w:rPr>
          <w:rFonts w:eastAsia="Times New Roman"/>
          <w:sz w:val="22"/>
          <w:szCs w:val="22"/>
        </w:rPr>
      </w:pPr>
      <w:r w:rsidRPr="00FD6B37">
        <w:rPr>
          <w:rFonts w:eastAsia="Times New Roman"/>
          <w:sz w:val="22"/>
          <w:szCs w:val="22"/>
        </w:rPr>
        <w:t>These tests have been created using the Python module unittest which allows for rapid development of automated tests, using inbuilt functions to check outputs.</w:t>
      </w:r>
    </w:p>
    <w:p w14:paraId="68620441" w14:textId="5B47CF1D" w:rsidR="004F2F1B" w:rsidRPr="00FD6B37" w:rsidRDefault="004F2F1B" w:rsidP="00FD6B37">
      <w:pPr>
        <w:rPr>
          <w:rFonts w:eastAsia="Times New Roman"/>
          <w:sz w:val="22"/>
          <w:szCs w:val="22"/>
        </w:rPr>
      </w:pPr>
      <w:r w:rsidRPr="00FD6B37">
        <w:rPr>
          <w:rFonts w:eastAsia="Times New Roman"/>
          <w:sz w:val="22"/>
          <w:szCs w:val="22"/>
        </w:rPr>
        <w:t>In total 12 test have been created to ensure correct functionality of cell rules</w:t>
      </w:r>
      <w:r w:rsidR="00817328" w:rsidRPr="00FD6B37">
        <w:rPr>
          <w:rFonts w:eastAsia="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lastRenderedPageBreak/>
        <w:drawing>
          <wp:inline distT="0" distB="0" distL="0" distR="0" wp14:anchorId="078C0EC0" wp14:editId="2C9EF62E">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73BC64A0" w:rsidR="00EB2A20" w:rsidRPr="008D48E8" w:rsidRDefault="00A50A7E" w:rsidP="008D48E8">
      <w:pPr>
        <w:rPr>
          <w:rFonts w:eastAsia="Times New Roman"/>
          <w:b/>
          <w:sz w:val="22"/>
          <w:szCs w:val="22"/>
        </w:rPr>
      </w:pPr>
      <w:r>
        <w:rPr>
          <w:rFonts w:eastAsia="Times New Roman"/>
          <w:sz w:val="22"/>
          <w:szCs w:val="22"/>
        </w:rPr>
        <w:t>Figure 5.20</w:t>
      </w:r>
      <w:r w:rsidR="00B91880" w:rsidRPr="008D48E8">
        <w:rPr>
          <w:rFonts w:eastAsia="Times New Roman"/>
          <w:sz w:val="22"/>
          <w:szCs w:val="22"/>
        </w:rPr>
        <w:t>: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243" w:name="OLE_LINK1"/>
            <w:bookmarkStart w:id="244" w:name="OLE_LINK2"/>
            <w:r w:rsidRPr="00B32640">
              <w:rPr>
                <w:rFonts w:ascii="Times New Roman" w:eastAsia="Times New Roman" w:hAnsi="Times New Roman" w:cs="Times New Roman"/>
                <w:sz w:val="22"/>
                <w:szCs w:val="22"/>
              </w:rPr>
              <w:t>Pass</w:t>
            </w:r>
            <w:bookmarkEnd w:id="243"/>
            <w:bookmarkEnd w:id="244"/>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439FA0ED" w:rsidR="00E0630E" w:rsidRDefault="008D48E8" w:rsidP="008D48E8">
      <w:pPr>
        <w:rPr>
          <w:rFonts w:eastAsia="Times New Roman"/>
          <w:b/>
          <w:sz w:val="22"/>
          <w:szCs w:val="22"/>
        </w:rPr>
      </w:pPr>
      <w:r>
        <w:rPr>
          <w:rFonts w:eastAsia="Times New Roman"/>
          <w:szCs w:val="22"/>
        </w:rPr>
        <w:t xml:space="preserve">     </w:t>
      </w:r>
      <w:r w:rsidR="00A50A7E">
        <w:rPr>
          <w:rFonts w:eastAsia="Times New Roman"/>
          <w:szCs w:val="22"/>
        </w:rPr>
        <w:t>Table 5.2</w:t>
      </w:r>
      <w:r w:rsidR="00D7360C">
        <w:rPr>
          <w:rFonts w:eastAsia="Times New Roman"/>
          <w:szCs w:val="22"/>
        </w:rPr>
        <w:t>: Unit testing results.</w:t>
      </w:r>
    </w:p>
    <w:p w14:paraId="7476BC8E" w14:textId="77777777" w:rsidR="00E0630E" w:rsidRPr="00AF29AD" w:rsidRDefault="00E0630E" w:rsidP="00C65690">
      <w:pPr>
        <w:ind w:left="720"/>
        <w:rPr>
          <w:rFonts w:eastAsia="Times New Roman"/>
          <w:b/>
          <w:sz w:val="22"/>
          <w:szCs w:val="22"/>
        </w:rPr>
      </w:pPr>
    </w:p>
    <w:p w14:paraId="50385430" w14:textId="3C1B357A" w:rsidR="00E35922" w:rsidRPr="00FD6B37" w:rsidRDefault="001A1B1A" w:rsidP="00FD6B37">
      <w:pPr>
        <w:pStyle w:val="Heading3"/>
        <w:rPr>
          <w:rFonts w:ascii="Times New Roman" w:eastAsia="Times New Roman" w:hAnsi="Times New Roman" w:cs="Times New Roman"/>
          <w:color w:val="auto"/>
        </w:rPr>
      </w:pPr>
      <w:bookmarkStart w:id="245" w:name="_Toc513099426"/>
      <w:r w:rsidRPr="00FD6B37">
        <w:rPr>
          <w:rFonts w:ascii="Times New Roman" w:eastAsia="Times New Roman" w:hAnsi="Times New Roman" w:cs="Times New Roman"/>
          <w:color w:val="auto"/>
        </w:rPr>
        <w:t>5</w:t>
      </w:r>
      <w:r w:rsidR="000573F6" w:rsidRPr="00FD6B37">
        <w:rPr>
          <w:rFonts w:ascii="Times New Roman" w:eastAsia="Times New Roman" w:hAnsi="Times New Roman" w:cs="Times New Roman"/>
          <w:color w:val="auto"/>
        </w:rPr>
        <w:t>.3</w:t>
      </w:r>
      <w:r w:rsidR="0029476B" w:rsidRPr="00FD6B37">
        <w:rPr>
          <w:rFonts w:ascii="Times New Roman" w:eastAsia="Times New Roman" w:hAnsi="Times New Roman" w:cs="Times New Roman"/>
          <w:color w:val="auto"/>
        </w:rPr>
        <w:t>.2</w:t>
      </w:r>
      <w:r w:rsidRPr="00FD6B37">
        <w:rPr>
          <w:rFonts w:ascii="Times New Roman" w:eastAsia="Times New Roman" w:hAnsi="Times New Roman" w:cs="Times New Roman"/>
          <w:color w:val="auto"/>
        </w:rPr>
        <w:t xml:space="preserve"> Face </w:t>
      </w:r>
      <w:r w:rsidR="00AA3EA9" w:rsidRPr="00FD6B37">
        <w:rPr>
          <w:rFonts w:ascii="Times New Roman" w:eastAsia="Times New Roman" w:hAnsi="Times New Roman" w:cs="Times New Roman"/>
          <w:color w:val="auto"/>
        </w:rPr>
        <w:t>Validation</w:t>
      </w:r>
      <w:bookmarkEnd w:id="245"/>
      <w:r w:rsidR="00AA3EA9" w:rsidRPr="00FD6B37">
        <w:rPr>
          <w:rFonts w:ascii="Times New Roman" w:eastAsia="Times New Roman" w:hAnsi="Times New Roman" w:cs="Times New Roman"/>
          <w:color w:val="auto"/>
        </w:rPr>
        <w:t xml:space="preserve"> </w:t>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Default="00E35922" w:rsidP="00FD6B37">
      <w:pPr>
        <w:rPr>
          <w:rFonts w:eastAsia="Times New Roman"/>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781951E7" w14:textId="77777777" w:rsidR="00FD6B37" w:rsidRPr="008507F4" w:rsidRDefault="00FD6B37" w:rsidP="00FD6B37">
      <w:pPr>
        <w:rPr>
          <w:rFonts w:eastAsia="Times New Roman"/>
          <w:color w:val="FF0000"/>
          <w:sz w:val="22"/>
          <w:szCs w:val="22"/>
        </w:rPr>
      </w:pPr>
    </w:p>
    <w:p w14:paraId="503F980A" w14:textId="2462BCE7" w:rsidR="00FC08B5" w:rsidRPr="00FD6B37" w:rsidRDefault="002F15DD" w:rsidP="00FD6B37">
      <w:pPr>
        <w:rPr>
          <w:rFonts w:eastAsia="Times New Roman"/>
          <w:szCs w:val="22"/>
        </w:rPr>
      </w:pPr>
      <w:r w:rsidRPr="00FD6B37">
        <w:rPr>
          <w:rFonts w:eastAsia="Times New Roman"/>
          <w:sz w:val="22"/>
          <w:szCs w:val="22"/>
        </w:rPr>
        <w:t xml:space="preserve">This </w:t>
      </w:r>
      <w:r w:rsidR="00350909" w:rsidRPr="00FD6B37">
        <w:rPr>
          <w:rFonts w:eastAsia="Times New Roman"/>
          <w:sz w:val="22"/>
          <w:szCs w:val="22"/>
        </w:rPr>
        <w:t xml:space="preserve">simulation </w:t>
      </w:r>
      <w:r w:rsidR="000C2207" w:rsidRPr="00FD6B37">
        <w:rPr>
          <w:rFonts w:eastAsia="Times New Roman"/>
          <w:sz w:val="22"/>
          <w:szCs w:val="22"/>
        </w:rPr>
        <w:t>ensures proliferating</w:t>
      </w:r>
      <w:r w:rsidR="00A8600B" w:rsidRPr="00FD6B37">
        <w:rPr>
          <w:rFonts w:eastAsia="Times New Roman"/>
          <w:sz w:val="22"/>
          <w:szCs w:val="22"/>
        </w:rPr>
        <w:t xml:space="preserve"> cells undergo</w:t>
      </w:r>
      <w:r w:rsidR="000C2207" w:rsidRPr="00FD6B37">
        <w:rPr>
          <w:rFonts w:eastAsia="Times New Roman"/>
          <w:sz w:val="22"/>
          <w:szCs w:val="22"/>
        </w:rPr>
        <w:t xml:space="preserve"> mitosis correctly. It </w:t>
      </w:r>
      <w:r w:rsidR="00A8600B" w:rsidRPr="00FD6B37">
        <w:rPr>
          <w:rFonts w:eastAsia="Times New Roman"/>
          <w:sz w:val="22"/>
          <w:szCs w:val="22"/>
        </w:rPr>
        <w:t>is</w:t>
      </w:r>
      <w:r w:rsidR="00350909" w:rsidRPr="00FD6B37">
        <w:rPr>
          <w:rFonts w:eastAsia="Times New Roman"/>
          <w:sz w:val="22"/>
          <w:szCs w:val="22"/>
        </w:rPr>
        <w:t xml:space="preserve"> set up with one proliferating </w:t>
      </w:r>
      <w:r w:rsidR="000C2207" w:rsidRPr="00FD6B37">
        <w:rPr>
          <w:rFonts w:eastAsia="Times New Roman"/>
          <w:sz w:val="22"/>
          <w:szCs w:val="22"/>
        </w:rPr>
        <w:t>cell with a starting stage of 1 and</w:t>
      </w:r>
      <w:r w:rsidR="00350909" w:rsidRPr="00FD6B37">
        <w:rPr>
          <w:rFonts w:eastAsia="Times New Roman"/>
          <w:sz w:val="22"/>
          <w:szCs w:val="22"/>
        </w:rPr>
        <w:t xml:space="preserve"> is expected that on iteration 4 there will be two cells next to each other (</w:t>
      </w:r>
      <w:r w:rsidR="00A8600B" w:rsidRPr="00FD6B37">
        <w:rPr>
          <w:rFonts w:eastAsia="Times New Roman"/>
          <w:sz w:val="22"/>
          <w:szCs w:val="22"/>
        </w:rPr>
        <w:t xml:space="preserve">mitotic </w:t>
      </w:r>
      <w:r w:rsidR="00350909" w:rsidRPr="00FD6B37">
        <w:rPr>
          <w:rFonts w:eastAsia="Times New Roman"/>
          <w:sz w:val="22"/>
          <w:szCs w:val="22"/>
        </w:rPr>
        <w:t>division)</w:t>
      </w:r>
      <w:r w:rsidR="00F37BE5" w:rsidRPr="00FD6B37">
        <w:rPr>
          <w:rFonts w:eastAsia="Times New Roman"/>
          <w:sz w:val="22"/>
          <w:szCs w:val="22"/>
        </w:rPr>
        <w:t xml:space="preserve"> each the same size as the </w:t>
      </w:r>
      <w:r w:rsidR="00350909" w:rsidRPr="00FD6B37">
        <w:rPr>
          <w:rFonts w:eastAsia="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lastRenderedPageBreak/>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0DEF663F" w:rsidR="00B738DB" w:rsidRPr="00FD6B37" w:rsidRDefault="00A50A7E" w:rsidP="00182216">
      <w:pPr>
        <w:pStyle w:val="ListParagraph"/>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Figure 5.21</w:t>
      </w:r>
      <w:r w:rsidR="000C2207" w:rsidRPr="00FD6B37">
        <w:rPr>
          <w:rFonts w:ascii="Times New Roman" w:eastAsia="Times New Roman" w:hAnsi="Times New Roman" w:cs="Times New Roman"/>
          <w:sz w:val="22"/>
          <w:szCs w:val="22"/>
        </w:rPr>
        <w:t xml:space="preserve">: Proliferating </w:t>
      </w:r>
      <w:r w:rsidR="00847DFC" w:rsidRPr="00FD6B37">
        <w:rPr>
          <w:rFonts w:ascii="Times New Roman" w:eastAsia="Times New Roman" w:hAnsi="Times New Roman" w:cs="Times New Roman"/>
          <w:sz w:val="22"/>
          <w:szCs w:val="22"/>
        </w:rPr>
        <w:t xml:space="preserve">cell undergoing </w:t>
      </w:r>
      <w:r w:rsidR="000C2207" w:rsidRPr="00FD6B37">
        <w:rPr>
          <w:rFonts w:ascii="Times New Roman" w:eastAsia="Times New Roman" w:hAnsi="Times New Roman" w:cs="Times New Roman"/>
          <w:sz w:val="22"/>
          <w:szCs w:val="22"/>
        </w:rPr>
        <w:t>mitosis.</w:t>
      </w:r>
      <w:r w:rsidR="000C2207" w:rsidRPr="00FD6B37">
        <w:rPr>
          <w:rFonts w:ascii="Times New Roman" w:eastAsia="Times New Roman" w:hAnsi="Times New Roman" w:cs="Times New Roman"/>
          <w:sz w:val="22"/>
          <w:szCs w:val="22"/>
        </w:rPr>
        <w:br/>
      </w:r>
    </w:p>
    <w:p w14:paraId="22F2063C" w14:textId="0DD22F15" w:rsidR="00B738DB" w:rsidRPr="00FD6B37" w:rsidRDefault="002F15DD" w:rsidP="00FD6B37">
      <w:pPr>
        <w:rPr>
          <w:rFonts w:eastAsia="Times New Roman"/>
          <w:sz w:val="22"/>
          <w:szCs w:val="22"/>
        </w:rPr>
      </w:pPr>
      <w:r w:rsidRPr="00FD6B37">
        <w:rPr>
          <w:rFonts w:eastAsia="Times New Roman"/>
          <w:sz w:val="22"/>
          <w:szCs w:val="22"/>
        </w:rPr>
        <w:t>The</w:t>
      </w:r>
      <w:r w:rsidR="00B738DB" w:rsidRPr="00FD6B37">
        <w:rPr>
          <w:rFonts w:eastAsia="Times New Roman"/>
          <w:sz w:val="22"/>
          <w:szCs w:val="22"/>
        </w:rPr>
        <w:t xml:space="preserve"> next simulation</w:t>
      </w:r>
      <w:r w:rsidR="000C2207" w:rsidRPr="00FD6B37">
        <w:rPr>
          <w:rFonts w:eastAsia="Times New Roman"/>
          <w:sz w:val="22"/>
          <w:szCs w:val="22"/>
        </w:rPr>
        <w:t xml:space="preserve"> tests to ensure a prolifera</w:t>
      </w:r>
      <w:r w:rsidR="00743A78" w:rsidRPr="00FD6B37">
        <w:rPr>
          <w:rFonts w:eastAsia="Times New Roman"/>
          <w:sz w:val="22"/>
          <w:szCs w:val="22"/>
        </w:rPr>
        <w:t>ting cell will</w:t>
      </w:r>
      <w:r w:rsidR="000C2207" w:rsidRPr="00FD6B37">
        <w:rPr>
          <w:rFonts w:eastAsia="Times New Roman"/>
          <w:sz w:val="22"/>
          <w:szCs w:val="22"/>
        </w:rPr>
        <w:t xml:space="preserve"> turn senescent when it has hit the proliferation limit. </w:t>
      </w:r>
      <w:r w:rsidR="00B738DB" w:rsidRPr="00FD6B37">
        <w:rPr>
          <w:rFonts w:eastAsia="Times New Roman"/>
          <w:sz w:val="22"/>
          <w:szCs w:val="22"/>
        </w:rPr>
        <w:t xml:space="preserve"> </w:t>
      </w:r>
      <w:r w:rsidR="000C2207" w:rsidRPr="00FD6B37">
        <w:rPr>
          <w:rFonts w:eastAsia="Times New Roman"/>
          <w:sz w:val="22"/>
          <w:szCs w:val="22"/>
        </w:rPr>
        <w:t xml:space="preserve">It </w:t>
      </w:r>
      <w:r w:rsidR="00B738DB" w:rsidRPr="00FD6B37">
        <w:rPr>
          <w:rFonts w:eastAsia="Times New Roman"/>
          <w:sz w:val="22"/>
          <w:szCs w:val="22"/>
        </w:rPr>
        <w:t>has been run with one starting PC with a turnover of 49 (1 below the Hayflick limit</w:t>
      </w:r>
      <w:r w:rsidR="00743A78" w:rsidRPr="00FD6B37">
        <w:rPr>
          <w:rFonts w:eastAsia="Times New Roman"/>
          <w:sz w:val="22"/>
          <w:szCs w:val="22"/>
        </w:rPr>
        <w:t xml:space="preserve"> [</w:t>
      </w:r>
      <w:r w:rsidR="00F07D0C" w:rsidRPr="00FD6B37">
        <w:rPr>
          <w:rFonts w:eastAsia="Times New Roman"/>
          <w:sz w:val="22"/>
          <w:szCs w:val="22"/>
        </w:rPr>
        <w:t>10</w:t>
      </w:r>
      <w:r w:rsidR="000C2207" w:rsidRPr="00FD6B37">
        <w:rPr>
          <w:rFonts w:eastAsia="Times New Roman"/>
          <w:sz w:val="22"/>
          <w:szCs w:val="22"/>
        </w:rPr>
        <w:t>]</w:t>
      </w:r>
      <w:r w:rsidR="00B738DB" w:rsidRPr="00FD6B37">
        <w:rPr>
          <w:rFonts w:eastAsia="Times New Roman"/>
          <w:sz w:val="22"/>
          <w:szCs w:val="22"/>
        </w:rPr>
        <w:t xml:space="preserve">). It is expected that on iteration four </w:t>
      </w:r>
      <w:r w:rsidR="0061338E" w:rsidRPr="00FD6B37">
        <w:rPr>
          <w:rFonts w:eastAsia="Times New Roman"/>
          <w:sz w:val="22"/>
          <w:szCs w:val="22"/>
        </w:rPr>
        <w:t xml:space="preserve">the cell will undergo mitosis, dividing and </w:t>
      </w:r>
      <w:r w:rsidR="004A4021" w:rsidRPr="00FD6B37">
        <w:rPr>
          <w:rFonts w:eastAsia="Times New Roman"/>
          <w:sz w:val="22"/>
          <w:szCs w:val="22"/>
        </w:rPr>
        <w:t>increasing its turnover to</w:t>
      </w:r>
      <w:r w:rsidR="00433B2E" w:rsidRPr="00FD6B37">
        <w:rPr>
          <w:rFonts w:eastAsia="Times New Roman"/>
          <w:sz w:val="22"/>
          <w:szCs w:val="22"/>
        </w:rPr>
        <w:t xml:space="preserve"> 50, therefore turning into a senescent cell</w:t>
      </w:r>
      <w:r w:rsidR="004A4021" w:rsidRPr="00FD6B37">
        <w:rPr>
          <w:rFonts w:eastAsia="Times New Roman"/>
          <w:sz w:val="22"/>
          <w:szCs w:val="22"/>
        </w:rPr>
        <w:t>.</w:t>
      </w:r>
    </w:p>
    <w:p w14:paraId="243DCA50" w14:textId="77777777" w:rsidR="00F07D0C" w:rsidRDefault="00F07D0C" w:rsidP="00B42FA3">
      <w:pPr>
        <w:pStyle w:val="ListParagraph"/>
        <w:ind w:left="1440"/>
        <w:rPr>
          <w:rFonts w:ascii="Times New Roman" w:eastAsia="Times New Roman" w:hAnsi="Times New Roman" w:cs="Times New Roman"/>
          <w:szCs w:val="22"/>
        </w:rPr>
      </w:pPr>
    </w:p>
    <w:p w14:paraId="58C46E16" w14:textId="06909B3B"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lastRenderedPageBreak/>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A50A7E">
        <w:rPr>
          <w:rFonts w:ascii="Times New Roman" w:eastAsia="Times New Roman" w:hAnsi="Times New Roman" w:cs="Times New Roman"/>
          <w:sz w:val="22"/>
          <w:szCs w:val="22"/>
        </w:rPr>
        <w:br/>
        <w:t>Figure 5.22</w:t>
      </w:r>
      <w:r w:rsidR="000C2207" w:rsidRPr="000C2207">
        <w:rPr>
          <w:rFonts w:ascii="Times New Roman" w:eastAsia="Times New Roman" w:hAnsi="Times New Roman" w:cs="Times New Roman"/>
          <w:sz w:val="22"/>
          <w:szCs w:val="22"/>
        </w:rPr>
        <w:t>: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06235B1E" w:rsidR="00A04D37" w:rsidRDefault="000C2207" w:rsidP="00FD6B37">
      <w:pPr>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C3360E">
        <w:rPr>
          <w:rFonts w:eastAsia="Times New Roman"/>
          <w:sz w:val="22"/>
          <w:szCs w:val="22"/>
        </w:rPr>
        <w:t xml:space="preserve"> was formed by overfitting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745143E" w14:textId="213CD65A" w:rsidR="000C2207" w:rsidRDefault="00A50A7E" w:rsidP="00EB2A20">
      <w:pPr>
        <w:jc w:val="center"/>
        <w:rPr>
          <w:rFonts w:eastAsia="Times New Roman"/>
          <w:sz w:val="22"/>
          <w:szCs w:val="22"/>
        </w:rPr>
      </w:pPr>
      <w:r>
        <w:rPr>
          <w:rFonts w:eastAsia="Times New Roman"/>
          <w:sz w:val="22"/>
          <w:szCs w:val="22"/>
        </w:rPr>
        <w:t>Figure 5.23</w:t>
      </w:r>
      <w:r w:rsidR="000C2207">
        <w:rPr>
          <w:rFonts w:eastAsia="Times New Roman"/>
          <w:sz w:val="22"/>
          <w:szCs w:val="22"/>
        </w:rPr>
        <w:t>: Proliferating cell turning quiescent.</w:t>
      </w:r>
    </w:p>
    <w:p w14:paraId="24D0E70D" w14:textId="77777777" w:rsidR="00B11436" w:rsidRDefault="00B11436">
      <w:pPr>
        <w:rPr>
          <w:rFonts w:eastAsia="Times New Roman"/>
          <w:sz w:val="22"/>
          <w:szCs w:val="22"/>
        </w:rPr>
      </w:pPr>
    </w:p>
    <w:p w14:paraId="1D208CC4" w14:textId="77777777" w:rsidR="0008479D" w:rsidRDefault="0008479D">
      <w:pPr>
        <w:rPr>
          <w:rFonts w:eastAsia="Times New Roman"/>
          <w:sz w:val="22"/>
          <w:szCs w:val="22"/>
        </w:rPr>
      </w:pPr>
    </w:p>
    <w:p w14:paraId="0D95B07D" w14:textId="1BE3E837" w:rsidR="000844D5" w:rsidRDefault="0008479D" w:rsidP="00FD6B37">
      <w:pPr>
        <w:rPr>
          <w:rFonts w:eastAsia="Times New Roman"/>
          <w:sz w:val="22"/>
          <w:szCs w:val="22"/>
        </w:rPr>
      </w:pPr>
      <w:r>
        <w:rPr>
          <w:rFonts w:eastAsia="Times New Roman"/>
          <w:sz w:val="22"/>
          <w:szCs w:val="22"/>
        </w:rPr>
        <w:lastRenderedPageBreak/>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5BED7845" w:rsidR="00615A67" w:rsidRDefault="00A50A7E" w:rsidP="000C2207">
      <w:pPr>
        <w:jc w:val="center"/>
        <w:rPr>
          <w:rFonts w:eastAsia="Times New Roman"/>
          <w:sz w:val="22"/>
          <w:szCs w:val="22"/>
        </w:rPr>
      </w:pPr>
      <w:r>
        <w:rPr>
          <w:rFonts w:eastAsia="Times New Roman"/>
          <w:sz w:val="22"/>
          <w:szCs w:val="22"/>
        </w:rPr>
        <w:t>Figure 5.24</w:t>
      </w:r>
      <w:r w:rsidR="000C2207">
        <w:rPr>
          <w:rFonts w:eastAsia="Times New Roman"/>
          <w:sz w:val="22"/>
          <w:szCs w:val="22"/>
        </w:rPr>
        <w:t>: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FD6B37">
      <w:pPr>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w:t>
      </w:r>
      <w:r w:rsidR="0015270A" w:rsidRPr="00F07D0C">
        <w:rPr>
          <w:rFonts w:eastAsia="Times New Roman"/>
          <w:sz w:val="22"/>
          <w:szCs w:val="22"/>
        </w:rPr>
        <w:t>in [4].</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5F140304" w:rsidR="00BF0D9A" w:rsidRDefault="00A50A7E" w:rsidP="00EB2A20">
      <w:pPr>
        <w:jc w:val="center"/>
        <w:rPr>
          <w:rFonts w:eastAsia="Times New Roman"/>
          <w:sz w:val="22"/>
          <w:szCs w:val="22"/>
        </w:rPr>
      </w:pPr>
      <w:r>
        <w:rPr>
          <w:rFonts w:eastAsia="Times New Roman"/>
          <w:sz w:val="22"/>
          <w:szCs w:val="22"/>
        </w:rPr>
        <w:t>Figure 5.25</w:t>
      </w:r>
      <w:r w:rsidR="00BF0D9A">
        <w:rPr>
          <w:rFonts w:eastAsia="Times New Roman"/>
          <w:sz w:val="22"/>
          <w:szCs w:val="22"/>
        </w:rPr>
        <w:t>: Quiescent cell starting to proliferate.</w:t>
      </w:r>
    </w:p>
    <w:p w14:paraId="1425651D" w14:textId="77777777" w:rsidR="0033602A" w:rsidRDefault="0033602A">
      <w:pPr>
        <w:rPr>
          <w:rFonts w:eastAsia="Times New Roman"/>
          <w:sz w:val="22"/>
          <w:szCs w:val="22"/>
        </w:rPr>
      </w:pPr>
    </w:p>
    <w:p w14:paraId="32B4FA3C" w14:textId="3DBE2955" w:rsidR="006411D1" w:rsidRDefault="006411D1" w:rsidP="00FD6B37">
      <w:pPr>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differentiate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for both turning senescent and 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19EB7A8C" w:rsidR="009D6B89" w:rsidRDefault="00A50A7E" w:rsidP="00EA22A3">
      <w:pPr>
        <w:jc w:val="center"/>
        <w:rPr>
          <w:rFonts w:eastAsia="Times New Roman"/>
          <w:sz w:val="22"/>
          <w:szCs w:val="22"/>
        </w:rPr>
      </w:pPr>
      <w:r>
        <w:rPr>
          <w:rFonts w:eastAsia="Times New Roman"/>
          <w:sz w:val="22"/>
          <w:szCs w:val="22"/>
        </w:rPr>
        <w:t>Figure 5.26</w:t>
      </w:r>
      <w:r w:rsidR="009D6B89">
        <w:rPr>
          <w:rFonts w:eastAsia="Times New Roman"/>
          <w:sz w:val="22"/>
          <w:szCs w:val="22"/>
        </w:rPr>
        <w:t>: Quiescent cell turning senescent.</w:t>
      </w:r>
    </w:p>
    <w:p w14:paraId="1ABCE508" w14:textId="77777777" w:rsidR="000844D5" w:rsidRDefault="000844D5">
      <w:pPr>
        <w:rPr>
          <w:rFonts w:eastAsia="Times New Roman"/>
          <w:sz w:val="22"/>
          <w:szCs w:val="22"/>
        </w:rPr>
      </w:pPr>
    </w:p>
    <w:p w14:paraId="7A82A00B" w14:textId="3E73281A" w:rsidR="00950D7A" w:rsidRPr="009C3727" w:rsidRDefault="00FD6B37" w:rsidP="00FD6B37">
      <w:pPr>
        <w:pStyle w:val="Heading1"/>
      </w:pPr>
      <w:bookmarkStart w:id="246" w:name="_Toc513099427"/>
      <w:commentRangeStart w:id="247"/>
      <w:r>
        <w:lastRenderedPageBreak/>
        <w:t xml:space="preserve">6 </w:t>
      </w:r>
      <w:r w:rsidR="00950D7A" w:rsidRPr="009C3727">
        <w:t>Results and Discussion</w:t>
      </w:r>
      <w:bookmarkEnd w:id="246"/>
      <w:commentRangeEnd w:id="247"/>
      <w:r w:rsidR="0056699E">
        <w:rPr>
          <w:rStyle w:val="CommentReference"/>
          <w:b w:val="0"/>
          <w:bCs w:val="0"/>
          <w:kern w:val="0"/>
        </w:rPr>
        <w:commentReference w:id="247"/>
      </w:r>
    </w:p>
    <w:p w14:paraId="42A9032E" w14:textId="77777777" w:rsidR="002E3764" w:rsidRPr="009C3727" w:rsidRDefault="002E3764" w:rsidP="002E3764">
      <w:pPr>
        <w:rPr>
          <w:rFonts w:eastAsia="Times New Roman"/>
          <w:b/>
          <w:sz w:val="22"/>
          <w:szCs w:val="22"/>
        </w:rPr>
      </w:pPr>
    </w:p>
    <w:p w14:paraId="24F87CE5" w14:textId="53088058" w:rsidR="00995B45" w:rsidRPr="009C3727" w:rsidRDefault="00995B45" w:rsidP="00FD6B37">
      <w:pPr>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w:t>
      </w:r>
      <w:r w:rsidR="00555645">
        <w:rPr>
          <w:rFonts w:eastAsia="Times New Roman"/>
          <w:sz w:val="22"/>
          <w:szCs w:val="22"/>
        </w:rPr>
        <w:t xml:space="preserve">and all simulations run </w:t>
      </w:r>
      <w:r w:rsidR="00D6226A">
        <w:rPr>
          <w:rFonts w:eastAsia="Times New Roman"/>
          <w:sz w:val="22"/>
          <w:szCs w:val="22"/>
        </w:rPr>
        <w:t xml:space="preserve">can be found on GitHub at: </w:t>
      </w:r>
      <w:r w:rsidR="00C016B3" w:rsidRPr="00C016B3">
        <w:rPr>
          <w:rFonts w:eastAsia="Times New Roman"/>
          <w:sz w:val="22"/>
          <w:szCs w:val="22"/>
        </w:rPr>
        <w:t>https://github.com/HarrisonCooper/dissertation</w:t>
      </w:r>
      <w:r w:rsidR="00D6226A">
        <w:rPr>
          <w:rFonts w:eastAsia="Times New Roman"/>
          <w:sz w:val="22"/>
          <w:szCs w:val="22"/>
        </w:rPr>
        <w:t>.</w:t>
      </w:r>
      <w:r w:rsidR="00C016B3">
        <w:rPr>
          <w:rFonts w:eastAsia="Times New Roman"/>
          <w:sz w:val="22"/>
          <w:szCs w:val="22"/>
        </w:rPr>
        <w:t xml:space="preserve"> In all simulations, green circles are senescent agents, blue circles are quiescent agents, and red circles are proliferating agents.</w:t>
      </w:r>
    </w:p>
    <w:p w14:paraId="6BDC1948" w14:textId="77777777" w:rsidR="00995B45" w:rsidRPr="009C3727" w:rsidRDefault="00995B45" w:rsidP="002E3764">
      <w:pPr>
        <w:rPr>
          <w:rFonts w:eastAsia="Times New Roman"/>
          <w:b/>
          <w:sz w:val="22"/>
          <w:szCs w:val="22"/>
        </w:rPr>
      </w:pPr>
    </w:p>
    <w:p w14:paraId="4AA004C1" w14:textId="42A5A1D5" w:rsidR="00FD6B37" w:rsidRPr="00FD6B37" w:rsidRDefault="00FD6B37" w:rsidP="00FD6B37">
      <w:pPr>
        <w:pStyle w:val="Heading2"/>
        <w:rPr>
          <w:rFonts w:ascii="Times New Roman" w:eastAsia="Times New Roman" w:hAnsi="Times New Roman" w:cs="Times New Roman"/>
          <w:color w:val="auto"/>
        </w:rPr>
      </w:pPr>
      <w:bookmarkStart w:id="248" w:name="_Toc513099428"/>
      <w:r w:rsidRPr="00FD6B37">
        <w:rPr>
          <w:rFonts w:ascii="Times New Roman" w:eastAsia="Times New Roman" w:hAnsi="Times New Roman" w:cs="Times New Roman"/>
          <w:color w:val="auto"/>
        </w:rPr>
        <w:t xml:space="preserve">6.1 </w:t>
      </w:r>
      <w:r w:rsidR="00121C18" w:rsidRPr="00FD6B37">
        <w:rPr>
          <w:rFonts w:ascii="Times New Roman" w:eastAsia="Times New Roman" w:hAnsi="Times New Roman" w:cs="Times New Roman"/>
          <w:color w:val="auto"/>
        </w:rPr>
        <w:t xml:space="preserve">Main </w:t>
      </w:r>
      <w:r w:rsidR="002E3764" w:rsidRPr="00FD6B37">
        <w:rPr>
          <w:rFonts w:ascii="Times New Roman" w:eastAsia="Times New Roman" w:hAnsi="Times New Roman" w:cs="Times New Roman"/>
          <w:color w:val="auto"/>
        </w:rPr>
        <w:t>Simulation Results</w:t>
      </w:r>
      <w:bookmarkEnd w:id="248"/>
    </w:p>
    <w:p w14:paraId="1EA3411D" w14:textId="673E4BA8" w:rsidR="002E3764" w:rsidRPr="007B235B" w:rsidRDefault="002C0EF7" w:rsidP="00FD6B37">
      <w:pPr>
        <w:pStyle w:val="ListParagraph"/>
        <w:ind w:left="0"/>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Pr>
          <w:rFonts w:ascii="Times New Roman" w:eastAsia="Times New Roman" w:hAnsi="Times New Roman" w:cs="Times New Roman"/>
          <w:sz w:val="22"/>
          <w:szCs w:val="22"/>
        </w:rPr>
        <w:t xml:space="preserve"> the process in [</w:t>
      </w:r>
      <w:r w:rsidR="00F07D0C" w:rsidRPr="00F07D0C">
        <w:rPr>
          <w:rFonts w:ascii="Times New Roman" w:eastAsia="Times New Roman" w:hAnsi="Times New Roman" w:cs="Times New Roman"/>
          <w:sz w:val="22"/>
          <w:szCs w:val="22"/>
        </w:rPr>
        <w:t>27</w:t>
      </w:r>
      <w:r>
        <w:rPr>
          <w:rFonts w:ascii="Times New Roman" w:eastAsia="Times New Roman" w:hAnsi="Times New Roman" w:cs="Times New Roman"/>
          <w:sz w:val="22"/>
          <w:szCs w:val="22"/>
        </w:rPr>
        <w:t>] where they used a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Pr>
          <w:rFonts w:ascii="Times New Roman" w:eastAsia="Times New Roman" w:hAnsi="Times New Roman" w:cs="Times New Roman"/>
          <w:sz w:val="22"/>
          <w:szCs w:val="22"/>
        </w:rPr>
        <w:t>cells and a wound 400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 wide. Instead most simulations were run at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with a wound size of 200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505C2B" w:rsidRPr="00505C2B">
        <w:rPr>
          <w:rFonts w:ascii="Times New Roman" w:eastAsia="Times New Roman" w:hAnsi="Times New Roman" w:cs="Times New Roman"/>
          <w:sz w:val="22"/>
          <w:szCs w:val="22"/>
        </w:rPr>
        <w:t>27</w:t>
      </w:r>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4EFDAA96" w:rsidR="007B235B" w:rsidRPr="00FD6B37" w:rsidRDefault="007B235B" w:rsidP="00FD6B37">
      <w:pPr>
        <w:rPr>
          <w:rFonts w:eastAsia="Times New Roman"/>
          <w:sz w:val="22"/>
          <w:szCs w:val="22"/>
        </w:rPr>
      </w:pPr>
      <w:r w:rsidRPr="00FD6B37">
        <w:rPr>
          <w:rFonts w:eastAsia="Times New Roman"/>
          <w:sz w:val="22"/>
          <w:szCs w:val="22"/>
        </w:rPr>
        <w:t>The time st</w:t>
      </w:r>
      <w:r w:rsidR="00810C35" w:rsidRPr="00FD6B37">
        <w:rPr>
          <w:rFonts w:eastAsia="Times New Roman"/>
          <w:sz w:val="22"/>
          <w:szCs w:val="22"/>
        </w:rPr>
        <w:t xml:space="preserve">ep of each iteration is 6 hours and each simulation was initialised with 50 proliferating cells and a varying </w:t>
      </w:r>
      <w:r w:rsidR="004920DC" w:rsidRPr="00FD6B37">
        <w:rPr>
          <w:rFonts w:eastAsia="Times New Roman"/>
          <w:sz w:val="22"/>
          <w:szCs w:val="22"/>
        </w:rPr>
        <w:t>number</w:t>
      </w:r>
      <w:r w:rsidR="00810C35" w:rsidRPr="00FD6B37">
        <w:rPr>
          <w:rFonts w:eastAsia="Times New Roman"/>
          <w:sz w:val="22"/>
          <w:szCs w:val="22"/>
        </w:rPr>
        <w:t xml:space="preserve"> of senescent cells to achieve the desired percentage senescence at confluence. </w:t>
      </w:r>
      <w:r w:rsidR="005C0E5F">
        <w:rPr>
          <w:rFonts w:eastAsia="Times New Roman"/>
          <w:sz w:val="22"/>
          <w:szCs w:val="22"/>
        </w:rPr>
        <w:t xml:space="preserve"> Results are in Appendix Tables A.1 to Table A.</w:t>
      </w:r>
      <w:r w:rsidR="00550F08">
        <w:rPr>
          <w:rFonts w:eastAsia="Times New Roman"/>
          <w:sz w:val="22"/>
          <w:szCs w:val="22"/>
        </w:rPr>
        <w:t>6.</w:t>
      </w:r>
    </w:p>
    <w:p w14:paraId="548DF8E0" w14:textId="1B5D8A64" w:rsidR="00B0424D" w:rsidRDefault="009F4FC5" w:rsidP="009F4FC5">
      <w:pPr>
        <w:jc w:val="center"/>
        <w:rPr>
          <w:rFonts w:eastAsia="Times New Roman"/>
          <w:sz w:val="22"/>
          <w:szCs w:val="22"/>
        </w:rPr>
      </w:pPr>
      <w:r>
        <w:rPr>
          <w:rFonts w:eastAsia="Times New Roman"/>
          <w:noProof/>
          <w:sz w:val="22"/>
          <w:szCs w:val="22"/>
        </w:rPr>
        <w:lastRenderedPageBreak/>
        <w:drawing>
          <wp:inline distT="0" distB="0" distL="0" distR="0" wp14:anchorId="1696CDF6" wp14:editId="6ECA56B6">
            <wp:extent cx="4643115" cy="3487106"/>
            <wp:effectExtent l="0" t="0" r="5715" b="0"/>
            <wp:docPr id="63" name="Picture 63" descr="Results%20Imag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sults%20Images/Figure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282" cy="3514268"/>
                    </a:xfrm>
                    <a:prstGeom prst="rect">
                      <a:avLst/>
                    </a:prstGeom>
                    <a:noFill/>
                    <a:ln>
                      <a:noFill/>
                    </a:ln>
                  </pic:spPr>
                </pic:pic>
              </a:graphicData>
            </a:graphic>
          </wp:inline>
        </w:drawing>
      </w:r>
      <w:r w:rsidR="00F44BA6">
        <w:rPr>
          <w:rFonts w:eastAsia="Times New Roman"/>
          <w:noProof/>
          <w:sz w:val="22"/>
          <w:szCs w:val="22"/>
        </w:rPr>
        <w:drawing>
          <wp:inline distT="0" distB="0" distL="0" distR="0" wp14:anchorId="5608F2AE" wp14:editId="0F5879DB">
            <wp:extent cx="4598492" cy="3446956"/>
            <wp:effectExtent l="0" t="0" r="0" b="7620"/>
            <wp:docPr id="78" name="Picture 78"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s%20Images/TimeToHealRa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5276" cy="3482024"/>
                    </a:xfrm>
                    <a:prstGeom prst="rect">
                      <a:avLst/>
                    </a:prstGeom>
                    <a:noFill/>
                    <a:ln>
                      <a:noFill/>
                    </a:ln>
                  </pic:spPr>
                </pic:pic>
              </a:graphicData>
            </a:graphic>
          </wp:inline>
        </w:drawing>
      </w:r>
    </w:p>
    <w:p w14:paraId="1C2111E2" w14:textId="35DE3B75" w:rsidR="00BA1599" w:rsidRDefault="00F54235" w:rsidP="00B0424D">
      <w:pPr>
        <w:rPr>
          <w:rFonts w:eastAsia="Times New Roman"/>
          <w:sz w:val="22"/>
          <w:szCs w:val="22"/>
        </w:rPr>
      </w:pPr>
      <w:bookmarkStart w:id="249" w:name="OLE_LINK19"/>
      <w:bookmarkStart w:id="250" w:name="OLE_LINK20"/>
      <w:r>
        <w:rPr>
          <w:rFonts w:eastAsia="Times New Roman"/>
          <w:sz w:val="22"/>
          <w:szCs w:val="22"/>
        </w:rPr>
        <w:t>Figure 6.1: 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Averages for each category used. Bottom: raw values from simulations </w:t>
      </w:r>
      <w:r w:rsidR="00143408">
        <w:rPr>
          <w:rFonts w:eastAsia="Times New Roman"/>
          <w:sz w:val="22"/>
          <w:szCs w:val="22"/>
        </w:rPr>
        <w:t>run</w:t>
      </w:r>
      <w:r w:rsidR="00C76C9A">
        <w:rPr>
          <w:rFonts w:eastAsia="Times New Roman"/>
          <w:sz w:val="22"/>
          <w:szCs w:val="22"/>
        </w:rPr>
        <w:t>.</w:t>
      </w:r>
      <w:bookmarkEnd w:id="249"/>
      <w:bookmarkEnd w:id="250"/>
      <w:r w:rsidR="00DF223E">
        <w:rPr>
          <w:rFonts w:eastAsia="Times New Roman"/>
          <w:sz w:val="22"/>
          <w:szCs w:val="22"/>
        </w:rPr>
        <w:br/>
      </w:r>
      <w:r w:rsidR="00DF223E">
        <w:rPr>
          <w:rFonts w:eastAsia="Times New Roman"/>
          <w:sz w:val="22"/>
          <w:szCs w:val="22"/>
        </w:rPr>
        <w:br/>
      </w:r>
      <w:r w:rsidR="00992630">
        <w:rPr>
          <w:rFonts w:eastAsia="Times New Roman"/>
          <w:sz w:val="22"/>
          <w:szCs w:val="22"/>
        </w:rPr>
        <w:t>Figure 6.1 supports [</w:t>
      </w:r>
      <w:r w:rsidR="00505C2B" w:rsidRPr="00505C2B">
        <w:rPr>
          <w:rFonts w:eastAsia="Times New Roman"/>
          <w:sz w:val="22"/>
          <w:szCs w:val="22"/>
        </w:rPr>
        <w:t>14</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xml:space="preserve">, time taken to heal is increased </w:t>
      </w:r>
      <w:r w:rsidR="006A4182">
        <w:rPr>
          <w:rFonts w:eastAsia="Times New Roman"/>
          <w:sz w:val="22"/>
          <w:szCs w:val="22"/>
        </w:rPr>
        <w:t xml:space="preserve">on average </w:t>
      </w:r>
      <w:r w:rsidR="00A115B2">
        <w:rPr>
          <w:rFonts w:eastAsia="Times New Roman"/>
          <w:sz w:val="22"/>
          <w:szCs w:val="22"/>
        </w:rPr>
        <w:t>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505C2B" w:rsidRPr="00505C2B">
        <w:rPr>
          <w:rFonts w:eastAsia="Times New Roman"/>
          <w:sz w:val="22"/>
          <w:szCs w:val="22"/>
        </w:rPr>
        <w:t>13</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relationship between age and wound healing but an exponential relationship between age and percentage senescence. </w:t>
      </w:r>
      <w:r w:rsidR="00444050">
        <w:rPr>
          <w:rFonts w:eastAsia="Times New Roman"/>
          <w:sz w:val="22"/>
          <w:szCs w:val="22"/>
        </w:rPr>
        <w:t>Thus,</w:t>
      </w:r>
      <w:r w:rsidR="00FF5A95">
        <w:rPr>
          <w:rFonts w:eastAsia="Times New Roman"/>
          <w:sz w:val="22"/>
          <w:szCs w:val="22"/>
        </w:rPr>
        <w:t xml:space="preserve"> the older you get the more detrimental wounds are to your health.</w:t>
      </w:r>
    </w:p>
    <w:p w14:paraId="654814EC" w14:textId="77777777" w:rsidR="00896B15" w:rsidRDefault="00896B15" w:rsidP="00B0424D">
      <w:pPr>
        <w:rPr>
          <w:rFonts w:eastAsia="Times New Roman"/>
          <w:sz w:val="22"/>
          <w:szCs w:val="22"/>
        </w:rPr>
      </w:pPr>
    </w:p>
    <w:p w14:paraId="1E2EC3AA" w14:textId="0156AE83" w:rsidR="009619F3" w:rsidRDefault="009619F3" w:rsidP="00B0424D">
      <w:pPr>
        <w:rPr>
          <w:rFonts w:eastAsia="Times New Roman"/>
          <w:sz w:val="22"/>
          <w:szCs w:val="22"/>
        </w:rPr>
      </w:pPr>
      <w:r>
        <w:rPr>
          <w:rFonts w:eastAsia="Times New Roman"/>
          <w:sz w:val="22"/>
          <w:szCs w:val="22"/>
        </w:rPr>
        <w:t xml:space="preserve">Data from Tables </w:t>
      </w:r>
      <w:r w:rsidR="00444050">
        <w:rPr>
          <w:rFonts w:eastAsia="Times New Roman"/>
          <w:sz w:val="22"/>
          <w:szCs w:val="22"/>
        </w:rPr>
        <w:t>A.1 to A.6</w:t>
      </w:r>
      <w:r>
        <w:rPr>
          <w:rFonts w:eastAsia="Times New Roman"/>
          <w:sz w:val="22"/>
          <w:szCs w:val="22"/>
        </w:rPr>
        <w:t xml:space="preserve"> can be used to calculate the average speed of migration for each category of senescence </w:t>
      </w:r>
      <w:r w:rsidR="00605099">
        <w:rPr>
          <w:rFonts w:eastAsia="Times New Roman"/>
          <w:sz w:val="22"/>
          <w:szCs w:val="22"/>
        </w:rPr>
        <w:t>and is shown in Table 6.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505C2B" w:rsidRPr="00505C2B">
        <w:rPr>
          <w:rFonts w:eastAsia="Times New Roman"/>
          <w:sz w:val="22"/>
          <w:szCs w:val="22"/>
        </w:rPr>
        <w:t>14</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similar to [</w:t>
      </w:r>
      <w:r w:rsidR="00505C2B" w:rsidRPr="00505C2B">
        <w:rPr>
          <w:rFonts w:eastAsia="Times New Roman"/>
          <w:sz w:val="22"/>
          <w:szCs w:val="22"/>
        </w:rPr>
        <w:t>27</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444050">
        <w:rPr>
          <w:rFonts w:eastAsia="Times New Roman"/>
        </w:rPr>
        <w:t>28</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5C80120" w:rsidR="009619F3" w:rsidRPr="00605099" w:rsidRDefault="009619F3" w:rsidP="00605099">
            <w:pPr>
              <w:jc w:val="center"/>
              <w:rPr>
                <w:rFonts w:eastAsia="Times New Roman"/>
                <w:b/>
                <w:sz w:val="22"/>
                <w:szCs w:val="22"/>
              </w:rPr>
            </w:pPr>
            <w:r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9619F3" w14:paraId="3061029C" w14:textId="77777777" w:rsidTr="009619F3">
        <w:tc>
          <w:tcPr>
            <w:tcW w:w="4505" w:type="dxa"/>
          </w:tcPr>
          <w:p w14:paraId="6C3ECEA8" w14:textId="7A99DEF0" w:rsidR="009619F3" w:rsidRDefault="009619F3" w:rsidP="00605099">
            <w:pPr>
              <w:jc w:val="center"/>
              <w:rPr>
                <w:rFonts w:eastAsia="Times New Roman"/>
                <w:sz w:val="22"/>
                <w:szCs w:val="22"/>
              </w:rPr>
            </w:pPr>
            <w:r>
              <w:rPr>
                <w:rFonts w:eastAsia="Times New Roman"/>
                <w:sz w:val="22"/>
                <w:szCs w:val="22"/>
              </w:rPr>
              <w:t>0-5</w:t>
            </w:r>
          </w:p>
        </w:tc>
        <w:tc>
          <w:tcPr>
            <w:tcW w:w="4505" w:type="dxa"/>
          </w:tcPr>
          <w:p w14:paraId="408B058E" w14:textId="1178A8DA" w:rsidR="009619F3" w:rsidRDefault="00B64E53" w:rsidP="00605099">
            <w:pPr>
              <w:jc w:val="center"/>
              <w:rPr>
                <w:rFonts w:eastAsia="Times New Roman"/>
                <w:sz w:val="22"/>
                <w:szCs w:val="22"/>
              </w:rPr>
            </w:pPr>
            <w:r>
              <w:rPr>
                <w:rFonts w:eastAsia="Times New Roman"/>
                <w:sz w:val="22"/>
                <w:szCs w:val="22"/>
              </w:rPr>
              <w:t>5.74</w:t>
            </w:r>
          </w:p>
        </w:tc>
      </w:tr>
      <w:tr w:rsidR="009619F3" w14:paraId="39B1CB87" w14:textId="77777777" w:rsidTr="009619F3">
        <w:tc>
          <w:tcPr>
            <w:tcW w:w="4505" w:type="dxa"/>
          </w:tcPr>
          <w:p w14:paraId="14ADF557" w14:textId="1C85B97A" w:rsidR="009619F3" w:rsidRDefault="009619F3" w:rsidP="00605099">
            <w:pPr>
              <w:jc w:val="center"/>
              <w:rPr>
                <w:rFonts w:eastAsia="Times New Roman"/>
                <w:sz w:val="22"/>
                <w:szCs w:val="22"/>
              </w:rPr>
            </w:pPr>
            <w:r>
              <w:rPr>
                <w:rFonts w:eastAsia="Times New Roman"/>
                <w:sz w:val="22"/>
                <w:szCs w:val="22"/>
              </w:rPr>
              <w:t>5-10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6DE78DBE" w:rsidR="009619F3" w:rsidRDefault="009619F3" w:rsidP="00605099">
            <w:pPr>
              <w:jc w:val="center"/>
              <w:rPr>
                <w:rFonts w:eastAsia="Times New Roman"/>
                <w:sz w:val="22"/>
                <w:szCs w:val="22"/>
              </w:rPr>
            </w:pPr>
            <w:r>
              <w:rPr>
                <w:rFonts w:eastAsia="Times New Roman"/>
                <w:sz w:val="22"/>
                <w:szCs w:val="22"/>
              </w:rPr>
              <w:t>10-15</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6735ADBA" w:rsidR="009619F3" w:rsidRDefault="009619F3" w:rsidP="00605099">
            <w:pPr>
              <w:jc w:val="center"/>
              <w:rPr>
                <w:rFonts w:eastAsia="Times New Roman"/>
                <w:sz w:val="22"/>
                <w:szCs w:val="22"/>
              </w:rPr>
            </w:pPr>
            <w:r>
              <w:rPr>
                <w:rFonts w:eastAsia="Times New Roman"/>
                <w:sz w:val="22"/>
                <w:szCs w:val="22"/>
              </w:rPr>
              <w:t>15-20</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2166A08" w:rsidR="009619F3" w:rsidRDefault="009619F3" w:rsidP="00605099">
            <w:pPr>
              <w:jc w:val="center"/>
              <w:rPr>
                <w:rFonts w:eastAsia="Times New Roman"/>
                <w:sz w:val="22"/>
                <w:szCs w:val="22"/>
              </w:rPr>
            </w:pPr>
            <w:r>
              <w:rPr>
                <w:rFonts w:eastAsia="Times New Roman"/>
                <w:sz w:val="22"/>
                <w:szCs w:val="22"/>
              </w:rPr>
              <w:t>20-25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69E2EF9D" w:rsidR="009619F3" w:rsidRDefault="00605099" w:rsidP="00B0424D">
      <w:pPr>
        <w:rPr>
          <w:rFonts w:eastAsia="Times New Roman"/>
          <w:sz w:val="22"/>
          <w:szCs w:val="22"/>
        </w:rPr>
      </w:pPr>
      <w:r>
        <w:rPr>
          <w:rFonts w:eastAsia="Times New Roman"/>
          <w:sz w:val="22"/>
          <w:szCs w:val="22"/>
        </w:rPr>
        <w:t>Table 6.6: Average migration speed for each test.</w:t>
      </w:r>
    </w:p>
    <w:p w14:paraId="03151A91" w14:textId="77777777" w:rsidR="009619F3" w:rsidRDefault="009619F3" w:rsidP="00B0424D">
      <w:pPr>
        <w:rPr>
          <w:rFonts w:eastAsia="Times New Roman"/>
          <w:sz w:val="22"/>
          <w:szCs w:val="22"/>
        </w:rPr>
      </w:pPr>
    </w:p>
    <w:p w14:paraId="195783E5" w14:textId="373100E5" w:rsidR="00896B15" w:rsidRPr="00830EE5" w:rsidRDefault="00896B15" w:rsidP="00B0424D">
      <w:pPr>
        <w:rPr>
          <w:rFonts w:eastAsia="Times New Roman"/>
          <w:sz w:val="22"/>
          <w:szCs w:val="22"/>
        </w:rPr>
      </w:pPr>
      <w:r>
        <w:rPr>
          <w:rFonts w:eastAsia="Times New Roman"/>
          <w:sz w:val="22"/>
          <w:szCs w:val="22"/>
        </w:rPr>
        <w:t xml:space="preserve">Figure 6.2 shows us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5ABA8D92" w14:textId="77777777" w:rsidR="00A73BE4" w:rsidRDefault="008F5BAE" w:rsidP="009F4FC5">
      <w:pPr>
        <w:jc w:val="center"/>
        <w:rPr>
          <w:rFonts w:eastAsia="Times New Roman"/>
          <w:sz w:val="22"/>
          <w:szCs w:val="22"/>
        </w:rPr>
      </w:pPr>
      <w:r>
        <w:rPr>
          <w:rFonts w:eastAsia="Times New Roman"/>
          <w:noProof/>
          <w:sz w:val="22"/>
          <w:szCs w:val="22"/>
        </w:rPr>
        <w:drawing>
          <wp:inline distT="0" distB="0" distL="0" distR="0" wp14:anchorId="30580E35" wp14:editId="7D8B6E68">
            <wp:extent cx="4643120" cy="3480408"/>
            <wp:effectExtent l="0" t="0" r="5080" b="0"/>
            <wp:docPr id="81" name="Picture 81" descr="Results%20Images/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sults%20Images/CellsInWoundWithTim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0304" cy="3485793"/>
                    </a:xfrm>
                    <a:prstGeom prst="rect">
                      <a:avLst/>
                    </a:prstGeom>
                    <a:noFill/>
                    <a:ln>
                      <a:noFill/>
                    </a:ln>
                  </pic:spPr>
                </pic:pic>
              </a:graphicData>
            </a:graphic>
          </wp:inline>
        </w:drawing>
      </w:r>
    </w:p>
    <w:p w14:paraId="17DA70F0" w14:textId="41D610E0" w:rsidR="00F54235" w:rsidRPr="009A569A" w:rsidRDefault="00F54235" w:rsidP="009F4FC5">
      <w:pPr>
        <w:jc w:val="center"/>
        <w:rPr>
          <w:rFonts w:eastAsia="Times New Roman"/>
          <w:b/>
          <w:sz w:val="22"/>
          <w:szCs w:val="22"/>
        </w:rPr>
      </w:pPr>
      <w:r>
        <w:rPr>
          <w:rFonts w:eastAsia="Times New Roman"/>
          <w:sz w:val="22"/>
          <w:szCs w:val="22"/>
        </w:rPr>
        <w:t>Figure 6.2: Number of cells to fill the wound each iteration.</w:t>
      </w:r>
    </w:p>
    <w:p w14:paraId="5F4AC9FB" w14:textId="77777777" w:rsidR="00F54235" w:rsidRDefault="00F54235"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BB208A" w14:paraId="7C066EFC" w14:textId="77777777" w:rsidTr="0047445C">
        <w:tc>
          <w:tcPr>
            <w:tcW w:w="4505" w:type="dxa"/>
          </w:tcPr>
          <w:p w14:paraId="7F91241B" w14:textId="77777777" w:rsidR="00BB208A" w:rsidRDefault="00BB208A" w:rsidP="00D30AD3">
            <w:pPr>
              <w:jc w:val="center"/>
              <w:rPr>
                <w:rFonts w:eastAsia="Times New Roman"/>
                <w:sz w:val="22"/>
                <w:szCs w:val="22"/>
              </w:rPr>
            </w:pPr>
            <w:r>
              <w:rPr>
                <w:rFonts w:eastAsia="Times New Roman"/>
                <w:noProof/>
                <w:sz w:val="22"/>
                <w:szCs w:val="22"/>
              </w:rPr>
              <w:lastRenderedPageBreak/>
              <w:drawing>
                <wp:inline distT="0" distB="0" distL="0" distR="0" wp14:anchorId="73951336" wp14:editId="5BDF86A3">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BCE0103" w14:textId="71FA8036" w:rsidR="00FB7F2C" w:rsidRDefault="00A1545A" w:rsidP="00D30AD3">
            <w:pPr>
              <w:jc w:val="center"/>
              <w:rPr>
                <w:rFonts w:eastAsia="Times New Roman"/>
                <w:sz w:val="22"/>
                <w:szCs w:val="22"/>
              </w:rPr>
            </w:pPr>
            <w:r>
              <w:rPr>
                <w:rFonts w:eastAsia="Times New Roman"/>
                <w:sz w:val="22"/>
                <w:szCs w:val="22"/>
              </w:rPr>
              <w:t>A</w:t>
            </w:r>
          </w:p>
        </w:tc>
        <w:tc>
          <w:tcPr>
            <w:tcW w:w="4505" w:type="dxa"/>
          </w:tcPr>
          <w:p w14:paraId="7D4BA43F"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71EFFE8A" wp14:editId="6DBC4A65">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9097CD2" w14:textId="1FEE5E5F" w:rsidR="00FB7F2C" w:rsidRDefault="00A1545A" w:rsidP="00D30AD3">
            <w:pPr>
              <w:jc w:val="center"/>
              <w:rPr>
                <w:rFonts w:eastAsia="Times New Roman"/>
                <w:sz w:val="22"/>
                <w:szCs w:val="22"/>
              </w:rPr>
            </w:pPr>
            <w:r>
              <w:rPr>
                <w:rFonts w:eastAsia="Times New Roman"/>
                <w:sz w:val="22"/>
                <w:szCs w:val="22"/>
              </w:rPr>
              <w:t>B</w:t>
            </w:r>
          </w:p>
        </w:tc>
      </w:tr>
      <w:tr w:rsidR="00BB208A" w14:paraId="431F37BD" w14:textId="77777777" w:rsidTr="0047445C">
        <w:tc>
          <w:tcPr>
            <w:tcW w:w="4505" w:type="dxa"/>
          </w:tcPr>
          <w:p w14:paraId="0857F2F9" w14:textId="77777777" w:rsidR="00BB208A" w:rsidRDefault="005568F5" w:rsidP="00D30AD3">
            <w:pPr>
              <w:jc w:val="center"/>
              <w:rPr>
                <w:rFonts w:eastAsia="Times New Roman"/>
                <w:sz w:val="22"/>
                <w:szCs w:val="22"/>
              </w:rPr>
            </w:pPr>
            <w:r>
              <w:rPr>
                <w:rFonts w:eastAsia="Times New Roman"/>
                <w:noProof/>
                <w:sz w:val="22"/>
                <w:szCs w:val="22"/>
              </w:rPr>
              <w:drawing>
                <wp:inline distT="0" distB="0" distL="0" distR="0" wp14:anchorId="06C1B413" wp14:editId="6C54EAA0">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DDCAC90" w14:textId="002E1BF7" w:rsidR="00FB7F2C" w:rsidRDefault="00A1545A" w:rsidP="00D30AD3">
            <w:pPr>
              <w:jc w:val="center"/>
              <w:rPr>
                <w:rFonts w:eastAsia="Times New Roman"/>
                <w:sz w:val="22"/>
                <w:szCs w:val="22"/>
              </w:rPr>
            </w:pPr>
            <w:r>
              <w:rPr>
                <w:rFonts w:eastAsia="Times New Roman"/>
                <w:sz w:val="22"/>
                <w:szCs w:val="22"/>
              </w:rPr>
              <w:t>C</w:t>
            </w:r>
          </w:p>
        </w:tc>
        <w:tc>
          <w:tcPr>
            <w:tcW w:w="4505" w:type="dxa"/>
          </w:tcPr>
          <w:p w14:paraId="1D3EB7DA"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6941FF1A" wp14:editId="75839ECC">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5D4E342" w14:textId="0145FEF8" w:rsidR="0047445C" w:rsidRDefault="00A1545A" w:rsidP="00D30AD3">
            <w:pPr>
              <w:jc w:val="center"/>
              <w:rPr>
                <w:rFonts w:eastAsia="Times New Roman"/>
                <w:sz w:val="22"/>
                <w:szCs w:val="22"/>
              </w:rPr>
            </w:pPr>
            <w:r>
              <w:rPr>
                <w:rFonts w:eastAsia="Times New Roman"/>
                <w:sz w:val="22"/>
                <w:szCs w:val="22"/>
              </w:rPr>
              <w:t>D</w:t>
            </w:r>
          </w:p>
        </w:tc>
      </w:tr>
      <w:tr w:rsidR="00BB208A" w14:paraId="5BEFC397" w14:textId="77777777" w:rsidTr="0047445C">
        <w:tc>
          <w:tcPr>
            <w:tcW w:w="4505" w:type="dxa"/>
          </w:tcPr>
          <w:p w14:paraId="62DF3469" w14:textId="77777777" w:rsidR="00BB208A" w:rsidRDefault="00D019E9" w:rsidP="00D30AD3">
            <w:pPr>
              <w:jc w:val="center"/>
              <w:rPr>
                <w:rFonts w:eastAsia="Times New Roman"/>
                <w:sz w:val="22"/>
                <w:szCs w:val="22"/>
              </w:rPr>
            </w:pPr>
            <w:r>
              <w:rPr>
                <w:rFonts w:eastAsia="Times New Roman"/>
                <w:noProof/>
                <w:sz w:val="22"/>
                <w:szCs w:val="22"/>
              </w:rPr>
              <w:drawing>
                <wp:inline distT="0" distB="0" distL="0" distR="0" wp14:anchorId="11D97E7D" wp14:editId="2C0C3D95">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FAA228E" w14:textId="6C0A0251" w:rsidR="00FB7F2C" w:rsidRDefault="00A1545A" w:rsidP="00D30AD3">
            <w:pPr>
              <w:jc w:val="center"/>
              <w:rPr>
                <w:rFonts w:eastAsia="Times New Roman"/>
                <w:sz w:val="22"/>
                <w:szCs w:val="22"/>
              </w:rPr>
            </w:pPr>
            <w:r>
              <w:rPr>
                <w:rFonts w:eastAsia="Times New Roman"/>
                <w:sz w:val="22"/>
                <w:szCs w:val="22"/>
              </w:rPr>
              <w:t>E</w:t>
            </w:r>
          </w:p>
        </w:tc>
        <w:tc>
          <w:tcPr>
            <w:tcW w:w="4505" w:type="dxa"/>
          </w:tcPr>
          <w:p w14:paraId="67C5B248" w14:textId="77777777" w:rsidR="00BB208A" w:rsidRDefault="00BB208A" w:rsidP="002E3764">
            <w:pPr>
              <w:rPr>
                <w:rFonts w:eastAsia="Times New Roman"/>
                <w:sz w:val="22"/>
                <w:szCs w:val="22"/>
              </w:rPr>
            </w:pPr>
          </w:p>
          <w:p w14:paraId="04FA01BB" w14:textId="77777777" w:rsidR="0047445C" w:rsidRDefault="0047445C" w:rsidP="002E3764">
            <w:pPr>
              <w:rPr>
                <w:rFonts w:eastAsia="Times New Roman"/>
                <w:sz w:val="22"/>
                <w:szCs w:val="22"/>
              </w:rPr>
            </w:pPr>
          </w:p>
          <w:p w14:paraId="062127F2" w14:textId="77777777" w:rsidR="0047445C" w:rsidRDefault="0047445C" w:rsidP="002E3764">
            <w:pPr>
              <w:rPr>
                <w:rFonts w:eastAsia="Times New Roman"/>
                <w:sz w:val="22"/>
                <w:szCs w:val="22"/>
              </w:rPr>
            </w:pPr>
          </w:p>
          <w:p w14:paraId="41062D8E" w14:textId="77777777" w:rsidR="0047445C" w:rsidRDefault="0047445C" w:rsidP="002E3764">
            <w:pPr>
              <w:rPr>
                <w:rFonts w:eastAsia="Times New Roman"/>
                <w:sz w:val="22"/>
                <w:szCs w:val="22"/>
              </w:rPr>
            </w:pPr>
          </w:p>
          <w:p w14:paraId="250E74BB" w14:textId="77777777" w:rsidR="0047445C" w:rsidRDefault="0047445C" w:rsidP="002E3764">
            <w:pPr>
              <w:rPr>
                <w:rFonts w:eastAsia="Times New Roman"/>
                <w:sz w:val="22"/>
                <w:szCs w:val="22"/>
              </w:rPr>
            </w:pPr>
          </w:p>
          <w:p w14:paraId="36A10319" w14:textId="77777777" w:rsidR="0047445C" w:rsidRDefault="0047445C" w:rsidP="002E3764">
            <w:pPr>
              <w:rPr>
                <w:rFonts w:eastAsia="Times New Roman"/>
                <w:sz w:val="22"/>
                <w:szCs w:val="22"/>
              </w:rPr>
            </w:pPr>
          </w:p>
          <w:p w14:paraId="5A00B5C4" w14:textId="77777777" w:rsidR="0047445C" w:rsidRDefault="0047445C" w:rsidP="002E3764">
            <w:pPr>
              <w:rPr>
                <w:rFonts w:eastAsia="Times New Roman"/>
                <w:sz w:val="22"/>
                <w:szCs w:val="22"/>
              </w:rPr>
            </w:pPr>
          </w:p>
          <w:p w14:paraId="6849F851" w14:textId="77777777" w:rsidR="0047445C" w:rsidRDefault="0047445C" w:rsidP="002E3764">
            <w:pPr>
              <w:rPr>
                <w:rFonts w:eastAsia="Times New Roman"/>
                <w:sz w:val="22"/>
                <w:szCs w:val="22"/>
              </w:rPr>
            </w:pPr>
          </w:p>
          <w:p w14:paraId="78C82CA4" w14:textId="77777777" w:rsidR="0047445C" w:rsidRDefault="0047445C" w:rsidP="002E3764">
            <w:pPr>
              <w:rPr>
                <w:rFonts w:eastAsia="Times New Roman"/>
                <w:sz w:val="22"/>
                <w:szCs w:val="22"/>
              </w:rPr>
            </w:pPr>
          </w:p>
          <w:p w14:paraId="32657B07" w14:textId="77777777" w:rsidR="0047445C" w:rsidRDefault="0047445C" w:rsidP="002E3764">
            <w:pPr>
              <w:rPr>
                <w:rFonts w:eastAsia="Times New Roman"/>
                <w:sz w:val="22"/>
                <w:szCs w:val="22"/>
              </w:rPr>
            </w:pPr>
          </w:p>
          <w:p w14:paraId="7A2D814C" w14:textId="77777777" w:rsidR="0047445C" w:rsidRDefault="0047445C" w:rsidP="002E3764">
            <w:pPr>
              <w:rPr>
                <w:rFonts w:eastAsia="Times New Roman"/>
                <w:sz w:val="22"/>
                <w:szCs w:val="22"/>
              </w:rPr>
            </w:pPr>
          </w:p>
          <w:p w14:paraId="5CFC73B5" w14:textId="77777777" w:rsidR="0047445C" w:rsidRDefault="0047445C" w:rsidP="002E3764">
            <w:pPr>
              <w:rPr>
                <w:rFonts w:eastAsia="Times New Roman"/>
                <w:sz w:val="22"/>
                <w:szCs w:val="22"/>
              </w:rPr>
            </w:pPr>
          </w:p>
        </w:tc>
      </w:tr>
    </w:tbl>
    <w:p w14:paraId="1454B1F3" w14:textId="4DB310BA" w:rsidR="00BB208A" w:rsidRDefault="00841E2C" w:rsidP="002E3764">
      <w:pPr>
        <w:rPr>
          <w:rFonts w:eastAsia="Times New Roman"/>
          <w:sz w:val="22"/>
          <w:szCs w:val="22"/>
        </w:rPr>
      </w:pPr>
      <w:r>
        <w:rPr>
          <w:rFonts w:eastAsia="Times New Roman"/>
          <w:sz w:val="22"/>
          <w:szCs w:val="22"/>
        </w:rPr>
        <w:t xml:space="preserve">Table 6.6: Figures </w:t>
      </w:r>
      <w:r w:rsidR="00A1545A">
        <w:rPr>
          <w:rFonts w:eastAsia="Times New Roman"/>
          <w:sz w:val="22"/>
          <w:szCs w:val="22"/>
        </w:rPr>
        <w:t>A-E showing</w:t>
      </w:r>
      <w:r>
        <w:rPr>
          <w:rFonts w:eastAsia="Times New Roman"/>
          <w:sz w:val="22"/>
          <w:szCs w:val="22"/>
        </w:rPr>
        <w:t xml:space="preserve"> the f</w:t>
      </w:r>
      <w:r w:rsidR="00A1545A">
        <w:rPr>
          <w:rFonts w:eastAsia="Times New Roman"/>
          <w:sz w:val="22"/>
          <w:szCs w:val="22"/>
        </w:rPr>
        <w:t xml:space="preserve">inal iteration from each sample. A: 0-5%, B: 5-10%, C: 10-15%, D: 15-20%, E: 20-25% </w:t>
      </w:r>
    </w:p>
    <w:p w14:paraId="103B6B81" w14:textId="77777777" w:rsidR="00BB208A" w:rsidRDefault="00BB208A" w:rsidP="002E3764">
      <w:pPr>
        <w:rPr>
          <w:rFonts w:eastAsia="Times New Roman"/>
          <w:sz w:val="22"/>
          <w:szCs w:val="22"/>
        </w:rPr>
      </w:pPr>
    </w:p>
    <w:p w14:paraId="4180A32C" w14:textId="1E00815A" w:rsidR="00295C2F" w:rsidRDefault="004E5B30" w:rsidP="002E3764">
      <w:pPr>
        <w:rPr>
          <w:rFonts w:eastAsia="Times New Roman"/>
          <w:sz w:val="22"/>
          <w:szCs w:val="22"/>
        </w:rPr>
      </w:pPr>
      <w:r>
        <w:rPr>
          <w:rFonts w:eastAsia="Times New Roman"/>
          <w:sz w:val="22"/>
          <w:szCs w:val="22"/>
        </w:rPr>
        <w:t xml:space="preserve">Table 6.6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w:t>
      </w:r>
      <w:proofErr w:type="gramStart"/>
      <w:r w:rsidR="002435C4">
        <w:rPr>
          <w:rFonts w:eastAsia="Times New Roman"/>
          <w:sz w:val="22"/>
          <w:szCs w:val="22"/>
        </w:rPr>
        <w:t>in reality;</w:t>
      </w:r>
      <w:proofErr w:type="gramEnd"/>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6AA2036" w14:textId="77777777" w:rsidR="00295C2F" w:rsidRDefault="00295C2F" w:rsidP="002E3764">
      <w:pPr>
        <w:rPr>
          <w:rFonts w:eastAsia="Times New Roman"/>
          <w:sz w:val="22"/>
          <w:szCs w:val="22"/>
        </w:rPr>
      </w:pPr>
    </w:p>
    <w:p w14:paraId="27759164" w14:textId="73D3A4CA" w:rsidR="001F2F24" w:rsidRDefault="00295C2F" w:rsidP="002E3764">
      <w:pPr>
        <w:rPr>
          <w:rFonts w:eastAsia="Times New Roman"/>
          <w:sz w:val="22"/>
          <w:szCs w:val="22"/>
        </w:rPr>
      </w:pPr>
      <w:r>
        <w:rPr>
          <w:rFonts w:eastAsia="Times New Roman"/>
          <w:sz w:val="22"/>
          <w:szCs w:val="22"/>
        </w:rPr>
        <w:t xml:space="preserve">Following the images in Table 6.7, we can see that after the wound is formed, cells start to migrate into the wound as expected. Two iterations (12 hours) after the wound, </w:t>
      </w:r>
      <w:r w:rsidR="00674A33">
        <w:rPr>
          <w:rFonts w:eastAsia="Times New Roman"/>
          <w:sz w:val="22"/>
          <w:szCs w:val="22"/>
        </w:rPr>
        <w:t>all</w:t>
      </w:r>
      <w:r>
        <w:rPr>
          <w:rFonts w:eastAsia="Times New Roman"/>
          <w:sz w:val="22"/>
          <w:szCs w:val="22"/>
        </w:rPr>
        <w:t xml:space="preserve">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w:t>
      </w:r>
      <w:r w:rsidR="00793A10">
        <w:rPr>
          <w:rFonts w:eastAsia="Times New Roman"/>
          <w:sz w:val="22"/>
          <w:szCs w:val="22"/>
        </w:rPr>
        <w:t>. As the senescent cells are so large, the proliferative cells behind them are unable to easily migrate into the wound space, slowing down the total migration.</w:t>
      </w:r>
    </w:p>
    <w:p w14:paraId="698D9A44" w14:textId="77777777" w:rsidR="00714D38" w:rsidRDefault="00714D38" w:rsidP="002E3764">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1F2F24" w14:paraId="0F7AFE22" w14:textId="77777777" w:rsidTr="001F2F24">
        <w:tc>
          <w:tcPr>
            <w:tcW w:w="4505" w:type="dxa"/>
          </w:tcPr>
          <w:p w14:paraId="04B73AF0"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5EB7D609" wp14:editId="5418F15C">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E65403A" w14:textId="09D32DD9" w:rsidR="001F2F24" w:rsidRDefault="001F2F24" w:rsidP="001F2F24">
            <w:pPr>
              <w:jc w:val="center"/>
              <w:rPr>
                <w:rFonts w:eastAsia="Times New Roman"/>
                <w:sz w:val="22"/>
                <w:szCs w:val="22"/>
              </w:rPr>
            </w:pPr>
            <w:r>
              <w:rPr>
                <w:rFonts w:eastAsia="Times New Roman"/>
                <w:sz w:val="22"/>
                <w:szCs w:val="22"/>
              </w:rPr>
              <w:t>A</w:t>
            </w:r>
          </w:p>
        </w:tc>
        <w:tc>
          <w:tcPr>
            <w:tcW w:w="4505" w:type="dxa"/>
          </w:tcPr>
          <w:p w14:paraId="7D5DB879" w14:textId="1191CB81"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5456D7DF" wp14:editId="1BC04577">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p>
        </w:tc>
      </w:tr>
      <w:tr w:rsidR="001F2F24" w14:paraId="019BC14D" w14:textId="77777777" w:rsidTr="001F2F24">
        <w:tc>
          <w:tcPr>
            <w:tcW w:w="4505" w:type="dxa"/>
          </w:tcPr>
          <w:p w14:paraId="7C7421B5" w14:textId="4B63A8F4"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3964CF02" wp14:editId="70EBE65A">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p>
        </w:tc>
        <w:tc>
          <w:tcPr>
            <w:tcW w:w="4505" w:type="dxa"/>
          </w:tcPr>
          <w:p w14:paraId="2D58459F"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6B2CF62F" wp14:editId="4243780D">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E3E2846" w14:textId="4DE39107" w:rsidR="001F2F24" w:rsidRDefault="001F2F24" w:rsidP="001F2F24">
            <w:pPr>
              <w:jc w:val="center"/>
              <w:rPr>
                <w:rFonts w:eastAsia="Times New Roman"/>
                <w:sz w:val="22"/>
                <w:szCs w:val="22"/>
              </w:rPr>
            </w:pPr>
            <w:r>
              <w:rPr>
                <w:rFonts w:eastAsia="Times New Roman"/>
                <w:sz w:val="22"/>
                <w:szCs w:val="22"/>
              </w:rPr>
              <w:t>D</w:t>
            </w:r>
          </w:p>
        </w:tc>
      </w:tr>
      <w:tr w:rsidR="001F2F24" w14:paraId="3F483A4E" w14:textId="77777777" w:rsidTr="001F2F24">
        <w:tc>
          <w:tcPr>
            <w:tcW w:w="4505" w:type="dxa"/>
          </w:tcPr>
          <w:p w14:paraId="4F535F78" w14:textId="7BA9BCA1"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0B7433C1" wp14:editId="3E620BF2">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E</w:t>
            </w:r>
          </w:p>
        </w:tc>
        <w:tc>
          <w:tcPr>
            <w:tcW w:w="4505" w:type="dxa"/>
          </w:tcPr>
          <w:p w14:paraId="4C8256C9" w14:textId="559110AE"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1F999598" wp14:editId="5256463A">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F</w:t>
            </w:r>
          </w:p>
        </w:tc>
      </w:tr>
      <w:tr w:rsidR="001F2F24" w14:paraId="1C7C973A" w14:textId="77777777" w:rsidTr="001F2F24">
        <w:tc>
          <w:tcPr>
            <w:tcW w:w="4505" w:type="dxa"/>
          </w:tcPr>
          <w:p w14:paraId="50F1A1A5" w14:textId="1B6505B7"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3343D871" wp14:editId="0E796B24">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G</w:t>
            </w:r>
          </w:p>
        </w:tc>
        <w:tc>
          <w:tcPr>
            <w:tcW w:w="4505" w:type="dxa"/>
          </w:tcPr>
          <w:p w14:paraId="7EF668AD"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269031F7" wp14:editId="7C73D3B1">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60D31294" w14:textId="13B45A46" w:rsidR="006623DC" w:rsidRDefault="006623DC" w:rsidP="006623DC">
            <w:pPr>
              <w:jc w:val="center"/>
              <w:rPr>
                <w:rFonts w:eastAsia="Times New Roman"/>
                <w:sz w:val="22"/>
                <w:szCs w:val="22"/>
              </w:rPr>
            </w:pPr>
            <w:r>
              <w:rPr>
                <w:rFonts w:eastAsia="Times New Roman"/>
                <w:sz w:val="22"/>
                <w:szCs w:val="22"/>
              </w:rPr>
              <w:t>H</w:t>
            </w:r>
          </w:p>
        </w:tc>
      </w:tr>
    </w:tbl>
    <w:p w14:paraId="5455596B" w14:textId="77777777" w:rsidR="00FD6B37" w:rsidRDefault="00714D38" w:rsidP="002E3764">
      <w:pPr>
        <w:rPr>
          <w:rFonts w:eastAsia="Times New Roman"/>
          <w:sz w:val="22"/>
          <w:szCs w:val="22"/>
        </w:rPr>
      </w:pPr>
      <w:r>
        <w:rPr>
          <w:rFonts w:eastAsia="Times New Roman"/>
          <w:sz w:val="22"/>
          <w:szCs w:val="22"/>
        </w:rPr>
        <w:t>Table 6.7: Figures A-</w:t>
      </w:r>
      <w:r w:rsidR="006623DC">
        <w:rPr>
          <w:rFonts w:eastAsia="Times New Roman"/>
          <w:sz w:val="22"/>
          <w:szCs w:val="22"/>
        </w:rPr>
        <w:t>H</w:t>
      </w:r>
      <w:r>
        <w:rPr>
          <w:rFonts w:eastAsia="Times New Roman"/>
          <w:sz w:val="22"/>
          <w:szCs w:val="22"/>
        </w:rPr>
        <w:t xml:space="preserve"> showing the iteration before wounding, the wound, and subsequent iterations after wounding until confluence formation.</w:t>
      </w:r>
      <w:r w:rsidR="0074215B">
        <w:rPr>
          <w:rFonts w:eastAsia="Times New Roman"/>
          <w:sz w:val="22"/>
          <w:szCs w:val="22"/>
        </w:rPr>
        <w:br/>
      </w:r>
    </w:p>
    <w:p w14:paraId="6142DD47" w14:textId="69543503" w:rsidR="004E5B30" w:rsidRPr="00987A2A" w:rsidRDefault="0074215B" w:rsidP="00987A2A">
      <w:pPr>
        <w:pStyle w:val="Heading2"/>
        <w:rPr>
          <w:rFonts w:ascii="Times New Roman" w:eastAsia="Times New Roman" w:hAnsi="Times New Roman" w:cs="Times New Roman"/>
          <w:color w:val="auto"/>
          <w:sz w:val="22"/>
          <w:szCs w:val="22"/>
        </w:rPr>
      </w:pPr>
      <w:bookmarkStart w:id="251" w:name="_Toc513099429"/>
      <w:r w:rsidRPr="00987A2A">
        <w:rPr>
          <w:rFonts w:ascii="Times New Roman" w:hAnsi="Times New Roman" w:cs="Times New Roman"/>
          <w:color w:val="auto"/>
        </w:rPr>
        <w:lastRenderedPageBreak/>
        <w:t>6.2</w:t>
      </w:r>
      <w:r w:rsidR="00FD6B37" w:rsidRPr="00987A2A">
        <w:rPr>
          <w:rFonts w:ascii="Times New Roman" w:hAnsi="Times New Roman" w:cs="Times New Roman"/>
          <w:color w:val="auto"/>
        </w:rPr>
        <w:t xml:space="preserve"> </w:t>
      </w:r>
      <w:r w:rsidR="007A4F09" w:rsidRPr="00987A2A">
        <w:rPr>
          <w:rFonts w:ascii="Times New Roman" w:hAnsi="Times New Roman" w:cs="Times New Roman"/>
          <w:color w:val="auto"/>
        </w:rPr>
        <w:t>Simulations with 1 hour time steps</w:t>
      </w:r>
      <w:bookmarkEnd w:id="251"/>
    </w:p>
    <w:p w14:paraId="46CBEC28" w14:textId="77777777" w:rsidR="003C3DC4" w:rsidRDefault="003C3DC4" w:rsidP="002E3764">
      <w:pPr>
        <w:rPr>
          <w:rFonts w:eastAsia="Times New Roman"/>
          <w:sz w:val="22"/>
          <w:szCs w:val="22"/>
        </w:rPr>
      </w:pPr>
    </w:p>
    <w:p w14:paraId="2B8F7286" w14:textId="299B22B2" w:rsidR="000B18DC" w:rsidRDefault="003C3DC4" w:rsidP="002E3764">
      <w:pPr>
        <w:rPr>
          <w:rFonts w:eastAsia="Times New Roman"/>
          <w:sz w:val="22"/>
          <w:szCs w:val="22"/>
        </w:rPr>
      </w:pPr>
      <w:r>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present due to the low sample size. It does, however, help to visualise the cell movements in forming the monolayer and migration of the cells into the wound.</w:t>
      </w:r>
      <w:r w:rsidR="00550F08">
        <w:rPr>
          <w:rFonts w:eastAsia="Times New Roman"/>
          <w:sz w:val="22"/>
          <w:szCs w:val="22"/>
        </w:rPr>
        <w:t xml:space="preserve"> Results are in Appendix Table A.7 to Table A.12.</w:t>
      </w:r>
    </w:p>
    <w:p w14:paraId="69C84B1C" w14:textId="2A2F2155" w:rsidR="00D43D8D" w:rsidRDefault="000B18DC" w:rsidP="00A73BE4">
      <w:pPr>
        <w:jc w:val="center"/>
        <w:rPr>
          <w:rFonts w:eastAsia="Times New Roman"/>
          <w:sz w:val="22"/>
          <w:szCs w:val="22"/>
        </w:rPr>
      </w:pPr>
      <w:r>
        <w:rPr>
          <w:rFonts w:eastAsia="Times New Roman"/>
          <w:sz w:val="22"/>
          <w:szCs w:val="22"/>
        </w:rPr>
        <w:br/>
      </w:r>
      <w:r w:rsidR="006B1BAF">
        <w:rPr>
          <w:rFonts w:eastAsia="Times New Roman"/>
          <w:noProof/>
          <w:sz w:val="22"/>
          <w:szCs w:val="22"/>
        </w:rPr>
        <w:drawing>
          <wp:inline distT="0" distB="0" distL="0" distR="0" wp14:anchorId="6530E51D" wp14:editId="403BCDF4">
            <wp:extent cx="4643120" cy="3480408"/>
            <wp:effectExtent l="0" t="0" r="5080" b="0"/>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3007" cy="3495315"/>
                    </a:xfrm>
                    <a:prstGeom prst="rect">
                      <a:avLst/>
                    </a:prstGeom>
                    <a:noFill/>
                    <a:ln>
                      <a:noFill/>
                    </a:ln>
                  </pic:spPr>
                </pic:pic>
              </a:graphicData>
            </a:graphic>
          </wp:inline>
        </w:drawing>
      </w:r>
    </w:p>
    <w:p w14:paraId="70904037" w14:textId="68FC7F3B" w:rsidR="00412695" w:rsidRDefault="00741011" w:rsidP="00412695">
      <w:pPr>
        <w:jc w:val="center"/>
        <w:rPr>
          <w:rFonts w:eastAsia="Times New Roman"/>
          <w:sz w:val="22"/>
          <w:szCs w:val="22"/>
        </w:rPr>
      </w:pPr>
      <w:r>
        <w:rPr>
          <w:rFonts w:eastAsia="Times New Roman"/>
          <w:noProof/>
          <w:sz w:val="22"/>
          <w:szCs w:val="22"/>
        </w:rPr>
        <w:drawing>
          <wp:inline distT="0" distB="0" distL="0" distR="0" wp14:anchorId="0844F94E" wp14:editId="5D6CA806">
            <wp:extent cx="4643120" cy="3480408"/>
            <wp:effectExtent l="0" t="0" r="5080" b="0"/>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7370" cy="3483594"/>
                    </a:xfrm>
                    <a:prstGeom prst="rect">
                      <a:avLst/>
                    </a:prstGeom>
                    <a:noFill/>
                    <a:ln>
                      <a:noFill/>
                    </a:ln>
                  </pic:spPr>
                </pic:pic>
              </a:graphicData>
            </a:graphic>
          </wp:inline>
        </w:drawing>
      </w:r>
    </w:p>
    <w:p w14:paraId="50C2F0D8" w14:textId="30F17FDD" w:rsidR="00502685" w:rsidRDefault="00412695" w:rsidP="00412695">
      <w:pPr>
        <w:ind w:left="1440"/>
        <w:rPr>
          <w:rFonts w:eastAsia="Times New Roman"/>
          <w:sz w:val="22"/>
          <w:szCs w:val="22"/>
        </w:rPr>
      </w:pPr>
      <w:r>
        <w:rPr>
          <w:rFonts w:eastAsia="Times New Roman"/>
          <w:sz w:val="22"/>
          <w:szCs w:val="22"/>
        </w:rPr>
        <w:t>Figure 6.3</w:t>
      </w:r>
      <w:r w:rsidR="00741011">
        <w:rPr>
          <w:rFonts w:eastAsia="Times New Roman"/>
          <w:sz w:val="22"/>
          <w:szCs w:val="22"/>
        </w:rPr>
        <w:t>: Time for 200</w:t>
      </w:r>
      <w:r w:rsidR="00741011">
        <w:rPr>
          <w:rFonts w:eastAsia="Times New Roman"/>
          <w:sz w:val="22"/>
          <w:szCs w:val="22"/>
        </w:rPr>
        <w:sym w:font="Symbol" w:char="F06D"/>
      </w:r>
      <w:r w:rsidR="00741011">
        <w:rPr>
          <w:rFonts w:eastAsia="Times New Roman"/>
          <w:sz w:val="22"/>
          <w:szCs w:val="22"/>
        </w:rPr>
        <w:t>m wound to heal with varying levels of senescence with 1 hour time steps. Top: Averages for each category used. Bottom: raw values from simulations run.</w:t>
      </w:r>
    </w:p>
    <w:p w14:paraId="59D4A7EB" w14:textId="77777777" w:rsidR="00502685" w:rsidRDefault="00502685" w:rsidP="002E3764">
      <w:pPr>
        <w:rPr>
          <w:rFonts w:eastAsia="Times New Roman"/>
          <w:sz w:val="22"/>
          <w:szCs w:val="22"/>
        </w:rPr>
      </w:pPr>
    </w:p>
    <w:p w14:paraId="62B92C9B" w14:textId="77777777" w:rsidR="00B93061" w:rsidRDefault="00D935C6" w:rsidP="002E3764">
      <w:pPr>
        <w:rPr>
          <w:rFonts w:eastAsia="Times New Roman"/>
          <w:sz w:val="22"/>
          <w:szCs w:val="22"/>
        </w:rPr>
      </w:pPr>
      <w:r>
        <w:rPr>
          <w:rFonts w:eastAsia="Times New Roman"/>
          <w:sz w:val="22"/>
          <w:szCs w:val="22"/>
        </w:rPr>
        <w:t>Fig</w:t>
      </w:r>
      <w:r w:rsidR="00412695">
        <w:rPr>
          <w:rFonts w:eastAsia="Times New Roman"/>
          <w:sz w:val="22"/>
          <w:szCs w:val="22"/>
        </w:rPr>
        <w:t>ure 6.3</w:t>
      </w:r>
      <w:r>
        <w:rPr>
          <w:rFonts w:eastAsia="Times New Roman"/>
          <w:sz w:val="22"/>
          <w:szCs w:val="22"/>
        </w:rPr>
        <w:t xml:space="preserve"> supports the findings in</w:t>
      </w:r>
      <w:r w:rsidR="00B93061">
        <w:rPr>
          <w:rFonts w:eastAsia="Times New Roman"/>
          <w:sz w:val="22"/>
          <w:szCs w:val="22"/>
        </w:rPr>
        <w:t xml:space="preserve"> figure</w:t>
      </w:r>
      <w:r>
        <w:rPr>
          <w:rFonts w:eastAsia="Times New Roman"/>
          <w:sz w:val="22"/>
          <w:szCs w:val="22"/>
        </w:rPr>
        <w:t xml:space="preserve"> 6.1</w:t>
      </w:r>
      <w:r w:rsidR="00B93061">
        <w:rPr>
          <w:rFonts w:eastAsia="Times New Roman"/>
          <w:sz w:val="22"/>
          <w:szCs w:val="22"/>
        </w:rPr>
        <w:t>,</w:t>
      </w:r>
      <w:r>
        <w:rPr>
          <w:rFonts w:eastAsia="Times New Roman"/>
          <w:sz w:val="22"/>
          <w:szCs w:val="22"/>
        </w:rPr>
        <w:t xml:space="preserve"> but also provides a higher level of insight into the r</w:t>
      </w:r>
      <w:r w:rsidR="00E970A6">
        <w:rPr>
          <w:rFonts w:eastAsia="Times New Roman"/>
          <w:sz w:val="22"/>
          <w:szCs w:val="22"/>
        </w:rPr>
        <w:t xml:space="preserve">ates of wound healing with time, even though only two simulations were run for each category. </w:t>
      </w:r>
    </w:p>
    <w:p w14:paraId="4F178FA6" w14:textId="77777777" w:rsidR="00B93061" w:rsidRDefault="00B93061" w:rsidP="002E3764">
      <w:pPr>
        <w:rPr>
          <w:rFonts w:eastAsia="Times New Roman"/>
          <w:sz w:val="22"/>
          <w:szCs w:val="22"/>
        </w:rPr>
      </w:pPr>
    </w:p>
    <w:p w14:paraId="4910AF7F" w14:textId="2050805B" w:rsidR="00D935C6" w:rsidRPr="003E7AB1" w:rsidRDefault="00B93061" w:rsidP="002E3764">
      <w:pPr>
        <w:rPr>
          <w:rFonts w:eastAsia="Times New Roman"/>
          <w:sz w:val="22"/>
          <w:szCs w:val="22"/>
        </w:rPr>
      </w:pPr>
      <w:r>
        <w:rPr>
          <w:rFonts w:eastAsia="Times New Roman"/>
          <w:sz w:val="22"/>
          <w:szCs w:val="22"/>
        </w:rPr>
        <w:t xml:space="preserve">Figure 6.4 follows the same trends as figure 6.2 but provides further insights into the rate of healing for each category with time.  Even though </w:t>
      </w:r>
      <w:r w:rsidR="00313DD6">
        <w:rPr>
          <w:rFonts w:eastAsia="Times New Roman"/>
          <w:sz w:val="22"/>
          <w:szCs w:val="22"/>
        </w:rPr>
        <w:t>only two samples were used for each category, many more data points were produced.</w:t>
      </w:r>
      <w:r>
        <w:rPr>
          <w:rFonts w:eastAsia="Times New Roman"/>
          <w:sz w:val="22"/>
          <w:szCs w:val="22"/>
        </w:rPr>
        <w:t xml:space="preserve"> </w:t>
      </w:r>
      <w:r w:rsidR="00E970A6">
        <w:rPr>
          <w:rFonts w:eastAsia="Times New Roman"/>
          <w:sz w:val="22"/>
          <w:szCs w:val="22"/>
        </w:rPr>
        <w:t>It is interesting to note that towards the end of the healing, the rate of cell migration plateaus for each category</w:t>
      </w:r>
      <w:r>
        <w:rPr>
          <w:rFonts w:eastAsia="Times New Roman"/>
          <w:sz w:val="22"/>
          <w:szCs w:val="22"/>
        </w:rPr>
        <w:t>,</w:t>
      </w:r>
      <w:r w:rsidR="00E970A6">
        <w:rPr>
          <w:rFonts w:eastAsia="Times New Roman"/>
          <w:sz w:val="22"/>
          <w:szCs w:val="22"/>
        </w:rPr>
        <w:t xml:space="preserve"> </w:t>
      </w:r>
      <w:r w:rsidR="00313DD6">
        <w:rPr>
          <w:rFonts w:eastAsia="Times New Roman"/>
          <w:sz w:val="22"/>
          <w:szCs w:val="22"/>
        </w:rPr>
        <w:t>and</w:t>
      </w:r>
      <w:r w:rsidR="00E970A6">
        <w:rPr>
          <w:rFonts w:eastAsia="Times New Roman"/>
          <w:sz w:val="22"/>
          <w:szCs w:val="22"/>
        </w:rPr>
        <w:t xml:space="preserve"> the lower the average senescence the later this plateau occurs. Looking at the graph, the largest change occurs when senescence surpasses 5%</w:t>
      </w:r>
      <w:r w:rsidR="00313DD6">
        <w:rPr>
          <w:rFonts w:eastAsia="Times New Roman"/>
          <w:sz w:val="22"/>
          <w:szCs w:val="22"/>
        </w:rPr>
        <w:t>,</w:t>
      </w:r>
      <w:r w:rsidR="00E970A6">
        <w:rPr>
          <w:rFonts w:eastAsia="Times New Roman"/>
          <w:sz w:val="22"/>
          <w:szCs w:val="22"/>
        </w:rPr>
        <w:t xml:space="preserve"> and applying the ages found in the primate paper [</w:t>
      </w:r>
      <w:r w:rsidR="00505C2B" w:rsidRPr="00505C2B">
        <w:rPr>
          <w:rFonts w:eastAsia="Times New Roman"/>
          <w:sz w:val="22"/>
          <w:szCs w:val="22"/>
        </w:rPr>
        <w:t>13</w:t>
      </w:r>
      <w:r w:rsidR="00E970A6">
        <w:rPr>
          <w:rFonts w:eastAsia="Times New Roman"/>
          <w:sz w:val="22"/>
          <w:szCs w:val="22"/>
        </w:rPr>
        <w:t xml:space="preserve">] </w:t>
      </w:r>
      <w:r w:rsidR="003E7AB1">
        <w:rPr>
          <w:rFonts w:eastAsia="Times New Roman"/>
          <w:sz w:val="22"/>
          <w:szCs w:val="22"/>
        </w:rPr>
        <w:t>5% senescence equates to an age around 16 years which is just over half the life expectancy of the average baboon. Therefore, taking this over to a human with an average life expectancy of 71.4 years [</w:t>
      </w:r>
      <w:r w:rsidR="00505C2B" w:rsidRPr="00505C2B">
        <w:rPr>
          <w:rFonts w:eastAsia="Times New Roman"/>
          <w:sz w:val="22"/>
          <w:szCs w:val="22"/>
        </w:rPr>
        <w:t>31</w:t>
      </w:r>
      <w:r w:rsidR="003E7AB1" w:rsidRPr="00505C2B">
        <w:rPr>
          <w:rFonts w:eastAsia="Times New Roman"/>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 decreased beyond the age of 35.</w:t>
      </w:r>
    </w:p>
    <w:p w14:paraId="20297FEB" w14:textId="77777777" w:rsidR="00D935C6" w:rsidRDefault="00D935C6" w:rsidP="002E3764">
      <w:pPr>
        <w:rPr>
          <w:rFonts w:eastAsia="Times New Roman"/>
          <w:sz w:val="22"/>
          <w:szCs w:val="22"/>
        </w:rPr>
      </w:pPr>
    </w:p>
    <w:p w14:paraId="26598F32" w14:textId="2CCCC5EA" w:rsidR="00741011" w:rsidRDefault="00502685" w:rsidP="00A73BE4">
      <w:pPr>
        <w:jc w:val="center"/>
        <w:rPr>
          <w:rFonts w:eastAsia="Times New Roman"/>
          <w:sz w:val="22"/>
          <w:szCs w:val="22"/>
        </w:rPr>
      </w:pPr>
      <w:r>
        <w:rPr>
          <w:rFonts w:eastAsia="Times New Roman"/>
          <w:noProof/>
          <w:sz w:val="22"/>
          <w:szCs w:val="22"/>
        </w:rPr>
        <w:drawing>
          <wp:inline distT="0" distB="0" distL="0" distR="0" wp14:anchorId="4DE612F8" wp14:editId="281796E1">
            <wp:extent cx="4568382" cy="3424386"/>
            <wp:effectExtent l="0" t="0" r="3810" b="5080"/>
            <wp:docPr id="82" name="Picture 82" descr="Results%20Images/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sults%20Images/1hrCellsInWoundWithTi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8533" cy="3446987"/>
                    </a:xfrm>
                    <a:prstGeom prst="rect">
                      <a:avLst/>
                    </a:prstGeom>
                    <a:noFill/>
                    <a:ln>
                      <a:noFill/>
                    </a:ln>
                  </pic:spPr>
                </pic:pic>
              </a:graphicData>
            </a:graphic>
          </wp:inline>
        </w:drawing>
      </w:r>
    </w:p>
    <w:p w14:paraId="1F3F3023" w14:textId="4F8CDD9C" w:rsidR="00502685" w:rsidRDefault="00412695" w:rsidP="00412695">
      <w:pPr>
        <w:ind w:left="720" w:firstLine="720"/>
        <w:rPr>
          <w:rFonts w:eastAsia="Times New Roman"/>
          <w:sz w:val="22"/>
          <w:szCs w:val="22"/>
        </w:rPr>
      </w:pPr>
      <w:r>
        <w:rPr>
          <w:rFonts w:eastAsia="Times New Roman"/>
          <w:sz w:val="22"/>
          <w:szCs w:val="22"/>
        </w:rPr>
        <w:t>Figure 6.4</w:t>
      </w:r>
      <w:r w:rsidR="00502685">
        <w:rPr>
          <w:rFonts w:eastAsia="Times New Roman"/>
          <w:sz w:val="22"/>
          <w:szCs w:val="22"/>
        </w:rPr>
        <w:t>: Number of cells in wound each hour</w:t>
      </w:r>
    </w:p>
    <w:p w14:paraId="56267958" w14:textId="77777777" w:rsidR="00502685" w:rsidRPr="00F54235" w:rsidRDefault="00502685" w:rsidP="002E3764">
      <w:pPr>
        <w:rPr>
          <w:rFonts w:eastAsia="Times New Roman"/>
          <w:sz w:val="22"/>
          <w:szCs w:val="22"/>
        </w:rPr>
      </w:pPr>
    </w:p>
    <w:p w14:paraId="335FCF91" w14:textId="30E3A624" w:rsidR="004F45B2" w:rsidRPr="00987A2A" w:rsidRDefault="00121C18" w:rsidP="00987A2A">
      <w:pPr>
        <w:pStyle w:val="Heading2"/>
        <w:rPr>
          <w:rFonts w:ascii="Times New Roman" w:eastAsia="Times New Roman" w:hAnsi="Times New Roman" w:cs="Times New Roman"/>
          <w:color w:val="auto"/>
        </w:rPr>
      </w:pPr>
      <w:bookmarkStart w:id="252" w:name="_Toc513099430"/>
      <w:r w:rsidRPr="00987A2A">
        <w:rPr>
          <w:rFonts w:ascii="Times New Roman" w:eastAsia="Times New Roman" w:hAnsi="Times New Roman" w:cs="Times New Roman"/>
          <w:color w:val="auto"/>
        </w:rPr>
        <w:t>6.3</w:t>
      </w:r>
      <w:r w:rsidR="004F45B2" w:rsidRPr="00987A2A">
        <w:rPr>
          <w:rFonts w:ascii="Times New Roman" w:eastAsia="Times New Roman" w:hAnsi="Times New Roman" w:cs="Times New Roman"/>
          <w:color w:val="auto"/>
        </w:rPr>
        <w:t xml:space="preserve"> </w:t>
      </w:r>
      <w:r w:rsidR="00581231" w:rsidRPr="00987A2A">
        <w:rPr>
          <w:rFonts w:ascii="Times New Roman" w:eastAsia="Times New Roman" w:hAnsi="Times New Roman" w:cs="Times New Roman"/>
          <w:color w:val="auto"/>
        </w:rPr>
        <w:t>Sensitivity Analysis</w:t>
      </w:r>
      <w:bookmarkEnd w:id="252"/>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1C6EA5F8" w14:textId="4B29DE5B" w:rsidR="00192019" w:rsidRDefault="00EB3E88" w:rsidP="003676C1">
      <w:pPr>
        <w:rPr>
          <w:rFonts w:eastAsia="Times New Roman"/>
          <w:b/>
          <w:sz w:val="22"/>
          <w:szCs w:val="22"/>
        </w:rPr>
      </w:pPr>
      <w:r>
        <w:rPr>
          <w:rFonts w:eastAsia="Times New Roman"/>
          <w:sz w:val="22"/>
          <w:szCs w:val="22"/>
        </w:rPr>
        <w:t xml:space="preserve">The predictions below haven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550F08">
        <w:rPr>
          <w:rFonts w:eastAsia="Times New Roman"/>
          <w:sz w:val="22"/>
          <w:szCs w:val="22"/>
        </w:rPr>
        <w:t xml:space="preserve"> </w:t>
      </w:r>
      <w:r w:rsidR="00EE77A2">
        <w:rPr>
          <w:rFonts w:eastAsia="Times New Roman"/>
          <w:sz w:val="22"/>
          <w:szCs w:val="22"/>
        </w:rPr>
        <w:t>Looking at the r</w:t>
      </w:r>
      <w:r w:rsidR="00550F08">
        <w:rPr>
          <w:rFonts w:eastAsia="Times New Roman"/>
          <w:sz w:val="22"/>
          <w:szCs w:val="22"/>
        </w:rPr>
        <w:t>esults in Ap</w:t>
      </w:r>
      <w:r w:rsidR="00EE77A2">
        <w:rPr>
          <w:rFonts w:eastAsia="Times New Roman"/>
          <w:sz w:val="22"/>
          <w:szCs w:val="22"/>
        </w:rPr>
        <w:t>pendix Table A.13 to Table A.18 changing the rate of mitosis has a far greater impact on the predictions than changing the rate of migration. However, changing the mitosis rate had negative impacts such as doubling the rate would significantly reduce the total percentage of senescent at wounding and halving the rate would significantly increase the total percentage at confluence.</w:t>
      </w:r>
      <w:r w:rsidR="007748AF">
        <w:rPr>
          <w:rFonts w:eastAsia="Times New Roman"/>
          <w:sz w:val="22"/>
          <w:szCs w:val="22"/>
        </w:rPr>
        <w:br/>
      </w:r>
      <w:r w:rsidR="007748AF">
        <w:rPr>
          <w:rFonts w:eastAsia="Times New Roman"/>
          <w:sz w:val="22"/>
          <w:szCs w:val="22"/>
        </w:rPr>
        <w:br/>
      </w:r>
    </w:p>
    <w:p w14:paraId="59ED145D" w14:textId="77777777" w:rsidR="001F4F22" w:rsidRDefault="00C53905" w:rsidP="00C53905">
      <w:pPr>
        <w:pStyle w:val="Heading2"/>
        <w:rPr>
          <w:rFonts w:ascii="Times New Roman" w:hAnsi="Times New Roman" w:cs="Times New Roman"/>
          <w:color w:val="auto"/>
        </w:rPr>
      </w:pPr>
      <w:bookmarkStart w:id="253" w:name="_Toc513099431"/>
      <w:r w:rsidRPr="00C53905">
        <w:rPr>
          <w:rFonts w:ascii="Times New Roman" w:hAnsi="Times New Roman" w:cs="Times New Roman"/>
          <w:color w:val="auto"/>
        </w:rPr>
        <w:lastRenderedPageBreak/>
        <w:t>6.4 Program Efficiency and Runtime Analysis</w:t>
      </w:r>
      <w:bookmarkEnd w:id="253"/>
    </w:p>
    <w:p w14:paraId="24D628B4" w14:textId="2426E384" w:rsidR="00F85A0F" w:rsidRPr="00C53905" w:rsidRDefault="00F85A0F" w:rsidP="001F4F22">
      <w:pPr>
        <w:rPr>
          <w:rFonts w:eastAsiaTheme="majorEastAsia"/>
          <w:sz w:val="26"/>
          <w:szCs w:val="26"/>
        </w:rPr>
      </w:pPr>
      <w:r w:rsidRPr="00192019">
        <w:rPr>
          <w:b/>
        </w:rPr>
        <w:br/>
      </w:r>
      <w:r w:rsidRPr="001F4F22">
        <w:rPr>
          <w:sz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hAnsi="Cambria Math"/>
            <w:sz w:val="22"/>
          </w:rPr>
          <m:t>O(</m:t>
        </m:r>
        <m:sSup>
          <m:sSupPr>
            <m:ctrlPr>
              <w:rPr>
                <w:rFonts w:ascii="Cambria Math" w:hAnsi="Cambria Math"/>
                <w:i/>
                <w:sz w:val="22"/>
              </w:rPr>
            </m:ctrlPr>
          </m:sSupPr>
          <m:e>
            <m:r>
              <w:rPr>
                <w:rFonts w:ascii="Cambria Math" w:hAnsi="Cambria Math"/>
                <w:sz w:val="22"/>
              </w:rPr>
              <m:t>N</m:t>
            </m:r>
          </m:e>
          <m:sup>
            <m:r>
              <w:rPr>
                <w:rFonts w:ascii="Cambria Math" w:hAnsi="Cambria Math"/>
                <w:sz w:val="22"/>
              </w:rPr>
              <m:t>2</m:t>
            </m:r>
          </m:sup>
        </m:sSup>
        <m:r>
          <w:rPr>
            <w:rFonts w:ascii="Cambria Math" w:hAnsi="Cambria Math"/>
            <w:sz w:val="22"/>
          </w:rPr>
          <m:t>)</m:t>
        </m:r>
      </m:oMath>
      <w:r w:rsidRPr="001F4F22">
        <w:rPr>
          <w:sz w:val="22"/>
        </w:rPr>
        <w:t xml:space="preserve"> and is not a problem for small simulations, such as 500</w:t>
      </w:r>
      <w:r w:rsidRPr="001F4F22">
        <w:rPr>
          <w:sz w:val="22"/>
        </w:rPr>
        <w:sym w:font="Symbol" w:char="F06D"/>
      </w:r>
      <w:r w:rsidRPr="001F4F22">
        <w:rPr>
          <w:sz w:val="22"/>
        </w:rPr>
        <w:t>m</w:t>
      </w:r>
      <w:r w:rsidRPr="001F4F22">
        <w:rPr>
          <w:sz w:val="22"/>
          <w:vertAlign w:val="superscript"/>
        </w:rPr>
        <w:t>2</w:t>
      </w:r>
      <w:r w:rsidRPr="001F4F22">
        <w:rPr>
          <w:sz w:val="22"/>
        </w:rPr>
        <w:t xml:space="preserve"> where there is maximum of around 800 cells, taking 2 hours to complete. However, larger simulations, such as 1mm</w:t>
      </w:r>
      <w:r w:rsidRPr="001F4F22">
        <w:rPr>
          <w:sz w:val="22"/>
          <w:vertAlign w:val="superscript"/>
        </w:rPr>
        <w:t>2</w:t>
      </w:r>
      <w:r w:rsidRPr="001F4F22">
        <w:rPr>
          <w:sz w:val="22"/>
        </w:rPr>
        <w:t xml:space="preserve"> can have as many as 3,500 cells, taking 30 hours to complete the simulation.</w:t>
      </w:r>
    </w:p>
    <w:p w14:paraId="46E45323" w14:textId="539D4C6B" w:rsidR="00F85A0F" w:rsidRPr="00192019" w:rsidRDefault="00F82911" w:rsidP="00192019">
      <w:pPr>
        <w:rPr>
          <w:rFonts w:eastAsia="Times New Roman"/>
          <w:sz w:val="22"/>
          <w:szCs w:val="22"/>
        </w:rPr>
      </w:pPr>
      <w:r>
        <w:rPr>
          <w:rFonts w:eastAsia="Times New Roman"/>
          <w:sz w:val="22"/>
          <w:szCs w:val="22"/>
        </w:rPr>
        <w:t>Figure 6.5</w:t>
      </w:r>
      <w:r w:rsidR="00F85A0F" w:rsidRPr="00192019">
        <w:rPr>
          <w:rFonts w:eastAsia="Times New Roman"/>
          <w:sz w:val="22"/>
          <w:szCs w:val="22"/>
        </w:rPr>
        <w:t xml:space="preserve">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sz w:val="22"/>
            <w:szCs w:val="22"/>
          </w:rPr>
          <m:t>O</m:t>
        </m:r>
        <m:d>
          <m:dPr>
            <m:ctrlPr>
              <w:rPr>
                <w:rFonts w:ascii="Cambria Math" w:eastAsia="Times New Roman" w:hAnsi="Cambria Math"/>
                <w:i/>
                <w:sz w:val="22"/>
                <w:szCs w:val="22"/>
              </w:rPr>
            </m:ctrlPr>
          </m:dPr>
          <m:e>
            <m:sSup>
              <m:sSupPr>
                <m:ctrlPr>
                  <w:rPr>
                    <w:rFonts w:ascii="Cambria Math" w:eastAsia="Times New Roman" w:hAnsi="Cambria Math"/>
                    <w:i/>
                    <w:sz w:val="22"/>
                    <w:szCs w:val="22"/>
                  </w:rPr>
                </m:ctrlPr>
              </m:sSupPr>
              <m:e>
                <m:r>
                  <w:rPr>
                    <w:rFonts w:ascii="Cambria Math" w:eastAsia="Times New Roman" w:hAnsi="Cambria Math"/>
                    <w:sz w:val="22"/>
                    <w:szCs w:val="22"/>
                  </w:rPr>
                  <m:t>N</m:t>
                </m:r>
              </m:e>
              <m:sup>
                <m:r>
                  <w:rPr>
                    <w:rFonts w:ascii="Cambria Math" w:eastAsia="Times New Roman" w:hAnsi="Cambria Math"/>
                    <w:sz w:val="22"/>
                    <w:szCs w:val="22"/>
                  </w:rPr>
                  <m:t>2</m:t>
                </m:r>
              </m:sup>
            </m:sSup>
          </m:e>
        </m:d>
      </m:oMath>
      <w:r w:rsidR="00F85A0F" w:rsidRPr="00192019">
        <w:rPr>
          <w:rFonts w:eastAsia="Times New Roman"/>
          <w:sz w:val="22"/>
          <w:szCs w:val="22"/>
        </w:rPr>
        <w:t xml:space="preserve"> relationship. </w:t>
      </w:r>
    </w:p>
    <w:p w14:paraId="40564613" w14:textId="77777777" w:rsidR="00F85A0F" w:rsidRPr="00192019" w:rsidRDefault="00F85A0F" w:rsidP="00192019">
      <w:pPr>
        <w:rPr>
          <w:rFonts w:eastAsia="Times New Roman"/>
          <w:sz w:val="22"/>
          <w:szCs w:val="22"/>
        </w:rPr>
      </w:pPr>
      <w:r w:rsidRPr="00192019">
        <w:rPr>
          <w:rFonts w:eastAsia="Times New Roman"/>
          <w:sz w:val="22"/>
          <w:szCs w:val="22"/>
        </w:rPr>
        <w:t>This overall high level of time complexity is a limitation of the model as it prevents multiple large scale simulations being produced in a reasonable time, however could be improved by either using a high-end computing cluster or rewriting the overlap function to only look at cells close to each other rather than comparing each cell to each other cell.</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drawing>
          <wp:inline distT="0" distB="0" distL="0" distR="0" wp14:anchorId="23B984BB" wp14:editId="0BB67140">
            <wp:extent cx="4565828" cy="3418042"/>
            <wp:effectExtent l="0" t="0" r="6350" b="1143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9589" cy="3458289"/>
                    </a:xfrm>
                    <a:prstGeom prst="rect">
                      <a:avLst/>
                    </a:prstGeom>
                    <a:noFill/>
                    <a:ln>
                      <a:noFill/>
                    </a:ln>
                  </pic:spPr>
                </pic:pic>
              </a:graphicData>
            </a:graphic>
          </wp:inline>
        </w:drawing>
      </w:r>
    </w:p>
    <w:p w14:paraId="547B8F82" w14:textId="3CE55A3A" w:rsidR="008774B2" w:rsidRDefault="00F82911" w:rsidP="0041325E">
      <w:pPr>
        <w:jc w:val="center"/>
        <w:rPr>
          <w:rFonts w:eastAsia="Times New Roman"/>
          <w:sz w:val="22"/>
          <w:szCs w:val="22"/>
        </w:rPr>
      </w:pPr>
      <w:r>
        <w:rPr>
          <w:rFonts w:eastAsia="Times New Roman"/>
          <w:sz w:val="22"/>
          <w:szCs w:val="22"/>
        </w:rPr>
        <w:t>Figure 6.5</w:t>
      </w:r>
      <w:r w:rsidR="00F85A0F">
        <w:rPr>
          <w:rFonts w:eastAsia="Times New Roman"/>
          <w:sz w:val="22"/>
          <w:szCs w:val="22"/>
        </w:rPr>
        <w:t>: Time complexity of program.</w:t>
      </w:r>
    </w:p>
    <w:p w14:paraId="22979B90" w14:textId="77777777" w:rsidR="0041325E" w:rsidRPr="0041325E" w:rsidRDefault="0041325E" w:rsidP="0041325E">
      <w:pPr>
        <w:jc w:val="center"/>
        <w:rPr>
          <w:rFonts w:eastAsia="Times New Roman"/>
          <w:sz w:val="22"/>
          <w:szCs w:val="22"/>
        </w:rPr>
      </w:pPr>
    </w:p>
    <w:p w14:paraId="7AD05191" w14:textId="77777777" w:rsidR="00F85A0F" w:rsidRPr="008774B2" w:rsidRDefault="00F85A0F" w:rsidP="008774B2">
      <w:pPr>
        <w:rPr>
          <w:rFonts w:eastAsia="Times New Roman"/>
          <w:b/>
          <w:sz w:val="22"/>
          <w:szCs w:val="22"/>
        </w:rPr>
      </w:pPr>
    </w:p>
    <w:p w14:paraId="64DCE0DE" w14:textId="44831CAF" w:rsidR="00581231" w:rsidRPr="00192019" w:rsidRDefault="00121C18" w:rsidP="00192019">
      <w:pPr>
        <w:pStyle w:val="Heading2"/>
        <w:rPr>
          <w:rFonts w:ascii="Times New Roman" w:eastAsia="Times New Roman" w:hAnsi="Times New Roman" w:cs="Times New Roman"/>
          <w:color w:val="auto"/>
        </w:rPr>
      </w:pPr>
      <w:bookmarkStart w:id="254" w:name="_Toc513099432"/>
      <w:r w:rsidRPr="00192019">
        <w:rPr>
          <w:rFonts w:ascii="Times New Roman" w:eastAsia="Times New Roman" w:hAnsi="Times New Roman" w:cs="Times New Roman"/>
          <w:color w:val="auto"/>
        </w:rPr>
        <w:t>6.5</w:t>
      </w:r>
      <w:r w:rsidR="00581231" w:rsidRPr="00192019">
        <w:rPr>
          <w:rFonts w:ascii="Times New Roman" w:eastAsia="Times New Roman" w:hAnsi="Times New Roman" w:cs="Times New Roman"/>
          <w:color w:val="auto"/>
        </w:rPr>
        <w:t xml:space="preserve"> Meeting with Domain Expert</w:t>
      </w:r>
      <w:bookmarkEnd w:id="254"/>
    </w:p>
    <w:p w14:paraId="36F4C78D" w14:textId="77777777" w:rsidR="00581231" w:rsidRDefault="00581231" w:rsidP="00581231">
      <w:pPr>
        <w:rPr>
          <w:rFonts w:eastAsia="Times New Roman"/>
          <w:b/>
          <w:sz w:val="22"/>
          <w:szCs w:val="22"/>
        </w:rPr>
      </w:pPr>
    </w:p>
    <w:p w14:paraId="378EA54F" w14:textId="77777777" w:rsidR="00F242FA" w:rsidRDefault="00581231" w:rsidP="00192019">
      <w:pPr>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5360F75B" w:rsidR="00F242FA" w:rsidRDefault="00F242FA" w:rsidP="00192019">
      <w:pPr>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 as these correlated to observations within his own research [</w:t>
      </w:r>
      <w:r w:rsidR="00505C2B">
        <w:rPr>
          <w:rFonts w:eastAsia="Times New Roman"/>
          <w:sz w:val="22"/>
          <w:szCs w:val="22"/>
        </w:rPr>
        <w:t>14</w:t>
      </w:r>
      <w:r w:rsidR="0090691B">
        <w:rPr>
          <w:rFonts w:eastAsia="Times New Roman"/>
          <w:sz w:val="22"/>
          <w:szCs w:val="22"/>
        </w:rPr>
        <w:t xml:space="preserve">], however, more simulations between 0-1% senescence would be beneficial as that was the </w:t>
      </w:r>
      <w:r>
        <w:rPr>
          <w:rFonts w:eastAsia="Times New Roman"/>
          <w:sz w:val="22"/>
          <w:szCs w:val="22"/>
        </w:rPr>
        <w:t>range used</w:t>
      </w:r>
      <w:r w:rsidR="00920571">
        <w:rPr>
          <w:rFonts w:eastAsia="Times New Roman"/>
          <w:sz w:val="22"/>
          <w:szCs w:val="22"/>
        </w:rPr>
        <w:t xml:space="preserve"> in the research</w:t>
      </w:r>
      <w:r>
        <w:rPr>
          <w:rFonts w:eastAsia="Times New Roman"/>
          <w:sz w:val="22"/>
          <w:szCs w:val="22"/>
        </w:rPr>
        <w:t>.</w:t>
      </w:r>
    </w:p>
    <w:p w14:paraId="56E46F92" w14:textId="5A4C1BF1" w:rsidR="00581231" w:rsidRDefault="00F242FA" w:rsidP="00192019">
      <w:pPr>
        <w:rPr>
          <w:rFonts w:eastAsia="Times New Roman"/>
          <w:sz w:val="22"/>
          <w:szCs w:val="22"/>
        </w:rPr>
      </w:pPr>
      <w:r>
        <w:rPr>
          <w:rFonts w:eastAsia="Times New Roman"/>
          <w:sz w:val="22"/>
          <w:szCs w:val="22"/>
        </w:rPr>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w:t>
      </w:r>
      <w:proofErr w:type="gramStart"/>
      <w:r>
        <w:rPr>
          <w:rFonts w:eastAsia="Times New Roman"/>
          <w:sz w:val="22"/>
          <w:szCs w:val="22"/>
        </w:rPr>
        <w:t>in reality senescent</w:t>
      </w:r>
      <w:proofErr w:type="gramEnd"/>
      <w:r>
        <w:rPr>
          <w:rFonts w:eastAsia="Times New Roman"/>
          <w:sz w:val="22"/>
          <w:szCs w:val="22"/>
        </w:rPr>
        <w:t xml:space="preserve"> cells will suddenly </w:t>
      </w:r>
      <w:r w:rsidR="00FF17D1">
        <w:rPr>
          <w:rFonts w:eastAsia="Times New Roman"/>
          <w:sz w:val="22"/>
          <w:szCs w:val="22"/>
        </w:rPr>
        <w:t>grow</w:t>
      </w:r>
      <w:r>
        <w:rPr>
          <w:rFonts w:eastAsia="Times New Roman"/>
          <w:sz w:val="22"/>
          <w:szCs w:val="22"/>
        </w:rPr>
        <w:t xml:space="preserve"> then remain the same size before enlarging </w:t>
      </w:r>
      <w:r w:rsidR="00166438">
        <w:rPr>
          <w:rFonts w:eastAsia="Times New Roman"/>
          <w:sz w:val="22"/>
          <w:szCs w:val="22"/>
        </w:rPr>
        <w:t xml:space="preserve">again </w:t>
      </w:r>
      <w:r>
        <w:rPr>
          <w:rFonts w:eastAsia="Times New Roman"/>
          <w:sz w:val="22"/>
          <w:szCs w:val="22"/>
        </w:rPr>
        <w:t>some time later. This behaviour can be included into the</w:t>
      </w:r>
      <w:r w:rsidR="00505C2B">
        <w:rPr>
          <w:rFonts w:eastAsia="Times New Roman"/>
          <w:sz w:val="22"/>
          <w:szCs w:val="22"/>
        </w:rPr>
        <w:t xml:space="preserve"> model by adapting the code in c</w:t>
      </w:r>
      <w:r>
        <w:rPr>
          <w:rFonts w:eastAsia="Times New Roman"/>
          <w:sz w:val="22"/>
          <w:szCs w:val="22"/>
        </w:rPr>
        <w:t xml:space="preserve">hapter 5.1.2.2 to increase the cells size every 4 </w:t>
      </w:r>
      <w:r>
        <w:rPr>
          <w:rFonts w:eastAsia="Times New Roman"/>
          <w:sz w:val="22"/>
          <w:szCs w:val="22"/>
        </w:rPr>
        <w:lastRenderedPageBreak/>
        <w:t xml:space="preserve">iterations (24 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2123FEEE" w:rsidR="00CD564B" w:rsidRPr="00192019" w:rsidRDefault="00192019" w:rsidP="00192019">
      <w:pPr>
        <w:pStyle w:val="Heading2"/>
        <w:rPr>
          <w:rFonts w:ascii="Times New Roman" w:eastAsia="Times New Roman" w:hAnsi="Times New Roman" w:cs="Times New Roman"/>
          <w:color w:val="auto"/>
        </w:rPr>
      </w:pPr>
      <w:bookmarkStart w:id="255" w:name="_Toc513099433"/>
      <w:r w:rsidRPr="00192019">
        <w:rPr>
          <w:rFonts w:ascii="Times New Roman" w:eastAsia="Times New Roman" w:hAnsi="Times New Roman" w:cs="Times New Roman"/>
          <w:color w:val="auto"/>
        </w:rPr>
        <w:t xml:space="preserve">6.6 </w:t>
      </w:r>
      <w:r w:rsidR="00CD564B" w:rsidRPr="00192019">
        <w:rPr>
          <w:rFonts w:ascii="Times New Roman" w:eastAsia="Times New Roman" w:hAnsi="Times New Roman" w:cs="Times New Roman"/>
          <w:color w:val="auto"/>
        </w:rPr>
        <w:t>Goals Achieved</w:t>
      </w:r>
      <w:bookmarkEnd w:id="255"/>
    </w:p>
    <w:p w14:paraId="645D96DC" w14:textId="77777777" w:rsidR="00CD564B" w:rsidRPr="009C3727" w:rsidRDefault="00CD564B" w:rsidP="00CD564B">
      <w:pPr>
        <w:rPr>
          <w:rFonts w:eastAsia="Times New Roman"/>
          <w:sz w:val="22"/>
          <w:szCs w:val="22"/>
        </w:rPr>
      </w:pPr>
    </w:p>
    <w:p w14:paraId="44EE9543" w14:textId="4CB304F7" w:rsidR="003E4A25" w:rsidRDefault="003E4A25" w:rsidP="00192019">
      <w:pPr>
        <w:rPr>
          <w:rFonts w:eastAsia="Times New Roman"/>
          <w:sz w:val="22"/>
          <w:szCs w:val="22"/>
        </w:rPr>
      </w:pPr>
      <w:r>
        <w:rPr>
          <w:rFonts w:eastAsia="Times New Roman"/>
          <w:sz w:val="22"/>
          <w:szCs w:val="22"/>
        </w:rPr>
        <w:t xml:space="preserve">The predictions of the model produced are </w:t>
      </w:r>
      <w:r w:rsidR="00E842A5">
        <w:rPr>
          <w:rFonts w:eastAsia="Times New Roman"/>
          <w:sz w:val="22"/>
          <w:szCs w:val="22"/>
        </w:rPr>
        <w:t>like</w:t>
      </w:r>
      <w:r>
        <w:rPr>
          <w:rFonts w:eastAsia="Times New Roman"/>
          <w:sz w:val="22"/>
          <w:szCs w:val="22"/>
        </w:rPr>
        <w:t xml:space="preserve"> those found in vitro, and supports the theory the domain expert had that increased senescence with age decreases wound repair rate. </w:t>
      </w:r>
    </w:p>
    <w:p w14:paraId="65E6EB63" w14:textId="424089E7" w:rsidR="00CD564B" w:rsidRPr="00581231" w:rsidRDefault="00797D3A" w:rsidP="00192019">
      <w:pPr>
        <w:rPr>
          <w:rFonts w:eastAsia="Times New Roman"/>
          <w:sz w:val="22"/>
          <w:szCs w:val="22"/>
        </w:rPr>
      </w:pPr>
      <w:r>
        <w:rPr>
          <w:rFonts w:eastAsia="Times New Roman"/>
          <w:sz w:val="22"/>
          <w:szCs w:val="22"/>
        </w:rPr>
        <w:t>In its current state, the program fulfils each of the functional and non-functional requirements and several simulations have been run to statistically validate the model.</w:t>
      </w:r>
      <w:r w:rsidR="003E4A25">
        <w:rPr>
          <w:rFonts w:eastAsia="Times New Roman"/>
          <w:sz w:val="22"/>
          <w:szCs w:val="22"/>
        </w:rPr>
        <w:t xml:space="preserve"> </w:t>
      </w:r>
    </w:p>
    <w:p w14:paraId="3AAF1AF4" w14:textId="77777777" w:rsidR="002E3764" w:rsidRPr="009C3727" w:rsidRDefault="002E3764" w:rsidP="002E3764">
      <w:pPr>
        <w:rPr>
          <w:rFonts w:eastAsia="Times New Roman"/>
          <w:b/>
          <w:sz w:val="22"/>
          <w:szCs w:val="22"/>
        </w:rPr>
      </w:pPr>
    </w:p>
    <w:p w14:paraId="6A79E008" w14:textId="6B0503D4" w:rsidR="002E3764" w:rsidRPr="00192019" w:rsidRDefault="00192019" w:rsidP="00192019">
      <w:pPr>
        <w:pStyle w:val="Heading2"/>
        <w:rPr>
          <w:rFonts w:ascii="Times New Roman" w:eastAsia="Times New Roman" w:hAnsi="Times New Roman" w:cs="Times New Roman"/>
          <w:color w:val="auto"/>
        </w:rPr>
      </w:pPr>
      <w:bookmarkStart w:id="256" w:name="_Toc513099434"/>
      <w:r w:rsidRPr="00192019">
        <w:rPr>
          <w:rFonts w:ascii="Times New Roman" w:eastAsia="Times New Roman" w:hAnsi="Times New Roman" w:cs="Times New Roman"/>
          <w:color w:val="auto"/>
        </w:rPr>
        <w:t xml:space="preserve">6.7 </w:t>
      </w:r>
      <w:r w:rsidR="002E3764" w:rsidRPr="00192019">
        <w:rPr>
          <w:rFonts w:ascii="Times New Roman" w:eastAsia="Times New Roman" w:hAnsi="Times New Roman" w:cs="Times New Roman"/>
          <w:color w:val="auto"/>
        </w:rPr>
        <w:t>Further Work</w:t>
      </w:r>
      <w:bookmarkEnd w:id="256"/>
    </w:p>
    <w:p w14:paraId="61D4ABC4" w14:textId="77777777" w:rsidR="005C1C06" w:rsidRDefault="005C1C06" w:rsidP="007460F7">
      <w:pPr>
        <w:rPr>
          <w:rFonts w:eastAsia="Times New Roman"/>
          <w:sz w:val="22"/>
          <w:szCs w:val="22"/>
        </w:rPr>
      </w:pPr>
    </w:p>
    <w:p w14:paraId="36CEC23D" w14:textId="0194B172" w:rsidR="004A6310" w:rsidRDefault="004A6310" w:rsidP="00192019">
      <w:pPr>
        <w:rPr>
          <w:rFonts w:eastAsia="Times New Roman"/>
          <w:sz w:val="22"/>
          <w:szCs w:val="22"/>
        </w:rPr>
      </w:pPr>
      <w:r>
        <w:rPr>
          <w:rFonts w:eastAsia="Times New Roman"/>
          <w:sz w:val="22"/>
          <w:szCs w:val="22"/>
        </w:rPr>
        <w:t>The predictions of this program are very interesting</w:t>
      </w:r>
      <w:r w:rsidR="007B0A57">
        <w:rPr>
          <w:rFonts w:eastAsia="Times New Roman"/>
          <w:sz w:val="22"/>
          <w:szCs w:val="22"/>
        </w:rPr>
        <w:t xml:space="preserve"> as they follow what was </w:t>
      </w:r>
      <w:r w:rsidR="00282365">
        <w:rPr>
          <w:rFonts w:eastAsia="Times New Roman"/>
          <w:sz w:val="22"/>
          <w:szCs w:val="22"/>
        </w:rPr>
        <w:t xml:space="preserve">predicted to </w:t>
      </w:r>
      <w:r w:rsidR="00674A33">
        <w:rPr>
          <w:rFonts w:eastAsia="Times New Roman"/>
          <w:sz w:val="22"/>
          <w:szCs w:val="22"/>
        </w:rPr>
        <w:t>happen</w:t>
      </w:r>
      <w:r>
        <w:rPr>
          <w:rFonts w:eastAsia="Times New Roman"/>
          <w:sz w:val="22"/>
          <w:szCs w:val="22"/>
        </w:rPr>
        <w:t>, however due to a lack of in vitro data surrounding senescence migration rates it is not possible to validate the model to a rigorous level. Therefore, it will 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382BB5BC" w14:textId="77777777" w:rsidR="005F4EF1" w:rsidRDefault="005F4EF1" w:rsidP="00192019">
      <w:pPr>
        <w:rPr>
          <w:rFonts w:eastAsia="Times New Roman"/>
          <w:sz w:val="22"/>
          <w:szCs w:val="22"/>
        </w:rPr>
      </w:pPr>
    </w:p>
    <w:p w14:paraId="211F7B9C" w14:textId="678ABDB6" w:rsidR="004A6310" w:rsidRDefault="004A6310" w:rsidP="00192019">
      <w:pPr>
        <w:rPr>
          <w:rFonts w:eastAsia="Times New Roman"/>
          <w:sz w:val="22"/>
          <w:szCs w:val="22"/>
        </w:rPr>
      </w:pPr>
      <w:r>
        <w:rPr>
          <w:rFonts w:eastAsia="Times New Roman"/>
          <w:sz w:val="22"/>
          <w:szCs w:val="22"/>
        </w:rPr>
        <w:t>Due to time constraints of this project, cell adhesion was not implemented but is an integral part of wound healing, therefore further work to demonstrate the effect (if any) cell adhesion would 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5C1C06">
      <w:pPr>
        <w:ind w:left="360"/>
        <w:rPr>
          <w:rFonts w:eastAsia="Times New Roman"/>
          <w:sz w:val="22"/>
          <w:szCs w:val="22"/>
        </w:rPr>
      </w:pPr>
    </w:p>
    <w:p w14:paraId="01BA9D05" w14:textId="40940E63" w:rsidR="003370F4" w:rsidRDefault="005C1C06" w:rsidP="00192019">
      <w:pPr>
        <w:rPr>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8614D1" w:rsidRPr="008614D1">
        <w:rPr>
          <w:rFonts w:eastAsia="Times New Roman"/>
          <w:sz w:val="22"/>
          <w:szCs w:val="22"/>
        </w:rPr>
        <w:t>27</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w:t>
      </w:r>
      <w:r w:rsidR="00C66F65">
        <w:rPr>
          <w:rFonts w:eastAsia="Times New Roman"/>
          <w:sz w:val="22"/>
          <w:szCs w:val="22"/>
        </w:rPr>
        <w:t>lly healed is shown in Table 6.19</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55B22013" w14:textId="66EDDD8A" w:rsidR="00C1177C" w:rsidRDefault="00C1177C" w:rsidP="00192019">
      <w:pPr>
        <w:rPr>
          <w:rFonts w:eastAsia="Times New Roman"/>
          <w:sz w:val="22"/>
          <w:szCs w:val="22"/>
        </w:rPr>
      </w:pPr>
      <w:r>
        <w:rPr>
          <w:rFonts w:eastAsia="Times New Roman"/>
          <w:sz w:val="22"/>
          <w:szCs w:val="22"/>
        </w:rPr>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8614D1" w:rsidRPr="008614D1">
        <w:rPr>
          <w:rFonts w:eastAsia="Times New Roman"/>
          <w:sz w:val="22"/>
          <w:szCs w:val="22"/>
        </w:rPr>
        <w:t>27</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8614D1" w:rsidRPr="008614D1">
        <w:rPr>
          <w:rFonts w:eastAsia="Times New Roman"/>
          <w:sz w:val="22"/>
        </w:rPr>
        <w:t>28</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w:t>
      </w:r>
      <w:r w:rsidR="005F4EF1">
        <w:rPr>
          <w:rFonts w:eastAsia="Times New Roman"/>
          <w:sz w:val="22"/>
          <w:szCs w:val="22"/>
        </w:rPr>
        <w:t xml:space="preserve"> as healing progresses</w:t>
      </w:r>
      <w:r w:rsidR="004A6310">
        <w:rPr>
          <w:rFonts w:eastAsia="Times New Roman"/>
          <w:sz w:val="22"/>
          <w:szCs w:val="22"/>
        </w:rPr>
        <w:t xml:space="preserve">.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325"/>
        <w:gridCol w:w="4325"/>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024807B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0A0AD868" w:rsidR="007B06F4" w:rsidRPr="007B06F4" w:rsidRDefault="007B06F4" w:rsidP="007B06F4">
            <w:pPr>
              <w:jc w:val="center"/>
              <w:rPr>
                <w:rFonts w:eastAsia="Times New Roman"/>
                <w:sz w:val="22"/>
                <w:szCs w:val="22"/>
              </w:rPr>
            </w:pPr>
            <w:r>
              <w:rPr>
                <w:rFonts w:eastAsia="Times New Roman"/>
                <w:sz w:val="22"/>
                <w:szCs w:val="22"/>
              </w:rPr>
              <w:t>B</w:t>
            </w:r>
          </w:p>
        </w:tc>
      </w:tr>
      <w:tr w:rsidR="00C958B5" w14:paraId="1E86E641" w14:textId="77777777" w:rsidTr="00C958B5">
        <w:tc>
          <w:tcPr>
            <w:tcW w:w="0" w:type="auto"/>
          </w:tcPr>
          <w:p w14:paraId="01FE6B5C" w14:textId="60152BAD"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p>
        </w:tc>
        <w:tc>
          <w:tcPr>
            <w:tcW w:w="0" w:type="auto"/>
          </w:tcPr>
          <w:p w14:paraId="18696651" w14:textId="711B31F8"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p>
        </w:tc>
      </w:tr>
      <w:tr w:rsidR="00C958B5" w14:paraId="49D7CC32" w14:textId="77777777" w:rsidTr="00C958B5">
        <w:tc>
          <w:tcPr>
            <w:tcW w:w="0" w:type="auto"/>
          </w:tcPr>
          <w:p w14:paraId="383C1844" w14:textId="141A2CC5"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p>
        </w:tc>
        <w:tc>
          <w:tcPr>
            <w:tcW w:w="0" w:type="auto"/>
          </w:tcPr>
          <w:p w14:paraId="747BBB92" w14:textId="1B7D97FA"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p>
        </w:tc>
      </w:tr>
      <w:tr w:rsidR="00C958B5" w14:paraId="295C3BC1" w14:textId="77777777" w:rsidTr="00C958B5">
        <w:tc>
          <w:tcPr>
            <w:tcW w:w="0" w:type="auto"/>
          </w:tcPr>
          <w:p w14:paraId="76C17340" w14:textId="4DAF0F3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336E307B" w:rsidR="00473A09" w:rsidRPr="007B06F4" w:rsidRDefault="007B06F4" w:rsidP="007B06F4">
            <w:pPr>
              <w:jc w:val="center"/>
              <w:rPr>
                <w:rFonts w:eastAsia="Times New Roman"/>
                <w:sz w:val="22"/>
                <w:szCs w:val="22"/>
              </w:rPr>
            </w:pPr>
            <w:r>
              <w:rPr>
                <w:rFonts w:eastAsia="Times New Roman"/>
                <w:sz w:val="22"/>
                <w:szCs w:val="22"/>
              </w:rPr>
              <w:t>H</w:t>
            </w:r>
          </w:p>
        </w:tc>
      </w:tr>
    </w:tbl>
    <w:p w14:paraId="2FE1523F" w14:textId="056D3125" w:rsidR="0049568A" w:rsidRPr="00D6226A" w:rsidDel="00D933E4" w:rsidRDefault="00C66F65" w:rsidP="005C1C06">
      <w:pPr>
        <w:ind w:left="360"/>
        <w:rPr>
          <w:del w:id="257" w:author="Harry Cooper" w:date="2017-11-29T15:21:00Z"/>
          <w:rFonts w:eastAsia="Times New Roman"/>
          <w:sz w:val="22"/>
          <w:szCs w:val="22"/>
        </w:rPr>
      </w:pPr>
      <w:r>
        <w:rPr>
          <w:rFonts w:eastAsia="Times New Roman"/>
          <w:sz w:val="22"/>
          <w:szCs w:val="22"/>
        </w:rPr>
        <w:t>Table 6.19</w:t>
      </w:r>
      <w:r w:rsidR="007B06F4">
        <w:rPr>
          <w:rFonts w:eastAsia="Times New Roman"/>
          <w:sz w:val="22"/>
          <w:szCs w:val="22"/>
        </w:rPr>
        <w:t>: A: The iteration before wounding, B: The iteration of the wound, C-H: images of the healing every 6 hours.</w:t>
      </w:r>
      <w:r w:rsidR="00324CD8" w:rsidRPr="00D6226A">
        <w:rPr>
          <w:rFonts w:eastAsia="Times New Roman"/>
          <w:b/>
          <w:sz w:val="22"/>
          <w:szCs w:val="22"/>
        </w:rPr>
        <w:br/>
      </w:r>
      <w:del w:id="258"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p w14:paraId="2BF6BD24" w14:textId="77777777" w:rsidR="004920DC" w:rsidRDefault="004920DC">
      <w:pPr>
        <w:rPr>
          <w:b/>
        </w:rPr>
      </w:pP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0D700ED4" w14:textId="77777777" w:rsidR="004920DC" w:rsidRDefault="004920DC">
      <w:pPr>
        <w:rPr>
          <w:b/>
        </w:rPr>
      </w:pPr>
    </w:p>
    <w:p w14:paraId="5E948D8E" w14:textId="3BAB7F5B" w:rsidR="0049568A" w:rsidRPr="009C3727" w:rsidRDefault="00192019" w:rsidP="00192019">
      <w:pPr>
        <w:pStyle w:val="Heading1"/>
      </w:pPr>
      <w:bookmarkStart w:id="259" w:name="_Toc513099435"/>
      <w:commentRangeStart w:id="260"/>
      <w:r>
        <w:lastRenderedPageBreak/>
        <w:t xml:space="preserve">7 </w:t>
      </w:r>
      <w:r w:rsidR="0049568A" w:rsidRPr="009C3727">
        <w:t>Conclusion</w:t>
      </w:r>
      <w:bookmarkEnd w:id="259"/>
      <w:commentRangeEnd w:id="260"/>
      <w:r w:rsidR="0056699E">
        <w:rPr>
          <w:rStyle w:val="CommentReference"/>
          <w:b w:val="0"/>
          <w:bCs w:val="0"/>
          <w:kern w:val="0"/>
        </w:rPr>
        <w:commentReference w:id="260"/>
      </w:r>
    </w:p>
    <w:p w14:paraId="2A38CCDB" w14:textId="77777777" w:rsidR="0049568A" w:rsidRPr="00226F61" w:rsidRDefault="0049568A"/>
    <w:p w14:paraId="090C75D0" w14:textId="0BB46CB0" w:rsidR="00951F65" w:rsidRDefault="0015264F">
      <w:r>
        <w:t>This project began by looking at the biological processes involved with the aging of endothelial cells then looked at several methodologies for modelling these processes</w:t>
      </w:r>
      <w:r w:rsidR="005433D3">
        <w:t xml:space="preserve"> computationally</w:t>
      </w:r>
      <w:r>
        <w:t xml:space="preserve"> to provide insight into </w:t>
      </w:r>
      <w:r w:rsidR="005433D3">
        <w:t xml:space="preserve">the effect aging has on wound healing. Research into the usefulness and limitations of cellular automata, equation based models, and agent based models was carried out, </w:t>
      </w:r>
      <w:r w:rsidR="00952CCC">
        <w:t xml:space="preserve">and </w:t>
      </w:r>
      <w:r w:rsidR="00B61BBE">
        <w:t xml:space="preserve">it </w:t>
      </w:r>
      <w:r w:rsidR="00952CCC">
        <w:t>was determined that an agent based model would be most appropriate for this project due to the individual interactions between cells, the stochastic nature of wound healing, and the ability to produce a visual output of the migration of cells over time.</w:t>
      </w:r>
    </w:p>
    <w:p w14:paraId="3E105938" w14:textId="77777777" w:rsidR="00951F65" w:rsidRDefault="00951F65"/>
    <w:p w14:paraId="74624C4D" w14:textId="31CC2A7A" w:rsidR="00C016B3" w:rsidRDefault="00C016B3">
      <w:r>
        <w:t>The program</w:t>
      </w:r>
      <w:r w:rsidR="00E6298F">
        <w:t xml:space="preserve"> </w:t>
      </w:r>
      <w:r>
        <w:t>CellABM</w:t>
      </w:r>
      <w:r w:rsidR="00BC3039">
        <w:t>,</w:t>
      </w:r>
      <w:r>
        <w:t xml:space="preserve"> </w:t>
      </w:r>
      <w:r w:rsidR="00E6298F">
        <w:t xml:space="preserve">developed </w:t>
      </w:r>
      <w:r>
        <w:t>by Marzieh Tehrani</w:t>
      </w:r>
      <w:r w:rsidR="00BC3039">
        <w:t>,</w:t>
      </w:r>
      <w:r>
        <w:t xml:space="preserve"> was adapted and extended to implement the three types of agents required in the model and multiple rules have been developed to mimic the natural behaviours of these cells overserved in vitro.</w:t>
      </w:r>
      <w:r w:rsidR="00E6298F">
        <w:t xml:space="preserve"> Parameters associated with these rules were found in the literature and those that weren’t were heuristically found over several simulations to find the most appropriate.</w:t>
      </w:r>
    </w:p>
    <w:p w14:paraId="572467AD" w14:textId="77777777" w:rsidR="00E6298F" w:rsidRDefault="00E6298F"/>
    <w:p w14:paraId="20A20EB9" w14:textId="379B9D9E" w:rsidR="00E6298F" w:rsidRDefault="00E6298F">
      <w:r>
        <w:t>The program was run with varying starting number of senescent cells to produces differing senescent percentages when a confluence had been formed, with most simulations being run at 500</w:t>
      </w:r>
      <w:r>
        <w:sym w:font="Symbol" w:char="F06D"/>
      </w:r>
      <w:r>
        <w:t>m</w:t>
      </w:r>
      <w:r>
        <w:rPr>
          <w:vertAlign w:val="superscript"/>
        </w:rPr>
        <w:t>2</w:t>
      </w:r>
      <w:r>
        <w:t xml:space="preserve"> with a 200</w:t>
      </w:r>
      <w:r>
        <w:sym w:font="Symbol" w:char="F06D"/>
      </w:r>
      <w:r>
        <w:t>m wound and time steps of 6 hours. These simulations quantitatively showed that as senescence is increase, the time taken for the wound to heal increases with it. And that time to heal was most sensitive at lower percentages of senescence. Increasing senescence from between 0 and 10% had the largest effect on wound healing, and increasing senescence above 10% had little effect on the wound healing.</w:t>
      </w:r>
    </w:p>
    <w:p w14:paraId="69BA5928" w14:textId="14A8F52A" w:rsidR="00E6298F" w:rsidRDefault="00E6298F">
      <w:r>
        <w:t xml:space="preserve">Simulations with a time step of 1 hour correlate with the </w:t>
      </w:r>
      <w:r w:rsidR="00A640DE">
        <w:t>6-hour</w:t>
      </w:r>
      <w:r>
        <w:t xml:space="preserve"> time step results but provide further insight into the rate of healing with time, showing that as the wound density increases the migration rate slows and starts to plateau, and increasing the percentage of senescent cells causes this plateau to occur </w:t>
      </w:r>
      <w:r w:rsidR="00A640DE">
        <w:t>later</w:t>
      </w:r>
      <w:r>
        <w:t>.</w:t>
      </w:r>
    </w:p>
    <w:p w14:paraId="15567B97" w14:textId="77777777" w:rsidR="00E6298F" w:rsidRDefault="00E6298F"/>
    <w:p w14:paraId="5030D27A" w14:textId="38079375" w:rsidR="00E6298F" w:rsidRDefault="00E6298F" w:rsidP="00E6298F">
      <w:pPr>
        <w:rPr>
          <w:sz w:val="22"/>
        </w:rPr>
      </w:pPr>
      <w:r>
        <w:t>It can therefore be concluded that we are most effective at healing wounds when we are young, and as we age the total number of senescent cells increases and so our ability to heal wounds decreases.</w:t>
      </w:r>
      <w:r>
        <w:rPr>
          <w:sz w:val="22"/>
        </w:rPr>
        <w:t xml:space="preserve"> </w:t>
      </w:r>
    </w:p>
    <w:p w14:paraId="0615E5BB" w14:textId="77777777" w:rsidR="00C53905" w:rsidRDefault="00C53905" w:rsidP="00C53905">
      <w:pPr>
        <w:rPr>
          <w:sz w:val="22"/>
        </w:rPr>
      </w:pPr>
    </w:p>
    <w:p w14:paraId="111AE432" w14:textId="77777777" w:rsidR="00C53905" w:rsidRDefault="00C53905" w:rsidP="00C53905">
      <w:pPr>
        <w:rPr>
          <w:sz w:val="22"/>
        </w:rPr>
      </w:pPr>
    </w:p>
    <w:p w14:paraId="4FB0FA8D" w14:textId="77777777" w:rsidR="00C53905" w:rsidRDefault="00C53905" w:rsidP="00C53905">
      <w:pPr>
        <w:rPr>
          <w:sz w:val="22"/>
        </w:rPr>
      </w:pPr>
    </w:p>
    <w:p w14:paraId="5388C964" w14:textId="77777777" w:rsidR="00C53905" w:rsidRDefault="00C53905" w:rsidP="00C53905">
      <w:pPr>
        <w:rPr>
          <w:sz w:val="22"/>
        </w:rPr>
      </w:pPr>
    </w:p>
    <w:p w14:paraId="41A2D6D2" w14:textId="77777777" w:rsidR="00C53905" w:rsidRDefault="00C53905" w:rsidP="00C53905">
      <w:pPr>
        <w:rPr>
          <w:sz w:val="22"/>
        </w:rPr>
      </w:pPr>
    </w:p>
    <w:p w14:paraId="1F1819CC" w14:textId="77777777" w:rsidR="00C53905" w:rsidRDefault="00C53905" w:rsidP="00C53905">
      <w:pPr>
        <w:rPr>
          <w:sz w:val="22"/>
        </w:rPr>
      </w:pPr>
    </w:p>
    <w:p w14:paraId="7AA262F9" w14:textId="77777777" w:rsidR="00C53905" w:rsidRDefault="00C53905" w:rsidP="00C53905">
      <w:pPr>
        <w:rPr>
          <w:sz w:val="22"/>
        </w:rPr>
      </w:pPr>
    </w:p>
    <w:p w14:paraId="42BBEFAE" w14:textId="77777777" w:rsidR="00C53905" w:rsidRDefault="00C53905" w:rsidP="00C53905">
      <w:pPr>
        <w:rPr>
          <w:sz w:val="22"/>
        </w:rPr>
      </w:pPr>
    </w:p>
    <w:p w14:paraId="3EE6BE8D" w14:textId="77777777" w:rsidR="00C53905" w:rsidRDefault="00C53905" w:rsidP="00C53905">
      <w:pPr>
        <w:rPr>
          <w:sz w:val="22"/>
        </w:rPr>
      </w:pPr>
    </w:p>
    <w:p w14:paraId="352906FB" w14:textId="77777777" w:rsidR="00C53905" w:rsidRDefault="00C53905" w:rsidP="00C53905">
      <w:pPr>
        <w:rPr>
          <w:sz w:val="22"/>
        </w:rPr>
      </w:pPr>
    </w:p>
    <w:p w14:paraId="01FDAA46" w14:textId="77777777" w:rsidR="00C53905" w:rsidRDefault="00C53905" w:rsidP="00C53905">
      <w:pPr>
        <w:rPr>
          <w:sz w:val="22"/>
        </w:rPr>
      </w:pPr>
    </w:p>
    <w:p w14:paraId="7B79DFCC" w14:textId="77777777" w:rsidR="00C53905" w:rsidRDefault="00C53905" w:rsidP="00C53905">
      <w:pPr>
        <w:rPr>
          <w:sz w:val="22"/>
        </w:rPr>
      </w:pPr>
    </w:p>
    <w:p w14:paraId="0D8B80F0" w14:textId="77777777" w:rsidR="00C53905" w:rsidRDefault="00C53905" w:rsidP="00C53905">
      <w:pPr>
        <w:rPr>
          <w:sz w:val="22"/>
        </w:rPr>
      </w:pPr>
    </w:p>
    <w:p w14:paraId="3BDE29EA" w14:textId="77777777" w:rsidR="00C53905" w:rsidRDefault="00C53905" w:rsidP="00C53905">
      <w:pPr>
        <w:rPr>
          <w:sz w:val="22"/>
        </w:rPr>
      </w:pPr>
    </w:p>
    <w:p w14:paraId="54FACEB9" w14:textId="77777777" w:rsidR="00C53905" w:rsidRDefault="00C53905" w:rsidP="00C53905">
      <w:pPr>
        <w:rPr>
          <w:sz w:val="22"/>
        </w:rPr>
      </w:pPr>
    </w:p>
    <w:p w14:paraId="34D96B72" w14:textId="77777777" w:rsidR="00C53905" w:rsidRDefault="00C53905" w:rsidP="00C53905">
      <w:pPr>
        <w:rPr>
          <w:sz w:val="22"/>
        </w:rPr>
      </w:pPr>
    </w:p>
    <w:p w14:paraId="13FBBEE5" w14:textId="77777777" w:rsidR="00C53905" w:rsidRDefault="00C53905" w:rsidP="00C53905">
      <w:pPr>
        <w:rPr>
          <w:sz w:val="22"/>
        </w:rPr>
      </w:pPr>
    </w:p>
    <w:p w14:paraId="3BD71FCC" w14:textId="77777777" w:rsidR="00C53905" w:rsidRDefault="00C53905" w:rsidP="00C53905">
      <w:pPr>
        <w:rPr>
          <w:sz w:val="22"/>
        </w:rPr>
      </w:pPr>
    </w:p>
    <w:p w14:paraId="4C276823" w14:textId="77777777" w:rsidR="008614D1" w:rsidRPr="006434DA" w:rsidRDefault="008614D1" w:rsidP="00F605AF">
      <w:pPr>
        <w:pStyle w:val="Heading1"/>
      </w:pPr>
      <w:bookmarkStart w:id="261" w:name="_Toc513099436"/>
      <w:r w:rsidRPr="006434DA">
        <w:lastRenderedPageBreak/>
        <w:t>References</w:t>
      </w:r>
      <w:bookmarkEnd w:id="261"/>
    </w:p>
    <w:p w14:paraId="1ED2E3A1" w14:textId="77777777" w:rsidR="008614D1" w:rsidRPr="006434DA" w:rsidRDefault="008614D1" w:rsidP="008614D1">
      <w:pPr>
        <w:spacing w:after="180"/>
        <w:ind w:left="450" w:hanging="450"/>
        <w:rPr>
          <w:sz w:val="22"/>
        </w:rPr>
      </w:pPr>
      <w:r w:rsidRPr="006434DA">
        <w:rPr>
          <w:sz w:val="22"/>
        </w:rPr>
        <w:t>[1] Pearson, J. (2000). Normal endothelial cell function. </w:t>
      </w:r>
      <w:r w:rsidRPr="006434DA">
        <w:rPr>
          <w:i/>
          <w:iCs/>
          <w:sz w:val="22"/>
        </w:rPr>
        <w:t>Lupus</w:t>
      </w:r>
      <w:r w:rsidRPr="006434DA">
        <w:rPr>
          <w:sz w:val="22"/>
        </w:rPr>
        <w:t>, 9(3), pp.183-188.</w:t>
      </w:r>
    </w:p>
    <w:p w14:paraId="1B7353F5" w14:textId="77777777" w:rsidR="008614D1" w:rsidRPr="006434DA" w:rsidRDefault="008614D1" w:rsidP="008614D1">
      <w:pPr>
        <w:rPr>
          <w:rFonts w:eastAsia="Times New Roman"/>
          <w:i/>
          <w:iCs/>
          <w:sz w:val="22"/>
          <w:shd w:val="clear" w:color="auto" w:fill="FFFFFF"/>
        </w:rPr>
      </w:pPr>
      <w:r w:rsidRPr="006434DA">
        <w:rPr>
          <w:sz w:val="22"/>
        </w:rPr>
        <w:t xml:space="preserve">[2] </w:t>
      </w:r>
      <w:r w:rsidRPr="006434DA">
        <w:rPr>
          <w:rFonts w:eastAsia="Times New Roman"/>
          <w:sz w:val="22"/>
          <w:shd w:val="clear" w:color="auto" w:fill="FFFFFF"/>
        </w:rPr>
        <w:t>Ncbi.nlm.nih.gov. (2017). </w:t>
      </w:r>
      <w:r w:rsidRPr="006434DA">
        <w:rPr>
          <w:rFonts w:eastAsia="Times New Roman"/>
          <w:i/>
          <w:iCs/>
          <w:sz w:val="22"/>
          <w:shd w:val="clear" w:color="auto" w:fill="FFFFFF"/>
        </w:rPr>
        <w:t xml:space="preserve">Figure 14.1, Phases of the cell cycle - The Cell - NCBI </w:t>
      </w:r>
    </w:p>
    <w:p w14:paraId="3268A7E2"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Bookshelf</w:t>
      </w:r>
      <w:r w:rsidRPr="006434DA">
        <w:rPr>
          <w:rFonts w:eastAsia="Times New Roman"/>
          <w:sz w:val="22"/>
          <w:shd w:val="clear" w:color="auto" w:fill="FFFFFF"/>
        </w:rPr>
        <w:t xml:space="preserve">. [online] Available at: </w:t>
      </w:r>
    </w:p>
    <w:p w14:paraId="73FD66AF"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https://www.ncbi.nlm.nih.gov/books/NBK9876/figure/A2435/?report=objectonly </w:t>
      </w:r>
    </w:p>
    <w:p w14:paraId="5B5942C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[Accessed 3 Dec. 2017].</w:t>
      </w:r>
    </w:p>
    <w:p w14:paraId="0A62D7A2" w14:textId="77777777" w:rsidR="008614D1" w:rsidRPr="006434DA" w:rsidRDefault="008614D1" w:rsidP="008614D1">
      <w:pPr>
        <w:rPr>
          <w:rFonts w:eastAsia="Times New Roman"/>
          <w:sz w:val="22"/>
          <w:shd w:val="clear" w:color="auto" w:fill="FFFFFF"/>
        </w:rPr>
      </w:pPr>
    </w:p>
    <w:p w14:paraId="0CF71C73" w14:textId="77777777" w:rsidR="008614D1" w:rsidRPr="006434DA" w:rsidRDefault="008614D1" w:rsidP="008614D1">
      <w:pPr>
        <w:spacing w:after="180"/>
        <w:ind w:left="450" w:hanging="450"/>
        <w:rPr>
          <w:sz w:val="22"/>
        </w:rPr>
      </w:pPr>
      <w:r w:rsidRPr="006434DA">
        <w:rPr>
          <w:sz w:val="22"/>
        </w:rPr>
        <w:t>[3] Cooper, G. (2000). </w:t>
      </w:r>
      <w:r w:rsidRPr="006434DA">
        <w:rPr>
          <w:i/>
          <w:iCs/>
          <w:sz w:val="22"/>
        </w:rPr>
        <w:t>The cell</w:t>
      </w:r>
      <w:r w:rsidRPr="006434DA">
        <w:rPr>
          <w:sz w:val="22"/>
        </w:rPr>
        <w:t>. Washington, D.C.: ASM Press.</w:t>
      </w:r>
    </w:p>
    <w:p w14:paraId="7F0B1CE6" w14:textId="77777777" w:rsidR="008614D1" w:rsidRPr="006434DA" w:rsidRDefault="008614D1" w:rsidP="008614D1">
      <w:pPr>
        <w:rPr>
          <w:rFonts w:eastAsia="Times New Roman"/>
          <w:sz w:val="22"/>
          <w:shd w:val="clear" w:color="auto" w:fill="FFFFFF"/>
        </w:rPr>
      </w:pPr>
      <w:r w:rsidRPr="006434DA">
        <w:rPr>
          <w:rFonts w:eastAsia="Times New Roman"/>
          <w:sz w:val="22"/>
        </w:rPr>
        <w:t xml:space="preserve">[4] </w:t>
      </w:r>
      <w:r w:rsidRPr="006434DA">
        <w:rPr>
          <w:rFonts w:eastAsia="Times New Roman"/>
          <w:sz w:val="22"/>
          <w:shd w:val="clear" w:color="auto" w:fill="FFFFFF"/>
        </w:rPr>
        <w:t>Cell Proliferation. (1991). </w:t>
      </w:r>
      <w:r w:rsidRPr="006434DA">
        <w:rPr>
          <w:rFonts w:eastAsia="Times New Roman"/>
          <w:i/>
          <w:iCs/>
          <w:sz w:val="22"/>
          <w:shd w:val="clear" w:color="auto" w:fill="FFFFFF"/>
        </w:rPr>
        <w:t xml:space="preserve">Index </w:t>
      </w:r>
      <w:proofErr w:type="spellStart"/>
      <w:r w:rsidRPr="006434DA">
        <w:rPr>
          <w:rFonts w:eastAsia="Times New Roman"/>
          <w:i/>
          <w:iCs/>
          <w:sz w:val="22"/>
          <w:shd w:val="clear" w:color="auto" w:fill="FFFFFF"/>
        </w:rPr>
        <w:t>medicus</w:t>
      </w:r>
      <w:proofErr w:type="spellEnd"/>
      <w:r w:rsidRPr="006434DA">
        <w:rPr>
          <w:rFonts w:eastAsia="Times New Roman"/>
          <w:sz w:val="22"/>
          <w:shd w:val="clear" w:color="auto" w:fill="FFFFFF"/>
        </w:rPr>
        <w:t xml:space="preserve">, [online] 24(1). Available at: </w:t>
      </w:r>
    </w:p>
    <w:p w14:paraId="68609B70"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http://onlinelibrary.wiley.com/journal/10.1111/(ISSN)1365-2184 [Accessed 3 Dec. </w:t>
      </w:r>
    </w:p>
    <w:p w14:paraId="5D380981"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2017].</w:t>
      </w:r>
    </w:p>
    <w:p w14:paraId="49D17055" w14:textId="77777777" w:rsidR="008614D1" w:rsidRPr="006434DA" w:rsidRDefault="008614D1" w:rsidP="008614D1">
      <w:pPr>
        <w:rPr>
          <w:sz w:val="22"/>
        </w:rPr>
      </w:pPr>
    </w:p>
    <w:p w14:paraId="02CF37E3" w14:textId="77777777" w:rsidR="008614D1" w:rsidRPr="006434DA" w:rsidRDefault="008614D1" w:rsidP="008614D1">
      <w:pPr>
        <w:rPr>
          <w:rFonts w:eastAsia="Times New Roman"/>
          <w:sz w:val="22"/>
          <w:shd w:val="clear" w:color="auto" w:fill="FFFFFF"/>
        </w:rPr>
      </w:pPr>
      <w:r w:rsidRPr="006434DA">
        <w:rPr>
          <w:sz w:val="22"/>
        </w:rPr>
        <w:t xml:space="preserve">[5] </w:t>
      </w:r>
      <w:r w:rsidRPr="006434DA">
        <w:rPr>
          <w:rFonts w:eastAsia="Times New Roman"/>
          <w:sz w:val="22"/>
          <w:shd w:val="clear" w:color="auto" w:fill="FFFFFF"/>
        </w:rPr>
        <w:t>En.wikipedia.org. (2017). </w:t>
      </w:r>
      <w:r w:rsidRPr="006434DA">
        <w:rPr>
          <w:rFonts w:eastAsia="Times New Roman"/>
          <w:i/>
          <w:iCs/>
          <w:sz w:val="22"/>
          <w:shd w:val="clear" w:color="auto" w:fill="FFFFFF"/>
        </w:rPr>
        <w:t>G0 phase</w:t>
      </w:r>
      <w:r w:rsidRPr="006434DA">
        <w:rPr>
          <w:rFonts w:eastAsia="Times New Roman"/>
          <w:sz w:val="22"/>
          <w:shd w:val="clear" w:color="auto" w:fill="FFFFFF"/>
        </w:rPr>
        <w:t xml:space="preserve">. [online] Available at: </w:t>
      </w:r>
    </w:p>
    <w:p w14:paraId="629FAC1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 xml:space="preserve">      https://en.wikipedia.org/wiki/G0_phase [Accessed 3 Dec. 2017].</w:t>
      </w:r>
    </w:p>
    <w:p w14:paraId="229B04F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ab/>
      </w:r>
    </w:p>
    <w:p w14:paraId="301B6C0D" w14:textId="77777777" w:rsidR="008614D1" w:rsidRPr="006434DA" w:rsidRDefault="008614D1" w:rsidP="008614D1">
      <w:pPr>
        <w:spacing w:after="180"/>
        <w:ind w:left="450" w:hanging="450"/>
        <w:rPr>
          <w:sz w:val="22"/>
          <w:szCs w:val="22"/>
        </w:rPr>
      </w:pPr>
      <w:r w:rsidRPr="006434DA">
        <w:rPr>
          <w:sz w:val="22"/>
          <w:szCs w:val="22"/>
        </w:rPr>
        <w:t xml:space="preserve">[6] </w:t>
      </w:r>
      <w:r w:rsidRPr="003A4F17">
        <w:rPr>
          <w:sz w:val="22"/>
          <w:szCs w:val="22"/>
        </w:rPr>
        <w:t>Su, T. and O'Farrell, P. (1998). Size control: Cell proliferation does not equal growth. </w:t>
      </w:r>
      <w:r w:rsidRPr="003A4F17">
        <w:rPr>
          <w:i/>
          <w:iCs/>
          <w:sz w:val="22"/>
          <w:szCs w:val="22"/>
        </w:rPr>
        <w:t>Current Biology</w:t>
      </w:r>
      <w:r w:rsidRPr="003A4F17">
        <w:rPr>
          <w:sz w:val="22"/>
          <w:szCs w:val="22"/>
        </w:rPr>
        <w:t xml:space="preserve">, 8(19), </w:t>
      </w:r>
      <w:proofErr w:type="gramStart"/>
      <w:r w:rsidRPr="003A4F17">
        <w:rPr>
          <w:sz w:val="22"/>
          <w:szCs w:val="22"/>
        </w:rPr>
        <w:t>pp.R</w:t>
      </w:r>
      <w:proofErr w:type="gramEnd"/>
      <w:r w:rsidRPr="003A4F17">
        <w:rPr>
          <w:sz w:val="22"/>
          <w:szCs w:val="22"/>
        </w:rPr>
        <w:t>687-R689.</w:t>
      </w:r>
    </w:p>
    <w:p w14:paraId="270CF827" w14:textId="77777777" w:rsidR="008614D1" w:rsidRPr="006434DA" w:rsidRDefault="008614D1" w:rsidP="008614D1">
      <w:pPr>
        <w:spacing w:after="180"/>
        <w:ind w:left="450" w:hanging="450"/>
        <w:rPr>
          <w:sz w:val="22"/>
        </w:rPr>
      </w:pPr>
      <w:r w:rsidRPr="006434DA">
        <w:rPr>
          <w:sz w:val="22"/>
        </w:rPr>
        <w:t>[7] Lab.anhb.uwa.edu.au. (1998). </w:t>
      </w:r>
      <w:r w:rsidRPr="006434DA">
        <w:rPr>
          <w:i/>
          <w:iCs/>
          <w:sz w:val="22"/>
        </w:rPr>
        <w:t>Blue Histology - more about Endothelial Cells</w:t>
      </w:r>
      <w:r w:rsidRPr="006434DA">
        <w:rPr>
          <w:sz w:val="22"/>
        </w:rPr>
        <w:t>. [online] Available at: http://www.lab.anhb.uwa.edu.au/mb140/moreabout/endothel.htm [Accessed 27 Nov. 2017].</w:t>
      </w:r>
    </w:p>
    <w:p w14:paraId="3798CA4F" w14:textId="77777777" w:rsidR="008614D1" w:rsidRPr="006434DA" w:rsidRDefault="008614D1" w:rsidP="008614D1">
      <w:pPr>
        <w:rPr>
          <w:rFonts w:eastAsia="Times New Roman"/>
          <w:sz w:val="22"/>
          <w:shd w:val="clear" w:color="auto" w:fill="FFFFFF"/>
        </w:rPr>
      </w:pPr>
      <w:r w:rsidRPr="006434DA">
        <w:rPr>
          <w:sz w:val="22"/>
        </w:rPr>
        <w:t xml:space="preserve">[8] </w:t>
      </w:r>
      <w:proofErr w:type="spellStart"/>
      <w:proofErr w:type="gramStart"/>
      <w:r w:rsidRPr="006434DA">
        <w:rPr>
          <w:rFonts w:eastAsia="Times New Roman"/>
          <w:sz w:val="22"/>
          <w:shd w:val="clear" w:color="auto" w:fill="FFFFFF"/>
        </w:rPr>
        <w:t>P.Brandes</w:t>
      </w:r>
      <w:proofErr w:type="spellEnd"/>
      <w:proofErr w:type="gramEnd"/>
      <w:r w:rsidRPr="006434DA">
        <w:rPr>
          <w:rFonts w:eastAsia="Times New Roman"/>
          <w:sz w:val="22"/>
          <w:shd w:val="clear" w:color="auto" w:fill="FFFFFF"/>
        </w:rPr>
        <w:t>, R. (2005). Endothelial Aging. </w:t>
      </w:r>
      <w:r w:rsidRPr="006434DA">
        <w:rPr>
          <w:rFonts w:eastAsia="Times New Roman"/>
          <w:i/>
          <w:iCs/>
          <w:sz w:val="22"/>
          <w:shd w:val="clear" w:color="auto" w:fill="FFFFFF"/>
        </w:rPr>
        <w:t>Cardiovascular Research</w:t>
      </w:r>
      <w:r w:rsidRPr="006434DA">
        <w:rPr>
          <w:rFonts w:eastAsia="Times New Roman"/>
          <w:sz w:val="22"/>
          <w:shd w:val="clear" w:color="auto" w:fill="FFFFFF"/>
        </w:rPr>
        <w:t xml:space="preserve">, [online] 66(2), </w:t>
      </w:r>
    </w:p>
    <w:p w14:paraId="7B95FFE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pp.286–294. Available at: https://doi.org/10.1016/j.cardiores.2004.12.027 [Accessed 3 </w:t>
      </w:r>
    </w:p>
    <w:p w14:paraId="44864A02"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Dec. 2017].</w:t>
      </w:r>
    </w:p>
    <w:p w14:paraId="6ED1FE86" w14:textId="77777777" w:rsidR="008614D1" w:rsidRPr="006434DA" w:rsidRDefault="008614D1" w:rsidP="008614D1">
      <w:pPr>
        <w:rPr>
          <w:sz w:val="22"/>
        </w:rPr>
      </w:pPr>
    </w:p>
    <w:p w14:paraId="091E45AE" w14:textId="77777777" w:rsidR="008614D1" w:rsidRPr="006434DA" w:rsidRDefault="008614D1" w:rsidP="008614D1">
      <w:pPr>
        <w:rPr>
          <w:rFonts w:eastAsia="Times New Roman"/>
          <w:sz w:val="22"/>
          <w:shd w:val="clear" w:color="auto" w:fill="FFFFFF"/>
        </w:rPr>
      </w:pPr>
      <w:r w:rsidRPr="006434DA">
        <w:rPr>
          <w:sz w:val="22"/>
        </w:rPr>
        <w:t xml:space="preserve">[9] </w:t>
      </w:r>
      <w:r w:rsidRPr="006434DA">
        <w:rPr>
          <w:rFonts w:eastAsia="Times New Roman"/>
          <w:sz w:val="22"/>
          <w:shd w:val="clear" w:color="auto" w:fill="FFFFFF"/>
        </w:rPr>
        <w:t xml:space="preserve">Foreman, K. and Tang, J. (2003). Molecular mechanisms of replicative senescence in </w:t>
      </w:r>
    </w:p>
    <w:p w14:paraId="6963E65F"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endothelial cells. </w:t>
      </w:r>
      <w:r w:rsidRPr="006434DA">
        <w:rPr>
          <w:rFonts w:eastAsia="Times New Roman"/>
          <w:i/>
          <w:iCs/>
          <w:sz w:val="22"/>
          <w:shd w:val="clear" w:color="auto" w:fill="FFFFFF"/>
        </w:rPr>
        <w:t>Experimental Gerontology</w:t>
      </w:r>
      <w:r w:rsidRPr="006434DA">
        <w:rPr>
          <w:rFonts w:eastAsia="Times New Roman"/>
          <w:sz w:val="22"/>
          <w:shd w:val="clear" w:color="auto" w:fill="FFFFFF"/>
        </w:rPr>
        <w:t>, 38(11-12), pp.1251-1257.</w:t>
      </w:r>
    </w:p>
    <w:p w14:paraId="3889B343" w14:textId="77777777" w:rsidR="008614D1" w:rsidRPr="006434DA" w:rsidRDefault="008614D1" w:rsidP="008614D1">
      <w:pPr>
        <w:rPr>
          <w:sz w:val="22"/>
        </w:rPr>
      </w:pPr>
    </w:p>
    <w:p w14:paraId="15AEE8A2" w14:textId="77777777" w:rsidR="008614D1" w:rsidRPr="006434DA" w:rsidRDefault="008614D1" w:rsidP="008614D1">
      <w:pPr>
        <w:rPr>
          <w:rFonts w:eastAsia="Times New Roman"/>
          <w:i/>
          <w:iCs/>
          <w:sz w:val="22"/>
          <w:shd w:val="clear" w:color="auto" w:fill="FFFFFF"/>
        </w:rPr>
      </w:pPr>
      <w:r w:rsidRPr="006434DA">
        <w:rPr>
          <w:sz w:val="22"/>
        </w:rPr>
        <w:t xml:space="preserve">[10] </w:t>
      </w:r>
      <w:r w:rsidRPr="006434DA">
        <w:rPr>
          <w:rFonts w:eastAsia="Times New Roman"/>
          <w:sz w:val="22"/>
          <w:shd w:val="clear" w:color="auto" w:fill="FFFFFF"/>
        </w:rPr>
        <w:t>Senescence.info. (2017). </w:t>
      </w:r>
      <w:r w:rsidRPr="006434DA">
        <w:rPr>
          <w:rFonts w:eastAsia="Times New Roman"/>
          <w:i/>
          <w:iCs/>
          <w:sz w:val="22"/>
          <w:shd w:val="clear" w:color="auto" w:fill="FFFFFF"/>
        </w:rPr>
        <w:t xml:space="preserve">Cellular Senescence: The Hayflick Limit and Senescent and </w:t>
      </w:r>
    </w:p>
    <w:p w14:paraId="721F59C7"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Aging Cells</w:t>
      </w:r>
      <w:r w:rsidRPr="006434DA">
        <w:rPr>
          <w:rFonts w:eastAsia="Times New Roman"/>
          <w:sz w:val="22"/>
          <w:shd w:val="clear" w:color="auto" w:fill="FFFFFF"/>
        </w:rPr>
        <w:t xml:space="preserve">. [online] Available at: http://www.senescence.info/cell_aging.html [Accessed </w:t>
      </w:r>
    </w:p>
    <w:p w14:paraId="37C419B6"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3 Dec. 2017].</w:t>
      </w:r>
    </w:p>
    <w:p w14:paraId="791B1CAD" w14:textId="77777777" w:rsidR="008614D1" w:rsidRPr="006434DA" w:rsidRDefault="008614D1" w:rsidP="008614D1">
      <w:pPr>
        <w:rPr>
          <w:rFonts w:eastAsia="Times New Roman"/>
          <w:sz w:val="22"/>
          <w:shd w:val="clear" w:color="auto" w:fill="FFFFFF"/>
        </w:rPr>
      </w:pPr>
    </w:p>
    <w:p w14:paraId="20281694" w14:textId="77777777" w:rsidR="008614D1" w:rsidRPr="006434DA" w:rsidRDefault="008614D1" w:rsidP="008614D1">
      <w:pPr>
        <w:spacing w:after="180"/>
        <w:ind w:left="450" w:hanging="450"/>
        <w:rPr>
          <w:sz w:val="22"/>
          <w:szCs w:val="22"/>
        </w:rPr>
      </w:pPr>
      <w:r w:rsidRPr="006434DA">
        <w:rPr>
          <w:sz w:val="22"/>
          <w:szCs w:val="22"/>
        </w:rPr>
        <w:t xml:space="preserve">[11] </w:t>
      </w:r>
      <w:proofErr w:type="spellStart"/>
      <w:r w:rsidRPr="003A4F17">
        <w:rPr>
          <w:sz w:val="22"/>
          <w:szCs w:val="22"/>
        </w:rPr>
        <w:t>Dimri</w:t>
      </w:r>
      <w:proofErr w:type="spellEnd"/>
      <w:r w:rsidRPr="003A4F17">
        <w:rPr>
          <w:sz w:val="22"/>
          <w:szCs w:val="22"/>
        </w:rPr>
        <w:t xml:space="preserve">, G., Lee, X., </w:t>
      </w:r>
      <w:proofErr w:type="spellStart"/>
      <w:r w:rsidRPr="003A4F17">
        <w:rPr>
          <w:sz w:val="22"/>
          <w:szCs w:val="22"/>
        </w:rPr>
        <w:t>Basile</w:t>
      </w:r>
      <w:proofErr w:type="spellEnd"/>
      <w:r w:rsidRPr="003A4F17">
        <w:rPr>
          <w:sz w:val="22"/>
          <w:szCs w:val="22"/>
        </w:rPr>
        <w:t xml:space="preserve">, G., Acosta, M., Scott, G., </w:t>
      </w:r>
      <w:proofErr w:type="spellStart"/>
      <w:r w:rsidRPr="003A4F17">
        <w:rPr>
          <w:sz w:val="22"/>
          <w:szCs w:val="22"/>
        </w:rPr>
        <w:t>Roskelley</w:t>
      </w:r>
      <w:proofErr w:type="spellEnd"/>
      <w:r w:rsidRPr="003A4F17">
        <w:rPr>
          <w:sz w:val="22"/>
          <w:szCs w:val="22"/>
        </w:rPr>
        <w:t xml:space="preserve">, C., Medrano, E., </w:t>
      </w:r>
      <w:proofErr w:type="spellStart"/>
      <w:r w:rsidRPr="003A4F17">
        <w:rPr>
          <w:sz w:val="22"/>
          <w:szCs w:val="22"/>
        </w:rPr>
        <w:t>Linskens</w:t>
      </w:r>
      <w:proofErr w:type="spellEnd"/>
      <w:r w:rsidRPr="003A4F17">
        <w:rPr>
          <w:sz w:val="22"/>
          <w:szCs w:val="22"/>
        </w:rPr>
        <w:t xml:space="preserve">, M., </w:t>
      </w:r>
      <w:proofErr w:type="spellStart"/>
      <w:r w:rsidRPr="003A4F17">
        <w:rPr>
          <w:sz w:val="22"/>
          <w:szCs w:val="22"/>
        </w:rPr>
        <w:t>Rubelj</w:t>
      </w:r>
      <w:proofErr w:type="spellEnd"/>
      <w:r w:rsidRPr="003A4F17">
        <w:rPr>
          <w:sz w:val="22"/>
          <w:szCs w:val="22"/>
        </w:rPr>
        <w:t>, I. and Pereira-Smith, O. (1995). A biomarker that identifies senescent human cells in culture and in aging skin in vivo. </w:t>
      </w:r>
      <w:r w:rsidRPr="003A4F17">
        <w:rPr>
          <w:i/>
          <w:iCs/>
          <w:sz w:val="22"/>
          <w:szCs w:val="22"/>
        </w:rPr>
        <w:t>Proceedings of the National Academy of Sciences</w:t>
      </w:r>
      <w:r w:rsidRPr="003A4F17">
        <w:rPr>
          <w:sz w:val="22"/>
          <w:szCs w:val="22"/>
        </w:rPr>
        <w:t>, 92(20), pp.9363-9367.</w:t>
      </w:r>
    </w:p>
    <w:p w14:paraId="3CF6FDD0" w14:textId="77777777" w:rsidR="008614D1" w:rsidRPr="003A4F17" w:rsidRDefault="008614D1" w:rsidP="008614D1">
      <w:pPr>
        <w:spacing w:after="180"/>
        <w:ind w:left="450" w:hanging="450"/>
        <w:rPr>
          <w:sz w:val="22"/>
          <w:szCs w:val="22"/>
        </w:rPr>
      </w:pPr>
      <w:r w:rsidRPr="006434DA">
        <w:rPr>
          <w:sz w:val="22"/>
          <w:szCs w:val="22"/>
        </w:rPr>
        <w:t xml:space="preserve">[12] </w:t>
      </w:r>
      <w:r w:rsidRPr="003A4F17">
        <w:rPr>
          <w:sz w:val="22"/>
          <w:szCs w:val="22"/>
        </w:rPr>
        <w:t xml:space="preserve">Wang, C., </w:t>
      </w:r>
      <w:proofErr w:type="spellStart"/>
      <w:r w:rsidRPr="003A4F17">
        <w:rPr>
          <w:sz w:val="22"/>
          <w:szCs w:val="22"/>
        </w:rPr>
        <w:t>Jurk</w:t>
      </w:r>
      <w:proofErr w:type="spellEnd"/>
      <w:r w:rsidRPr="003A4F17">
        <w:rPr>
          <w:sz w:val="22"/>
          <w:szCs w:val="22"/>
        </w:rPr>
        <w:t xml:space="preserve">, D., </w:t>
      </w:r>
      <w:proofErr w:type="spellStart"/>
      <w:r w:rsidRPr="003A4F17">
        <w:rPr>
          <w:sz w:val="22"/>
          <w:szCs w:val="22"/>
        </w:rPr>
        <w:t>Maddick</w:t>
      </w:r>
      <w:proofErr w:type="spellEnd"/>
      <w:r w:rsidRPr="003A4F17">
        <w:rPr>
          <w:sz w:val="22"/>
          <w:szCs w:val="22"/>
        </w:rPr>
        <w:t xml:space="preserve">, M., Nelson, G., Martin-Ruiz, C. and Von </w:t>
      </w:r>
      <w:proofErr w:type="spellStart"/>
      <w:r w:rsidRPr="003A4F17">
        <w:rPr>
          <w:sz w:val="22"/>
          <w:szCs w:val="22"/>
        </w:rPr>
        <w:t>Zglinicki</w:t>
      </w:r>
      <w:proofErr w:type="spellEnd"/>
      <w:r w:rsidRPr="003A4F17">
        <w:rPr>
          <w:sz w:val="22"/>
          <w:szCs w:val="22"/>
        </w:rPr>
        <w:t>, T. (2009). DNA damage response and cellular senescence in tissues of aging mice. </w:t>
      </w:r>
      <w:r w:rsidRPr="003A4F17">
        <w:rPr>
          <w:i/>
          <w:iCs/>
          <w:sz w:val="22"/>
          <w:szCs w:val="22"/>
        </w:rPr>
        <w:t>Aging Cell</w:t>
      </w:r>
      <w:r w:rsidRPr="003A4F17">
        <w:rPr>
          <w:sz w:val="22"/>
          <w:szCs w:val="22"/>
        </w:rPr>
        <w:t>, 8(3), pp.311-323.</w:t>
      </w:r>
    </w:p>
    <w:p w14:paraId="6A73EA6E" w14:textId="77777777" w:rsidR="008614D1" w:rsidRPr="006434DA" w:rsidRDefault="008614D1" w:rsidP="008614D1">
      <w:pPr>
        <w:spacing w:after="180"/>
        <w:ind w:left="450" w:hanging="450"/>
        <w:rPr>
          <w:sz w:val="22"/>
          <w:szCs w:val="22"/>
        </w:rPr>
      </w:pPr>
      <w:r w:rsidRPr="006434DA">
        <w:rPr>
          <w:sz w:val="22"/>
          <w:szCs w:val="22"/>
        </w:rPr>
        <w:t xml:space="preserve">[13] </w:t>
      </w:r>
      <w:proofErr w:type="spellStart"/>
      <w:r w:rsidRPr="003A4F17">
        <w:rPr>
          <w:sz w:val="22"/>
          <w:szCs w:val="22"/>
        </w:rPr>
        <w:t>Herbig</w:t>
      </w:r>
      <w:proofErr w:type="spellEnd"/>
      <w:r w:rsidRPr="003A4F17">
        <w:rPr>
          <w:sz w:val="22"/>
          <w:szCs w:val="22"/>
        </w:rPr>
        <w:t>, U. (2006). Cellular Senescence in Aging Primates. </w:t>
      </w:r>
      <w:r w:rsidRPr="003A4F17">
        <w:rPr>
          <w:i/>
          <w:iCs/>
          <w:sz w:val="22"/>
          <w:szCs w:val="22"/>
        </w:rPr>
        <w:t>Science</w:t>
      </w:r>
      <w:r w:rsidRPr="003A4F17">
        <w:rPr>
          <w:sz w:val="22"/>
          <w:szCs w:val="22"/>
        </w:rPr>
        <w:t>, 311(5765), pp.1257-1257.</w:t>
      </w:r>
    </w:p>
    <w:p w14:paraId="0F21DA8B" w14:textId="61118917" w:rsidR="008614D1" w:rsidRPr="006434DA" w:rsidRDefault="008614D1" w:rsidP="004C435A">
      <w:pPr>
        <w:spacing w:after="180"/>
        <w:ind w:left="450" w:hanging="450"/>
        <w:rPr>
          <w:sz w:val="22"/>
        </w:rPr>
      </w:pPr>
      <w:r w:rsidRPr="006434DA">
        <w:rPr>
          <w:sz w:val="22"/>
        </w:rPr>
        <w:t xml:space="preserve">[14] Warboys, C., de Luca, A., </w:t>
      </w:r>
      <w:proofErr w:type="spellStart"/>
      <w:r w:rsidRPr="006434DA">
        <w:rPr>
          <w:sz w:val="22"/>
        </w:rPr>
        <w:t>Amini</w:t>
      </w:r>
      <w:proofErr w:type="spellEnd"/>
      <w:r w:rsidRPr="006434DA">
        <w:rPr>
          <w:sz w:val="22"/>
        </w:rPr>
        <w:t xml:space="preserve">, N., Luong, L., </w:t>
      </w:r>
      <w:proofErr w:type="spellStart"/>
      <w:r w:rsidRPr="006434DA">
        <w:rPr>
          <w:sz w:val="22"/>
        </w:rPr>
        <w:t>Duckles</w:t>
      </w:r>
      <w:proofErr w:type="spellEnd"/>
      <w:r w:rsidRPr="006434DA">
        <w:rPr>
          <w:sz w:val="22"/>
        </w:rPr>
        <w:t xml:space="preserve">, H., Hsiao, S., White, A., Biswas, S., </w:t>
      </w:r>
      <w:proofErr w:type="spellStart"/>
      <w:r w:rsidRPr="006434DA">
        <w:rPr>
          <w:sz w:val="22"/>
        </w:rPr>
        <w:t>Khamis</w:t>
      </w:r>
      <w:proofErr w:type="spellEnd"/>
      <w:r w:rsidRPr="006434DA">
        <w:rPr>
          <w:sz w:val="22"/>
        </w:rPr>
        <w:t xml:space="preserve">, R., Chong, C., Cheung, W., Sherwin, S., Bennett, M., Gil, J., Mason, J., </w:t>
      </w:r>
      <w:proofErr w:type="spellStart"/>
      <w:r w:rsidRPr="006434DA">
        <w:rPr>
          <w:sz w:val="22"/>
        </w:rPr>
        <w:t>Haskard</w:t>
      </w:r>
      <w:proofErr w:type="spellEnd"/>
      <w:r w:rsidRPr="006434DA">
        <w:rPr>
          <w:sz w:val="22"/>
        </w:rPr>
        <w:t>, D. and Evans, P. (2014). Disturbed Flow Promotes Endothelial Senescence via a p53-Dependent Pathway. </w:t>
      </w:r>
      <w:r w:rsidRPr="006434DA">
        <w:rPr>
          <w:i/>
          <w:iCs/>
          <w:sz w:val="22"/>
        </w:rPr>
        <w:t>Arteriosclerosis, Thrombosis, and Vascular Biology</w:t>
      </w:r>
      <w:r w:rsidRPr="006434DA">
        <w:rPr>
          <w:sz w:val="22"/>
        </w:rPr>
        <w:t>, [online] 34(5), pp.985-995. Available at: http://atvb.ahajournals.org/content/suppl/2014/03/20/ATVBAHA.114.303415.DC1.html [Accessed 26 Nov. 2017].</w:t>
      </w:r>
    </w:p>
    <w:p w14:paraId="20C9C0DE" w14:textId="77777777" w:rsidR="008614D1" w:rsidRPr="006434DA" w:rsidRDefault="008614D1" w:rsidP="008614D1">
      <w:pPr>
        <w:spacing w:after="180"/>
        <w:ind w:left="450" w:hanging="450"/>
        <w:rPr>
          <w:sz w:val="22"/>
        </w:rPr>
      </w:pPr>
      <w:r w:rsidRPr="006434DA">
        <w:rPr>
          <w:sz w:val="22"/>
        </w:rPr>
        <w:t xml:space="preserve">[15] Chaudhury, H., </w:t>
      </w:r>
      <w:proofErr w:type="spellStart"/>
      <w:r w:rsidRPr="006434DA">
        <w:rPr>
          <w:sz w:val="22"/>
        </w:rPr>
        <w:t>Zakkar</w:t>
      </w:r>
      <w:proofErr w:type="spellEnd"/>
      <w:r w:rsidRPr="006434DA">
        <w:rPr>
          <w:sz w:val="22"/>
        </w:rPr>
        <w:t xml:space="preserve">, M., Boyle, J., </w:t>
      </w:r>
      <w:proofErr w:type="spellStart"/>
      <w:r w:rsidRPr="006434DA">
        <w:rPr>
          <w:sz w:val="22"/>
        </w:rPr>
        <w:t>Cuhlmann</w:t>
      </w:r>
      <w:proofErr w:type="spellEnd"/>
      <w:r w:rsidRPr="006434DA">
        <w:rPr>
          <w:sz w:val="22"/>
        </w:rPr>
        <w:t xml:space="preserve">, S., van der </w:t>
      </w:r>
      <w:proofErr w:type="spellStart"/>
      <w:r w:rsidRPr="006434DA">
        <w:rPr>
          <w:sz w:val="22"/>
        </w:rPr>
        <w:t>Heiden</w:t>
      </w:r>
      <w:proofErr w:type="spellEnd"/>
      <w:r w:rsidRPr="006434DA">
        <w:rPr>
          <w:sz w:val="22"/>
        </w:rPr>
        <w:t xml:space="preserve">, K., Luong, L., Davis, J., Platt, A., Mason, J., </w:t>
      </w:r>
      <w:proofErr w:type="spellStart"/>
      <w:r w:rsidRPr="006434DA">
        <w:rPr>
          <w:sz w:val="22"/>
        </w:rPr>
        <w:t>Krams</w:t>
      </w:r>
      <w:proofErr w:type="spellEnd"/>
      <w:r w:rsidRPr="006434DA">
        <w:rPr>
          <w:sz w:val="22"/>
        </w:rPr>
        <w:t xml:space="preserve">, R., </w:t>
      </w:r>
      <w:proofErr w:type="spellStart"/>
      <w:r w:rsidRPr="006434DA">
        <w:rPr>
          <w:sz w:val="22"/>
        </w:rPr>
        <w:t>Haskard</w:t>
      </w:r>
      <w:proofErr w:type="spellEnd"/>
      <w:r w:rsidRPr="006434DA">
        <w:rPr>
          <w:sz w:val="22"/>
        </w:rPr>
        <w:t xml:space="preserve">, D., Clark, A. and Evans, P. (2010). c-Jun N-Terminal </w:t>
      </w:r>
      <w:r w:rsidRPr="006434DA">
        <w:rPr>
          <w:sz w:val="22"/>
        </w:rPr>
        <w:lastRenderedPageBreak/>
        <w:t>Kinase Primes Endothelial Cells at Atheroprone Sites for Apoptosis. </w:t>
      </w:r>
      <w:r w:rsidRPr="006434DA">
        <w:rPr>
          <w:i/>
          <w:iCs/>
          <w:sz w:val="22"/>
        </w:rPr>
        <w:t>Arteriosclerosis, Thrombosis, and Vascular Biology</w:t>
      </w:r>
      <w:r w:rsidRPr="006434DA">
        <w:rPr>
          <w:sz w:val="22"/>
        </w:rPr>
        <w:t>, [online] 30(3), pp.546-553. Available at: http://atvb.ahajournals.org/cgi/content/full/30/3/546 [Accessed 20 Nov. 2017].</w:t>
      </w:r>
    </w:p>
    <w:p w14:paraId="76F8CB3A" w14:textId="77777777" w:rsidR="008614D1" w:rsidRPr="006434DA" w:rsidRDefault="008614D1" w:rsidP="008614D1">
      <w:pPr>
        <w:spacing w:after="180"/>
        <w:ind w:left="450" w:hanging="450"/>
        <w:rPr>
          <w:sz w:val="22"/>
        </w:rPr>
      </w:pPr>
      <w:r w:rsidRPr="006434DA">
        <w:rPr>
          <w:sz w:val="22"/>
        </w:rPr>
        <w:t xml:space="preserve">[16] Gerrity, R., Richardson, M., </w:t>
      </w:r>
      <w:proofErr w:type="spellStart"/>
      <w:r w:rsidRPr="006434DA">
        <w:rPr>
          <w:sz w:val="22"/>
        </w:rPr>
        <w:t>Somer</w:t>
      </w:r>
      <w:proofErr w:type="spellEnd"/>
      <w:r w:rsidRPr="006434DA">
        <w:rPr>
          <w:sz w:val="22"/>
        </w:rPr>
        <w:t>, J., Bell, F. and Schwartz, C. (1977). Endothelial cell morphology in areas of in vivo Evans blue uptake in aorta of young pigs. </w:t>
      </w:r>
      <w:r w:rsidRPr="006434DA">
        <w:rPr>
          <w:i/>
          <w:iCs/>
          <w:sz w:val="22"/>
        </w:rPr>
        <w:t>Am J Path</w:t>
      </w:r>
      <w:r w:rsidRPr="006434DA">
        <w:rPr>
          <w:sz w:val="22"/>
        </w:rPr>
        <w:t>, (89), pp.313-335.</w:t>
      </w:r>
    </w:p>
    <w:p w14:paraId="41997452" w14:textId="77777777" w:rsidR="008614D1" w:rsidRPr="006434DA" w:rsidRDefault="008614D1" w:rsidP="008614D1">
      <w:pPr>
        <w:spacing w:after="180"/>
        <w:ind w:left="450" w:hanging="450"/>
        <w:rPr>
          <w:sz w:val="22"/>
        </w:rPr>
      </w:pPr>
      <w:r w:rsidRPr="006434DA">
        <w:rPr>
          <w:sz w:val="22"/>
        </w:rPr>
        <w:t>[17] Hansson, G., Chao, S., Schwartz, S. and Reidy, M. (1985). Aortic endothelial cell death and replication in normal and lipopolysaccharide-treated rats. </w:t>
      </w:r>
      <w:r w:rsidRPr="006434DA">
        <w:rPr>
          <w:i/>
          <w:iCs/>
          <w:sz w:val="22"/>
        </w:rPr>
        <w:t xml:space="preserve">Am J </w:t>
      </w:r>
      <w:proofErr w:type="spellStart"/>
      <w:r w:rsidRPr="006434DA">
        <w:rPr>
          <w:i/>
          <w:iCs/>
          <w:sz w:val="22"/>
        </w:rPr>
        <w:t>Pathol</w:t>
      </w:r>
      <w:proofErr w:type="spellEnd"/>
      <w:r w:rsidRPr="006434DA">
        <w:rPr>
          <w:sz w:val="22"/>
        </w:rPr>
        <w:t>, (121), pp.123-127.</w:t>
      </w:r>
    </w:p>
    <w:p w14:paraId="37103832" w14:textId="77777777" w:rsidR="008614D1" w:rsidRPr="006434DA" w:rsidRDefault="008614D1" w:rsidP="008614D1">
      <w:pPr>
        <w:spacing w:after="180"/>
        <w:ind w:left="450" w:hanging="450"/>
        <w:rPr>
          <w:sz w:val="22"/>
        </w:rPr>
      </w:pPr>
      <w:r w:rsidRPr="006434DA">
        <w:rPr>
          <w:sz w:val="22"/>
        </w:rPr>
        <w:t xml:space="preserve">[18] Hu, Y., </w:t>
      </w:r>
      <w:proofErr w:type="spellStart"/>
      <w:r w:rsidRPr="006434DA">
        <w:rPr>
          <w:sz w:val="22"/>
        </w:rPr>
        <w:t>Foteinos</w:t>
      </w:r>
      <w:proofErr w:type="spellEnd"/>
      <w:r w:rsidRPr="006434DA">
        <w:rPr>
          <w:sz w:val="22"/>
        </w:rPr>
        <w:t>, G., Xiao, Q. and Xu, Q. (2008). RAPID ENDOTHELIAL TURNOVER IN ATHEROSCLEROSIS-PRONE AREAS COINCIDES WITH STEM CELL REPAIR IN APOE-DEFICIENT MICE. </w:t>
      </w:r>
      <w:r w:rsidRPr="006434DA">
        <w:rPr>
          <w:i/>
          <w:iCs/>
          <w:sz w:val="22"/>
        </w:rPr>
        <w:t>Atherosclerosis</w:t>
      </w:r>
      <w:r w:rsidRPr="006434DA">
        <w:rPr>
          <w:sz w:val="22"/>
        </w:rPr>
        <w:t>, 199(2), p.467.</w:t>
      </w:r>
    </w:p>
    <w:p w14:paraId="044897CE" w14:textId="77777777" w:rsidR="008614D1" w:rsidRPr="006434DA" w:rsidRDefault="008614D1" w:rsidP="008614D1">
      <w:pPr>
        <w:rPr>
          <w:rFonts w:eastAsia="Times New Roman"/>
          <w:i/>
          <w:iCs/>
          <w:sz w:val="22"/>
          <w:shd w:val="clear" w:color="auto" w:fill="FFFFFF"/>
        </w:rPr>
      </w:pPr>
      <w:r w:rsidRPr="006434DA">
        <w:rPr>
          <w:sz w:val="22"/>
        </w:rPr>
        <w:t xml:space="preserve">[19] </w:t>
      </w:r>
      <w:proofErr w:type="spellStart"/>
      <w:r w:rsidRPr="006434DA">
        <w:rPr>
          <w:rFonts w:eastAsia="Times New Roman"/>
          <w:sz w:val="22"/>
          <w:shd w:val="clear" w:color="auto" w:fill="FFFFFF"/>
        </w:rPr>
        <w:t>Pavelka</w:t>
      </w:r>
      <w:proofErr w:type="spellEnd"/>
      <w:r w:rsidRPr="006434DA">
        <w:rPr>
          <w:rFonts w:eastAsia="Times New Roman"/>
          <w:sz w:val="22"/>
          <w:shd w:val="clear" w:color="auto" w:fill="FFFFFF"/>
        </w:rPr>
        <w:t xml:space="preserve">, J., Tel, G. and </w:t>
      </w:r>
      <w:proofErr w:type="spellStart"/>
      <w:r w:rsidRPr="006434DA">
        <w:rPr>
          <w:rFonts w:eastAsia="Times New Roman"/>
          <w:sz w:val="22"/>
          <w:shd w:val="clear" w:color="auto" w:fill="FFFFFF"/>
        </w:rPr>
        <w:t>Bartosek</w:t>
      </w:r>
      <w:proofErr w:type="spellEnd"/>
      <w:r w:rsidRPr="006434DA">
        <w:rPr>
          <w:rFonts w:eastAsia="Times New Roman"/>
          <w:sz w:val="22"/>
          <w:shd w:val="clear" w:color="auto" w:fill="FFFFFF"/>
        </w:rPr>
        <w:t>, M. (2000). </w:t>
      </w:r>
      <w:r w:rsidRPr="006434DA">
        <w:rPr>
          <w:rFonts w:eastAsia="Times New Roman"/>
          <w:i/>
          <w:iCs/>
          <w:sz w:val="22"/>
          <w:shd w:val="clear" w:color="auto" w:fill="FFFFFF"/>
        </w:rPr>
        <w:t xml:space="preserve">SOFSEM'99 - Theory and Practice of </w:t>
      </w:r>
    </w:p>
    <w:p w14:paraId="6FF471CE"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Informatics</w:t>
      </w:r>
      <w:r w:rsidRPr="006434DA">
        <w:rPr>
          <w:rFonts w:eastAsia="Times New Roman"/>
          <w:sz w:val="22"/>
          <w:shd w:val="clear" w:color="auto" w:fill="FFFFFF"/>
        </w:rPr>
        <w:t>. New York: Springer.</w:t>
      </w:r>
    </w:p>
    <w:p w14:paraId="0FBEDFFA" w14:textId="77777777" w:rsidR="008614D1" w:rsidRPr="006434DA" w:rsidRDefault="008614D1" w:rsidP="008614D1">
      <w:pPr>
        <w:tabs>
          <w:tab w:val="left" w:pos="1460"/>
        </w:tabs>
        <w:rPr>
          <w:sz w:val="22"/>
        </w:rPr>
      </w:pPr>
    </w:p>
    <w:p w14:paraId="28A34247" w14:textId="77777777" w:rsidR="008614D1" w:rsidRPr="006434DA" w:rsidRDefault="008614D1" w:rsidP="008614D1">
      <w:pPr>
        <w:rPr>
          <w:rFonts w:eastAsia="Times New Roman"/>
          <w:sz w:val="22"/>
          <w:shd w:val="clear" w:color="auto" w:fill="FFFFFF"/>
        </w:rPr>
      </w:pPr>
      <w:r w:rsidRPr="006434DA">
        <w:rPr>
          <w:sz w:val="22"/>
        </w:rPr>
        <w:t xml:space="preserve">[20] </w:t>
      </w:r>
      <w:r w:rsidRPr="006434DA">
        <w:rPr>
          <w:rFonts w:eastAsia="Times New Roman"/>
          <w:sz w:val="22"/>
          <w:shd w:val="clear" w:color="auto" w:fill="FFFFFF"/>
        </w:rPr>
        <w:t xml:space="preserve">Walker, D., Hill, G., Wood, S., Smallwood, R. and Southgate, J. (2004). Agent-Based </w:t>
      </w:r>
    </w:p>
    <w:p w14:paraId="1A326A13" w14:textId="77777777" w:rsidR="008614D1" w:rsidRPr="006434DA" w:rsidRDefault="008614D1" w:rsidP="008614D1">
      <w:pPr>
        <w:rPr>
          <w:rFonts w:eastAsia="Times New Roman"/>
          <w:i/>
          <w:iCs/>
          <w:sz w:val="22"/>
          <w:shd w:val="clear" w:color="auto" w:fill="FFFFFF"/>
        </w:rPr>
      </w:pPr>
      <w:r w:rsidRPr="006434DA">
        <w:rPr>
          <w:rFonts w:eastAsia="Times New Roman"/>
          <w:sz w:val="22"/>
          <w:shd w:val="clear" w:color="auto" w:fill="FFFFFF"/>
        </w:rPr>
        <w:t xml:space="preserve">        Computational </w:t>
      </w:r>
      <w:proofErr w:type="spellStart"/>
      <w:r w:rsidRPr="006434DA">
        <w:rPr>
          <w:rFonts w:eastAsia="Times New Roman"/>
          <w:sz w:val="22"/>
          <w:shd w:val="clear" w:color="auto" w:fill="FFFFFF"/>
        </w:rPr>
        <w:t>Modeling</w:t>
      </w:r>
      <w:proofErr w:type="spellEnd"/>
      <w:r w:rsidRPr="006434DA">
        <w:rPr>
          <w:rFonts w:eastAsia="Times New Roman"/>
          <w:sz w:val="22"/>
          <w:shd w:val="clear" w:color="auto" w:fill="FFFFFF"/>
        </w:rPr>
        <w:t xml:space="preserve"> of Wounded Epithelial Cell Monolayers. </w:t>
      </w:r>
      <w:r w:rsidRPr="006434DA">
        <w:rPr>
          <w:rFonts w:eastAsia="Times New Roman"/>
          <w:i/>
          <w:iCs/>
          <w:sz w:val="22"/>
          <w:shd w:val="clear" w:color="auto" w:fill="FFFFFF"/>
        </w:rPr>
        <w:t xml:space="preserve">IEEE Transactions </w:t>
      </w:r>
    </w:p>
    <w:p w14:paraId="1B1C0AEF"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on </w:t>
      </w:r>
      <w:proofErr w:type="spellStart"/>
      <w:r w:rsidRPr="006434DA">
        <w:rPr>
          <w:rFonts w:eastAsia="Times New Roman"/>
          <w:i/>
          <w:iCs/>
          <w:sz w:val="22"/>
          <w:shd w:val="clear" w:color="auto" w:fill="FFFFFF"/>
        </w:rPr>
        <w:t>Nanobioscience</w:t>
      </w:r>
      <w:proofErr w:type="spellEnd"/>
      <w:r w:rsidRPr="006434DA">
        <w:rPr>
          <w:rFonts w:eastAsia="Times New Roman"/>
          <w:sz w:val="22"/>
          <w:shd w:val="clear" w:color="auto" w:fill="FFFFFF"/>
        </w:rPr>
        <w:t>, 3(3), pp.153-163.</w:t>
      </w:r>
    </w:p>
    <w:p w14:paraId="1DDC36DD" w14:textId="77777777" w:rsidR="008614D1" w:rsidRPr="006434DA" w:rsidRDefault="008614D1" w:rsidP="008614D1">
      <w:pPr>
        <w:tabs>
          <w:tab w:val="left" w:pos="1460"/>
        </w:tabs>
        <w:rPr>
          <w:sz w:val="22"/>
        </w:rPr>
      </w:pPr>
    </w:p>
    <w:p w14:paraId="24316D11" w14:textId="77777777" w:rsidR="008614D1" w:rsidRPr="006434DA" w:rsidRDefault="008614D1" w:rsidP="008614D1">
      <w:pPr>
        <w:rPr>
          <w:rFonts w:eastAsia="Times New Roman"/>
          <w:i/>
          <w:iCs/>
          <w:sz w:val="22"/>
          <w:shd w:val="clear" w:color="auto" w:fill="FFFFFF"/>
        </w:rPr>
      </w:pPr>
      <w:r w:rsidRPr="006434DA">
        <w:rPr>
          <w:sz w:val="22"/>
        </w:rPr>
        <w:t xml:space="preserve">[21] </w:t>
      </w:r>
      <w:r w:rsidRPr="006434DA">
        <w:rPr>
          <w:rFonts w:eastAsia="Times New Roman"/>
          <w:sz w:val="22"/>
          <w:shd w:val="clear" w:color="auto" w:fill="FFFFFF"/>
        </w:rPr>
        <w:t>Docs.python.org. (2017). </w:t>
      </w:r>
      <w:r w:rsidRPr="006434DA">
        <w:rPr>
          <w:rFonts w:eastAsia="Times New Roman"/>
          <w:i/>
          <w:iCs/>
          <w:sz w:val="22"/>
          <w:shd w:val="clear" w:color="auto" w:fill="FFFFFF"/>
        </w:rPr>
        <w:t xml:space="preserve">1. Extending Python with C or C++ — Python 3.6.3 </w:t>
      </w:r>
    </w:p>
    <w:p w14:paraId="1731E22C"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documentation</w:t>
      </w:r>
      <w:r w:rsidRPr="006434DA">
        <w:rPr>
          <w:rFonts w:eastAsia="Times New Roman"/>
          <w:sz w:val="22"/>
          <w:shd w:val="clear" w:color="auto" w:fill="FFFFFF"/>
        </w:rPr>
        <w:t xml:space="preserve">. [online] Available at: </w:t>
      </w:r>
    </w:p>
    <w:p w14:paraId="6FBE5FEA"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https://docs.python.org/3/extending/extending.html [Accessed 3 Dec. 2017].</w:t>
      </w:r>
    </w:p>
    <w:p w14:paraId="75727B1B" w14:textId="77777777" w:rsidR="008614D1" w:rsidRPr="006434DA" w:rsidRDefault="008614D1" w:rsidP="008614D1">
      <w:pPr>
        <w:rPr>
          <w:rFonts w:eastAsia="Times New Roman"/>
          <w:sz w:val="22"/>
        </w:rPr>
      </w:pPr>
    </w:p>
    <w:p w14:paraId="43E9B89D" w14:textId="77777777" w:rsidR="008614D1" w:rsidRPr="006434DA" w:rsidRDefault="008614D1" w:rsidP="008614D1">
      <w:pPr>
        <w:spacing w:after="180"/>
        <w:ind w:left="450" w:hanging="450"/>
        <w:rPr>
          <w:sz w:val="22"/>
          <w:szCs w:val="22"/>
        </w:rPr>
      </w:pPr>
      <w:r w:rsidRPr="006434DA">
        <w:rPr>
          <w:sz w:val="22"/>
          <w:szCs w:val="22"/>
        </w:rPr>
        <w:t xml:space="preserve">[22] </w:t>
      </w:r>
      <w:r w:rsidRPr="003A4F17">
        <w:rPr>
          <w:sz w:val="22"/>
          <w:szCs w:val="22"/>
        </w:rPr>
        <w:t xml:space="preserve">Walker, D., Southgate, J., Hill, G., Holcombe, M., Hose, D., Wood, S., Mac Neil, S. and Smallwood, R. (2004). The </w:t>
      </w:r>
      <w:proofErr w:type="spellStart"/>
      <w:r w:rsidRPr="003A4F17">
        <w:rPr>
          <w:sz w:val="22"/>
          <w:szCs w:val="22"/>
        </w:rPr>
        <w:t>epitheliome</w:t>
      </w:r>
      <w:proofErr w:type="spellEnd"/>
      <w:r w:rsidRPr="003A4F17">
        <w:rPr>
          <w:sz w:val="22"/>
          <w:szCs w:val="22"/>
        </w:rPr>
        <w:t>: agent-based modelling of the social behaviour of cells. </w:t>
      </w:r>
      <w:r w:rsidRPr="003A4F17">
        <w:rPr>
          <w:i/>
          <w:iCs/>
          <w:sz w:val="22"/>
          <w:szCs w:val="22"/>
        </w:rPr>
        <w:t>Biosystems</w:t>
      </w:r>
      <w:r w:rsidRPr="003A4F17">
        <w:rPr>
          <w:sz w:val="22"/>
          <w:szCs w:val="22"/>
        </w:rPr>
        <w:t>, 76(1-3), pp.89-100.</w:t>
      </w:r>
    </w:p>
    <w:p w14:paraId="785C37F9" w14:textId="77777777" w:rsidR="008614D1" w:rsidRPr="003A4F17" w:rsidRDefault="008614D1" w:rsidP="008614D1">
      <w:pPr>
        <w:spacing w:after="180"/>
        <w:ind w:left="450" w:hanging="450"/>
        <w:rPr>
          <w:sz w:val="22"/>
          <w:szCs w:val="22"/>
        </w:rPr>
      </w:pPr>
      <w:r w:rsidRPr="006434DA">
        <w:rPr>
          <w:sz w:val="22"/>
          <w:szCs w:val="22"/>
        </w:rPr>
        <w:t xml:space="preserve">[23] </w:t>
      </w:r>
      <w:proofErr w:type="spellStart"/>
      <w:r w:rsidRPr="003A4F17">
        <w:rPr>
          <w:sz w:val="22"/>
          <w:szCs w:val="22"/>
        </w:rPr>
        <w:t>Michaelis</w:t>
      </w:r>
      <w:proofErr w:type="spellEnd"/>
      <w:r w:rsidRPr="003A4F17">
        <w:rPr>
          <w:sz w:val="22"/>
          <w:szCs w:val="22"/>
        </w:rPr>
        <w:t>, U. (2014). Mechanisms of endothelial cell migration. </w:t>
      </w:r>
      <w:r w:rsidRPr="003A4F17">
        <w:rPr>
          <w:i/>
          <w:iCs/>
          <w:sz w:val="22"/>
          <w:szCs w:val="22"/>
        </w:rPr>
        <w:t>Cellular and Molecular Life Sciences</w:t>
      </w:r>
      <w:r w:rsidRPr="003A4F17">
        <w:rPr>
          <w:sz w:val="22"/>
          <w:szCs w:val="22"/>
        </w:rPr>
        <w:t>, 71(21), pp.4131-4148.</w:t>
      </w:r>
    </w:p>
    <w:p w14:paraId="04DC3C9A" w14:textId="77777777" w:rsidR="008614D1" w:rsidRPr="003A4F17" w:rsidRDefault="008614D1" w:rsidP="008614D1">
      <w:pPr>
        <w:spacing w:after="180"/>
        <w:ind w:left="450" w:hanging="450"/>
        <w:rPr>
          <w:sz w:val="22"/>
          <w:szCs w:val="22"/>
        </w:rPr>
      </w:pPr>
      <w:r w:rsidRPr="006434DA">
        <w:rPr>
          <w:sz w:val="22"/>
          <w:szCs w:val="22"/>
        </w:rPr>
        <w:t xml:space="preserve">[24] </w:t>
      </w:r>
      <w:r w:rsidRPr="003A4F17">
        <w:rPr>
          <w:sz w:val="22"/>
          <w:szCs w:val="22"/>
        </w:rPr>
        <w:t>Gail, M. and Boone, C. (1970). The Locomotion of Mouse Fibroblasts in Tissue Culture. </w:t>
      </w:r>
      <w:r w:rsidRPr="003A4F17">
        <w:rPr>
          <w:i/>
          <w:iCs/>
          <w:sz w:val="22"/>
          <w:szCs w:val="22"/>
        </w:rPr>
        <w:t>Biophysical Journal</w:t>
      </w:r>
      <w:r w:rsidRPr="003A4F17">
        <w:rPr>
          <w:sz w:val="22"/>
          <w:szCs w:val="22"/>
        </w:rPr>
        <w:t>, 10(10), pp.980-993.</w:t>
      </w:r>
    </w:p>
    <w:p w14:paraId="100D9E37" w14:textId="77777777" w:rsidR="008614D1" w:rsidRPr="006434DA" w:rsidRDefault="008614D1" w:rsidP="008614D1">
      <w:pPr>
        <w:spacing w:after="180"/>
        <w:ind w:left="450" w:hanging="450"/>
        <w:rPr>
          <w:sz w:val="22"/>
          <w:szCs w:val="22"/>
        </w:rPr>
      </w:pPr>
      <w:r w:rsidRPr="006434DA">
        <w:rPr>
          <w:sz w:val="22"/>
          <w:szCs w:val="22"/>
        </w:rPr>
        <w:t xml:space="preserve">[25] </w:t>
      </w:r>
      <w:proofErr w:type="spellStart"/>
      <w:r w:rsidRPr="003A4F17">
        <w:rPr>
          <w:sz w:val="22"/>
          <w:szCs w:val="22"/>
        </w:rPr>
        <w:t>Seluanov</w:t>
      </w:r>
      <w:proofErr w:type="spellEnd"/>
      <w:r w:rsidRPr="003A4F17">
        <w:rPr>
          <w:sz w:val="22"/>
          <w:szCs w:val="22"/>
        </w:rPr>
        <w:t xml:space="preserve">, A., Hine, C., </w:t>
      </w:r>
      <w:proofErr w:type="spellStart"/>
      <w:r w:rsidRPr="003A4F17">
        <w:rPr>
          <w:sz w:val="22"/>
          <w:szCs w:val="22"/>
        </w:rPr>
        <w:t>Azpurua</w:t>
      </w:r>
      <w:proofErr w:type="spellEnd"/>
      <w:r w:rsidRPr="003A4F17">
        <w:rPr>
          <w:sz w:val="22"/>
          <w:szCs w:val="22"/>
        </w:rPr>
        <w:t xml:space="preserve">, J., </w:t>
      </w:r>
      <w:proofErr w:type="spellStart"/>
      <w:r w:rsidRPr="003A4F17">
        <w:rPr>
          <w:sz w:val="22"/>
          <w:szCs w:val="22"/>
        </w:rPr>
        <w:t>Feigenson</w:t>
      </w:r>
      <w:proofErr w:type="spellEnd"/>
      <w:r w:rsidRPr="003A4F17">
        <w:rPr>
          <w:sz w:val="22"/>
          <w:szCs w:val="22"/>
        </w:rPr>
        <w:t xml:space="preserve">, M., </w:t>
      </w:r>
      <w:proofErr w:type="spellStart"/>
      <w:r w:rsidRPr="003A4F17">
        <w:rPr>
          <w:sz w:val="22"/>
          <w:szCs w:val="22"/>
        </w:rPr>
        <w:t>Bozzella</w:t>
      </w:r>
      <w:proofErr w:type="spellEnd"/>
      <w:r w:rsidRPr="003A4F17">
        <w:rPr>
          <w:sz w:val="22"/>
          <w:szCs w:val="22"/>
        </w:rPr>
        <w:t xml:space="preserve">, M., Mao, Z., Catania, K. and </w:t>
      </w:r>
      <w:proofErr w:type="spellStart"/>
      <w:r w:rsidRPr="003A4F17">
        <w:rPr>
          <w:sz w:val="22"/>
          <w:szCs w:val="22"/>
        </w:rPr>
        <w:t>Gorbunova</w:t>
      </w:r>
      <w:proofErr w:type="spellEnd"/>
      <w:r w:rsidRPr="003A4F17">
        <w:rPr>
          <w:sz w:val="22"/>
          <w:szCs w:val="22"/>
        </w:rPr>
        <w:t>, V. (2009). Hypersensitivity to contact inhibition provides a clue to cancer resistance of naked mole-rat. </w:t>
      </w:r>
      <w:r w:rsidRPr="003A4F17">
        <w:rPr>
          <w:i/>
          <w:iCs/>
          <w:sz w:val="22"/>
          <w:szCs w:val="22"/>
        </w:rPr>
        <w:t>Proceedings of the National Academy of Sciences</w:t>
      </w:r>
      <w:r w:rsidRPr="003A4F17">
        <w:rPr>
          <w:sz w:val="22"/>
          <w:szCs w:val="22"/>
        </w:rPr>
        <w:t>, 106(46), pp.19352-19357.</w:t>
      </w:r>
    </w:p>
    <w:p w14:paraId="757B5548" w14:textId="77777777" w:rsidR="008614D1" w:rsidRPr="006434DA" w:rsidRDefault="008614D1" w:rsidP="008614D1">
      <w:pPr>
        <w:rPr>
          <w:rFonts w:eastAsia="Times New Roman"/>
          <w:sz w:val="22"/>
          <w:shd w:val="clear" w:color="auto" w:fill="FFFFFF"/>
        </w:rPr>
      </w:pPr>
      <w:r w:rsidRPr="006434DA">
        <w:rPr>
          <w:sz w:val="22"/>
        </w:rPr>
        <w:t xml:space="preserve">[26] </w:t>
      </w:r>
      <w:r w:rsidRPr="006434DA">
        <w:rPr>
          <w:rFonts w:eastAsia="Times New Roman"/>
          <w:sz w:val="22"/>
          <w:shd w:val="clear" w:color="auto" w:fill="FFFFFF"/>
        </w:rPr>
        <w:t xml:space="preserve">Salk, D., Bryant, E., Au, K., Hoehn, H. and Martin, G. (1981). Systematic growth </w:t>
      </w:r>
    </w:p>
    <w:p w14:paraId="178398EE"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studies, </w:t>
      </w:r>
      <w:proofErr w:type="spellStart"/>
      <w:r w:rsidRPr="006434DA">
        <w:rPr>
          <w:rFonts w:eastAsia="Times New Roman"/>
          <w:sz w:val="22"/>
          <w:shd w:val="clear" w:color="auto" w:fill="FFFFFF"/>
        </w:rPr>
        <w:t>cocultivation</w:t>
      </w:r>
      <w:proofErr w:type="spellEnd"/>
      <w:r w:rsidRPr="006434DA">
        <w:rPr>
          <w:rFonts w:eastAsia="Times New Roman"/>
          <w:sz w:val="22"/>
          <w:shd w:val="clear" w:color="auto" w:fill="FFFFFF"/>
        </w:rPr>
        <w:t xml:space="preserve">, and cell hybridization studies of Werner syndrome cultured skin </w:t>
      </w:r>
    </w:p>
    <w:p w14:paraId="2E8E99FC"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fibroblasts. </w:t>
      </w:r>
      <w:r w:rsidRPr="006434DA">
        <w:rPr>
          <w:rFonts w:eastAsia="Times New Roman"/>
          <w:i/>
          <w:iCs/>
          <w:sz w:val="22"/>
          <w:shd w:val="clear" w:color="auto" w:fill="FFFFFF"/>
        </w:rPr>
        <w:t>Human Genetics</w:t>
      </w:r>
      <w:r w:rsidRPr="006434DA">
        <w:rPr>
          <w:rFonts w:eastAsia="Times New Roman"/>
          <w:sz w:val="22"/>
          <w:shd w:val="clear" w:color="auto" w:fill="FFFFFF"/>
        </w:rPr>
        <w:t>, 58(3), pp.310-316.</w:t>
      </w:r>
    </w:p>
    <w:p w14:paraId="2FB622E1" w14:textId="77777777" w:rsidR="008614D1" w:rsidRPr="006434DA" w:rsidRDefault="008614D1" w:rsidP="008614D1">
      <w:pPr>
        <w:rPr>
          <w:rFonts w:eastAsia="Times New Roman"/>
          <w:sz w:val="22"/>
        </w:rPr>
      </w:pPr>
    </w:p>
    <w:p w14:paraId="7964CC67" w14:textId="77777777" w:rsidR="008614D1" w:rsidRPr="003A4F17" w:rsidRDefault="008614D1" w:rsidP="008614D1">
      <w:pPr>
        <w:spacing w:after="180"/>
        <w:ind w:left="450" w:hanging="450"/>
        <w:rPr>
          <w:sz w:val="22"/>
          <w:szCs w:val="22"/>
        </w:rPr>
      </w:pPr>
      <w:r w:rsidRPr="006434DA">
        <w:rPr>
          <w:sz w:val="22"/>
          <w:szCs w:val="22"/>
        </w:rPr>
        <w:t xml:space="preserve">[27] </w:t>
      </w:r>
      <w:proofErr w:type="spellStart"/>
      <w:r w:rsidRPr="003A4F17">
        <w:rPr>
          <w:sz w:val="22"/>
          <w:szCs w:val="22"/>
        </w:rPr>
        <w:t>Jonkman</w:t>
      </w:r>
      <w:proofErr w:type="spellEnd"/>
      <w:r w:rsidRPr="003A4F17">
        <w:rPr>
          <w:sz w:val="22"/>
          <w:szCs w:val="22"/>
        </w:rPr>
        <w:t xml:space="preserve">, J., Cathcart, J., Xu, F., </w:t>
      </w:r>
      <w:proofErr w:type="spellStart"/>
      <w:r w:rsidRPr="003A4F17">
        <w:rPr>
          <w:sz w:val="22"/>
          <w:szCs w:val="22"/>
        </w:rPr>
        <w:t>Bartolini</w:t>
      </w:r>
      <w:proofErr w:type="spellEnd"/>
      <w:r w:rsidRPr="003A4F17">
        <w:rPr>
          <w:sz w:val="22"/>
          <w:szCs w:val="22"/>
        </w:rPr>
        <w:t xml:space="preserve">, M., Amon, J., Stevens, K. and </w:t>
      </w:r>
      <w:proofErr w:type="spellStart"/>
      <w:r w:rsidRPr="003A4F17">
        <w:rPr>
          <w:sz w:val="22"/>
          <w:szCs w:val="22"/>
        </w:rPr>
        <w:t>Colarusso</w:t>
      </w:r>
      <w:proofErr w:type="spellEnd"/>
      <w:r w:rsidRPr="003A4F17">
        <w:rPr>
          <w:sz w:val="22"/>
          <w:szCs w:val="22"/>
        </w:rPr>
        <w:t>, P. (2014). An introduction to the wound healing assay using live-cell microscopy. </w:t>
      </w:r>
      <w:r w:rsidRPr="003A4F17">
        <w:rPr>
          <w:i/>
          <w:iCs/>
          <w:sz w:val="22"/>
          <w:szCs w:val="22"/>
        </w:rPr>
        <w:t>Cell Adhesion &amp; Migration</w:t>
      </w:r>
      <w:r w:rsidRPr="003A4F17">
        <w:rPr>
          <w:sz w:val="22"/>
          <w:szCs w:val="22"/>
        </w:rPr>
        <w:t>, 8(5), pp.440-451.</w:t>
      </w:r>
    </w:p>
    <w:p w14:paraId="2B02943D" w14:textId="77777777" w:rsidR="008614D1" w:rsidRPr="003A4F17" w:rsidRDefault="008614D1" w:rsidP="008614D1">
      <w:pPr>
        <w:spacing w:after="180"/>
        <w:ind w:left="450" w:hanging="450"/>
        <w:rPr>
          <w:sz w:val="22"/>
          <w:szCs w:val="22"/>
        </w:rPr>
      </w:pPr>
      <w:r w:rsidRPr="006434DA">
        <w:rPr>
          <w:sz w:val="22"/>
          <w:szCs w:val="22"/>
        </w:rPr>
        <w:t xml:space="preserve">[28] </w:t>
      </w:r>
      <w:r w:rsidRPr="003A4F17">
        <w:rPr>
          <w:sz w:val="22"/>
          <w:szCs w:val="22"/>
        </w:rPr>
        <w:t xml:space="preserve">Matsuda, M., </w:t>
      </w:r>
      <w:proofErr w:type="spellStart"/>
      <w:r w:rsidRPr="003A4F17">
        <w:rPr>
          <w:sz w:val="22"/>
          <w:szCs w:val="22"/>
        </w:rPr>
        <w:t>Sawa</w:t>
      </w:r>
      <w:proofErr w:type="spellEnd"/>
      <w:r w:rsidRPr="003A4F17">
        <w:rPr>
          <w:sz w:val="22"/>
          <w:szCs w:val="22"/>
        </w:rPr>
        <w:t xml:space="preserve">, M., </w:t>
      </w:r>
      <w:proofErr w:type="spellStart"/>
      <w:r w:rsidRPr="003A4F17">
        <w:rPr>
          <w:sz w:val="22"/>
          <w:szCs w:val="22"/>
        </w:rPr>
        <w:t>Edelhauser</w:t>
      </w:r>
      <w:proofErr w:type="spellEnd"/>
      <w:r w:rsidRPr="003A4F17">
        <w:rPr>
          <w:sz w:val="22"/>
          <w:szCs w:val="22"/>
        </w:rPr>
        <w:t>, H., Bartels, S., Neufeld, A. and Kenyon, K. (1985). Cellular migration and morphology in corneal endothelial wound repair. </w:t>
      </w:r>
      <w:r w:rsidRPr="003A4F17">
        <w:rPr>
          <w:i/>
          <w:iCs/>
          <w:sz w:val="22"/>
          <w:szCs w:val="22"/>
        </w:rPr>
        <w:t xml:space="preserve">Invest. </w:t>
      </w:r>
      <w:proofErr w:type="spellStart"/>
      <w:r w:rsidRPr="003A4F17">
        <w:rPr>
          <w:i/>
          <w:iCs/>
          <w:sz w:val="22"/>
          <w:szCs w:val="22"/>
        </w:rPr>
        <w:t>Ophthalmol</w:t>
      </w:r>
      <w:proofErr w:type="spellEnd"/>
      <w:r w:rsidRPr="003A4F17">
        <w:rPr>
          <w:i/>
          <w:iCs/>
          <w:sz w:val="22"/>
          <w:szCs w:val="22"/>
        </w:rPr>
        <w:t>. Vis. Sci.</w:t>
      </w:r>
      <w:r w:rsidRPr="003A4F17">
        <w:rPr>
          <w:sz w:val="22"/>
          <w:szCs w:val="22"/>
        </w:rPr>
        <w:t>, 26(4), pp.443-449.</w:t>
      </w:r>
    </w:p>
    <w:p w14:paraId="1CFDB5B7" w14:textId="77777777" w:rsidR="008614D1" w:rsidRPr="003A4F17" w:rsidRDefault="008614D1" w:rsidP="008614D1">
      <w:pPr>
        <w:spacing w:after="180"/>
        <w:ind w:left="450" w:hanging="450"/>
        <w:rPr>
          <w:sz w:val="22"/>
          <w:szCs w:val="22"/>
        </w:rPr>
      </w:pPr>
      <w:r w:rsidRPr="006434DA">
        <w:rPr>
          <w:sz w:val="22"/>
          <w:szCs w:val="22"/>
        </w:rPr>
        <w:t xml:space="preserve">[29] </w:t>
      </w:r>
      <w:r w:rsidRPr="003A4F17">
        <w:rPr>
          <w:sz w:val="22"/>
          <w:szCs w:val="22"/>
        </w:rPr>
        <w:t>Python.org. (</w:t>
      </w:r>
      <w:proofErr w:type="spellStart"/>
      <w:r w:rsidRPr="003A4F17">
        <w:rPr>
          <w:sz w:val="22"/>
          <w:szCs w:val="22"/>
        </w:rPr>
        <w:t>n.d.</w:t>
      </w:r>
      <w:proofErr w:type="spellEnd"/>
      <w:r w:rsidRPr="003A4F17">
        <w:rPr>
          <w:sz w:val="22"/>
          <w:szCs w:val="22"/>
        </w:rPr>
        <w:t>). </w:t>
      </w:r>
      <w:r w:rsidRPr="003A4F17">
        <w:rPr>
          <w:i/>
          <w:iCs/>
          <w:sz w:val="22"/>
          <w:szCs w:val="22"/>
        </w:rPr>
        <w:t>Comparing Python to Other Languages</w:t>
      </w:r>
      <w:r w:rsidRPr="003A4F17">
        <w:rPr>
          <w:sz w:val="22"/>
          <w:szCs w:val="22"/>
        </w:rPr>
        <w:t>. [online] Available at: https://www.python.org/doc/essays/comparisons/ [Accessed 2 Apr. 2018].</w:t>
      </w:r>
    </w:p>
    <w:p w14:paraId="4C30E0E2" w14:textId="77777777" w:rsidR="008614D1" w:rsidRPr="003A4F17" w:rsidRDefault="008614D1" w:rsidP="008614D1">
      <w:pPr>
        <w:spacing w:after="180"/>
        <w:ind w:left="450" w:hanging="450"/>
        <w:rPr>
          <w:sz w:val="22"/>
          <w:szCs w:val="22"/>
        </w:rPr>
      </w:pPr>
      <w:r w:rsidRPr="006434DA">
        <w:rPr>
          <w:sz w:val="22"/>
          <w:szCs w:val="22"/>
        </w:rPr>
        <w:t xml:space="preserve">[30] </w:t>
      </w:r>
      <w:r w:rsidRPr="003A4F17">
        <w:rPr>
          <w:sz w:val="22"/>
          <w:szCs w:val="22"/>
        </w:rPr>
        <w:t>Python.org. (2018). </w:t>
      </w:r>
      <w:r w:rsidRPr="003A4F17">
        <w:rPr>
          <w:i/>
          <w:iCs/>
          <w:sz w:val="22"/>
          <w:szCs w:val="22"/>
        </w:rPr>
        <w:t>PEP 8 -- Style Guide for Python Code</w:t>
      </w:r>
      <w:r w:rsidRPr="003A4F17">
        <w:rPr>
          <w:sz w:val="22"/>
          <w:szCs w:val="22"/>
        </w:rPr>
        <w:t>. [online] Available at: https://www.python.org/dev/peps/pep-0008/ [Accessed 2 Apr. 2018].</w:t>
      </w:r>
    </w:p>
    <w:p w14:paraId="5128A90D" w14:textId="0BDF8A6A" w:rsidR="00F80AF2" w:rsidRDefault="008614D1" w:rsidP="00F80AF2">
      <w:pPr>
        <w:spacing w:after="180"/>
        <w:ind w:left="450" w:hanging="450"/>
        <w:rPr>
          <w:sz w:val="22"/>
          <w:szCs w:val="22"/>
        </w:rPr>
      </w:pPr>
      <w:r w:rsidRPr="006434DA">
        <w:rPr>
          <w:sz w:val="22"/>
          <w:szCs w:val="22"/>
        </w:rPr>
        <w:lastRenderedPageBreak/>
        <w:t xml:space="preserve">[31] </w:t>
      </w:r>
      <w:r w:rsidRPr="003A4F17">
        <w:rPr>
          <w:sz w:val="22"/>
          <w:szCs w:val="22"/>
        </w:rPr>
        <w:t>World Health Organization. (2018). </w:t>
      </w:r>
      <w:r w:rsidRPr="003A4F17">
        <w:rPr>
          <w:i/>
          <w:iCs/>
          <w:sz w:val="22"/>
          <w:szCs w:val="22"/>
        </w:rPr>
        <w:t>Life expectancy</w:t>
      </w:r>
      <w:r w:rsidRPr="003A4F17">
        <w:rPr>
          <w:sz w:val="22"/>
          <w:szCs w:val="22"/>
        </w:rPr>
        <w:t>. [online] Available at: http://www.who.int/gho/mortality_burden_disease/life_tables/situation_trends/en/ [Accessed 2 May 2018].</w:t>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F80AF2">
        <w:rPr>
          <w:sz w:val="22"/>
          <w:szCs w:val="22"/>
        </w:rPr>
        <w:br/>
      </w:r>
      <w:r w:rsidR="00F80AF2">
        <w:rPr>
          <w:sz w:val="22"/>
          <w:szCs w:val="22"/>
        </w:rPr>
        <w:br/>
      </w:r>
      <w:r w:rsidR="00F80AF2">
        <w:rPr>
          <w:sz w:val="22"/>
          <w:szCs w:val="22"/>
        </w:rPr>
        <w:br/>
      </w:r>
      <w:r w:rsidR="00F80AF2">
        <w:rPr>
          <w:sz w:val="22"/>
          <w:szCs w:val="22"/>
        </w:rPr>
        <w:br/>
      </w:r>
    </w:p>
    <w:p w14:paraId="29065900" w14:textId="298C7F70" w:rsidR="007D3EB3" w:rsidRDefault="007D3EB3" w:rsidP="00FB5184">
      <w:pPr>
        <w:pStyle w:val="Heading1"/>
      </w:pPr>
      <w:bookmarkStart w:id="262" w:name="_Toc513099437"/>
      <w:commentRangeStart w:id="263"/>
      <w:r>
        <w:lastRenderedPageBreak/>
        <w:t>Appendix</w:t>
      </w:r>
      <w:bookmarkEnd w:id="262"/>
      <w:commentRangeEnd w:id="263"/>
      <w:r w:rsidR="0018231A">
        <w:rPr>
          <w:rStyle w:val="CommentReference"/>
          <w:b w:val="0"/>
          <w:bCs w:val="0"/>
          <w:kern w:val="0"/>
        </w:rPr>
        <w:commentReference w:id="263"/>
      </w:r>
    </w:p>
    <w:p w14:paraId="57204CC8" w14:textId="79629617" w:rsidR="007D3EB3" w:rsidRPr="00FB5184" w:rsidRDefault="007D3EB3" w:rsidP="00FB5184">
      <w:pPr>
        <w:pStyle w:val="Heading2"/>
        <w:rPr>
          <w:rFonts w:ascii="Times New Roman" w:hAnsi="Times New Roman" w:cs="Times New Roman"/>
          <w:color w:val="auto"/>
        </w:rPr>
      </w:pPr>
      <w:bookmarkStart w:id="264" w:name="_Toc513099438"/>
      <w:r w:rsidRPr="007D3EB3">
        <w:rPr>
          <w:rFonts w:ascii="Times New Roman" w:hAnsi="Times New Roman" w:cs="Times New Roman"/>
          <w:color w:val="auto"/>
        </w:rPr>
        <w:t>Main Simulation Results</w:t>
      </w:r>
      <w:bookmarkEnd w:id="264"/>
    </w:p>
    <w:p w14:paraId="3C39EC89" w14:textId="77777777" w:rsidR="00FB5184" w:rsidRPr="007B235B" w:rsidRDefault="00FB5184" w:rsidP="00FB5184">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E4B6230"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5340FD3" w14:textId="77777777" w:rsidR="00FB5184" w:rsidRPr="004D7E1F"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94FDE9B" w14:textId="77777777" w:rsidR="00FB5184" w:rsidRPr="004D7E1F" w:rsidRDefault="00FB5184" w:rsidP="006A4182">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81BA8B0" w14:textId="77777777" w:rsidR="00FB5184" w:rsidRPr="004D7E1F" w:rsidRDefault="00FB5184" w:rsidP="006A4182">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823539C" w14:textId="77777777" w:rsidR="00FB5184" w:rsidRPr="004D7E1F" w:rsidRDefault="00FB5184" w:rsidP="006A4182">
            <w:pPr>
              <w:jc w:val="center"/>
              <w:rPr>
                <w:rFonts w:eastAsia="Times New Roman"/>
                <w:b/>
                <w:sz w:val="22"/>
                <w:szCs w:val="22"/>
              </w:rPr>
            </w:pPr>
            <w:r w:rsidRPr="004D7E1F">
              <w:rPr>
                <w:rFonts w:eastAsia="Times New Roman"/>
                <w:b/>
                <w:sz w:val="22"/>
                <w:szCs w:val="22"/>
              </w:rPr>
              <w:t>Standard Deviation</w:t>
            </w:r>
          </w:p>
        </w:tc>
      </w:tr>
      <w:tr w:rsidR="00FB5184" w14:paraId="11976A3B"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6D028F18" w14:textId="77777777" w:rsidR="00FB5184" w:rsidRPr="004D7E1F"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16388CC0" w14:textId="77777777" w:rsidR="00FB5184" w:rsidRPr="004D7E1F" w:rsidRDefault="00FB5184" w:rsidP="006A4182">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127C4D23" w14:textId="77777777" w:rsidR="00FB5184" w:rsidRPr="004D7E1F" w:rsidRDefault="00FB5184" w:rsidP="006A4182">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45A7F1B6" w14:textId="77777777" w:rsidR="00FB5184" w:rsidRPr="004D7E1F" w:rsidRDefault="00FB5184" w:rsidP="006A4182">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56F09D38" w14:textId="77777777" w:rsidR="00FB5184" w:rsidRPr="004D7E1F" w:rsidRDefault="00FB5184" w:rsidP="006A4182">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67CC5FD5" w14:textId="77777777" w:rsidR="00FB5184" w:rsidRPr="004D7E1F" w:rsidRDefault="00FB5184" w:rsidP="006A4182">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6855D33" w14:textId="77777777" w:rsidR="00FB5184" w:rsidRPr="004D7E1F"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655539CD" w14:textId="77777777" w:rsidR="00FB5184" w:rsidRPr="004D7E1F" w:rsidRDefault="00FB5184" w:rsidP="006A4182">
            <w:pPr>
              <w:jc w:val="center"/>
              <w:rPr>
                <w:rFonts w:eastAsia="Times New Roman"/>
                <w:b/>
                <w:sz w:val="22"/>
                <w:szCs w:val="22"/>
              </w:rPr>
            </w:pPr>
          </w:p>
        </w:tc>
      </w:tr>
      <w:tr w:rsidR="00FB5184" w14:paraId="383EECA3"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78D31D77" w14:textId="77777777" w:rsidR="00FB5184" w:rsidRPr="004D7E1F" w:rsidRDefault="00FB5184" w:rsidP="006A4182">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561E5BB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65B21EBA"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7D51A0D4"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3F93EE5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292C1751"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1B873460"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2CF11853"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44C87A35"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610903CD" w14:textId="77777777" w:rsidR="00FB5184" w:rsidRPr="004D7E1F" w:rsidRDefault="00FB5184" w:rsidP="006A4182">
            <w:pPr>
              <w:jc w:val="center"/>
              <w:rPr>
                <w:rFonts w:eastAsia="Times New Roman"/>
                <w:b/>
                <w:sz w:val="22"/>
                <w:szCs w:val="22"/>
              </w:rPr>
            </w:pPr>
            <w:r w:rsidRPr="004D7E1F">
              <w:rPr>
                <w:rFonts w:eastAsia="Times New Roman"/>
                <w:b/>
                <w:sz w:val="22"/>
                <w:szCs w:val="22"/>
              </w:rPr>
              <w:t>Time to Heal</w:t>
            </w:r>
            <w:r>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1E3C07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20" w:type="dxa"/>
            <w:tcBorders>
              <w:bottom w:val="single" w:sz="24" w:space="0" w:color="auto"/>
            </w:tcBorders>
            <w:vAlign w:val="center"/>
          </w:tcPr>
          <w:p w14:paraId="095B6BC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13425CE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73F2D8D1"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4674AE08"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05453629"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4B3B80C9"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6E383616"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A051F44" w14:textId="77777777" w:rsidR="00FB5184" w:rsidRPr="004D7E1F" w:rsidRDefault="00FB5184" w:rsidP="006A4182">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18D4FA5" w14:textId="77777777" w:rsidR="00FB5184" w:rsidRPr="004D7E1F" w:rsidRDefault="00FB5184" w:rsidP="006A4182">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75351B8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116EA2F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C6E1D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75DF86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3B0E8DF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3868DF5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2A4D300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FB5184" w14:paraId="49A0B45E" w14:textId="77777777" w:rsidTr="006A4182">
        <w:trPr>
          <w:jc w:val="center"/>
        </w:trPr>
        <w:tc>
          <w:tcPr>
            <w:tcW w:w="1410" w:type="dxa"/>
            <w:vMerge/>
            <w:tcBorders>
              <w:left w:val="single" w:sz="24" w:space="0" w:color="auto"/>
              <w:right w:val="single" w:sz="24" w:space="0" w:color="auto"/>
            </w:tcBorders>
            <w:vAlign w:val="center"/>
          </w:tcPr>
          <w:p w14:paraId="7D7FD70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687305" w14:textId="77777777" w:rsidR="00FB5184" w:rsidRPr="004D7E1F" w:rsidRDefault="00FB5184" w:rsidP="006A4182">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E1154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39D2F46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6CF7FB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006ABCD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19DA79D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6D81E84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2BB7EA35" w14:textId="77777777" w:rsidR="00FB5184" w:rsidRPr="004D7E1F" w:rsidRDefault="00FB5184" w:rsidP="006A4182">
            <w:pPr>
              <w:jc w:val="center"/>
              <w:rPr>
                <w:rFonts w:eastAsia="Times New Roman"/>
                <w:sz w:val="22"/>
                <w:szCs w:val="22"/>
              </w:rPr>
            </w:pPr>
            <w:r>
              <w:rPr>
                <w:rFonts w:eastAsia="Times New Roman"/>
                <w:color w:val="000000"/>
                <w:sz w:val="22"/>
                <w:szCs w:val="22"/>
              </w:rPr>
              <w:t>9.93</w:t>
            </w:r>
          </w:p>
        </w:tc>
      </w:tr>
      <w:tr w:rsidR="00FB5184" w14:paraId="185475A8" w14:textId="77777777" w:rsidTr="006A4182">
        <w:trPr>
          <w:jc w:val="center"/>
        </w:trPr>
        <w:tc>
          <w:tcPr>
            <w:tcW w:w="1410" w:type="dxa"/>
            <w:vMerge/>
            <w:tcBorders>
              <w:left w:val="single" w:sz="24" w:space="0" w:color="auto"/>
              <w:right w:val="single" w:sz="24" w:space="0" w:color="auto"/>
            </w:tcBorders>
            <w:vAlign w:val="center"/>
          </w:tcPr>
          <w:p w14:paraId="35344E1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2A3CCCD" w14:textId="77777777" w:rsidR="00FB5184" w:rsidRPr="004D7E1F" w:rsidRDefault="00FB5184" w:rsidP="006A4182">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50F49A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52CAC78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w:t>
            </w:r>
            <w:r>
              <w:rPr>
                <w:rFonts w:eastAsia="Times New Roman"/>
                <w:color w:val="000000"/>
                <w:sz w:val="22"/>
                <w:szCs w:val="22"/>
              </w:rPr>
              <w:t>3</w:t>
            </w:r>
          </w:p>
        </w:tc>
        <w:tc>
          <w:tcPr>
            <w:tcW w:w="990" w:type="dxa"/>
            <w:vAlign w:val="center"/>
          </w:tcPr>
          <w:p w14:paraId="4855351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07E2DC9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25367FC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36CFC73C" w14:textId="77777777" w:rsidR="00FB5184" w:rsidRPr="004D7E1F" w:rsidRDefault="00FB5184" w:rsidP="006A4182">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5C1B2482" w14:textId="77777777" w:rsidR="00FB5184" w:rsidRPr="004D7E1F" w:rsidRDefault="00FB5184" w:rsidP="006A4182">
            <w:pPr>
              <w:jc w:val="center"/>
              <w:rPr>
                <w:rFonts w:eastAsia="Times New Roman"/>
                <w:sz w:val="22"/>
                <w:szCs w:val="22"/>
              </w:rPr>
            </w:pPr>
            <w:r>
              <w:rPr>
                <w:rFonts w:eastAsia="Times New Roman"/>
                <w:color w:val="000000"/>
                <w:sz w:val="22"/>
                <w:szCs w:val="22"/>
              </w:rPr>
              <w:t>9.36</w:t>
            </w:r>
          </w:p>
        </w:tc>
      </w:tr>
      <w:tr w:rsidR="00FB5184" w14:paraId="04D79BC5" w14:textId="77777777" w:rsidTr="006A4182">
        <w:trPr>
          <w:jc w:val="center"/>
        </w:trPr>
        <w:tc>
          <w:tcPr>
            <w:tcW w:w="1410" w:type="dxa"/>
            <w:vMerge/>
            <w:tcBorders>
              <w:left w:val="single" w:sz="24" w:space="0" w:color="auto"/>
              <w:right w:val="single" w:sz="24" w:space="0" w:color="auto"/>
            </w:tcBorders>
            <w:vAlign w:val="center"/>
          </w:tcPr>
          <w:p w14:paraId="7B326D1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89115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510033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0FB4227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0C9A07E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0C2E851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FB35D4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4F0D410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4A85AA0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9.84</w:t>
            </w:r>
          </w:p>
        </w:tc>
      </w:tr>
      <w:tr w:rsidR="00FB5184" w14:paraId="1373F204" w14:textId="77777777" w:rsidTr="006A4182">
        <w:trPr>
          <w:jc w:val="center"/>
        </w:trPr>
        <w:tc>
          <w:tcPr>
            <w:tcW w:w="1410" w:type="dxa"/>
            <w:vMerge/>
            <w:tcBorders>
              <w:left w:val="single" w:sz="24" w:space="0" w:color="auto"/>
              <w:right w:val="single" w:sz="24" w:space="0" w:color="auto"/>
            </w:tcBorders>
            <w:vAlign w:val="center"/>
          </w:tcPr>
          <w:p w14:paraId="5E7F78E8"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B4E39CA" w14:textId="77777777" w:rsidR="00FB5184" w:rsidRPr="004D7E1F" w:rsidRDefault="00FB5184" w:rsidP="006A4182">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630BEE9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5BCD32D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6A24D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231E301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5827A21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38348D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5E8E482E" w14:textId="77777777" w:rsidR="00FB5184" w:rsidRPr="004D7E1F" w:rsidRDefault="00FB5184" w:rsidP="006A4182">
            <w:pPr>
              <w:jc w:val="center"/>
              <w:rPr>
                <w:rFonts w:eastAsia="Times New Roman"/>
                <w:sz w:val="22"/>
                <w:szCs w:val="22"/>
              </w:rPr>
            </w:pPr>
            <w:r>
              <w:rPr>
                <w:rFonts w:eastAsia="Times New Roman"/>
                <w:color w:val="000000"/>
                <w:sz w:val="22"/>
                <w:szCs w:val="22"/>
              </w:rPr>
              <w:t>11.36</w:t>
            </w:r>
          </w:p>
        </w:tc>
      </w:tr>
      <w:tr w:rsidR="00FB5184" w14:paraId="65B62D5E" w14:textId="77777777" w:rsidTr="006A4182">
        <w:trPr>
          <w:jc w:val="center"/>
        </w:trPr>
        <w:tc>
          <w:tcPr>
            <w:tcW w:w="1410" w:type="dxa"/>
            <w:vMerge/>
            <w:tcBorders>
              <w:left w:val="single" w:sz="24" w:space="0" w:color="auto"/>
              <w:right w:val="single" w:sz="24" w:space="0" w:color="auto"/>
            </w:tcBorders>
            <w:vAlign w:val="center"/>
          </w:tcPr>
          <w:p w14:paraId="62184D1B"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952F3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5E61D36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69F6FA4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42EBEE3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701EF3A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E75F33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E00123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3C8B43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1BB3648B" w14:textId="77777777" w:rsidTr="006A4182">
        <w:trPr>
          <w:jc w:val="center"/>
        </w:trPr>
        <w:tc>
          <w:tcPr>
            <w:tcW w:w="1410" w:type="dxa"/>
            <w:vMerge/>
            <w:tcBorders>
              <w:left w:val="single" w:sz="24" w:space="0" w:color="auto"/>
              <w:right w:val="single" w:sz="24" w:space="0" w:color="auto"/>
            </w:tcBorders>
            <w:vAlign w:val="center"/>
          </w:tcPr>
          <w:p w14:paraId="18F7605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38BB3B" w14:textId="77777777" w:rsidR="00FB5184" w:rsidRPr="004D7E1F" w:rsidRDefault="00FB5184" w:rsidP="006A4182">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4C73B26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D900FC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ABB2B5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297BDE0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1001E9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459FD2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7B52347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0EBD635C" w14:textId="77777777" w:rsidTr="006A4182">
        <w:trPr>
          <w:jc w:val="center"/>
        </w:trPr>
        <w:tc>
          <w:tcPr>
            <w:tcW w:w="1410" w:type="dxa"/>
            <w:vMerge/>
            <w:tcBorders>
              <w:left w:val="single" w:sz="24" w:space="0" w:color="auto"/>
              <w:right w:val="single" w:sz="24" w:space="0" w:color="auto"/>
            </w:tcBorders>
            <w:vAlign w:val="center"/>
          </w:tcPr>
          <w:p w14:paraId="4C24DBAC"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D0C31A6" w14:textId="77777777" w:rsidR="00FB5184" w:rsidRPr="004D7E1F" w:rsidRDefault="00FB5184" w:rsidP="006A4182">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7D970D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BC9CEA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5809B68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07AB6AE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630D2F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A195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9F09CD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27F390A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12997AF2" w14:textId="77777777" w:rsidR="00FB5184" w:rsidRPr="004D7E1F"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50E4412" w14:textId="77777777" w:rsidR="00FB5184" w:rsidRPr="004D7E1F" w:rsidRDefault="00FB5184" w:rsidP="006A4182">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2F563C2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1A4FA2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7C0C8C2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0869BA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5B16C83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140C280C"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316919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bl>
    <w:p w14:paraId="4601D4C0" w14:textId="11D83463" w:rsidR="00FB5184" w:rsidRPr="00DD779C" w:rsidRDefault="00FB5184" w:rsidP="00FB5184">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Table A.1: 0% (control) Senescent Results</w:t>
      </w:r>
    </w:p>
    <w:p w14:paraId="4F4BA16A" w14:textId="77777777" w:rsidR="00FB5184" w:rsidRDefault="00FB5184" w:rsidP="00FB5184">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26949762"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237C4D4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72AD7A9A"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4454FA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20E3859"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1C67E244"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D80578E"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2FABAAF8"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7CAB166"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60496EE"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591F127C"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814F9B6"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7BC8CB6"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76F1AE8" w14:textId="77777777" w:rsidR="00FB5184" w:rsidRDefault="00FB5184" w:rsidP="006A4182">
            <w:pPr>
              <w:jc w:val="center"/>
              <w:rPr>
                <w:rFonts w:eastAsia="Times New Roman"/>
                <w:b/>
                <w:sz w:val="22"/>
                <w:szCs w:val="22"/>
              </w:rPr>
            </w:pPr>
          </w:p>
        </w:tc>
      </w:tr>
      <w:tr w:rsidR="00FB5184" w14:paraId="4CA0C8DC"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8601614"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93BF320" w14:textId="77777777" w:rsidR="00FB5184" w:rsidRPr="00830EE5" w:rsidRDefault="00FB5184" w:rsidP="006A4182">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0BEB081E" w14:textId="77777777" w:rsidR="00FB5184" w:rsidRPr="00830EE5" w:rsidRDefault="00FB5184" w:rsidP="006A4182">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52A3132E"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5523B2F6" w14:textId="77777777" w:rsidR="00FB5184" w:rsidRPr="00830EE5" w:rsidRDefault="00FB5184" w:rsidP="006A4182">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55956CBF"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6079AC02" w14:textId="77777777" w:rsidR="00FB5184" w:rsidRPr="00830EE5" w:rsidRDefault="00FB5184" w:rsidP="006A4182">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36C8B3A6" w14:textId="77777777" w:rsidR="00FB5184" w:rsidRPr="00830EE5" w:rsidRDefault="00FB5184" w:rsidP="006A4182">
            <w:pPr>
              <w:jc w:val="center"/>
              <w:rPr>
                <w:rFonts w:eastAsia="Times New Roman"/>
                <w:sz w:val="22"/>
                <w:szCs w:val="22"/>
              </w:rPr>
            </w:pPr>
            <w:r>
              <w:rPr>
                <w:rFonts w:eastAsia="Times New Roman"/>
                <w:sz w:val="22"/>
                <w:szCs w:val="22"/>
              </w:rPr>
              <w:t>0.06</w:t>
            </w:r>
          </w:p>
        </w:tc>
      </w:tr>
      <w:tr w:rsidR="00FB5184" w14:paraId="5E10E0DC"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4F468CCB"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60941EA9"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2D692E36"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371E87EA"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950DBA0"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E0644C5" w14:textId="77777777" w:rsidR="00FB5184" w:rsidRPr="00830EE5" w:rsidRDefault="00FB5184" w:rsidP="006A4182">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71890385" w14:textId="77777777" w:rsidR="00FB5184" w:rsidRPr="00830EE5" w:rsidRDefault="00FB5184" w:rsidP="006A4182">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3058E9DF" w14:textId="77777777" w:rsidR="00FB5184" w:rsidRPr="00830EE5" w:rsidRDefault="00FB5184" w:rsidP="006A4182">
            <w:pPr>
              <w:jc w:val="center"/>
              <w:rPr>
                <w:rFonts w:eastAsia="Times New Roman"/>
                <w:sz w:val="22"/>
                <w:szCs w:val="22"/>
              </w:rPr>
            </w:pPr>
            <w:r>
              <w:rPr>
                <w:rFonts w:eastAsia="Times New Roman"/>
                <w:sz w:val="22"/>
                <w:szCs w:val="22"/>
              </w:rPr>
              <w:t>1.07</w:t>
            </w:r>
          </w:p>
        </w:tc>
      </w:tr>
      <w:tr w:rsidR="00FB5184" w14:paraId="4EEE4A6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488F3163"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8667829"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4E1C8487" w14:textId="77777777" w:rsidR="00FB5184" w:rsidRPr="00830EE5" w:rsidRDefault="00FB5184" w:rsidP="006A4182">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3714FB65" w14:textId="77777777" w:rsidR="00FB5184" w:rsidRPr="00830EE5" w:rsidRDefault="00FB5184" w:rsidP="006A4182">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AFD2F0D" w14:textId="77777777" w:rsidR="00FB5184" w:rsidRPr="00830EE5" w:rsidRDefault="00FB5184" w:rsidP="006A4182">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E02EC01" w14:textId="77777777" w:rsidR="00FB5184" w:rsidRPr="00830EE5" w:rsidRDefault="00FB5184" w:rsidP="006A4182">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71249383" w14:textId="77777777" w:rsidR="00FB5184" w:rsidRPr="00830EE5" w:rsidRDefault="00FB5184" w:rsidP="006A4182">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33C0ECA" w14:textId="77777777" w:rsidR="00FB5184" w:rsidRPr="00830EE5" w:rsidRDefault="00FB5184" w:rsidP="006A4182">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2101B25" w14:textId="77777777" w:rsidR="00FB5184" w:rsidRPr="00830EE5" w:rsidRDefault="00FB5184" w:rsidP="006A4182">
            <w:pPr>
              <w:jc w:val="center"/>
              <w:rPr>
                <w:rFonts w:eastAsia="Times New Roman"/>
                <w:sz w:val="22"/>
                <w:szCs w:val="22"/>
              </w:rPr>
            </w:pPr>
            <w:r>
              <w:rPr>
                <w:rFonts w:eastAsia="Times New Roman"/>
                <w:sz w:val="22"/>
                <w:szCs w:val="22"/>
              </w:rPr>
              <w:t>7.39</w:t>
            </w:r>
          </w:p>
        </w:tc>
      </w:tr>
      <w:tr w:rsidR="00FB5184" w14:paraId="0D838817" w14:textId="77777777" w:rsidTr="006A4182">
        <w:trPr>
          <w:jc w:val="center"/>
        </w:trPr>
        <w:tc>
          <w:tcPr>
            <w:tcW w:w="1410" w:type="dxa"/>
            <w:vMerge/>
            <w:tcBorders>
              <w:left w:val="single" w:sz="24" w:space="0" w:color="auto"/>
              <w:right w:val="single" w:sz="24" w:space="0" w:color="auto"/>
            </w:tcBorders>
            <w:vAlign w:val="center"/>
          </w:tcPr>
          <w:p w14:paraId="26A879A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50C727"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3DF4ECD3" w14:textId="77777777" w:rsidR="00FB5184" w:rsidRPr="00830EE5" w:rsidRDefault="00FB5184" w:rsidP="006A4182">
            <w:pPr>
              <w:jc w:val="center"/>
              <w:rPr>
                <w:rFonts w:eastAsia="Times New Roman"/>
                <w:sz w:val="22"/>
                <w:szCs w:val="22"/>
              </w:rPr>
            </w:pPr>
            <w:r>
              <w:rPr>
                <w:rFonts w:eastAsia="Times New Roman"/>
                <w:sz w:val="22"/>
                <w:szCs w:val="22"/>
              </w:rPr>
              <w:t>209</w:t>
            </w:r>
          </w:p>
        </w:tc>
        <w:tc>
          <w:tcPr>
            <w:tcW w:w="920" w:type="dxa"/>
            <w:vAlign w:val="center"/>
          </w:tcPr>
          <w:p w14:paraId="782E2354" w14:textId="77777777" w:rsidR="00FB5184" w:rsidRPr="00830EE5" w:rsidRDefault="00FB5184" w:rsidP="006A4182">
            <w:pPr>
              <w:jc w:val="center"/>
              <w:rPr>
                <w:rFonts w:eastAsia="Times New Roman"/>
                <w:sz w:val="22"/>
                <w:szCs w:val="22"/>
              </w:rPr>
            </w:pPr>
            <w:r>
              <w:rPr>
                <w:rFonts w:eastAsia="Times New Roman"/>
                <w:sz w:val="22"/>
                <w:szCs w:val="22"/>
              </w:rPr>
              <w:t>149</w:t>
            </w:r>
          </w:p>
        </w:tc>
        <w:tc>
          <w:tcPr>
            <w:tcW w:w="990" w:type="dxa"/>
            <w:vAlign w:val="center"/>
          </w:tcPr>
          <w:p w14:paraId="1D0E5510" w14:textId="77777777" w:rsidR="00FB5184" w:rsidRPr="00830EE5" w:rsidRDefault="00FB5184" w:rsidP="006A4182">
            <w:pPr>
              <w:jc w:val="center"/>
              <w:rPr>
                <w:rFonts w:eastAsia="Times New Roman"/>
                <w:sz w:val="22"/>
                <w:szCs w:val="22"/>
              </w:rPr>
            </w:pPr>
            <w:r>
              <w:rPr>
                <w:rFonts w:eastAsia="Times New Roman"/>
                <w:sz w:val="22"/>
                <w:szCs w:val="22"/>
              </w:rPr>
              <w:t>175</w:t>
            </w:r>
          </w:p>
        </w:tc>
        <w:tc>
          <w:tcPr>
            <w:tcW w:w="900" w:type="dxa"/>
            <w:vAlign w:val="center"/>
          </w:tcPr>
          <w:p w14:paraId="49E210EB" w14:textId="77777777" w:rsidR="00FB5184" w:rsidRPr="00830EE5" w:rsidRDefault="00FB5184" w:rsidP="006A4182">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0AFD381" w14:textId="77777777" w:rsidR="00FB5184" w:rsidRPr="00830EE5" w:rsidRDefault="00FB5184" w:rsidP="006A4182">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74519DF4" w14:textId="77777777" w:rsidR="00FB5184" w:rsidRPr="00830EE5" w:rsidRDefault="00FB5184" w:rsidP="006A4182">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7A258C47" w14:textId="77777777" w:rsidR="00FB5184" w:rsidRPr="00830EE5" w:rsidRDefault="00FB5184" w:rsidP="006A4182">
            <w:pPr>
              <w:jc w:val="center"/>
              <w:rPr>
                <w:rFonts w:eastAsia="Times New Roman"/>
                <w:sz w:val="22"/>
                <w:szCs w:val="22"/>
              </w:rPr>
            </w:pPr>
            <w:r>
              <w:rPr>
                <w:rFonts w:eastAsia="Times New Roman"/>
                <w:sz w:val="22"/>
                <w:szCs w:val="22"/>
              </w:rPr>
              <w:t>9.12</w:t>
            </w:r>
          </w:p>
        </w:tc>
      </w:tr>
      <w:tr w:rsidR="00FB5184" w14:paraId="2FFF3091" w14:textId="77777777" w:rsidTr="006A4182">
        <w:trPr>
          <w:jc w:val="center"/>
        </w:trPr>
        <w:tc>
          <w:tcPr>
            <w:tcW w:w="1410" w:type="dxa"/>
            <w:vMerge/>
            <w:tcBorders>
              <w:left w:val="single" w:sz="24" w:space="0" w:color="auto"/>
              <w:right w:val="single" w:sz="24" w:space="0" w:color="auto"/>
            </w:tcBorders>
            <w:vAlign w:val="center"/>
          </w:tcPr>
          <w:p w14:paraId="0A089D6B"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78BDB28"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B63335F"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920" w:type="dxa"/>
            <w:vAlign w:val="center"/>
          </w:tcPr>
          <w:p w14:paraId="47B692F0" w14:textId="77777777" w:rsidR="00FB5184" w:rsidRPr="00830EE5" w:rsidRDefault="00FB5184" w:rsidP="006A4182">
            <w:pPr>
              <w:jc w:val="center"/>
              <w:rPr>
                <w:rFonts w:eastAsia="Times New Roman"/>
                <w:sz w:val="22"/>
                <w:szCs w:val="22"/>
              </w:rPr>
            </w:pPr>
            <w:r>
              <w:rPr>
                <w:rFonts w:eastAsia="Times New Roman"/>
                <w:sz w:val="22"/>
                <w:szCs w:val="22"/>
              </w:rPr>
              <w:t>194</w:t>
            </w:r>
          </w:p>
        </w:tc>
        <w:tc>
          <w:tcPr>
            <w:tcW w:w="990" w:type="dxa"/>
            <w:vAlign w:val="center"/>
          </w:tcPr>
          <w:p w14:paraId="422FC958" w14:textId="77777777" w:rsidR="00FB5184" w:rsidRPr="00830EE5" w:rsidRDefault="00FB5184" w:rsidP="006A4182">
            <w:pPr>
              <w:jc w:val="center"/>
              <w:rPr>
                <w:rFonts w:eastAsia="Times New Roman"/>
                <w:sz w:val="22"/>
                <w:szCs w:val="22"/>
              </w:rPr>
            </w:pPr>
            <w:r>
              <w:rPr>
                <w:rFonts w:eastAsia="Times New Roman"/>
                <w:sz w:val="22"/>
                <w:szCs w:val="22"/>
              </w:rPr>
              <w:t>225</w:t>
            </w:r>
          </w:p>
        </w:tc>
        <w:tc>
          <w:tcPr>
            <w:tcW w:w="900" w:type="dxa"/>
            <w:vAlign w:val="center"/>
          </w:tcPr>
          <w:p w14:paraId="3E4C0BBC" w14:textId="77777777" w:rsidR="00FB5184" w:rsidRPr="00830EE5" w:rsidRDefault="00FB5184" w:rsidP="006A4182">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066B122D"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54A50AE2" w14:textId="77777777" w:rsidR="00FB5184" w:rsidRPr="00830EE5" w:rsidRDefault="00FB5184" w:rsidP="006A4182">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5A9F6554" w14:textId="77777777" w:rsidR="00FB5184" w:rsidRPr="00830EE5" w:rsidRDefault="00FB5184" w:rsidP="006A4182">
            <w:pPr>
              <w:jc w:val="center"/>
              <w:rPr>
                <w:rFonts w:eastAsia="Times New Roman"/>
                <w:sz w:val="22"/>
                <w:szCs w:val="22"/>
              </w:rPr>
            </w:pPr>
            <w:r>
              <w:rPr>
                <w:rFonts w:eastAsia="Times New Roman"/>
                <w:sz w:val="22"/>
                <w:szCs w:val="22"/>
              </w:rPr>
              <w:t>9.53</w:t>
            </w:r>
          </w:p>
        </w:tc>
      </w:tr>
      <w:tr w:rsidR="00FB5184" w14:paraId="6D2BF177" w14:textId="77777777" w:rsidTr="006A4182">
        <w:trPr>
          <w:jc w:val="center"/>
        </w:trPr>
        <w:tc>
          <w:tcPr>
            <w:tcW w:w="1410" w:type="dxa"/>
            <w:vMerge/>
            <w:tcBorders>
              <w:left w:val="single" w:sz="24" w:space="0" w:color="auto"/>
              <w:right w:val="single" w:sz="24" w:space="0" w:color="auto"/>
            </w:tcBorders>
            <w:vAlign w:val="center"/>
          </w:tcPr>
          <w:p w14:paraId="6BF6F7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80E420"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7BC9389" w14:textId="77777777" w:rsidR="00FB5184" w:rsidRPr="00830EE5" w:rsidRDefault="00FB5184" w:rsidP="006A4182">
            <w:pPr>
              <w:jc w:val="center"/>
              <w:rPr>
                <w:rFonts w:eastAsia="Times New Roman"/>
                <w:sz w:val="22"/>
                <w:szCs w:val="22"/>
              </w:rPr>
            </w:pPr>
            <w:r>
              <w:rPr>
                <w:rFonts w:eastAsia="Times New Roman"/>
                <w:sz w:val="22"/>
                <w:szCs w:val="22"/>
              </w:rPr>
              <w:t>260</w:t>
            </w:r>
          </w:p>
        </w:tc>
        <w:tc>
          <w:tcPr>
            <w:tcW w:w="920" w:type="dxa"/>
            <w:vAlign w:val="center"/>
          </w:tcPr>
          <w:p w14:paraId="1874EEF9" w14:textId="77777777" w:rsidR="00FB5184" w:rsidRPr="00830EE5" w:rsidRDefault="00FB5184" w:rsidP="006A4182">
            <w:pPr>
              <w:jc w:val="center"/>
              <w:rPr>
                <w:rFonts w:eastAsia="Times New Roman"/>
                <w:sz w:val="22"/>
                <w:szCs w:val="22"/>
              </w:rPr>
            </w:pPr>
            <w:r>
              <w:rPr>
                <w:rFonts w:eastAsia="Times New Roman"/>
                <w:sz w:val="22"/>
                <w:szCs w:val="22"/>
              </w:rPr>
              <w:t>252</w:t>
            </w:r>
          </w:p>
        </w:tc>
        <w:tc>
          <w:tcPr>
            <w:tcW w:w="990" w:type="dxa"/>
            <w:vAlign w:val="center"/>
          </w:tcPr>
          <w:p w14:paraId="59009834" w14:textId="77777777" w:rsidR="00FB5184" w:rsidRPr="00830EE5" w:rsidRDefault="00FB5184" w:rsidP="006A4182">
            <w:pPr>
              <w:jc w:val="center"/>
              <w:rPr>
                <w:rFonts w:eastAsia="Times New Roman"/>
                <w:sz w:val="22"/>
                <w:szCs w:val="22"/>
              </w:rPr>
            </w:pPr>
            <w:r>
              <w:rPr>
                <w:rFonts w:eastAsia="Times New Roman"/>
                <w:sz w:val="22"/>
                <w:szCs w:val="22"/>
              </w:rPr>
              <w:t>279</w:t>
            </w:r>
          </w:p>
        </w:tc>
        <w:tc>
          <w:tcPr>
            <w:tcW w:w="900" w:type="dxa"/>
            <w:vAlign w:val="center"/>
          </w:tcPr>
          <w:p w14:paraId="06DBE341" w14:textId="77777777" w:rsidR="00FB5184" w:rsidRPr="00830EE5" w:rsidRDefault="00FB5184" w:rsidP="006A4182">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3CA9D85B" w14:textId="77777777" w:rsidR="00FB5184" w:rsidRPr="00830EE5" w:rsidRDefault="00FB5184" w:rsidP="006A4182">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DDE72F" w14:textId="77777777" w:rsidR="00FB5184" w:rsidRPr="00830EE5" w:rsidRDefault="00FB5184" w:rsidP="006A4182">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0DFAE4E6" w14:textId="77777777" w:rsidR="00FB5184" w:rsidRPr="00830EE5" w:rsidRDefault="00FB5184" w:rsidP="006A4182">
            <w:pPr>
              <w:jc w:val="center"/>
              <w:rPr>
                <w:rFonts w:eastAsia="Times New Roman"/>
                <w:sz w:val="22"/>
                <w:szCs w:val="22"/>
              </w:rPr>
            </w:pPr>
            <w:r>
              <w:rPr>
                <w:rFonts w:eastAsia="Times New Roman"/>
                <w:sz w:val="22"/>
                <w:szCs w:val="22"/>
              </w:rPr>
              <w:t>8.61</w:t>
            </w:r>
          </w:p>
        </w:tc>
      </w:tr>
      <w:tr w:rsidR="00FB5184" w14:paraId="5E252EE5" w14:textId="77777777" w:rsidTr="006A4182">
        <w:trPr>
          <w:jc w:val="center"/>
        </w:trPr>
        <w:tc>
          <w:tcPr>
            <w:tcW w:w="1410" w:type="dxa"/>
            <w:vMerge/>
            <w:tcBorders>
              <w:left w:val="single" w:sz="24" w:space="0" w:color="auto"/>
              <w:right w:val="single" w:sz="24" w:space="0" w:color="auto"/>
            </w:tcBorders>
            <w:vAlign w:val="center"/>
          </w:tcPr>
          <w:p w14:paraId="49DB5EF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FD7D404"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5EDA1EE" w14:textId="77777777" w:rsidR="00FB5184" w:rsidRPr="00830EE5" w:rsidRDefault="00FB5184" w:rsidP="006A4182">
            <w:pPr>
              <w:jc w:val="center"/>
              <w:rPr>
                <w:rFonts w:eastAsia="Times New Roman"/>
                <w:sz w:val="22"/>
                <w:szCs w:val="22"/>
              </w:rPr>
            </w:pPr>
            <w:r>
              <w:rPr>
                <w:rFonts w:eastAsia="Times New Roman"/>
                <w:sz w:val="22"/>
                <w:szCs w:val="22"/>
              </w:rPr>
              <w:t>323</w:t>
            </w:r>
          </w:p>
        </w:tc>
        <w:tc>
          <w:tcPr>
            <w:tcW w:w="920" w:type="dxa"/>
            <w:vAlign w:val="center"/>
          </w:tcPr>
          <w:p w14:paraId="5869E055" w14:textId="77777777" w:rsidR="00FB5184" w:rsidRPr="00830EE5" w:rsidRDefault="00FB5184" w:rsidP="006A4182">
            <w:pPr>
              <w:jc w:val="center"/>
              <w:rPr>
                <w:rFonts w:eastAsia="Times New Roman"/>
                <w:sz w:val="22"/>
                <w:szCs w:val="22"/>
              </w:rPr>
            </w:pPr>
            <w:r>
              <w:rPr>
                <w:rFonts w:eastAsia="Times New Roman"/>
                <w:sz w:val="22"/>
                <w:szCs w:val="22"/>
              </w:rPr>
              <w:t>291</w:t>
            </w:r>
          </w:p>
        </w:tc>
        <w:tc>
          <w:tcPr>
            <w:tcW w:w="990" w:type="dxa"/>
            <w:vAlign w:val="center"/>
          </w:tcPr>
          <w:p w14:paraId="70CFF18C" w14:textId="77777777" w:rsidR="00FB5184" w:rsidRPr="00830EE5" w:rsidRDefault="00FB5184" w:rsidP="006A4182">
            <w:pPr>
              <w:jc w:val="center"/>
              <w:rPr>
                <w:rFonts w:eastAsia="Times New Roman"/>
                <w:sz w:val="22"/>
                <w:szCs w:val="22"/>
              </w:rPr>
            </w:pPr>
            <w:r>
              <w:rPr>
                <w:rFonts w:eastAsia="Times New Roman"/>
                <w:sz w:val="22"/>
                <w:szCs w:val="22"/>
              </w:rPr>
              <w:t>316</w:t>
            </w:r>
          </w:p>
        </w:tc>
        <w:tc>
          <w:tcPr>
            <w:tcW w:w="900" w:type="dxa"/>
            <w:vAlign w:val="center"/>
          </w:tcPr>
          <w:p w14:paraId="74726B70" w14:textId="77777777" w:rsidR="00FB5184" w:rsidRPr="00830EE5" w:rsidRDefault="00FB5184" w:rsidP="006A4182">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649090F6" w14:textId="77777777" w:rsidR="00FB5184" w:rsidRPr="00830EE5" w:rsidRDefault="00FB5184" w:rsidP="006A4182">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19160F27" w14:textId="77777777" w:rsidR="00FB5184" w:rsidRPr="00830EE5" w:rsidRDefault="00FB5184" w:rsidP="006A4182">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7E500037" w14:textId="77777777" w:rsidR="00FB5184" w:rsidRPr="00830EE5" w:rsidRDefault="00FB5184" w:rsidP="006A4182">
            <w:pPr>
              <w:jc w:val="center"/>
              <w:rPr>
                <w:rFonts w:eastAsia="Times New Roman"/>
                <w:sz w:val="22"/>
                <w:szCs w:val="22"/>
              </w:rPr>
            </w:pPr>
            <w:r>
              <w:rPr>
                <w:rFonts w:eastAsia="Times New Roman"/>
                <w:sz w:val="22"/>
                <w:szCs w:val="22"/>
              </w:rPr>
              <w:t>7.95</w:t>
            </w:r>
          </w:p>
        </w:tc>
      </w:tr>
      <w:tr w:rsidR="00FB5184" w14:paraId="466A1FB5" w14:textId="77777777" w:rsidTr="006A4182">
        <w:trPr>
          <w:jc w:val="center"/>
        </w:trPr>
        <w:tc>
          <w:tcPr>
            <w:tcW w:w="1410" w:type="dxa"/>
            <w:vMerge/>
            <w:tcBorders>
              <w:left w:val="single" w:sz="24" w:space="0" w:color="auto"/>
              <w:right w:val="single" w:sz="24" w:space="0" w:color="auto"/>
            </w:tcBorders>
            <w:vAlign w:val="center"/>
          </w:tcPr>
          <w:p w14:paraId="5384FD3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FF290F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07AFAB0C" w14:textId="77777777" w:rsidR="00FB5184" w:rsidRPr="00830EE5" w:rsidRDefault="00FB5184" w:rsidP="006A4182">
            <w:pPr>
              <w:jc w:val="center"/>
              <w:rPr>
                <w:rFonts w:eastAsia="Times New Roman"/>
                <w:sz w:val="22"/>
                <w:szCs w:val="22"/>
              </w:rPr>
            </w:pPr>
            <w:r>
              <w:rPr>
                <w:rFonts w:eastAsia="Times New Roman"/>
                <w:sz w:val="22"/>
                <w:szCs w:val="22"/>
              </w:rPr>
              <w:t>378</w:t>
            </w:r>
          </w:p>
        </w:tc>
        <w:tc>
          <w:tcPr>
            <w:tcW w:w="920" w:type="dxa"/>
            <w:vAlign w:val="center"/>
          </w:tcPr>
          <w:p w14:paraId="7941ACFE" w14:textId="77777777" w:rsidR="00FB5184" w:rsidRPr="00830EE5" w:rsidRDefault="00FB5184" w:rsidP="006A4182">
            <w:pPr>
              <w:jc w:val="center"/>
              <w:rPr>
                <w:rFonts w:eastAsia="Times New Roman"/>
                <w:sz w:val="22"/>
                <w:szCs w:val="22"/>
              </w:rPr>
            </w:pPr>
            <w:r>
              <w:rPr>
                <w:rFonts w:eastAsia="Times New Roman"/>
                <w:sz w:val="22"/>
                <w:szCs w:val="22"/>
              </w:rPr>
              <w:t>310</w:t>
            </w:r>
          </w:p>
        </w:tc>
        <w:tc>
          <w:tcPr>
            <w:tcW w:w="990" w:type="dxa"/>
            <w:vAlign w:val="center"/>
          </w:tcPr>
          <w:p w14:paraId="679690F8" w14:textId="77777777" w:rsidR="00FB5184" w:rsidRPr="00830EE5" w:rsidRDefault="00FB5184" w:rsidP="006A4182">
            <w:pPr>
              <w:jc w:val="center"/>
              <w:rPr>
                <w:rFonts w:eastAsia="Times New Roman"/>
                <w:sz w:val="22"/>
                <w:szCs w:val="22"/>
              </w:rPr>
            </w:pPr>
            <w:r>
              <w:rPr>
                <w:rFonts w:eastAsia="Times New Roman"/>
                <w:sz w:val="22"/>
                <w:szCs w:val="22"/>
              </w:rPr>
              <w:t>342</w:t>
            </w:r>
          </w:p>
        </w:tc>
        <w:tc>
          <w:tcPr>
            <w:tcW w:w="900" w:type="dxa"/>
            <w:vAlign w:val="center"/>
          </w:tcPr>
          <w:p w14:paraId="16446E4F" w14:textId="77777777" w:rsidR="00FB5184" w:rsidRPr="00830EE5" w:rsidRDefault="00FB5184" w:rsidP="006A4182">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5A489BF9"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E94800A" w14:textId="77777777" w:rsidR="00FB5184" w:rsidRPr="00830EE5" w:rsidRDefault="00FB5184" w:rsidP="006A4182">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1200DEA5" w14:textId="77777777" w:rsidR="00FB5184" w:rsidRPr="00830EE5" w:rsidRDefault="00FB5184" w:rsidP="006A4182">
            <w:pPr>
              <w:jc w:val="center"/>
              <w:rPr>
                <w:rFonts w:eastAsia="Times New Roman"/>
                <w:sz w:val="22"/>
                <w:szCs w:val="22"/>
              </w:rPr>
            </w:pPr>
            <w:r>
              <w:rPr>
                <w:rFonts w:eastAsia="Times New Roman"/>
                <w:sz w:val="22"/>
                <w:szCs w:val="22"/>
              </w:rPr>
              <w:t>11.40</w:t>
            </w:r>
          </w:p>
        </w:tc>
      </w:tr>
      <w:tr w:rsidR="00FB5184" w14:paraId="4956EE8B" w14:textId="77777777" w:rsidTr="006A4182">
        <w:trPr>
          <w:jc w:val="center"/>
        </w:trPr>
        <w:tc>
          <w:tcPr>
            <w:tcW w:w="1410" w:type="dxa"/>
            <w:vMerge/>
            <w:tcBorders>
              <w:left w:val="single" w:sz="24" w:space="0" w:color="auto"/>
              <w:right w:val="single" w:sz="24" w:space="0" w:color="auto"/>
            </w:tcBorders>
            <w:vAlign w:val="center"/>
          </w:tcPr>
          <w:p w14:paraId="704F2C55"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64A0F5"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77F960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34AB0E7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155C99D"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7324473A"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1CD68F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03FBC8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3830F5EA"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1E3C65EF" w14:textId="77777777" w:rsidTr="006A4182">
        <w:trPr>
          <w:jc w:val="center"/>
        </w:trPr>
        <w:tc>
          <w:tcPr>
            <w:tcW w:w="1410" w:type="dxa"/>
            <w:vMerge/>
            <w:tcBorders>
              <w:left w:val="single" w:sz="24" w:space="0" w:color="auto"/>
              <w:right w:val="single" w:sz="24" w:space="0" w:color="auto"/>
            </w:tcBorders>
            <w:vAlign w:val="center"/>
          </w:tcPr>
          <w:p w14:paraId="270A30D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D00D35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3B7A624"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276D732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CE7118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3798660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C8DCE7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735809F"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7A9416D2"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051D4130"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1F4E2E"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206F1B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F73930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FDC716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6F81C1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07599E3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418000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77C6923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17E346BB" w14:textId="77777777" w:rsidR="00FB5184" w:rsidRPr="00830EE5" w:rsidRDefault="00FB5184" w:rsidP="006A4182">
            <w:pPr>
              <w:jc w:val="center"/>
              <w:rPr>
                <w:rFonts w:eastAsia="Times New Roman"/>
                <w:sz w:val="22"/>
                <w:szCs w:val="22"/>
              </w:rPr>
            </w:pPr>
            <w:r>
              <w:rPr>
                <w:rFonts w:eastAsia="Times New Roman"/>
                <w:sz w:val="22"/>
                <w:szCs w:val="22"/>
              </w:rPr>
              <w:t>-</w:t>
            </w:r>
          </w:p>
        </w:tc>
      </w:tr>
    </w:tbl>
    <w:p w14:paraId="4E5A8C54" w14:textId="49C48406"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.2</w:t>
      </w:r>
      <w:r>
        <w:rPr>
          <w:rFonts w:eastAsia="Times New Roman"/>
          <w:sz w:val="22"/>
          <w:szCs w:val="22"/>
        </w:rPr>
        <w:t>: 0-5%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89282EA"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2C64DB5"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C9FCE68"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9BE215B"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E128C0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2B0C7BA"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57B548D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0B72C6D"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E303BC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4B71DD2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6A3E83F9"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7B59E0F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2193B94"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D0F655F" w14:textId="77777777" w:rsidR="00FB5184" w:rsidRDefault="00FB5184" w:rsidP="006A4182">
            <w:pPr>
              <w:jc w:val="center"/>
              <w:rPr>
                <w:rFonts w:eastAsia="Times New Roman"/>
                <w:b/>
                <w:sz w:val="22"/>
                <w:szCs w:val="22"/>
              </w:rPr>
            </w:pPr>
          </w:p>
        </w:tc>
      </w:tr>
      <w:tr w:rsidR="00FB5184" w14:paraId="3678F9DF"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42EAF8B8"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B5495FE" w14:textId="77777777" w:rsidR="00FB5184" w:rsidRPr="00225D37" w:rsidRDefault="00FB5184" w:rsidP="006A418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070B0160" w14:textId="77777777" w:rsidR="00FB5184" w:rsidRPr="00225D37" w:rsidRDefault="00FB5184" w:rsidP="006A418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4C407A05" w14:textId="77777777" w:rsidR="00FB5184" w:rsidRPr="00225D37" w:rsidRDefault="00FB5184" w:rsidP="006A418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6095E9DB" w14:textId="77777777" w:rsidR="00FB5184" w:rsidRPr="00225D37" w:rsidRDefault="00FB5184" w:rsidP="006A418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723960CE" w14:textId="77777777" w:rsidR="00FB5184" w:rsidRPr="00225D37" w:rsidRDefault="00FB5184" w:rsidP="006A418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1E43AE68" w14:textId="77777777" w:rsidR="00FB5184" w:rsidRPr="00225D37" w:rsidRDefault="00FB5184" w:rsidP="006A418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25869118" w14:textId="77777777" w:rsidR="00FB5184" w:rsidRPr="00225D37" w:rsidRDefault="00FB5184" w:rsidP="006A4182">
            <w:pPr>
              <w:jc w:val="center"/>
              <w:rPr>
                <w:rFonts w:eastAsia="Times New Roman"/>
                <w:sz w:val="22"/>
                <w:szCs w:val="22"/>
              </w:rPr>
            </w:pPr>
            <w:r>
              <w:rPr>
                <w:rFonts w:eastAsia="Times New Roman"/>
                <w:sz w:val="22"/>
                <w:szCs w:val="22"/>
              </w:rPr>
              <w:t>0.36</w:t>
            </w:r>
          </w:p>
        </w:tc>
      </w:tr>
      <w:tr w:rsidR="00FB5184" w14:paraId="1DD7F25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5A16A3A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3191D82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431DFB67"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704270D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FEFBA74"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6AD0BF97"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655300AF" w14:textId="77777777" w:rsidR="00FB5184" w:rsidRPr="00225D37" w:rsidRDefault="00FB5184" w:rsidP="006A418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3C4E2B17" w14:textId="77777777" w:rsidR="00FB5184" w:rsidRPr="00225D37" w:rsidRDefault="00FB5184" w:rsidP="006A4182">
            <w:pPr>
              <w:jc w:val="center"/>
              <w:rPr>
                <w:rFonts w:eastAsia="Times New Roman"/>
                <w:sz w:val="22"/>
                <w:szCs w:val="22"/>
              </w:rPr>
            </w:pPr>
            <w:r>
              <w:rPr>
                <w:rFonts w:eastAsia="Times New Roman"/>
                <w:sz w:val="22"/>
                <w:szCs w:val="22"/>
              </w:rPr>
              <w:t>1.31</w:t>
            </w:r>
          </w:p>
        </w:tc>
      </w:tr>
      <w:tr w:rsidR="00FB5184" w14:paraId="04991E3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0077C28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0D6F6CC0"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6ABA6D8" w14:textId="77777777" w:rsidR="00FB5184" w:rsidRPr="00225D37" w:rsidRDefault="00FB5184" w:rsidP="006A418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022C6814" w14:textId="77777777" w:rsidR="00FB5184" w:rsidRPr="00225D37" w:rsidRDefault="00FB5184" w:rsidP="006A418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7CA17A8D" w14:textId="77777777" w:rsidR="00FB5184" w:rsidRPr="00225D37" w:rsidRDefault="00FB5184" w:rsidP="006A418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59E76D05" w14:textId="77777777" w:rsidR="00FB5184" w:rsidRPr="00225D37" w:rsidRDefault="00FB5184" w:rsidP="006A418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1E4E4072" w14:textId="77777777" w:rsidR="00FB5184" w:rsidRPr="00225D37" w:rsidRDefault="00FB5184" w:rsidP="006A418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3B0B10E8" w14:textId="77777777" w:rsidR="00FB5184" w:rsidRPr="00225D37" w:rsidRDefault="00FB5184" w:rsidP="006A418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329476AA" w14:textId="77777777" w:rsidR="00FB5184" w:rsidRPr="00225D37" w:rsidRDefault="00FB5184" w:rsidP="006A4182">
            <w:pPr>
              <w:jc w:val="center"/>
              <w:rPr>
                <w:rFonts w:eastAsia="Times New Roman"/>
                <w:sz w:val="22"/>
                <w:szCs w:val="22"/>
              </w:rPr>
            </w:pPr>
            <w:r>
              <w:rPr>
                <w:rFonts w:eastAsia="Times New Roman"/>
                <w:sz w:val="22"/>
                <w:szCs w:val="22"/>
              </w:rPr>
              <w:t>5.58</w:t>
            </w:r>
          </w:p>
        </w:tc>
      </w:tr>
      <w:tr w:rsidR="00FB5184" w14:paraId="5B4E7924" w14:textId="77777777" w:rsidTr="006A4182">
        <w:trPr>
          <w:jc w:val="center"/>
        </w:trPr>
        <w:tc>
          <w:tcPr>
            <w:tcW w:w="1410" w:type="dxa"/>
            <w:vMerge/>
            <w:tcBorders>
              <w:left w:val="single" w:sz="24" w:space="0" w:color="auto"/>
              <w:right w:val="single" w:sz="24" w:space="0" w:color="auto"/>
            </w:tcBorders>
            <w:vAlign w:val="center"/>
          </w:tcPr>
          <w:p w14:paraId="01280DC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A45151"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2D09713" w14:textId="77777777" w:rsidR="00FB5184" w:rsidRPr="00225D37" w:rsidRDefault="00FB5184" w:rsidP="006A4182">
            <w:pPr>
              <w:jc w:val="center"/>
              <w:rPr>
                <w:rFonts w:eastAsia="Times New Roman"/>
                <w:sz w:val="22"/>
                <w:szCs w:val="22"/>
              </w:rPr>
            </w:pPr>
            <w:r>
              <w:rPr>
                <w:rFonts w:eastAsia="Times New Roman"/>
                <w:sz w:val="22"/>
                <w:szCs w:val="22"/>
              </w:rPr>
              <w:t>146</w:t>
            </w:r>
          </w:p>
        </w:tc>
        <w:tc>
          <w:tcPr>
            <w:tcW w:w="920" w:type="dxa"/>
            <w:vAlign w:val="center"/>
          </w:tcPr>
          <w:p w14:paraId="274082A7" w14:textId="77777777" w:rsidR="00FB5184" w:rsidRPr="00225D37" w:rsidRDefault="00FB5184" w:rsidP="006A4182">
            <w:pPr>
              <w:jc w:val="center"/>
              <w:rPr>
                <w:rFonts w:eastAsia="Times New Roman"/>
                <w:sz w:val="22"/>
                <w:szCs w:val="22"/>
              </w:rPr>
            </w:pPr>
            <w:r>
              <w:rPr>
                <w:rFonts w:eastAsia="Times New Roman"/>
                <w:sz w:val="22"/>
                <w:szCs w:val="22"/>
              </w:rPr>
              <w:t>198</w:t>
            </w:r>
          </w:p>
        </w:tc>
        <w:tc>
          <w:tcPr>
            <w:tcW w:w="990" w:type="dxa"/>
            <w:vAlign w:val="center"/>
          </w:tcPr>
          <w:p w14:paraId="70E116D5"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900" w:type="dxa"/>
            <w:vAlign w:val="center"/>
          </w:tcPr>
          <w:p w14:paraId="0635E53D" w14:textId="77777777" w:rsidR="00FB5184" w:rsidRPr="00225D37" w:rsidRDefault="00FB5184" w:rsidP="006A418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5CA81260" w14:textId="77777777" w:rsidR="00FB5184" w:rsidRPr="00225D37" w:rsidRDefault="00FB5184" w:rsidP="006A418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36D5D613" w14:textId="77777777" w:rsidR="00FB5184" w:rsidRPr="00225D37" w:rsidRDefault="00FB5184" w:rsidP="006A418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448271A4" w14:textId="77777777" w:rsidR="00FB5184" w:rsidRPr="00225D37" w:rsidRDefault="00FB5184" w:rsidP="006A4182">
            <w:pPr>
              <w:jc w:val="center"/>
              <w:rPr>
                <w:rFonts w:eastAsia="Times New Roman"/>
                <w:sz w:val="22"/>
                <w:szCs w:val="22"/>
              </w:rPr>
            </w:pPr>
            <w:r>
              <w:rPr>
                <w:rFonts w:eastAsia="Times New Roman"/>
                <w:sz w:val="22"/>
                <w:szCs w:val="22"/>
              </w:rPr>
              <w:t>13.04</w:t>
            </w:r>
          </w:p>
        </w:tc>
      </w:tr>
      <w:tr w:rsidR="00FB5184" w14:paraId="602BE86F" w14:textId="77777777" w:rsidTr="006A4182">
        <w:trPr>
          <w:jc w:val="center"/>
        </w:trPr>
        <w:tc>
          <w:tcPr>
            <w:tcW w:w="1410" w:type="dxa"/>
            <w:vMerge/>
            <w:tcBorders>
              <w:left w:val="single" w:sz="24" w:space="0" w:color="auto"/>
              <w:right w:val="single" w:sz="24" w:space="0" w:color="auto"/>
            </w:tcBorders>
            <w:vAlign w:val="center"/>
          </w:tcPr>
          <w:p w14:paraId="6C8A4EB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0FBA1B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2078E43F" w14:textId="77777777" w:rsidR="00FB5184" w:rsidRPr="00225D37" w:rsidRDefault="00FB5184" w:rsidP="006A4182">
            <w:pPr>
              <w:jc w:val="center"/>
              <w:rPr>
                <w:rFonts w:eastAsia="Times New Roman"/>
                <w:sz w:val="22"/>
                <w:szCs w:val="22"/>
              </w:rPr>
            </w:pPr>
            <w:r>
              <w:rPr>
                <w:rFonts w:eastAsia="Times New Roman"/>
                <w:sz w:val="22"/>
                <w:szCs w:val="22"/>
              </w:rPr>
              <w:t>184</w:t>
            </w:r>
          </w:p>
        </w:tc>
        <w:tc>
          <w:tcPr>
            <w:tcW w:w="920" w:type="dxa"/>
            <w:vAlign w:val="center"/>
          </w:tcPr>
          <w:p w14:paraId="58D8FFC7" w14:textId="77777777" w:rsidR="00FB5184" w:rsidRPr="00225D37" w:rsidRDefault="00FB5184" w:rsidP="006A4182">
            <w:pPr>
              <w:jc w:val="center"/>
              <w:rPr>
                <w:rFonts w:eastAsia="Times New Roman"/>
                <w:sz w:val="22"/>
                <w:szCs w:val="22"/>
              </w:rPr>
            </w:pPr>
            <w:r>
              <w:rPr>
                <w:rFonts w:eastAsia="Times New Roman"/>
                <w:sz w:val="22"/>
                <w:szCs w:val="22"/>
              </w:rPr>
              <w:t>239</w:t>
            </w:r>
          </w:p>
        </w:tc>
        <w:tc>
          <w:tcPr>
            <w:tcW w:w="990" w:type="dxa"/>
            <w:vAlign w:val="center"/>
          </w:tcPr>
          <w:p w14:paraId="17D96CA8" w14:textId="77777777" w:rsidR="00FB5184" w:rsidRPr="00225D37" w:rsidRDefault="00FB5184" w:rsidP="006A4182">
            <w:pPr>
              <w:jc w:val="center"/>
              <w:rPr>
                <w:rFonts w:eastAsia="Times New Roman"/>
                <w:sz w:val="22"/>
                <w:szCs w:val="22"/>
              </w:rPr>
            </w:pPr>
            <w:r>
              <w:rPr>
                <w:rFonts w:eastAsia="Times New Roman"/>
                <w:sz w:val="22"/>
                <w:szCs w:val="22"/>
              </w:rPr>
              <w:t>201</w:t>
            </w:r>
          </w:p>
        </w:tc>
        <w:tc>
          <w:tcPr>
            <w:tcW w:w="900" w:type="dxa"/>
            <w:vAlign w:val="center"/>
          </w:tcPr>
          <w:p w14:paraId="0B2A2A13" w14:textId="77777777" w:rsidR="00FB5184" w:rsidRPr="00225D37" w:rsidRDefault="00FB5184" w:rsidP="006A418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6B9CC17D" w14:textId="77777777" w:rsidR="00FB5184" w:rsidRPr="00225D37" w:rsidRDefault="00FB5184" w:rsidP="006A418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77B7C727" w14:textId="77777777" w:rsidR="00FB5184" w:rsidRPr="00225D37" w:rsidRDefault="00FB5184" w:rsidP="006A418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60600EFD" w14:textId="77777777" w:rsidR="00FB5184" w:rsidRPr="00225D37" w:rsidRDefault="00FB5184" w:rsidP="006A4182">
            <w:pPr>
              <w:jc w:val="center"/>
              <w:rPr>
                <w:rFonts w:eastAsia="Times New Roman"/>
                <w:sz w:val="22"/>
                <w:szCs w:val="22"/>
              </w:rPr>
            </w:pPr>
            <w:r>
              <w:rPr>
                <w:rFonts w:eastAsia="Times New Roman"/>
                <w:sz w:val="22"/>
                <w:szCs w:val="22"/>
              </w:rPr>
              <w:t>12.53</w:t>
            </w:r>
          </w:p>
        </w:tc>
      </w:tr>
      <w:tr w:rsidR="00FB5184" w14:paraId="4AA81A11" w14:textId="77777777" w:rsidTr="006A4182">
        <w:trPr>
          <w:jc w:val="center"/>
        </w:trPr>
        <w:tc>
          <w:tcPr>
            <w:tcW w:w="1410" w:type="dxa"/>
            <w:vMerge/>
            <w:tcBorders>
              <w:left w:val="single" w:sz="24" w:space="0" w:color="auto"/>
              <w:right w:val="single" w:sz="24" w:space="0" w:color="auto"/>
            </w:tcBorders>
            <w:vAlign w:val="center"/>
          </w:tcPr>
          <w:p w14:paraId="0F80D31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C2E5731"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8D3E417" w14:textId="77777777" w:rsidR="00FB5184" w:rsidRPr="00225D37" w:rsidRDefault="00FB5184" w:rsidP="006A4182">
            <w:pPr>
              <w:jc w:val="center"/>
              <w:rPr>
                <w:rFonts w:eastAsia="Times New Roman"/>
                <w:sz w:val="22"/>
                <w:szCs w:val="22"/>
              </w:rPr>
            </w:pPr>
            <w:r>
              <w:rPr>
                <w:rFonts w:eastAsia="Times New Roman"/>
                <w:sz w:val="22"/>
                <w:szCs w:val="22"/>
              </w:rPr>
              <w:t>229</w:t>
            </w:r>
          </w:p>
        </w:tc>
        <w:tc>
          <w:tcPr>
            <w:tcW w:w="920" w:type="dxa"/>
            <w:vAlign w:val="center"/>
          </w:tcPr>
          <w:p w14:paraId="73E238C5" w14:textId="77777777" w:rsidR="00FB5184" w:rsidRPr="00225D37" w:rsidRDefault="00FB5184" w:rsidP="006A4182">
            <w:pPr>
              <w:jc w:val="center"/>
              <w:rPr>
                <w:rFonts w:eastAsia="Times New Roman"/>
                <w:sz w:val="22"/>
                <w:szCs w:val="22"/>
              </w:rPr>
            </w:pPr>
            <w:r>
              <w:rPr>
                <w:rFonts w:eastAsia="Times New Roman"/>
                <w:sz w:val="22"/>
                <w:szCs w:val="22"/>
              </w:rPr>
              <w:t>235</w:t>
            </w:r>
          </w:p>
        </w:tc>
        <w:tc>
          <w:tcPr>
            <w:tcW w:w="990" w:type="dxa"/>
            <w:vAlign w:val="center"/>
          </w:tcPr>
          <w:p w14:paraId="48A8C57E" w14:textId="77777777" w:rsidR="00FB5184" w:rsidRPr="00225D37" w:rsidRDefault="00FB5184" w:rsidP="006A4182">
            <w:pPr>
              <w:jc w:val="center"/>
              <w:rPr>
                <w:rFonts w:eastAsia="Times New Roman"/>
                <w:sz w:val="22"/>
                <w:szCs w:val="22"/>
              </w:rPr>
            </w:pPr>
            <w:r>
              <w:rPr>
                <w:rFonts w:eastAsia="Times New Roman"/>
                <w:sz w:val="22"/>
                <w:szCs w:val="22"/>
              </w:rPr>
              <w:t>210</w:t>
            </w:r>
          </w:p>
        </w:tc>
        <w:tc>
          <w:tcPr>
            <w:tcW w:w="900" w:type="dxa"/>
            <w:vAlign w:val="center"/>
          </w:tcPr>
          <w:p w14:paraId="0DAD4A38" w14:textId="77777777" w:rsidR="00FB5184" w:rsidRPr="00225D37" w:rsidRDefault="00FB5184" w:rsidP="006A418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4C04F8D8"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75CB60A4" w14:textId="77777777" w:rsidR="00FB5184" w:rsidRPr="00225D37" w:rsidRDefault="00FB5184" w:rsidP="006A418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16475C2E" w14:textId="77777777" w:rsidR="00FB5184" w:rsidRPr="00225D37" w:rsidRDefault="00FB5184" w:rsidP="006A4182">
            <w:pPr>
              <w:jc w:val="center"/>
              <w:rPr>
                <w:rFonts w:eastAsia="Times New Roman"/>
                <w:sz w:val="22"/>
                <w:szCs w:val="22"/>
              </w:rPr>
            </w:pPr>
            <w:r>
              <w:rPr>
                <w:rFonts w:eastAsia="Times New Roman"/>
                <w:sz w:val="22"/>
                <w:szCs w:val="22"/>
              </w:rPr>
              <w:t>10.93</w:t>
            </w:r>
          </w:p>
        </w:tc>
      </w:tr>
      <w:tr w:rsidR="00FB5184" w14:paraId="7DE46884" w14:textId="77777777" w:rsidTr="006A4182">
        <w:trPr>
          <w:jc w:val="center"/>
        </w:trPr>
        <w:tc>
          <w:tcPr>
            <w:tcW w:w="1410" w:type="dxa"/>
            <w:vMerge/>
            <w:tcBorders>
              <w:left w:val="single" w:sz="24" w:space="0" w:color="auto"/>
              <w:right w:val="single" w:sz="24" w:space="0" w:color="auto"/>
            </w:tcBorders>
            <w:vAlign w:val="center"/>
          </w:tcPr>
          <w:p w14:paraId="2DFCD15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6F80EA2"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05564BC0" w14:textId="77777777" w:rsidR="00FB5184" w:rsidRPr="00225D37" w:rsidRDefault="00FB5184" w:rsidP="006A4182">
            <w:pPr>
              <w:jc w:val="center"/>
              <w:rPr>
                <w:rFonts w:eastAsia="Times New Roman"/>
                <w:sz w:val="22"/>
                <w:szCs w:val="22"/>
              </w:rPr>
            </w:pPr>
            <w:r>
              <w:rPr>
                <w:rFonts w:eastAsia="Times New Roman"/>
                <w:sz w:val="22"/>
                <w:szCs w:val="22"/>
              </w:rPr>
              <w:t>283</w:t>
            </w:r>
          </w:p>
        </w:tc>
        <w:tc>
          <w:tcPr>
            <w:tcW w:w="920" w:type="dxa"/>
            <w:vAlign w:val="center"/>
          </w:tcPr>
          <w:p w14:paraId="5AA4B1A1" w14:textId="77777777" w:rsidR="00FB5184" w:rsidRPr="00225D37" w:rsidRDefault="00FB5184" w:rsidP="006A4182">
            <w:pPr>
              <w:jc w:val="center"/>
              <w:rPr>
                <w:rFonts w:eastAsia="Times New Roman"/>
                <w:sz w:val="22"/>
                <w:szCs w:val="22"/>
              </w:rPr>
            </w:pPr>
            <w:r>
              <w:rPr>
                <w:rFonts w:eastAsia="Times New Roman"/>
                <w:sz w:val="22"/>
                <w:szCs w:val="22"/>
              </w:rPr>
              <w:t>265</w:t>
            </w:r>
          </w:p>
        </w:tc>
        <w:tc>
          <w:tcPr>
            <w:tcW w:w="990" w:type="dxa"/>
            <w:vAlign w:val="center"/>
          </w:tcPr>
          <w:p w14:paraId="7B3F661F" w14:textId="77777777" w:rsidR="00FB5184" w:rsidRPr="00225D37" w:rsidRDefault="00FB5184" w:rsidP="006A4182">
            <w:pPr>
              <w:jc w:val="center"/>
              <w:rPr>
                <w:rFonts w:eastAsia="Times New Roman"/>
                <w:sz w:val="22"/>
                <w:szCs w:val="22"/>
              </w:rPr>
            </w:pPr>
            <w:r>
              <w:rPr>
                <w:rFonts w:eastAsia="Times New Roman"/>
                <w:sz w:val="22"/>
                <w:szCs w:val="22"/>
              </w:rPr>
              <w:t>244</w:t>
            </w:r>
          </w:p>
        </w:tc>
        <w:tc>
          <w:tcPr>
            <w:tcW w:w="900" w:type="dxa"/>
            <w:vAlign w:val="center"/>
          </w:tcPr>
          <w:p w14:paraId="4A3D9E09" w14:textId="77777777" w:rsidR="00FB5184" w:rsidRPr="00225D37" w:rsidRDefault="00FB5184" w:rsidP="006A418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38E492F7" w14:textId="77777777" w:rsidR="00FB5184" w:rsidRPr="00225D37" w:rsidRDefault="00FB5184" w:rsidP="006A418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33E6E373" w14:textId="77777777" w:rsidR="00FB5184" w:rsidRPr="00225D37" w:rsidRDefault="00FB5184" w:rsidP="006A418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3BB084D3" w14:textId="77777777" w:rsidR="00FB5184" w:rsidRPr="00225D37" w:rsidRDefault="00FB5184" w:rsidP="006A4182">
            <w:pPr>
              <w:jc w:val="center"/>
              <w:rPr>
                <w:rFonts w:eastAsia="Times New Roman"/>
                <w:sz w:val="22"/>
                <w:szCs w:val="22"/>
              </w:rPr>
            </w:pPr>
            <w:r>
              <w:rPr>
                <w:rFonts w:eastAsia="Times New Roman"/>
                <w:sz w:val="22"/>
                <w:szCs w:val="22"/>
              </w:rPr>
              <w:t>9.74</w:t>
            </w:r>
          </w:p>
        </w:tc>
      </w:tr>
      <w:tr w:rsidR="00FB5184" w14:paraId="5A68DBEE" w14:textId="77777777" w:rsidTr="006A4182">
        <w:trPr>
          <w:jc w:val="center"/>
        </w:trPr>
        <w:tc>
          <w:tcPr>
            <w:tcW w:w="1410" w:type="dxa"/>
            <w:vMerge/>
            <w:tcBorders>
              <w:left w:val="single" w:sz="24" w:space="0" w:color="auto"/>
              <w:right w:val="single" w:sz="24" w:space="0" w:color="auto"/>
            </w:tcBorders>
            <w:vAlign w:val="center"/>
          </w:tcPr>
          <w:p w14:paraId="3E8A964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B4D5AC"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5760F2F" w14:textId="77777777" w:rsidR="00FB5184" w:rsidRPr="00225D37" w:rsidRDefault="00FB5184" w:rsidP="006A4182">
            <w:pPr>
              <w:jc w:val="center"/>
              <w:rPr>
                <w:rFonts w:eastAsia="Times New Roman"/>
                <w:sz w:val="22"/>
                <w:szCs w:val="22"/>
              </w:rPr>
            </w:pPr>
            <w:r>
              <w:rPr>
                <w:rFonts w:eastAsia="Times New Roman"/>
                <w:sz w:val="22"/>
                <w:szCs w:val="22"/>
              </w:rPr>
              <w:t>335</w:t>
            </w:r>
          </w:p>
        </w:tc>
        <w:tc>
          <w:tcPr>
            <w:tcW w:w="920" w:type="dxa"/>
            <w:vAlign w:val="center"/>
          </w:tcPr>
          <w:p w14:paraId="7D3166E5" w14:textId="77777777" w:rsidR="00FB5184" w:rsidRPr="00225D37" w:rsidRDefault="00FB5184" w:rsidP="006A4182">
            <w:pPr>
              <w:jc w:val="center"/>
              <w:rPr>
                <w:rFonts w:eastAsia="Times New Roman"/>
                <w:sz w:val="22"/>
                <w:szCs w:val="22"/>
              </w:rPr>
            </w:pPr>
            <w:r>
              <w:rPr>
                <w:rFonts w:eastAsia="Times New Roman"/>
                <w:sz w:val="22"/>
                <w:szCs w:val="22"/>
              </w:rPr>
              <w:t>333</w:t>
            </w:r>
          </w:p>
        </w:tc>
        <w:tc>
          <w:tcPr>
            <w:tcW w:w="990" w:type="dxa"/>
            <w:vAlign w:val="center"/>
          </w:tcPr>
          <w:p w14:paraId="6B4563D0" w14:textId="77777777" w:rsidR="00FB5184" w:rsidRPr="00225D37" w:rsidRDefault="00FB5184" w:rsidP="006A4182">
            <w:pPr>
              <w:jc w:val="center"/>
              <w:rPr>
                <w:rFonts w:eastAsia="Times New Roman"/>
                <w:sz w:val="22"/>
                <w:szCs w:val="22"/>
              </w:rPr>
            </w:pPr>
            <w:r>
              <w:rPr>
                <w:rFonts w:eastAsia="Times New Roman"/>
                <w:sz w:val="22"/>
                <w:szCs w:val="22"/>
              </w:rPr>
              <w:t>301</w:t>
            </w:r>
          </w:p>
        </w:tc>
        <w:tc>
          <w:tcPr>
            <w:tcW w:w="900" w:type="dxa"/>
            <w:vAlign w:val="center"/>
          </w:tcPr>
          <w:p w14:paraId="60130FE2" w14:textId="77777777" w:rsidR="00FB5184" w:rsidRPr="00225D37" w:rsidRDefault="00FB5184" w:rsidP="006A418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56552B8A" w14:textId="77777777" w:rsidR="00FB5184" w:rsidRPr="00225D37" w:rsidRDefault="00FB5184" w:rsidP="006A418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1C743031" w14:textId="77777777" w:rsidR="00FB5184" w:rsidRPr="00225D37" w:rsidRDefault="00FB5184" w:rsidP="006A418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30698039" w14:textId="77777777" w:rsidR="00FB5184" w:rsidRPr="00225D37" w:rsidRDefault="00FB5184" w:rsidP="006A4182">
            <w:pPr>
              <w:jc w:val="center"/>
              <w:rPr>
                <w:rFonts w:eastAsia="Times New Roman"/>
                <w:sz w:val="22"/>
                <w:szCs w:val="22"/>
              </w:rPr>
            </w:pPr>
            <w:r>
              <w:rPr>
                <w:rFonts w:eastAsia="Times New Roman"/>
                <w:sz w:val="22"/>
                <w:szCs w:val="22"/>
              </w:rPr>
              <w:t>12.41</w:t>
            </w:r>
          </w:p>
        </w:tc>
      </w:tr>
      <w:tr w:rsidR="00FB5184" w14:paraId="67214C26" w14:textId="77777777" w:rsidTr="006A4182">
        <w:trPr>
          <w:jc w:val="center"/>
        </w:trPr>
        <w:tc>
          <w:tcPr>
            <w:tcW w:w="1410" w:type="dxa"/>
            <w:vMerge/>
            <w:tcBorders>
              <w:left w:val="single" w:sz="24" w:space="0" w:color="auto"/>
              <w:right w:val="single" w:sz="24" w:space="0" w:color="auto"/>
            </w:tcBorders>
            <w:vAlign w:val="center"/>
          </w:tcPr>
          <w:p w14:paraId="03CA0F6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9BDC95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E30B05" w14:textId="77777777" w:rsidR="00FB5184" w:rsidRPr="00225D37" w:rsidRDefault="00FB5184" w:rsidP="006A4182">
            <w:pPr>
              <w:jc w:val="center"/>
              <w:rPr>
                <w:rFonts w:eastAsia="Times New Roman"/>
                <w:sz w:val="22"/>
                <w:szCs w:val="22"/>
              </w:rPr>
            </w:pPr>
            <w:r>
              <w:rPr>
                <w:rFonts w:eastAsia="Times New Roman"/>
                <w:sz w:val="22"/>
                <w:szCs w:val="22"/>
              </w:rPr>
              <w:t>355</w:t>
            </w:r>
          </w:p>
        </w:tc>
        <w:tc>
          <w:tcPr>
            <w:tcW w:w="920" w:type="dxa"/>
            <w:vAlign w:val="center"/>
          </w:tcPr>
          <w:p w14:paraId="212A79A3"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75892C3E" w14:textId="77777777" w:rsidR="00FB5184" w:rsidRPr="00225D37" w:rsidRDefault="00FB5184" w:rsidP="006A4182">
            <w:pPr>
              <w:jc w:val="center"/>
              <w:rPr>
                <w:rFonts w:eastAsia="Times New Roman"/>
                <w:sz w:val="22"/>
                <w:szCs w:val="22"/>
              </w:rPr>
            </w:pPr>
            <w:r>
              <w:rPr>
                <w:rFonts w:eastAsia="Times New Roman"/>
                <w:sz w:val="22"/>
                <w:szCs w:val="22"/>
              </w:rPr>
              <w:t>302</w:t>
            </w:r>
          </w:p>
        </w:tc>
        <w:tc>
          <w:tcPr>
            <w:tcW w:w="900" w:type="dxa"/>
            <w:vAlign w:val="center"/>
          </w:tcPr>
          <w:p w14:paraId="2A733D8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220CFF33" w14:textId="77777777" w:rsidR="00FB5184" w:rsidRPr="00225D37" w:rsidRDefault="00FB5184" w:rsidP="006A418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67A70B1C" w14:textId="77777777" w:rsidR="00FB5184" w:rsidRPr="00225D37" w:rsidRDefault="00FB5184" w:rsidP="006A418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0E622B3C" w14:textId="77777777" w:rsidR="00FB5184" w:rsidRPr="00225D37" w:rsidRDefault="00FB5184" w:rsidP="006A4182">
            <w:pPr>
              <w:jc w:val="center"/>
              <w:rPr>
                <w:rFonts w:eastAsia="Times New Roman"/>
                <w:sz w:val="22"/>
                <w:szCs w:val="22"/>
              </w:rPr>
            </w:pPr>
            <w:r>
              <w:rPr>
                <w:rFonts w:eastAsia="Times New Roman"/>
                <w:sz w:val="22"/>
                <w:szCs w:val="22"/>
              </w:rPr>
              <w:t>15.31</w:t>
            </w:r>
          </w:p>
        </w:tc>
      </w:tr>
      <w:tr w:rsidR="00FB5184" w14:paraId="0B1C4A5E" w14:textId="77777777" w:rsidTr="006A4182">
        <w:trPr>
          <w:jc w:val="center"/>
        </w:trPr>
        <w:tc>
          <w:tcPr>
            <w:tcW w:w="1410" w:type="dxa"/>
            <w:vMerge/>
            <w:tcBorders>
              <w:left w:val="single" w:sz="24" w:space="0" w:color="auto"/>
              <w:right w:val="single" w:sz="24" w:space="0" w:color="auto"/>
            </w:tcBorders>
            <w:vAlign w:val="center"/>
          </w:tcPr>
          <w:p w14:paraId="0373463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5981D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CD741D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0904BCA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15C52DD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487BE07A"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35F869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2BAC8F0"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22BB6B9E" w14:textId="77777777" w:rsidR="00FB5184" w:rsidRPr="00225D37" w:rsidRDefault="00FB5184" w:rsidP="006A4182">
            <w:pPr>
              <w:jc w:val="center"/>
              <w:rPr>
                <w:rFonts w:eastAsia="Times New Roman"/>
                <w:sz w:val="22"/>
                <w:szCs w:val="22"/>
              </w:rPr>
            </w:pPr>
            <w:r>
              <w:rPr>
                <w:rFonts w:eastAsia="Times New Roman"/>
                <w:sz w:val="22"/>
                <w:szCs w:val="22"/>
              </w:rPr>
              <w:t>-</w:t>
            </w:r>
          </w:p>
        </w:tc>
      </w:tr>
      <w:tr w:rsidR="00FB5184" w14:paraId="38EFCA92"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575DB3F1"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0CCFC71"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12FD575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1C0D5C3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47982E48"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4345ABF"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8A1C0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619BF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3AA579D" w14:textId="77777777" w:rsidR="00FB5184" w:rsidRPr="00225D37" w:rsidRDefault="00FB5184" w:rsidP="006A4182">
            <w:pPr>
              <w:jc w:val="center"/>
              <w:rPr>
                <w:rFonts w:eastAsia="Times New Roman"/>
                <w:sz w:val="22"/>
                <w:szCs w:val="22"/>
              </w:rPr>
            </w:pPr>
            <w:r>
              <w:rPr>
                <w:rFonts w:eastAsia="Times New Roman"/>
                <w:sz w:val="22"/>
                <w:szCs w:val="22"/>
              </w:rPr>
              <w:t>-</w:t>
            </w:r>
          </w:p>
        </w:tc>
      </w:tr>
    </w:tbl>
    <w:p w14:paraId="623B2724" w14:textId="4B26E3C5"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.3</w:t>
      </w:r>
      <w:r>
        <w:rPr>
          <w:rFonts w:eastAsia="Times New Roman"/>
          <w:sz w:val="22"/>
          <w:szCs w:val="22"/>
        </w:rPr>
        <w:t>: 5-10%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7F2BB7D"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25983B2"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F1E018F"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D2E7FC7"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BE8AAF1"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4E6DA82C"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760F7F6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4B968554"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885C04E"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E2F538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A4C1DB"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3ADB79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A69DFB2"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AB78B73" w14:textId="77777777" w:rsidR="00FB5184" w:rsidRDefault="00FB5184" w:rsidP="006A4182">
            <w:pPr>
              <w:jc w:val="center"/>
              <w:rPr>
                <w:rFonts w:eastAsia="Times New Roman"/>
                <w:b/>
                <w:sz w:val="22"/>
                <w:szCs w:val="22"/>
              </w:rPr>
            </w:pPr>
          </w:p>
        </w:tc>
      </w:tr>
      <w:tr w:rsidR="00FB5184" w14:paraId="20420DC8"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FD98151"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42D864" w14:textId="77777777" w:rsidR="00FB5184" w:rsidRPr="00A65F7C" w:rsidRDefault="00FB5184" w:rsidP="006A418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3D74579C" w14:textId="77777777" w:rsidR="00FB5184" w:rsidRPr="00A65F7C" w:rsidRDefault="00FB5184" w:rsidP="006A418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3351C900" w14:textId="77777777" w:rsidR="00FB5184" w:rsidRPr="00A65F7C" w:rsidRDefault="00FB5184" w:rsidP="006A418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398C9DB" w14:textId="77777777" w:rsidR="00FB5184" w:rsidRPr="00A65F7C" w:rsidRDefault="00FB5184" w:rsidP="006A418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7784D3FC" w14:textId="77777777" w:rsidR="00FB5184" w:rsidRPr="00A65F7C" w:rsidRDefault="00FB5184" w:rsidP="006A418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DC56D4C" w14:textId="77777777" w:rsidR="00FB5184" w:rsidRPr="00A65F7C" w:rsidRDefault="00FB5184" w:rsidP="006A418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59FED519" w14:textId="77777777" w:rsidR="00FB5184" w:rsidRPr="00A65F7C" w:rsidRDefault="00FB5184" w:rsidP="006A4182">
            <w:pPr>
              <w:jc w:val="center"/>
              <w:rPr>
                <w:rFonts w:eastAsia="Times New Roman"/>
                <w:sz w:val="22"/>
                <w:szCs w:val="22"/>
              </w:rPr>
            </w:pPr>
            <w:r>
              <w:rPr>
                <w:rFonts w:eastAsia="Times New Roman"/>
                <w:sz w:val="22"/>
                <w:szCs w:val="22"/>
              </w:rPr>
              <w:t>0.45</w:t>
            </w:r>
          </w:p>
        </w:tc>
      </w:tr>
      <w:tr w:rsidR="00FB5184" w14:paraId="736426E4"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1176223"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191CA033"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7A3A82F0"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31BE3D28"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A3CE6B2"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3D6B1939"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50B38263" w14:textId="77777777" w:rsidR="00FB5184" w:rsidRPr="00A65F7C" w:rsidRDefault="00FB5184" w:rsidP="006A418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119DF246" w14:textId="77777777" w:rsidR="00FB5184" w:rsidRPr="00A65F7C" w:rsidRDefault="00FB5184" w:rsidP="006A4182">
            <w:pPr>
              <w:jc w:val="center"/>
              <w:rPr>
                <w:rFonts w:eastAsia="Times New Roman"/>
                <w:sz w:val="22"/>
                <w:szCs w:val="22"/>
              </w:rPr>
            </w:pPr>
            <w:r>
              <w:rPr>
                <w:rFonts w:eastAsia="Times New Roman"/>
                <w:sz w:val="22"/>
                <w:szCs w:val="22"/>
              </w:rPr>
              <w:t>1.31</w:t>
            </w:r>
          </w:p>
        </w:tc>
      </w:tr>
      <w:tr w:rsidR="00FB5184" w14:paraId="38CDF89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6434F342"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5E6523AF"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916E250" w14:textId="77777777" w:rsidR="00FB5184" w:rsidRPr="00A65F7C" w:rsidRDefault="00FB5184" w:rsidP="006A418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2DF50CED" w14:textId="77777777" w:rsidR="00FB5184" w:rsidRPr="00A65F7C" w:rsidRDefault="00FB5184" w:rsidP="006A418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2CFDAF39" w14:textId="77777777" w:rsidR="00FB5184" w:rsidRPr="00A65F7C" w:rsidRDefault="00FB5184" w:rsidP="006A418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1B37F05B"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4C0C93F2"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1994904B" w14:textId="77777777" w:rsidR="00FB5184" w:rsidRPr="00A65F7C" w:rsidRDefault="00FB5184" w:rsidP="006A418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73705DDE" w14:textId="77777777" w:rsidR="00FB5184" w:rsidRPr="00A65F7C" w:rsidRDefault="00FB5184" w:rsidP="006A4182">
            <w:pPr>
              <w:jc w:val="center"/>
              <w:rPr>
                <w:rFonts w:eastAsia="Times New Roman"/>
                <w:sz w:val="22"/>
                <w:szCs w:val="22"/>
              </w:rPr>
            </w:pPr>
            <w:r>
              <w:rPr>
                <w:rFonts w:eastAsia="Times New Roman"/>
                <w:sz w:val="22"/>
                <w:szCs w:val="22"/>
              </w:rPr>
              <w:t>3.03</w:t>
            </w:r>
          </w:p>
        </w:tc>
      </w:tr>
      <w:tr w:rsidR="00FB5184" w14:paraId="76A1F60E" w14:textId="77777777" w:rsidTr="006A4182">
        <w:trPr>
          <w:jc w:val="center"/>
        </w:trPr>
        <w:tc>
          <w:tcPr>
            <w:tcW w:w="1410" w:type="dxa"/>
            <w:vMerge/>
            <w:tcBorders>
              <w:left w:val="single" w:sz="24" w:space="0" w:color="auto"/>
              <w:right w:val="single" w:sz="24" w:space="0" w:color="auto"/>
            </w:tcBorders>
            <w:vAlign w:val="center"/>
          </w:tcPr>
          <w:p w14:paraId="50C5DAA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162C5F6"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5514129" w14:textId="77777777" w:rsidR="00FB5184" w:rsidRPr="00A65F7C" w:rsidRDefault="00FB5184" w:rsidP="006A4182">
            <w:pPr>
              <w:jc w:val="center"/>
              <w:rPr>
                <w:rFonts w:eastAsia="Times New Roman"/>
                <w:sz w:val="22"/>
                <w:szCs w:val="22"/>
              </w:rPr>
            </w:pPr>
            <w:r>
              <w:rPr>
                <w:rFonts w:eastAsia="Times New Roman"/>
                <w:sz w:val="22"/>
                <w:szCs w:val="22"/>
              </w:rPr>
              <w:t>99</w:t>
            </w:r>
          </w:p>
        </w:tc>
        <w:tc>
          <w:tcPr>
            <w:tcW w:w="920" w:type="dxa"/>
            <w:vAlign w:val="center"/>
          </w:tcPr>
          <w:p w14:paraId="293DB716" w14:textId="77777777" w:rsidR="00FB5184" w:rsidRPr="00A65F7C" w:rsidRDefault="00FB5184" w:rsidP="006A4182">
            <w:pPr>
              <w:jc w:val="center"/>
              <w:rPr>
                <w:rFonts w:eastAsia="Times New Roman"/>
                <w:sz w:val="22"/>
                <w:szCs w:val="22"/>
              </w:rPr>
            </w:pPr>
            <w:r>
              <w:rPr>
                <w:rFonts w:eastAsia="Times New Roman"/>
                <w:sz w:val="22"/>
                <w:szCs w:val="22"/>
              </w:rPr>
              <w:t>104</w:t>
            </w:r>
          </w:p>
        </w:tc>
        <w:tc>
          <w:tcPr>
            <w:tcW w:w="990" w:type="dxa"/>
            <w:vAlign w:val="center"/>
          </w:tcPr>
          <w:p w14:paraId="3FA57DC4"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00" w:type="dxa"/>
            <w:vAlign w:val="center"/>
          </w:tcPr>
          <w:p w14:paraId="4AD69993" w14:textId="77777777" w:rsidR="00FB5184" w:rsidRPr="00A65F7C" w:rsidRDefault="00FB5184" w:rsidP="006A418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5CE8049" w14:textId="77777777" w:rsidR="00FB5184" w:rsidRPr="00A65F7C" w:rsidRDefault="00FB5184" w:rsidP="006A418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7E1C28DD" w14:textId="77777777" w:rsidR="00FB5184" w:rsidRPr="00A65F7C" w:rsidRDefault="00FB5184" w:rsidP="006A418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195896E8" w14:textId="77777777" w:rsidR="00FB5184" w:rsidRPr="00A65F7C" w:rsidRDefault="00FB5184" w:rsidP="006A4182">
            <w:pPr>
              <w:jc w:val="center"/>
              <w:rPr>
                <w:rFonts w:eastAsia="Times New Roman"/>
                <w:sz w:val="22"/>
                <w:szCs w:val="22"/>
              </w:rPr>
            </w:pPr>
            <w:r>
              <w:rPr>
                <w:rFonts w:eastAsia="Times New Roman"/>
                <w:sz w:val="22"/>
                <w:szCs w:val="22"/>
              </w:rPr>
              <w:t>2.61</w:t>
            </w:r>
          </w:p>
        </w:tc>
      </w:tr>
      <w:tr w:rsidR="00FB5184" w14:paraId="1E38ED57" w14:textId="77777777" w:rsidTr="006A4182">
        <w:trPr>
          <w:jc w:val="center"/>
        </w:trPr>
        <w:tc>
          <w:tcPr>
            <w:tcW w:w="1410" w:type="dxa"/>
            <w:vMerge/>
            <w:tcBorders>
              <w:left w:val="single" w:sz="24" w:space="0" w:color="auto"/>
              <w:right w:val="single" w:sz="24" w:space="0" w:color="auto"/>
            </w:tcBorders>
            <w:vAlign w:val="center"/>
          </w:tcPr>
          <w:p w14:paraId="3E6964A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4663E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637398F1" w14:textId="77777777" w:rsidR="00FB5184" w:rsidRPr="00A65F7C" w:rsidRDefault="00FB5184" w:rsidP="006A4182">
            <w:pPr>
              <w:jc w:val="center"/>
              <w:rPr>
                <w:rFonts w:eastAsia="Times New Roman"/>
                <w:sz w:val="22"/>
                <w:szCs w:val="22"/>
              </w:rPr>
            </w:pPr>
            <w:r>
              <w:rPr>
                <w:rFonts w:eastAsia="Times New Roman"/>
                <w:sz w:val="22"/>
                <w:szCs w:val="22"/>
              </w:rPr>
              <w:t>126</w:t>
            </w:r>
          </w:p>
        </w:tc>
        <w:tc>
          <w:tcPr>
            <w:tcW w:w="920" w:type="dxa"/>
            <w:vAlign w:val="center"/>
          </w:tcPr>
          <w:p w14:paraId="64BF317C"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90" w:type="dxa"/>
            <w:vAlign w:val="center"/>
          </w:tcPr>
          <w:p w14:paraId="15DA5D62" w14:textId="77777777" w:rsidR="00FB5184" w:rsidRPr="00A65F7C" w:rsidRDefault="00FB5184" w:rsidP="006A4182">
            <w:pPr>
              <w:jc w:val="center"/>
              <w:rPr>
                <w:rFonts w:eastAsia="Times New Roman"/>
                <w:sz w:val="22"/>
                <w:szCs w:val="22"/>
              </w:rPr>
            </w:pPr>
            <w:r>
              <w:rPr>
                <w:rFonts w:eastAsia="Times New Roman"/>
                <w:sz w:val="22"/>
                <w:szCs w:val="22"/>
              </w:rPr>
              <w:t>141</w:t>
            </w:r>
          </w:p>
        </w:tc>
        <w:tc>
          <w:tcPr>
            <w:tcW w:w="900" w:type="dxa"/>
            <w:vAlign w:val="center"/>
          </w:tcPr>
          <w:p w14:paraId="753D2B53" w14:textId="77777777" w:rsidR="00FB5184" w:rsidRPr="00A65F7C" w:rsidRDefault="00FB5184" w:rsidP="006A418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46B40E3B" w14:textId="77777777" w:rsidR="00FB5184" w:rsidRPr="00A65F7C" w:rsidRDefault="00FB5184" w:rsidP="006A418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492C9AD" w14:textId="77777777" w:rsidR="00FB5184" w:rsidRPr="00A65F7C" w:rsidRDefault="00FB5184" w:rsidP="006A418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0E4F95F7" w14:textId="77777777" w:rsidR="00FB5184" w:rsidRPr="00A65F7C" w:rsidRDefault="00FB5184" w:rsidP="006A4182">
            <w:pPr>
              <w:jc w:val="center"/>
              <w:rPr>
                <w:rFonts w:eastAsia="Times New Roman"/>
                <w:sz w:val="22"/>
                <w:szCs w:val="22"/>
              </w:rPr>
            </w:pPr>
            <w:r>
              <w:rPr>
                <w:rFonts w:eastAsia="Times New Roman"/>
                <w:sz w:val="22"/>
                <w:szCs w:val="22"/>
              </w:rPr>
              <w:t>4.64</w:t>
            </w:r>
          </w:p>
        </w:tc>
      </w:tr>
      <w:tr w:rsidR="00FB5184" w14:paraId="04C32718" w14:textId="77777777" w:rsidTr="006A4182">
        <w:trPr>
          <w:jc w:val="center"/>
        </w:trPr>
        <w:tc>
          <w:tcPr>
            <w:tcW w:w="1410" w:type="dxa"/>
            <w:vMerge/>
            <w:tcBorders>
              <w:left w:val="single" w:sz="24" w:space="0" w:color="auto"/>
              <w:right w:val="single" w:sz="24" w:space="0" w:color="auto"/>
            </w:tcBorders>
            <w:vAlign w:val="center"/>
          </w:tcPr>
          <w:p w14:paraId="08F5D67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3114A7"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7F235D1" w14:textId="77777777" w:rsidR="00FB5184" w:rsidRPr="00A65F7C" w:rsidRDefault="00FB5184" w:rsidP="006A4182">
            <w:pPr>
              <w:jc w:val="center"/>
              <w:rPr>
                <w:rFonts w:eastAsia="Times New Roman"/>
                <w:sz w:val="22"/>
                <w:szCs w:val="22"/>
              </w:rPr>
            </w:pPr>
            <w:r>
              <w:rPr>
                <w:rFonts w:eastAsia="Times New Roman"/>
                <w:sz w:val="22"/>
                <w:szCs w:val="22"/>
              </w:rPr>
              <w:t>147</w:t>
            </w:r>
          </w:p>
        </w:tc>
        <w:tc>
          <w:tcPr>
            <w:tcW w:w="920" w:type="dxa"/>
            <w:vAlign w:val="center"/>
          </w:tcPr>
          <w:p w14:paraId="12076307" w14:textId="77777777" w:rsidR="00FB5184" w:rsidRPr="00A65F7C" w:rsidRDefault="00FB5184" w:rsidP="006A4182">
            <w:pPr>
              <w:jc w:val="center"/>
              <w:rPr>
                <w:rFonts w:eastAsia="Times New Roman"/>
                <w:sz w:val="22"/>
                <w:szCs w:val="22"/>
              </w:rPr>
            </w:pPr>
            <w:r>
              <w:rPr>
                <w:rFonts w:eastAsia="Times New Roman"/>
                <w:sz w:val="22"/>
                <w:szCs w:val="22"/>
              </w:rPr>
              <w:t>135</w:t>
            </w:r>
          </w:p>
        </w:tc>
        <w:tc>
          <w:tcPr>
            <w:tcW w:w="990" w:type="dxa"/>
            <w:vAlign w:val="center"/>
          </w:tcPr>
          <w:p w14:paraId="406EBDB0"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736FE0FA" w14:textId="77777777" w:rsidR="00FB5184" w:rsidRPr="00A65F7C" w:rsidRDefault="00FB5184" w:rsidP="006A418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2616C112" w14:textId="77777777" w:rsidR="00FB5184" w:rsidRPr="00A65F7C"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1F998E5"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6F6B5C5C" w14:textId="77777777" w:rsidR="00FB5184" w:rsidRPr="00A65F7C" w:rsidRDefault="00FB5184" w:rsidP="006A4182">
            <w:pPr>
              <w:jc w:val="center"/>
              <w:rPr>
                <w:rFonts w:eastAsia="Times New Roman"/>
                <w:sz w:val="22"/>
                <w:szCs w:val="22"/>
              </w:rPr>
            </w:pPr>
            <w:r>
              <w:rPr>
                <w:rFonts w:eastAsia="Times New Roman"/>
                <w:sz w:val="22"/>
                <w:szCs w:val="22"/>
              </w:rPr>
              <w:t>2.53</w:t>
            </w:r>
          </w:p>
        </w:tc>
      </w:tr>
      <w:tr w:rsidR="00FB5184" w14:paraId="428D82D2" w14:textId="77777777" w:rsidTr="006A4182">
        <w:trPr>
          <w:jc w:val="center"/>
        </w:trPr>
        <w:tc>
          <w:tcPr>
            <w:tcW w:w="1410" w:type="dxa"/>
            <w:vMerge/>
            <w:tcBorders>
              <w:left w:val="single" w:sz="24" w:space="0" w:color="auto"/>
              <w:right w:val="single" w:sz="24" w:space="0" w:color="auto"/>
            </w:tcBorders>
            <w:vAlign w:val="center"/>
          </w:tcPr>
          <w:p w14:paraId="4DBF65F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B76895"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133EA48" w14:textId="77777777" w:rsidR="00FB5184" w:rsidRPr="00A65F7C" w:rsidRDefault="00FB5184" w:rsidP="006A4182">
            <w:pPr>
              <w:jc w:val="center"/>
              <w:rPr>
                <w:rFonts w:eastAsia="Times New Roman"/>
                <w:sz w:val="22"/>
                <w:szCs w:val="22"/>
              </w:rPr>
            </w:pPr>
            <w:r>
              <w:rPr>
                <w:rFonts w:eastAsia="Times New Roman"/>
                <w:sz w:val="22"/>
                <w:szCs w:val="22"/>
              </w:rPr>
              <w:t>171</w:t>
            </w:r>
          </w:p>
        </w:tc>
        <w:tc>
          <w:tcPr>
            <w:tcW w:w="920" w:type="dxa"/>
            <w:vAlign w:val="center"/>
          </w:tcPr>
          <w:p w14:paraId="0FAF90F2" w14:textId="77777777" w:rsidR="00FB5184" w:rsidRPr="00A65F7C" w:rsidRDefault="00FB5184" w:rsidP="006A4182">
            <w:pPr>
              <w:jc w:val="center"/>
              <w:rPr>
                <w:rFonts w:eastAsia="Times New Roman"/>
                <w:sz w:val="22"/>
                <w:szCs w:val="22"/>
              </w:rPr>
            </w:pPr>
            <w:r>
              <w:rPr>
                <w:rFonts w:eastAsia="Times New Roman"/>
                <w:sz w:val="22"/>
                <w:szCs w:val="22"/>
              </w:rPr>
              <w:t>157</w:t>
            </w:r>
          </w:p>
        </w:tc>
        <w:tc>
          <w:tcPr>
            <w:tcW w:w="990" w:type="dxa"/>
            <w:vAlign w:val="center"/>
          </w:tcPr>
          <w:p w14:paraId="5D583DA6" w14:textId="77777777" w:rsidR="00FB5184" w:rsidRPr="00A65F7C" w:rsidRDefault="00FB5184" w:rsidP="006A4182">
            <w:pPr>
              <w:jc w:val="center"/>
              <w:rPr>
                <w:rFonts w:eastAsia="Times New Roman"/>
                <w:sz w:val="22"/>
                <w:szCs w:val="22"/>
              </w:rPr>
            </w:pPr>
            <w:r>
              <w:rPr>
                <w:rFonts w:eastAsia="Times New Roman"/>
                <w:sz w:val="22"/>
                <w:szCs w:val="22"/>
              </w:rPr>
              <w:t>166</w:t>
            </w:r>
          </w:p>
        </w:tc>
        <w:tc>
          <w:tcPr>
            <w:tcW w:w="900" w:type="dxa"/>
            <w:vAlign w:val="center"/>
          </w:tcPr>
          <w:p w14:paraId="1D41E9D1" w14:textId="77777777" w:rsidR="00FB5184" w:rsidRPr="00A65F7C" w:rsidRDefault="00FB5184" w:rsidP="006A418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04B3A89B" w14:textId="77777777" w:rsidR="00FB5184" w:rsidRPr="00A65F7C" w:rsidRDefault="00FB5184" w:rsidP="006A418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7B580631" w14:textId="77777777" w:rsidR="00FB5184" w:rsidRPr="00A65F7C" w:rsidRDefault="00FB5184" w:rsidP="006A418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7AF2755E" w14:textId="77777777" w:rsidR="00FB5184" w:rsidRPr="00A65F7C" w:rsidRDefault="00FB5184" w:rsidP="006A4182">
            <w:pPr>
              <w:jc w:val="center"/>
              <w:rPr>
                <w:rFonts w:eastAsia="Times New Roman"/>
                <w:sz w:val="22"/>
                <w:szCs w:val="22"/>
              </w:rPr>
            </w:pPr>
            <w:r>
              <w:rPr>
                <w:rFonts w:eastAsia="Times New Roman"/>
                <w:sz w:val="22"/>
                <w:szCs w:val="22"/>
              </w:rPr>
              <w:t>2.88</w:t>
            </w:r>
          </w:p>
        </w:tc>
      </w:tr>
      <w:tr w:rsidR="00FB5184" w14:paraId="71B7559E" w14:textId="77777777" w:rsidTr="006A4182">
        <w:trPr>
          <w:jc w:val="center"/>
        </w:trPr>
        <w:tc>
          <w:tcPr>
            <w:tcW w:w="1410" w:type="dxa"/>
            <w:vMerge/>
            <w:tcBorders>
              <w:left w:val="single" w:sz="24" w:space="0" w:color="auto"/>
              <w:right w:val="single" w:sz="24" w:space="0" w:color="auto"/>
            </w:tcBorders>
            <w:vAlign w:val="center"/>
          </w:tcPr>
          <w:p w14:paraId="49E08CE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6895E5E"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1EF612B1" w14:textId="77777777" w:rsidR="00FB5184" w:rsidRPr="00A65F7C" w:rsidRDefault="00FB5184" w:rsidP="006A4182">
            <w:pPr>
              <w:jc w:val="center"/>
              <w:rPr>
                <w:rFonts w:eastAsia="Times New Roman"/>
                <w:sz w:val="22"/>
                <w:szCs w:val="22"/>
              </w:rPr>
            </w:pPr>
            <w:r>
              <w:rPr>
                <w:rFonts w:eastAsia="Times New Roman"/>
                <w:sz w:val="22"/>
                <w:szCs w:val="22"/>
              </w:rPr>
              <w:t>261</w:t>
            </w:r>
          </w:p>
        </w:tc>
        <w:tc>
          <w:tcPr>
            <w:tcW w:w="920" w:type="dxa"/>
            <w:vAlign w:val="center"/>
          </w:tcPr>
          <w:p w14:paraId="6137E245" w14:textId="77777777" w:rsidR="00FB5184" w:rsidRPr="00A65F7C" w:rsidRDefault="00FB5184" w:rsidP="006A4182">
            <w:pPr>
              <w:jc w:val="center"/>
              <w:rPr>
                <w:rFonts w:eastAsia="Times New Roman"/>
                <w:sz w:val="22"/>
                <w:szCs w:val="22"/>
              </w:rPr>
            </w:pPr>
            <w:r>
              <w:rPr>
                <w:rFonts w:eastAsia="Times New Roman"/>
                <w:sz w:val="22"/>
                <w:szCs w:val="22"/>
              </w:rPr>
              <w:t>215</w:t>
            </w:r>
          </w:p>
        </w:tc>
        <w:tc>
          <w:tcPr>
            <w:tcW w:w="990" w:type="dxa"/>
            <w:vAlign w:val="center"/>
          </w:tcPr>
          <w:p w14:paraId="37F06654" w14:textId="77777777" w:rsidR="00FB5184" w:rsidRPr="00A65F7C" w:rsidRDefault="00FB5184" w:rsidP="006A4182">
            <w:pPr>
              <w:jc w:val="center"/>
              <w:rPr>
                <w:rFonts w:eastAsia="Times New Roman"/>
                <w:sz w:val="22"/>
                <w:szCs w:val="22"/>
              </w:rPr>
            </w:pPr>
            <w:r>
              <w:rPr>
                <w:rFonts w:eastAsia="Times New Roman"/>
                <w:sz w:val="22"/>
                <w:szCs w:val="22"/>
              </w:rPr>
              <w:t>211</w:t>
            </w:r>
          </w:p>
        </w:tc>
        <w:tc>
          <w:tcPr>
            <w:tcW w:w="900" w:type="dxa"/>
            <w:vAlign w:val="center"/>
          </w:tcPr>
          <w:p w14:paraId="1C92889F"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C900903" w14:textId="77777777" w:rsidR="00FB5184" w:rsidRPr="00A65F7C" w:rsidRDefault="00FB5184" w:rsidP="006A418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CB69C57" w14:textId="77777777" w:rsidR="00FB5184" w:rsidRPr="00A65F7C" w:rsidRDefault="00FB5184" w:rsidP="006A418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498B729" w14:textId="77777777" w:rsidR="00FB5184" w:rsidRPr="00A65F7C" w:rsidRDefault="00FB5184" w:rsidP="006A4182">
            <w:pPr>
              <w:jc w:val="center"/>
              <w:rPr>
                <w:rFonts w:eastAsia="Times New Roman"/>
                <w:sz w:val="22"/>
                <w:szCs w:val="22"/>
              </w:rPr>
            </w:pPr>
            <w:r>
              <w:rPr>
                <w:rFonts w:eastAsia="Times New Roman"/>
                <w:sz w:val="22"/>
                <w:szCs w:val="22"/>
              </w:rPr>
              <w:t>9.82</w:t>
            </w:r>
          </w:p>
        </w:tc>
      </w:tr>
      <w:tr w:rsidR="00FB5184" w14:paraId="7C907829" w14:textId="77777777" w:rsidTr="006A4182">
        <w:trPr>
          <w:jc w:val="center"/>
        </w:trPr>
        <w:tc>
          <w:tcPr>
            <w:tcW w:w="1410" w:type="dxa"/>
            <w:vMerge/>
            <w:tcBorders>
              <w:left w:val="single" w:sz="24" w:space="0" w:color="auto"/>
              <w:right w:val="single" w:sz="24" w:space="0" w:color="auto"/>
            </w:tcBorders>
            <w:vAlign w:val="center"/>
          </w:tcPr>
          <w:p w14:paraId="215C714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2738E2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6227A8A" w14:textId="77777777" w:rsidR="00FB5184" w:rsidRPr="00A65F7C" w:rsidRDefault="00FB5184" w:rsidP="006A4182">
            <w:pPr>
              <w:jc w:val="center"/>
              <w:rPr>
                <w:rFonts w:eastAsia="Times New Roman"/>
                <w:sz w:val="22"/>
                <w:szCs w:val="22"/>
              </w:rPr>
            </w:pPr>
            <w:r>
              <w:rPr>
                <w:rFonts w:eastAsia="Times New Roman"/>
                <w:sz w:val="22"/>
                <w:szCs w:val="22"/>
              </w:rPr>
              <w:t>265</w:t>
            </w:r>
          </w:p>
        </w:tc>
        <w:tc>
          <w:tcPr>
            <w:tcW w:w="920" w:type="dxa"/>
            <w:vAlign w:val="center"/>
          </w:tcPr>
          <w:p w14:paraId="03C3D57B"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90" w:type="dxa"/>
            <w:vAlign w:val="center"/>
          </w:tcPr>
          <w:p w14:paraId="0AE17EE4" w14:textId="77777777" w:rsidR="00FB5184" w:rsidRPr="00A65F7C" w:rsidRDefault="00FB5184" w:rsidP="006A4182">
            <w:pPr>
              <w:jc w:val="center"/>
              <w:rPr>
                <w:rFonts w:eastAsia="Times New Roman"/>
                <w:sz w:val="22"/>
                <w:szCs w:val="22"/>
              </w:rPr>
            </w:pPr>
            <w:r>
              <w:rPr>
                <w:rFonts w:eastAsia="Times New Roman"/>
                <w:sz w:val="22"/>
                <w:szCs w:val="22"/>
              </w:rPr>
              <w:t>231</w:t>
            </w:r>
          </w:p>
        </w:tc>
        <w:tc>
          <w:tcPr>
            <w:tcW w:w="900" w:type="dxa"/>
            <w:vAlign w:val="center"/>
          </w:tcPr>
          <w:p w14:paraId="07CDB4F1" w14:textId="77777777" w:rsidR="00FB5184" w:rsidRPr="00A65F7C" w:rsidRDefault="00FB5184" w:rsidP="006A418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79A3394B" w14:textId="77777777" w:rsidR="00FB5184" w:rsidRPr="00A65F7C" w:rsidRDefault="00FB5184" w:rsidP="006A418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05D9F7D9" w14:textId="77777777" w:rsidR="00FB5184" w:rsidRPr="00A65F7C" w:rsidRDefault="00FB5184" w:rsidP="006A418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1605EE37" w14:textId="77777777" w:rsidR="00FB5184" w:rsidRPr="00A65F7C" w:rsidRDefault="00FB5184" w:rsidP="006A4182">
            <w:pPr>
              <w:jc w:val="center"/>
              <w:rPr>
                <w:rFonts w:eastAsia="Times New Roman"/>
                <w:sz w:val="22"/>
                <w:szCs w:val="22"/>
              </w:rPr>
            </w:pPr>
            <w:r>
              <w:rPr>
                <w:rFonts w:eastAsia="Times New Roman"/>
                <w:sz w:val="22"/>
                <w:szCs w:val="22"/>
              </w:rPr>
              <w:t>9.05</w:t>
            </w:r>
          </w:p>
        </w:tc>
      </w:tr>
      <w:tr w:rsidR="00FB5184" w14:paraId="54A13724" w14:textId="77777777" w:rsidTr="006A4182">
        <w:trPr>
          <w:jc w:val="center"/>
        </w:trPr>
        <w:tc>
          <w:tcPr>
            <w:tcW w:w="1410" w:type="dxa"/>
            <w:vMerge/>
            <w:tcBorders>
              <w:left w:val="single" w:sz="24" w:space="0" w:color="auto"/>
              <w:right w:val="single" w:sz="24" w:space="0" w:color="auto"/>
            </w:tcBorders>
            <w:vAlign w:val="center"/>
          </w:tcPr>
          <w:p w14:paraId="4D5EC85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838666E"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6BE65F9" w14:textId="77777777" w:rsidR="00FB5184" w:rsidRPr="00A65F7C" w:rsidRDefault="00FB5184" w:rsidP="006A4182">
            <w:pPr>
              <w:jc w:val="center"/>
              <w:rPr>
                <w:rFonts w:eastAsia="Times New Roman"/>
                <w:sz w:val="22"/>
                <w:szCs w:val="22"/>
              </w:rPr>
            </w:pPr>
            <w:r>
              <w:rPr>
                <w:rFonts w:eastAsia="Times New Roman"/>
                <w:sz w:val="22"/>
                <w:szCs w:val="22"/>
              </w:rPr>
              <w:t>285</w:t>
            </w:r>
          </w:p>
        </w:tc>
        <w:tc>
          <w:tcPr>
            <w:tcW w:w="920" w:type="dxa"/>
            <w:vAlign w:val="center"/>
          </w:tcPr>
          <w:p w14:paraId="415ADD65"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55EC40A9"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63796C7C"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443A9C3"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72D47A13" w14:textId="77777777" w:rsidR="00FB5184" w:rsidRPr="00A65F7C" w:rsidRDefault="00FB5184" w:rsidP="006A418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5C5C1BBE" w14:textId="77777777" w:rsidR="00FB5184" w:rsidRPr="00A65F7C" w:rsidRDefault="00FB5184" w:rsidP="006A4182">
            <w:pPr>
              <w:jc w:val="center"/>
              <w:rPr>
                <w:rFonts w:eastAsia="Times New Roman"/>
                <w:sz w:val="22"/>
                <w:szCs w:val="22"/>
              </w:rPr>
            </w:pPr>
            <w:r>
              <w:rPr>
                <w:rFonts w:eastAsia="Times New Roman"/>
                <w:sz w:val="22"/>
                <w:szCs w:val="22"/>
              </w:rPr>
              <w:t>22.27</w:t>
            </w:r>
          </w:p>
        </w:tc>
      </w:tr>
      <w:tr w:rsidR="00FB5184" w14:paraId="1C5A036E"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47CD483A"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958C558"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4D978680"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90FCBEB"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E0ED407"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9E912B2"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D7EFDC6"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2BDA56DE"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7243567E" w14:textId="77777777" w:rsidR="00FB5184" w:rsidRPr="00A65F7C" w:rsidRDefault="00FB5184" w:rsidP="006A4182">
            <w:pPr>
              <w:jc w:val="center"/>
              <w:rPr>
                <w:rFonts w:eastAsia="Times New Roman"/>
                <w:sz w:val="22"/>
                <w:szCs w:val="22"/>
              </w:rPr>
            </w:pPr>
            <w:r>
              <w:rPr>
                <w:rFonts w:eastAsia="Times New Roman"/>
                <w:sz w:val="22"/>
                <w:szCs w:val="22"/>
              </w:rPr>
              <w:t>-</w:t>
            </w:r>
          </w:p>
        </w:tc>
      </w:tr>
    </w:tbl>
    <w:p w14:paraId="44425CEA" w14:textId="3E91615D"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.4</w:t>
      </w:r>
      <w:r>
        <w:rPr>
          <w:rFonts w:eastAsia="Times New Roman"/>
          <w:sz w:val="22"/>
          <w:szCs w:val="22"/>
        </w:rPr>
        <w:t>: 10-15%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267D29F"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40F36190"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3F2A202"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1E3E189F"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F4342D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517D24D"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44081785"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7B2987"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0F4DC3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2CB0D7FD"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75ACC9F"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1689CB9"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5511815"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315C448" w14:textId="77777777" w:rsidR="00FB5184" w:rsidRDefault="00FB5184" w:rsidP="006A4182">
            <w:pPr>
              <w:jc w:val="center"/>
              <w:rPr>
                <w:rFonts w:eastAsia="Times New Roman"/>
                <w:b/>
                <w:sz w:val="22"/>
                <w:szCs w:val="22"/>
              </w:rPr>
            </w:pPr>
          </w:p>
        </w:tc>
      </w:tr>
      <w:tr w:rsidR="00FB5184" w14:paraId="318E571A"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DEBAD23"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055DF767" w14:textId="77777777" w:rsidR="00FB5184" w:rsidRPr="00A02B77" w:rsidRDefault="00FB5184" w:rsidP="006A418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00E8DC40" w14:textId="77777777" w:rsidR="00FB5184" w:rsidRPr="00A02B77" w:rsidRDefault="00FB5184" w:rsidP="006A418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00562EB6" w14:textId="77777777" w:rsidR="00FB5184" w:rsidRPr="00A02B77" w:rsidRDefault="00FB5184" w:rsidP="006A418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054ABD16"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1F44A01D" w14:textId="77777777" w:rsidR="00FB5184" w:rsidRPr="00A02B77" w:rsidRDefault="00FB5184" w:rsidP="006A418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6BF3F90" w14:textId="77777777" w:rsidR="00FB5184" w:rsidRPr="00A02B77" w:rsidRDefault="00FB5184" w:rsidP="006A418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11F65101" w14:textId="77777777" w:rsidR="00FB5184" w:rsidRPr="00A02B77" w:rsidRDefault="00FB5184" w:rsidP="006A4182">
            <w:pPr>
              <w:jc w:val="center"/>
              <w:rPr>
                <w:rFonts w:eastAsia="Times New Roman"/>
                <w:sz w:val="22"/>
                <w:szCs w:val="22"/>
              </w:rPr>
            </w:pPr>
            <w:r>
              <w:rPr>
                <w:rFonts w:eastAsia="Times New Roman"/>
                <w:sz w:val="22"/>
                <w:szCs w:val="22"/>
              </w:rPr>
              <w:t>0.67</w:t>
            </w:r>
          </w:p>
        </w:tc>
      </w:tr>
      <w:tr w:rsidR="00FB5184" w14:paraId="4B73E6D2"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3CB03BB7"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4FEFA8F5"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383191CD"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0B3344C" w14:textId="77777777" w:rsidR="00FB5184" w:rsidRPr="00A02B77" w:rsidRDefault="00FB5184" w:rsidP="006A4182">
            <w:pPr>
              <w:jc w:val="center"/>
              <w:rPr>
                <w:rFonts w:eastAsia="Times New Roman"/>
                <w:sz w:val="22"/>
                <w:szCs w:val="22"/>
              </w:rPr>
            </w:pPr>
            <w:r>
              <w:rPr>
                <w:rFonts w:eastAsia="Times New Roman"/>
                <w:sz w:val="22"/>
                <w:szCs w:val="22"/>
              </w:rPr>
              <w:t>43</w:t>
            </w:r>
          </w:p>
        </w:tc>
        <w:tc>
          <w:tcPr>
            <w:tcW w:w="900" w:type="dxa"/>
            <w:tcBorders>
              <w:bottom w:val="single" w:sz="24" w:space="0" w:color="auto"/>
            </w:tcBorders>
            <w:vAlign w:val="center"/>
          </w:tcPr>
          <w:p w14:paraId="55EA24BF"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29084C3"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4D41EA5B" w14:textId="77777777" w:rsidR="00FB5184" w:rsidRPr="00A02B77" w:rsidRDefault="00FB5184" w:rsidP="006A418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4C883C4" w14:textId="77777777" w:rsidR="00FB5184" w:rsidRPr="00A02B77" w:rsidRDefault="00FB5184" w:rsidP="006A4182">
            <w:pPr>
              <w:jc w:val="center"/>
              <w:rPr>
                <w:rFonts w:eastAsia="Times New Roman"/>
                <w:sz w:val="22"/>
                <w:szCs w:val="22"/>
              </w:rPr>
            </w:pPr>
            <w:r>
              <w:rPr>
                <w:rFonts w:eastAsia="Times New Roman"/>
                <w:sz w:val="22"/>
                <w:szCs w:val="22"/>
              </w:rPr>
              <w:t>1.87</w:t>
            </w:r>
          </w:p>
        </w:tc>
      </w:tr>
      <w:tr w:rsidR="00FB5184" w14:paraId="505C9F0D"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386AE06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730A324"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FEF8B59" w14:textId="77777777" w:rsidR="00FB5184" w:rsidRPr="00A02B77" w:rsidRDefault="00FB5184" w:rsidP="006A418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43C1A521" w14:textId="77777777" w:rsidR="00FB5184" w:rsidRPr="00A02B77" w:rsidRDefault="00FB5184" w:rsidP="006A418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6E8CDFC"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5C332512" w14:textId="77777777" w:rsidR="00FB5184" w:rsidRPr="00A02B77" w:rsidRDefault="00FB5184" w:rsidP="006A418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31220C5D" w14:textId="77777777" w:rsidR="00FB5184" w:rsidRPr="00A02B77" w:rsidRDefault="00FB5184" w:rsidP="006A418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02412A0D" w14:textId="77777777" w:rsidR="00FB5184" w:rsidRPr="00A02B77" w:rsidRDefault="00FB5184" w:rsidP="006A418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18F6D52B" w14:textId="77777777" w:rsidR="00FB5184" w:rsidRPr="00A02B77" w:rsidRDefault="00FB5184" w:rsidP="006A4182">
            <w:pPr>
              <w:jc w:val="center"/>
              <w:rPr>
                <w:rFonts w:eastAsia="Times New Roman"/>
                <w:sz w:val="22"/>
                <w:szCs w:val="22"/>
              </w:rPr>
            </w:pPr>
            <w:r>
              <w:rPr>
                <w:rFonts w:eastAsia="Times New Roman"/>
                <w:sz w:val="22"/>
                <w:szCs w:val="22"/>
              </w:rPr>
              <w:t>7.68</w:t>
            </w:r>
          </w:p>
        </w:tc>
      </w:tr>
      <w:tr w:rsidR="00FB5184" w14:paraId="6A7F45FE" w14:textId="77777777" w:rsidTr="006A4182">
        <w:trPr>
          <w:jc w:val="center"/>
        </w:trPr>
        <w:tc>
          <w:tcPr>
            <w:tcW w:w="1410" w:type="dxa"/>
            <w:vMerge/>
            <w:tcBorders>
              <w:left w:val="single" w:sz="24" w:space="0" w:color="auto"/>
              <w:right w:val="single" w:sz="24" w:space="0" w:color="auto"/>
            </w:tcBorders>
            <w:vAlign w:val="center"/>
          </w:tcPr>
          <w:p w14:paraId="0C4E8AB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C2B8164"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C0FB20A" w14:textId="77777777" w:rsidR="00FB5184" w:rsidRPr="00A02B77" w:rsidRDefault="00FB5184" w:rsidP="006A4182">
            <w:pPr>
              <w:jc w:val="center"/>
              <w:rPr>
                <w:rFonts w:eastAsia="Times New Roman"/>
                <w:sz w:val="22"/>
                <w:szCs w:val="22"/>
              </w:rPr>
            </w:pPr>
            <w:r>
              <w:rPr>
                <w:rFonts w:eastAsia="Times New Roman"/>
                <w:sz w:val="22"/>
                <w:szCs w:val="22"/>
              </w:rPr>
              <w:t>86</w:t>
            </w:r>
          </w:p>
        </w:tc>
        <w:tc>
          <w:tcPr>
            <w:tcW w:w="920" w:type="dxa"/>
            <w:vAlign w:val="center"/>
          </w:tcPr>
          <w:p w14:paraId="312E2C3C"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990" w:type="dxa"/>
            <w:vAlign w:val="center"/>
          </w:tcPr>
          <w:p w14:paraId="5363C45A" w14:textId="77777777" w:rsidR="00FB5184" w:rsidRPr="00A02B77" w:rsidRDefault="00FB5184" w:rsidP="006A4182">
            <w:pPr>
              <w:jc w:val="center"/>
              <w:rPr>
                <w:rFonts w:eastAsia="Times New Roman"/>
                <w:sz w:val="22"/>
                <w:szCs w:val="22"/>
              </w:rPr>
            </w:pPr>
            <w:r>
              <w:rPr>
                <w:rFonts w:eastAsia="Times New Roman"/>
                <w:sz w:val="22"/>
                <w:szCs w:val="22"/>
              </w:rPr>
              <w:t>114</w:t>
            </w:r>
          </w:p>
        </w:tc>
        <w:tc>
          <w:tcPr>
            <w:tcW w:w="900" w:type="dxa"/>
            <w:vAlign w:val="center"/>
          </w:tcPr>
          <w:p w14:paraId="35708045" w14:textId="77777777" w:rsidR="00FB5184" w:rsidRPr="00A02B77" w:rsidRDefault="00FB5184" w:rsidP="006A418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37F5AD29"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700CC6B" w14:textId="77777777" w:rsidR="00FB5184" w:rsidRPr="00A02B77" w:rsidRDefault="00FB5184" w:rsidP="006A418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24AF0C80" w14:textId="77777777" w:rsidR="00FB5184" w:rsidRPr="00A02B77" w:rsidRDefault="00FB5184" w:rsidP="006A4182">
            <w:pPr>
              <w:jc w:val="center"/>
              <w:rPr>
                <w:rFonts w:eastAsia="Times New Roman"/>
                <w:sz w:val="22"/>
                <w:szCs w:val="22"/>
              </w:rPr>
            </w:pPr>
            <w:r>
              <w:rPr>
                <w:rFonts w:eastAsia="Times New Roman"/>
                <w:sz w:val="22"/>
                <w:szCs w:val="22"/>
              </w:rPr>
              <w:t>7.27</w:t>
            </w:r>
          </w:p>
        </w:tc>
      </w:tr>
      <w:tr w:rsidR="00FB5184" w14:paraId="2DAEEF7E" w14:textId="77777777" w:rsidTr="006A4182">
        <w:trPr>
          <w:jc w:val="center"/>
        </w:trPr>
        <w:tc>
          <w:tcPr>
            <w:tcW w:w="1410" w:type="dxa"/>
            <w:vMerge/>
            <w:tcBorders>
              <w:left w:val="single" w:sz="24" w:space="0" w:color="auto"/>
              <w:right w:val="single" w:sz="24" w:space="0" w:color="auto"/>
            </w:tcBorders>
            <w:vAlign w:val="center"/>
          </w:tcPr>
          <w:p w14:paraId="2FAD03A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B720A7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108472F"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20" w:type="dxa"/>
            <w:vAlign w:val="center"/>
          </w:tcPr>
          <w:p w14:paraId="359F8248" w14:textId="77777777" w:rsidR="00FB5184" w:rsidRPr="00A02B77" w:rsidRDefault="00FB5184" w:rsidP="006A4182">
            <w:pPr>
              <w:jc w:val="center"/>
              <w:rPr>
                <w:rFonts w:eastAsia="Times New Roman"/>
                <w:sz w:val="22"/>
                <w:szCs w:val="22"/>
              </w:rPr>
            </w:pPr>
            <w:r>
              <w:rPr>
                <w:rFonts w:eastAsia="Times New Roman"/>
                <w:sz w:val="22"/>
                <w:szCs w:val="22"/>
              </w:rPr>
              <w:t>102</w:t>
            </w:r>
          </w:p>
        </w:tc>
        <w:tc>
          <w:tcPr>
            <w:tcW w:w="990" w:type="dxa"/>
            <w:vAlign w:val="center"/>
          </w:tcPr>
          <w:p w14:paraId="4355E471"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00" w:type="dxa"/>
            <w:vAlign w:val="center"/>
          </w:tcPr>
          <w:p w14:paraId="512991A6" w14:textId="77777777" w:rsidR="00FB5184" w:rsidRPr="00A02B77" w:rsidRDefault="00FB5184" w:rsidP="006A418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42C57BE6"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2D2F044B"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7FC46DA2" w14:textId="77777777" w:rsidR="00FB5184" w:rsidRPr="00A02B77" w:rsidRDefault="00FB5184" w:rsidP="006A4182">
            <w:pPr>
              <w:jc w:val="center"/>
              <w:rPr>
                <w:rFonts w:eastAsia="Times New Roman"/>
                <w:sz w:val="22"/>
                <w:szCs w:val="22"/>
              </w:rPr>
            </w:pPr>
            <w:r>
              <w:rPr>
                <w:rFonts w:eastAsia="Times New Roman"/>
                <w:sz w:val="22"/>
                <w:szCs w:val="22"/>
              </w:rPr>
              <w:t>4.83</w:t>
            </w:r>
          </w:p>
        </w:tc>
      </w:tr>
      <w:tr w:rsidR="00FB5184" w14:paraId="59DE5536" w14:textId="77777777" w:rsidTr="006A4182">
        <w:trPr>
          <w:jc w:val="center"/>
        </w:trPr>
        <w:tc>
          <w:tcPr>
            <w:tcW w:w="1410" w:type="dxa"/>
            <w:vMerge/>
            <w:tcBorders>
              <w:left w:val="single" w:sz="24" w:space="0" w:color="auto"/>
              <w:right w:val="single" w:sz="24" w:space="0" w:color="auto"/>
            </w:tcBorders>
            <w:vAlign w:val="center"/>
          </w:tcPr>
          <w:p w14:paraId="2B26703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AAE33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2DB7F89" w14:textId="77777777" w:rsidR="00FB5184" w:rsidRPr="00A02B77" w:rsidRDefault="00FB5184" w:rsidP="006A4182">
            <w:pPr>
              <w:jc w:val="center"/>
              <w:rPr>
                <w:rFonts w:eastAsia="Times New Roman"/>
                <w:sz w:val="22"/>
                <w:szCs w:val="22"/>
              </w:rPr>
            </w:pPr>
            <w:r>
              <w:rPr>
                <w:rFonts w:eastAsia="Times New Roman"/>
                <w:sz w:val="22"/>
                <w:szCs w:val="22"/>
              </w:rPr>
              <w:t>124</w:t>
            </w:r>
          </w:p>
        </w:tc>
        <w:tc>
          <w:tcPr>
            <w:tcW w:w="920" w:type="dxa"/>
            <w:vAlign w:val="center"/>
          </w:tcPr>
          <w:p w14:paraId="79B87A6A"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990" w:type="dxa"/>
            <w:vAlign w:val="center"/>
          </w:tcPr>
          <w:p w14:paraId="353D37EF" w14:textId="77777777" w:rsidR="00FB5184" w:rsidRPr="00A02B77" w:rsidRDefault="00FB5184" w:rsidP="006A4182">
            <w:pPr>
              <w:jc w:val="center"/>
              <w:rPr>
                <w:rFonts w:eastAsia="Times New Roman"/>
                <w:sz w:val="22"/>
                <w:szCs w:val="22"/>
              </w:rPr>
            </w:pPr>
            <w:r>
              <w:rPr>
                <w:rFonts w:eastAsia="Times New Roman"/>
                <w:sz w:val="22"/>
                <w:szCs w:val="22"/>
              </w:rPr>
              <w:t>157</w:t>
            </w:r>
          </w:p>
        </w:tc>
        <w:tc>
          <w:tcPr>
            <w:tcW w:w="900" w:type="dxa"/>
            <w:vAlign w:val="center"/>
          </w:tcPr>
          <w:p w14:paraId="08979662" w14:textId="77777777" w:rsidR="00FB5184" w:rsidRPr="00A02B77" w:rsidRDefault="00FB5184" w:rsidP="006A418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3A70D6D0" w14:textId="77777777" w:rsidR="00FB5184" w:rsidRPr="00A02B77" w:rsidRDefault="00FB5184" w:rsidP="006A418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15EDBFA8" w14:textId="77777777" w:rsidR="00FB5184" w:rsidRPr="00A02B77" w:rsidRDefault="00FB5184" w:rsidP="006A418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5CDE5E8E" w14:textId="77777777" w:rsidR="00FB5184" w:rsidRPr="00A02B77" w:rsidRDefault="00FB5184" w:rsidP="006A4182">
            <w:pPr>
              <w:jc w:val="center"/>
              <w:rPr>
                <w:rFonts w:eastAsia="Times New Roman"/>
                <w:sz w:val="22"/>
                <w:szCs w:val="22"/>
              </w:rPr>
            </w:pPr>
            <w:r>
              <w:rPr>
                <w:rFonts w:eastAsia="Times New Roman"/>
                <w:sz w:val="22"/>
                <w:szCs w:val="22"/>
              </w:rPr>
              <w:t>8.83</w:t>
            </w:r>
          </w:p>
        </w:tc>
      </w:tr>
      <w:tr w:rsidR="00FB5184" w14:paraId="373DE68C" w14:textId="77777777" w:rsidTr="006A4182">
        <w:trPr>
          <w:jc w:val="center"/>
        </w:trPr>
        <w:tc>
          <w:tcPr>
            <w:tcW w:w="1410" w:type="dxa"/>
            <w:vMerge/>
            <w:tcBorders>
              <w:left w:val="single" w:sz="24" w:space="0" w:color="auto"/>
              <w:right w:val="single" w:sz="24" w:space="0" w:color="auto"/>
            </w:tcBorders>
            <w:vAlign w:val="center"/>
          </w:tcPr>
          <w:p w14:paraId="4177DA7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E053657"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9026E0A" w14:textId="77777777" w:rsidR="00FB5184" w:rsidRPr="00A02B77" w:rsidRDefault="00FB5184" w:rsidP="006A4182">
            <w:pPr>
              <w:jc w:val="center"/>
              <w:rPr>
                <w:rFonts w:eastAsia="Times New Roman"/>
                <w:sz w:val="22"/>
                <w:szCs w:val="22"/>
              </w:rPr>
            </w:pPr>
            <w:r>
              <w:rPr>
                <w:rFonts w:eastAsia="Times New Roman"/>
                <w:sz w:val="22"/>
                <w:szCs w:val="22"/>
              </w:rPr>
              <w:t>133</w:t>
            </w:r>
          </w:p>
        </w:tc>
        <w:tc>
          <w:tcPr>
            <w:tcW w:w="920" w:type="dxa"/>
            <w:vAlign w:val="center"/>
          </w:tcPr>
          <w:p w14:paraId="0D444596" w14:textId="77777777" w:rsidR="00FB5184" w:rsidRPr="00A02B77" w:rsidRDefault="00FB5184" w:rsidP="006A4182">
            <w:pPr>
              <w:jc w:val="center"/>
              <w:rPr>
                <w:rFonts w:eastAsia="Times New Roman"/>
                <w:sz w:val="22"/>
                <w:szCs w:val="22"/>
              </w:rPr>
            </w:pPr>
            <w:r>
              <w:rPr>
                <w:rFonts w:eastAsia="Times New Roman"/>
                <w:sz w:val="22"/>
                <w:szCs w:val="22"/>
              </w:rPr>
              <w:t>107</w:t>
            </w:r>
          </w:p>
        </w:tc>
        <w:tc>
          <w:tcPr>
            <w:tcW w:w="990" w:type="dxa"/>
            <w:vAlign w:val="center"/>
          </w:tcPr>
          <w:p w14:paraId="0F2E37B4" w14:textId="77777777" w:rsidR="00FB5184" w:rsidRPr="00A02B77" w:rsidRDefault="00FB5184" w:rsidP="006A4182">
            <w:pPr>
              <w:jc w:val="center"/>
              <w:rPr>
                <w:rFonts w:eastAsia="Times New Roman"/>
                <w:sz w:val="22"/>
                <w:szCs w:val="22"/>
              </w:rPr>
            </w:pPr>
            <w:r>
              <w:rPr>
                <w:rFonts w:eastAsia="Times New Roman"/>
                <w:sz w:val="22"/>
                <w:szCs w:val="22"/>
              </w:rPr>
              <w:t>170</w:t>
            </w:r>
          </w:p>
        </w:tc>
        <w:tc>
          <w:tcPr>
            <w:tcW w:w="900" w:type="dxa"/>
            <w:vAlign w:val="center"/>
          </w:tcPr>
          <w:p w14:paraId="7B1BAE4F" w14:textId="77777777" w:rsidR="00FB5184" w:rsidRPr="00A02B77" w:rsidRDefault="00FB5184" w:rsidP="006A418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6FFAF632" w14:textId="77777777" w:rsidR="00FB5184" w:rsidRPr="00A02B77" w:rsidRDefault="00FB5184" w:rsidP="006A418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09C3D2C7" w14:textId="77777777" w:rsidR="00FB5184" w:rsidRPr="00A02B77" w:rsidRDefault="00FB5184" w:rsidP="006A418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3879E473" w14:textId="77777777" w:rsidR="00FB5184" w:rsidRPr="00A02B77" w:rsidRDefault="00FB5184" w:rsidP="006A4182">
            <w:pPr>
              <w:jc w:val="center"/>
              <w:rPr>
                <w:rFonts w:eastAsia="Times New Roman"/>
                <w:sz w:val="22"/>
                <w:szCs w:val="22"/>
              </w:rPr>
            </w:pPr>
            <w:r>
              <w:rPr>
                <w:rFonts w:eastAsia="Times New Roman"/>
                <w:sz w:val="22"/>
                <w:szCs w:val="22"/>
              </w:rPr>
              <w:t>9.39</w:t>
            </w:r>
          </w:p>
        </w:tc>
      </w:tr>
      <w:tr w:rsidR="00FB5184" w14:paraId="18A63F48" w14:textId="77777777" w:rsidTr="006A4182">
        <w:trPr>
          <w:jc w:val="center"/>
        </w:trPr>
        <w:tc>
          <w:tcPr>
            <w:tcW w:w="1410" w:type="dxa"/>
            <w:vMerge/>
            <w:tcBorders>
              <w:left w:val="single" w:sz="24" w:space="0" w:color="auto"/>
              <w:right w:val="single" w:sz="24" w:space="0" w:color="auto"/>
            </w:tcBorders>
            <w:vAlign w:val="center"/>
          </w:tcPr>
          <w:p w14:paraId="5CC2495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485AA6A"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6E76360"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20" w:type="dxa"/>
            <w:vAlign w:val="center"/>
          </w:tcPr>
          <w:p w14:paraId="65DC1C8F"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90" w:type="dxa"/>
            <w:vAlign w:val="center"/>
          </w:tcPr>
          <w:p w14:paraId="48408D1D" w14:textId="77777777" w:rsidR="00FB5184" w:rsidRPr="00A02B77" w:rsidRDefault="00FB5184" w:rsidP="006A4182">
            <w:pPr>
              <w:jc w:val="center"/>
              <w:rPr>
                <w:rFonts w:eastAsia="Times New Roman"/>
                <w:sz w:val="22"/>
                <w:szCs w:val="22"/>
              </w:rPr>
            </w:pPr>
            <w:r>
              <w:rPr>
                <w:rFonts w:eastAsia="Times New Roman"/>
                <w:sz w:val="22"/>
                <w:szCs w:val="22"/>
              </w:rPr>
              <w:t>228</w:t>
            </w:r>
          </w:p>
        </w:tc>
        <w:tc>
          <w:tcPr>
            <w:tcW w:w="900" w:type="dxa"/>
            <w:vAlign w:val="center"/>
          </w:tcPr>
          <w:p w14:paraId="6F727257" w14:textId="77777777" w:rsidR="00FB5184" w:rsidRPr="00A02B77" w:rsidRDefault="00FB5184" w:rsidP="006A418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14996786" w14:textId="77777777" w:rsidR="00FB5184" w:rsidRPr="00A02B77"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253327" w14:textId="77777777" w:rsidR="00FB5184" w:rsidRPr="00A02B77" w:rsidRDefault="00FB5184" w:rsidP="006A418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1A285735" w14:textId="77777777" w:rsidR="00FB5184" w:rsidRPr="00A02B77" w:rsidRDefault="00FB5184" w:rsidP="006A4182">
            <w:pPr>
              <w:jc w:val="center"/>
              <w:rPr>
                <w:rFonts w:eastAsia="Times New Roman"/>
                <w:sz w:val="22"/>
                <w:szCs w:val="22"/>
              </w:rPr>
            </w:pPr>
            <w:r>
              <w:rPr>
                <w:rFonts w:eastAsia="Times New Roman"/>
                <w:sz w:val="22"/>
                <w:szCs w:val="22"/>
              </w:rPr>
              <w:t>15.10</w:t>
            </w:r>
          </w:p>
        </w:tc>
      </w:tr>
      <w:tr w:rsidR="00FB5184" w14:paraId="6025D97F" w14:textId="77777777" w:rsidTr="006A4182">
        <w:trPr>
          <w:jc w:val="center"/>
        </w:trPr>
        <w:tc>
          <w:tcPr>
            <w:tcW w:w="1410" w:type="dxa"/>
            <w:vMerge/>
            <w:tcBorders>
              <w:left w:val="single" w:sz="24" w:space="0" w:color="auto"/>
              <w:right w:val="single" w:sz="24" w:space="0" w:color="auto"/>
            </w:tcBorders>
            <w:vAlign w:val="center"/>
          </w:tcPr>
          <w:p w14:paraId="3CD67B6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482A5C"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6A8DB109" w14:textId="77777777" w:rsidR="00FB5184" w:rsidRPr="00A02B77" w:rsidRDefault="00FB5184" w:rsidP="006A4182">
            <w:pPr>
              <w:jc w:val="center"/>
              <w:rPr>
                <w:rFonts w:eastAsia="Times New Roman"/>
                <w:sz w:val="22"/>
                <w:szCs w:val="22"/>
              </w:rPr>
            </w:pPr>
            <w:r>
              <w:rPr>
                <w:rFonts w:eastAsia="Times New Roman"/>
                <w:sz w:val="22"/>
                <w:szCs w:val="22"/>
              </w:rPr>
              <w:t>204</w:t>
            </w:r>
          </w:p>
        </w:tc>
        <w:tc>
          <w:tcPr>
            <w:tcW w:w="920" w:type="dxa"/>
            <w:vAlign w:val="center"/>
          </w:tcPr>
          <w:p w14:paraId="58CD8727" w14:textId="77777777" w:rsidR="00FB5184" w:rsidRPr="00A02B77" w:rsidRDefault="00FB5184" w:rsidP="006A4182">
            <w:pPr>
              <w:jc w:val="center"/>
              <w:rPr>
                <w:rFonts w:eastAsia="Times New Roman"/>
                <w:sz w:val="22"/>
                <w:szCs w:val="22"/>
              </w:rPr>
            </w:pPr>
            <w:r>
              <w:rPr>
                <w:rFonts w:eastAsia="Times New Roman"/>
                <w:sz w:val="22"/>
                <w:szCs w:val="22"/>
              </w:rPr>
              <w:t>146</w:t>
            </w:r>
          </w:p>
        </w:tc>
        <w:tc>
          <w:tcPr>
            <w:tcW w:w="990" w:type="dxa"/>
            <w:vAlign w:val="center"/>
          </w:tcPr>
          <w:p w14:paraId="5FC6B7AF" w14:textId="77777777" w:rsidR="00FB5184" w:rsidRPr="00A02B77" w:rsidRDefault="00FB5184" w:rsidP="006A4182">
            <w:pPr>
              <w:jc w:val="center"/>
              <w:rPr>
                <w:rFonts w:eastAsia="Times New Roman"/>
                <w:sz w:val="22"/>
                <w:szCs w:val="22"/>
              </w:rPr>
            </w:pPr>
            <w:r>
              <w:rPr>
                <w:rFonts w:eastAsia="Times New Roman"/>
                <w:sz w:val="22"/>
                <w:szCs w:val="22"/>
              </w:rPr>
              <w:t>233</w:t>
            </w:r>
          </w:p>
        </w:tc>
        <w:tc>
          <w:tcPr>
            <w:tcW w:w="900" w:type="dxa"/>
            <w:vAlign w:val="center"/>
          </w:tcPr>
          <w:p w14:paraId="6581B094" w14:textId="77777777" w:rsidR="00FB5184" w:rsidRPr="00A02B77" w:rsidRDefault="00FB5184" w:rsidP="006A418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3B600F35" w14:textId="77777777" w:rsidR="00FB5184" w:rsidRPr="00A02B77" w:rsidRDefault="00FB5184" w:rsidP="006A418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F343E3D" w14:textId="77777777" w:rsidR="00FB5184" w:rsidRPr="00A02B77" w:rsidRDefault="00FB5184" w:rsidP="006A418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4244B022" w14:textId="77777777" w:rsidR="00FB5184" w:rsidRPr="00A02B77" w:rsidRDefault="00FB5184" w:rsidP="006A4182">
            <w:pPr>
              <w:jc w:val="center"/>
              <w:rPr>
                <w:rFonts w:eastAsia="Times New Roman"/>
                <w:sz w:val="22"/>
                <w:szCs w:val="22"/>
              </w:rPr>
            </w:pPr>
            <w:r>
              <w:rPr>
                <w:rFonts w:eastAsia="Times New Roman"/>
                <w:sz w:val="22"/>
                <w:szCs w:val="22"/>
              </w:rPr>
              <w:t>12.57</w:t>
            </w:r>
          </w:p>
        </w:tc>
      </w:tr>
      <w:tr w:rsidR="00FB5184" w14:paraId="52B53F39" w14:textId="77777777" w:rsidTr="006A4182">
        <w:trPr>
          <w:jc w:val="center"/>
        </w:trPr>
        <w:tc>
          <w:tcPr>
            <w:tcW w:w="1410" w:type="dxa"/>
            <w:vMerge/>
            <w:tcBorders>
              <w:left w:val="single" w:sz="24" w:space="0" w:color="auto"/>
              <w:right w:val="single" w:sz="24" w:space="0" w:color="auto"/>
            </w:tcBorders>
            <w:vAlign w:val="center"/>
          </w:tcPr>
          <w:p w14:paraId="2715D2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38570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B6F970A" w14:textId="77777777" w:rsidR="00FB5184" w:rsidRPr="00A02B77" w:rsidRDefault="00FB5184" w:rsidP="006A4182">
            <w:pPr>
              <w:jc w:val="center"/>
              <w:rPr>
                <w:rFonts w:eastAsia="Times New Roman"/>
                <w:sz w:val="22"/>
                <w:szCs w:val="22"/>
              </w:rPr>
            </w:pPr>
            <w:r>
              <w:rPr>
                <w:rFonts w:eastAsia="Times New Roman"/>
                <w:sz w:val="22"/>
                <w:szCs w:val="22"/>
              </w:rPr>
              <w:t>220</w:t>
            </w:r>
          </w:p>
        </w:tc>
        <w:tc>
          <w:tcPr>
            <w:tcW w:w="920" w:type="dxa"/>
            <w:vAlign w:val="center"/>
          </w:tcPr>
          <w:p w14:paraId="530218E6" w14:textId="77777777" w:rsidR="00FB5184" w:rsidRPr="00A02B77" w:rsidRDefault="00FB5184" w:rsidP="006A4182">
            <w:pPr>
              <w:jc w:val="center"/>
              <w:rPr>
                <w:rFonts w:eastAsia="Times New Roman"/>
                <w:sz w:val="22"/>
                <w:szCs w:val="22"/>
              </w:rPr>
            </w:pPr>
            <w:r>
              <w:rPr>
                <w:rFonts w:eastAsia="Times New Roman"/>
                <w:sz w:val="22"/>
                <w:szCs w:val="22"/>
              </w:rPr>
              <w:t>161</w:t>
            </w:r>
          </w:p>
        </w:tc>
        <w:tc>
          <w:tcPr>
            <w:tcW w:w="990" w:type="dxa"/>
            <w:vAlign w:val="center"/>
          </w:tcPr>
          <w:p w14:paraId="12820739"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215BDD1E" w14:textId="77777777" w:rsidR="00FB5184" w:rsidRPr="00A02B77" w:rsidRDefault="00FB5184" w:rsidP="006A418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5C3E7F58" w14:textId="77777777" w:rsidR="00FB5184" w:rsidRPr="00A02B77" w:rsidRDefault="00FB5184" w:rsidP="006A418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64A83CB1" w14:textId="77777777" w:rsidR="00FB5184" w:rsidRPr="00A02B77" w:rsidRDefault="00FB5184" w:rsidP="006A418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52D3775" w14:textId="77777777" w:rsidR="00FB5184" w:rsidRPr="00A02B77" w:rsidRDefault="00FB5184" w:rsidP="006A4182">
            <w:pPr>
              <w:jc w:val="center"/>
              <w:rPr>
                <w:rFonts w:eastAsia="Times New Roman"/>
                <w:sz w:val="22"/>
                <w:szCs w:val="22"/>
              </w:rPr>
            </w:pPr>
            <w:r>
              <w:rPr>
                <w:rFonts w:eastAsia="Times New Roman"/>
                <w:sz w:val="22"/>
                <w:szCs w:val="22"/>
              </w:rPr>
              <w:t>12.84</w:t>
            </w:r>
          </w:p>
        </w:tc>
      </w:tr>
      <w:tr w:rsidR="00FB5184" w14:paraId="12CC391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473EA2"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5E3A86EB"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656DCD0"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61B934" w14:textId="77777777" w:rsidR="00FB5184" w:rsidRPr="00A02B77" w:rsidRDefault="00FB5184" w:rsidP="006A418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390AEF16"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382E7BF"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0001728B" w14:textId="77777777" w:rsidR="00FB5184" w:rsidRPr="00A02B77"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5293DE31" w14:textId="77777777" w:rsidR="00FB5184" w:rsidRPr="00A02B77" w:rsidRDefault="00FB5184" w:rsidP="006A418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0DBFD147" w14:textId="77777777" w:rsidR="00FB5184" w:rsidRPr="00A02B77" w:rsidRDefault="00FB5184" w:rsidP="006A4182">
            <w:pPr>
              <w:jc w:val="center"/>
              <w:rPr>
                <w:rFonts w:eastAsia="Times New Roman"/>
                <w:sz w:val="22"/>
                <w:szCs w:val="22"/>
              </w:rPr>
            </w:pPr>
            <w:r>
              <w:rPr>
                <w:rFonts w:eastAsia="Times New Roman"/>
                <w:sz w:val="22"/>
                <w:szCs w:val="22"/>
              </w:rPr>
              <w:t>18.74</w:t>
            </w:r>
          </w:p>
        </w:tc>
      </w:tr>
    </w:tbl>
    <w:p w14:paraId="3FB79002" w14:textId="1EA58651"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.5</w:t>
      </w:r>
      <w:r>
        <w:rPr>
          <w:rFonts w:eastAsia="Times New Roman"/>
          <w:sz w:val="22"/>
          <w:szCs w:val="22"/>
        </w:rPr>
        <w:t>: 15-20%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4C2AD337"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01C765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EF4CABC"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012740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0EFAF237"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7BAE1882"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1F5B767"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A89BCC3"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11B769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A101A0"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CC84C9D"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4B2FF5AE"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09F0FB77"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CEBC33E" w14:textId="77777777" w:rsidR="00FB5184" w:rsidRDefault="00FB5184" w:rsidP="006A4182">
            <w:pPr>
              <w:jc w:val="center"/>
              <w:rPr>
                <w:rFonts w:eastAsia="Times New Roman"/>
                <w:b/>
                <w:sz w:val="22"/>
                <w:szCs w:val="22"/>
              </w:rPr>
            </w:pPr>
          </w:p>
        </w:tc>
      </w:tr>
      <w:tr w:rsidR="00FB5184" w14:paraId="2F1DAAF2"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0EF1E26"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50647970" w14:textId="77777777" w:rsidR="00FB5184" w:rsidRPr="0024714C" w:rsidRDefault="00FB5184" w:rsidP="006A418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39938B2A" w14:textId="77777777" w:rsidR="00FB5184" w:rsidRPr="0024714C" w:rsidRDefault="00FB5184" w:rsidP="006A418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6C4E9D0D" w14:textId="77777777" w:rsidR="00FB5184" w:rsidRPr="0024714C" w:rsidRDefault="00FB5184" w:rsidP="006A418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1EEBF0EA" w14:textId="77777777" w:rsidR="00FB5184" w:rsidRPr="0024714C" w:rsidRDefault="00FB5184" w:rsidP="006A418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5C85F7C7" w14:textId="77777777" w:rsidR="00FB5184" w:rsidRPr="0024714C" w:rsidRDefault="00FB5184" w:rsidP="006A418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1A7F8508" w14:textId="77777777" w:rsidR="00FB5184" w:rsidRPr="0024714C" w:rsidRDefault="00FB5184" w:rsidP="006A418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291F416D" w14:textId="77777777" w:rsidR="00FB5184" w:rsidRPr="0024714C" w:rsidRDefault="00FB5184" w:rsidP="006A4182">
            <w:pPr>
              <w:jc w:val="center"/>
              <w:rPr>
                <w:rFonts w:eastAsia="Times New Roman"/>
                <w:sz w:val="22"/>
                <w:szCs w:val="22"/>
              </w:rPr>
            </w:pPr>
            <w:r>
              <w:rPr>
                <w:rFonts w:eastAsia="Times New Roman"/>
                <w:sz w:val="22"/>
                <w:szCs w:val="22"/>
              </w:rPr>
              <w:t>0.89</w:t>
            </w:r>
          </w:p>
        </w:tc>
      </w:tr>
      <w:tr w:rsidR="00FB5184" w14:paraId="197FA18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033D02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7EC5DBAE" w14:textId="77777777" w:rsidR="00FB5184" w:rsidRPr="0024714C"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0789AF28"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48113845"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57A88562"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7711E407"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465E22C"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53A26EC0" w14:textId="77777777" w:rsidR="00FB5184" w:rsidRPr="0024714C" w:rsidRDefault="00FB5184" w:rsidP="006A4182">
            <w:pPr>
              <w:jc w:val="center"/>
              <w:rPr>
                <w:rFonts w:eastAsia="Times New Roman"/>
                <w:sz w:val="22"/>
                <w:szCs w:val="22"/>
              </w:rPr>
            </w:pPr>
            <w:r>
              <w:rPr>
                <w:rFonts w:eastAsia="Times New Roman"/>
                <w:sz w:val="22"/>
                <w:szCs w:val="22"/>
              </w:rPr>
              <w:t>1.70</w:t>
            </w:r>
          </w:p>
        </w:tc>
      </w:tr>
      <w:tr w:rsidR="00FB5184" w14:paraId="194EC890"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0639EF7"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8D6400D"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E63EFC9" w14:textId="77777777" w:rsidR="00FB5184" w:rsidRPr="0024714C" w:rsidRDefault="00FB5184" w:rsidP="006A418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0AF2F3A6"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579E413" w14:textId="77777777" w:rsidR="00FB5184" w:rsidRPr="0024714C" w:rsidRDefault="00FB5184" w:rsidP="006A418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02F6C4B" w14:textId="77777777" w:rsidR="00FB5184" w:rsidRPr="0024714C" w:rsidRDefault="00FB5184" w:rsidP="006A418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465A4659" w14:textId="77777777" w:rsidR="00FB5184" w:rsidRPr="0024714C" w:rsidRDefault="00FB5184" w:rsidP="006A418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10499AA7" w14:textId="77777777" w:rsidR="00FB5184" w:rsidRPr="0024714C" w:rsidRDefault="00FB5184" w:rsidP="006A418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2BEB5BB" w14:textId="77777777" w:rsidR="00FB5184" w:rsidRPr="0024714C" w:rsidRDefault="00FB5184" w:rsidP="006A4182">
            <w:pPr>
              <w:jc w:val="center"/>
              <w:rPr>
                <w:rFonts w:eastAsia="Times New Roman"/>
                <w:sz w:val="22"/>
                <w:szCs w:val="22"/>
              </w:rPr>
            </w:pPr>
            <w:r>
              <w:rPr>
                <w:rFonts w:eastAsia="Times New Roman"/>
                <w:sz w:val="22"/>
                <w:szCs w:val="22"/>
              </w:rPr>
              <w:t>1.79</w:t>
            </w:r>
          </w:p>
        </w:tc>
      </w:tr>
      <w:tr w:rsidR="00FB5184" w14:paraId="0D6D7EDA" w14:textId="77777777" w:rsidTr="006A4182">
        <w:trPr>
          <w:jc w:val="center"/>
        </w:trPr>
        <w:tc>
          <w:tcPr>
            <w:tcW w:w="1410" w:type="dxa"/>
            <w:vMerge/>
            <w:tcBorders>
              <w:left w:val="single" w:sz="24" w:space="0" w:color="auto"/>
              <w:right w:val="single" w:sz="24" w:space="0" w:color="auto"/>
            </w:tcBorders>
            <w:vAlign w:val="center"/>
          </w:tcPr>
          <w:p w14:paraId="7E70F913"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F105A05"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415A3F11" w14:textId="77777777" w:rsidR="00FB5184" w:rsidRPr="0024714C" w:rsidRDefault="00FB5184" w:rsidP="006A4182">
            <w:pPr>
              <w:jc w:val="center"/>
              <w:rPr>
                <w:rFonts w:eastAsia="Times New Roman"/>
                <w:sz w:val="22"/>
                <w:szCs w:val="22"/>
              </w:rPr>
            </w:pPr>
            <w:r>
              <w:rPr>
                <w:rFonts w:eastAsia="Times New Roman"/>
                <w:sz w:val="22"/>
                <w:szCs w:val="22"/>
              </w:rPr>
              <w:t>66</w:t>
            </w:r>
          </w:p>
        </w:tc>
        <w:tc>
          <w:tcPr>
            <w:tcW w:w="920" w:type="dxa"/>
            <w:vAlign w:val="center"/>
          </w:tcPr>
          <w:p w14:paraId="3E32536E" w14:textId="77777777" w:rsidR="00FB5184" w:rsidRPr="0024714C" w:rsidRDefault="00FB5184" w:rsidP="006A4182">
            <w:pPr>
              <w:jc w:val="center"/>
              <w:rPr>
                <w:rFonts w:eastAsia="Times New Roman"/>
                <w:sz w:val="22"/>
                <w:szCs w:val="22"/>
              </w:rPr>
            </w:pPr>
            <w:r>
              <w:rPr>
                <w:rFonts w:eastAsia="Times New Roman"/>
                <w:sz w:val="22"/>
                <w:szCs w:val="22"/>
              </w:rPr>
              <w:t>74</w:t>
            </w:r>
          </w:p>
        </w:tc>
        <w:tc>
          <w:tcPr>
            <w:tcW w:w="990" w:type="dxa"/>
            <w:vAlign w:val="center"/>
          </w:tcPr>
          <w:p w14:paraId="2BB77E26" w14:textId="77777777" w:rsidR="00FB5184" w:rsidRPr="0024714C" w:rsidRDefault="00FB5184" w:rsidP="006A4182">
            <w:pPr>
              <w:jc w:val="center"/>
              <w:rPr>
                <w:rFonts w:eastAsia="Times New Roman"/>
                <w:sz w:val="22"/>
                <w:szCs w:val="22"/>
              </w:rPr>
            </w:pPr>
            <w:r>
              <w:rPr>
                <w:rFonts w:eastAsia="Times New Roman"/>
                <w:sz w:val="22"/>
                <w:szCs w:val="22"/>
              </w:rPr>
              <w:t>73</w:t>
            </w:r>
          </w:p>
        </w:tc>
        <w:tc>
          <w:tcPr>
            <w:tcW w:w="900" w:type="dxa"/>
            <w:vAlign w:val="center"/>
          </w:tcPr>
          <w:p w14:paraId="396F53D1" w14:textId="77777777" w:rsidR="00FB5184" w:rsidRPr="0024714C" w:rsidRDefault="00FB5184" w:rsidP="006A418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7EEF54DC" w14:textId="77777777" w:rsidR="00FB5184" w:rsidRPr="0024714C" w:rsidRDefault="00FB5184" w:rsidP="006A418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3E977741" w14:textId="77777777" w:rsidR="00FB5184" w:rsidRPr="0024714C" w:rsidRDefault="00FB5184" w:rsidP="006A418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53C6D1DA" w14:textId="77777777" w:rsidR="00FB5184" w:rsidRPr="0024714C" w:rsidRDefault="00FB5184" w:rsidP="006A4182">
            <w:pPr>
              <w:jc w:val="center"/>
              <w:rPr>
                <w:rFonts w:eastAsia="Times New Roman"/>
                <w:sz w:val="22"/>
                <w:szCs w:val="22"/>
              </w:rPr>
            </w:pPr>
            <w:r>
              <w:rPr>
                <w:rFonts w:eastAsia="Times New Roman"/>
                <w:sz w:val="22"/>
                <w:szCs w:val="22"/>
              </w:rPr>
              <w:t>3.16</w:t>
            </w:r>
          </w:p>
        </w:tc>
      </w:tr>
      <w:tr w:rsidR="00FB5184" w14:paraId="156A0F95" w14:textId="77777777" w:rsidTr="006A4182">
        <w:trPr>
          <w:jc w:val="center"/>
        </w:trPr>
        <w:tc>
          <w:tcPr>
            <w:tcW w:w="1410" w:type="dxa"/>
            <w:vMerge/>
            <w:tcBorders>
              <w:left w:val="single" w:sz="24" w:space="0" w:color="auto"/>
              <w:right w:val="single" w:sz="24" w:space="0" w:color="auto"/>
            </w:tcBorders>
            <w:vAlign w:val="center"/>
          </w:tcPr>
          <w:p w14:paraId="3CA81ED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8B3763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7CC1073" w14:textId="77777777" w:rsidR="00FB5184" w:rsidRPr="0024714C" w:rsidRDefault="00FB5184" w:rsidP="006A4182">
            <w:pPr>
              <w:jc w:val="center"/>
              <w:rPr>
                <w:rFonts w:eastAsia="Times New Roman"/>
                <w:sz w:val="22"/>
                <w:szCs w:val="22"/>
              </w:rPr>
            </w:pPr>
            <w:r>
              <w:rPr>
                <w:rFonts w:eastAsia="Times New Roman"/>
                <w:sz w:val="22"/>
                <w:szCs w:val="22"/>
              </w:rPr>
              <w:t>96</w:t>
            </w:r>
          </w:p>
        </w:tc>
        <w:tc>
          <w:tcPr>
            <w:tcW w:w="920" w:type="dxa"/>
            <w:vAlign w:val="center"/>
          </w:tcPr>
          <w:p w14:paraId="2A9FE325" w14:textId="77777777" w:rsidR="00FB5184" w:rsidRPr="0024714C" w:rsidRDefault="00FB5184" w:rsidP="006A4182">
            <w:pPr>
              <w:jc w:val="center"/>
              <w:rPr>
                <w:rFonts w:eastAsia="Times New Roman"/>
                <w:sz w:val="22"/>
                <w:szCs w:val="22"/>
              </w:rPr>
            </w:pPr>
            <w:r>
              <w:rPr>
                <w:rFonts w:eastAsia="Times New Roman"/>
                <w:sz w:val="22"/>
                <w:szCs w:val="22"/>
              </w:rPr>
              <w:t>83</w:t>
            </w:r>
          </w:p>
        </w:tc>
        <w:tc>
          <w:tcPr>
            <w:tcW w:w="990" w:type="dxa"/>
            <w:vAlign w:val="center"/>
          </w:tcPr>
          <w:p w14:paraId="52D9D456"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00" w:type="dxa"/>
            <w:vAlign w:val="center"/>
          </w:tcPr>
          <w:p w14:paraId="09B3D58A"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5313D0FE" w14:textId="77777777" w:rsidR="00FB5184" w:rsidRPr="0024714C" w:rsidRDefault="00FB5184" w:rsidP="006A418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3A459384" w14:textId="77777777" w:rsidR="00FB5184" w:rsidRPr="0024714C" w:rsidRDefault="00FB5184" w:rsidP="006A418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1A38F05E" w14:textId="77777777" w:rsidR="00FB5184" w:rsidRPr="0024714C" w:rsidRDefault="00FB5184" w:rsidP="006A4182">
            <w:pPr>
              <w:jc w:val="center"/>
              <w:rPr>
                <w:rFonts w:eastAsia="Times New Roman"/>
                <w:sz w:val="22"/>
                <w:szCs w:val="22"/>
              </w:rPr>
            </w:pPr>
            <w:r>
              <w:rPr>
                <w:rFonts w:eastAsia="Times New Roman"/>
                <w:sz w:val="22"/>
                <w:szCs w:val="22"/>
              </w:rPr>
              <w:t>3.72</w:t>
            </w:r>
          </w:p>
        </w:tc>
      </w:tr>
      <w:tr w:rsidR="00FB5184" w14:paraId="2CE72C6B" w14:textId="77777777" w:rsidTr="006A4182">
        <w:trPr>
          <w:jc w:val="center"/>
        </w:trPr>
        <w:tc>
          <w:tcPr>
            <w:tcW w:w="1410" w:type="dxa"/>
            <w:vMerge/>
            <w:tcBorders>
              <w:left w:val="single" w:sz="24" w:space="0" w:color="auto"/>
              <w:right w:val="single" w:sz="24" w:space="0" w:color="auto"/>
            </w:tcBorders>
            <w:vAlign w:val="center"/>
          </w:tcPr>
          <w:p w14:paraId="20E47AE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4BDD7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17BE724" w14:textId="77777777" w:rsidR="00FB5184" w:rsidRPr="0024714C" w:rsidRDefault="00FB5184" w:rsidP="006A4182">
            <w:pPr>
              <w:jc w:val="center"/>
              <w:rPr>
                <w:rFonts w:eastAsia="Times New Roman"/>
                <w:sz w:val="22"/>
                <w:szCs w:val="22"/>
              </w:rPr>
            </w:pPr>
            <w:r>
              <w:rPr>
                <w:rFonts w:eastAsia="Times New Roman"/>
                <w:sz w:val="22"/>
                <w:szCs w:val="22"/>
              </w:rPr>
              <w:t>94</w:t>
            </w:r>
          </w:p>
        </w:tc>
        <w:tc>
          <w:tcPr>
            <w:tcW w:w="920" w:type="dxa"/>
            <w:vAlign w:val="center"/>
          </w:tcPr>
          <w:p w14:paraId="595EF983"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90" w:type="dxa"/>
            <w:vAlign w:val="center"/>
          </w:tcPr>
          <w:p w14:paraId="2B970197" w14:textId="77777777" w:rsidR="00FB5184" w:rsidRPr="0024714C" w:rsidRDefault="00FB5184" w:rsidP="006A4182">
            <w:pPr>
              <w:jc w:val="center"/>
              <w:rPr>
                <w:rFonts w:eastAsia="Times New Roman"/>
                <w:sz w:val="22"/>
                <w:szCs w:val="22"/>
              </w:rPr>
            </w:pPr>
            <w:r>
              <w:rPr>
                <w:rFonts w:eastAsia="Times New Roman"/>
                <w:sz w:val="22"/>
                <w:szCs w:val="22"/>
              </w:rPr>
              <w:t>105</w:t>
            </w:r>
          </w:p>
        </w:tc>
        <w:tc>
          <w:tcPr>
            <w:tcW w:w="900" w:type="dxa"/>
            <w:vAlign w:val="center"/>
          </w:tcPr>
          <w:p w14:paraId="5B24C004" w14:textId="77777777" w:rsidR="00FB5184" w:rsidRPr="0024714C" w:rsidRDefault="00FB5184" w:rsidP="006A418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2BE74234"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1E39C2E" w14:textId="77777777" w:rsidR="00FB5184" w:rsidRPr="0024714C" w:rsidRDefault="00FB5184" w:rsidP="006A418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73EB8200" w14:textId="77777777" w:rsidR="00FB5184" w:rsidRPr="0024714C" w:rsidRDefault="00FB5184" w:rsidP="006A4182">
            <w:pPr>
              <w:jc w:val="center"/>
              <w:rPr>
                <w:rFonts w:eastAsia="Times New Roman"/>
                <w:sz w:val="22"/>
                <w:szCs w:val="22"/>
              </w:rPr>
            </w:pPr>
            <w:r>
              <w:rPr>
                <w:rFonts w:eastAsia="Times New Roman"/>
                <w:sz w:val="22"/>
                <w:szCs w:val="22"/>
              </w:rPr>
              <w:t>3.36</w:t>
            </w:r>
          </w:p>
        </w:tc>
      </w:tr>
      <w:tr w:rsidR="00FB5184" w14:paraId="73EE69DD" w14:textId="77777777" w:rsidTr="006A4182">
        <w:trPr>
          <w:jc w:val="center"/>
        </w:trPr>
        <w:tc>
          <w:tcPr>
            <w:tcW w:w="1410" w:type="dxa"/>
            <w:vMerge/>
            <w:tcBorders>
              <w:left w:val="single" w:sz="24" w:space="0" w:color="auto"/>
              <w:right w:val="single" w:sz="24" w:space="0" w:color="auto"/>
            </w:tcBorders>
            <w:vAlign w:val="center"/>
          </w:tcPr>
          <w:p w14:paraId="3B9FC66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B8C67B0"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472C332"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20" w:type="dxa"/>
            <w:vAlign w:val="center"/>
          </w:tcPr>
          <w:p w14:paraId="51B74388" w14:textId="77777777" w:rsidR="00FB5184" w:rsidRPr="0024714C" w:rsidRDefault="00FB5184" w:rsidP="006A4182">
            <w:pPr>
              <w:jc w:val="center"/>
              <w:rPr>
                <w:rFonts w:eastAsia="Times New Roman"/>
                <w:sz w:val="22"/>
                <w:szCs w:val="22"/>
              </w:rPr>
            </w:pPr>
            <w:r>
              <w:rPr>
                <w:rFonts w:eastAsia="Times New Roman"/>
                <w:sz w:val="22"/>
                <w:szCs w:val="22"/>
              </w:rPr>
              <w:t>127</w:t>
            </w:r>
          </w:p>
        </w:tc>
        <w:tc>
          <w:tcPr>
            <w:tcW w:w="990" w:type="dxa"/>
            <w:vAlign w:val="center"/>
          </w:tcPr>
          <w:p w14:paraId="7EA6A799" w14:textId="77777777" w:rsidR="00FB5184" w:rsidRPr="0024714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5A7887B3" w14:textId="77777777" w:rsidR="00FB5184" w:rsidRPr="0024714C" w:rsidRDefault="00FB5184" w:rsidP="006A418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5CFAC640" w14:textId="77777777" w:rsidR="00FB5184" w:rsidRPr="0024714C" w:rsidRDefault="00FB5184" w:rsidP="006A418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B94787E" w14:textId="77777777" w:rsidR="00FB5184" w:rsidRPr="0024714C" w:rsidRDefault="00FB5184" w:rsidP="006A418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29DF3B30" w14:textId="77777777" w:rsidR="00FB5184" w:rsidRPr="0024714C" w:rsidRDefault="00FB5184" w:rsidP="006A4182">
            <w:pPr>
              <w:jc w:val="center"/>
              <w:rPr>
                <w:rFonts w:eastAsia="Times New Roman"/>
                <w:sz w:val="22"/>
                <w:szCs w:val="22"/>
              </w:rPr>
            </w:pPr>
            <w:r>
              <w:rPr>
                <w:rFonts w:eastAsia="Times New Roman"/>
                <w:sz w:val="22"/>
                <w:szCs w:val="22"/>
              </w:rPr>
              <w:t>5.51</w:t>
            </w:r>
          </w:p>
        </w:tc>
      </w:tr>
      <w:tr w:rsidR="00FB5184" w14:paraId="321C9869" w14:textId="77777777" w:rsidTr="006A4182">
        <w:trPr>
          <w:jc w:val="center"/>
        </w:trPr>
        <w:tc>
          <w:tcPr>
            <w:tcW w:w="1410" w:type="dxa"/>
            <w:vMerge/>
            <w:tcBorders>
              <w:left w:val="single" w:sz="24" w:space="0" w:color="auto"/>
              <w:right w:val="single" w:sz="24" w:space="0" w:color="auto"/>
            </w:tcBorders>
            <w:vAlign w:val="center"/>
          </w:tcPr>
          <w:p w14:paraId="1C6043C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41563A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39C5A74" w14:textId="77777777" w:rsidR="00FB5184" w:rsidRPr="0024714C" w:rsidRDefault="00FB5184" w:rsidP="006A4182">
            <w:pPr>
              <w:jc w:val="center"/>
              <w:rPr>
                <w:rFonts w:eastAsia="Times New Roman"/>
                <w:sz w:val="22"/>
                <w:szCs w:val="22"/>
              </w:rPr>
            </w:pPr>
            <w:r>
              <w:rPr>
                <w:rFonts w:eastAsia="Times New Roman"/>
                <w:sz w:val="22"/>
                <w:szCs w:val="22"/>
              </w:rPr>
              <w:t>151</w:t>
            </w:r>
          </w:p>
        </w:tc>
        <w:tc>
          <w:tcPr>
            <w:tcW w:w="920" w:type="dxa"/>
            <w:vAlign w:val="center"/>
          </w:tcPr>
          <w:p w14:paraId="1046DFBF" w14:textId="77777777" w:rsidR="00FB5184" w:rsidRPr="0024714C" w:rsidRDefault="00FB5184" w:rsidP="006A4182">
            <w:pPr>
              <w:jc w:val="center"/>
              <w:rPr>
                <w:rFonts w:eastAsia="Times New Roman"/>
                <w:sz w:val="22"/>
                <w:szCs w:val="22"/>
              </w:rPr>
            </w:pPr>
            <w:r>
              <w:rPr>
                <w:rFonts w:eastAsia="Times New Roman"/>
                <w:sz w:val="22"/>
                <w:szCs w:val="22"/>
              </w:rPr>
              <w:t>150</w:t>
            </w:r>
          </w:p>
        </w:tc>
        <w:tc>
          <w:tcPr>
            <w:tcW w:w="990" w:type="dxa"/>
            <w:vAlign w:val="center"/>
          </w:tcPr>
          <w:p w14:paraId="0A02606E"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900" w:type="dxa"/>
            <w:vAlign w:val="center"/>
          </w:tcPr>
          <w:p w14:paraId="183A1EBA" w14:textId="77777777" w:rsidR="00FB5184" w:rsidRPr="0024714C" w:rsidRDefault="00FB5184" w:rsidP="006A418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8B972FB" w14:textId="77777777" w:rsidR="00FB5184" w:rsidRPr="0024714C" w:rsidRDefault="00FB5184" w:rsidP="006A418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4D7CBD82" w14:textId="77777777" w:rsidR="00FB5184" w:rsidRPr="0024714C" w:rsidRDefault="00FB5184" w:rsidP="006A418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457EF227" w14:textId="77777777" w:rsidR="00FB5184" w:rsidRPr="0024714C" w:rsidRDefault="00FB5184" w:rsidP="006A4182">
            <w:pPr>
              <w:jc w:val="center"/>
              <w:rPr>
                <w:rFonts w:eastAsia="Times New Roman"/>
                <w:sz w:val="22"/>
                <w:szCs w:val="22"/>
              </w:rPr>
            </w:pPr>
            <w:r>
              <w:rPr>
                <w:rFonts w:eastAsia="Times New Roman"/>
                <w:sz w:val="22"/>
                <w:szCs w:val="22"/>
              </w:rPr>
              <w:t>7.98</w:t>
            </w:r>
          </w:p>
        </w:tc>
      </w:tr>
      <w:tr w:rsidR="00FB5184" w14:paraId="55462C19" w14:textId="77777777" w:rsidTr="006A4182">
        <w:trPr>
          <w:jc w:val="center"/>
        </w:trPr>
        <w:tc>
          <w:tcPr>
            <w:tcW w:w="1410" w:type="dxa"/>
            <w:vMerge/>
            <w:tcBorders>
              <w:left w:val="single" w:sz="24" w:space="0" w:color="auto"/>
              <w:right w:val="single" w:sz="24" w:space="0" w:color="auto"/>
            </w:tcBorders>
            <w:vAlign w:val="center"/>
          </w:tcPr>
          <w:p w14:paraId="0E0FD09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FC2A9B2"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9F4CDE8" w14:textId="77777777" w:rsidR="00FB5184" w:rsidRPr="0024714C" w:rsidRDefault="00FB5184" w:rsidP="006A4182">
            <w:pPr>
              <w:jc w:val="center"/>
              <w:rPr>
                <w:rFonts w:eastAsia="Times New Roman"/>
                <w:sz w:val="22"/>
                <w:szCs w:val="22"/>
              </w:rPr>
            </w:pPr>
            <w:r>
              <w:rPr>
                <w:rFonts w:eastAsia="Times New Roman"/>
                <w:sz w:val="22"/>
                <w:szCs w:val="22"/>
              </w:rPr>
              <w:t>164</w:t>
            </w:r>
          </w:p>
        </w:tc>
        <w:tc>
          <w:tcPr>
            <w:tcW w:w="920" w:type="dxa"/>
            <w:vAlign w:val="center"/>
          </w:tcPr>
          <w:p w14:paraId="7F8C189E" w14:textId="77777777" w:rsidR="00FB5184" w:rsidRPr="0024714C" w:rsidRDefault="00FB5184" w:rsidP="006A4182">
            <w:pPr>
              <w:jc w:val="center"/>
              <w:rPr>
                <w:rFonts w:eastAsia="Times New Roman"/>
                <w:sz w:val="22"/>
                <w:szCs w:val="22"/>
              </w:rPr>
            </w:pPr>
            <w:r>
              <w:rPr>
                <w:rFonts w:eastAsia="Times New Roman"/>
                <w:sz w:val="22"/>
                <w:szCs w:val="22"/>
              </w:rPr>
              <w:t>166</w:t>
            </w:r>
          </w:p>
        </w:tc>
        <w:tc>
          <w:tcPr>
            <w:tcW w:w="990" w:type="dxa"/>
            <w:vAlign w:val="center"/>
          </w:tcPr>
          <w:p w14:paraId="3C994F59" w14:textId="77777777" w:rsidR="00FB5184" w:rsidRPr="0024714C" w:rsidRDefault="00FB5184" w:rsidP="006A4182">
            <w:pPr>
              <w:jc w:val="center"/>
              <w:rPr>
                <w:rFonts w:eastAsia="Times New Roman"/>
                <w:sz w:val="22"/>
                <w:szCs w:val="22"/>
              </w:rPr>
            </w:pPr>
            <w:r>
              <w:rPr>
                <w:rFonts w:eastAsia="Times New Roman"/>
                <w:sz w:val="22"/>
                <w:szCs w:val="22"/>
              </w:rPr>
              <w:t>200</w:t>
            </w:r>
          </w:p>
        </w:tc>
        <w:tc>
          <w:tcPr>
            <w:tcW w:w="900" w:type="dxa"/>
            <w:vAlign w:val="center"/>
          </w:tcPr>
          <w:p w14:paraId="6085DD2D" w14:textId="77777777" w:rsidR="00FB5184" w:rsidRPr="0024714C" w:rsidRDefault="00FB5184" w:rsidP="006A418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0A82EB02"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5B7E4F2B" w14:textId="77777777" w:rsidR="00FB5184" w:rsidRPr="0024714C" w:rsidRDefault="00FB5184" w:rsidP="006A418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17AFFB3E" w14:textId="77777777" w:rsidR="00FB5184" w:rsidRPr="0024714C" w:rsidRDefault="00FB5184" w:rsidP="006A4182">
            <w:pPr>
              <w:jc w:val="center"/>
              <w:rPr>
                <w:rFonts w:eastAsia="Times New Roman"/>
                <w:sz w:val="22"/>
                <w:szCs w:val="22"/>
              </w:rPr>
            </w:pPr>
            <w:r>
              <w:rPr>
                <w:rFonts w:eastAsia="Times New Roman"/>
                <w:sz w:val="22"/>
                <w:szCs w:val="22"/>
              </w:rPr>
              <w:t>6.17</w:t>
            </w:r>
          </w:p>
        </w:tc>
      </w:tr>
      <w:tr w:rsidR="00FB5184" w14:paraId="5D0BB25F" w14:textId="77777777" w:rsidTr="006A4182">
        <w:trPr>
          <w:jc w:val="center"/>
        </w:trPr>
        <w:tc>
          <w:tcPr>
            <w:tcW w:w="1410" w:type="dxa"/>
            <w:vMerge/>
            <w:tcBorders>
              <w:left w:val="single" w:sz="24" w:space="0" w:color="auto"/>
              <w:right w:val="single" w:sz="24" w:space="0" w:color="auto"/>
            </w:tcBorders>
            <w:vAlign w:val="center"/>
          </w:tcPr>
          <w:p w14:paraId="0016AC3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0D9EB3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3205A2B"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4B3000ED"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990" w:type="dxa"/>
            <w:vAlign w:val="center"/>
          </w:tcPr>
          <w:p w14:paraId="0BA05014" w14:textId="77777777" w:rsidR="00FB5184" w:rsidRPr="0024714C" w:rsidRDefault="00FB5184" w:rsidP="006A4182">
            <w:pPr>
              <w:jc w:val="center"/>
              <w:rPr>
                <w:rFonts w:eastAsia="Times New Roman"/>
                <w:sz w:val="22"/>
                <w:szCs w:val="22"/>
              </w:rPr>
            </w:pPr>
            <w:r>
              <w:rPr>
                <w:rFonts w:eastAsia="Times New Roman"/>
                <w:sz w:val="22"/>
                <w:szCs w:val="22"/>
              </w:rPr>
              <w:t>219</w:t>
            </w:r>
          </w:p>
        </w:tc>
        <w:tc>
          <w:tcPr>
            <w:tcW w:w="900" w:type="dxa"/>
            <w:vAlign w:val="center"/>
          </w:tcPr>
          <w:p w14:paraId="202CC9C9" w14:textId="77777777" w:rsidR="00FB5184" w:rsidRPr="0024714C" w:rsidRDefault="00FB5184" w:rsidP="006A418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145F889" w14:textId="77777777" w:rsidR="00FB5184" w:rsidRPr="0024714C" w:rsidRDefault="00FB5184" w:rsidP="006A418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245C9BC7"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0FD0EC73" w14:textId="77777777" w:rsidR="00FB5184" w:rsidRPr="0024714C" w:rsidRDefault="00FB5184" w:rsidP="006A4182">
            <w:pPr>
              <w:jc w:val="center"/>
              <w:rPr>
                <w:rFonts w:eastAsia="Times New Roman"/>
                <w:sz w:val="22"/>
                <w:szCs w:val="22"/>
              </w:rPr>
            </w:pPr>
            <w:r>
              <w:rPr>
                <w:rFonts w:eastAsia="Times New Roman"/>
                <w:sz w:val="22"/>
                <w:szCs w:val="22"/>
              </w:rPr>
              <w:t>8.78</w:t>
            </w:r>
          </w:p>
        </w:tc>
      </w:tr>
      <w:tr w:rsidR="00FB5184" w14:paraId="46B8E31B"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24C6C200"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80D4B8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1171F2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5F1231E4"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810F029"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CDA4A29"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7D5BC4A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44936E77"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6701AF8F" w14:textId="77777777" w:rsidR="00FB5184" w:rsidRPr="0024714C" w:rsidRDefault="00FB5184" w:rsidP="006A4182">
            <w:pPr>
              <w:jc w:val="center"/>
              <w:rPr>
                <w:rFonts w:eastAsia="Times New Roman"/>
                <w:sz w:val="22"/>
                <w:szCs w:val="22"/>
              </w:rPr>
            </w:pPr>
            <w:r>
              <w:rPr>
                <w:rFonts w:eastAsia="Times New Roman"/>
                <w:sz w:val="22"/>
                <w:szCs w:val="22"/>
              </w:rPr>
              <w:t>0</w:t>
            </w:r>
          </w:p>
        </w:tc>
      </w:tr>
    </w:tbl>
    <w:p w14:paraId="3DED5AB3" w14:textId="4AF2EAFE" w:rsidR="00FB5184" w:rsidRDefault="00FB5184" w:rsidP="00FB5184">
      <w:pPr>
        <w:rPr>
          <w:rFonts w:eastAsia="Times New Roman"/>
          <w:sz w:val="22"/>
          <w:szCs w:val="22"/>
        </w:rPr>
      </w:pPr>
      <w:r>
        <w:rPr>
          <w:rFonts w:eastAsia="Times New Roman"/>
          <w:sz w:val="22"/>
          <w:szCs w:val="22"/>
        </w:rPr>
        <w:t>Table A</w:t>
      </w:r>
      <w:r w:rsidR="005C0E5F">
        <w:rPr>
          <w:rFonts w:eastAsia="Times New Roman"/>
          <w:sz w:val="22"/>
          <w:szCs w:val="22"/>
        </w:rPr>
        <w:t>.6</w:t>
      </w:r>
      <w:r>
        <w:rPr>
          <w:rFonts w:eastAsia="Times New Roman"/>
          <w:sz w:val="22"/>
          <w:szCs w:val="22"/>
        </w:rPr>
        <w:t>: 20-25% Senescent Results</w:t>
      </w:r>
    </w:p>
    <w:p w14:paraId="006EF858" w14:textId="77777777" w:rsidR="00FB5184" w:rsidRPr="007D3EB3" w:rsidRDefault="00FB5184" w:rsidP="007D3EB3"/>
    <w:p w14:paraId="6406B1F8" w14:textId="77777777" w:rsidR="007D3EB3" w:rsidRDefault="007D3EB3" w:rsidP="007D3EB3"/>
    <w:p w14:paraId="08B1C7DF" w14:textId="77777777" w:rsidR="00042BCD" w:rsidRDefault="00042BCD" w:rsidP="007D3EB3"/>
    <w:p w14:paraId="274D788D" w14:textId="77777777" w:rsidR="00042BCD" w:rsidRDefault="00042BCD" w:rsidP="007D3EB3"/>
    <w:p w14:paraId="76413035" w14:textId="77777777" w:rsidR="00042BCD" w:rsidRPr="007D3EB3" w:rsidRDefault="00042BCD" w:rsidP="007D3EB3"/>
    <w:p w14:paraId="04AF1874" w14:textId="5E0E96C8" w:rsidR="007D3EB3" w:rsidRPr="007D3EB3" w:rsidRDefault="007D3EB3" w:rsidP="00042BCD">
      <w:pPr>
        <w:pStyle w:val="Heading2"/>
        <w:rPr>
          <w:rFonts w:ascii="Times New Roman" w:hAnsi="Times New Roman" w:cs="Times New Roman"/>
          <w:color w:val="auto"/>
        </w:rPr>
      </w:pPr>
      <w:bookmarkStart w:id="265" w:name="_Toc513099439"/>
      <w:r w:rsidRPr="007D3EB3">
        <w:rPr>
          <w:rFonts w:ascii="Times New Roman" w:hAnsi="Times New Roman" w:cs="Times New Roman"/>
          <w:color w:val="auto"/>
        </w:rPr>
        <w:lastRenderedPageBreak/>
        <w:t>Simulations Results with 1 Hour Time Step</w:t>
      </w:r>
      <w:bookmarkEnd w:id="265"/>
    </w:p>
    <w:p w14:paraId="09E886FA" w14:textId="77777777" w:rsidR="007D3EB3" w:rsidRPr="007D3EB3" w:rsidRDefault="007D3EB3" w:rsidP="007D3EB3"/>
    <w:p w14:paraId="54CE11F5" w14:textId="77777777" w:rsidR="00FB5184" w:rsidRDefault="00FB518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313461F8"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093C17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F70D2EF"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658EE38"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CB7C603"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CAF3A09"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19F2AC1"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123808C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AB58BE5"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1C47C3F"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9DF7599" w14:textId="77777777" w:rsidR="00FB5184" w:rsidRPr="00940161" w:rsidRDefault="00FB5184" w:rsidP="006A4182">
            <w:pPr>
              <w:jc w:val="center"/>
              <w:rPr>
                <w:rFonts w:eastAsia="Times New Roman"/>
                <w:b/>
                <w:sz w:val="22"/>
                <w:szCs w:val="22"/>
              </w:rPr>
            </w:pPr>
          </w:p>
        </w:tc>
      </w:tr>
      <w:tr w:rsidR="00FB5184" w:rsidRPr="00940161" w14:paraId="54579D02"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595241BC"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3B0BAAA"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6DF5DEC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705C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4D8723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B09AFEE"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402F2AEC"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C8E675D"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2E204D8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284A04F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3AAC3212"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33FFAF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3DAF440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07D1C9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629A20F"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563AE128" w14:textId="77777777" w:rsidR="00FB5184" w:rsidRPr="00940161" w:rsidRDefault="00FB5184" w:rsidP="006A4182">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2BDC8EDA" w14:textId="77777777" w:rsidR="00FB5184" w:rsidRPr="00940161" w:rsidRDefault="00FB5184" w:rsidP="006A4182">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47611A6F"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r>
      <w:tr w:rsidR="00FB5184" w:rsidRPr="00940161" w14:paraId="4BE68516" w14:textId="77777777" w:rsidTr="006A4182">
        <w:trPr>
          <w:jc w:val="center"/>
        </w:trPr>
        <w:tc>
          <w:tcPr>
            <w:tcW w:w="1403" w:type="dxa"/>
            <w:vMerge/>
            <w:tcBorders>
              <w:left w:val="single" w:sz="24" w:space="0" w:color="auto"/>
              <w:right w:val="single" w:sz="24" w:space="0" w:color="auto"/>
            </w:tcBorders>
            <w:vAlign w:val="center"/>
          </w:tcPr>
          <w:p w14:paraId="788C1CD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A49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118250B"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51CAD9"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5ADFB4FB" w14:textId="77777777" w:rsidR="00FB5184" w:rsidRPr="00940161" w:rsidRDefault="00FB5184" w:rsidP="006A4182">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32EF7D5"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5864E200" w14:textId="77777777" w:rsidTr="006A4182">
        <w:trPr>
          <w:jc w:val="center"/>
        </w:trPr>
        <w:tc>
          <w:tcPr>
            <w:tcW w:w="1403" w:type="dxa"/>
            <w:vMerge/>
            <w:tcBorders>
              <w:left w:val="single" w:sz="24" w:space="0" w:color="auto"/>
              <w:right w:val="single" w:sz="24" w:space="0" w:color="auto"/>
            </w:tcBorders>
            <w:vAlign w:val="center"/>
          </w:tcPr>
          <w:p w14:paraId="658C8D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2173BC"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A61D9E1" w14:textId="77777777" w:rsidR="00FB5184" w:rsidRPr="00940161" w:rsidRDefault="00FB5184" w:rsidP="006A4182">
            <w:pPr>
              <w:jc w:val="center"/>
              <w:rPr>
                <w:rFonts w:eastAsia="Times New Roman"/>
                <w:sz w:val="22"/>
                <w:szCs w:val="22"/>
              </w:rPr>
            </w:pPr>
            <w:r w:rsidRPr="00940161">
              <w:rPr>
                <w:rFonts w:eastAsia="Times New Roman"/>
                <w:sz w:val="22"/>
                <w:szCs w:val="22"/>
              </w:rPr>
              <w:t>153</w:t>
            </w:r>
          </w:p>
        </w:tc>
        <w:tc>
          <w:tcPr>
            <w:tcW w:w="805" w:type="dxa"/>
            <w:vAlign w:val="center"/>
          </w:tcPr>
          <w:p w14:paraId="66F03366" w14:textId="77777777" w:rsidR="00FB5184" w:rsidRPr="00940161" w:rsidRDefault="00FB5184" w:rsidP="006A4182">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7F0C5C5" w14:textId="77777777" w:rsidR="00FB5184" w:rsidRPr="00940161" w:rsidRDefault="00FB5184" w:rsidP="006A4182">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ADFD7C1"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r>
      <w:tr w:rsidR="00FB5184" w:rsidRPr="00940161" w14:paraId="647D6258" w14:textId="77777777" w:rsidTr="006A4182">
        <w:trPr>
          <w:jc w:val="center"/>
        </w:trPr>
        <w:tc>
          <w:tcPr>
            <w:tcW w:w="1403" w:type="dxa"/>
            <w:vMerge/>
            <w:tcBorders>
              <w:left w:val="single" w:sz="24" w:space="0" w:color="auto"/>
              <w:right w:val="single" w:sz="24" w:space="0" w:color="auto"/>
            </w:tcBorders>
            <w:vAlign w:val="center"/>
          </w:tcPr>
          <w:p w14:paraId="313F008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031A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672CA334" w14:textId="77777777" w:rsidR="00FB5184" w:rsidRPr="00940161" w:rsidRDefault="00FB5184" w:rsidP="006A4182">
            <w:pPr>
              <w:jc w:val="center"/>
              <w:rPr>
                <w:rFonts w:eastAsia="Times New Roman"/>
                <w:sz w:val="22"/>
                <w:szCs w:val="22"/>
              </w:rPr>
            </w:pPr>
            <w:r w:rsidRPr="00940161">
              <w:rPr>
                <w:rFonts w:eastAsia="Times New Roman"/>
                <w:sz w:val="22"/>
                <w:szCs w:val="22"/>
              </w:rPr>
              <w:t>172</w:t>
            </w:r>
          </w:p>
        </w:tc>
        <w:tc>
          <w:tcPr>
            <w:tcW w:w="805" w:type="dxa"/>
            <w:vAlign w:val="center"/>
          </w:tcPr>
          <w:p w14:paraId="367DE911" w14:textId="77777777" w:rsidR="00FB5184" w:rsidRPr="00940161" w:rsidRDefault="00FB5184" w:rsidP="006A4182">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17630F97" w14:textId="77777777" w:rsidR="00FB5184" w:rsidRPr="00940161" w:rsidRDefault="00FB5184" w:rsidP="006A4182">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4E59C23C" w14:textId="77777777" w:rsidR="00FB5184" w:rsidRPr="00940161" w:rsidRDefault="00FB5184" w:rsidP="006A4182">
            <w:pPr>
              <w:jc w:val="center"/>
              <w:rPr>
                <w:rFonts w:eastAsia="Times New Roman"/>
                <w:sz w:val="22"/>
                <w:szCs w:val="22"/>
              </w:rPr>
            </w:pPr>
            <w:r w:rsidRPr="00940161">
              <w:rPr>
                <w:rFonts w:eastAsia="Times New Roman"/>
                <w:sz w:val="22"/>
                <w:szCs w:val="22"/>
              </w:rPr>
              <w:t>1.41</w:t>
            </w:r>
          </w:p>
        </w:tc>
      </w:tr>
      <w:tr w:rsidR="00FB5184" w:rsidRPr="00940161" w14:paraId="154A0ABE" w14:textId="77777777" w:rsidTr="006A4182">
        <w:trPr>
          <w:jc w:val="center"/>
        </w:trPr>
        <w:tc>
          <w:tcPr>
            <w:tcW w:w="1403" w:type="dxa"/>
            <w:vMerge/>
            <w:tcBorders>
              <w:left w:val="single" w:sz="24" w:space="0" w:color="auto"/>
              <w:right w:val="single" w:sz="24" w:space="0" w:color="auto"/>
            </w:tcBorders>
            <w:vAlign w:val="center"/>
          </w:tcPr>
          <w:p w14:paraId="3932AF0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723A78"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13A0901" w14:textId="77777777" w:rsidR="00FB5184" w:rsidRPr="00940161" w:rsidRDefault="00FB5184" w:rsidP="006A4182">
            <w:pPr>
              <w:jc w:val="center"/>
              <w:rPr>
                <w:rFonts w:eastAsia="Times New Roman"/>
                <w:sz w:val="22"/>
                <w:szCs w:val="22"/>
              </w:rPr>
            </w:pPr>
            <w:r w:rsidRPr="00940161">
              <w:rPr>
                <w:rFonts w:eastAsia="Times New Roman"/>
                <w:sz w:val="22"/>
                <w:szCs w:val="22"/>
              </w:rPr>
              <w:t>194</w:t>
            </w:r>
          </w:p>
        </w:tc>
        <w:tc>
          <w:tcPr>
            <w:tcW w:w="805" w:type="dxa"/>
            <w:vAlign w:val="center"/>
          </w:tcPr>
          <w:p w14:paraId="2A78250F" w14:textId="77777777" w:rsidR="00FB5184" w:rsidRPr="00940161" w:rsidRDefault="00FB5184" w:rsidP="006A4182">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E32850B" w14:textId="77777777" w:rsidR="00FB5184" w:rsidRPr="00940161" w:rsidRDefault="00FB5184" w:rsidP="006A4182">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5326DF1C"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3CF9E4FB" w14:textId="77777777" w:rsidTr="006A4182">
        <w:trPr>
          <w:jc w:val="center"/>
        </w:trPr>
        <w:tc>
          <w:tcPr>
            <w:tcW w:w="1403" w:type="dxa"/>
            <w:vMerge/>
            <w:tcBorders>
              <w:left w:val="single" w:sz="24" w:space="0" w:color="auto"/>
              <w:right w:val="single" w:sz="24" w:space="0" w:color="auto"/>
            </w:tcBorders>
            <w:vAlign w:val="center"/>
          </w:tcPr>
          <w:p w14:paraId="548ADF2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9EF97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63D50319" w14:textId="77777777" w:rsidR="00FB5184" w:rsidRPr="00940161" w:rsidRDefault="00FB5184" w:rsidP="006A4182">
            <w:pPr>
              <w:jc w:val="center"/>
              <w:rPr>
                <w:rFonts w:eastAsia="Times New Roman"/>
                <w:sz w:val="22"/>
                <w:szCs w:val="22"/>
              </w:rPr>
            </w:pPr>
            <w:r w:rsidRPr="00940161">
              <w:rPr>
                <w:rFonts w:eastAsia="Times New Roman"/>
                <w:sz w:val="22"/>
                <w:szCs w:val="22"/>
              </w:rPr>
              <w:t>209</w:t>
            </w:r>
          </w:p>
        </w:tc>
        <w:tc>
          <w:tcPr>
            <w:tcW w:w="805" w:type="dxa"/>
            <w:vAlign w:val="center"/>
          </w:tcPr>
          <w:p w14:paraId="7DE4D130" w14:textId="77777777" w:rsidR="00FB5184" w:rsidRPr="00940161" w:rsidRDefault="00FB5184" w:rsidP="006A4182">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4E3A08FC" w14:textId="77777777" w:rsidR="00FB5184" w:rsidRPr="00940161" w:rsidRDefault="00FB5184" w:rsidP="006A4182">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237790C7"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6BA0F128" w14:textId="77777777" w:rsidTr="006A4182">
        <w:trPr>
          <w:jc w:val="center"/>
        </w:trPr>
        <w:tc>
          <w:tcPr>
            <w:tcW w:w="1403" w:type="dxa"/>
            <w:vMerge/>
            <w:tcBorders>
              <w:left w:val="single" w:sz="24" w:space="0" w:color="auto"/>
              <w:right w:val="single" w:sz="24" w:space="0" w:color="auto"/>
            </w:tcBorders>
            <w:vAlign w:val="center"/>
          </w:tcPr>
          <w:p w14:paraId="59D23DF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A0CD5A"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0F2E99C" w14:textId="77777777" w:rsidR="00FB5184" w:rsidRPr="00940161" w:rsidRDefault="00FB5184" w:rsidP="006A4182">
            <w:pPr>
              <w:jc w:val="center"/>
              <w:rPr>
                <w:rFonts w:eastAsia="Times New Roman"/>
                <w:sz w:val="22"/>
                <w:szCs w:val="22"/>
              </w:rPr>
            </w:pPr>
            <w:r w:rsidRPr="00940161">
              <w:rPr>
                <w:rFonts w:eastAsia="Times New Roman"/>
                <w:sz w:val="22"/>
                <w:szCs w:val="22"/>
              </w:rPr>
              <w:t>222</w:t>
            </w:r>
          </w:p>
        </w:tc>
        <w:tc>
          <w:tcPr>
            <w:tcW w:w="805" w:type="dxa"/>
            <w:vAlign w:val="center"/>
          </w:tcPr>
          <w:p w14:paraId="41F8DF83"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03A37644" w14:textId="77777777" w:rsidR="00FB5184" w:rsidRPr="00940161" w:rsidRDefault="00FB5184" w:rsidP="006A4182">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30FCC1BB"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4B0E938C" w14:textId="77777777" w:rsidTr="006A4182">
        <w:trPr>
          <w:jc w:val="center"/>
        </w:trPr>
        <w:tc>
          <w:tcPr>
            <w:tcW w:w="1403" w:type="dxa"/>
            <w:vMerge/>
            <w:tcBorders>
              <w:left w:val="single" w:sz="24" w:space="0" w:color="auto"/>
              <w:right w:val="single" w:sz="24" w:space="0" w:color="auto"/>
            </w:tcBorders>
            <w:vAlign w:val="center"/>
          </w:tcPr>
          <w:p w14:paraId="18507DA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F115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5CD2BE8" w14:textId="77777777" w:rsidR="00FB5184" w:rsidRPr="00940161" w:rsidRDefault="00FB5184" w:rsidP="006A4182">
            <w:pPr>
              <w:jc w:val="center"/>
              <w:rPr>
                <w:rFonts w:eastAsia="Times New Roman"/>
                <w:sz w:val="22"/>
                <w:szCs w:val="22"/>
              </w:rPr>
            </w:pPr>
            <w:r w:rsidRPr="00940161">
              <w:rPr>
                <w:rFonts w:eastAsia="Times New Roman"/>
                <w:sz w:val="22"/>
                <w:szCs w:val="22"/>
              </w:rPr>
              <w:t>240</w:t>
            </w:r>
          </w:p>
        </w:tc>
        <w:tc>
          <w:tcPr>
            <w:tcW w:w="805" w:type="dxa"/>
            <w:vAlign w:val="center"/>
          </w:tcPr>
          <w:p w14:paraId="3B1A5A0B" w14:textId="77777777" w:rsidR="00FB5184" w:rsidRPr="00940161" w:rsidRDefault="00FB5184" w:rsidP="006A4182">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7CFD2E03" w14:textId="77777777" w:rsidR="00FB5184" w:rsidRPr="00940161" w:rsidRDefault="00FB5184" w:rsidP="006A4182">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17DB1703"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5C4EAAD8" w14:textId="77777777" w:rsidTr="006A4182">
        <w:trPr>
          <w:jc w:val="center"/>
        </w:trPr>
        <w:tc>
          <w:tcPr>
            <w:tcW w:w="1403" w:type="dxa"/>
            <w:vMerge/>
            <w:tcBorders>
              <w:left w:val="single" w:sz="24" w:space="0" w:color="auto"/>
              <w:right w:val="single" w:sz="24" w:space="0" w:color="auto"/>
            </w:tcBorders>
            <w:vAlign w:val="center"/>
          </w:tcPr>
          <w:p w14:paraId="093F4A5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129A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0BD3C18" w14:textId="77777777" w:rsidR="00FB5184" w:rsidRPr="00940161" w:rsidRDefault="00FB5184" w:rsidP="006A4182">
            <w:pPr>
              <w:jc w:val="center"/>
              <w:rPr>
                <w:rFonts w:eastAsia="Times New Roman"/>
                <w:sz w:val="22"/>
                <w:szCs w:val="22"/>
              </w:rPr>
            </w:pPr>
            <w:r w:rsidRPr="00940161">
              <w:rPr>
                <w:rFonts w:eastAsia="Times New Roman"/>
                <w:sz w:val="22"/>
                <w:szCs w:val="22"/>
              </w:rPr>
              <w:t>261</w:t>
            </w:r>
          </w:p>
        </w:tc>
        <w:tc>
          <w:tcPr>
            <w:tcW w:w="805" w:type="dxa"/>
            <w:vAlign w:val="center"/>
          </w:tcPr>
          <w:p w14:paraId="06B755A4" w14:textId="77777777" w:rsidR="00FB5184" w:rsidRPr="00940161" w:rsidRDefault="00FB5184" w:rsidP="006A4182">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425D1DCA" w14:textId="77777777" w:rsidR="00FB5184" w:rsidRPr="00940161" w:rsidRDefault="00FB5184" w:rsidP="006A4182">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94CA47B"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r w:rsidR="00FB5184" w:rsidRPr="00940161" w14:paraId="15DFA641" w14:textId="77777777" w:rsidTr="006A4182">
        <w:trPr>
          <w:jc w:val="center"/>
        </w:trPr>
        <w:tc>
          <w:tcPr>
            <w:tcW w:w="1403" w:type="dxa"/>
            <w:vMerge/>
            <w:tcBorders>
              <w:left w:val="single" w:sz="24" w:space="0" w:color="auto"/>
              <w:right w:val="single" w:sz="24" w:space="0" w:color="auto"/>
            </w:tcBorders>
            <w:vAlign w:val="center"/>
          </w:tcPr>
          <w:p w14:paraId="50FD081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2C629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3FCE83C9" w14:textId="77777777" w:rsidR="00FB5184" w:rsidRPr="00940161" w:rsidRDefault="00FB5184" w:rsidP="006A4182">
            <w:pPr>
              <w:jc w:val="center"/>
              <w:rPr>
                <w:rFonts w:eastAsia="Times New Roman"/>
                <w:sz w:val="22"/>
                <w:szCs w:val="22"/>
              </w:rPr>
            </w:pPr>
            <w:r w:rsidRPr="00940161">
              <w:rPr>
                <w:rFonts w:eastAsia="Times New Roman"/>
                <w:sz w:val="22"/>
                <w:szCs w:val="22"/>
              </w:rPr>
              <w:t>260</w:t>
            </w:r>
          </w:p>
        </w:tc>
        <w:tc>
          <w:tcPr>
            <w:tcW w:w="805" w:type="dxa"/>
            <w:vAlign w:val="center"/>
          </w:tcPr>
          <w:p w14:paraId="70A27C7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248D3E17"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993CB00"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7F34497A" w14:textId="77777777" w:rsidTr="006A4182">
        <w:trPr>
          <w:jc w:val="center"/>
        </w:trPr>
        <w:tc>
          <w:tcPr>
            <w:tcW w:w="1403" w:type="dxa"/>
            <w:vMerge/>
            <w:tcBorders>
              <w:left w:val="single" w:sz="24" w:space="0" w:color="auto"/>
              <w:right w:val="single" w:sz="24" w:space="0" w:color="auto"/>
            </w:tcBorders>
            <w:vAlign w:val="center"/>
          </w:tcPr>
          <w:p w14:paraId="3FF9CA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DF53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E844418"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805" w:type="dxa"/>
            <w:vAlign w:val="center"/>
          </w:tcPr>
          <w:p w14:paraId="43352E5A"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6A40002B" w14:textId="77777777" w:rsidR="00FB5184" w:rsidRPr="00940161" w:rsidRDefault="00FB5184" w:rsidP="006A4182">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34536AC8" w14:textId="77777777" w:rsidR="00FB5184" w:rsidRPr="00940161" w:rsidRDefault="00FB5184" w:rsidP="006A4182">
            <w:pPr>
              <w:jc w:val="center"/>
              <w:rPr>
                <w:rFonts w:eastAsia="Times New Roman"/>
                <w:sz w:val="22"/>
                <w:szCs w:val="22"/>
              </w:rPr>
            </w:pPr>
            <w:r w:rsidRPr="00940161">
              <w:rPr>
                <w:rFonts w:eastAsia="Times New Roman"/>
                <w:sz w:val="22"/>
                <w:szCs w:val="22"/>
              </w:rPr>
              <w:t>6.01</w:t>
            </w:r>
          </w:p>
        </w:tc>
      </w:tr>
      <w:tr w:rsidR="00FB5184" w:rsidRPr="00940161" w14:paraId="34344409" w14:textId="77777777" w:rsidTr="006A4182">
        <w:trPr>
          <w:jc w:val="center"/>
        </w:trPr>
        <w:tc>
          <w:tcPr>
            <w:tcW w:w="1403" w:type="dxa"/>
            <w:vMerge/>
            <w:tcBorders>
              <w:left w:val="single" w:sz="24" w:space="0" w:color="auto"/>
              <w:right w:val="single" w:sz="24" w:space="0" w:color="auto"/>
            </w:tcBorders>
            <w:vAlign w:val="center"/>
          </w:tcPr>
          <w:p w14:paraId="13F3D0D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9ED9B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13EC24"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5F572207" w14:textId="77777777" w:rsidR="00FB5184" w:rsidRPr="00940161" w:rsidRDefault="00FB5184" w:rsidP="006A4182">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2CC1578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1047F951" w14:textId="77777777" w:rsidR="00FB5184" w:rsidRPr="00940161" w:rsidRDefault="00FB5184" w:rsidP="006A4182">
            <w:pPr>
              <w:jc w:val="center"/>
              <w:rPr>
                <w:rFonts w:eastAsia="Times New Roman"/>
                <w:sz w:val="22"/>
                <w:szCs w:val="22"/>
              </w:rPr>
            </w:pPr>
            <w:r w:rsidRPr="00940161">
              <w:rPr>
                <w:rFonts w:eastAsia="Times New Roman"/>
                <w:sz w:val="22"/>
                <w:szCs w:val="22"/>
              </w:rPr>
              <w:t>7.07</w:t>
            </w:r>
          </w:p>
        </w:tc>
      </w:tr>
      <w:tr w:rsidR="00FB5184" w:rsidRPr="00940161" w14:paraId="6EB8C36D" w14:textId="77777777" w:rsidTr="006A4182">
        <w:trPr>
          <w:jc w:val="center"/>
        </w:trPr>
        <w:tc>
          <w:tcPr>
            <w:tcW w:w="1403" w:type="dxa"/>
            <w:vMerge/>
            <w:tcBorders>
              <w:left w:val="single" w:sz="24" w:space="0" w:color="auto"/>
              <w:right w:val="single" w:sz="24" w:space="0" w:color="auto"/>
            </w:tcBorders>
            <w:vAlign w:val="center"/>
          </w:tcPr>
          <w:p w14:paraId="5422DC2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86541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F9749D2"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29F7E18B" w14:textId="77777777" w:rsidR="00FB5184" w:rsidRPr="00940161" w:rsidRDefault="00FB5184" w:rsidP="006A4182">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25946CB0" w14:textId="77777777" w:rsidR="00FB5184" w:rsidRPr="00940161" w:rsidRDefault="00FB5184" w:rsidP="006A4182">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A1A5196" w14:textId="77777777" w:rsidR="00FB5184" w:rsidRPr="00940161" w:rsidRDefault="00FB5184" w:rsidP="006A4182">
            <w:pPr>
              <w:jc w:val="center"/>
              <w:rPr>
                <w:rFonts w:eastAsia="Times New Roman"/>
                <w:sz w:val="22"/>
                <w:szCs w:val="22"/>
              </w:rPr>
            </w:pPr>
            <w:r w:rsidRPr="00940161">
              <w:rPr>
                <w:rFonts w:eastAsia="Times New Roman"/>
                <w:sz w:val="22"/>
                <w:szCs w:val="22"/>
              </w:rPr>
              <w:t>4.95</w:t>
            </w:r>
          </w:p>
        </w:tc>
      </w:tr>
      <w:tr w:rsidR="00FB5184" w:rsidRPr="00940161" w14:paraId="00C4B41E" w14:textId="77777777" w:rsidTr="006A4182">
        <w:trPr>
          <w:jc w:val="center"/>
        </w:trPr>
        <w:tc>
          <w:tcPr>
            <w:tcW w:w="1403" w:type="dxa"/>
            <w:vMerge/>
            <w:tcBorders>
              <w:left w:val="single" w:sz="24" w:space="0" w:color="auto"/>
              <w:right w:val="single" w:sz="24" w:space="0" w:color="auto"/>
            </w:tcBorders>
            <w:vAlign w:val="center"/>
          </w:tcPr>
          <w:p w14:paraId="412E27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BEAE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840EFAF"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3E37BA35"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7AEF4E7B" w14:textId="77777777" w:rsidR="00FB5184" w:rsidRPr="00940161" w:rsidRDefault="00FB5184" w:rsidP="006A4182">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49A2AC9C" w14:textId="77777777" w:rsidR="00FB5184" w:rsidRPr="00940161" w:rsidRDefault="00FB5184" w:rsidP="006A4182">
            <w:pPr>
              <w:jc w:val="center"/>
              <w:rPr>
                <w:rFonts w:eastAsia="Times New Roman"/>
                <w:sz w:val="22"/>
                <w:szCs w:val="22"/>
              </w:rPr>
            </w:pPr>
            <w:r w:rsidRPr="00940161">
              <w:rPr>
                <w:rFonts w:eastAsia="Times New Roman"/>
                <w:sz w:val="22"/>
                <w:szCs w:val="22"/>
              </w:rPr>
              <w:t>1.06</w:t>
            </w:r>
          </w:p>
        </w:tc>
      </w:tr>
      <w:tr w:rsidR="00FB5184" w:rsidRPr="00940161" w14:paraId="726288C3" w14:textId="77777777" w:rsidTr="006A4182">
        <w:trPr>
          <w:jc w:val="center"/>
        </w:trPr>
        <w:tc>
          <w:tcPr>
            <w:tcW w:w="1403" w:type="dxa"/>
            <w:vMerge/>
            <w:tcBorders>
              <w:left w:val="single" w:sz="24" w:space="0" w:color="auto"/>
              <w:right w:val="single" w:sz="24" w:space="0" w:color="auto"/>
            </w:tcBorders>
            <w:vAlign w:val="center"/>
          </w:tcPr>
          <w:p w14:paraId="153E95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F654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10A292C" w14:textId="77777777" w:rsidR="00FB5184" w:rsidRPr="00940161" w:rsidRDefault="00FB5184" w:rsidP="006A4182">
            <w:pPr>
              <w:jc w:val="center"/>
              <w:rPr>
                <w:rFonts w:eastAsia="Times New Roman"/>
                <w:sz w:val="22"/>
                <w:szCs w:val="22"/>
              </w:rPr>
            </w:pPr>
            <w:r w:rsidRPr="00940161">
              <w:rPr>
                <w:rFonts w:eastAsia="Times New Roman"/>
                <w:sz w:val="22"/>
                <w:szCs w:val="22"/>
              </w:rPr>
              <w:t>285</w:t>
            </w:r>
          </w:p>
        </w:tc>
        <w:tc>
          <w:tcPr>
            <w:tcW w:w="805" w:type="dxa"/>
            <w:vAlign w:val="center"/>
          </w:tcPr>
          <w:p w14:paraId="6DDA54FC" w14:textId="77777777" w:rsidR="00FB5184" w:rsidRPr="00940161" w:rsidRDefault="00FB5184" w:rsidP="006A4182">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6BFB417E"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210C5D43"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r>
      <w:tr w:rsidR="00FB5184" w:rsidRPr="00940161" w14:paraId="24B74B8E" w14:textId="77777777" w:rsidTr="006A4182">
        <w:trPr>
          <w:jc w:val="center"/>
        </w:trPr>
        <w:tc>
          <w:tcPr>
            <w:tcW w:w="1403" w:type="dxa"/>
            <w:vMerge/>
            <w:tcBorders>
              <w:left w:val="single" w:sz="24" w:space="0" w:color="auto"/>
              <w:right w:val="single" w:sz="24" w:space="0" w:color="auto"/>
            </w:tcBorders>
            <w:vAlign w:val="center"/>
          </w:tcPr>
          <w:p w14:paraId="49258E3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CE75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B704AF4"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2DF855EC"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2B050C10"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7BAC86AB"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7F8AB95D" w14:textId="77777777" w:rsidTr="006A4182">
        <w:trPr>
          <w:jc w:val="center"/>
        </w:trPr>
        <w:tc>
          <w:tcPr>
            <w:tcW w:w="1403" w:type="dxa"/>
            <w:vMerge/>
            <w:tcBorders>
              <w:left w:val="single" w:sz="24" w:space="0" w:color="auto"/>
              <w:right w:val="single" w:sz="24" w:space="0" w:color="auto"/>
            </w:tcBorders>
            <w:vAlign w:val="center"/>
          </w:tcPr>
          <w:p w14:paraId="26DA3CC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D59C4D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7E0D781"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805" w:type="dxa"/>
            <w:vAlign w:val="center"/>
          </w:tcPr>
          <w:p w14:paraId="27B8253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5E786F0B" w14:textId="77777777" w:rsidR="00FB5184" w:rsidRPr="00940161" w:rsidRDefault="00FB5184" w:rsidP="006A4182">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4D48DE73"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71610FBF" w14:textId="77777777" w:rsidTr="006A4182">
        <w:trPr>
          <w:jc w:val="center"/>
        </w:trPr>
        <w:tc>
          <w:tcPr>
            <w:tcW w:w="1403" w:type="dxa"/>
            <w:vMerge/>
            <w:tcBorders>
              <w:left w:val="single" w:sz="24" w:space="0" w:color="auto"/>
              <w:right w:val="single" w:sz="24" w:space="0" w:color="auto"/>
            </w:tcBorders>
            <w:vAlign w:val="center"/>
          </w:tcPr>
          <w:p w14:paraId="07F631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E7193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BEEF9A" w14:textId="77777777" w:rsidR="00FB5184" w:rsidRPr="00940161" w:rsidRDefault="00FB5184" w:rsidP="006A4182">
            <w:pPr>
              <w:jc w:val="center"/>
              <w:rPr>
                <w:rFonts w:eastAsia="Times New Roman"/>
                <w:sz w:val="22"/>
                <w:szCs w:val="22"/>
              </w:rPr>
            </w:pPr>
            <w:r w:rsidRPr="00940161">
              <w:rPr>
                <w:rFonts w:eastAsia="Times New Roman"/>
                <w:sz w:val="22"/>
                <w:szCs w:val="22"/>
              </w:rPr>
              <w:t>290</w:t>
            </w:r>
          </w:p>
        </w:tc>
        <w:tc>
          <w:tcPr>
            <w:tcW w:w="805" w:type="dxa"/>
            <w:vAlign w:val="center"/>
          </w:tcPr>
          <w:p w14:paraId="5DFACF9E" w14:textId="77777777" w:rsidR="00FB5184" w:rsidRPr="00940161" w:rsidRDefault="00FB5184" w:rsidP="006A4182">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79FBD715" w14:textId="77777777" w:rsidR="00FB5184" w:rsidRPr="00940161" w:rsidRDefault="00FB5184" w:rsidP="006A4182">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4D77360B"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7FDA0E88" w14:textId="77777777" w:rsidTr="006A4182">
        <w:trPr>
          <w:jc w:val="center"/>
        </w:trPr>
        <w:tc>
          <w:tcPr>
            <w:tcW w:w="1403" w:type="dxa"/>
            <w:vMerge/>
            <w:tcBorders>
              <w:left w:val="single" w:sz="24" w:space="0" w:color="auto"/>
              <w:right w:val="single" w:sz="24" w:space="0" w:color="auto"/>
            </w:tcBorders>
            <w:vAlign w:val="center"/>
          </w:tcPr>
          <w:p w14:paraId="33A604B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10349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FBEDA6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805" w:type="dxa"/>
            <w:vAlign w:val="center"/>
          </w:tcPr>
          <w:p w14:paraId="77CD6ED1" w14:textId="77777777" w:rsidR="00FB5184" w:rsidRPr="00940161" w:rsidRDefault="00FB5184" w:rsidP="006A4182">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F21511F" w14:textId="77777777" w:rsidR="00FB5184" w:rsidRPr="00940161" w:rsidRDefault="00FB5184" w:rsidP="006A4182">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5C31DC37"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65CBDDC8" w14:textId="77777777" w:rsidTr="006A4182">
        <w:trPr>
          <w:jc w:val="center"/>
        </w:trPr>
        <w:tc>
          <w:tcPr>
            <w:tcW w:w="1403" w:type="dxa"/>
            <w:vMerge/>
            <w:tcBorders>
              <w:left w:val="single" w:sz="24" w:space="0" w:color="auto"/>
              <w:right w:val="single" w:sz="24" w:space="0" w:color="auto"/>
            </w:tcBorders>
            <w:vAlign w:val="center"/>
          </w:tcPr>
          <w:p w14:paraId="6B6C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D6BD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E250BA4" w14:textId="77777777" w:rsidR="00FB5184" w:rsidRPr="00940161" w:rsidRDefault="00FB5184" w:rsidP="006A4182">
            <w:pPr>
              <w:jc w:val="center"/>
              <w:rPr>
                <w:rFonts w:eastAsia="Times New Roman"/>
                <w:sz w:val="22"/>
                <w:szCs w:val="22"/>
              </w:rPr>
            </w:pPr>
            <w:r w:rsidRPr="00940161">
              <w:rPr>
                <w:rFonts w:eastAsia="Times New Roman"/>
                <w:sz w:val="22"/>
                <w:szCs w:val="22"/>
              </w:rPr>
              <w:t>306</w:t>
            </w:r>
          </w:p>
        </w:tc>
        <w:tc>
          <w:tcPr>
            <w:tcW w:w="805" w:type="dxa"/>
            <w:vAlign w:val="center"/>
          </w:tcPr>
          <w:p w14:paraId="6E3C82AB"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226DD023"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69D6857C" w14:textId="77777777" w:rsidR="00FB5184" w:rsidRPr="00940161" w:rsidRDefault="00FB5184" w:rsidP="006A4182">
            <w:pPr>
              <w:jc w:val="center"/>
              <w:rPr>
                <w:rFonts w:eastAsia="Times New Roman"/>
                <w:sz w:val="22"/>
                <w:szCs w:val="22"/>
              </w:rPr>
            </w:pPr>
            <w:r w:rsidRPr="00940161">
              <w:rPr>
                <w:rFonts w:eastAsia="Times New Roman"/>
                <w:sz w:val="22"/>
                <w:szCs w:val="22"/>
              </w:rPr>
              <w:t>0.35</w:t>
            </w:r>
          </w:p>
        </w:tc>
      </w:tr>
      <w:tr w:rsidR="00FB5184" w:rsidRPr="00940161" w14:paraId="3A595021" w14:textId="77777777" w:rsidTr="006A4182">
        <w:trPr>
          <w:jc w:val="center"/>
        </w:trPr>
        <w:tc>
          <w:tcPr>
            <w:tcW w:w="1403" w:type="dxa"/>
            <w:vMerge/>
            <w:tcBorders>
              <w:left w:val="single" w:sz="24" w:space="0" w:color="auto"/>
              <w:right w:val="single" w:sz="24" w:space="0" w:color="auto"/>
            </w:tcBorders>
            <w:vAlign w:val="center"/>
          </w:tcPr>
          <w:p w14:paraId="590825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94D7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711B53EF"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805" w:type="dxa"/>
            <w:vAlign w:val="center"/>
          </w:tcPr>
          <w:p w14:paraId="406FF840" w14:textId="77777777" w:rsidR="00FB5184" w:rsidRPr="00940161" w:rsidRDefault="00FB5184" w:rsidP="006A4182">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229395FB"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12ED72C9"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bl>
    <w:p w14:paraId="0F63C3EE" w14:textId="0D49F27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A.7</w:t>
      </w:r>
      <w:r w:rsidR="00FB5184">
        <w:rPr>
          <w:rFonts w:eastAsia="Times New Roman"/>
          <w:sz w:val="22"/>
          <w:szCs w:val="22"/>
        </w:rPr>
        <w:t>: 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7AA09553"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1602EF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1F5B73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A823610"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060BF8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4188196"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7D8D97F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3C0B166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06822A6"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060605FC"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020598F" w14:textId="77777777" w:rsidR="00FB5184" w:rsidRPr="00940161" w:rsidRDefault="00FB5184" w:rsidP="006A4182">
            <w:pPr>
              <w:jc w:val="center"/>
              <w:rPr>
                <w:rFonts w:eastAsia="Times New Roman"/>
                <w:b/>
                <w:sz w:val="22"/>
                <w:szCs w:val="22"/>
              </w:rPr>
            </w:pPr>
          </w:p>
        </w:tc>
      </w:tr>
      <w:tr w:rsidR="00FB5184" w:rsidRPr="00940161" w14:paraId="5823FFE7"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B305201"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27C6A32B" w14:textId="77777777" w:rsidR="00FB5184" w:rsidRPr="00940161" w:rsidRDefault="00FB5184" w:rsidP="006A4182">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0A6E61F2"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7B032AB" w14:textId="77777777" w:rsidR="00FB5184" w:rsidRPr="00940161" w:rsidRDefault="00FB5184" w:rsidP="006A4182">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4D9494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0.46</w:t>
            </w:r>
          </w:p>
        </w:tc>
      </w:tr>
      <w:tr w:rsidR="00FB5184" w:rsidRPr="00940161" w14:paraId="527B71F7"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781D2CE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24FF6DB" w14:textId="77777777" w:rsidR="00FB5184" w:rsidRPr="00940161" w:rsidRDefault="00FB5184" w:rsidP="006A4182">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20BDE2BD"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2FB02276" w14:textId="77777777" w:rsidR="00FB5184" w:rsidRPr="00940161" w:rsidRDefault="00FB5184" w:rsidP="006A4182">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1326CC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8947060"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4CFEA91"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766B4B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A2F8381"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6BD4E073" w14:textId="77777777" w:rsidR="00FB5184" w:rsidRPr="00940161" w:rsidRDefault="00FB5184" w:rsidP="006A4182">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60B38DE4" w14:textId="77777777" w:rsidR="00FB5184" w:rsidRPr="00940161" w:rsidRDefault="00FB5184" w:rsidP="006A4182">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6357563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48854BAB" w14:textId="77777777" w:rsidTr="006A4182">
        <w:trPr>
          <w:jc w:val="center"/>
        </w:trPr>
        <w:tc>
          <w:tcPr>
            <w:tcW w:w="1403" w:type="dxa"/>
            <w:vMerge/>
            <w:tcBorders>
              <w:left w:val="single" w:sz="24" w:space="0" w:color="auto"/>
              <w:right w:val="single" w:sz="24" w:space="0" w:color="auto"/>
            </w:tcBorders>
            <w:vAlign w:val="center"/>
          </w:tcPr>
          <w:p w14:paraId="61A7E3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6C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5516555" w14:textId="77777777" w:rsidR="00FB5184" w:rsidRPr="00940161" w:rsidRDefault="00FB5184" w:rsidP="006A4182">
            <w:pPr>
              <w:jc w:val="center"/>
              <w:rPr>
                <w:rFonts w:eastAsia="Times New Roman"/>
                <w:sz w:val="22"/>
                <w:szCs w:val="22"/>
              </w:rPr>
            </w:pPr>
            <w:r w:rsidRPr="00940161">
              <w:rPr>
                <w:rFonts w:eastAsia="Times New Roman"/>
                <w:sz w:val="22"/>
                <w:szCs w:val="22"/>
              </w:rPr>
              <w:t>104</w:t>
            </w:r>
          </w:p>
        </w:tc>
        <w:tc>
          <w:tcPr>
            <w:tcW w:w="805" w:type="dxa"/>
            <w:vAlign w:val="center"/>
          </w:tcPr>
          <w:p w14:paraId="7EA959A0" w14:textId="77777777" w:rsidR="00FB5184" w:rsidRPr="00940161" w:rsidRDefault="00FB5184" w:rsidP="006A4182">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41E03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526D5C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57B8DD50" w14:textId="77777777" w:rsidTr="006A4182">
        <w:trPr>
          <w:jc w:val="center"/>
        </w:trPr>
        <w:tc>
          <w:tcPr>
            <w:tcW w:w="1403" w:type="dxa"/>
            <w:vMerge/>
            <w:tcBorders>
              <w:left w:val="single" w:sz="24" w:space="0" w:color="auto"/>
              <w:right w:val="single" w:sz="24" w:space="0" w:color="auto"/>
            </w:tcBorders>
            <w:vAlign w:val="center"/>
          </w:tcPr>
          <w:p w14:paraId="3CB4B7E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C0048D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31F7998E" w14:textId="77777777" w:rsidR="00FB5184" w:rsidRPr="00940161" w:rsidRDefault="00FB5184" w:rsidP="006A4182">
            <w:pPr>
              <w:jc w:val="center"/>
              <w:rPr>
                <w:rFonts w:eastAsia="Times New Roman"/>
                <w:sz w:val="22"/>
                <w:szCs w:val="22"/>
              </w:rPr>
            </w:pPr>
            <w:r w:rsidRPr="00940161">
              <w:rPr>
                <w:rFonts w:eastAsia="Times New Roman"/>
                <w:sz w:val="22"/>
                <w:szCs w:val="22"/>
              </w:rPr>
              <w:t>115</w:t>
            </w:r>
          </w:p>
        </w:tc>
        <w:tc>
          <w:tcPr>
            <w:tcW w:w="805" w:type="dxa"/>
            <w:vAlign w:val="center"/>
          </w:tcPr>
          <w:p w14:paraId="02CAA5A5" w14:textId="77777777" w:rsidR="00FB5184" w:rsidRPr="00940161" w:rsidRDefault="00FB5184" w:rsidP="006A4182">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334162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E6299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5A9CD2B7" w14:textId="77777777" w:rsidTr="006A4182">
        <w:trPr>
          <w:jc w:val="center"/>
        </w:trPr>
        <w:tc>
          <w:tcPr>
            <w:tcW w:w="1403" w:type="dxa"/>
            <w:vMerge/>
            <w:tcBorders>
              <w:left w:val="single" w:sz="24" w:space="0" w:color="auto"/>
              <w:right w:val="single" w:sz="24" w:space="0" w:color="auto"/>
            </w:tcBorders>
            <w:vAlign w:val="center"/>
          </w:tcPr>
          <w:p w14:paraId="6A0F1E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0E352D"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791ADE6E"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D40F0F" w14:textId="77777777" w:rsidR="00FB5184" w:rsidRPr="00940161" w:rsidRDefault="00FB5184" w:rsidP="006A4182">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605277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56CEE7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10.96</w:t>
            </w:r>
          </w:p>
        </w:tc>
      </w:tr>
      <w:tr w:rsidR="00FB5184" w:rsidRPr="00940161" w14:paraId="58DD8392" w14:textId="77777777" w:rsidTr="006A4182">
        <w:trPr>
          <w:jc w:val="center"/>
        </w:trPr>
        <w:tc>
          <w:tcPr>
            <w:tcW w:w="1403" w:type="dxa"/>
            <w:vMerge/>
            <w:tcBorders>
              <w:left w:val="single" w:sz="24" w:space="0" w:color="auto"/>
              <w:right w:val="single" w:sz="24" w:space="0" w:color="auto"/>
            </w:tcBorders>
            <w:vAlign w:val="center"/>
          </w:tcPr>
          <w:p w14:paraId="4D4C91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85C8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07316F5" w14:textId="77777777" w:rsidR="00FB5184" w:rsidRPr="00940161" w:rsidRDefault="00FB5184" w:rsidP="006A4182">
            <w:pPr>
              <w:jc w:val="center"/>
              <w:rPr>
                <w:rFonts w:eastAsia="Times New Roman"/>
                <w:sz w:val="22"/>
                <w:szCs w:val="22"/>
              </w:rPr>
            </w:pPr>
            <w:r w:rsidRPr="00940161">
              <w:rPr>
                <w:rFonts w:eastAsia="Times New Roman"/>
                <w:sz w:val="22"/>
                <w:szCs w:val="22"/>
              </w:rPr>
              <w:t>140</w:t>
            </w:r>
          </w:p>
        </w:tc>
        <w:tc>
          <w:tcPr>
            <w:tcW w:w="805" w:type="dxa"/>
            <w:vAlign w:val="center"/>
          </w:tcPr>
          <w:p w14:paraId="3A44B176" w14:textId="77777777" w:rsidR="00FB5184" w:rsidRPr="00940161" w:rsidRDefault="00FB5184" w:rsidP="006A4182">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7858CA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015945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5D713406" w14:textId="77777777" w:rsidTr="006A4182">
        <w:trPr>
          <w:jc w:val="center"/>
        </w:trPr>
        <w:tc>
          <w:tcPr>
            <w:tcW w:w="1403" w:type="dxa"/>
            <w:vMerge/>
            <w:tcBorders>
              <w:left w:val="single" w:sz="24" w:space="0" w:color="auto"/>
              <w:right w:val="single" w:sz="24" w:space="0" w:color="auto"/>
            </w:tcBorders>
            <w:vAlign w:val="center"/>
          </w:tcPr>
          <w:p w14:paraId="450D616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E07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0B435F1E" w14:textId="77777777" w:rsidR="00FB5184" w:rsidRPr="00940161" w:rsidRDefault="00FB5184" w:rsidP="006A4182">
            <w:pPr>
              <w:jc w:val="center"/>
              <w:rPr>
                <w:rFonts w:eastAsia="Times New Roman"/>
                <w:sz w:val="22"/>
                <w:szCs w:val="22"/>
              </w:rPr>
            </w:pPr>
            <w:r w:rsidRPr="00940161">
              <w:rPr>
                <w:rFonts w:eastAsia="Times New Roman"/>
                <w:sz w:val="22"/>
                <w:szCs w:val="22"/>
              </w:rPr>
              <w:t>152</w:t>
            </w:r>
          </w:p>
        </w:tc>
        <w:tc>
          <w:tcPr>
            <w:tcW w:w="805" w:type="dxa"/>
            <w:vAlign w:val="center"/>
          </w:tcPr>
          <w:p w14:paraId="32A4C03D" w14:textId="77777777" w:rsidR="00FB5184" w:rsidRPr="00940161" w:rsidRDefault="00FB5184" w:rsidP="006A4182">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756FC2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5B90C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159652B1" w14:textId="77777777" w:rsidTr="006A4182">
        <w:trPr>
          <w:jc w:val="center"/>
        </w:trPr>
        <w:tc>
          <w:tcPr>
            <w:tcW w:w="1403" w:type="dxa"/>
            <w:vMerge/>
            <w:tcBorders>
              <w:left w:val="single" w:sz="24" w:space="0" w:color="auto"/>
              <w:right w:val="single" w:sz="24" w:space="0" w:color="auto"/>
            </w:tcBorders>
            <w:vAlign w:val="center"/>
          </w:tcPr>
          <w:p w14:paraId="5AE5BE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1818"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980356C" w14:textId="77777777" w:rsidR="00FB5184" w:rsidRPr="00940161" w:rsidRDefault="00FB5184" w:rsidP="006A4182">
            <w:pPr>
              <w:jc w:val="center"/>
              <w:rPr>
                <w:rFonts w:eastAsia="Times New Roman"/>
                <w:sz w:val="22"/>
                <w:szCs w:val="22"/>
              </w:rPr>
            </w:pPr>
            <w:r w:rsidRPr="00940161">
              <w:rPr>
                <w:rFonts w:eastAsia="Times New Roman"/>
                <w:sz w:val="22"/>
                <w:szCs w:val="22"/>
              </w:rPr>
              <w:t>160</w:t>
            </w:r>
          </w:p>
        </w:tc>
        <w:tc>
          <w:tcPr>
            <w:tcW w:w="805" w:type="dxa"/>
            <w:vAlign w:val="center"/>
          </w:tcPr>
          <w:p w14:paraId="768E4EDE"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4C7484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2D043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1B27C19F" w14:textId="77777777" w:rsidTr="006A4182">
        <w:trPr>
          <w:jc w:val="center"/>
        </w:trPr>
        <w:tc>
          <w:tcPr>
            <w:tcW w:w="1403" w:type="dxa"/>
            <w:vMerge/>
            <w:tcBorders>
              <w:left w:val="single" w:sz="24" w:space="0" w:color="auto"/>
              <w:right w:val="single" w:sz="24" w:space="0" w:color="auto"/>
            </w:tcBorders>
            <w:vAlign w:val="center"/>
          </w:tcPr>
          <w:p w14:paraId="42EF189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8FD703"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E386CB9" w14:textId="77777777" w:rsidR="00FB5184" w:rsidRPr="00940161" w:rsidRDefault="00FB5184" w:rsidP="006A4182">
            <w:pPr>
              <w:jc w:val="center"/>
              <w:rPr>
                <w:rFonts w:eastAsia="Times New Roman"/>
                <w:sz w:val="22"/>
                <w:szCs w:val="22"/>
              </w:rPr>
            </w:pPr>
            <w:r w:rsidRPr="00940161">
              <w:rPr>
                <w:rFonts w:eastAsia="Times New Roman"/>
                <w:sz w:val="22"/>
                <w:szCs w:val="22"/>
              </w:rPr>
              <w:t>162</w:t>
            </w:r>
          </w:p>
        </w:tc>
        <w:tc>
          <w:tcPr>
            <w:tcW w:w="805" w:type="dxa"/>
            <w:vAlign w:val="center"/>
          </w:tcPr>
          <w:p w14:paraId="65AFDEDB" w14:textId="77777777" w:rsidR="00FB5184" w:rsidRPr="00940161" w:rsidRDefault="00FB5184" w:rsidP="006A4182">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270555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12B740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45B9F70E" w14:textId="77777777" w:rsidTr="006A4182">
        <w:trPr>
          <w:jc w:val="center"/>
        </w:trPr>
        <w:tc>
          <w:tcPr>
            <w:tcW w:w="1403" w:type="dxa"/>
            <w:vMerge/>
            <w:tcBorders>
              <w:left w:val="single" w:sz="24" w:space="0" w:color="auto"/>
              <w:right w:val="single" w:sz="24" w:space="0" w:color="auto"/>
            </w:tcBorders>
            <w:vAlign w:val="center"/>
          </w:tcPr>
          <w:p w14:paraId="5F3BAE5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9C9860"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58E6103"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805" w:type="dxa"/>
            <w:vAlign w:val="center"/>
          </w:tcPr>
          <w:p w14:paraId="422C642A" w14:textId="77777777" w:rsidR="00FB5184" w:rsidRPr="00940161" w:rsidRDefault="00FB5184" w:rsidP="006A4182">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0B82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209315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559DCA3" w14:textId="77777777" w:rsidTr="006A4182">
        <w:trPr>
          <w:jc w:val="center"/>
        </w:trPr>
        <w:tc>
          <w:tcPr>
            <w:tcW w:w="1403" w:type="dxa"/>
            <w:vMerge/>
            <w:tcBorders>
              <w:left w:val="single" w:sz="24" w:space="0" w:color="auto"/>
              <w:right w:val="single" w:sz="24" w:space="0" w:color="auto"/>
            </w:tcBorders>
            <w:vAlign w:val="center"/>
          </w:tcPr>
          <w:p w14:paraId="0A47AA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2B5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0992A4" w14:textId="77777777" w:rsidR="00FB5184" w:rsidRPr="00940161" w:rsidRDefault="00FB5184" w:rsidP="006A4182">
            <w:pPr>
              <w:jc w:val="center"/>
              <w:rPr>
                <w:rFonts w:eastAsia="Times New Roman"/>
                <w:sz w:val="22"/>
                <w:szCs w:val="22"/>
              </w:rPr>
            </w:pPr>
            <w:r w:rsidRPr="00940161">
              <w:rPr>
                <w:rFonts w:eastAsia="Times New Roman"/>
                <w:sz w:val="22"/>
                <w:szCs w:val="22"/>
              </w:rPr>
              <w:t>167</w:t>
            </w:r>
          </w:p>
        </w:tc>
        <w:tc>
          <w:tcPr>
            <w:tcW w:w="805" w:type="dxa"/>
            <w:vAlign w:val="center"/>
          </w:tcPr>
          <w:p w14:paraId="544B7EC2"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6F4AC8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2308D8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3319640" w14:textId="77777777" w:rsidTr="006A4182">
        <w:trPr>
          <w:jc w:val="center"/>
        </w:trPr>
        <w:tc>
          <w:tcPr>
            <w:tcW w:w="1403" w:type="dxa"/>
            <w:vMerge/>
            <w:tcBorders>
              <w:left w:val="single" w:sz="24" w:space="0" w:color="auto"/>
              <w:right w:val="single" w:sz="24" w:space="0" w:color="auto"/>
            </w:tcBorders>
            <w:vAlign w:val="center"/>
          </w:tcPr>
          <w:p w14:paraId="03722C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121D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280D8109" w14:textId="77777777" w:rsidR="00FB5184" w:rsidRPr="00940161" w:rsidRDefault="00FB5184" w:rsidP="006A4182">
            <w:pPr>
              <w:jc w:val="center"/>
              <w:rPr>
                <w:rFonts w:eastAsia="Times New Roman"/>
                <w:sz w:val="22"/>
                <w:szCs w:val="22"/>
              </w:rPr>
            </w:pPr>
            <w:r w:rsidRPr="00940161">
              <w:rPr>
                <w:rFonts w:eastAsia="Times New Roman"/>
                <w:sz w:val="22"/>
                <w:szCs w:val="22"/>
              </w:rPr>
              <w:t>169</w:t>
            </w:r>
          </w:p>
        </w:tc>
        <w:tc>
          <w:tcPr>
            <w:tcW w:w="805" w:type="dxa"/>
            <w:vAlign w:val="center"/>
          </w:tcPr>
          <w:p w14:paraId="291C0805" w14:textId="77777777" w:rsidR="00FB5184" w:rsidRPr="00940161" w:rsidRDefault="00FB5184" w:rsidP="006A4182">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336C61D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5FF132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6766EDA8" w14:textId="77777777" w:rsidTr="006A4182">
        <w:trPr>
          <w:jc w:val="center"/>
        </w:trPr>
        <w:tc>
          <w:tcPr>
            <w:tcW w:w="1403" w:type="dxa"/>
            <w:vMerge/>
            <w:tcBorders>
              <w:left w:val="single" w:sz="24" w:space="0" w:color="auto"/>
              <w:right w:val="single" w:sz="24" w:space="0" w:color="auto"/>
            </w:tcBorders>
            <w:vAlign w:val="center"/>
          </w:tcPr>
          <w:p w14:paraId="605DDDB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F35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3E724A4D"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41993002" w14:textId="77777777" w:rsidR="00FB5184" w:rsidRPr="00940161" w:rsidRDefault="00FB5184" w:rsidP="006A4182">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2CD39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4BDC8F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5C8AE79A" w14:textId="77777777" w:rsidTr="006A4182">
        <w:trPr>
          <w:jc w:val="center"/>
        </w:trPr>
        <w:tc>
          <w:tcPr>
            <w:tcW w:w="1403" w:type="dxa"/>
            <w:vMerge/>
            <w:tcBorders>
              <w:left w:val="single" w:sz="24" w:space="0" w:color="auto"/>
              <w:right w:val="single" w:sz="24" w:space="0" w:color="auto"/>
            </w:tcBorders>
            <w:vAlign w:val="center"/>
          </w:tcPr>
          <w:p w14:paraId="72B82D2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848C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8FD6CB0" w14:textId="77777777" w:rsidR="00FB5184" w:rsidRPr="00940161" w:rsidRDefault="00FB5184" w:rsidP="006A4182">
            <w:pPr>
              <w:jc w:val="center"/>
              <w:rPr>
                <w:rFonts w:eastAsia="Times New Roman"/>
                <w:sz w:val="22"/>
                <w:szCs w:val="22"/>
              </w:rPr>
            </w:pPr>
            <w:r w:rsidRPr="00940161">
              <w:rPr>
                <w:rFonts w:eastAsia="Times New Roman"/>
                <w:sz w:val="22"/>
                <w:szCs w:val="22"/>
              </w:rPr>
              <w:t>180</w:t>
            </w:r>
          </w:p>
        </w:tc>
        <w:tc>
          <w:tcPr>
            <w:tcW w:w="805" w:type="dxa"/>
            <w:vAlign w:val="center"/>
          </w:tcPr>
          <w:p w14:paraId="6D3F66B7"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4545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23CBCD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8AA8D85" w14:textId="77777777" w:rsidTr="006A4182">
        <w:trPr>
          <w:jc w:val="center"/>
        </w:trPr>
        <w:tc>
          <w:tcPr>
            <w:tcW w:w="1403" w:type="dxa"/>
            <w:vMerge/>
            <w:tcBorders>
              <w:left w:val="single" w:sz="24" w:space="0" w:color="auto"/>
              <w:right w:val="single" w:sz="24" w:space="0" w:color="auto"/>
            </w:tcBorders>
            <w:vAlign w:val="center"/>
          </w:tcPr>
          <w:p w14:paraId="57E3D7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DDEA3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703101" w14:textId="77777777" w:rsidR="00FB5184" w:rsidRPr="00940161" w:rsidRDefault="00FB5184" w:rsidP="006A4182">
            <w:pPr>
              <w:jc w:val="center"/>
              <w:rPr>
                <w:rFonts w:eastAsia="Times New Roman"/>
                <w:sz w:val="22"/>
                <w:szCs w:val="22"/>
              </w:rPr>
            </w:pPr>
            <w:r w:rsidRPr="00940161">
              <w:rPr>
                <w:rFonts w:eastAsia="Times New Roman"/>
                <w:sz w:val="22"/>
                <w:szCs w:val="22"/>
              </w:rPr>
              <w:t>176</w:t>
            </w:r>
          </w:p>
        </w:tc>
        <w:tc>
          <w:tcPr>
            <w:tcW w:w="805" w:type="dxa"/>
            <w:vAlign w:val="center"/>
          </w:tcPr>
          <w:p w14:paraId="0114BD19"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13A71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0B5220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4167362A" w14:textId="77777777" w:rsidTr="006A4182">
        <w:trPr>
          <w:jc w:val="center"/>
        </w:trPr>
        <w:tc>
          <w:tcPr>
            <w:tcW w:w="1403" w:type="dxa"/>
            <w:vMerge/>
            <w:tcBorders>
              <w:left w:val="single" w:sz="24" w:space="0" w:color="auto"/>
              <w:right w:val="single" w:sz="24" w:space="0" w:color="auto"/>
            </w:tcBorders>
            <w:vAlign w:val="center"/>
          </w:tcPr>
          <w:p w14:paraId="72041DF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FE6B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156C984F" w14:textId="77777777" w:rsidR="00FB5184" w:rsidRPr="00940161" w:rsidRDefault="00FB5184" w:rsidP="006A4182">
            <w:pPr>
              <w:jc w:val="center"/>
              <w:rPr>
                <w:rFonts w:eastAsia="Times New Roman"/>
                <w:sz w:val="22"/>
                <w:szCs w:val="22"/>
              </w:rPr>
            </w:pPr>
            <w:r w:rsidRPr="00940161">
              <w:rPr>
                <w:rFonts w:eastAsia="Times New Roman"/>
                <w:sz w:val="22"/>
                <w:szCs w:val="22"/>
              </w:rPr>
              <w:t>183</w:t>
            </w:r>
          </w:p>
        </w:tc>
        <w:tc>
          <w:tcPr>
            <w:tcW w:w="805" w:type="dxa"/>
            <w:vAlign w:val="center"/>
          </w:tcPr>
          <w:p w14:paraId="021BC267"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7DFDA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076178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D84BDA1" w14:textId="77777777" w:rsidTr="006A4182">
        <w:trPr>
          <w:jc w:val="center"/>
        </w:trPr>
        <w:tc>
          <w:tcPr>
            <w:tcW w:w="1403" w:type="dxa"/>
            <w:vMerge/>
            <w:tcBorders>
              <w:left w:val="single" w:sz="24" w:space="0" w:color="auto"/>
              <w:right w:val="single" w:sz="24" w:space="0" w:color="auto"/>
            </w:tcBorders>
            <w:vAlign w:val="center"/>
          </w:tcPr>
          <w:p w14:paraId="2F95CEB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27F3B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14BD4D8F"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3D552285" w14:textId="77777777" w:rsidR="00FB5184" w:rsidRPr="00940161" w:rsidRDefault="00FB5184" w:rsidP="006A4182">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061A0B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03071A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7F46B3D0" w14:textId="77777777" w:rsidTr="006A4182">
        <w:trPr>
          <w:jc w:val="center"/>
        </w:trPr>
        <w:tc>
          <w:tcPr>
            <w:tcW w:w="1403" w:type="dxa"/>
            <w:vMerge/>
            <w:tcBorders>
              <w:left w:val="single" w:sz="24" w:space="0" w:color="auto"/>
              <w:right w:val="single" w:sz="24" w:space="0" w:color="auto"/>
            </w:tcBorders>
            <w:vAlign w:val="center"/>
          </w:tcPr>
          <w:p w14:paraId="786B98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C7B1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51FD3DB8"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7B35AEC8" w14:textId="77777777" w:rsidR="00FB5184" w:rsidRPr="00940161" w:rsidRDefault="00FB5184" w:rsidP="006A4182">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557F20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091ED7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688F6E60" w14:textId="77777777" w:rsidTr="006A4182">
        <w:trPr>
          <w:jc w:val="center"/>
        </w:trPr>
        <w:tc>
          <w:tcPr>
            <w:tcW w:w="1403" w:type="dxa"/>
            <w:vMerge/>
            <w:tcBorders>
              <w:left w:val="single" w:sz="24" w:space="0" w:color="auto"/>
              <w:right w:val="single" w:sz="24" w:space="0" w:color="auto"/>
            </w:tcBorders>
            <w:vAlign w:val="center"/>
          </w:tcPr>
          <w:p w14:paraId="566D2A1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F3E9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0C630152" w14:textId="77777777" w:rsidR="00FB5184" w:rsidRPr="00940161" w:rsidRDefault="00FB5184" w:rsidP="006A4182">
            <w:pPr>
              <w:jc w:val="center"/>
              <w:rPr>
                <w:rFonts w:eastAsia="Times New Roman"/>
                <w:sz w:val="22"/>
                <w:szCs w:val="22"/>
              </w:rPr>
            </w:pPr>
            <w:r w:rsidRPr="00940161">
              <w:rPr>
                <w:rFonts w:eastAsia="Times New Roman"/>
                <w:sz w:val="22"/>
                <w:szCs w:val="22"/>
              </w:rPr>
              <w:t>186</w:t>
            </w:r>
          </w:p>
        </w:tc>
        <w:tc>
          <w:tcPr>
            <w:tcW w:w="805" w:type="dxa"/>
            <w:vAlign w:val="center"/>
          </w:tcPr>
          <w:p w14:paraId="4D366BCC" w14:textId="77777777" w:rsidR="00FB5184" w:rsidRPr="00940161" w:rsidRDefault="00FB5184" w:rsidP="006A4182">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3BD256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0F3E6A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0.35</w:t>
            </w:r>
          </w:p>
        </w:tc>
      </w:tr>
      <w:tr w:rsidR="00FB5184" w:rsidRPr="00940161" w14:paraId="05790BF3" w14:textId="77777777" w:rsidTr="006A4182">
        <w:trPr>
          <w:jc w:val="center"/>
        </w:trPr>
        <w:tc>
          <w:tcPr>
            <w:tcW w:w="1403" w:type="dxa"/>
            <w:vMerge/>
            <w:tcBorders>
              <w:left w:val="single" w:sz="24" w:space="0" w:color="auto"/>
              <w:right w:val="single" w:sz="24" w:space="0" w:color="auto"/>
            </w:tcBorders>
            <w:vAlign w:val="center"/>
          </w:tcPr>
          <w:p w14:paraId="618A388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A89E1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5C4BD07" w14:textId="77777777" w:rsidR="00FB5184" w:rsidRPr="00940161" w:rsidRDefault="00FB5184" w:rsidP="006A4182">
            <w:pPr>
              <w:jc w:val="center"/>
              <w:rPr>
                <w:rFonts w:eastAsia="Times New Roman"/>
                <w:sz w:val="22"/>
                <w:szCs w:val="22"/>
              </w:rPr>
            </w:pPr>
            <w:r w:rsidRPr="00940161">
              <w:rPr>
                <w:rFonts w:eastAsia="Times New Roman"/>
                <w:sz w:val="22"/>
                <w:szCs w:val="22"/>
              </w:rPr>
              <w:t>200</w:t>
            </w:r>
          </w:p>
        </w:tc>
        <w:tc>
          <w:tcPr>
            <w:tcW w:w="805" w:type="dxa"/>
            <w:vAlign w:val="center"/>
          </w:tcPr>
          <w:p w14:paraId="1794A0FE" w14:textId="77777777" w:rsidR="00FB5184" w:rsidRPr="00940161" w:rsidRDefault="00FB5184" w:rsidP="006A4182">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3BF0F6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261B6E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00B66D6E" w14:textId="77777777" w:rsidTr="006A4182">
        <w:trPr>
          <w:jc w:val="center"/>
        </w:trPr>
        <w:tc>
          <w:tcPr>
            <w:tcW w:w="1403" w:type="dxa"/>
            <w:vMerge/>
            <w:tcBorders>
              <w:left w:val="single" w:sz="24" w:space="0" w:color="auto"/>
              <w:right w:val="single" w:sz="24" w:space="0" w:color="auto"/>
            </w:tcBorders>
            <w:vAlign w:val="center"/>
          </w:tcPr>
          <w:p w14:paraId="0FCC1F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EDC47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09792ED"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c>
          <w:tcPr>
            <w:tcW w:w="805" w:type="dxa"/>
            <w:vAlign w:val="center"/>
          </w:tcPr>
          <w:p w14:paraId="61EC6BAE" w14:textId="77777777" w:rsidR="00FB5184" w:rsidRPr="00940161" w:rsidRDefault="00FB5184" w:rsidP="006A4182">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5EBED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06FF06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588BAD68" w14:textId="77777777" w:rsidTr="006A4182">
        <w:trPr>
          <w:jc w:val="center"/>
        </w:trPr>
        <w:tc>
          <w:tcPr>
            <w:tcW w:w="1403" w:type="dxa"/>
            <w:vMerge/>
            <w:tcBorders>
              <w:left w:val="single" w:sz="24" w:space="0" w:color="auto"/>
              <w:right w:val="single" w:sz="24" w:space="0" w:color="auto"/>
            </w:tcBorders>
            <w:vAlign w:val="center"/>
          </w:tcPr>
          <w:p w14:paraId="7190CA1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57F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1A19C1F3" w14:textId="77777777" w:rsidR="00FB5184" w:rsidRPr="00940161" w:rsidRDefault="00FB5184" w:rsidP="006A4182">
            <w:pPr>
              <w:jc w:val="center"/>
              <w:rPr>
                <w:rFonts w:eastAsia="Times New Roman"/>
                <w:sz w:val="22"/>
                <w:szCs w:val="22"/>
              </w:rPr>
            </w:pPr>
            <w:r w:rsidRPr="00940161">
              <w:rPr>
                <w:rFonts w:eastAsia="Times New Roman"/>
                <w:sz w:val="22"/>
                <w:szCs w:val="22"/>
              </w:rPr>
              <w:t>215</w:t>
            </w:r>
          </w:p>
        </w:tc>
        <w:tc>
          <w:tcPr>
            <w:tcW w:w="805" w:type="dxa"/>
            <w:vAlign w:val="center"/>
          </w:tcPr>
          <w:p w14:paraId="69323655" w14:textId="77777777" w:rsidR="00FB5184" w:rsidRPr="00940161" w:rsidRDefault="00FB5184" w:rsidP="006A4182">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465B37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3469C3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7963E286" w14:textId="77777777" w:rsidTr="006A4182">
        <w:trPr>
          <w:jc w:val="center"/>
        </w:trPr>
        <w:tc>
          <w:tcPr>
            <w:tcW w:w="1403" w:type="dxa"/>
            <w:vMerge/>
            <w:tcBorders>
              <w:left w:val="single" w:sz="24" w:space="0" w:color="auto"/>
              <w:right w:val="single" w:sz="24" w:space="0" w:color="auto"/>
            </w:tcBorders>
            <w:vAlign w:val="center"/>
          </w:tcPr>
          <w:p w14:paraId="01884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49EAA3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5F44BFB"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805" w:type="dxa"/>
            <w:vAlign w:val="center"/>
          </w:tcPr>
          <w:p w14:paraId="7813BF3C"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89C6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12FFC6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C5FBA6" w14:textId="77777777" w:rsidTr="006A4182">
        <w:trPr>
          <w:jc w:val="center"/>
        </w:trPr>
        <w:tc>
          <w:tcPr>
            <w:tcW w:w="1403" w:type="dxa"/>
            <w:vMerge/>
            <w:tcBorders>
              <w:left w:val="single" w:sz="24" w:space="0" w:color="auto"/>
              <w:right w:val="single" w:sz="24" w:space="0" w:color="auto"/>
            </w:tcBorders>
            <w:vAlign w:val="center"/>
          </w:tcPr>
          <w:p w14:paraId="07F637E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CA565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6C5EB911" w14:textId="77777777" w:rsidR="00FB5184" w:rsidRPr="00940161" w:rsidRDefault="00FB5184" w:rsidP="006A4182">
            <w:pPr>
              <w:jc w:val="center"/>
              <w:rPr>
                <w:rFonts w:eastAsia="Times New Roman"/>
                <w:sz w:val="22"/>
                <w:szCs w:val="22"/>
              </w:rPr>
            </w:pPr>
            <w:r w:rsidRPr="00940161">
              <w:rPr>
                <w:rFonts w:eastAsia="Times New Roman"/>
                <w:sz w:val="22"/>
                <w:szCs w:val="22"/>
              </w:rPr>
              <w:t>229</w:t>
            </w:r>
          </w:p>
        </w:tc>
        <w:tc>
          <w:tcPr>
            <w:tcW w:w="805" w:type="dxa"/>
            <w:vAlign w:val="center"/>
          </w:tcPr>
          <w:p w14:paraId="08EEB83E"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491EC7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3CE268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34617A3D" w14:textId="77777777" w:rsidTr="006A4182">
        <w:trPr>
          <w:jc w:val="center"/>
        </w:trPr>
        <w:tc>
          <w:tcPr>
            <w:tcW w:w="1403" w:type="dxa"/>
            <w:vMerge/>
            <w:tcBorders>
              <w:left w:val="single" w:sz="24" w:space="0" w:color="auto"/>
              <w:right w:val="single" w:sz="24" w:space="0" w:color="auto"/>
            </w:tcBorders>
            <w:vAlign w:val="center"/>
          </w:tcPr>
          <w:p w14:paraId="4A53E3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3B2C9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C2A6AC7" w14:textId="77777777" w:rsidR="00FB5184" w:rsidRPr="00940161" w:rsidRDefault="00FB5184" w:rsidP="006A4182">
            <w:pPr>
              <w:jc w:val="center"/>
              <w:rPr>
                <w:rFonts w:eastAsia="Times New Roman"/>
                <w:sz w:val="22"/>
                <w:szCs w:val="22"/>
              </w:rPr>
            </w:pPr>
            <w:r w:rsidRPr="00940161">
              <w:rPr>
                <w:rFonts w:eastAsia="Times New Roman"/>
                <w:sz w:val="22"/>
                <w:szCs w:val="22"/>
              </w:rPr>
              <w:t>236</w:t>
            </w:r>
          </w:p>
        </w:tc>
        <w:tc>
          <w:tcPr>
            <w:tcW w:w="805" w:type="dxa"/>
            <w:vAlign w:val="center"/>
          </w:tcPr>
          <w:p w14:paraId="324F50E6" w14:textId="77777777" w:rsidR="00FB5184" w:rsidRPr="00940161" w:rsidRDefault="00FB5184" w:rsidP="006A4182">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27DF64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400FAC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2.83</w:t>
            </w:r>
          </w:p>
        </w:tc>
      </w:tr>
      <w:tr w:rsidR="00FB5184" w:rsidRPr="00940161" w14:paraId="0B049C2F" w14:textId="77777777" w:rsidTr="006A4182">
        <w:trPr>
          <w:jc w:val="center"/>
        </w:trPr>
        <w:tc>
          <w:tcPr>
            <w:tcW w:w="1403" w:type="dxa"/>
            <w:vMerge/>
            <w:tcBorders>
              <w:left w:val="single" w:sz="24" w:space="0" w:color="auto"/>
              <w:right w:val="single" w:sz="24" w:space="0" w:color="auto"/>
            </w:tcBorders>
            <w:vAlign w:val="center"/>
          </w:tcPr>
          <w:p w14:paraId="1A9B51E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3A0BE7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8B6B424" w14:textId="77777777" w:rsidR="00FB5184" w:rsidRPr="00940161" w:rsidRDefault="00FB5184" w:rsidP="006A4182">
            <w:pPr>
              <w:jc w:val="center"/>
              <w:rPr>
                <w:rFonts w:eastAsia="Times New Roman"/>
                <w:sz w:val="22"/>
                <w:szCs w:val="22"/>
              </w:rPr>
            </w:pPr>
            <w:r w:rsidRPr="00940161">
              <w:rPr>
                <w:rFonts w:eastAsia="Times New Roman"/>
                <w:sz w:val="22"/>
                <w:szCs w:val="22"/>
              </w:rPr>
              <w:t>246</w:t>
            </w:r>
          </w:p>
        </w:tc>
        <w:tc>
          <w:tcPr>
            <w:tcW w:w="805" w:type="dxa"/>
            <w:vAlign w:val="center"/>
          </w:tcPr>
          <w:p w14:paraId="7429A0AB" w14:textId="77777777" w:rsidR="00FB5184" w:rsidRPr="00940161" w:rsidRDefault="00FB5184" w:rsidP="006A4182">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7C05A6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7FE18DA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6E042D1D" w14:textId="77777777" w:rsidTr="006A4182">
        <w:trPr>
          <w:jc w:val="center"/>
        </w:trPr>
        <w:tc>
          <w:tcPr>
            <w:tcW w:w="1403" w:type="dxa"/>
            <w:vMerge/>
            <w:tcBorders>
              <w:left w:val="single" w:sz="24" w:space="0" w:color="auto"/>
              <w:right w:val="single" w:sz="24" w:space="0" w:color="auto"/>
            </w:tcBorders>
            <w:vAlign w:val="center"/>
          </w:tcPr>
          <w:p w14:paraId="4AE880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493CF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57E16A8"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1137F391" w14:textId="77777777" w:rsidR="00FB5184" w:rsidRPr="00940161" w:rsidRDefault="00FB5184" w:rsidP="006A4182">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2A87A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324076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074FA6E3" w14:textId="77777777" w:rsidTr="006A4182">
        <w:trPr>
          <w:jc w:val="center"/>
        </w:trPr>
        <w:tc>
          <w:tcPr>
            <w:tcW w:w="1403" w:type="dxa"/>
            <w:vMerge/>
            <w:tcBorders>
              <w:left w:val="single" w:sz="24" w:space="0" w:color="auto"/>
              <w:right w:val="single" w:sz="24" w:space="0" w:color="auto"/>
            </w:tcBorders>
            <w:vAlign w:val="center"/>
          </w:tcPr>
          <w:p w14:paraId="3143AB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17DC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A624E5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805" w:type="dxa"/>
            <w:vAlign w:val="center"/>
          </w:tcPr>
          <w:p w14:paraId="78645B75" w14:textId="77777777" w:rsidR="00FB5184" w:rsidRPr="00940161" w:rsidRDefault="00FB5184" w:rsidP="006A4182">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3D15A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01DC9B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4B188031" w14:textId="77777777" w:rsidTr="006A4182">
        <w:trPr>
          <w:jc w:val="center"/>
        </w:trPr>
        <w:tc>
          <w:tcPr>
            <w:tcW w:w="1403" w:type="dxa"/>
            <w:vMerge/>
            <w:tcBorders>
              <w:left w:val="single" w:sz="24" w:space="0" w:color="auto"/>
              <w:right w:val="single" w:sz="24" w:space="0" w:color="auto"/>
            </w:tcBorders>
            <w:vAlign w:val="center"/>
          </w:tcPr>
          <w:p w14:paraId="15C2044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F2B9A1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6C226D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71584810"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62D17E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19F79B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47151B8" w14:textId="77777777" w:rsidTr="006A4182">
        <w:trPr>
          <w:jc w:val="center"/>
        </w:trPr>
        <w:tc>
          <w:tcPr>
            <w:tcW w:w="1403" w:type="dxa"/>
            <w:vMerge/>
            <w:tcBorders>
              <w:left w:val="single" w:sz="24" w:space="0" w:color="auto"/>
              <w:right w:val="single" w:sz="24" w:space="0" w:color="auto"/>
            </w:tcBorders>
            <w:vAlign w:val="center"/>
          </w:tcPr>
          <w:p w14:paraId="05FAA23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B2D8C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D82E52A" w14:textId="77777777" w:rsidR="00FB5184" w:rsidRPr="00940161" w:rsidRDefault="00FB5184" w:rsidP="006A4182">
            <w:pPr>
              <w:jc w:val="center"/>
              <w:rPr>
                <w:rFonts w:eastAsia="Times New Roman"/>
                <w:sz w:val="22"/>
                <w:szCs w:val="22"/>
              </w:rPr>
            </w:pPr>
            <w:r w:rsidRPr="00940161">
              <w:rPr>
                <w:rFonts w:eastAsia="Times New Roman"/>
                <w:sz w:val="22"/>
                <w:szCs w:val="22"/>
              </w:rPr>
              <w:t>274</w:t>
            </w:r>
          </w:p>
        </w:tc>
        <w:tc>
          <w:tcPr>
            <w:tcW w:w="805" w:type="dxa"/>
            <w:vAlign w:val="center"/>
          </w:tcPr>
          <w:p w14:paraId="419E4A1C"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708DE3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0E5B6D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6A58ECF0" w14:textId="1ECFD5C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A.8</w:t>
      </w:r>
      <w:r w:rsidR="00FB5184">
        <w:rPr>
          <w:rFonts w:eastAsia="Times New Roman"/>
          <w:sz w:val="22"/>
          <w:szCs w:val="22"/>
        </w:rPr>
        <w:t>: 0-5</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FB5184" w:rsidRPr="00940161" w14:paraId="00A4DEA1"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0869F0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78EF82C"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2D3B847"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4F51653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D61A0BA"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FFD6C54"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4831A1F1"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331E6E2C"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31755CBC" w14:textId="77777777" w:rsidR="00FB5184" w:rsidRPr="00940161" w:rsidRDefault="00FB5184" w:rsidP="006A4182">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E736E76" w14:textId="77777777" w:rsidR="00FB5184" w:rsidRPr="00940161" w:rsidRDefault="00FB5184" w:rsidP="006A4182">
            <w:pPr>
              <w:jc w:val="center"/>
              <w:rPr>
                <w:rFonts w:eastAsia="Times New Roman"/>
                <w:b/>
                <w:sz w:val="22"/>
                <w:szCs w:val="22"/>
              </w:rPr>
            </w:pPr>
          </w:p>
        </w:tc>
      </w:tr>
      <w:tr w:rsidR="00FB5184" w:rsidRPr="00940161" w14:paraId="708780F3"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55FBCCA"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4DA5439" w14:textId="77777777" w:rsidR="00FB5184" w:rsidRPr="00940161" w:rsidRDefault="00FB5184" w:rsidP="006A4182">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16DDC316" w14:textId="77777777" w:rsidR="00FB5184" w:rsidRPr="00940161" w:rsidRDefault="00FB5184" w:rsidP="006A4182">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5491D5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79ACAD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0.25</w:t>
            </w:r>
          </w:p>
        </w:tc>
      </w:tr>
      <w:tr w:rsidR="00FB5184" w:rsidRPr="00940161" w14:paraId="2AE57AB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196AD880"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006178" w14:textId="77777777" w:rsidR="00FB5184" w:rsidRPr="00940161" w:rsidRDefault="00FB5184" w:rsidP="006A4182">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30A81090" w14:textId="77777777" w:rsidR="00FB5184" w:rsidRPr="00940161" w:rsidRDefault="00FB5184" w:rsidP="006A4182">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3A9021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657A1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403CF01A"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40A0FC1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AF4011A"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7DDB413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5F620E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4FD09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0FB22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5FF715F0" w14:textId="77777777" w:rsidTr="006A4182">
        <w:trPr>
          <w:jc w:val="center"/>
        </w:trPr>
        <w:tc>
          <w:tcPr>
            <w:tcW w:w="1403" w:type="dxa"/>
            <w:vMerge/>
            <w:tcBorders>
              <w:left w:val="single" w:sz="24" w:space="0" w:color="auto"/>
              <w:right w:val="single" w:sz="24" w:space="0" w:color="auto"/>
            </w:tcBorders>
            <w:vAlign w:val="center"/>
          </w:tcPr>
          <w:p w14:paraId="7CD3E9A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B7FE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5BA4C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071450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31685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0B448D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3BAAD7A2" w14:textId="77777777" w:rsidTr="006A4182">
        <w:trPr>
          <w:jc w:val="center"/>
        </w:trPr>
        <w:tc>
          <w:tcPr>
            <w:tcW w:w="1403" w:type="dxa"/>
            <w:vMerge/>
            <w:tcBorders>
              <w:left w:val="single" w:sz="24" w:space="0" w:color="auto"/>
              <w:right w:val="single" w:sz="24" w:space="0" w:color="auto"/>
            </w:tcBorders>
            <w:vAlign w:val="center"/>
          </w:tcPr>
          <w:p w14:paraId="25118F7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B9F5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520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10860D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1BDD7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6AFE5F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53BF12E3" w14:textId="77777777" w:rsidTr="006A4182">
        <w:trPr>
          <w:jc w:val="center"/>
        </w:trPr>
        <w:tc>
          <w:tcPr>
            <w:tcW w:w="1403" w:type="dxa"/>
            <w:vMerge/>
            <w:tcBorders>
              <w:left w:val="single" w:sz="24" w:space="0" w:color="auto"/>
              <w:right w:val="single" w:sz="24" w:space="0" w:color="auto"/>
            </w:tcBorders>
            <w:vAlign w:val="center"/>
          </w:tcPr>
          <w:p w14:paraId="241F3E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BA818A"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7087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AD3D6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2BDB96B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22312E0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338DD48E" w14:textId="77777777" w:rsidTr="006A4182">
        <w:trPr>
          <w:jc w:val="center"/>
        </w:trPr>
        <w:tc>
          <w:tcPr>
            <w:tcW w:w="1403" w:type="dxa"/>
            <w:vMerge/>
            <w:tcBorders>
              <w:left w:val="single" w:sz="24" w:space="0" w:color="auto"/>
              <w:right w:val="single" w:sz="24" w:space="0" w:color="auto"/>
            </w:tcBorders>
            <w:vAlign w:val="center"/>
          </w:tcPr>
          <w:p w14:paraId="64447A9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FA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3DAF5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206A6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54321E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21C592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3.11</w:t>
            </w:r>
          </w:p>
        </w:tc>
      </w:tr>
      <w:tr w:rsidR="00FB5184" w:rsidRPr="00940161" w14:paraId="62C602B9" w14:textId="77777777" w:rsidTr="006A4182">
        <w:trPr>
          <w:jc w:val="center"/>
        </w:trPr>
        <w:tc>
          <w:tcPr>
            <w:tcW w:w="1403" w:type="dxa"/>
            <w:vMerge/>
            <w:tcBorders>
              <w:left w:val="single" w:sz="24" w:space="0" w:color="auto"/>
              <w:right w:val="single" w:sz="24" w:space="0" w:color="auto"/>
            </w:tcBorders>
            <w:vAlign w:val="center"/>
          </w:tcPr>
          <w:p w14:paraId="632017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2C30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7750A5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6BD7389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3AA38E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2F97849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2.69</w:t>
            </w:r>
          </w:p>
        </w:tc>
      </w:tr>
      <w:tr w:rsidR="00FB5184" w:rsidRPr="00940161" w14:paraId="0823D1D2" w14:textId="77777777" w:rsidTr="006A4182">
        <w:trPr>
          <w:jc w:val="center"/>
        </w:trPr>
        <w:tc>
          <w:tcPr>
            <w:tcW w:w="1403" w:type="dxa"/>
            <w:vMerge/>
            <w:tcBorders>
              <w:left w:val="single" w:sz="24" w:space="0" w:color="auto"/>
              <w:right w:val="single" w:sz="24" w:space="0" w:color="auto"/>
            </w:tcBorders>
            <w:vAlign w:val="center"/>
          </w:tcPr>
          <w:p w14:paraId="61634EB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CED430"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AF00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2AC201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FB88B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15D0D90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r>
      <w:tr w:rsidR="00FB5184" w:rsidRPr="00940161" w14:paraId="2F26E0B3" w14:textId="77777777" w:rsidTr="006A4182">
        <w:trPr>
          <w:jc w:val="center"/>
        </w:trPr>
        <w:tc>
          <w:tcPr>
            <w:tcW w:w="1403" w:type="dxa"/>
            <w:vMerge/>
            <w:tcBorders>
              <w:left w:val="single" w:sz="24" w:space="0" w:color="auto"/>
              <w:right w:val="single" w:sz="24" w:space="0" w:color="auto"/>
            </w:tcBorders>
            <w:vAlign w:val="center"/>
          </w:tcPr>
          <w:p w14:paraId="61350FB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A818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AC1A5F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209EE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121E97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3A9632C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B44C874" w14:textId="77777777" w:rsidTr="006A4182">
        <w:trPr>
          <w:jc w:val="center"/>
        </w:trPr>
        <w:tc>
          <w:tcPr>
            <w:tcW w:w="1403" w:type="dxa"/>
            <w:vMerge/>
            <w:tcBorders>
              <w:left w:val="single" w:sz="24" w:space="0" w:color="auto"/>
              <w:right w:val="single" w:sz="24" w:space="0" w:color="auto"/>
            </w:tcBorders>
            <w:vAlign w:val="center"/>
          </w:tcPr>
          <w:p w14:paraId="0186F5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901A27"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4826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6B0778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18B940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15E9F41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2.55</w:t>
            </w:r>
          </w:p>
        </w:tc>
      </w:tr>
      <w:tr w:rsidR="00FB5184" w:rsidRPr="00940161" w14:paraId="6C1D3004" w14:textId="77777777" w:rsidTr="006A4182">
        <w:trPr>
          <w:jc w:val="center"/>
        </w:trPr>
        <w:tc>
          <w:tcPr>
            <w:tcW w:w="1403" w:type="dxa"/>
            <w:vMerge/>
            <w:tcBorders>
              <w:left w:val="single" w:sz="24" w:space="0" w:color="auto"/>
              <w:right w:val="single" w:sz="24" w:space="0" w:color="auto"/>
            </w:tcBorders>
            <w:vAlign w:val="center"/>
          </w:tcPr>
          <w:p w14:paraId="28CADE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9BE6F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9CF6C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5578F8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1CD27B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51DB7B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75DE256A" w14:textId="77777777" w:rsidTr="006A4182">
        <w:trPr>
          <w:jc w:val="center"/>
        </w:trPr>
        <w:tc>
          <w:tcPr>
            <w:tcW w:w="1403" w:type="dxa"/>
            <w:vMerge/>
            <w:tcBorders>
              <w:left w:val="single" w:sz="24" w:space="0" w:color="auto"/>
              <w:right w:val="single" w:sz="24" w:space="0" w:color="auto"/>
            </w:tcBorders>
            <w:vAlign w:val="center"/>
          </w:tcPr>
          <w:p w14:paraId="36C7FF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AEB4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654FA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550BA1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A3893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278008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38F4D700" w14:textId="77777777" w:rsidTr="006A4182">
        <w:trPr>
          <w:jc w:val="center"/>
        </w:trPr>
        <w:tc>
          <w:tcPr>
            <w:tcW w:w="1403" w:type="dxa"/>
            <w:vMerge/>
            <w:tcBorders>
              <w:left w:val="single" w:sz="24" w:space="0" w:color="auto"/>
              <w:right w:val="single" w:sz="24" w:space="0" w:color="auto"/>
            </w:tcBorders>
            <w:vAlign w:val="center"/>
          </w:tcPr>
          <w:p w14:paraId="664E534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DCFFA3"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A4809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89996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673C244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094862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4A4386AD" w14:textId="77777777" w:rsidTr="006A4182">
        <w:trPr>
          <w:jc w:val="center"/>
        </w:trPr>
        <w:tc>
          <w:tcPr>
            <w:tcW w:w="1403" w:type="dxa"/>
            <w:vMerge/>
            <w:tcBorders>
              <w:left w:val="single" w:sz="24" w:space="0" w:color="auto"/>
              <w:right w:val="single" w:sz="24" w:space="0" w:color="auto"/>
            </w:tcBorders>
            <w:vAlign w:val="center"/>
          </w:tcPr>
          <w:p w14:paraId="23E8E7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17440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C995F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32F1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6655FF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0C4190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10A267FB" w14:textId="77777777" w:rsidTr="006A4182">
        <w:trPr>
          <w:jc w:val="center"/>
        </w:trPr>
        <w:tc>
          <w:tcPr>
            <w:tcW w:w="1403" w:type="dxa"/>
            <w:vMerge/>
            <w:tcBorders>
              <w:left w:val="single" w:sz="24" w:space="0" w:color="auto"/>
              <w:right w:val="single" w:sz="24" w:space="0" w:color="auto"/>
            </w:tcBorders>
            <w:vAlign w:val="center"/>
          </w:tcPr>
          <w:p w14:paraId="1B926D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76C26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60D27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1BFF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6DA5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1BA3C2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0.42</w:t>
            </w:r>
          </w:p>
        </w:tc>
      </w:tr>
      <w:tr w:rsidR="00FB5184" w:rsidRPr="00940161" w14:paraId="763E2A33" w14:textId="77777777" w:rsidTr="006A4182">
        <w:trPr>
          <w:jc w:val="center"/>
        </w:trPr>
        <w:tc>
          <w:tcPr>
            <w:tcW w:w="1403" w:type="dxa"/>
            <w:vMerge/>
            <w:tcBorders>
              <w:left w:val="single" w:sz="24" w:space="0" w:color="auto"/>
              <w:right w:val="single" w:sz="24" w:space="0" w:color="auto"/>
            </w:tcBorders>
            <w:vAlign w:val="center"/>
          </w:tcPr>
          <w:p w14:paraId="417BC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143A7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4138F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D84F60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0E015B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FAE8C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151BB988" w14:textId="77777777" w:rsidTr="006A4182">
        <w:trPr>
          <w:jc w:val="center"/>
        </w:trPr>
        <w:tc>
          <w:tcPr>
            <w:tcW w:w="1403" w:type="dxa"/>
            <w:vMerge/>
            <w:tcBorders>
              <w:left w:val="single" w:sz="24" w:space="0" w:color="auto"/>
              <w:right w:val="single" w:sz="24" w:space="0" w:color="auto"/>
            </w:tcBorders>
            <w:vAlign w:val="center"/>
          </w:tcPr>
          <w:p w14:paraId="49E5E1E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96D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519C2B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F4032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0CD162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57CE01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r>
      <w:tr w:rsidR="00FB5184" w:rsidRPr="00940161" w14:paraId="11352FF7" w14:textId="77777777" w:rsidTr="006A4182">
        <w:trPr>
          <w:jc w:val="center"/>
        </w:trPr>
        <w:tc>
          <w:tcPr>
            <w:tcW w:w="1403" w:type="dxa"/>
            <w:vMerge/>
            <w:tcBorders>
              <w:left w:val="single" w:sz="24" w:space="0" w:color="auto"/>
              <w:right w:val="single" w:sz="24" w:space="0" w:color="auto"/>
            </w:tcBorders>
            <w:vAlign w:val="center"/>
          </w:tcPr>
          <w:p w14:paraId="63A954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227E1E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7F11CD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68FFFA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F41420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458EC5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2D93CECE" w14:textId="77777777" w:rsidTr="006A4182">
        <w:trPr>
          <w:jc w:val="center"/>
        </w:trPr>
        <w:tc>
          <w:tcPr>
            <w:tcW w:w="1403" w:type="dxa"/>
            <w:vMerge/>
            <w:tcBorders>
              <w:left w:val="single" w:sz="24" w:space="0" w:color="auto"/>
              <w:right w:val="single" w:sz="24" w:space="0" w:color="auto"/>
            </w:tcBorders>
            <w:vAlign w:val="center"/>
          </w:tcPr>
          <w:p w14:paraId="407DC1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36D145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AB138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BD14E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7BD9A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FCEDA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131A5656" w14:textId="77777777" w:rsidTr="006A4182">
        <w:trPr>
          <w:jc w:val="center"/>
        </w:trPr>
        <w:tc>
          <w:tcPr>
            <w:tcW w:w="1403" w:type="dxa"/>
            <w:vMerge/>
            <w:tcBorders>
              <w:left w:val="single" w:sz="24" w:space="0" w:color="auto"/>
              <w:right w:val="single" w:sz="24" w:space="0" w:color="auto"/>
            </w:tcBorders>
            <w:vAlign w:val="center"/>
          </w:tcPr>
          <w:p w14:paraId="1A71770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EEFD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47B96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34402C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D078C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459F80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C94BD94" w14:textId="77777777" w:rsidTr="006A4182">
        <w:trPr>
          <w:jc w:val="center"/>
        </w:trPr>
        <w:tc>
          <w:tcPr>
            <w:tcW w:w="1403" w:type="dxa"/>
            <w:vMerge/>
            <w:tcBorders>
              <w:left w:val="single" w:sz="24" w:space="0" w:color="auto"/>
              <w:right w:val="single" w:sz="24" w:space="0" w:color="auto"/>
            </w:tcBorders>
            <w:vAlign w:val="center"/>
          </w:tcPr>
          <w:p w14:paraId="746ED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50CF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692650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7DFE08B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5A182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702A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EEA19E0" w14:textId="77777777" w:rsidTr="006A4182">
        <w:trPr>
          <w:jc w:val="center"/>
        </w:trPr>
        <w:tc>
          <w:tcPr>
            <w:tcW w:w="1403" w:type="dxa"/>
            <w:vMerge/>
            <w:tcBorders>
              <w:left w:val="single" w:sz="24" w:space="0" w:color="auto"/>
              <w:right w:val="single" w:sz="24" w:space="0" w:color="auto"/>
            </w:tcBorders>
            <w:vAlign w:val="center"/>
          </w:tcPr>
          <w:p w14:paraId="3139A2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1114D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9583A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38CB9F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76BA53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51E1A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2.97</w:t>
            </w:r>
          </w:p>
        </w:tc>
      </w:tr>
      <w:tr w:rsidR="00FB5184" w:rsidRPr="00940161" w14:paraId="58789943" w14:textId="77777777" w:rsidTr="006A4182">
        <w:trPr>
          <w:jc w:val="center"/>
        </w:trPr>
        <w:tc>
          <w:tcPr>
            <w:tcW w:w="1403" w:type="dxa"/>
            <w:vMerge/>
            <w:tcBorders>
              <w:left w:val="single" w:sz="24" w:space="0" w:color="auto"/>
              <w:right w:val="single" w:sz="24" w:space="0" w:color="auto"/>
            </w:tcBorders>
            <w:vAlign w:val="center"/>
          </w:tcPr>
          <w:p w14:paraId="05EF8D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1918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7CDDD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1FB6C8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4248B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7A20D4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6B1B3184" w14:textId="77777777" w:rsidTr="006A4182">
        <w:trPr>
          <w:jc w:val="center"/>
        </w:trPr>
        <w:tc>
          <w:tcPr>
            <w:tcW w:w="1403" w:type="dxa"/>
            <w:vMerge/>
            <w:tcBorders>
              <w:left w:val="single" w:sz="24" w:space="0" w:color="auto"/>
              <w:right w:val="single" w:sz="24" w:space="0" w:color="auto"/>
            </w:tcBorders>
            <w:vAlign w:val="center"/>
          </w:tcPr>
          <w:p w14:paraId="259C942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EC7CD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57D90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7D2252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28C3B3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76BA7B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7924979C" w14:textId="77777777" w:rsidTr="006A4182">
        <w:trPr>
          <w:jc w:val="center"/>
        </w:trPr>
        <w:tc>
          <w:tcPr>
            <w:tcW w:w="1403" w:type="dxa"/>
            <w:vMerge/>
            <w:tcBorders>
              <w:left w:val="single" w:sz="24" w:space="0" w:color="auto"/>
              <w:right w:val="single" w:sz="24" w:space="0" w:color="auto"/>
            </w:tcBorders>
            <w:vAlign w:val="center"/>
          </w:tcPr>
          <w:p w14:paraId="0D477EA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D3981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727DF9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65EAD2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7C9819E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7227B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7C9305C0" w14:textId="77777777" w:rsidTr="006A4182">
        <w:trPr>
          <w:jc w:val="center"/>
        </w:trPr>
        <w:tc>
          <w:tcPr>
            <w:tcW w:w="1403" w:type="dxa"/>
            <w:vMerge/>
            <w:tcBorders>
              <w:left w:val="single" w:sz="24" w:space="0" w:color="auto"/>
              <w:right w:val="single" w:sz="24" w:space="0" w:color="auto"/>
            </w:tcBorders>
            <w:vAlign w:val="center"/>
          </w:tcPr>
          <w:p w14:paraId="0BD92D3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A76B7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2D2BD0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09AB69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0FECBC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080681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1D6F28AE" w14:textId="77777777" w:rsidTr="006A4182">
        <w:trPr>
          <w:jc w:val="center"/>
        </w:trPr>
        <w:tc>
          <w:tcPr>
            <w:tcW w:w="1403" w:type="dxa"/>
            <w:vMerge/>
            <w:tcBorders>
              <w:left w:val="single" w:sz="24" w:space="0" w:color="auto"/>
              <w:right w:val="single" w:sz="24" w:space="0" w:color="auto"/>
            </w:tcBorders>
            <w:vAlign w:val="center"/>
          </w:tcPr>
          <w:p w14:paraId="2F50920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FE28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174C9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28648A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343081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43F15C4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3.68</w:t>
            </w:r>
          </w:p>
        </w:tc>
      </w:tr>
      <w:tr w:rsidR="00FB5184" w:rsidRPr="00940161" w14:paraId="6CC78857" w14:textId="77777777" w:rsidTr="006A4182">
        <w:trPr>
          <w:jc w:val="center"/>
        </w:trPr>
        <w:tc>
          <w:tcPr>
            <w:tcW w:w="1403" w:type="dxa"/>
            <w:vMerge/>
            <w:tcBorders>
              <w:left w:val="single" w:sz="24" w:space="0" w:color="auto"/>
              <w:right w:val="single" w:sz="24" w:space="0" w:color="auto"/>
            </w:tcBorders>
            <w:vAlign w:val="center"/>
          </w:tcPr>
          <w:p w14:paraId="4C7856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8D98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BAD5B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548E6B2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76B10F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1B08A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2.40</w:t>
            </w:r>
          </w:p>
        </w:tc>
      </w:tr>
      <w:tr w:rsidR="00FB5184" w:rsidRPr="00940161" w14:paraId="65E65EFF" w14:textId="77777777" w:rsidTr="006A4182">
        <w:trPr>
          <w:jc w:val="center"/>
        </w:trPr>
        <w:tc>
          <w:tcPr>
            <w:tcW w:w="1403" w:type="dxa"/>
            <w:vMerge/>
            <w:tcBorders>
              <w:left w:val="single" w:sz="24" w:space="0" w:color="auto"/>
              <w:right w:val="single" w:sz="24" w:space="0" w:color="auto"/>
            </w:tcBorders>
            <w:vAlign w:val="center"/>
          </w:tcPr>
          <w:p w14:paraId="3DC672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1D1A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47CF8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5961C4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16B7E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296013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42064899" w14:textId="77777777" w:rsidTr="006A4182">
        <w:trPr>
          <w:jc w:val="center"/>
        </w:trPr>
        <w:tc>
          <w:tcPr>
            <w:tcW w:w="1403" w:type="dxa"/>
            <w:vMerge/>
            <w:tcBorders>
              <w:left w:val="single" w:sz="24" w:space="0" w:color="auto"/>
              <w:right w:val="single" w:sz="24" w:space="0" w:color="auto"/>
            </w:tcBorders>
            <w:vAlign w:val="center"/>
          </w:tcPr>
          <w:p w14:paraId="51D73D7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5D0BF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1A0DC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6337BE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6CA11B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7BAD4A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6467966A" w14:textId="77777777" w:rsidTr="006A4182">
        <w:trPr>
          <w:jc w:val="center"/>
        </w:trPr>
        <w:tc>
          <w:tcPr>
            <w:tcW w:w="1403" w:type="dxa"/>
            <w:vMerge/>
            <w:tcBorders>
              <w:left w:val="single" w:sz="24" w:space="0" w:color="auto"/>
              <w:right w:val="single" w:sz="24" w:space="0" w:color="auto"/>
            </w:tcBorders>
            <w:vAlign w:val="center"/>
          </w:tcPr>
          <w:p w14:paraId="061BFD3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CDBC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1B660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0CA2EE1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6194E5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283A6C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0B1DF42A" w14:textId="77777777" w:rsidTr="006A4182">
        <w:trPr>
          <w:jc w:val="center"/>
        </w:trPr>
        <w:tc>
          <w:tcPr>
            <w:tcW w:w="1403" w:type="dxa"/>
            <w:vMerge/>
            <w:tcBorders>
              <w:left w:val="single" w:sz="24" w:space="0" w:color="auto"/>
              <w:right w:val="single" w:sz="24" w:space="0" w:color="auto"/>
            </w:tcBorders>
            <w:vAlign w:val="center"/>
          </w:tcPr>
          <w:p w14:paraId="750246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356E50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679E14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3673A84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E0AEA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53C016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7C42CD59" w14:textId="77777777" w:rsidTr="006A4182">
        <w:trPr>
          <w:jc w:val="center"/>
        </w:trPr>
        <w:tc>
          <w:tcPr>
            <w:tcW w:w="1403" w:type="dxa"/>
            <w:vMerge/>
            <w:tcBorders>
              <w:left w:val="single" w:sz="24" w:space="0" w:color="auto"/>
              <w:right w:val="single" w:sz="24" w:space="0" w:color="auto"/>
            </w:tcBorders>
            <w:vAlign w:val="center"/>
          </w:tcPr>
          <w:p w14:paraId="172CB2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D3C8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6498CF4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555B4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53F12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65A815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04393991" w14:textId="77777777" w:rsidTr="006A4182">
        <w:trPr>
          <w:jc w:val="center"/>
        </w:trPr>
        <w:tc>
          <w:tcPr>
            <w:tcW w:w="1403" w:type="dxa"/>
            <w:vMerge/>
            <w:tcBorders>
              <w:left w:val="single" w:sz="24" w:space="0" w:color="auto"/>
              <w:right w:val="single" w:sz="24" w:space="0" w:color="auto"/>
            </w:tcBorders>
            <w:vAlign w:val="center"/>
          </w:tcPr>
          <w:p w14:paraId="29CCBE8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B609C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8A2BF4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6903340"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085" w:type="dxa"/>
            <w:tcBorders>
              <w:left w:val="single" w:sz="24" w:space="0" w:color="auto"/>
            </w:tcBorders>
            <w:vAlign w:val="center"/>
          </w:tcPr>
          <w:p w14:paraId="550AE3C8"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202" w:type="dxa"/>
            <w:tcBorders>
              <w:right w:val="single" w:sz="24" w:space="0" w:color="auto"/>
            </w:tcBorders>
            <w:vAlign w:val="center"/>
          </w:tcPr>
          <w:p w14:paraId="1DD15F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7E37F00" w14:textId="77777777" w:rsidTr="006A4182">
        <w:trPr>
          <w:jc w:val="center"/>
        </w:trPr>
        <w:tc>
          <w:tcPr>
            <w:tcW w:w="1403" w:type="dxa"/>
            <w:vMerge/>
            <w:tcBorders>
              <w:left w:val="single" w:sz="24" w:space="0" w:color="auto"/>
              <w:right w:val="single" w:sz="24" w:space="0" w:color="auto"/>
            </w:tcBorders>
            <w:vAlign w:val="center"/>
          </w:tcPr>
          <w:p w14:paraId="226225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A361D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7915B2A6"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07388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7B4D924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69F1AF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F11EFB" w14:textId="77777777" w:rsidTr="006A4182">
        <w:trPr>
          <w:jc w:val="center"/>
        </w:trPr>
        <w:tc>
          <w:tcPr>
            <w:tcW w:w="1403" w:type="dxa"/>
            <w:vMerge/>
            <w:tcBorders>
              <w:left w:val="single" w:sz="24" w:space="0" w:color="auto"/>
              <w:right w:val="single" w:sz="24" w:space="0" w:color="auto"/>
            </w:tcBorders>
            <w:vAlign w:val="center"/>
          </w:tcPr>
          <w:p w14:paraId="6D8C08C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038A15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0793511E"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99BA7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37D09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ED67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60360E4" w14:textId="77777777" w:rsidTr="006A4182">
        <w:trPr>
          <w:jc w:val="center"/>
        </w:trPr>
        <w:tc>
          <w:tcPr>
            <w:tcW w:w="1403" w:type="dxa"/>
            <w:vMerge/>
            <w:tcBorders>
              <w:left w:val="single" w:sz="24" w:space="0" w:color="auto"/>
              <w:right w:val="single" w:sz="24" w:space="0" w:color="auto"/>
            </w:tcBorders>
            <w:vAlign w:val="center"/>
          </w:tcPr>
          <w:p w14:paraId="413E6E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003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6862E9C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5AEDA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00AA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0329CF5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7AA8FE71" w14:textId="523D7939"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A.9</w:t>
      </w:r>
      <w:r w:rsidR="00FB5184">
        <w:rPr>
          <w:rFonts w:eastAsia="Times New Roman"/>
          <w:sz w:val="22"/>
          <w:szCs w:val="22"/>
        </w:rPr>
        <w:t xml:space="preserve">: </w:t>
      </w:r>
      <w:r w:rsidR="00FB5184" w:rsidRPr="00940161">
        <w:rPr>
          <w:rFonts w:eastAsia="Times New Roman"/>
          <w:sz w:val="22"/>
          <w:szCs w:val="22"/>
        </w:rPr>
        <w:t>5</w:t>
      </w:r>
      <w:r w:rsidR="00FB5184">
        <w:rPr>
          <w:rFonts w:eastAsia="Times New Roman"/>
          <w:sz w:val="22"/>
          <w:szCs w:val="22"/>
        </w:rPr>
        <w:t>-10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0A77B99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036304F"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9E818E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80FECFF"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7603CA60"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58971C9F"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2E1895E0"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03A840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FE899BF"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95F28F9"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2B3D8F5" w14:textId="77777777" w:rsidR="00FB5184" w:rsidRPr="00940161" w:rsidRDefault="00FB5184" w:rsidP="006A4182">
            <w:pPr>
              <w:jc w:val="center"/>
              <w:rPr>
                <w:rFonts w:eastAsia="Times New Roman"/>
                <w:b/>
                <w:sz w:val="22"/>
                <w:szCs w:val="22"/>
              </w:rPr>
            </w:pPr>
          </w:p>
        </w:tc>
      </w:tr>
      <w:tr w:rsidR="00FB5184" w:rsidRPr="00940161" w14:paraId="2F608E1E"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3831F600"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FB729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60C3DD5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550F88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4FF2C44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35E30BA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2638E2D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F628E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310C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252EBD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D1D3E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2E39D34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242308C"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04D5DE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3172D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3B2F9F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2D0DAF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01081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0C609767" w14:textId="77777777" w:rsidTr="006A4182">
        <w:trPr>
          <w:jc w:val="center"/>
        </w:trPr>
        <w:tc>
          <w:tcPr>
            <w:tcW w:w="1403" w:type="dxa"/>
            <w:vMerge/>
            <w:tcBorders>
              <w:left w:val="single" w:sz="24" w:space="0" w:color="auto"/>
              <w:right w:val="single" w:sz="24" w:space="0" w:color="auto"/>
            </w:tcBorders>
            <w:vAlign w:val="center"/>
          </w:tcPr>
          <w:p w14:paraId="7B6B61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D0E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B7BD9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594A75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189C7F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46D59F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32CD7A84" w14:textId="77777777" w:rsidTr="006A4182">
        <w:trPr>
          <w:jc w:val="center"/>
        </w:trPr>
        <w:tc>
          <w:tcPr>
            <w:tcW w:w="1403" w:type="dxa"/>
            <w:vMerge/>
            <w:tcBorders>
              <w:left w:val="single" w:sz="24" w:space="0" w:color="auto"/>
              <w:right w:val="single" w:sz="24" w:space="0" w:color="auto"/>
            </w:tcBorders>
            <w:vAlign w:val="center"/>
          </w:tcPr>
          <w:p w14:paraId="709CFDA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1BC6C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491B9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25760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3C2A9D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9E6B5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C08EF84" w14:textId="77777777" w:rsidTr="006A4182">
        <w:trPr>
          <w:jc w:val="center"/>
        </w:trPr>
        <w:tc>
          <w:tcPr>
            <w:tcW w:w="1403" w:type="dxa"/>
            <w:vMerge/>
            <w:tcBorders>
              <w:left w:val="single" w:sz="24" w:space="0" w:color="auto"/>
              <w:right w:val="single" w:sz="24" w:space="0" w:color="auto"/>
            </w:tcBorders>
            <w:vAlign w:val="center"/>
          </w:tcPr>
          <w:p w14:paraId="0FE1E8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9AB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2998C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7C2A7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1A24C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7A6FBF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61AA64E" w14:textId="77777777" w:rsidTr="006A4182">
        <w:trPr>
          <w:jc w:val="center"/>
        </w:trPr>
        <w:tc>
          <w:tcPr>
            <w:tcW w:w="1403" w:type="dxa"/>
            <w:vMerge/>
            <w:tcBorders>
              <w:left w:val="single" w:sz="24" w:space="0" w:color="auto"/>
              <w:right w:val="single" w:sz="24" w:space="0" w:color="auto"/>
            </w:tcBorders>
            <w:vAlign w:val="center"/>
          </w:tcPr>
          <w:p w14:paraId="6DD958C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2F51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0616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547EEF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4BFB1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69066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456BCECC" w14:textId="77777777" w:rsidTr="006A4182">
        <w:trPr>
          <w:jc w:val="center"/>
        </w:trPr>
        <w:tc>
          <w:tcPr>
            <w:tcW w:w="1403" w:type="dxa"/>
            <w:vMerge/>
            <w:tcBorders>
              <w:left w:val="single" w:sz="24" w:space="0" w:color="auto"/>
              <w:right w:val="single" w:sz="24" w:space="0" w:color="auto"/>
            </w:tcBorders>
            <w:vAlign w:val="center"/>
          </w:tcPr>
          <w:p w14:paraId="376AC5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33C7B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B8129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0534DA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57BAC9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3BF1A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76701B1" w14:textId="77777777" w:rsidTr="006A4182">
        <w:trPr>
          <w:jc w:val="center"/>
        </w:trPr>
        <w:tc>
          <w:tcPr>
            <w:tcW w:w="1403" w:type="dxa"/>
            <w:vMerge/>
            <w:tcBorders>
              <w:left w:val="single" w:sz="24" w:space="0" w:color="auto"/>
              <w:right w:val="single" w:sz="24" w:space="0" w:color="auto"/>
            </w:tcBorders>
            <w:vAlign w:val="center"/>
          </w:tcPr>
          <w:p w14:paraId="53E94DF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85FC442"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CF8EA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043C7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FB2862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1ED048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19BBD16" w14:textId="77777777" w:rsidTr="006A4182">
        <w:trPr>
          <w:jc w:val="center"/>
        </w:trPr>
        <w:tc>
          <w:tcPr>
            <w:tcW w:w="1403" w:type="dxa"/>
            <w:vMerge/>
            <w:tcBorders>
              <w:left w:val="single" w:sz="24" w:space="0" w:color="auto"/>
              <w:right w:val="single" w:sz="24" w:space="0" w:color="auto"/>
            </w:tcBorders>
            <w:vAlign w:val="center"/>
          </w:tcPr>
          <w:p w14:paraId="05B8A70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ECE5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3C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0E48A1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36807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18ED45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82AA084" w14:textId="77777777" w:rsidTr="006A4182">
        <w:trPr>
          <w:jc w:val="center"/>
        </w:trPr>
        <w:tc>
          <w:tcPr>
            <w:tcW w:w="1403" w:type="dxa"/>
            <w:vMerge/>
            <w:tcBorders>
              <w:left w:val="single" w:sz="24" w:space="0" w:color="auto"/>
              <w:right w:val="single" w:sz="24" w:space="0" w:color="auto"/>
            </w:tcBorders>
            <w:vAlign w:val="center"/>
          </w:tcPr>
          <w:p w14:paraId="2EB1D9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E821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1F49B1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693B39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02ACDE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52930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4D65EA29" w14:textId="77777777" w:rsidTr="006A4182">
        <w:trPr>
          <w:jc w:val="center"/>
        </w:trPr>
        <w:tc>
          <w:tcPr>
            <w:tcW w:w="1403" w:type="dxa"/>
            <w:vMerge/>
            <w:tcBorders>
              <w:left w:val="single" w:sz="24" w:space="0" w:color="auto"/>
              <w:right w:val="single" w:sz="24" w:space="0" w:color="auto"/>
            </w:tcBorders>
            <w:vAlign w:val="center"/>
          </w:tcPr>
          <w:p w14:paraId="565CC43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F56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75FDD0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253EA3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F021E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3F4ECE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6B3504D2" w14:textId="77777777" w:rsidTr="006A4182">
        <w:trPr>
          <w:jc w:val="center"/>
        </w:trPr>
        <w:tc>
          <w:tcPr>
            <w:tcW w:w="1403" w:type="dxa"/>
            <w:vMerge/>
            <w:tcBorders>
              <w:left w:val="single" w:sz="24" w:space="0" w:color="auto"/>
              <w:right w:val="single" w:sz="24" w:space="0" w:color="auto"/>
            </w:tcBorders>
            <w:vAlign w:val="center"/>
          </w:tcPr>
          <w:p w14:paraId="59D515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EA07A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D84AC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75D747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5ECCE6A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75B992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86DBA" w14:textId="77777777" w:rsidTr="006A4182">
        <w:trPr>
          <w:jc w:val="center"/>
        </w:trPr>
        <w:tc>
          <w:tcPr>
            <w:tcW w:w="1403" w:type="dxa"/>
            <w:vMerge/>
            <w:tcBorders>
              <w:left w:val="single" w:sz="24" w:space="0" w:color="auto"/>
              <w:right w:val="single" w:sz="24" w:space="0" w:color="auto"/>
            </w:tcBorders>
            <w:vAlign w:val="center"/>
          </w:tcPr>
          <w:p w14:paraId="6C06D6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6415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39159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5A2A18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BFF25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265E44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50184C24" w14:textId="77777777" w:rsidTr="006A4182">
        <w:trPr>
          <w:jc w:val="center"/>
        </w:trPr>
        <w:tc>
          <w:tcPr>
            <w:tcW w:w="1403" w:type="dxa"/>
            <w:vMerge/>
            <w:tcBorders>
              <w:left w:val="single" w:sz="24" w:space="0" w:color="auto"/>
              <w:right w:val="single" w:sz="24" w:space="0" w:color="auto"/>
            </w:tcBorders>
            <w:vAlign w:val="center"/>
          </w:tcPr>
          <w:p w14:paraId="6C163B4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BEC1FC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1C8BF62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406FF0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21784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1EC6EA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1CC78EFB" w14:textId="77777777" w:rsidTr="006A4182">
        <w:trPr>
          <w:jc w:val="center"/>
        </w:trPr>
        <w:tc>
          <w:tcPr>
            <w:tcW w:w="1403" w:type="dxa"/>
            <w:vMerge/>
            <w:tcBorders>
              <w:left w:val="single" w:sz="24" w:space="0" w:color="auto"/>
              <w:right w:val="single" w:sz="24" w:space="0" w:color="auto"/>
            </w:tcBorders>
            <w:vAlign w:val="center"/>
          </w:tcPr>
          <w:p w14:paraId="4F2DE0B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11911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2F7C7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26BF39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1195D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51334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053B489C" w14:textId="77777777" w:rsidTr="006A4182">
        <w:trPr>
          <w:jc w:val="center"/>
        </w:trPr>
        <w:tc>
          <w:tcPr>
            <w:tcW w:w="1403" w:type="dxa"/>
            <w:vMerge/>
            <w:tcBorders>
              <w:left w:val="single" w:sz="24" w:space="0" w:color="auto"/>
              <w:right w:val="single" w:sz="24" w:space="0" w:color="auto"/>
            </w:tcBorders>
            <w:vAlign w:val="center"/>
          </w:tcPr>
          <w:p w14:paraId="2EC4FAF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DCB00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5984F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B4DAB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0DC69A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17286F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5CE4A7BC" w14:textId="77777777" w:rsidTr="006A4182">
        <w:trPr>
          <w:jc w:val="center"/>
        </w:trPr>
        <w:tc>
          <w:tcPr>
            <w:tcW w:w="1403" w:type="dxa"/>
            <w:vMerge/>
            <w:tcBorders>
              <w:left w:val="single" w:sz="24" w:space="0" w:color="auto"/>
              <w:right w:val="single" w:sz="24" w:space="0" w:color="auto"/>
            </w:tcBorders>
            <w:vAlign w:val="center"/>
          </w:tcPr>
          <w:p w14:paraId="4E5D4E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96AF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BE7C20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350B89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6B5D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596D9B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BF542E9" w14:textId="77777777" w:rsidTr="006A4182">
        <w:trPr>
          <w:jc w:val="center"/>
        </w:trPr>
        <w:tc>
          <w:tcPr>
            <w:tcW w:w="1403" w:type="dxa"/>
            <w:vMerge/>
            <w:tcBorders>
              <w:left w:val="single" w:sz="24" w:space="0" w:color="auto"/>
              <w:right w:val="single" w:sz="24" w:space="0" w:color="auto"/>
            </w:tcBorders>
            <w:vAlign w:val="center"/>
          </w:tcPr>
          <w:p w14:paraId="4B03CF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35C94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772A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049E4B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7B00A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7A1F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72C20871" w14:textId="77777777" w:rsidTr="006A4182">
        <w:trPr>
          <w:jc w:val="center"/>
        </w:trPr>
        <w:tc>
          <w:tcPr>
            <w:tcW w:w="1403" w:type="dxa"/>
            <w:vMerge/>
            <w:tcBorders>
              <w:left w:val="single" w:sz="24" w:space="0" w:color="auto"/>
              <w:right w:val="single" w:sz="24" w:space="0" w:color="auto"/>
            </w:tcBorders>
            <w:vAlign w:val="center"/>
          </w:tcPr>
          <w:p w14:paraId="7B14BA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3B73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4DC7E8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9EE0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0BC56D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2FF55B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0A36E4FD" w14:textId="77777777" w:rsidTr="006A4182">
        <w:trPr>
          <w:jc w:val="center"/>
        </w:trPr>
        <w:tc>
          <w:tcPr>
            <w:tcW w:w="1403" w:type="dxa"/>
            <w:vMerge/>
            <w:tcBorders>
              <w:left w:val="single" w:sz="24" w:space="0" w:color="auto"/>
              <w:right w:val="single" w:sz="24" w:space="0" w:color="auto"/>
            </w:tcBorders>
            <w:vAlign w:val="center"/>
          </w:tcPr>
          <w:p w14:paraId="18CAC3B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26C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EBD56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40A046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5FC63E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5369503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3CC28F98" w14:textId="77777777" w:rsidTr="006A4182">
        <w:trPr>
          <w:jc w:val="center"/>
        </w:trPr>
        <w:tc>
          <w:tcPr>
            <w:tcW w:w="1403" w:type="dxa"/>
            <w:vMerge/>
            <w:tcBorders>
              <w:left w:val="single" w:sz="24" w:space="0" w:color="auto"/>
              <w:right w:val="single" w:sz="24" w:space="0" w:color="auto"/>
            </w:tcBorders>
            <w:vAlign w:val="center"/>
          </w:tcPr>
          <w:p w14:paraId="76FB68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DDE44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4C8B9DE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2335C1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05B53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2AA952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494A62BE" w14:textId="77777777" w:rsidTr="006A4182">
        <w:trPr>
          <w:jc w:val="center"/>
        </w:trPr>
        <w:tc>
          <w:tcPr>
            <w:tcW w:w="1403" w:type="dxa"/>
            <w:vMerge/>
            <w:tcBorders>
              <w:left w:val="single" w:sz="24" w:space="0" w:color="auto"/>
              <w:right w:val="single" w:sz="24" w:space="0" w:color="auto"/>
            </w:tcBorders>
            <w:vAlign w:val="center"/>
          </w:tcPr>
          <w:p w14:paraId="0F0B8EB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6FBE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EE481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7F4599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C1E7C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28A47C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1AFD5D5B" w14:textId="77777777" w:rsidTr="006A4182">
        <w:trPr>
          <w:jc w:val="center"/>
        </w:trPr>
        <w:tc>
          <w:tcPr>
            <w:tcW w:w="1403" w:type="dxa"/>
            <w:vMerge/>
            <w:tcBorders>
              <w:left w:val="single" w:sz="24" w:space="0" w:color="auto"/>
              <w:right w:val="single" w:sz="24" w:space="0" w:color="auto"/>
            </w:tcBorders>
            <w:vAlign w:val="center"/>
          </w:tcPr>
          <w:p w14:paraId="45BAFE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2C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39DD2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89792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79DE18F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871A61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6E12DFD" w14:textId="77777777" w:rsidTr="006A4182">
        <w:trPr>
          <w:jc w:val="center"/>
        </w:trPr>
        <w:tc>
          <w:tcPr>
            <w:tcW w:w="1403" w:type="dxa"/>
            <w:vMerge/>
            <w:tcBorders>
              <w:left w:val="single" w:sz="24" w:space="0" w:color="auto"/>
              <w:right w:val="single" w:sz="24" w:space="0" w:color="auto"/>
            </w:tcBorders>
            <w:vAlign w:val="center"/>
          </w:tcPr>
          <w:p w14:paraId="04F32A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FBFA8E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6BFE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3B7E2F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730035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6A0B19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11.67</w:t>
            </w:r>
          </w:p>
        </w:tc>
      </w:tr>
      <w:tr w:rsidR="00FB5184" w:rsidRPr="00940161" w14:paraId="37395B0B" w14:textId="77777777" w:rsidTr="006A4182">
        <w:trPr>
          <w:jc w:val="center"/>
        </w:trPr>
        <w:tc>
          <w:tcPr>
            <w:tcW w:w="1403" w:type="dxa"/>
            <w:vMerge/>
            <w:tcBorders>
              <w:left w:val="single" w:sz="24" w:space="0" w:color="auto"/>
              <w:right w:val="single" w:sz="24" w:space="0" w:color="auto"/>
            </w:tcBorders>
            <w:vAlign w:val="center"/>
          </w:tcPr>
          <w:p w14:paraId="47AE19F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76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BD591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B4233D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35CBE6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6A64C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448C26EF" w14:textId="77777777" w:rsidTr="006A4182">
        <w:trPr>
          <w:jc w:val="center"/>
        </w:trPr>
        <w:tc>
          <w:tcPr>
            <w:tcW w:w="1403" w:type="dxa"/>
            <w:vMerge/>
            <w:tcBorders>
              <w:left w:val="single" w:sz="24" w:space="0" w:color="auto"/>
              <w:right w:val="single" w:sz="24" w:space="0" w:color="auto"/>
            </w:tcBorders>
            <w:vAlign w:val="center"/>
          </w:tcPr>
          <w:p w14:paraId="2E6685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0CCA3A"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BB6EB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73667B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3D99A7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4AB95F5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394B1236" w14:textId="77777777" w:rsidTr="006A4182">
        <w:trPr>
          <w:jc w:val="center"/>
        </w:trPr>
        <w:tc>
          <w:tcPr>
            <w:tcW w:w="1403" w:type="dxa"/>
            <w:vMerge/>
            <w:tcBorders>
              <w:left w:val="single" w:sz="24" w:space="0" w:color="auto"/>
              <w:right w:val="single" w:sz="24" w:space="0" w:color="auto"/>
            </w:tcBorders>
            <w:vAlign w:val="center"/>
          </w:tcPr>
          <w:p w14:paraId="4FBE88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94C7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5B624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67AC12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4F56EF3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5522F62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2200F90C" w14:textId="77777777" w:rsidTr="006A4182">
        <w:trPr>
          <w:jc w:val="center"/>
        </w:trPr>
        <w:tc>
          <w:tcPr>
            <w:tcW w:w="1403" w:type="dxa"/>
            <w:vMerge/>
            <w:tcBorders>
              <w:left w:val="single" w:sz="24" w:space="0" w:color="auto"/>
              <w:right w:val="single" w:sz="24" w:space="0" w:color="auto"/>
            </w:tcBorders>
            <w:vAlign w:val="center"/>
          </w:tcPr>
          <w:p w14:paraId="100670B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1FFBA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006B6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C8F3F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3E92DE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36CD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14.14</w:t>
            </w:r>
          </w:p>
        </w:tc>
      </w:tr>
      <w:tr w:rsidR="00FB5184" w:rsidRPr="00940161" w14:paraId="54701C0D" w14:textId="77777777" w:rsidTr="006A4182">
        <w:trPr>
          <w:jc w:val="center"/>
        </w:trPr>
        <w:tc>
          <w:tcPr>
            <w:tcW w:w="1403" w:type="dxa"/>
            <w:vMerge/>
            <w:tcBorders>
              <w:left w:val="single" w:sz="24" w:space="0" w:color="auto"/>
              <w:right w:val="single" w:sz="24" w:space="0" w:color="auto"/>
            </w:tcBorders>
            <w:vAlign w:val="center"/>
          </w:tcPr>
          <w:p w14:paraId="1A5F19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2C8D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7BEEF9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19F8D5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7A337A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23DC45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29EA6BDA" w14:textId="77777777" w:rsidTr="006A4182">
        <w:trPr>
          <w:jc w:val="center"/>
        </w:trPr>
        <w:tc>
          <w:tcPr>
            <w:tcW w:w="1403" w:type="dxa"/>
            <w:vMerge/>
            <w:tcBorders>
              <w:left w:val="single" w:sz="24" w:space="0" w:color="auto"/>
              <w:right w:val="single" w:sz="24" w:space="0" w:color="auto"/>
            </w:tcBorders>
            <w:vAlign w:val="center"/>
          </w:tcPr>
          <w:p w14:paraId="6BF0FB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C98F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0DB427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5365AE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7ED865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4EBC5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7873634A" w14:textId="77777777" w:rsidTr="006A4182">
        <w:trPr>
          <w:jc w:val="center"/>
        </w:trPr>
        <w:tc>
          <w:tcPr>
            <w:tcW w:w="1403" w:type="dxa"/>
            <w:vMerge/>
            <w:tcBorders>
              <w:left w:val="single" w:sz="24" w:space="0" w:color="auto"/>
              <w:right w:val="single" w:sz="24" w:space="0" w:color="auto"/>
            </w:tcBorders>
            <w:vAlign w:val="center"/>
          </w:tcPr>
          <w:p w14:paraId="21385B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292D0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8B1A6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25B11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C1E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7B9AB0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1824477D" w14:textId="77777777" w:rsidTr="006A4182">
        <w:trPr>
          <w:jc w:val="center"/>
        </w:trPr>
        <w:tc>
          <w:tcPr>
            <w:tcW w:w="1403" w:type="dxa"/>
            <w:vMerge/>
            <w:tcBorders>
              <w:left w:val="single" w:sz="24" w:space="0" w:color="auto"/>
              <w:right w:val="single" w:sz="24" w:space="0" w:color="auto"/>
            </w:tcBorders>
            <w:vAlign w:val="center"/>
          </w:tcPr>
          <w:p w14:paraId="7DB50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F04A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5466ED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BABD8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A8E51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20E54F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04366B9F" w14:textId="77777777" w:rsidTr="006A4182">
        <w:trPr>
          <w:jc w:val="center"/>
        </w:trPr>
        <w:tc>
          <w:tcPr>
            <w:tcW w:w="1403" w:type="dxa"/>
            <w:vMerge/>
            <w:tcBorders>
              <w:left w:val="single" w:sz="24" w:space="0" w:color="auto"/>
              <w:right w:val="single" w:sz="24" w:space="0" w:color="auto"/>
            </w:tcBorders>
            <w:vAlign w:val="center"/>
          </w:tcPr>
          <w:p w14:paraId="42D73FC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6B7A0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5DA544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284075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4BD75C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FF7E5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6DE974B1" w14:textId="77777777" w:rsidTr="006A4182">
        <w:trPr>
          <w:jc w:val="center"/>
        </w:trPr>
        <w:tc>
          <w:tcPr>
            <w:tcW w:w="1403" w:type="dxa"/>
            <w:vMerge/>
            <w:tcBorders>
              <w:left w:val="single" w:sz="24" w:space="0" w:color="auto"/>
              <w:right w:val="single" w:sz="24" w:space="0" w:color="auto"/>
            </w:tcBorders>
            <w:vAlign w:val="center"/>
          </w:tcPr>
          <w:p w14:paraId="36CB56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D39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697A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4F7CF9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879B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3FB71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25F116D7" w14:textId="77777777" w:rsidTr="006A4182">
        <w:trPr>
          <w:jc w:val="center"/>
        </w:trPr>
        <w:tc>
          <w:tcPr>
            <w:tcW w:w="1403" w:type="dxa"/>
            <w:vMerge/>
            <w:tcBorders>
              <w:left w:val="single" w:sz="24" w:space="0" w:color="auto"/>
              <w:right w:val="single" w:sz="24" w:space="0" w:color="auto"/>
            </w:tcBorders>
            <w:vAlign w:val="center"/>
          </w:tcPr>
          <w:p w14:paraId="302E9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676A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85B87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7A6933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30ED84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22FED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323CA22F" w14:textId="77777777" w:rsidTr="006A4182">
        <w:trPr>
          <w:jc w:val="center"/>
        </w:trPr>
        <w:tc>
          <w:tcPr>
            <w:tcW w:w="1403" w:type="dxa"/>
            <w:vMerge/>
            <w:tcBorders>
              <w:left w:val="single" w:sz="24" w:space="0" w:color="auto"/>
              <w:right w:val="single" w:sz="24" w:space="0" w:color="auto"/>
            </w:tcBorders>
            <w:vAlign w:val="center"/>
          </w:tcPr>
          <w:p w14:paraId="2D0605E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59EA"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100F4E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644A0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01C0F5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62A36A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1285A57" w14:textId="77777777" w:rsidTr="006A4182">
        <w:trPr>
          <w:jc w:val="center"/>
        </w:trPr>
        <w:tc>
          <w:tcPr>
            <w:tcW w:w="1403" w:type="dxa"/>
            <w:vMerge/>
            <w:tcBorders>
              <w:left w:val="single" w:sz="24" w:space="0" w:color="auto"/>
              <w:right w:val="single" w:sz="24" w:space="0" w:color="auto"/>
            </w:tcBorders>
            <w:vAlign w:val="center"/>
          </w:tcPr>
          <w:p w14:paraId="5B26BD9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432B0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3D5C2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7A9622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CBA0C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89041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3E13125" w14:textId="77777777" w:rsidTr="006A4182">
        <w:trPr>
          <w:jc w:val="center"/>
        </w:trPr>
        <w:tc>
          <w:tcPr>
            <w:tcW w:w="1403" w:type="dxa"/>
            <w:vMerge/>
            <w:tcBorders>
              <w:left w:val="single" w:sz="24" w:space="0" w:color="auto"/>
              <w:right w:val="single" w:sz="24" w:space="0" w:color="auto"/>
            </w:tcBorders>
            <w:vAlign w:val="center"/>
          </w:tcPr>
          <w:p w14:paraId="541E6F0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956A6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520DB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48907E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5D9A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23FBF4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1271835" w14:textId="16240D3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A.10</w:t>
      </w:r>
      <w:r w:rsidR="00FB5184">
        <w:rPr>
          <w:rFonts w:eastAsia="Times New Roman"/>
          <w:sz w:val="22"/>
          <w:szCs w:val="22"/>
        </w:rPr>
        <w:t>: 10-15</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13D872D6" w14:textId="038296F3" w:rsidR="00FB5184" w:rsidRDefault="00FB5184" w:rsidP="00FB5184">
      <w:pPr>
        <w:rPr>
          <w:rFonts w:eastAsia="Times New Roman"/>
          <w:sz w:val="22"/>
          <w:szCs w:val="22"/>
        </w:rPr>
      </w:pPr>
      <w:r w:rsidRPr="00940161">
        <w:rPr>
          <w:rFonts w:eastAsia="Times New Roman"/>
          <w:sz w:val="22"/>
          <w:szCs w:val="22"/>
        </w:rPr>
        <w:br/>
      </w:r>
      <w:r w:rsidR="00427853">
        <w:rPr>
          <w:rFonts w:eastAsia="Times New Roman"/>
          <w:sz w:val="22"/>
          <w:szCs w:val="22"/>
        </w:rPr>
        <w:br/>
      </w:r>
      <w:r w:rsidR="00427853">
        <w:rPr>
          <w:rFonts w:eastAsia="Times New Roman"/>
          <w:sz w:val="22"/>
          <w:szCs w:val="22"/>
        </w:rPr>
        <w:br/>
      </w:r>
    </w:p>
    <w:p w14:paraId="4FAF9F59" w14:textId="77777777" w:rsidR="00427853" w:rsidRPr="00940161" w:rsidRDefault="00427853"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427853" w14:paraId="10B43B87"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1BA3D74" w14:textId="77777777" w:rsidR="00FB5184" w:rsidRPr="00427853"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0D47072" w14:textId="77777777" w:rsidR="00FB5184" w:rsidRPr="00427853" w:rsidRDefault="00FB5184" w:rsidP="006A4182">
            <w:pPr>
              <w:jc w:val="center"/>
              <w:rPr>
                <w:rFonts w:eastAsia="Times New Roman"/>
                <w:b/>
                <w:sz w:val="22"/>
                <w:szCs w:val="22"/>
              </w:rPr>
            </w:pPr>
            <w:r w:rsidRPr="00427853">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0EA8F12" w14:textId="77777777" w:rsidR="00FB5184" w:rsidRPr="00427853" w:rsidRDefault="00FB5184" w:rsidP="006A4182">
            <w:pPr>
              <w:jc w:val="center"/>
              <w:rPr>
                <w:rFonts w:eastAsia="Times New Roman"/>
                <w:b/>
                <w:sz w:val="22"/>
                <w:szCs w:val="22"/>
              </w:rPr>
            </w:pPr>
            <w:r w:rsidRPr="00427853">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17F6E39" w14:textId="77777777" w:rsidR="00FB5184" w:rsidRPr="00427853" w:rsidRDefault="00FB5184" w:rsidP="006A4182">
            <w:pPr>
              <w:jc w:val="center"/>
              <w:rPr>
                <w:rFonts w:eastAsia="Times New Roman"/>
                <w:b/>
                <w:sz w:val="22"/>
                <w:szCs w:val="22"/>
              </w:rPr>
            </w:pPr>
            <w:r w:rsidRPr="00427853">
              <w:rPr>
                <w:rFonts w:eastAsia="Times New Roman"/>
                <w:b/>
                <w:sz w:val="22"/>
                <w:szCs w:val="22"/>
              </w:rPr>
              <w:t>Standard Deviation</w:t>
            </w:r>
          </w:p>
        </w:tc>
      </w:tr>
      <w:tr w:rsidR="00FB5184" w:rsidRPr="00427853" w14:paraId="24983B3C"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6D5C7412" w14:textId="77777777" w:rsidR="00FB5184" w:rsidRPr="00427853"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EDDCD91" w14:textId="77777777" w:rsidR="00FB5184" w:rsidRPr="00427853" w:rsidRDefault="00FB5184" w:rsidP="006A4182">
            <w:pPr>
              <w:jc w:val="center"/>
              <w:rPr>
                <w:rFonts w:eastAsia="Times New Roman"/>
                <w:b/>
                <w:sz w:val="22"/>
                <w:szCs w:val="22"/>
              </w:rPr>
            </w:pPr>
            <w:r w:rsidRPr="00427853">
              <w:rPr>
                <w:rFonts w:eastAsia="Times New Roman"/>
                <w:b/>
                <w:sz w:val="22"/>
                <w:szCs w:val="22"/>
              </w:rPr>
              <w:t>1</w:t>
            </w:r>
          </w:p>
        </w:tc>
        <w:tc>
          <w:tcPr>
            <w:tcW w:w="805" w:type="dxa"/>
            <w:tcBorders>
              <w:bottom w:val="single" w:sz="24" w:space="0" w:color="auto"/>
            </w:tcBorders>
            <w:vAlign w:val="center"/>
          </w:tcPr>
          <w:p w14:paraId="6E23E8A6" w14:textId="77777777" w:rsidR="00FB5184" w:rsidRPr="00427853" w:rsidRDefault="00FB5184" w:rsidP="006A4182">
            <w:pPr>
              <w:jc w:val="center"/>
              <w:rPr>
                <w:rFonts w:eastAsia="Times New Roman"/>
                <w:b/>
                <w:sz w:val="22"/>
                <w:szCs w:val="22"/>
              </w:rPr>
            </w:pPr>
            <w:r w:rsidRPr="00427853">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2A11240" w14:textId="77777777" w:rsidR="00FB5184" w:rsidRPr="00427853"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8461B76" w14:textId="77777777" w:rsidR="00FB5184" w:rsidRPr="00427853" w:rsidRDefault="00FB5184" w:rsidP="006A4182">
            <w:pPr>
              <w:jc w:val="center"/>
              <w:rPr>
                <w:rFonts w:eastAsia="Times New Roman"/>
                <w:b/>
                <w:sz w:val="22"/>
                <w:szCs w:val="22"/>
              </w:rPr>
            </w:pPr>
          </w:p>
        </w:tc>
      </w:tr>
      <w:tr w:rsidR="00FB5184" w:rsidRPr="00427853" w14:paraId="237EBE6F"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7F253D91" w14:textId="77777777" w:rsidR="00FB5184" w:rsidRPr="00427853" w:rsidRDefault="00FB5184" w:rsidP="006A4182">
            <w:pPr>
              <w:jc w:val="center"/>
              <w:rPr>
                <w:rFonts w:eastAsia="Times New Roman"/>
                <w:b/>
                <w:sz w:val="22"/>
                <w:szCs w:val="22"/>
              </w:rPr>
            </w:pPr>
            <w:r w:rsidRPr="00427853">
              <w:rPr>
                <w:rFonts w:eastAsia="Times New Roman"/>
                <w:b/>
                <w:sz w:val="22"/>
                <w:szCs w:val="22"/>
              </w:rPr>
              <w:t>% Senescent</w:t>
            </w:r>
          </w:p>
        </w:tc>
        <w:tc>
          <w:tcPr>
            <w:tcW w:w="900" w:type="dxa"/>
            <w:tcBorders>
              <w:top w:val="single" w:sz="24" w:space="0" w:color="auto"/>
              <w:left w:val="single" w:sz="24" w:space="0" w:color="auto"/>
            </w:tcBorders>
            <w:vAlign w:val="center"/>
          </w:tcPr>
          <w:p w14:paraId="52B7DC8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16.1</w:t>
            </w:r>
          </w:p>
        </w:tc>
        <w:tc>
          <w:tcPr>
            <w:tcW w:w="805" w:type="dxa"/>
            <w:tcBorders>
              <w:top w:val="single" w:sz="24" w:space="0" w:color="auto"/>
            </w:tcBorders>
            <w:vAlign w:val="center"/>
          </w:tcPr>
          <w:p w14:paraId="72944D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18.9</w:t>
            </w:r>
          </w:p>
        </w:tc>
        <w:tc>
          <w:tcPr>
            <w:tcW w:w="1085" w:type="dxa"/>
            <w:tcBorders>
              <w:top w:val="single" w:sz="24" w:space="0" w:color="auto"/>
              <w:left w:val="single" w:sz="24" w:space="0" w:color="auto"/>
            </w:tcBorders>
            <w:vAlign w:val="center"/>
          </w:tcPr>
          <w:p w14:paraId="3E60EC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17.5</w:t>
            </w:r>
          </w:p>
        </w:tc>
        <w:tc>
          <w:tcPr>
            <w:tcW w:w="1493" w:type="dxa"/>
            <w:tcBorders>
              <w:top w:val="single" w:sz="24" w:space="0" w:color="auto"/>
              <w:right w:val="single" w:sz="24" w:space="0" w:color="auto"/>
            </w:tcBorders>
            <w:vAlign w:val="center"/>
          </w:tcPr>
          <w:p w14:paraId="274F2D0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0.99</w:t>
            </w:r>
          </w:p>
        </w:tc>
      </w:tr>
      <w:tr w:rsidR="00FB5184" w:rsidRPr="00427853" w14:paraId="219C874B"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505C62D8" w14:textId="77777777" w:rsidR="00FB5184" w:rsidRPr="00427853" w:rsidRDefault="00FB5184" w:rsidP="006A4182">
            <w:pPr>
              <w:jc w:val="center"/>
              <w:rPr>
                <w:rFonts w:eastAsia="Times New Roman"/>
                <w:b/>
                <w:sz w:val="22"/>
                <w:szCs w:val="22"/>
              </w:rPr>
            </w:pPr>
            <w:r w:rsidRPr="00427853">
              <w:rPr>
                <w:rFonts w:eastAsia="Times New Roman"/>
                <w:b/>
                <w:sz w:val="22"/>
                <w:szCs w:val="22"/>
              </w:rPr>
              <w:t>Time to Heal (Hrs)</w:t>
            </w:r>
          </w:p>
        </w:tc>
        <w:tc>
          <w:tcPr>
            <w:tcW w:w="900" w:type="dxa"/>
            <w:tcBorders>
              <w:left w:val="single" w:sz="24" w:space="0" w:color="auto"/>
              <w:bottom w:val="single" w:sz="24" w:space="0" w:color="auto"/>
            </w:tcBorders>
            <w:vAlign w:val="center"/>
          </w:tcPr>
          <w:p w14:paraId="0348CC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w:t>
            </w:r>
          </w:p>
        </w:tc>
        <w:tc>
          <w:tcPr>
            <w:tcW w:w="805" w:type="dxa"/>
            <w:tcBorders>
              <w:bottom w:val="single" w:sz="24" w:space="0" w:color="auto"/>
            </w:tcBorders>
            <w:vAlign w:val="center"/>
          </w:tcPr>
          <w:p w14:paraId="1AECDB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46</w:t>
            </w:r>
          </w:p>
        </w:tc>
        <w:tc>
          <w:tcPr>
            <w:tcW w:w="1085" w:type="dxa"/>
            <w:tcBorders>
              <w:left w:val="single" w:sz="24" w:space="0" w:color="auto"/>
              <w:bottom w:val="single" w:sz="24" w:space="0" w:color="auto"/>
            </w:tcBorders>
            <w:vAlign w:val="center"/>
          </w:tcPr>
          <w:p w14:paraId="0BAFA1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6BD9E7B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796F2C54"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0CFF1A4C" w14:textId="77777777" w:rsidR="00FB5184" w:rsidRPr="00427853" w:rsidRDefault="00FB5184" w:rsidP="006A4182">
            <w:pPr>
              <w:jc w:val="center"/>
              <w:rPr>
                <w:rFonts w:eastAsia="Times New Roman"/>
                <w:b/>
                <w:sz w:val="22"/>
                <w:szCs w:val="22"/>
              </w:rPr>
            </w:pPr>
            <w:r w:rsidRPr="00427853">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1A0851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w:t>
            </w:r>
          </w:p>
        </w:tc>
        <w:tc>
          <w:tcPr>
            <w:tcW w:w="900" w:type="dxa"/>
            <w:tcBorders>
              <w:top w:val="single" w:sz="24" w:space="0" w:color="auto"/>
              <w:left w:val="single" w:sz="24" w:space="0" w:color="auto"/>
            </w:tcBorders>
            <w:vAlign w:val="center"/>
          </w:tcPr>
          <w:p w14:paraId="761F898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32</w:t>
            </w:r>
          </w:p>
        </w:tc>
        <w:tc>
          <w:tcPr>
            <w:tcW w:w="805" w:type="dxa"/>
            <w:tcBorders>
              <w:top w:val="single" w:sz="24" w:space="0" w:color="auto"/>
            </w:tcBorders>
            <w:vAlign w:val="center"/>
          </w:tcPr>
          <w:p w14:paraId="32EB8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w:t>
            </w:r>
          </w:p>
        </w:tc>
        <w:tc>
          <w:tcPr>
            <w:tcW w:w="1085" w:type="dxa"/>
            <w:tcBorders>
              <w:top w:val="single" w:sz="24" w:space="0" w:color="auto"/>
              <w:left w:val="single" w:sz="24" w:space="0" w:color="auto"/>
            </w:tcBorders>
            <w:vAlign w:val="center"/>
          </w:tcPr>
          <w:p w14:paraId="0FBE7E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w:t>
            </w:r>
          </w:p>
        </w:tc>
        <w:tc>
          <w:tcPr>
            <w:tcW w:w="1493" w:type="dxa"/>
            <w:tcBorders>
              <w:top w:val="single" w:sz="24" w:space="0" w:color="auto"/>
              <w:right w:val="single" w:sz="24" w:space="0" w:color="auto"/>
            </w:tcBorders>
            <w:vAlign w:val="center"/>
          </w:tcPr>
          <w:p w14:paraId="19FF7D1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4EE41CA6" w14:textId="77777777" w:rsidTr="006A4182">
        <w:trPr>
          <w:jc w:val="center"/>
        </w:trPr>
        <w:tc>
          <w:tcPr>
            <w:tcW w:w="1403" w:type="dxa"/>
            <w:vMerge/>
            <w:tcBorders>
              <w:left w:val="single" w:sz="24" w:space="0" w:color="auto"/>
              <w:right w:val="single" w:sz="24" w:space="0" w:color="auto"/>
            </w:tcBorders>
            <w:vAlign w:val="center"/>
          </w:tcPr>
          <w:p w14:paraId="390483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A694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w:t>
            </w:r>
          </w:p>
        </w:tc>
        <w:tc>
          <w:tcPr>
            <w:tcW w:w="900" w:type="dxa"/>
            <w:tcBorders>
              <w:left w:val="single" w:sz="24" w:space="0" w:color="auto"/>
            </w:tcBorders>
            <w:vAlign w:val="center"/>
          </w:tcPr>
          <w:p w14:paraId="5F15F7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805" w:type="dxa"/>
            <w:vAlign w:val="center"/>
          </w:tcPr>
          <w:p w14:paraId="68D6FF5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29</w:t>
            </w:r>
          </w:p>
        </w:tc>
        <w:tc>
          <w:tcPr>
            <w:tcW w:w="1085" w:type="dxa"/>
            <w:tcBorders>
              <w:left w:val="single" w:sz="24" w:space="0" w:color="auto"/>
            </w:tcBorders>
            <w:vAlign w:val="center"/>
          </w:tcPr>
          <w:p w14:paraId="1B0FB94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38.5</w:t>
            </w:r>
          </w:p>
        </w:tc>
        <w:tc>
          <w:tcPr>
            <w:tcW w:w="1493" w:type="dxa"/>
            <w:tcBorders>
              <w:right w:val="single" w:sz="24" w:space="0" w:color="auto"/>
            </w:tcBorders>
            <w:vAlign w:val="center"/>
          </w:tcPr>
          <w:p w14:paraId="4543A3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1B5B7926" w14:textId="77777777" w:rsidTr="006A4182">
        <w:trPr>
          <w:jc w:val="center"/>
        </w:trPr>
        <w:tc>
          <w:tcPr>
            <w:tcW w:w="1403" w:type="dxa"/>
            <w:vMerge/>
            <w:tcBorders>
              <w:left w:val="single" w:sz="24" w:space="0" w:color="auto"/>
              <w:right w:val="single" w:sz="24" w:space="0" w:color="auto"/>
            </w:tcBorders>
            <w:vAlign w:val="center"/>
          </w:tcPr>
          <w:p w14:paraId="202BDA2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CFFCE" w14:textId="77777777" w:rsidR="00FB5184" w:rsidRPr="00427853" w:rsidRDefault="00FB5184" w:rsidP="006A4182">
            <w:pPr>
              <w:jc w:val="center"/>
              <w:rPr>
                <w:rFonts w:eastAsia="Times New Roman"/>
                <w:b/>
                <w:sz w:val="22"/>
                <w:szCs w:val="22"/>
              </w:rPr>
            </w:pPr>
            <w:r w:rsidRPr="00427853">
              <w:rPr>
                <w:rFonts w:eastAsia="Times New Roman"/>
                <w:b/>
                <w:sz w:val="22"/>
                <w:szCs w:val="22"/>
              </w:rPr>
              <w:t>IT 3</w:t>
            </w:r>
          </w:p>
        </w:tc>
        <w:tc>
          <w:tcPr>
            <w:tcW w:w="900" w:type="dxa"/>
            <w:tcBorders>
              <w:left w:val="single" w:sz="24" w:space="0" w:color="auto"/>
            </w:tcBorders>
            <w:vAlign w:val="center"/>
          </w:tcPr>
          <w:p w14:paraId="03CE626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54</w:t>
            </w:r>
          </w:p>
        </w:tc>
        <w:tc>
          <w:tcPr>
            <w:tcW w:w="805" w:type="dxa"/>
            <w:vAlign w:val="center"/>
          </w:tcPr>
          <w:p w14:paraId="1FA281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37</w:t>
            </w:r>
          </w:p>
        </w:tc>
        <w:tc>
          <w:tcPr>
            <w:tcW w:w="1085" w:type="dxa"/>
            <w:tcBorders>
              <w:left w:val="single" w:sz="24" w:space="0" w:color="auto"/>
            </w:tcBorders>
            <w:vAlign w:val="center"/>
          </w:tcPr>
          <w:p w14:paraId="385D7AD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45.5</w:t>
            </w:r>
          </w:p>
        </w:tc>
        <w:tc>
          <w:tcPr>
            <w:tcW w:w="1493" w:type="dxa"/>
            <w:tcBorders>
              <w:right w:val="single" w:sz="24" w:space="0" w:color="auto"/>
            </w:tcBorders>
            <w:vAlign w:val="center"/>
          </w:tcPr>
          <w:p w14:paraId="753F60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47F14144" w14:textId="77777777" w:rsidTr="006A4182">
        <w:trPr>
          <w:jc w:val="center"/>
        </w:trPr>
        <w:tc>
          <w:tcPr>
            <w:tcW w:w="1403" w:type="dxa"/>
            <w:vMerge/>
            <w:tcBorders>
              <w:left w:val="single" w:sz="24" w:space="0" w:color="auto"/>
              <w:right w:val="single" w:sz="24" w:space="0" w:color="auto"/>
            </w:tcBorders>
            <w:vAlign w:val="center"/>
          </w:tcPr>
          <w:p w14:paraId="1F4365D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A5F9E9" w14:textId="77777777" w:rsidR="00FB5184" w:rsidRPr="00427853" w:rsidRDefault="00FB5184" w:rsidP="006A4182">
            <w:pPr>
              <w:jc w:val="center"/>
              <w:rPr>
                <w:rFonts w:eastAsia="Times New Roman"/>
                <w:b/>
                <w:sz w:val="22"/>
                <w:szCs w:val="22"/>
              </w:rPr>
            </w:pPr>
            <w:r w:rsidRPr="00427853">
              <w:rPr>
                <w:rFonts w:eastAsia="Times New Roman"/>
                <w:b/>
                <w:sz w:val="22"/>
                <w:szCs w:val="22"/>
              </w:rPr>
              <w:t>IT 4</w:t>
            </w:r>
          </w:p>
        </w:tc>
        <w:tc>
          <w:tcPr>
            <w:tcW w:w="900" w:type="dxa"/>
            <w:tcBorders>
              <w:left w:val="single" w:sz="24" w:space="0" w:color="auto"/>
            </w:tcBorders>
            <w:vAlign w:val="center"/>
          </w:tcPr>
          <w:p w14:paraId="35714A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805" w:type="dxa"/>
            <w:vAlign w:val="center"/>
          </w:tcPr>
          <w:p w14:paraId="56467E4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69686A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51.5</w:t>
            </w:r>
          </w:p>
        </w:tc>
        <w:tc>
          <w:tcPr>
            <w:tcW w:w="1493" w:type="dxa"/>
            <w:tcBorders>
              <w:right w:val="single" w:sz="24" w:space="0" w:color="auto"/>
            </w:tcBorders>
            <w:vAlign w:val="center"/>
          </w:tcPr>
          <w:p w14:paraId="65BE132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2.47</w:t>
            </w:r>
          </w:p>
        </w:tc>
      </w:tr>
      <w:tr w:rsidR="00FB5184" w:rsidRPr="00427853" w14:paraId="4C91ABD1" w14:textId="77777777" w:rsidTr="006A4182">
        <w:trPr>
          <w:jc w:val="center"/>
        </w:trPr>
        <w:tc>
          <w:tcPr>
            <w:tcW w:w="1403" w:type="dxa"/>
            <w:vMerge/>
            <w:tcBorders>
              <w:left w:val="single" w:sz="24" w:space="0" w:color="auto"/>
              <w:right w:val="single" w:sz="24" w:space="0" w:color="auto"/>
            </w:tcBorders>
            <w:vAlign w:val="center"/>
          </w:tcPr>
          <w:p w14:paraId="0D61AAD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CB79" w14:textId="77777777" w:rsidR="00FB5184" w:rsidRPr="00427853" w:rsidRDefault="00FB5184" w:rsidP="006A4182">
            <w:pPr>
              <w:jc w:val="center"/>
              <w:rPr>
                <w:rFonts w:eastAsia="Times New Roman"/>
                <w:b/>
                <w:sz w:val="22"/>
                <w:szCs w:val="22"/>
              </w:rPr>
            </w:pPr>
            <w:r w:rsidRPr="00427853">
              <w:rPr>
                <w:rFonts w:eastAsia="Times New Roman"/>
                <w:b/>
                <w:sz w:val="22"/>
                <w:szCs w:val="22"/>
              </w:rPr>
              <w:t>IT 5</w:t>
            </w:r>
          </w:p>
        </w:tc>
        <w:tc>
          <w:tcPr>
            <w:tcW w:w="900" w:type="dxa"/>
            <w:tcBorders>
              <w:left w:val="single" w:sz="24" w:space="0" w:color="auto"/>
            </w:tcBorders>
            <w:vAlign w:val="center"/>
          </w:tcPr>
          <w:p w14:paraId="1C01EB3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64</w:t>
            </w:r>
          </w:p>
        </w:tc>
        <w:tc>
          <w:tcPr>
            <w:tcW w:w="805" w:type="dxa"/>
            <w:vAlign w:val="center"/>
          </w:tcPr>
          <w:p w14:paraId="10A8E2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47</w:t>
            </w:r>
          </w:p>
        </w:tc>
        <w:tc>
          <w:tcPr>
            <w:tcW w:w="1085" w:type="dxa"/>
            <w:tcBorders>
              <w:left w:val="single" w:sz="24" w:space="0" w:color="auto"/>
            </w:tcBorders>
            <w:vAlign w:val="center"/>
          </w:tcPr>
          <w:p w14:paraId="39FEE8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55.5</w:t>
            </w:r>
          </w:p>
        </w:tc>
        <w:tc>
          <w:tcPr>
            <w:tcW w:w="1493" w:type="dxa"/>
            <w:tcBorders>
              <w:right w:val="single" w:sz="24" w:space="0" w:color="auto"/>
            </w:tcBorders>
            <w:vAlign w:val="center"/>
          </w:tcPr>
          <w:p w14:paraId="03220E7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0BB57F27" w14:textId="77777777" w:rsidTr="006A4182">
        <w:trPr>
          <w:jc w:val="center"/>
        </w:trPr>
        <w:tc>
          <w:tcPr>
            <w:tcW w:w="1403" w:type="dxa"/>
            <w:vMerge/>
            <w:tcBorders>
              <w:left w:val="single" w:sz="24" w:space="0" w:color="auto"/>
              <w:right w:val="single" w:sz="24" w:space="0" w:color="auto"/>
            </w:tcBorders>
            <w:vAlign w:val="center"/>
          </w:tcPr>
          <w:p w14:paraId="0B7960C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343DB" w14:textId="77777777" w:rsidR="00FB5184" w:rsidRPr="00427853" w:rsidRDefault="00FB5184" w:rsidP="006A4182">
            <w:pPr>
              <w:jc w:val="center"/>
              <w:rPr>
                <w:rFonts w:eastAsia="Times New Roman"/>
                <w:b/>
                <w:sz w:val="22"/>
                <w:szCs w:val="22"/>
              </w:rPr>
            </w:pPr>
            <w:r w:rsidRPr="00427853">
              <w:rPr>
                <w:rFonts w:eastAsia="Times New Roman"/>
                <w:b/>
                <w:sz w:val="22"/>
                <w:szCs w:val="22"/>
              </w:rPr>
              <w:t>IT 6</w:t>
            </w:r>
          </w:p>
        </w:tc>
        <w:tc>
          <w:tcPr>
            <w:tcW w:w="900" w:type="dxa"/>
            <w:tcBorders>
              <w:left w:val="single" w:sz="24" w:space="0" w:color="auto"/>
            </w:tcBorders>
            <w:vAlign w:val="center"/>
          </w:tcPr>
          <w:p w14:paraId="28CF08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2995E97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772AB9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493" w:type="dxa"/>
            <w:tcBorders>
              <w:right w:val="single" w:sz="24" w:space="0" w:color="auto"/>
            </w:tcBorders>
            <w:vAlign w:val="center"/>
          </w:tcPr>
          <w:p w14:paraId="3D19393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7BB56D9D" w14:textId="77777777" w:rsidTr="006A4182">
        <w:trPr>
          <w:jc w:val="center"/>
        </w:trPr>
        <w:tc>
          <w:tcPr>
            <w:tcW w:w="1403" w:type="dxa"/>
            <w:vMerge/>
            <w:tcBorders>
              <w:left w:val="single" w:sz="24" w:space="0" w:color="auto"/>
              <w:right w:val="single" w:sz="24" w:space="0" w:color="auto"/>
            </w:tcBorders>
            <w:vAlign w:val="center"/>
          </w:tcPr>
          <w:p w14:paraId="4CDBB22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4EDB89" w14:textId="77777777" w:rsidR="00FB5184" w:rsidRPr="00427853" w:rsidRDefault="00FB5184" w:rsidP="006A4182">
            <w:pPr>
              <w:jc w:val="center"/>
              <w:rPr>
                <w:rFonts w:eastAsia="Times New Roman"/>
                <w:b/>
                <w:sz w:val="22"/>
                <w:szCs w:val="22"/>
              </w:rPr>
            </w:pPr>
            <w:r w:rsidRPr="00427853">
              <w:rPr>
                <w:rFonts w:eastAsia="Times New Roman"/>
                <w:b/>
                <w:sz w:val="22"/>
                <w:szCs w:val="22"/>
              </w:rPr>
              <w:t>IT 7</w:t>
            </w:r>
          </w:p>
        </w:tc>
        <w:tc>
          <w:tcPr>
            <w:tcW w:w="900" w:type="dxa"/>
            <w:tcBorders>
              <w:left w:val="single" w:sz="24" w:space="0" w:color="auto"/>
            </w:tcBorders>
            <w:vAlign w:val="center"/>
          </w:tcPr>
          <w:p w14:paraId="2348EE4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805" w:type="dxa"/>
            <w:vAlign w:val="center"/>
          </w:tcPr>
          <w:p w14:paraId="3FEA46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1085" w:type="dxa"/>
            <w:tcBorders>
              <w:left w:val="single" w:sz="24" w:space="0" w:color="auto"/>
            </w:tcBorders>
            <w:vAlign w:val="center"/>
          </w:tcPr>
          <w:p w14:paraId="1999D0C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w:t>
            </w:r>
          </w:p>
        </w:tc>
        <w:tc>
          <w:tcPr>
            <w:tcW w:w="1493" w:type="dxa"/>
            <w:tcBorders>
              <w:right w:val="single" w:sz="24" w:space="0" w:color="auto"/>
            </w:tcBorders>
            <w:vAlign w:val="center"/>
          </w:tcPr>
          <w:p w14:paraId="3CEA185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550EC31E" w14:textId="77777777" w:rsidTr="006A4182">
        <w:trPr>
          <w:jc w:val="center"/>
        </w:trPr>
        <w:tc>
          <w:tcPr>
            <w:tcW w:w="1403" w:type="dxa"/>
            <w:vMerge/>
            <w:tcBorders>
              <w:left w:val="single" w:sz="24" w:space="0" w:color="auto"/>
              <w:right w:val="single" w:sz="24" w:space="0" w:color="auto"/>
            </w:tcBorders>
            <w:vAlign w:val="center"/>
          </w:tcPr>
          <w:p w14:paraId="7A3B2B5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FA02C4" w14:textId="77777777" w:rsidR="00FB5184" w:rsidRPr="00427853" w:rsidRDefault="00FB5184" w:rsidP="006A4182">
            <w:pPr>
              <w:jc w:val="center"/>
              <w:rPr>
                <w:rFonts w:eastAsia="Times New Roman"/>
                <w:b/>
                <w:sz w:val="22"/>
                <w:szCs w:val="22"/>
              </w:rPr>
            </w:pPr>
            <w:r w:rsidRPr="00427853">
              <w:rPr>
                <w:rFonts w:eastAsia="Times New Roman"/>
                <w:b/>
                <w:sz w:val="22"/>
                <w:szCs w:val="22"/>
              </w:rPr>
              <w:t>IT 8</w:t>
            </w:r>
          </w:p>
        </w:tc>
        <w:tc>
          <w:tcPr>
            <w:tcW w:w="900" w:type="dxa"/>
            <w:tcBorders>
              <w:left w:val="single" w:sz="24" w:space="0" w:color="auto"/>
            </w:tcBorders>
            <w:vAlign w:val="center"/>
          </w:tcPr>
          <w:p w14:paraId="7448FD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805" w:type="dxa"/>
            <w:vAlign w:val="center"/>
          </w:tcPr>
          <w:p w14:paraId="2F332C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50</w:t>
            </w:r>
          </w:p>
        </w:tc>
        <w:tc>
          <w:tcPr>
            <w:tcW w:w="1085" w:type="dxa"/>
            <w:tcBorders>
              <w:left w:val="single" w:sz="24" w:space="0" w:color="auto"/>
            </w:tcBorders>
            <w:vAlign w:val="center"/>
          </w:tcPr>
          <w:p w14:paraId="594168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493" w:type="dxa"/>
            <w:tcBorders>
              <w:right w:val="single" w:sz="24" w:space="0" w:color="auto"/>
            </w:tcBorders>
            <w:vAlign w:val="center"/>
          </w:tcPr>
          <w:p w14:paraId="3D4D2EF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9682650" w14:textId="77777777" w:rsidTr="006A4182">
        <w:trPr>
          <w:jc w:val="center"/>
        </w:trPr>
        <w:tc>
          <w:tcPr>
            <w:tcW w:w="1403" w:type="dxa"/>
            <w:vMerge/>
            <w:tcBorders>
              <w:left w:val="single" w:sz="24" w:space="0" w:color="auto"/>
              <w:right w:val="single" w:sz="24" w:space="0" w:color="auto"/>
            </w:tcBorders>
            <w:vAlign w:val="center"/>
          </w:tcPr>
          <w:p w14:paraId="3260417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D78AF" w14:textId="77777777" w:rsidR="00FB5184" w:rsidRPr="00427853" w:rsidRDefault="00FB5184" w:rsidP="006A4182">
            <w:pPr>
              <w:jc w:val="center"/>
              <w:rPr>
                <w:rFonts w:eastAsia="Times New Roman"/>
                <w:b/>
                <w:sz w:val="22"/>
                <w:szCs w:val="22"/>
              </w:rPr>
            </w:pPr>
            <w:r w:rsidRPr="00427853">
              <w:rPr>
                <w:rFonts w:eastAsia="Times New Roman"/>
                <w:b/>
                <w:sz w:val="22"/>
                <w:szCs w:val="22"/>
              </w:rPr>
              <w:t>IT 9</w:t>
            </w:r>
          </w:p>
        </w:tc>
        <w:tc>
          <w:tcPr>
            <w:tcW w:w="900" w:type="dxa"/>
            <w:tcBorders>
              <w:left w:val="single" w:sz="24" w:space="0" w:color="auto"/>
            </w:tcBorders>
            <w:vAlign w:val="center"/>
          </w:tcPr>
          <w:p w14:paraId="4CCB995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39C7125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w:t>
            </w:r>
          </w:p>
        </w:tc>
        <w:tc>
          <w:tcPr>
            <w:tcW w:w="1085" w:type="dxa"/>
            <w:tcBorders>
              <w:left w:val="single" w:sz="24" w:space="0" w:color="auto"/>
            </w:tcBorders>
            <w:vAlign w:val="center"/>
          </w:tcPr>
          <w:p w14:paraId="2517B57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61.5</w:t>
            </w:r>
          </w:p>
        </w:tc>
        <w:tc>
          <w:tcPr>
            <w:tcW w:w="1493" w:type="dxa"/>
            <w:tcBorders>
              <w:right w:val="single" w:sz="24" w:space="0" w:color="auto"/>
            </w:tcBorders>
            <w:vAlign w:val="center"/>
          </w:tcPr>
          <w:p w14:paraId="1998E3C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7B0B0A35" w14:textId="77777777" w:rsidTr="006A4182">
        <w:trPr>
          <w:jc w:val="center"/>
        </w:trPr>
        <w:tc>
          <w:tcPr>
            <w:tcW w:w="1403" w:type="dxa"/>
            <w:vMerge/>
            <w:tcBorders>
              <w:left w:val="single" w:sz="24" w:space="0" w:color="auto"/>
              <w:right w:val="single" w:sz="24" w:space="0" w:color="auto"/>
            </w:tcBorders>
            <w:vAlign w:val="center"/>
          </w:tcPr>
          <w:p w14:paraId="4B9281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8600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10</w:t>
            </w:r>
          </w:p>
        </w:tc>
        <w:tc>
          <w:tcPr>
            <w:tcW w:w="900" w:type="dxa"/>
            <w:tcBorders>
              <w:left w:val="single" w:sz="24" w:space="0" w:color="auto"/>
            </w:tcBorders>
            <w:vAlign w:val="center"/>
          </w:tcPr>
          <w:p w14:paraId="05C928A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1128ACD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57</w:t>
            </w:r>
          </w:p>
        </w:tc>
        <w:tc>
          <w:tcPr>
            <w:tcW w:w="1085" w:type="dxa"/>
            <w:tcBorders>
              <w:left w:val="single" w:sz="24" w:space="0" w:color="auto"/>
            </w:tcBorders>
            <w:vAlign w:val="center"/>
          </w:tcPr>
          <w:p w14:paraId="607A78D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66.5</w:t>
            </w:r>
          </w:p>
        </w:tc>
        <w:tc>
          <w:tcPr>
            <w:tcW w:w="1493" w:type="dxa"/>
            <w:tcBorders>
              <w:right w:val="single" w:sz="24" w:space="0" w:color="auto"/>
            </w:tcBorders>
            <w:vAlign w:val="center"/>
          </w:tcPr>
          <w:p w14:paraId="557B6CD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35707340" w14:textId="77777777" w:rsidTr="006A4182">
        <w:trPr>
          <w:jc w:val="center"/>
        </w:trPr>
        <w:tc>
          <w:tcPr>
            <w:tcW w:w="1403" w:type="dxa"/>
            <w:vMerge/>
            <w:tcBorders>
              <w:left w:val="single" w:sz="24" w:space="0" w:color="auto"/>
              <w:right w:val="single" w:sz="24" w:space="0" w:color="auto"/>
            </w:tcBorders>
            <w:vAlign w:val="center"/>
          </w:tcPr>
          <w:p w14:paraId="7193837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287CD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11</w:t>
            </w:r>
          </w:p>
        </w:tc>
        <w:tc>
          <w:tcPr>
            <w:tcW w:w="900" w:type="dxa"/>
            <w:tcBorders>
              <w:left w:val="single" w:sz="24" w:space="0" w:color="auto"/>
            </w:tcBorders>
            <w:vAlign w:val="center"/>
          </w:tcPr>
          <w:p w14:paraId="034B59D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805" w:type="dxa"/>
            <w:vAlign w:val="center"/>
          </w:tcPr>
          <w:p w14:paraId="7CC27D5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58</w:t>
            </w:r>
          </w:p>
        </w:tc>
        <w:tc>
          <w:tcPr>
            <w:tcW w:w="1085" w:type="dxa"/>
            <w:tcBorders>
              <w:left w:val="single" w:sz="24" w:space="0" w:color="auto"/>
            </w:tcBorders>
            <w:vAlign w:val="center"/>
          </w:tcPr>
          <w:p w14:paraId="4C4F9C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65.5</w:t>
            </w:r>
          </w:p>
        </w:tc>
        <w:tc>
          <w:tcPr>
            <w:tcW w:w="1493" w:type="dxa"/>
            <w:tcBorders>
              <w:right w:val="single" w:sz="24" w:space="0" w:color="auto"/>
            </w:tcBorders>
            <w:vAlign w:val="center"/>
          </w:tcPr>
          <w:p w14:paraId="2543CF3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5.30</w:t>
            </w:r>
          </w:p>
        </w:tc>
      </w:tr>
      <w:tr w:rsidR="00FB5184" w:rsidRPr="00427853" w14:paraId="2E27C2DE" w14:textId="77777777" w:rsidTr="006A4182">
        <w:trPr>
          <w:jc w:val="center"/>
        </w:trPr>
        <w:tc>
          <w:tcPr>
            <w:tcW w:w="1403" w:type="dxa"/>
            <w:vMerge/>
            <w:tcBorders>
              <w:left w:val="single" w:sz="24" w:space="0" w:color="auto"/>
              <w:right w:val="single" w:sz="24" w:space="0" w:color="auto"/>
            </w:tcBorders>
            <w:vAlign w:val="center"/>
          </w:tcPr>
          <w:p w14:paraId="3602400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5F4E5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12</w:t>
            </w:r>
          </w:p>
        </w:tc>
        <w:tc>
          <w:tcPr>
            <w:tcW w:w="900" w:type="dxa"/>
            <w:tcBorders>
              <w:left w:val="single" w:sz="24" w:space="0" w:color="auto"/>
            </w:tcBorders>
            <w:vAlign w:val="center"/>
          </w:tcPr>
          <w:p w14:paraId="564C6A5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4C98818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11AE879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67.5</w:t>
            </w:r>
          </w:p>
        </w:tc>
        <w:tc>
          <w:tcPr>
            <w:tcW w:w="1493" w:type="dxa"/>
            <w:tcBorders>
              <w:right w:val="single" w:sz="24" w:space="0" w:color="auto"/>
            </w:tcBorders>
            <w:vAlign w:val="center"/>
          </w:tcPr>
          <w:p w14:paraId="6F947A6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106C3E34" w14:textId="77777777" w:rsidTr="006A4182">
        <w:trPr>
          <w:jc w:val="center"/>
        </w:trPr>
        <w:tc>
          <w:tcPr>
            <w:tcW w:w="1403" w:type="dxa"/>
            <w:vMerge/>
            <w:tcBorders>
              <w:left w:val="single" w:sz="24" w:space="0" w:color="auto"/>
              <w:right w:val="single" w:sz="24" w:space="0" w:color="auto"/>
            </w:tcBorders>
            <w:vAlign w:val="center"/>
          </w:tcPr>
          <w:p w14:paraId="466B7A3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3C7955" w14:textId="77777777" w:rsidR="00FB5184" w:rsidRPr="00427853" w:rsidRDefault="00FB5184" w:rsidP="006A4182">
            <w:pPr>
              <w:jc w:val="center"/>
              <w:rPr>
                <w:rFonts w:eastAsia="Times New Roman"/>
                <w:b/>
                <w:sz w:val="22"/>
                <w:szCs w:val="22"/>
              </w:rPr>
            </w:pPr>
            <w:r w:rsidRPr="00427853">
              <w:rPr>
                <w:rFonts w:eastAsia="Times New Roman"/>
                <w:b/>
                <w:sz w:val="22"/>
                <w:szCs w:val="22"/>
              </w:rPr>
              <w:t>IT 13</w:t>
            </w:r>
          </w:p>
        </w:tc>
        <w:tc>
          <w:tcPr>
            <w:tcW w:w="900" w:type="dxa"/>
            <w:tcBorders>
              <w:left w:val="single" w:sz="24" w:space="0" w:color="auto"/>
            </w:tcBorders>
            <w:vAlign w:val="center"/>
          </w:tcPr>
          <w:p w14:paraId="3F0774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w:t>
            </w:r>
          </w:p>
        </w:tc>
        <w:tc>
          <w:tcPr>
            <w:tcW w:w="805" w:type="dxa"/>
            <w:vAlign w:val="center"/>
          </w:tcPr>
          <w:p w14:paraId="1C014C2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78D236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68.5</w:t>
            </w:r>
          </w:p>
        </w:tc>
        <w:tc>
          <w:tcPr>
            <w:tcW w:w="1493" w:type="dxa"/>
            <w:tcBorders>
              <w:right w:val="single" w:sz="24" w:space="0" w:color="auto"/>
            </w:tcBorders>
            <w:vAlign w:val="center"/>
          </w:tcPr>
          <w:p w14:paraId="338856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568608E9" w14:textId="77777777" w:rsidTr="006A4182">
        <w:trPr>
          <w:jc w:val="center"/>
        </w:trPr>
        <w:tc>
          <w:tcPr>
            <w:tcW w:w="1403" w:type="dxa"/>
            <w:vMerge/>
            <w:tcBorders>
              <w:left w:val="single" w:sz="24" w:space="0" w:color="auto"/>
              <w:right w:val="single" w:sz="24" w:space="0" w:color="auto"/>
            </w:tcBorders>
            <w:vAlign w:val="center"/>
          </w:tcPr>
          <w:p w14:paraId="239B1D7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0C6508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14</w:t>
            </w:r>
          </w:p>
        </w:tc>
        <w:tc>
          <w:tcPr>
            <w:tcW w:w="900" w:type="dxa"/>
            <w:tcBorders>
              <w:left w:val="single" w:sz="24" w:space="0" w:color="auto"/>
            </w:tcBorders>
            <w:vAlign w:val="center"/>
          </w:tcPr>
          <w:p w14:paraId="230AF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w:t>
            </w:r>
          </w:p>
        </w:tc>
        <w:tc>
          <w:tcPr>
            <w:tcW w:w="805" w:type="dxa"/>
            <w:vAlign w:val="center"/>
          </w:tcPr>
          <w:p w14:paraId="75F4B55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47DE86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493" w:type="dxa"/>
            <w:tcBorders>
              <w:right w:val="single" w:sz="24" w:space="0" w:color="auto"/>
            </w:tcBorders>
            <w:vAlign w:val="center"/>
          </w:tcPr>
          <w:p w14:paraId="3EC995D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0BE3D1A5" w14:textId="77777777" w:rsidTr="006A4182">
        <w:trPr>
          <w:jc w:val="center"/>
        </w:trPr>
        <w:tc>
          <w:tcPr>
            <w:tcW w:w="1403" w:type="dxa"/>
            <w:vMerge/>
            <w:tcBorders>
              <w:left w:val="single" w:sz="24" w:space="0" w:color="auto"/>
              <w:right w:val="single" w:sz="24" w:space="0" w:color="auto"/>
            </w:tcBorders>
            <w:vAlign w:val="center"/>
          </w:tcPr>
          <w:p w14:paraId="6F10A82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D0F2A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15</w:t>
            </w:r>
          </w:p>
        </w:tc>
        <w:tc>
          <w:tcPr>
            <w:tcW w:w="900" w:type="dxa"/>
            <w:tcBorders>
              <w:left w:val="single" w:sz="24" w:space="0" w:color="auto"/>
            </w:tcBorders>
            <w:vAlign w:val="center"/>
          </w:tcPr>
          <w:p w14:paraId="79D388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80</w:t>
            </w:r>
          </w:p>
        </w:tc>
        <w:tc>
          <w:tcPr>
            <w:tcW w:w="805" w:type="dxa"/>
            <w:vAlign w:val="center"/>
          </w:tcPr>
          <w:p w14:paraId="432B4E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6F69187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493" w:type="dxa"/>
            <w:tcBorders>
              <w:right w:val="single" w:sz="24" w:space="0" w:color="auto"/>
            </w:tcBorders>
            <w:vAlign w:val="center"/>
          </w:tcPr>
          <w:p w14:paraId="2DDCD4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6.36</w:t>
            </w:r>
          </w:p>
        </w:tc>
      </w:tr>
      <w:tr w:rsidR="00FB5184" w:rsidRPr="00427853" w14:paraId="7258FA14" w14:textId="77777777" w:rsidTr="006A4182">
        <w:trPr>
          <w:jc w:val="center"/>
        </w:trPr>
        <w:tc>
          <w:tcPr>
            <w:tcW w:w="1403" w:type="dxa"/>
            <w:vMerge/>
            <w:tcBorders>
              <w:left w:val="single" w:sz="24" w:space="0" w:color="auto"/>
              <w:right w:val="single" w:sz="24" w:space="0" w:color="auto"/>
            </w:tcBorders>
            <w:vAlign w:val="center"/>
          </w:tcPr>
          <w:p w14:paraId="3DEE515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B3BC3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16</w:t>
            </w:r>
          </w:p>
        </w:tc>
        <w:tc>
          <w:tcPr>
            <w:tcW w:w="900" w:type="dxa"/>
            <w:tcBorders>
              <w:left w:val="single" w:sz="24" w:space="0" w:color="auto"/>
            </w:tcBorders>
            <w:vAlign w:val="center"/>
          </w:tcPr>
          <w:p w14:paraId="5C477D1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805" w:type="dxa"/>
            <w:vAlign w:val="center"/>
          </w:tcPr>
          <w:p w14:paraId="3D97AF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w:t>
            </w:r>
          </w:p>
        </w:tc>
        <w:tc>
          <w:tcPr>
            <w:tcW w:w="1085" w:type="dxa"/>
            <w:tcBorders>
              <w:left w:val="single" w:sz="24" w:space="0" w:color="auto"/>
            </w:tcBorders>
            <w:vAlign w:val="center"/>
          </w:tcPr>
          <w:p w14:paraId="7F2761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w:t>
            </w:r>
          </w:p>
        </w:tc>
        <w:tc>
          <w:tcPr>
            <w:tcW w:w="1493" w:type="dxa"/>
            <w:tcBorders>
              <w:right w:val="single" w:sz="24" w:space="0" w:color="auto"/>
            </w:tcBorders>
            <w:vAlign w:val="center"/>
          </w:tcPr>
          <w:p w14:paraId="24D09E6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21519BC2" w14:textId="77777777" w:rsidTr="006A4182">
        <w:trPr>
          <w:jc w:val="center"/>
        </w:trPr>
        <w:tc>
          <w:tcPr>
            <w:tcW w:w="1403" w:type="dxa"/>
            <w:vMerge/>
            <w:tcBorders>
              <w:left w:val="single" w:sz="24" w:space="0" w:color="auto"/>
              <w:right w:val="single" w:sz="24" w:space="0" w:color="auto"/>
            </w:tcBorders>
            <w:vAlign w:val="center"/>
          </w:tcPr>
          <w:p w14:paraId="5A7EC15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CCB61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17</w:t>
            </w:r>
          </w:p>
        </w:tc>
        <w:tc>
          <w:tcPr>
            <w:tcW w:w="900" w:type="dxa"/>
            <w:tcBorders>
              <w:left w:val="single" w:sz="24" w:space="0" w:color="auto"/>
            </w:tcBorders>
            <w:vAlign w:val="center"/>
          </w:tcPr>
          <w:p w14:paraId="0771AD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89</w:t>
            </w:r>
          </w:p>
        </w:tc>
        <w:tc>
          <w:tcPr>
            <w:tcW w:w="805" w:type="dxa"/>
            <w:vAlign w:val="center"/>
          </w:tcPr>
          <w:p w14:paraId="2F1DB7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20FB9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78.5</w:t>
            </w:r>
          </w:p>
        </w:tc>
        <w:tc>
          <w:tcPr>
            <w:tcW w:w="1493" w:type="dxa"/>
            <w:tcBorders>
              <w:right w:val="single" w:sz="24" w:space="0" w:color="auto"/>
            </w:tcBorders>
            <w:vAlign w:val="center"/>
          </w:tcPr>
          <w:p w14:paraId="5045D03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7.42</w:t>
            </w:r>
          </w:p>
        </w:tc>
      </w:tr>
      <w:tr w:rsidR="00FB5184" w:rsidRPr="00427853" w14:paraId="1E90FF04" w14:textId="77777777" w:rsidTr="006A4182">
        <w:trPr>
          <w:jc w:val="center"/>
        </w:trPr>
        <w:tc>
          <w:tcPr>
            <w:tcW w:w="1403" w:type="dxa"/>
            <w:vMerge/>
            <w:tcBorders>
              <w:left w:val="single" w:sz="24" w:space="0" w:color="auto"/>
              <w:right w:val="single" w:sz="24" w:space="0" w:color="auto"/>
            </w:tcBorders>
            <w:vAlign w:val="center"/>
          </w:tcPr>
          <w:p w14:paraId="52D129C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3CC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18</w:t>
            </w:r>
          </w:p>
        </w:tc>
        <w:tc>
          <w:tcPr>
            <w:tcW w:w="900" w:type="dxa"/>
            <w:tcBorders>
              <w:left w:val="single" w:sz="24" w:space="0" w:color="auto"/>
            </w:tcBorders>
            <w:vAlign w:val="center"/>
          </w:tcPr>
          <w:p w14:paraId="5EF92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93</w:t>
            </w:r>
          </w:p>
        </w:tc>
        <w:tc>
          <w:tcPr>
            <w:tcW w:w="805" w:type="dxa"/>
            <w:vAlign w:val="center"/>
          </w:tcPr>
          <w:p w14:paraId="169C5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085" w:type="dxa"/>
            <w:tcBorders>
              <w:left w:val="single" w:sz="24" w:space="0" w:color="auto"/>
            </w:tcBorders>
            <w:vAlign w:val="center"/>
          </w:tcPr>
          <w:p w14:paraId="079E76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493" w:type="dxa"/>
            <w:tcBorders>
              <w:right w:val="single" w:sz="24" w:space="0" w:color="auto"/>
            </w:tcBorders>
            <w:vAlign w:val="center"/>
          </w:tcPr>
          <w:p w14:paraId="653432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66CE2B56" w14:textId="77777777" w:rsidTr="006A4182">
        <w:trPr>
          <w:jc w:val="center"/>
        </w:trPr>
        <w:tc>
          <w:tcPr>
            <w:tcW w:w="1403" w:type="dxa"/>
            <w:vMerge/>
            <w:tcBorders>
              <w:left w:val="single" w:sz="24" w:space="0" w:color="auto"/>
              <w:right w:val="single" w:sz="24" w:space="0" w:color="auto"/>
            </w:tcBorders>
            <w:vAlign w:val="center"/>
          </w:tcPr>
          <w:p w14:paraId="3B93FA0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6EC5DA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19</w:t>
            </w:r>
          </w:p>
        </w:tc>
        <w:tc>
          <w:tcPr>
            <w:tcW w:w="900" w:type="dxa"/>
            <w:tcBorders>
              <w:left w:val="single" w:sz="24" w:space="0" w:color="auto"/>
            </w:tcBorders>
            <w:vAlign w:val="center"/>
          </w:tcPr>
          <w:p w14:paraId="24D27BF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101</w:t>
            </w:r>
          </w:p>
        </w:tc>
        <w:tc>
          <w:tcPr>
            <w:tcW w:w="805" w:type="dxa"/>
            <w:vAlign w:val="center"/>
          </w:tcPr>
          <w:p w14:paraId="39EB26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3584D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86</w:t>
            </w:r>
          </w:p>
        </w:tc>
        <w:tc>
          <w:tcPr>
            <w:tcW w:w="1493" w:type="dxa"/>
            <w:tcBorders>
              <w:right w:val="single" w:sz="24" w:space="0" w:color="auto"/>
            </w:tcBorders>
            <w:vAlign w:val="center"/>
          </w:tcPr>
          <w:p w14:paraId="593524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A5B3D4A" w14:textId="77777777" w:rsidTr="006A4182">
        <w:trPr>
          <w:jc w:val="center"/>
        </w:trPr>
        <w:tc>
          <w:tcPr>
            <w:tcW w:w="1403" w:type="dxa"/>
            <w:vMerge/>
            <w:tcBorders>
              <w:left w:val="single" w:sz="24" w:space="0" w:color="auto"/>
              <w:right w:val="single" w:sz="24" w:space="0" w:color="auto"/>
            </w:tcBorders>
            <w:vAlign w:val="center"/>
          </w:tcPr>
          <w:p w14:paraId="0E617E8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40A7CF" w14:textId="77777777" w:rsidR="00FB5184" w:rsidRPr="00427853" w:rsidRDefault="00FB5184" w:rsidP="006A4182">
            <w:pPr>
              <w:jc w:val="center"/>
              <w:rPr>
                <w:rFonts w:eastAsia="Times New Roman"/>
                <w:b/>
                <w:sz w:val="22"/>
                <w:szCs w:val="22"/>
              </w:rPr>
            </w:pPr>
            <w:r w:rsidRPr="00427853">
              <w:rPr>
                <w:rFonts w:eastAsia="Times New Roman"/>
                <w:b/>
                <w:sz w:val="22"/>
                <w:szCs w:val="22"/>
              </w:rPr>
              <w:t>IT 20</w:t>
            </w:r>
          </w:p>
        </w:tc>
        <w:tc>
          <w:tcPr>
            <w:tcW w:w="900" w:type="dxa"/>
            <w:tcBorders>
              <w:left w:val="single" w:sz="24" w:space="0" w:color="auto"/>
            </w:tcBorders>
            <w:vAlign w:val="center"/>
          </w:tcPr>
          <w:p w14:paraId="4472A01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w:t>
            </w:r>
          </w:p>
        </w:tc>
        <w:tc>
          <w:tcPr>
            <w:tcW w:w="805" w:type="dxa"/>
            <w:vAlign w:val="center"/>
          </w:tcPr>
          <w:p w14:paraId="7C738D4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1085" w:type="dxa"/>
            <w:tcBorders>
              <w:left w:val="single" w:sz="24" w:space="0" w:color="auto"/>
            </w:tcBorders>
            <w:vAlign w:val="center"/>
          </w:tcPr>
          <w:p w14:paraId="77FFEC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w:t>
            </w:r>
          </w:p>
        </w:tc>
        <w:tc>
          <w:tcPr>
            <w:tcW w:w="1493" w:type="dxa"/>
            <w:tcBorders>
              <w:right w:val="single" w:sz="24" w:space="0" w:color="auto"/>
            </w:tcBorders>
            <w:vAlign w:val="center"/>
          </w:tcPr>
          <w:p w14:paraId="3023D9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3C7C5ACB" w14:textId="77777777" w:rsidTr="006A4182">
        <w:trPr>
          <w:jc w:val="center"/>
        </w:trPr>
        <w:tc>
          <w:tcPr>
            <w:tcW w:w="1403" w:type="dxa"/>
            <w:vMerge/>
            <w:tcBorders>
              <w:left w:val="single" w:sz="24" w:space="0" w:color="auto"/>
              <w:right w:val="single" w:sz="24" w:space="0" w:color="auto"/>
            </w:tcBorders>
            <w:vAlign w:val="center"/>
          </w:tcPr>
          <w:p w14:paraId="494B388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C40AB9" w14:textId="77777777" w:rsidR="00FB5184" w:rsidRPr="00427853" w:rsidRDefault="00FB5184" w:rsidP="006A4182">
            <w:pPr>
              <w:jc w:val="center"/>
              <w:rPr>
                <w:rFonts w:eastAsia="Times New Roman"/>
                <w:b/>
                <w:sz w:val="22"/>
                <w:szCs w:val="22"/>
              </w:rPr>
            </w:pPr>
            <w:r w:rsidRPr="00427853">
              <w:rPr>
                <w:rFonts w:eastAsia="Times New Roman"/>
                <w:b/>
                <w:sz w:val="22"/>
                <w:szCs w:val="22"/>
              </w:rPr>
              <w:t>IT 21</w:t>
            </w:r>
          </w:p>
        </w:tc>
        <w:tc>
          <w:tcPr>
            <w:tcW w:w="900" w:type="dxa"/>
            <w:tcBorders>
              <w:left w:val="single" w:sz="24" w:space="0" w:color="auto"/>
            </w:tcBorders>
            <w:vAlign w:val="center"/>
          </w:tcPr>
          <w:p w14:paraId="2CDC55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100</w:t>
            </w:r>
          </w:p>
        </w:tc>
        <w:tc>
          <w:tcPr>
            <w:tcW w:w="805" w:type="dxa"/>
            <w:vAlign w:val="center"/>
          </w:tcPr>
          <w:p w14:paraId="1BBD07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1085" w:type="dxa"/>
            <w:tcBorders>
              <w:left w:val="single" w:sz="24" w:space="0" w:color="auto"/>
            </w:tcBorders>
            <w:vAlign w:val="center"/>
          </w:tcPr>
          <w:p w14:paraId="3DD7826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1493" w:type="dxa"/>
            <w:tcBorders>
              <w:right w:val="single" w:sz="24" w:space="0" w:color="auto"/>
            </w:tcBorders>
            <w:vAlign w:val="center"/>
          </w:tcPr>
          <w:p w14:paraId="0FB20BD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9.19</w:t>
            </w:r>
          </w:p>
        </w:tc>
      </w:tr>
      <w:tr w:rsidR="00FB5184" w:rsidRPr="00427853" w14:paraId="59922731" w14:textId="77777777" w:rsidTr="006A4182">
        <w:trPr>
          <w:jc w:val="center"/>
        </w:trPr>
        <w:tc>
          <w:tcPr>
            <w:tcW w:w="1403" w:type="dxa"/>
            <w:vMerge/>
            <w:tcBorders>
              <w:left w:val="single" w:sz="24" w:space="0" w:color="auto"/>
              <w:right w:val="single" w:sz="24" w:space="0" w:color="auto"/>
            </w:tcBorders>
            <w:vAlign w:val="center"/>
          </w:tcPr>
          <w:p w14:paraId="09B3FFF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FF8A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22</w:t>
            </w:r>
          </w:p>
        </w:tc>
        <w:tc>
          <w:tcPr>
            <w:tcW w:w="900" w:type="dxa"/>
            <w:tcBorders>
              <w:left w:val="single" w:sz="24" w:space="0" w:color="auto"/>
            </w:tcBorders>
            <w:vAlign w:val="center"/>
          </w:tcPr>
          <w:p w14:paraId="37A403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102</w:t>
            </w:r>
          </w:p>
        </w:tc>
        <w:tc>
          <w:tcPr>
            <w:tcW w:w="805" w:type="dxa"/>
            <w:vAlign w:val="center"/>
          </w:tcPr>
          <w:p w14:paraId="2A23583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8FD037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85</w:t>
            </w:r>
          </w:p>
        </w:tc>
        <w:tc>
          <w:tcPr>
            <w:tcW w:w="1493" w:type="dxa"/>
            <w:tcBorders>
              <w:right w:val="single" w:sz="24" w:space="0" w:color="auto"/>
            </w:tcBorders>
            <w:vAlign w:val="center"/>
          </w:tcPr>
          <w:p w14:paraId="0D7B986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2C3E3840" w14:textId="77777777" w:rsidTr="006A4182">
        <w:trPr>
          <w:jc w:val="center"/>
        </w:trPr>
        <w:tc>
          <w:tcPr>
            <w:tcW w:w="1403" w:type="dxa"/>
            <w:vMerge/>
            <w:tcBorders>
              <w:left w:val="single" w:sz="24" w:space="0" w:color="auto"/>
              <w:right w:val="single" w:sz="24" w:space="0" w:color="auto"/>
            </w:tcBorders>
            <w:vAlign w:val="center"/>
          </w:tcPr>
          <w:p w14:paraId="56F66E1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EA931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23</w:t>
            </w:r>
          </w:p>
        </w:tc>
        <w:tc>
          <w:tcPr>
            <w:tcW w:w="900" w:type="dxa"/>
            <w:tcBorders>
              <w:left w:val="single" w:sz="24" w:space="0" w:color="auto"/>
            </w:tcBorders>
            <w:vAlign w:val="center"/>
          </w:tcPr>
          <w:p w14:paraId="301ABE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104</w:t>
            </w:r>
          </w:p>
        </w:tc>
        <w:tc>
          <w:tcPr>
            <w:tcW w:w="805" w:type="dxa"/>
            <w:vAlign w:val="center"/>
          </w:tcPr>
          <w:p w14:paraId="0CFE2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9FF1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87.5</w:t>
            </w:r>
          </w:p>
        </w:tc>
        <w:tc>
          <w:tcPr>
            <w:tcW w:w="1493" w:type="dxa"/>
            <w:tcBorders>
              <w:right w:val="single" w:sz="24" w:space="0" w:color="auto"/>
            </w:tcBorders>
            <w:vAlign w:val="center"/>
          </w:tcPr>
          <w:p w14:paraId="4C030E0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11.67</w:t>
            </w:r>
          </w:p>
        </w:tc>
      </w:tr>
      <w:tr w:rsidR="00FB5184" w:rsidRPr="00427853" w14:paraId="44D4D501" w14:textId="77777777" w:rsidTr="006A4182">
        <w:trPr>
          <w:jc w:val="center"/>
        </w:trPr>
        <w:tc>
          <w:tcPr>
            <w:tcW w:w="1403" w:type="dxa"/>
            <w:vMerge/>
            <w:tcBorders>
              <w:left w:val="single" w:sz="24" w:space="0" w:color="auto"/>
              <w:right w:val="single" w:sz="24" w:space="0" w:color="auto"/>
            </w:tcBorders>
            <w:vAlign w:val="center"/>
          </w:tcPr>
          <w:p w14:paraId="6A00C5F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B68E76" w14:textId="77777777" w:rsidR="00FB5184" w:rsidRPr="00427853" w:rsidRDefault="00FB5184" w:rsidP="006A4182">
            <w:pPr>
              <w:jc w:val="center"/>
              <w:rPr>
                <w:rFonts w:eastAsia="Times New Roman"/>
                <w:b/>
                <w:sz w:val="22"/>
                <w:szCs w:val="22"/>
              </w:rPr>
            </w:pPr>
            <w:r w:rsidRPr="00427853">
              <w:rPr>
                <w:rFonts w:eastAsia="Times New Roman"/>
                <w:b/>
                <w:sz w:val="22"/>
                <w:szCs w:val="22"/>
              </w:rPr>
              <w:t>IT 24</w:t>
            </w:r>
          </w:p>
        </w:tc>
        <w:tc>
          <w:tcPr>
            <w:tcW w:w="900" w:type="dxa"/>
            <w:tcBorders>
              <w:left w:val="single" w:sz="24" w:space="0" w:color="auto"/>
            </w:tcBorders>
            <w:vAlign w:val="center"/>
          </w:tcPr>
          <w:p w14:paraId="08840B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805" w:type="dxa"/>
            <w:vAlign w:val="center"/>
          </w:tcPr>
          <w:p w14:paraId="4CBAF88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085" w:type="dxa"/>
            <w:tcBorders>
              <w:left w:val="single" w:sz="24" w:space="0" w:color="auto"/>
            </w:tcBorders>
            <w:vAlign w:val="center"/>
          </w:tcPr>
          <w:p w14:paraId="3BDD65F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493" w:type="dxa"/>
            <w:tcBorders>
              <w:right w:val="single" w:sz="24" w:space="0" w:color="auto"/>
            </w:tcBorders>
            <w:vAlign w:val="center"/>
          </w:tcPr>
          <w:p w14:paraId="379E09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13DD108" w14:textId="77777777" w:rsidTr="006A4182">
        <w:trPr>
          <w:jc w:val="center"/>
        </w:trPr>
        <w:tc>
          <w:tcPr>
            <w:tcW w:w="1403" w:type="dxa"/>
            <w:vMerge/>
            <w:tcBorders>
              <w:left w:val="single" w:sz="24" w:space="0" w:color="auto"/>
              <w:right w:val="single" w:sz="24" w:space="0" w:color="auto"/>
            </w:tcBorders>
            <w:vAlign w:val="center"/>
          </w:tcPr>
          <w:p w14:paraId="33FC6686"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5F0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25</w:t>
            </w:r>
          </w:p>
        </w:tc>
        <w:tc>
          <w:tcPr>
            <w:tcW w:w="900" w:type="dxa"/>
            <w:tcBorders>
              <w:left w:val="single" w:sz="24" w:space="0" w:color="auto"/>
            </w:tcBorders>
            <w:vAlign w:val="center"/>
          </w:tcPr>
          <w:p w14:paraId="1A13A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805" w:type="dxa"/>
            <w:vAlign w:val="center"/>
          </w:tcPr>
          <w:p w14:paraId="7E1200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95</w:t>
            </w:r>
          </w:p>
        </w:tc>
        <w:tc>
          <w:tcPr>
            <w:tcW w:w="1085" w:type="dxa"/>
            <w:tcBorders>
              <w:left w:val="single" w:sz="24" w:space="0" w:color="auto"/>
            </w:tcBorders>
            <w:vAlign w:val="center"/>
          </w:tcPr>
          <w:p w14:paraId="139751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2F18B0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0B1470D0" w14:textId="77777777" w:rsidTr="006A4182">
        <w:trPr>
          <w:jc w:val="center"/>
        </w:trPr>
        <w:tc>
          <w:tcPr>
            <w:tcW w:w="1403" w:type="dxa"/>
            <w:vMerge/>
            <w:tcBorders>
              <w:left w:val="single" w:sz="24" w:space="0" w:color="auto"/>
              <w:right w:val="single" w:sz="24" w:space="0" w:color="auto"/>
            </w:tcBorders>
            <w:vAlign w:val="center"/>
          </w:tcPr>
          <w:p w14:paraId="1B88FBF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38222D" w14:textId="77777777" w:rsidR="00FB5184" w:rsidRPr="00427853" w:rsidRDefault="00FB5184" w:rsidP="006A4182">
            <w:pPr>
              <w:jc w:val="center"/>
              <w:rPr>
                <w:rFonts w:eastAsia="Times New Roman"/>
                <w:b/>
                <w:sz w:val="22"/>
                <w:szCs w:val="22"/>
              </w:rPr>
            </w:pPr>
            <w:r w:rsidRPr="00427853">
              <w:rPr>
                <w:rFonts w:eastAsia="Times New Roman"/>
                <w:b/>
                <w:sz w:val="22"/>
                <w:szCs w:val="22"/>
              </w:rPr>
              <w:t>IT 26</w:t>
            </w:r>
          </w:p>
        </w:tc>
        <w:tc>
          <w:tcPr>
            <w:tcW w:w="900" w:type="dxa"/>
            <w:tcBorders>
              <w:left w:val="single" w:sz="24" w:space="0" w:color="auto"/>
            </w:tcBorders>
            <w:vAlign w:val="center"/>
          </w:tcPr>
          <w:p w14:paraId="11840F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1255BA7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085" w:type="dxa"/>
            <w:tcBorders>
              <w:left w:val="single" w:sz="24" w:space="0" w:color="auto"/>
            </w:tcBorders>
            <w:vAlign w:val="center"/>
          </w:tcPr>
          <w:p w14:paraId="7DE029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493" w:type="dxa"/>
            <w:tcBorders>
              <w:right w:val="single" w:sz="24" w:space="0" w:color="auto"/>
            </w:tcBorders>
            <w:vAlign w:val="center"/>
          </w:tcPr>
          <w:p w14:paraId="1BA7AFE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12.73</w:t>
            </w:r>
          </w:p>
        </w:tc>
      </w:tr>
      <w:tr w:rsidR="00FB5184" w:rsidRPr="00427853" w14:paraId="3E4CEE96" w14:textId="77777777" w:rsidTr="006A4182">
        <w:trPr>
          <w:jc w:val="center"/>
        </w:trPr>
        <w:tc>
          <w:tcPr>
            <w:tcW w:w="1403" w:type="dxa"/>
            <w:vMerge/>
            <w:tcBorders>
              <w:left w:val="single" w:sz="24" w:space="0" w:color="auto"/>
              <w:right w:val="single" w:sz="24" w:space="0" w:color="auto"/>
            </w:tcBorders>
            <w:vAlign w:val="center"/>
          </w:tcPr>
          <w:p w14:paraId="2A38960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F9847" w14:textId="77777777" w:rsidR="00FB5184" w:rsidRPr="00427853" w:rsidRDefault="00FB5184" w:rsidP="006A4182">
            <w:pPr>
              <w:jc w:val="center"/>
              <w:rPr>
                <w:rFonts w:eastAsia="Times New Roman"/>
                <w:b/>
                <w:sz w:val="22"/>
                <w:szCs w:val="22"/>
              </w:rPr>
            </w:pPr>
            <w:r w:rsidRPr="00427853">
              <w:rPr>
                <w:rFonts w:eastAsia="Times New Roman"/>
                <w:b/>
                <w:sz w:val="22"/>
                <w:szCs w:val="22"/>
              </w:rPr>
              <w:t>IT 27</w:t>
            </w:r>
          </w:p>
        </w:tc>
        <w:tc>
          <w:tcPr>
            <w:tcW w:w="900" w:type="dxa"/>
            <w:tcBorders>
              <w:left w:val="single" w:sz="24" w:space="0" w:color="auto"/>
            </w:tcBorders>
            <w:vAlign w:val="center"/>
          </w:tcPr>
          <w:p w14:paraId="37E1B5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68FEF9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w:t>
            </w:r>
          </w:p>
        </w:tc>
        <w:tc>
          <w:tcPr>
            <w:tcW w:w="1085" w:type="dxa"/>
            <w:tcBorders>
              <w:left w:val="single" w:sz="24" w:space="0" w:color="auto"/>
            </w:tcBorders>
            <w:vAlign w:val="center"/>
          </w:tcPr>
          <w:p w14:paraId="18BC592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116.5</w:t>
            </w:r>
          </w:p>
        </w:tc>
        <w:tc>
          <w:tcPr>
            <w:tcW w:w="1493" w:type="dxa"/>
            <w:tcBorders>
              <w:right w:val="single" w:sz="24" w:space="0" w:color="auto"/>
            </w:tcBorders>
            <w:vAlign w:val="center"/>
          </w:tcPr>
          <w:p w14:paraId="0CB607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12.37</w:t>
            </w:r>
          </w:p>
        </w:tc>
      </w:tr>
      <w:tr w:rsidR="00FB5184" w:rsidRPr="00427853" w14:paraId="354DB8BA" w14:textId="77777777" w:rsidTr="006A4182">
        <w:trPr>
          <w:jc w:val="center"/>
        </w:trPr>
        <w:tc>
          <w:tcPr>
            <w:tcW w:w="1403" w:type="dxa"/>
            <w:vMerge/>
            <w:tcBorders>
              <w:left w:val="single" w:sz="24" w:space="0" w:color="auto"/>
              <w:right w:val="single" w:sz="24" w:space="0" w:color="auto"/>
            </w:tcBorders>
            <w:vAlign w:val="center"/>
          </w:tcPr>
          <w:p w14:paraId="2869D11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E86A4E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28</w:t>
            </w:r>
          </w:p>
        </w:tc>
        <w:tc>
          <w:tcPr>
            <w:tcW w:w="900" w:type="dxa"/>
            <w:tcBorders>
              <w:left w:val="single" w:sz="24" w:space="0" w:color="auto"/>
            </w:tcBorders>
            <w:vAlign w:val="center"/>
          </w:tcPr>
          <w:p w14:paraId="0E7164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138</w:t>
            </w:r>
          </w:p>
        </w:tc>
        <w:tc>
          <w:tcPr>
            <w:tcW w:w="805" w:type="dxa"/>
            <w:vAlign w:val="center"/>
          </w:tcPr>
          <w:p w14:paraId="2F33C9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70C948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1493" w:type="dxa"/>
            <w:tcBorders>
              <w:right w:val="single" w:sz="24" w:space="0" w:color="auto"/>
            </w:tcBorders>
            <w:vAlign w:val="center"/>
          </w:tcPr>
          <w:p w14:paraId="74E2A1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754BD0C8" w14:textId="77777777" w:rsidTr="006A4182">
        <w:trPr>
          <w:jc w:val="center"/>
        </w:trPr>
        <w:tc>
          <w:tcPr>
            <w:tcW w:w="1403" w:type="dxa"/>
            <w:vMerge/>
            <w:tcBorders>
              <w:left w:val="single" w:sz="24" w:space="0" w:color="auto"/>
              <w:right w:val="single" w:sz="24" w:space="0" w:color="auto"/>
            </w:tcBorders>
            <w:vAlign w:val="center"/>
          </w:tcPr>
          <w:p w14:paraId="01B483C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5301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29</w:t>
            </w:r>
          </w:p>
        </w:tc>
        <w:tc>
          <w:tcPr>
            <w:tcW w:w="900" w:type="dxa"/>
            <w:tcBorders>
              <w:left w:val="single" w:sz="24" w:space="0" w:color="auto"/>
            </w:tcBorders>
            <w:vAlign w:val="center"/>
          </w:tcPr>
          <w:p w14:paraId="203CF53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5D982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1F943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42A2A97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806832E" w14:textId="77777777" w:rsidTr="006A4182">
        <w:trPr>
          <w:jc w:val="center"/>
        </w:trPr>
        <w:tc>
          <w:tcPr>
            <w:tcW w:w="1403" w:type="dxa"/>
            <w:vMerge/>
            <w:tcBorders>
              <w:left w:val="single" w:sz="24" w:space="0" w:color="auto"/>
              <w:right w:val="single" w:sz="24" w:space="0" w:color="auto"/>
            </w:tcBorders>
            <w:vAlign w:val="center"/>
          </w:tcPr>
          <w:p w14:paraId="78957C5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D02732" w14:textId="77777777" w:rsidR="00FB5184" w:rsidRPr="00427853" w:rsidRDefault="00FB5184" w:rsidP="006A4182">
            <w:pPr>
              <w:jc w:val="center"/>
              <w:rPr>
                <w:rFonts w:eastAsia="Times New Roman"/>
                <w:b/>
                <w:sz w:val="22"/>
                <w:szCs w:val="22"/>
              </w:rPr>
            </w:pPr>
            <w:r w:rsidRPr="00427853">
              <w:rPr>
                <w:rFonts w:eastAsia="Times New Roman"/>
                <w:b/>
                <w:sz w:val="22"/>
                <w:szCs w:val="22"/>
              </w:rPr>
              <w:t>IT 30</w:t>
            </w:r>
          </w:p>
        </w:tc>
        <w:tc>
          <w:tcPr>
            <w:tcW w:w="900" w:type="dxa"/>
            <w:tcBorders>
              <w:left w:val="single" w:sz="24" w:space="0" w:color="auto"/>
            </w:tcBorders>
            <w:vAlign w:val="center"/>
          </w:tcPr>
          <w:p w14:paraId="617C59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805" w:type="dxa"/>
            <w:vAlign w:val="center"/>
          </w:tcPr>
          <w:p w14:paraId="7A9355E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085" w:type="dxa"/>
            <w:tcBorders>
              <w:left w:val="single" w:sz="24" w:space="0" w:color="auto"/>
            </w:tcBorders>
            <w:vAlign w:val="center"/>
          </w:tcPr>
          <w:p w14:paraId="015379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120.5</w:t>
            </w:r>
          </w:p>
        </w:tc>
        <w:tc>
          <w:tcPr>
            <w:tcW w:w="1493" w:type="dxa"/>
            <w:tcBorders>
              <w:right w:val="single" w:sz="24" w:space="0" w:color="auto"/>
            </w:tcBorders>
            <w:vAlign w:val="center"/>
          </w:tcPr>
          <w:p w14:paraId="7A6BE39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3.18</w:t>
            </w:r>
          </w:p>
        </w:tc>
      </w:tr>
      <w:tr w:rsidR="00FB5184" w:rsidRPr="00427853" w14:paraId="61423137" w14:textId="77777777" w:rsidTr="006A4182">
        <w:trPr>
          <w:jc w:val="center"/>
        </w:trPr>
        <w:tc>
          <w:tcPr>
            <w:tcW w:w="1403" w:type="dxa"/>
            <w:vMerge/>
            <w:tcBorders>
              <w:left w:val="single" w:sz="24" w:space="0" w:color="auto"/>
              <w:right w:val="single" w:sz="24" w:space="0" w:color="auto"/>
            </w:tcBorders>
            <w:vAlign w:val="center"/>
          </w:tcPr>
          <w:p w14:paraId="4CE335A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8D4AFD" w14:textId="77777777" w:rsidR="00FB5184" w:rsidRPr="00427853" w:rsidRDefault="00FB5184" w:rsidP="006A4182">
            <w:pPr>
              <w:jc w:val="center"/>
              <w:rPr>
                <w:rFonts w:eastAsia="Times New Roman"/>
                <w:b/>
                <w:sz w:val="22"/>
                <w:szCs w:val="22"/>
              </w:rPr>
            </w:pPr>
            <w:r w:rsidRPr="00427853">
              <w:rPr>
                <w:rFonts w:eastAsia="Times New Roman"/>
                <w:b/>
                <w:sz w:val="22"/>
                <w:szCs w:val="22"/>
              </w:rPr>
              <w:t>IT 31</w:t>
            </w:r>
          </w:p>
        </w:tc>
        <w:tc>
          <w:tcPr>
            <w:tcW w:w="900" w:type="dxa"/>
            <w:tcBorders>
              <w:left w:val="single" w:sz="24" w:space="0" w:color="auto"/>
            </w:tcBorders>
            <w:vAlign w:val="center"/>
          </w:tcPr>
          <w:p w14:paraId="1E829C2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13AD98F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5D27E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77505E6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3C1A1FCC" w14:textId="77777777" w:rsidTr="006A4182">
        <w:trPr>
          <w:jc w:val="center"/>
        </w:trPr>
        <w:tc>
          <w:tcPr>
            <w:tcW w:w="1403" w:type="dxa"/>
            <w:vMerge/>
            <w:tcBorders>
              <w:left w:val="single" w:sz="24" w:space="0" w:color="auto"/>
              <w:right w:val="single" w:sz="24" w:space="0" w:color="auto"/>
            </w:tcBorders>
            <w:vAlign w:val="center"/>
          </w:tcPr>
          <w:p w14:paraId="4366F3C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FA4041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32</w:t>
            </w:r>
          </w:p>
        </w:tc>
        <w:tc>
          <w:tcPr>
            <w:tcW w:w="900" w:type="dxa"/>
            <w:tcBorders>
              <w:left w:val="single" w:sz="24" w:space="0" w:color="auto"/>
            </w:tcBorders>
            <w:vAlign w:val="center"/>
          </w:tcPr>
          <w:p w14:paraId="323DF9E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143</w:t>
            </w:r>
          </w:p>
        </w:tc>
        <w:tc>
          <w:tcPr>
            <w:tcW w:w="805" w:type="dxa"/>
            <w:vAlign w:val="center"/>
          </w:tcPr>
          <w:p w14:paraId="0EA86C4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6E4DDD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w:t>
            </w:r>
          </w:p>
        </w:tc>
        <w:tc>
          <w:tcPr>
            <w:tcW w:w="1493" w:type="dxa"/>
            <w:tcBorders>
              <w:right w:val="single" w:sz="24" w:space="0" w:color="auto"/>
            </w:tcBorders>
            <w:vAlign w:val="center"/>
          </w:tcPr>
          <w:p w14:paraId="3C4848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316B9D28" w14:textId="77777777" w:rsidTr="006A4182">
        <w:trPr>
          <w:jc w:val="center"/>
        </w:trPr>
        <w:tc>
          <w:tcPr>
            <w:tcW w:w="1403" w:type="dxa"/>
            <w:vMerge/>
            <w:tcBorders>
              <w:left w:val="single" w:sz="24" w:space="0" w:color="auto"/>
              <w:right w:val="single" w:sz="24" w:space="0" w:color="auto"/>
            </w:tcBorders>
            <w:vAlign w:val="center"/>
          </w:tcPr>
          <w:p w14:paraId="514298F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37D9" w14:textId="77777777" w:rsidR="00FB5184" w:rsidRPr="00427853" w:rsidRDefault="00FB5184" w:rsidP="006A4182">
            <w:pPr>
              <w:jc w:val="center"/>
              <w:rPr>
                <w:rFonts w:eastAsia="Times New Roman"/>
                <w:b/>
                <w:sz w:val="22"/>
                <w:szCs w:val="22"/>
              </w:rPr>
            </w:pPr>
            <w:r w:rsidRPr="00427853">
              <w:rPr>
                <w:rFonts w:eastAsia="Times New Roman"/>
                <w:b/>
                <w:sz w:val="22"/>
                <w:szCs w:val="22"/>
              </w:rPr>
              <w:t>IT 33</w:t>
            </w:r>
          </w:p>
        </w:tc>
        <w:tc>
          <w:tcPr>
            <w:tcW w:w="900" w:type="dxa"/>
            <w:tcBorders>
              <w:left w:val="single" w:sz="24" w:space="0" w:color="auto"/>
            </w:tcBorders>
            <w:vAlign w:val="center"/>
          </w:tcPr>
          <w:p w14:paraId="6E0F1EB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136</w:t>
            </w:r>
          </w:p>
        </w:tc>
        <w:tc>
          <w:tcPr>
            <w:tcW w:w="805" w:type="dxa"/>
            <w:vAlign w:val="center"/>
          </w:tcPr>
          <w:p w14:paraId="5519B2F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55F27F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122</w:t>
            </w:r>
          </w:p>
        </w:tc>
        <w:tc>
          <w:tcPr>
            <w:tcW w:w="1493" w:type="dxa"/>
            <w:tcBorders>
              <w:right w:val="single" w:sz="24" w:space="0" w:color="auto"/>
            </w:tcBorders>
            <w:vAlign w:val="center"/>
          </w:tcPr>
          <w:p w14:paraId="532444A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7AC84678" w14:textId="77777777" w:rsidTr="006A4182">
        <w:trPr>
          <w:jc w:val="center"/>
        </w:trPr>
        <w:tc>
          <w:tcPr>
            <w:tcW w:w="1403" w:type="dxa"/>
            <w:vMerge/>
            <w:tcBorders>
              <w:left w:val="single" w:sz="24" w:space="0" w:color="auto"/>
              <w:right w:val="single" w:sz="24" w:space="0" w:color="auto"/>
            </w:tcBorders>
            <w:vAlign w:val="center"/>
          </w:tcPr>
          <w:p w14:paraId="0878C82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A216C5" w14:textId="77777777" w:rsidR="00FB5184" w:rsidRPr="00427853" w:rsidRDefault="00FB5184" w:rsidP="006A4182">
            <w:pPr>
              <w:jc w:val="center"/>
              <w:rPr>
                <w:rFonts w:eastAsia="Times New Roman"/>
                <w:b/>
                <w:sz w:val="22"/>
                <w:szCs w:val="22"/>
              </w:rPr>
            </w:pPr>
            <w:r w:rsidRPr="00427853">
              <w:rPr>
                <w:rFonts w:eastAsia="Times New Roman"/>
                <w:b/>
                <w:sz w:val="22"/>
                <w:szCs w:val="22"/>
              </w:rPr>
              <w:t>IT 34</w:t>
            </w:r>
          </w:p>
        </w:tc>
        <w:tc>
          <w:tcPr>
            <w:tcW w:w="900" w:type="dxa"/>
            <w:tcBorders>
              <w:left w:val="single" w:sz="24" w:space="0" w:color="auto"/>
            </w:tcBorders>
            <w:vAlign w:val="center"/>
          </w:tcPr>
          <w:p w14:paraId="11503E5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145</w:t>
            </w:r>
          </w:p>
        </w:tc>
        <w:tc>
          <w:tcPr>
            <w:tcW w:w="805" w:type="dxa"/>
            <w:vAlign w:val="center"/>
          </w:tcPr>
          <w:p w14:paraId="4E734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75602E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1493" w:type="dxa"/>
            <w:tcBorders>
              <w:right w:val="single" w:sz="24" w:space="0" w:color="auto"/>
            </w:tcBorders>
            <w:vAlign w:val="center"/>
          </w:tcPr>
          <w:p w14:paraId="79BA4A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14.14</w:t>
            </w:r>
          </w:p>
        </w:tc>
      </w:tr>
      <w:tr w:rsidR="00FB5184" w:rsidRPr="00427853" w14:paraId="175912FE" w14:textId="77777777" w:rsidTr="006A4182">
        <w:trPr>
          <w:jc w:val="center"/>
        </w:trPr>
        <w:tc>
          <w:tcPr>
            <w:tcW w:w="1403" w:type="dxa"/>
            <w:vMerge/>
            <w:tcBorders>
              <w:left w:val="single" w:sz="24" w:space="0" w:color="auto"/>
              <w:right w:val="single" w:sz="24" w:space="0" w:color="auto"/>
            </w:tcBorders>
            <w:vAlign w:val="center"/>
          </w:tcPr>
          <w:p w14:paraId="7044581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8F527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35</w:t>
            </w:r>
          </w:p>
        </w:tc>
        <w:tc>
          <w:tcPr>
            <w:tcW w:w="900" w:type="dxa"/>
            <w:tcBorders>
              <w:left w:val="single" w:sz="24" w:space="0" w:color="auto"/>
            </w:tcBorders>
            <w:vAlign w:val="center"/>
          </w:tcPr>
          <w:p w14:paraId="3FF47B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144</w:t>
            </w:r>
          </w:p>
        </w:tc>
        <w:tc>
          <w:tcPr>
            <w:tcW w:w="805" w:type="dxa"/>
            <w:vAlign w:val="center"/>
          </w:tcPr>
          <w:p w14:paraId="213E06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112</w:t>
            </w:r>
          </w:p>
        </w:tc>
        <w:tc>
          <w:tcPr>
            <w:tcW w:w="1085" w:type="dxa"/>
            <w:tcBorders>
              <w:left w:val="single" w:sz="24" w:space="0" w:color="auto"/>
            </w:tcBorders>
            <w:vAlign w:val="center"/>
          </w:tcPr>
          <w:p w14:paraId="638BF14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128</w:t>
            </w:r>
          </w:p>
        </w:tc>
        <w:tc>
          <w:tcPr>
            <w:tcW w:w="1493" w:type="dxa"/>
            <w:tcBorders>
              <w:right w:val="single" w:sz="24" w:space="0" w:color="auto"/>
            </w:tcBorders>
            <w:vAlign w:val="center"/>
          </w:tcPr>
          <w:p w14:paraId="0AB3308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11.31</w:t>
            </w:r>
          </w:p>
        </w:tc>
      </w:tr>
      <w:tr w:rsidR="00FB5184" w:rsidRPr="00427853" w14:paraId="5A3716D4" w14:textId="77777777" w:rsidTr="006A4182">
        <w:trPr>
          <w:jc w:val="center"/>
        </w:trPr>
        <w:tc>
          <w:tcPr>
            <w:tcW w:w="1403" w:type="dxa"/>
            <w:vMerge/>
            <w:tcBorders>
              <w:left w:val="single" w:sz="24" w:space="0" w:color="auto"/>
              <w:right w:val="single" w:sz="24" w:space="0" w:color="auto"/>
            </w:tcBorders>
            <w:vAlign w:val="center"/>
          </w:tcPr>
          <w:p w14:paraId="4F3A685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C20284" w14:textId="77777777" w:rsidR="00FB5184" w:rsidRPr="00427853" w:rsidRDefault="00FB5184" w:rsidP="006A4182">
            <w:pPr>
              <w:jc w:val="center"/>
              <w:rPr>
                <w:rFonts w:eastAsia="Times New Roman"/>
                <w:b/>
                <w:sz w:val="22"/>
                <w:szCs w:val="22"/>
              </w:rPr>
            </w:pPr>
            <w:r w:rsidRPr="00427853">
              <w:rPr>
                <w:rFonts w:eastAsia="Times New Roman"/>
                <w:b/>
                <w:sz w:val="22"/>
                <w:szCs w:val="22"/>
              </w:rPr>
              <w:t>IT 36</w:t>
            </w:r>
          </w:p>
        </w:tc>
        <w:tc>
          <w:tcPr>
            <w:tcW w:w="900" w:type="dxa"/>
            <w:tcBorders>
              <w:left w:val="single" w:sz="24" w:space="0" w:color="auto"/>
            </w:tcBorders>
            <w:vAlign w:val="center"/>
          </w:tcPr>
          <w:p w14:paraId="43E72FC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1721F8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D40B0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132.5</w:t>
            </w:r>
          </w:p>
        </w:tc>
        <w:tc>
          <w:tcPr>
            <w:tcW w:w="1493" w:type="dxa"/>
            <w:tcBorders>
              <w:right w:val="single" w:sz="24" w:space="0" w:color="auto"/>
            </w:tcBorders>
            <w:vAlign w:val="center"/>
          </w:tcPr>
          <w:p w14:paraId="05BDB78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4B1B2366" w14:textId="77777777" w:rsidTr="006A4182">
        <w:trPr>
          <w:jc w:val="center"/>
        </w:trPr>
        <w:tc>
          <w:tcPr>
            <w:tcW w:w="1403" w:type="dxa"/>
            <w:vMerge/>
            <w:tcBorders>
              <w:left w:val="single" w:sz="24" w:space="0" w:color="auto"/>
              <w:right w:val="single" w:sz="24" w:space="0" w:color="auto"/>
            </w:tcBorders>
            <w:vAlign w:val="center"/>
          </w:tcPr>
          <w:p w14:paraId="0E7399D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E2546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37</w:t>
            </w:r>
          </w:p>
        </w:tc>
        <w:tc>
          <w:tcPr>
            <w:tcW w:w="900" w:type="dxa"/>
            <w:tcBorders>
              <w:left w:val="single" w:sz="24" w:space="0" w:color="auto"/>
            </w:tcBorders>
            <w:vAlign w:val="center"/>
          </w:tcPr>
          <w:p w14:paraId="1CCCD83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146</w:t>
            </w:r>
          </w:p>
        </w:tc>
        <w:tc>
          <w:tcPr>
            <w:tcW w:w="805" w:type="dxa"/>
            <w:vAlign w:val="center"/>
          </w:tcPr>
          <w:p w14:paraId="798EDBC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107</w:t>
            </w:r>
          </w:p>
        </w:tc>
        <w:tc>
          <w:tcPr>
            <w:tcW w:w="1085" w:type="dxa"/>
            <w:tcBorders>
              <w:left w:val="single" w:sz="24" w:space="0" w:color="auto"/>
            </w:tcBorders>
            <w:vAlign w:val="center"/>
          </w:tcPr>
          <w:p w14:paraId="7891D3B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126.5</w:t>
            </w:r>
          </w:p>
        </w:tc>
        <w:tc>
          <w:tcPr>
            <w:tcW w:w="1493" w:type="dxa"/>
            <w:tcBorders>
              <w:right w:val="single" w:sz="24" w:space="0" w:color="auto"/>
            </w:tcBorders>
            <w:vAlign w:val="center"/>
          </w:tcPr>
          <w:p w14:paraId="0D748B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73CA8E73" w14:textId="77777777" w:rsidTr="006A4182">
        <w:trPr>
          <w:jc w:val="center"/>
        </w:trPr>
        <w:tc>
          <w:tcPr>
            <w:tcW w:w="1403" w:type="dxa"/>
            <w:vMerge/>
            <w:tcBorders>
              <w:left w:val="single" w:sz="24" w:space="0" w:color="auto"/>
              <w:right w:val="single" w:sz="24" w:space="0" w:color="auto"/>
            </w:tcBorders>
            <w:vAlign w:val="center"/>
          </w:tcPr>
          <w:p w14:paraId="6B29E5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4B0456" w14:textId="77777777" w:rsidR="00FB5184" w:rsidRPr="00427853" w:rsidRDefault="00FB5184" w:rsidP="006A4182">
            <w:pPr>
              <w:jc w:val="center"/>
              <w:rPr>
                <w:rFonts w:eastAsia="Times New Roman"/>
                <w:b/>
                <w:sz w:val="22"/>
                <w:szCs w:val="22"/>
              </w:rPr>
            </w:pPr>
            <w:r w:rsidRPr="00427853">
              <w:rPr>
                <w:rFonts w:eastAsia="Times New Roman"/>
                <w:b/>
                <w:sz w:val="22"/>
                <w:szCs w:val="22"/>
              </w:rPr>
              <w:t>IT 38</w:t>
            </w:r>
          </w:p>
        </w:tc>
        <w:tc>
          <w:tcPr>
            <w:tcW w:w="900" w:type="dxa"/>
            <w:tcBorders>
              <w:left w:val="single" w:sz="24" w:space="0" w:color="auto"/>
            </w:tcBorders>
            <w:vAlign w:val="center"/>
          </w:tcPr>
          <w:p w14:paraId="75F2283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65FE93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FC84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133</w:t>
            </w:r>
          </w:p>
        </w:tc>
        <w:tc>
          <w:tcPr>
            <w:tcW w:w="1493" w:type="dxa"/>
            <w:tcBorders>
              <w:right w:val="single" w:sz="24" w:space="0" w:color="auto"/>
            </w:tcBorders>
            <w:vAlign w:val="center"/>
          </w:tcPr>
          <w:p w14:paraId="4562A11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13.44</w:t>
            </w:r>
          </w:p>
        </w:tc>
      </w:tr>
      <w:tr w:rsidR="00FB5184" w:rsidRPr="00427853" w14:paraId="39740E9C" w14:textId="77777777" w:rsidTr="006A4182">
        <w:trPr>
          <w:jc w:val="center"/>
        </w:trPr>
        <w:tc>
          <w:tcPr>
            <w:tcW w:w="1403" w:type="dxa"/>
            <w:vMerge/>
            <w:tcBorders>
              <w:left w:val="single" w:sz="24" w:space="0" w:color="auto"/>
              <w:right w:val="single" w:sz="24" w:space="0" w:color="auto"/>
            </w:tcBorders>
            <w:vAlign w:val="center"/>
          </w:tcPr>
          <w:p w14:paraId="3CC7BA3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402500" w14:textId="77777777" w:rsidR="00FB5184" w:rsidRPr="00427853" w:rsidRDefault="00FB5184" w:rsidP="006A4182">
            <w:pPr>
              <w:jc w:val="center"/>
              <w:rPr>
                <w:rFonts w:eastAsia="Times New Roman"/>
                <w:b/>
                <w:sz w:val="22"/>
                <w:szCs w:val="22"/>
              </w:rPr>
            </w:pPr>
            <w:r w:rsidRPr="00427853">
              <w:rPr>
                <w:rFonts w:eastAsia="Times New Roman"/>
                <w:b/>
                <w:sz w:val="22"/>
                <w:szCs w:val="22"/>
              </w:rPr>
              <w:t>IT 39</w:t>
            </w:r>
          </w:p>
        </w:tc>
        <w:tc>
          <w:tcPr>
            <w:tcW w:w="900" w:type="dxa"/>
            <w:tcBorders>
              <w:left w:val="single" w:sz="24" w:space="0" w:color="auto"/>
            </w:tcBorders>
            <w:vAlign w:val="bottom"/>
          </w:tcPr>
          <w:p w14:paraId="18D85A5A"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3F0EF1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3B40A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3AC883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6A44AA19" w14:textId="77777777" w:rsidTr="006A4182">
        <w:trPr>
          <w:jc w:val="center"/>
        </w:trPr>
        <w:tc>
          <w:tcPr>
            <w:tcW w:w="1403" w:type="dxa"/>
            <w:vMerge/>
            <w:tcBorders>
              <w:left w:val="single" w:sz="24" w:space="0" w:color="auto"/>
              <w:right w:val="single" w:sz="24" w:space="0" w:color="auto"/>
            </w:tcBorders>
            <w:vAlign w:val="center"/>
          </w:tcPr>
          <w:p w14:paraId="34613B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13B67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40</w:t>
            </w:r>
          </w:p>
        </w:tc>
        <w:tc>
          <w:tcPr>
            <w:tcW w:w="900" w:type="dxa"/>
            <w:tcBorders>
              <w:left w:val="single" w:sz="24" w:space="0" w:color="auto"/>
            </w:tcBorders>
            <w:vAlign w:val="bottom"/>
          </w:tcPr>
          <w:p w14:paraId="2EF37D2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4E140DC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1DE1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2F910A4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3720D97" w14:textId="77777777" w:rsidTr="006A4182">
        <w:trPr>
          <w:jc w:val="center"/>
        </w:trPr>
        <w:tc>
          <w:tcPr>
            <w:tcW w:w="1403" w:type="dxa"/>
            <w:vMerge/>
            <w:tcBorders>
              <w:left w:val="single" w:sz="24" w:space="0" w:color="auto"/>
              <w:right w:val="single" w:sz="24" w:space="0" w:color="auto"/>
            </w:tcBorders>
            <w:vAlign w:val="center"/>
          </w:tcPr>
          <w:p w14:paraId="673E6C8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0D66303" w14:textId="77777777" w:rsidR="00FB5184" w:rsidRPr="00427853" w:rsidRDefault="00FB5184" w:rsidP="006A4182">
            <w:pPr>
              <w:jc w:val="center"/>
              <w:rPr>
                <w:rFonts w:eastAsia="Times New Roman"/>
                <w:b/>
                <w:sz w:val="22"/>
                <w:szCs w:val="22"/>
              </w:rPr>
            </w:pPr>
            <w:r w:rsidRPr="00427853">
              <w:rPr>
                <w:rFonts w:eastAsia="Times New Roman"/>
                <w:b/>
                <w:sz w:val="22"/>
                <w:szCs w:val="22"/>
              </w:rPr>
              <w:t>IT 41</w:t>
            </w:r>
          </w:p>
        </w:tc>
        <w:tc>
          <w:tcPr>
            <w:tcW w:w="900" w:type="dxa"/>
            <w:tcBorders>
              <w:left w:val="single" w:sz="24" w:space="0" w:color="auto"/>
            </w:tcBorders>
            <w:vAlign w:val="bottom"/>
          </w:tcPr>
          <w:p w14:paraId="1BA1607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8FF01D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09F7311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6B22DC8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6D2B4A1" w14:textId="77777777" w:rsidTr="006A4182">
        <w:trPr>
          <w:jc w:val="center"/>
        </w:trPr>
        <w:tc>
          <w:tcPr>
            <w:tcW w:w="1403" w:type="dxa"/>
            <w:vMerge/>
            <w:tcBorders>
              <w:left w:val="single" w:sz="24" w:space="0" w:color="auto"/>
              <w:right w:val="single" w:sz="24" w:space="0" w:color="auto"/>
            </w:tcBorders>
            <w:vAlign w:val="center"/>
          </w:tcPr>
          <w:p w14:paraId="398033B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C055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42</w:t>
            </w:r>
          </w:p>
        </w:tc>
        <w:tc>
          <w:tcPr>
            <w:tcW w:w="900" w:type="dxa"/>
            <w:tcBorders>
              <w:left w:val="single" w:sz="24" w:space="0" w:color="auto"/>
            </w:tcBorders>
            <w:vAlign w:val="bottom"/>
          </w:tcPr>
          <w:p w14:paraId="2D758DA2"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1C74E1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085" w:type="dxa"/>
            <w:tcBorders>
              <w:left w:val="single" w:sz="24" w:space="0" w:color="auto"/>
            </w:tcBorders>
            <w:vAlign w:val="center"/>
          </w:tcPr>
          <w:p w14:paraId="260B210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493" w:type="dxa"/>
            <w:tcBorders>
              <w:right w:val="single" w:sz="24" w:space="0" w:color="auto"/>
            </w:tcBorders>
            <w:vAlign w:val="center"/>
          </w:tcPr>
          <w:p w14:paraId="13FE88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75E546FF" w14:textId="77777777" w:rsidTr="006A4182">
        <w:trPr>
          <w:jc w:val="center"/>
        </w:trPr>
        <w:tc>
          <w:tcPr>
            <w:tcW w:w="1403" w:type="dxa"/>
            <w:vMerge/>
            <w:tcBorders>
              <w:left w:val="single" w:sz="24" w:space="0" w:color="auto"/>
              <w:right w:val="single" w:sz="24" w:space="0" w:color="auto"/>
            </w:tcBorders>
            <w:vAlign w:val="center"/>
          </w:tcPr>
          <w:p w14:paraId="7C68590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2B77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43</w:t>
            </w:r>
          </w:p>
        </w:tc>
        <w:tc>
          <w:tcPr>
            <w:tcW w:w="900" w:type="dxa"/>
            <w:tcBorders>
              <w:left w:val="single" w:sz="24" w:space="0" w:color="auto"/>
            </w:tcBorders>
            <w:vAlign w:val="bottom"/>
          </w:tcPr>
          <w:p w14:paraId="008F42A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2FD54B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085" w:type="dxa"/>
            <w:tcBorders>
              <w:left w:val="single" w:sz="24" w:space="0" w:color="auto"/>
            </w:tcBorders>
            <w:vAlign w:val="center"/>
          </w:tcPr>
          <w:p w14:paraId="1BA7CB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0F48C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5B9E23F6" w14:textId="77777777" w:rsidTr="006A4182">
        <w:trPr>
          <w:jc w:val="center"/>
        </w:trPr>
        <w:tc>
          <w:tcPr>
            <w:tcW w:w="1403" w:type="dxa"/>
            <w:vMerge/>
            <w:tcBorders>
              <w:left w:val="single" w:sz="24" w:space="0" w:color="auto"/>
              <w:right w:val="single" w:sz="24" w:space="0" w:color="auto"/>
            </w:tcBorders>
            <w:vAlign w:val="center"/>
          </w:tcPr>
          <w:p w14:paraId="77E1A1E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60C12ED" w14:textId="77777777" w:rsidR="00FB5184" w:rsidRPr="00427853" w:rsidRDefault="00FB5184" w:rsidP="006A4182">
            <w:pPr>
              <w:jc w:val="center"/>
              <w:rPr>
                <w:rFonts w:eastAsia="Times New Roman"/>
                <w:b/>
                <w:sz w:val="22"/>
                <w:szCs w:val="22"/>
              </w:rPr>
            </w:pPr>
            <w:r w:rsidRPr="00427853">
              <w:rPr>
                <w:rFonts w:eastAsia="Times New Roman"/>
                <w:b/>
                <w:sz w:val="22"/>
                <w:szCs w:val="22"/>
              </w:rPr>
              <w:t>IT 44</w:t>
            </w:r>
          </w:p>
        </w:tc>
        <w:tc>
          <w:tcPr>
            <w:tcW w:w="900" w:type="dxa"/>
            <w:tcBorders>
              <w:left w:val="single" w:sz="24" w:space="0" w:color="auto"/>
            </w:tcBorders>
            <w:vAlign w:val="bottom"/>
          </w:tcPr>
          <w:p w14:paraId="383ECE0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5C7220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085" w:type="dxa"/>
            <w:tcBorders>
              <w:left w:val="single" w:sz="24" w:space="0" w:color="auto"/>
            </w:tcBorders>
            <w:vAlign w:val="center"/>
          </w:tcPr>
          <w:p w14:paraId="2159BA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0A46DD2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EB3C144" w14:textId="77777777" w:rsidTr="006A4182">
        <w:trPr>
          <w:jc w:val="center"/>
        </w:trPr>
        <w:tc>
          <w:tcPr>
            <w:tcW w:w="1403" w:type="dxa"/>
            <w:vMerge/>
            <w:tcBorders>
              <w:left w:val="single" w:sz="24" w:space="0" w:color="auto"/>
              <w:right w:val="single" w:sz="24" w:space="0" w:color="auto"/>
            </w:tcBorders>
            <w:vAlign w:val="center"/>
          </w:tcPr>
          <w:p w14:paraId="5CD6809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C0EF93E" w14:textId="77777777" w:rsidR="00FB5184" w:rsidRPr="00427853" w:rsidRDefault="00FB5184" w:rsidP="006A4182">
            <w:pPr>
              <w:jc w:val="center"/>
              <w:rPr>
                <w:rFonts w:eastAsia="Times New Roman"/>
                <w:b/>
                <w:sz w:val="22"/>
                <w:szCs w:val="22"/>
              </w:rPr>
            </w:pPr>
            <w:r w:rsidRPr="00427853">
              <w:rPr>
                <w:rFonts w:eastAsia="Times New Roman"/>
                <w:b/>
                <w:sz w:val="22"/>
                <w:szCs w:val="22"/>
              </w:rPr>
              <w:t>IT 45</w:t>
            </w:r>
          </w:p>
        </w:tc>
        <w:tc>
          <w:tcPr>
            <w:tcW w:w="900" w:type="dxa"/>
            <w:tcBorders>
              <w:left w:val="single" w:sz="24" w:space="0" w:color="auto"/>
            </w:tcBorders>
            <w:vAlign w:val="bottom"/>
          </w:tcPr>
          <w:p w14:paraId="557C8CB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262E8C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085" w:type="dxa"/>
            <w:tcBorders>
              <w:left w:val="single" w:sz="24" w:space="0" w:color="auto"/>
            </w:tcBorders>
            <w:vAlign w:val="center"/>
          </w:tcPr>
          <w:p w14:paraId="62C9B85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493" w:type="dxa"/>
            <w:tcBorders>
              <w:right w:val="single" w:sz="24" w:space="0" w:color="auto"/>
            </w:tcBorders>
            <w:vAlign w:val="center"/>
          </w:tcPr>
          <w:p w14:paraId="6FB2F0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8D7A67C" w14:textId="77777777" w:rsidTr="00427853">
        <w:trPr>
          <w:trHeight w:val="269"/>
          <w:jc w:val="center"/>
        </w:trPr>
        <w:tc>
          <w:tcPr>
            <w:tcW w:w="1403" w:type="dxa"/>
            <w:vMerge/>
            <w:tcBorders>
              <w:left w:val="single" w:sz="24" w:space="0" w:color="auto"/>
              <w:bottom w:val="single" w:sz="24" w:space="0" w:color="auto"/>
              <w:right w:val="single" w:sz="24" w:space="0" w:color="auto"/>
            </w:tcBorders>
            <w:vAlign w:val="center"/>
          </w:tcPr>
          <w:p w14:paraId="110A1111" w14:textId="77777777" w:rsidR="00FB5184" w:rsidRPr="00427853"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3D77F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46</w:t>
            </w:r>
          </w:p>
        </w:tc>
        <w:tc>
          <w:tcPr>
            <w:tcW w:w="900" w:type="dxa"/>
            <w:tcBorders>
              <w:left w:val="single" w:sz="24" w:space="0" w:color="auto"/>
              <w:bottom w:val="single" w:sz="24" w:space="0" w:color="auto"/>
            </w:tcBorders>
            <w:vAlign w:val="bottom"/>
          </w:tcPr>
          <w:p w14:paraId="333020D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tcBorders>
              <w:bottom w:val="single" w:sz="24" w:space="0" w:color="auto"/>
            </w:tcBorders>
            <w:vAlign w:val="center"/>
          </w:tcPr>
          <w:p w14:paraId="58679C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19EB21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6C703CC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bl>
    <w:p w14:paraId="741AABF3" w14:textId="5E888954" w:rsidR="00FB5184" w:rsidRPr="00940161" w:rsidRDefault="005C0E5F" w:rsidP="00FB5184">
      <w:pPr>
        <w:ind w:left="720" w:firstLine="720"/>
        <w:rPr>
          <w:rFonts w:eastAsia="Times New Roman"/>
          <w:sz w:val="22"/>
          <w:szCs w:val="22"/>
        </w:rPr>
      </w:pPr>
      <w:r>
        <w:rPr>
          <w:rFonts w:eastAsia="Times New Roman"/>
          <w:sz w:val="22"/>
          <w:szCs w:val="22"/>
        </w:rPr>
        <w:lastRenderedPageBreak/>
        <w:t>Table A.11</w:t>
      </w:r>
      <w:r w:rsidR="00FB5184">
        <w:rPr>
          <w:rFonts w:eastAsia="Times New Roman"/>
          <w:sz w:val="22"/>
          <w:szCs w:val="22"/>
        </w:rPr>
        <w:t>: 1</w:t>
      </w:r>
      <w:r w:rsidR="00FB5184" w:rsidRPr="00940161">
        <w:rPr>
          <w:rFonts w:eastAsia="Times New Roman"/>
          <w:sz w:val="22"/>
          <w:szCs w:val="22"/>
        </w:rPr>
        <w:t>5</w:t>
      </w:r>
      <w:r w:rsidR="00FB5184">
        <w:rPr>
          <w:rFonts w:eastAsia="Times New Roman"/>
          <w:sz w:val="22"/>
          <w:szCs w:val="22"/>
        </w:rPr>
        <w:t>-20</w:t>
      </w:r>
      <w:r w:rsidR="00FB5184" w:rsidRPr="00940161">
        <w:rPr>
          <w:rFonts w:eastAsia="Times New Roman"/>
          <w:sz w:val="22"/>
          <w:szCs w:val="22"/>
        </w:rPr>
        <w:t>% senescence results with each iteration = 1 hour</w:t>
      </w:r>
      <w:r w:rsidR="00FB5184" w:rsidRPr="00940161">
        <w:rPr>
          <w:rFonts w:eastAsia="Times New Roman"/>
          <w:sz w:val="22"/>
          <w:szCs w:val="22"/>
        </w:rPr>
        <w:br/>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17D6764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3E437F5D"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E79F6D1"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7FE7635"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2809B7A1"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3CA7F74"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1985478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2915106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282338E1"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6A49D412"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D59A98E" w14:textId="77777777" w:rsidR="00FB5184" w:rsidRPr="00940161" w:rsidRDefault="00FB5184" w:rsidP="006A4182">
            <w:pPr>
              <w:jc w:val="center"/>
              <w:rPr>
                <w:rFonts w:eastAsia="Times New Roman"/>
                <w:b/>
                <w:sz w:val="22"/>
                <w:szCs w:val="22"/>
              </w:rPr>
            </w:pPr>
          </w:p>
        </w:tc>
      </w:tr>
      <w:tr w:rsidR="00FB5184" w:rsidRPr="00940161" w14:paraId="73E9EA86"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6A88814B"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1D51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3744E0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6873AB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38822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92C615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6FD7057F"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26FACB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7E6B47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74A7D8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663277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r>
      <w:tr w:rsidR="00FB5184" w:rsidRPr="00940161" w14:paraId="389C9DA8"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769E8E6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BCA232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4B303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729C32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6D4A6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5ABDA6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532D925" w14:textId="77777777" w:rsidTr="006A4182">
        <w:trPr>
          <w:jc w:val="center"/>
        </w:trPr>
        <w:tc>
          <w:tcPr>
            <w:tcW w:w="1403" w:type="dxa"/>
            <w:vMerge/>
            <w:tcBorders>
              <w:left w:val="single" w:sz="24" w:space="0" w:color="auto"/>
              <w:right w:val="single" w:sz="24" w:space="0" w:color="auto"/>
            </w:tcBorders>
            <w:vAlign w:val="center"/>
          </w:tcPr>
          <w:p w14:paraId="6B590E4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865266"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613F6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46DE0E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4FE1BBE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21F23D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466A4580" w14:textId="77777777" w:rsidTr="006A4182">
        <w:trPr>
          <w:jc w:val="center"/>
        </w:trPr>
        <w:tc>
          <w:tcPr>
            <w:tcW w:w="1403" w:type="dxa"/>
            <w:vMerge/>
            <w:tcBorders>
              <w:left w:val="single" w:sz="24" w:space="0" w:color="auto"/>
              <w:right w:val="single" w:sz="24" w:space="0" w:color="auto"/>
            </w:tcBorders>
            <w:vAlign w:val="center"/>
          </w:tcPr>
          <w:p w14:paraId="6AC15F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ECE1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0E463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24CA12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746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6AEAA2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72C41E25" w14:textId="77777777" w:rsidTr="006A4182">
        <w:trPr>
          <w:jc w:val="center"/>
        </w:trPr>
        <w:tc>
          <w:tcPr>
            <w:tcW w:w="1403" w:type="dxa"/>
            <w:vMerge/>
            <w:tcBorders>
              <w:left w:val="single" w:sz="24" w:space="0" w:color="auto"/>
              <w:right w:val="single" w:sz="24" w:space="0" w:color="auto"/>
            </w:tcBorders>
            <w:vAlign w:val="center"/>
          </w:tcPr>
          <w:p w14:paraId="75F9105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F4FFCB"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8060A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2ACBD9C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696EBF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58A5F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3C7C27E" w14:textId="77777777" w:rsidTr="006A4182">
        <w:trPr>
          <w:jc w:val="center"/>
        </w:trPr>
        <w:tc>
          <w:tcPr>
            <w:tcW w:w="1403" w:type="dxa"/>
            <w:vMerge/>
            <w:tcBorders>
              <w:left w:val="single" w:sz="24" w:space="0" w:color="auto"/>
              <w:right w:val="single" w:sz="24" w:space="0" w:color="auto"/>
            </w:tcBorders>
            <w:vAlign w:val="center"/>
          </w:tcPr>
          <w:p w14:paraId="68C568F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5827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8F77C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79826E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1BCFF2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1398B0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11137F4D" w14:textId="77777777" w:rsidTr="006A4182">
        <w:trPr>
          <w:jc w:val="center"/>
        </w:trPr>
        <w:tc>
          <w:tcPr>
            <w:tcW w:w="1403" w:type="dxa"/>
            <w:vMerge/>
            <w:tcBorders>
              <w:left w:val="single" w:sz="24" w:space="0" w:color="auto"/>
              <w:right w:val="single" w:sz="24" w:space="0" w:color="auto"/>
            </w:tcBorders>
            <w:vAlign w:val="center"/>
          </w:tcPr>
          <w:p w14:paraId="017D528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427CA"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9073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34F9E9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727BC7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11A20E8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A9A960A" w14:textId="77777777" w:rsidTr="006A4182">
        <w:trPr>
          <w:jc w:val="center"/>
        </w:trPr>
        <w:tc>
          <w:tcPr>
            <w:tcW w:w="1403" w:type="dxa"/>
            <w:vMerge/>
            <w:tcBorders>
              <w:left w:val="single" w:sz="24" w:space="0" w:color="auto"/>
              <w:right w:val="single" w:sz="24" w:space="0" w:color="auto"/>
            </w:tcBorders>
            <w:vAlign w:val="center"/>
          </w:tcPr>
          <w:p w14:paraId="340759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11D8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CB331A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6185B4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615F20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196DF6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1D29D2B1" w14:textId="77777777" w:rsidTr="006A4182">
        <w:trPr>
          <w:jc w:val="center"/>
        </w:trPr>
        <w:tc>
          <w:tcPr>
            <w:tcW w:w="1403" w:type="dxa"/>
            <w:vMerge/>
            <w:tcBorders>
              <w:left w:val="single" w:sz="24" w:space="0" w:color="auto"/>
              <w:right w:val="single" w:sz="24" w:space="0" w:color="auto"/>
            </w:tcBorders>
            <w:vAlign w:val="center"/>
          </w:tcPr>
          <w:p w14:paraId="077ACF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785C5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D7B37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5B0BC3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6D56BA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3389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0889FF4E" w14:textId="77777777" w:rsidTr="006A4182">
        <w:trPr>
          <w:jc w:val="center"/>
        </w:trPr>
        <w:tc>
          <w:tcPr>
            <w:tcW w:w="1403" w:type="dxa"/>
            <w:vMerge/>
            <w:tcBorders>
              <w:left w:val="single" w:sz="24" w:space="0" w:color="auto"/>
              <w:right w:val="single" w:sz="24" w:space="0" w:color="auto"/>
            </w:tcBorders>
            <w:vAlign w:val="center"/>
          </w:tcPr>
          <w:p w14:paraId="688497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B438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39F9B8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C22ABD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926373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20D4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089BE73" w14:textId="77777777" w:rsidTr="006A4182">
        <w:trPr>
          <w:jc w:val="center"/>
        </w:trPr>
        <w:tc>
          <w:tcPr>
            <w:tcW w:w="1403" w:type="dxa"/>
            <w:vMerge/>
            <w:tcBorders>
              <w:left w:val="single" w:sz="24" w:space="0" w:color="auto"/>
              <w:right w:val="single" w:sz="24" w:space="0" w:color="auto"/>
            </w:tcBorders>
            <w:vAlign w:val="center"/>
          </w:tcPr>
          <w:p w14:paraId="31140C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30A1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9ACE5E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48FBAD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7A2B7E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71A2E0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381EC6A6" w14:textId="77777777" w:rsidTr="006A4182">
        <w:trPr>
          <w:jc w:val="center"/>
        </w:trPr>
        <w:tc>
          <w:tcPr>
            <w:tcW w:w="1403" w:type="dxa"/>
            <w:vMerge/>
            <w:tcBorders>
              <w:left w:val="single" w:sz="24" w:space="0" w:color="auto"/>
              <w:right w:val="single" w:sz="24" w:space="0" w:color="auto"/>
            </w:tcBorders>
            <w:vAlign w:val="center"/>
          </w:tcPr>
          <w:p w14:paraId="0F5C027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79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5A00E6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6F9DF1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1948C0B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1715B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701B3" w14:textId="77777777" w:rsidTr="006A4182">
        <w:trPr>
          <w:jc w:val="center"/>
        </w:trPr>
        <w:tc>
          <w:tcPr>
            <w:tcW w:w="1403" w:type="dxa"/>
            <w:vMerge/>
            <w:tcBorders>
              <w:left w:val="single" w:sz="24" w:space="0" w:color="auto"/>
              <w:right w:val="single" w:sz="24" w:space="0" w:color="auto"/>
            </w:tcBorders>
            <w:vAlign w:val="center"/>
          </w:tcPr>
          <w:p w14:paraId="0FB7A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9226E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EC18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44730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0C3FB0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026C22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511569A5" w14:textId="77777777" w:rsidTr="006A4182">
        <w:trPr>
          <w:jc w:val="center"/>
        </w:trPr>
        <w:tc>
          <w:tcPr>
            <w:tcW w:w="1403" w:type="dxa"/>
            <w:vMerge/>
            <w:tcBorders>
              <w:left w:val="single" w:sz="24" w:space="0" w:color="auto"/>
              <w:right w:val="single" w:sz="24" w:space="0" w:color="auto"/>
            </w:tcBorders>
            <w:vAlign w:val="center"/>
          </w:tcPr>
          <w:p w14:paraId="3588EE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334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66554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78629E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7A5AD9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0A6148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0721A018" w14:textId="77777777" w:rsidTr="006A4182">
        <w:trPr>
          <w:jc w:val="center"/>
        </w:trPr>
        <w:tc>
          <w:tcPr>
            <w:tcW w:w="1403" w:type="dxa"/>
            <w:vMerge/>
            <w:tcBorders>
              <w:left w:val="single" w:sz="24" w:space="0" w:color="auto"/>
              <w:right w:val="single" w:sz="24" w:space="0" w:color="auto"/>
            </w:tcBorders>
            <w:vAlign w:val="center"/>
          </w:tcPr>
          <w:p w14:paraId="3D82B9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00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2AEAA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01CF2A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9091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5C3562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19CC17D7" w14:textId="77777777" w:rsidTr="006A4182">
        <w:trPr>
          <w:jc w:val="center"/>
        </w:trPr>
        <w:tc>
          <w:tcPr>
            <w:tcW w:w="1403" w:type="dxa"/>
            <w:vMerge/>
            <w:tcBorders>
              <w:left w:val="single" w:sz="24" w:space="0" w:color="auto"/>
              <w:right w:val="single" w:sz="24" w:space="0" w:color="auto"/>
            </w:tcBorders>
            <w:vAlign w:val="center"/>
          </w:tcPr>
          <w:p w14:paraId="30076B9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7B78CD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7A41B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7DACE6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D250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4079C0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2146CD6" w14:textId="77777777" w:rsidTr="006A4182">
        <w:trPr>
          <w:jc w:val="center"/>
        </w:trPr>
        <w:tc>
          <w:tcPr>
            <w:tcW w:w="1403" w:type="dxa"/>
            <w:vMerge/>
            <w:tcBorders>
              <w:left w:val="single" w:sz="24" w:space="0" w:color="auto"/>
              <w:right w:val="single" w:sz="24" w:space="0" w:color="auto"/>
            </w:tcBorders>
            <w:vAlign w:val="center"/>
          </w:tcPr>
          <w:p w14:paraId="45BB5D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0D8B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2B09C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2C7E73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A2485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61300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EB2002F" w14:textId="77777777" w:rsidTr="006A4182">
        <w:trPr>
          <w:jc w:val="center"/>
        </w:trPr>
        <w:tc>
          <w:tcPr>
            <w:tcW w:w="1403" w:type="dxa"/>
            <w:vMerge/>
            <w:tcBorders>
              <w:left w:val="single" w:sz="24" w:space="0" w:color="auto"/>
              <w:right w:val="single" w:sz="24" w:space="0" w:color="auto"/>
            </w:tcBorders>
            <w:vAlign w:val="center"/>
          </w:tcPr>
          <w:p w14:paraId="34A005B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080B4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1A4AB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54BCD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8282F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08B04E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6EB17F9" w14:textId="77777777" w:rsidTr="006A4182">
        <w:trPr>
          <w:jc w:val="center"/>
        </w:trPr>
        <w:tc>
          <w:tcPr>
            <w:tcW w:w="1403" w:type="dxa"/>
            <w:vMerge/>
            <w:tcBorders>
              <w:left w:val="single" w:sz="24" w:space="0" w:color="auto"/>
              <w:right w:val="single" w:sz="24" w:space="0" w:color="auto"/>
            </w:tcBorders>
            <w:vAlign w:val="center"/>
          </w:tcPr>
          <w:p w14:paraId="3DBDED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6E7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2FBB9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0AE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0325ED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611468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502537BB" w14:textId="77777777" w:rsidTr="006A4182">
        <w:trPr>
          <w:jc w:val="center"/>
        </w:trPr>
        <w:tc>
          <w:tcPr>
            <w:tcW w:w="1403" w:type="dxa"/>
            <w:vMerge/>
            <w:tcBorders>
              <w:left w:val="single" w:sz="24" w:space="0" w:color="auto"/>
              <w:right w:val="single" w:sz="24" w:space="0" w:color="auto"/>
            </w:tcBorders>
            <w:vAlign w:val="center"/>
          </w:tcPr>
          <w:p w14:paraId="64038A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DD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EAFDC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5B97D4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AB581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504708B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11259668" w14:textId="77777777" w:rsidTr="006A4182">
        <w:trPr>
          <w:jc w:val="center"/>
        </w:trPr>
        <w:tc>
          <w:tcPr>
            <w:tcW w:w="1403" w:type="dxa"/>
            <w:vMerge/>
            <w:tcBorders>
              <w:left w:val="single" w:sz="24" w:space="0" w:color="auto"/>
              <w:right w:val="single" w:sz="24" w:space="0" w:color="auto"/>
            </w:tcBorders>
            <w:vAlign w:val="center"/>
          </w:tcPr>
          <w:p w14:paraId="3ED7DB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9FC2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A727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59B272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DD9D1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184E5B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7.07</w:t>
            </w:r>
          </w:p>
        </w:tc>
      </w:tr>
      <w:tr w:rsidR="00FB5184" w:rsidRPr="00940161" w14:paraId="1D039871" w14:textId="77777777" w:rsidTr="006A4182">
        <w:trPr>
          <w:jc w:val="center"/>
        </w:trPr>
        <w:tc>
          <w:tcPr>
            <w:tcW w:w="1403" w:type="dxa"/>
            <w:vMerge/>
            <w:tcBorders>
              <w:left w:val="single" w:sz="24" w:space="0" w:color="auto"/>
              <w:right w:val="single" w:sz="24" w:space="0" w:color="auto"/>
            </w:tcBorders>
            <w:vAlign w:val="center"/>
          </w:tcPr>
          <w:p w14:paraId="6A07C4B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71245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2EFA9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F4308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29BCEF0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502B02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52ED90C7" w14:textId="77777777" w:rsidTr="006A4182">
        <w:trPr>
          <w:jc w:val="center"/>
        </w:trPr>
        <w:tc>
          <w:tcPr>
            <w:tcW w:w="1403" w:type="dxa"/>
            <w:vMerge/>
            <w:tcBorders>
              <w:left w:val="single" w:sz="24" w:space="0" w:color="auto"/>
              <w:right w:val="single" w:sz="24" w:space="0" w:color="auto"/>
            </w:tcBorders>
            <w:vAlign w:val="center"/>
          </w:tcPr>
          <w:p w14:paraId="2DFBEC7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AA3F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25EA7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455D8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6C67191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4A3AF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B930603" w14:textId="77777777" w:rsidTr="006A4182">
        <w:trPr>
          <w:jc w:val="center"/>
        </w:trPr>
        <w:tc>
          <w:tcPr>
            <w:tcW w:w="1403" w:type="dxa"/>
            <w:vMerge/>
            <w:tcBorders>
              <w:left w:val="single" w:sz="24" w:space="0" w:color="auto"/>
              <w:right w:val="single" w:sz="24" w:space="0" w:color="auto"/>
            </w:tcBorders>
            <w:vAlign w:val="center"/>
          </w:tcPr>
          <w:p w14:paraId="7ED80F1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C7B5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258343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37D3DB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9616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79F1C8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8.84</w:t>
            </w:r>
          </w:p>
        </w:tc>
      </w:tr>
      <w:tr w:rsidR="00FB5184" w:rsidRPr="00940161" w14:paraId="509E798D" w14:textId="77777777" w:rsidTr="006A4182">
        <w:trPr>
          <w:jc w:val="center"/>
        </w:trPr>
        <w:tc>
          <w:tcPr>
            <w:tcW w:w="1403" w:type="dxa"/>
            <w:vMerge/>
            <w:tcBorders>
              <w:left w:val="single" w:sz="24" w:space="0" w:color="auto"/>
              <w:right w:val="single" w:sz="24" w:space="0" w:color="auto"/>
            </w:tcBorders>
            <w:vAlign w:val="center"/>
          </w:tcPr>
          <w:p w14:paraId="625A82B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55C0A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CDCC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2627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29BFEB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42B5B9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5053ADBD" w14:textId="77777777" w:rsidTr="006A4182">
        <w:trPr>
          <w:jc w:val="center"/>
        </w:trPr>
        <w:tc>
          <w:tcPr>
            <w:tcW w:w="1403" w:type="dxa"/>
            <w:vMerge/>
            <w:tcBorders>
              <w:left w:val="single" w:sz="24" w:space="0" w:color="auto"/>
              <w:right w:val="single" w:sz="24" w:space="0" w:color="auto"/>
            </w:tcBorders>
            <w:vAlign w:val="center"/>
          </w:tcPr>
          <w:p w14:paraId="6AA9F4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5263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774EBC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29BC9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4D7E6A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05D4D0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5ECF1BC" w14:textId="77777777" w:rsidTr="006A4182">
        <w:trPr>
          <w:jc w:val="center"/>
        </w:trPr>
        <w:tc>
          <w:tcPr>
            <w:tcW w:w="1403" w:type="dxa"/>
            <w:vMerge/>
            <w:tcBorders>
              <w:left w:val="single" w:sz="24" w:space="0" w:color="auto"/>
              <w:right w:val="single" w:sz="24" w:space="0" w:color="auto"/>
            </w:tcBorders>
            <w:vAlign w:val="center"/>
          </w:tcPr>
          <w:p w14:paraId="353D06E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3F6EB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9873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53D44AF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124C53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5388F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D75FB53" w14:textId="77777777" w:rsidTr="006A4182">
        <w:trPr>
          <w:jc w:val="center"/>
        </w:trPr>
        <w:tc>
          <w:tcPr>
            <w:tcW w:w="1403" w:type="dxa"/>
            <w:vMerge/>
            <w:tcBorders>
              <w:left w:val="single" w:sz="24" w:space="0" w:color="auto"/>
              <w:right w:val="single" w:sz="24" w:space="0" w:color="auto"/>
            </w:tcBorders>
            <w:vAlign w:val="center"/>
          </w:tcPr>
          <w:p w14:paraId="5E0285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D6AE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3E8B3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5142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24C9A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1FE19D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10.61</w:t>
            </w:r>
          </w:p>
        </w:tc>
      </w:tr>
      <w:tr w:rsidR="00FB5184" w:rsidRPr="00940161" w14:paraId="59B94115" w14:textId="77777777" w:rsidTr="006A4182">
        <w:trPr>
          <w:jc w:val="center"/>
        </w:trPr>
        <w:tc>
          <w:tcPr>
            <w:tcW w:w="1403" w:type="dxa"/>
            <w:vMerge/>
            <w:tcBorders>
              <w:left w:val="single" w:sz="24" w:space="0" w:color="auto"/>
              <w:right w:val="single" w:sz="24" w:space="0" w:color="auto"/>
            </w:tcBorders>
            <w:vAlign w:val="center"/>
          </w:tcPr>
          <w:p w14:paraId="22377C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BEF33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498594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24A353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28B80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36FB17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3F4F8F80" w14:textId="77777777" w:rsidTr="006A4182">
        <w:trPr>
          <w:jc w:val="center"/>
        </w:trPr>
        <w:tc>
          <w:tcPr>
            <w:tcW w:w="1403" w:type="dxa"/>
            <w:vMerge/>
            <w:tcBorders>
              <w:left w:val="single" w:sz="24" w:space="0" w:color="auto"/>
              <w:right w:val="single" w:sz="24" w:space="0" w:color="auto"/>
            </w:tcBorders>
            <w:vAlign w:val="center"/>
          </w:tcPr>
          <w:p w14:paraId="33029C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30D9A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B1AC16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7B19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4987C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7A0C27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5EA2570B" w14:textId="77777777" w:rsidTr="006A4182">
        <w:trPr>
          <w:jc w:val="center"/>
        </w:trPr>
        <w:tc>
          <w:tcPr>
            <w:tcW w:w="1403" w:type="dxa"/>
            <w:vMerge/>
            <w:tcBorders>
              <w:left w:val="single" w:sz="24" w:space="0" w:color="auto"/>
              <w:right w:val="single" w:sz="24" w:space="0" w:color="auto"/>
            </w:tcBorders>
            <w:vAlign w:val="center"/>
          </w:tcPr>
          <w:p w14:paraId="6A4104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5B7A3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5F6D69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379F5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78C9D3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71C2F0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536B9FDB" w14:textId="77777777" w:rsidTr="006A4182">
        <w:trPr>
          <w:jc w:val="center"/>
        </w:trPr>
        <w:tc>
          <w:tcPr>
            <w:tcW w:w="1403" w:type="dxa"/>
            <w:vMerge/>
            <w:tcBorders>
              <w:left w:val="single" w:sz="24" w:space="0" w:color="auto"/>
              <w:right w:val="single" w:sz="24" w:space="0" w:color="auto"/>
            </w:tcBorders>
            <w:vAlign w:val="center"/>
          </w:tcPr>
          <w:p w14:paraId="14F226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840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2567CB6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9F31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1D0EEC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6091C6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134BFB9E" w14:textId="77777777" w:rsidTr="006A4182">
        <w:trPr>
          <w:jc w:val="center"/>
        </w:trPr>
        <w:tc>
          <w:tcPr>
            <w:tcW w:w="1403" w:type="dxa"/>
            <w:vMerge/>
            <w:tcBorders>
              <w:left w:val="single" w:sz="24" w:space="0" w:color="auto"/>
              <w:right w:val="single" w:sz="24" w:space="0" w:color="auto"/>
            </w:tcBorders>
            <w:vAlign w:val="center"/>
          </w:tcPr>
          <w:p w14:paraId="62E07EA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7D4A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F564B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2C910F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4100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063AA8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14.85</w:t>
            </w:r>
          </w:p>
        </w:tc>
      </w:tr>
      <w:tr w:rsidR="00FB5184" w:rsidRPr="00940161" w14:paraId="116B6A98" w14:textId="77777777" w:rsidTr="006A4182">
        <w:trPr>
          <w:jc w:val="center"/>
        </w:trPr>
        <w:tc>
          <w:tcPr>
            <w:tcW w:w="1403" w:type="dxa"/>
            <w:vMerge/>
            <w:tcBorders>
              <w:left w:val="single" w:sz="24" w:space="0" w:color="auto"/>
              <w:right w:val="single" w:sz="24" w:space="0" w:color="auto"/>
            </w:tcBorders>
            <w:vAlign w:val="center"/>
          </w:tcPr>
          <w:p w14:paraId="65009A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32BE4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25D962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FA69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5501D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424FFB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12.37</w:t>
            </w:r>
          </w:p>
        </w:tc>
      </w:tr>
      <w:tr w:rsidR="00FB5184" w:rsidRPr="00940161" w14:paraId="32925A92" w14:textId="77777777" w:rsidTr="006A4182">
        <w:trPr>
          <w:jc w:val="center"/>
        </w:trPr>
        <w:tc>
          <w:tcPr>
            <w:tcW w:w="1403" w:type="dxa"/>
            <w:vMerge/>
            <w:tcBorders>
              <w:left w:val="single" w:sz="24" w:space="0" w:color="auto"/>
              <w:right w:val="single" w:sz="24" w:space="0" w:color="auto"/>
            </w:tcBorders>
            <w:vAlign w:val="center"/>
          </w:tcPr>
          <w:p w14:paraId="60E4FF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C1B06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3C99B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285141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504D25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3AB0FA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7537B1DA" w14:textId="77777777" w:rsidTr="006A4182">
        <w:trPr>
          <w:jc w:val="center"/>
        </w:trPr>
        <w:tc>
          <w:tcPr>
            <w:tcW w:w="1403" w:type="dxa"/>
            <w:vMerge/>
            <w:tcBorders>
              <w:left w:val="single" w:sz="24" w:space="0" w:color="auto"/>
              <w:right w:val="single" w:sz="24" w:space="0" w:color="auto"/>
            </w:tcBorders>
            <w:vAlign w:val="center"/>
          </w:tcPr>
          <w:p w14:paraId="33A9738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9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7296F6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248706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6AFF994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6AA91F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7458194A" w14:textId="77777777" w:rsidTr="006A4182">
        <w:trPr>
          <w:jc w:val="center"/>
        </w:trPr>
        <w:tc>
          <w:tcPr>
            <w:tcW w:w="1403" w:type="dxa"/>
            <w:vMerge/>
            <w:tcBorders>
              <w:left w:val="single" w:sz="24" w:space="0" w:color="auto"/>
              <w:right w:val="single" w:sz="24" w:space="0" w:color="auto"/>
            </w:tcBorders>
            <w:vAlign w:val="center"/>
          </w:tcPr>
          <w:p w14:paraId="74AEF9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9BD17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2FBF2F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5490EB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56A94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38501C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683F7B4" w14:textId="77777777" w:rsidTr="006A4182">
        <w:trPr>
          <w:jc w:val="center"/>
        </w:trPr>
        <w:tc>
          <w:tcPr>
            <w:tcW w:w="1403" w:type="dxa"/>
            <w:vMerge/>
            <w:tcBorders>
              <w:left w:val="single" w:sz="24" w:space="0" w:color="auto"/>
              <w:right w:val="single" w:sz="24" w:space="0" w:color="auto"/>
            </w:tcBorders>
            <w:vAlign w:val="center"/>
          </w:tcPr>
          <w:p w14:paraId="72CF10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B94956"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B3F10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7D6247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3E5148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4F68E7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57AB9A84" w14:textId="77777777" w:rsidTr="006A4182">
        <w:trPr>
          <w:jc w:val="center"/>
        </w:trPr>
        <w:tc>
          <w:tcPr>
            <w:tcW w:w="1403" w:type="dxa"/>
            <w:vMerge/>
            <w:tcBorders>
              <w:left w:val="single" w:sz="24" w:space="0" w:color="auto"/>
              <w:right w:val="single" w:sz="24" w:space="0" w:color="auto"/>
            </w:tcBorders>
            <w:vAlign w:val="center"/>
          </w:tcPr>
          <w:p w14:paraId="0FC2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1475F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78FD66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2C5444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7DF75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12A825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F3EF773" w14:textId="77777777" w:rsidTr="006A4182">
        <w:trPr>
          <w:jc w:val="center"/>
        </w:trPr>
        <w:tc>
          <w:tcPr>
            <w:tcW w:w="1403" w:type="dxa"/>
            <w:vMerge/>
            <w:tcBorders>
              <w:left w:val="single" w:sz="24" w:space="0" w:color="auto"/>
              <w:right w:val="single" w:sz="24" w:space="0" w:color="auto"/>
            </w:tcBorders>
            <w:vAlign w:val="center"/>
          </w:tcPr>
          <w:p w14:paraId="6D53A5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E65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6C4F2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337117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149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1ED5E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1DA8FA7F" w14:textId="77777777" w:rsidTr="006A4182">
        <w:trPr>
          <w:jc w:val="center"/>
        </w:trPr>
        <w:tc>
          <w:tcPr>
            <w:tcW w:w="1403" w:type="dxa"/>
            <w:vMerge/>
            <w:tcBorders>
              <w:left w:val="single" w:sz="24" w:space="0" w:color="auto"/>
              <w:right w:val="single" w:sz="24" w:space="0" w:color="auto"/>
            </w:tcBorders>
            <w:vAlign w:val="center"/>
          </w:tcPr>
          <w:p w14:paraId="7DA79FD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ABC343" w14:textId="77777777" w:rsidR="00FB5184" w:rsidRPr="00940161" w:rsidRDefault="00FB5184" w:rsidP="006A4182">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326EB82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5C9CAA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147EE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3F904B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9B33CAE" w14:textId="77777777" w:rsidTr="006A4182">
        <w:trPr>
          <w:jc w:val="center"/>
        </w:trPr>
        <w:tc>
          <w:tcPr>
            <w:tcW w:w="1403" w:type="dxa"/>
            <w:vMerge/>
            <w:tcBorders>
              <w:left w:val="single" w:sz="24" w:space="0" w:color="auto"/>
              <w:right w:val="single" w:sz="24" w:space="0" w:color="auto"/>
            </w:tcBorders>
            <w:vAlign w:val="center"/>
          </w:tcPr>
          <w:p w14:paraId="769E9D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E1875C6" w14:textId="77777777" w:rsidR="00FB5184" w:rsidRPr="00940161" w:rsidRDefault="00FB5184" w:rsidP="006A4182">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B6AFEA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62B913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7122A25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58BB6F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C87CE8F" w14:textId="77777777" w:rsidTr="006A4182">
        <w:trPr>
          <w:jc w:val="center"/>
        </w:trPr>
        <w:tc>
          <w:tcPr>
            <w:tcW w:w="1403" w:type="dxa"/>
            <w:vMerge/>
            <w:tcBorders>
              <w:left w:val="single" w:sz="24" w:space="0" w:color="auto"/>
              <w:right w:val="single" w:sz="24" w:space="0" w:color="auto"/>
            </w:tcBorders>
            <w:vAlign w:val="center"/>
          </w:tcPr>
          <w:p w14:paraId="5C2BAB7D"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25EB0CE" w14:textId="77777777" w:rsidR="00FB5184" w:rsidRPr="00940161" w:rsidRDefault="00FB5184" w:rsidP="006A4182">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5B192D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85C4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7E2578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14483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C6474DD" w14:textId="77777777" w:rsidTr="006A4182">
        <w:trPr>
          <w:jc w:val="center"/>
        </w:trPr>
        <w:tc>
          <w:tcPr>
            <w:tcW w:w="1403" w:type="dxa"/>
            <w:vMerge/>
            <w:tcBorders>
              <w:left w:val="single" w:sz="24" w:space="0" w:color="auto"/>
              <w:right w:val="single" w:sz="24" w:space="0" w:color="auto"/>
            </w:tcBorders>
            <w:vAlign w:val="center"/>
          </w:tcPr>
          <w:p w14:paraId="710C1B6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83A4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6D3ED61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EA959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61E9AE8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CD96E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35E5755" w14:textId="77777777" w:rsidTr="006A4182">
        <w:trPr>
          <w:jc w:val="center"/>
        </w:trPr>
        <w:tc>
          <w:tcPr>
            <w:tcW w:w="1403" w:type="dxa"/>
            <w:vMerge/>
            <w:tcBorders>
              <w:left w:val="single" w:sz="24" w:space="0" w:color="auto"/>
              <w:bottom w:val="single" w:sz="24" w:space="0" w:color="auto"/>
              <w:right w:val="single" w:sz="24" w:space="0" w:color="auto"/>
            </w:tcBorders>
            <w:vAlign w:val="center"/>
          </w:tcPr>
          <w:p w14:paraId="54E404D2" w14:textId="77777777" w:rsidR="00FB5184" w:rsidRPr="00940161"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99D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0A079E02"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14559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3C7A81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42B636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35668D7" w14:textId="51598BEA" w:rsidR="00FB5184" w:rsidRPr="00940161" w:rsidRDefault="00FB5184" w:rsidP="00FB5184">
      <w:pPr>
        <w:rPr>
          <w:rFonts w:eastAsia="Times New Roman"/>
          <w:sz w:val="22"/>
          <w:szCs w:val="22"/>
        </w:rPr>
      </w:pPr>
      <w:r>
        <w:rPr>
          <w:rFonts w:eastAsia="Times New Roman"/>
          <w:sz w:val="22"/>
          <w:szCs w:val="22"/>
        </w:rPr>
        <w:lastRenderedPageBreak/>
        <w:br/>
      </w:r>
      <w:r w:rsidR="005C0E5F">
        <w:rPr>
          <w:rFonts w:eastAsia="Times New Roman"/>
          <w:sz w:val="22"/>
          <w:szCs w:val="22"/>
        </w:rPr>
        <w:tab/>
      </w:r>
      <w:r w:rsidR="005C0E5F">
        <w:rPr>
          <w:rFonts w:eastAsia="Times New Roman"/>
          <w:sz w:val="22"/>
          <w:szCs w:val="22"/>
        </w:rPr>
        <w:tab/>
        <w:t>Table A.12</w:t>
      </w:r>
      <w:r w:rsidRPr="00940161">
        <w:rPr>
          <w:rFonts w:eastAsia="Times New Roman"/>
          <w:sz w:val="22"/>
          <w:szCs w:val="22"/>
        </w:rPr>
        <w:t xml:space="preserve">: </w:t>
      </w:r>
      <w:r>
        <w:rPr>
          <w:rFonts w:eastAsia="Times New Roman"/>
          <w:sz w:val="22"/>
          <w:szCs w:val="22"/>
        </w:rPr>
        <w:t>2</w:t>
      </w:r>
      <w:r w:rsidRPr="00940161">
        <w:rPr>
          <w:rFonts w:eastAsia="Times New Roman"/>
          <w:sz w:val="22"/>
          <w:szCs w:val="22"/>
        </w:rPr>
        <w:t>0-</w:t>
      </w:r>
      <w:r>
        <w:rPr>
          <w:rFonts w:eastAsia="Times New Roman"/>
          <w:sz w:val="22"/>
          <w:szCs w:val="22"/>
        </w:rPr>
        <w:t>2</w:t>
      </w:r>
      <w:r w:rsidRPr="00940161">
        <w:rPr>
          <w:rFonts w:eastAsia="Times New Roman"/>
          <w:sz w:val="22"/>
          <w:szCs w:val="22"/>
        </w:rPr>
        <w:t>5% senescence results with each iteration = 1 hour</w:t>
      </w:r>
    </w:p>
    <w:p w14:paraId="388EDC58" w14:textId="77777777" w:rsidR="007D3EB3" w:rsidRDefault="007D3EB3" w:rsidP="007D3EB3"/>
    <w:p w14:paraId="30735D46" w14:textId="77777777" w:rsidR="00FB5184" w:rsidRPr="007D3EB3" w:rsidRDefault="00FB5184" w:rsidP="007D3EB3"/>
    <w:p w14:paraId="5BA7E64C" w14:textId="2A5D1717" w:rsidR="007D3EB3" w:rsidRDefault="007D3EB3" w:rsidP="007D3EB3">
      <w:pPr>
        <w:pStyle w:val="Heading2"/>
        <w:rPr>
          <w:rFonts w:ascii="Times New Roman" w:hAnsi="Times New Roman" w:cs="Times New Roman"/>
          <w:color w:val="auto"/>
        </w:rPr>
      </w:pPr>
      <w:bookmarkStart w:id="266" w:name="_Toc513099440"/>
      <w:r w:rsidRPr="007D3EB3">
        <w:rPr>
          <w:rFonts w:ascii="Times New Roman" w:hAnsi="Times New Roman" w:cs="Times New Roman"/>
          <w:color w:val="auto"/>
        </w:rPr>
        <w:t>Sensitivity Analysis Results</w:t>
      </w:r>
      <w:bookmarkEnd w:id="266"/>
    </w:p>
    <w:p w14:paraId="3B1CBDB3" w14:textId="77777777" w:rsidR="00FB5184" w:rsidRDefault="00FB5184" w:rsidP="00FB5184"/>
    <w:p w14:paraId="7E366E77" w14:textId="77777777" w:rsidR="00FB5184" w:rsidRPr="003B118F" w:rsidRDefault="00FB5184" w:rsidP="00FB5184">
      <w:pPr>
        <w:rPr>
          <w:rFonts w:eastAsia="Times New Roman"/>
          <w:sz w:val="22"/>
          <w:szCs w:val="22"/>
        </w:rPr>
      </w:pPr>
      <w:r>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2608020"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938D3C1"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642044CA"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4FBE3A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E58870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5420FA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BA3ACC6" w14:textId="77777777" w:rsidTr="006A4182">
        <w:tc>
          <w:tcPr>
            <w:tcW w:w="2881" w:type="dxa"/>
            <w:gridSpan w:val="2"/>
            <w:tcBorders>
              <w:top w:val="single" w:sz="24" w:space="0" w:color="auto"/>
              <w:left w:val="single" w:sz="24" w:space="0" w:color="auto"/>
              <w:right w:val="single" w:sz="24" w:space="0" w:color="auto"/>
            </w:tcBorders>
            <w:vAlign w:val="center"/>
          </w:tcPr>
          <w:p w14:paraId="4B1FED1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2D8792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7" w:type="dxa"/>
            <w:tcBorders>
              <w:top w:val="single" w:sz="24" w:space="0" w:color="auto"/>
            </w:tcBorders>
            <w:vAlign w:val="bottom"/>
          </w:tcPr>
          <w:p w14:paraId="65ACDB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tcBorders>
            <w:vAlign w:val="bottom"/>
          </w:tcPr>
          <w:p w14:paraId="336ECEB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right w:val="single" w:sz="24" w:space="0" w:color="auto"/>
            </w:tcBorders>
            <w:vAlign w:val="center"/>
          </w:tcPr>
          <w:p w14:paraId="3CFE1CCD" w14:textId="77777777" w:rsidR="00FB5184" w:rsidRPr="00F12E97" w:rsidRDefault="00FB5184" w:rsidP="006A4182">
            <w:pPr>
              <w:jc w:val="center"/>
              <w:rPr>
                <w:rFonts w:eastAsia="Times New Roman"/>
                <w:sz w:val="22"/>
                <w:szCs w:val="22"/>
              </w:rPr>
            </w:pPr>
            <w:r w:rsidRPr="00F12E97">
              <w:rPr>
                <w:rFonts w:eastAsia="Times New Roman"/>
                <w:sz w:val="22"/>
                <w:szCs w:val="22"/>
              </w:rPr>
              <w:t>0</w:t>
            </w:r>
          </w:p>
        </w:tc>
      </w:tr>
      <w:tr w:rsidR="00FB5184" w14:paraId="6809F9EA" w14:textId="77777777" w:rsidTr="006A4182">
        <w:tc>
          <w:tcPr>
            <w:tcW w:w="2881" w:type="dxa"/>
            <w:gridSpan w:val="2"/>
            <w:tcBorders>
              <w:left w:val="single" w:sz="24" w:space="0" w:color="auto"/>
              <w:bottom w:val="single" w:sz="24" w:space="0" w:color="auto"/>
              <w:right w:val="single" w:sz="24" w:space="0" w:color="auto"/>
            </w:tcBorders>
            <w:vAlign w:val="center"/>
          </w:tcPr>
          <w:p w14:paraId="512832FF"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0E393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7" w:type="dxa"/>
            <w:tcBorders>
              <w:bottom w:val="single" w:sz="24" w:space="0" w:color="auto"/>
            </w:tcBorders>
            <w:vAlign w:val="bottom"/>
          </w:tcPr>
          <w:p w14:paraId="453D23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4" w:type="dxa"/>
            <w:tcBorders>
              <w:bottom w:val="single" w:sz="24" w:space="0" w:color="auto"/>
            </w:tcBorders>
            <w:vAlign w:val="bottom"/>
          </w:tcPr>
          <w:p w14:paraId="559001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center"/>
          </w:tcPr>
          <w:p w14:paraId="109CBCF7" w14:textId="77777777" w:rsidR="00FB5184" w:rsidRPr="00F12E97" w:rsidRDefault="00FB5184" w:rsidP="006A4182">
            <w:pPr>
              <w:jc w:val="center"/>
              <w:rPr>
                <w:rFonts w:eastAsia="Times New Roman"/>
                <w:sz w:val="22"/>
                <w:szCs w:val="22"/>
              </w:rPr>
            </w:pPr>
            <w:r>
              <w:rPr>
                <w:rFonts w:eastAsia="Times New Roman"/>
                <w:sz w:val="22"/>
                <w:szCs w:val="22"/>
              </w:rPr>
              <w:t>48</w:t>
            </w:r>
          </w:p>
        </w:tc>
      </w:tr>
      <w:tr w:rsidR="00FB5184" w14:paraId="35A8094A" w14:textId="77777777" w:rsidTr="006A4182">
        <w:tc>
          <w:tcPr>
            <w:tcW w:w="1491" w:type="dxa"/>
            <w:vMerge w:val="restart"/>
            <w:tcBorders>
              <w:top w:val="single" w:sz="24" w:space="0" w:color="auto"/>
              <w:left w:val="single" w:sz="24" w:space="0" w:color="auto"/>
            </w:tcBorders>
            <w:vAlign w:val="center"/>
          </w:tcPr>
          <w:p w14:paraId="61C569F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6D7EE8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3898DA7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153</w:t>
            </w:r>
          </w:p>
        </w:tc>
        <w:tc>
          <w:tcPr>
            <w:tcW w:w="1497" w:type="dxa"/>
            <w:tcBorders>
              <w:top w:val="single" w:sz="24" w:space="0" w:color="auto"/>
            </w:tcBorders>
            <w:vAlign w:val="bottom"/>
          </w:tcPr>
          <w:p w14:paraId="5B02EE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162</w:t>
            </w:r>
          </w:p>
        </w:tc>
        <w:tc>
          <w:tcPr>
            <w:tcW w:w="1494" w:type="dxa"/>
            <w:tcBorders>
              <w:top w:val="single" w:sz="24" w:space="0" w:color="auto"/>
            </w:tcBorders>
            <w:vAlign w:val="bottom"/>
          </w:tcPr>
          <w:p w14:paraId="1A7970A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144</w:t>
            </w:r>
          </w:p>
        </w:tc>
        <w:tc>
          <w:tcPr>
            <w:tcW w:w="1494" w:type="dxa"/>
            <w:tcBorders>
              <w:top w:val="single" w:sz="24" w:space="0" w:color="auto"/>
              <w:right w:val="single" w:sz="24" w:space="0" w:color="auto"/>
            </w:tcBorders>
            <w:vAlign w:val="center"/>
          </w:tcPr>
          <w:p w14:paraId="3FE45545" w14:textId="77777777" w:rsidR="00FB5184" w:rsidRPr="00F12E97" w:rsidRDefault="00FB5184" w:rsidP="006A4182">
            <w:pPr>
              <w:jc w:val="center"/>
              <w:rPr>
                <w:rFonts w:eastAsia="Times New Roman"/>
                <w:sz w:val="22"/>
                <w:szCs w:val="22"/>
              </w:rPr>
            </w:pPr>
            <w:r>
              <w:rPr>
                <w:rFonts w:eastAsia="Times New Roman"/>
                <w:sz w:val="22"/>
                <w:szCs w:val="22"/>
              </w:rPr>
              <w:t>199</w:t>
            </w:r>
          </w:p>
        </w:tc>
      </w:tr>
      <w:tr w:rsidR="00FB5184" w14:paraId="02358F49" w14:textId="77777777" w:rsidTr="006A4182">
        <w:tc>
          <w:tcPr>
            <w:tcW w:w="1491" w:type="dxa"/>
            <w:vMerge/>
            <w:tcBorders>
              <w:left w:val="single" w:sz="24" w:space="0" w:color="auto"/>
            </w:tcBorders>
            <w:vAlign w:val="center"/>
          </w:tcPr>
          <w:p w14:paraId="0A7931D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679529A"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62CDD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226</w:t>
            </w:r>
          </w:p>
        </w:tc>
        <w:tc>
          <w:tcPr>
            <w:tcW w:w="1497" w:type="dxa"/>
            <w:vAlign w:val="bottom"/>
          </w:tcPr>
          <w:p w14:paraId="047E85A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236</w:t>
            </w:r>
          </w:p>
        </w:tc>
        <w:tc>
          <w:tcPr>
            <w:tcW w:w="1494" w:type="dxa"/>
            <w:vAlign w:val="bottom"/>
          </w:tcPr>
          <w:p w14:paraId="04DADA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261</w:t>
            </w:r>
          </w:p>
        </w:tc>
        <w:tc>
          <w:tcPr>
            <w:tcW w:w="1494" w:type="dxa"/>
            <w:tcBorders>
              <w:right w:val="single" w:sz="24" w:space="0" w:color="auto"/>
            </w:tcBorders>
            <w:vAlign w:val="center"/>
          </w:tcPr>
          <w:p w14:paraId="5AFEF623" w14:textId="77777777" w:rsidR="00FB5184" w:rsidRPr="00F12E97" w:rsidRDefault="00FB5184" w:rsidP="006A4182">
            <w:pPr>
              <w:jc w:val="center"/>
              <w:rPr>
                <w:rFonts w:eastAsia="Times New Roman"/>
                <w:sz w:val="22"/>
                <w:szCs w:val="22"/>
              </w:rPr>
            </w:pPr>
            <w:r>
              <w:rPr>
                <w:rFonts w:eastAsia="Times New Roman"/>
                <w:sz w:val="22"/>
                <w:szCs w:val="22"/>
              </w:rPr>
              <w:t>276</w:t>
            </w:r>
          </w:p>
        </w:tc>
      </w:tr>
      <w:tr w:rsidR="00FB5184" w14:paraId="454C382A" w14:textId="77777777" w:rsidTr="006A4182">
        <w:tc>
          <w:tcPr>
            <w:tcW w:w="1491" w:type="dxa"/>
            <w:vMerge/>
            <w:tcBorders>
              <w:left w:val="single" w:sz="24" w:space="0" w:color="auto"/>
            </w:tcBorders>
            <w:vAlign w:val="center"/>
          </w:tcPr>
          <w:p w14:paraId="5BC68C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0BF849"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40F6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290</w:t>
            </w:r>
          </w:p>
        </w:tc>
        <w:tc>
          <w:tcPr>
            <w:tcW w:w="1497" w:type="dxa"/>
            <w:vAlign w:val="bottom"/>
          </w:tcPr>
          <w:p w14:paraId="683552C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315</w:t>
            </w:r>
          </w:p>
        </w:tc>
        <w:tc>
          <w:tcPr>
            <w:tcW w:w="1494" w:type="dxa"/>
            <w:vAlign w:val="bottom"/>
          </w:tcPr>
          <w:p w14:paraId="60B519E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414</w:t>
            </w:r>
          </w:p>
        </w:tc>
        <w:tc>
          <w:tcPr>
            <w:tcW w:w="1494" w:type="dxa"/>
            <w:tcBorders>
              <w:right w:val="single" w:sz="24" w:space="0" w:color="auto"/>
            </w:tcBorders>
            <w:vAlign w:val="center"/>
          </w:tcPr>
          <w:p w14:paraId="1EAF473A" w14:textId="77777777" w:rsidR="00FB5184" w:rsidRPr="00F12E97" w:rsidRDefault="00FB5184" w:rsidP="006A4182">
            <w:pPr>
              <w:jc w:val="center"/>
              <w:rPr>
                <w:rFonts w:eastAsia="Times New Roman"/>
                <w:sz w:val="22"/>
                <w:szCs w:val="22"/>
              </w:rPr>
            </w:pPr>
            <w:r>
              <w:rPr>
                <w:rFonts w:eastAsia="Times New Roman"/>
                <w:sz w:val="22"/>
                <w:szCs w:val="22"/>
              </w:rPr>
              <w:t>329</w:t>
            </w:r>
          </w:p>
        </w:tc>
      </w:tr>
      <w:tr w:rsidR="00FB5184" w14:paraId="5273C9D4" w14:textId="77777777" w:rsidTr="006A4182">
        <w:tc>
          <w:tcPr>
            <w:tcW w:w="1491" w:type="dxa"/>
            <w:vMerge/>
            <w:tcBorders>
              <w:left w:val="single" w:sz="24" w:space="0" w:color="auto"/>
            </w:tcBorders>
            <w:vAlign w:val="center"/>
          </w:tcPr>
          <w:p w14:paraId="181370A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CD5CF3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17B90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317</w:t>
            </w:r>
          </w:p>
        </w:tc>
        <w:tc>
          <w:tcPr>
            <w:tcW w:w="1497" w:type="dxa"/>
            <w:vAlign w:val="bottom"/>
          </w:tcPr>
          <w:p w14:paraId="2C69336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324</w:t>
            </w:r>
          </w:p>
        </w:tc>
        <w:tc>
          <w:tcPr>
            <w:tcW w:w="1494" w:type="dxa"/>
            <w:vAlign w:val="bottom"/>
          </w:tcPr>
          <w:p w14:paraId="5AE6D8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475</w:t>
            </w:r>
          </w:p>
        </w:tc>
        <w:tc>
          <w:tcPr>
            <w:tcW w:w="1494" w:type="dxa"/>
            <w:tcBorders>
              <w:right w:val="single" w:sz="24" w:space="0" w:color="auto"/>
            </w:tcBorders>
            <w:vAlign w:val="center"/>
          </w:tcPr>
          <w:p w14:paraId="64F97E6B" w14:textId="77777777" w:rsidR="00FB5184" w:rsidRPr="00F12E97" w:rsidRDefault="00FB5184" w:rsidP="006A4182">
            <w:pPr>
              <w:jc w:val="center"/>
              <w:rPr>
                <w:rFonts w:eastAsia="Times New Roman"/>
                <w:sz w:val="22"/>
                <w:szCs w:val="22"/>
              </w:rPr>
            </w:pPr>
            <w:r>
              <w:rPr>
                <w:rFonts w:eastAsia="Times New Roman"/>
                <w:sz w:val="22"/>
                <w:szCs w:val="22"/>
              </w:rPr>
              <w:t>341</w:t>
            </w:r>
          </w:p>
        </w:tc>
      </w:tr>
      <w:tr w:rsidR="00FB5184" w14:paraId="688DBE58" w14:textId="77777777" w:rsidTr="006A4182">
        <w:tc>
          <w:tcPr>
            <w:tcW w:w="1491" w:type="dxa"/>
            <w:vMerge/>
            <w:tcBorders>
              <w:left w:val="single" w:sz="24" w:space="0" w:color="auto"/>
            </w:tcBorders>
            <w:vAlign w:val="center"/>
          </w:tcPr>
          <w:p w14:paraId="3F12A6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98F3572"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60230C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338</w:t>
            </w:r>
          </w:p>
        </w:tc>
        <w:tc>
          <w:tcPr>
            <w:tcW w:w="1497" w:type="dxa"/>
            <w:vAlign w:val="bottom"/>
          </w:tcPr>
          <w:p w14:paraId="6D161E6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366</w:t>
            </w:r>
          </w:p>
        </w:tc>
        <w:tc>
          <w:tcPr>
            <w:tcW w:w="1494" w:type="dxa"/>
            <w:vAlign w:val="bottom"/>
          </w:tcPr>
          <w:p w14:paraId="049852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294264A" w14:textId="77777777" w:rsidR="00FB5184" w:rsidRPr="00F12E97" w:rsidRDefault="00FB5184" w:rsidP="006A4182">
            <w:pPr>
              <w:jc w:val="center"/>
              <w:rPr>
                <w:rFonts w:eastAsia="Times New Roman"/>
                <w:sz w:val="22"/>
                <w:szCs w:val="22"/>
              </w:rPr>
            </w:pPr>
            <w:r>
              <w:rPr>
                <w:rFonts w:eastAsia="Times New Roman"/>
                <w:sz w:val="22"/>
                <w:szCs w:val="22"/>
              </w:rPr>
              <w:t>362</w:t>
            </w:r>
          </w:p>
        </w:tc>
      </w:tr>
      <w:tr w:rsidR="00FB5184" w14:paraId="0E2D3CB2" w14:textId="77777777" w:rsidTr="006A4182">
        <w:tc>
          <w:tcPr>
            <w:tcW w:w="1491" w:type="dxa"/>
            <w:vMerge/>
            <w:tcBorders>
              <w:left w:val="single" w:sz="24" w:space="0" w:color="auto"/>
            </w:tcBorders>
            <w:vAlign w:val="center"/>
          </w:tcPr>
          <w:p w14:paraId="20CC3187"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494CF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BEFEC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E453DE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16413E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275BF75C" w14:textId="77777777" w:rsidR="00FB5184" w:rsidRPr="00F12E97" w:rsidRDefault="00FB5184" w:rsidP="006A4182">
            <w:pPr>
              <w:jc w:val="center"/>
              <w:rPr>
                <w:rFonts w:eastAsia="Times New Roman"/>
                <w:sz w:val="22"/>
                <w:szCs w:val="22"/>
              </w:rPr>
            </w:pPr>
            <w:r>
              <w:rPr>
                <w:rFonts w:eastAsia="Times New Roman"/>
                <w:sz w:val="22"/>
                <w:szCs w:val="22"/>
              </w:rPr>
              <w:t>374</w:t>
            </w:r>
          </w:p>
        </w:tc>
      </w:tr>
      <w:tr w:rsidR="00FB5184" w14:paraId="0B71CFB9" w14:textId="77777777" w:rsidTr="006A4182">
        <w:tc>
          <w:tcPr>
            <w:tcW w:w="1491" w:type="dxa"/>
            <w:vMerge/>
            <w:tcBorders>
              <w:left w:val="single" w:sz="24" w:space="0" w:color="auto"/>
            </w:tcBorders>
            <w:vAlign w:val="center"/>
          </w:tcPr>
          <w:p w14:paraId="787E3BF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DCEB777"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1E6110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B532F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E70C0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6A2B7CB" w14:textId="77777777" w:rsidR="00FB5184" w:rsidRPr="00F12E97" w:rsidRDefault="00FB5184" w:rsidP="006A4182">
            <w:pPr>
              <w:jc w:val="center"/>
              <w:rPr>
                <w:rFonts w:eastAsia="Times New Roman"/>
                <w:sz w:val="22"/>
                <w:szCs w:val="22"/>
              </w:rPr>
            </w:pPr>
            <w:r>
              <w:rPr>
                <w:rFonts w:eastAsia="Times New Roman"/>
                <w:sz w:val="22"/>
                <w:szCs w:val="22"/>
              </w:rPr>
              <w:t>402</w:t>
            </w:r>
          </w:p>
        </w:tc>
      </w:tr>
      <w:tr w:rsidR="00FB5184" w14:paraId="76AA5694" w14:textId="77777777" w:rsidTr="006A4182">
        <w:tc>
          <w:tcPr>
            <w:tcW w:w="1491" w:type="dxa"/>
            <w:vMerge/>
            <w:tcBorders>
              <w:left w:val="single" w:sz="24" w:space="0" w:color="auto"/>
            </w:tcBorders>
            <w:vAlign w:val="center"/>
          </w:tcPr>
          <w:p w14:paraId="283AB20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CD0E8F"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BB4777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558D3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BC3F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474329E0" w14:textId="77777777" w:rsidR="00FB5184" w:rsidRPr="00F12E97" w:rsidRDefault="00FB5184" w:rsidP="006A4182">
            <w:pPr>
              <w:jc w:val="center"/>
              <w:rPr>
                <w:rFonts w:eastAsia="Times New Roman"/>
                <w:sz w:val="22"/>
                <w:szCs w:val="22"/>
              </w:rPr>
            </w:pPr>
            <w:r>
              <w:rPr>
                <w:rFonts w:eastAsia="Times New Roman"/>
                <w:sz w:val="22"/>
                <w:szCs w:val="22"/>
              </w:rPr>
              <w:t>399</w:t>
            </w:r>
          </w:p>
        </w:tc>
      </w:tr>
      <w:tr w:rsidR="00FB5184" w14:paraId="26F4F350" w14:textId="77777777" w:rsidTr="006A4182">
        <w:tc>
          <w:tcPr>
            <w:tcW w:w="1491" w:type="dxa"/>
            <w:vMerge/>
            <w:tcBorders>
              <w:left w:val="single" w:sz="24" w:space="0" w:color="auto"/>
              <w:bottom w:val="single" w:sz="24" w:space="0" w:color="auto"/>
            </w:tcBorders>
            <w:vAlign w:val="center"/>
          </w:tcPr>
          <w:p w14:paraId="7FC874A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8304BD7"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bottom"/>
          </w:tcPr>
          <w:p w14:paraId="7FDA45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3B6B8B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43D98D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center"/>
          </w:tcPr>
          <w:p w14:paraId="0C0B4223" w14:textId="77777777" w:rsidR="00FB5184" w:rsidRPr="00F12E97" w:rsidRDefault="00FB5184" w:rsidP="006A4182">
            <w:pPr>
              <w:jc w:val="center"/>
              <w:rPr>
                <w:rFonts w:eastAsia="Times New Roman"/>
                <w:sz w:val="22"/>
                <w:szCs w:val="22"/>
              </w:rPr>
            </w:pPr>
            <w:r>
              <w:rPr>
                <w:rFonts w:eastAsia="Times New Roman"/>
                <w:sz w:val="22"/>
                <w:szCs w:val="22"/>
              </w:rPr>
              <w:t>-</w:t>
            </w:r>
          </w:p>
        </w:tc>
      </w:tr>
    </w:tbl>
    <w:p w14:paraId="1E26F930" w14:textId="10052638" w:rsidR="00FB5184" w:rsidRPr="00940161" w:rsidRDefault="005C0E5F" w:rsidP="00FB5184">
      <w:pPr>
        <w:rPr>
          <w:rFonts w:eastAsia="Times New Roman"/>
          <w:sz w:val="22"/>
          <w:szCs w:val="22"/>
        </w:rPr>
      </w:pPr>
      <w:r>
        <w:rPr>
          <w:rFonts w:eastAsia="Times New Roman"/>
          <w:sz w:val="22"/>
          <w:szCs w:val="22"/>
        </w:rPr>
        <w:t>Table A.13</w:t>
      </w:r>
      <w:r w:rsidR="00FB5184">
        <w:rPr>
          <w:rFonts w:eastAsia="Times New Roman"/>
          <w:sz w:val="22"/>
          <w:szCs w:val="22"/>
        </w:rPr>
        <w:t>: 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3277F5" w14:textId="77777777" w:rsidR="00FB5184" w:rsidRDefault="00FB5184"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2BDEEE09"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2330E3D2"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25A0C5C2"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23CF6E7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7CE37B4"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D3BD81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19DDFCFC" w14:textId="77777777" w:rsidTr="006A4182">
        <w:tc>
          <w:tcPr>
            <w:tcW w:w="2881" w:type="dxa"/>
            <w:gridSpan w:val="2"/>
            <w:tcBorders>
              <w:top w:val="single" w:sz="24" w:space="0" w:color="auto"/>
              <w:left w:val="single" w:sz="24" w:space="0" w:color="auto"/>
              <w:right w:val="single" w:sz="24" w:space="0" w:color="auto"/>
            </w:tcBorders>
            <w:vAlign w:val="center"/>
          </w:tcPr>
          <w:p w14:paraId="225EA1EB"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376754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w:t>
            </w:r>
          </w:p>
        </w:tc>
        <w:tc>
          <w:tcPr>
            <w:tcW w:w="1497" w:type="dxa"/>
            <w:tcBorders>
              <w:top w:val="single" w:sz="24" w:space="0" w:color="auto"/>
            </w:tcBorders>
            <w:vAlign w:val="bottom"/>
          </w:tcPr>
          <w:p w14:paraId="127D4A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tcBorders>
            <w:vAlign w:val="bottom"/>
          </w:tcPr>
          <w:p w14:paraId="6B9A55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right w:val="single" w:sz="24" w:space="0" w:color="auto"/>
            </w:tcBorders>
            <w:vAlign w:val="bottom"/>
          </w:tcPr>
          <w:p w14:paraId="1AD5DF2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w:t>
            </w:r>
          </w:p>
        </w:tc>
      </w:tr>
      <w:tr w:rsidR="00FB5184" w14:paraId="7BE72A4B" w14:textId="77777777" w:rsidTr="006A4182">
        <w:tc>
          <w:tcPr>
            <w:tcW w:w="2881" w:type="dxa"/>
            <w:gridSpan w:val="2"/>
            <w:tcBorders>
              <w:left w:val="single" w:sz="24" w:space="0" w:color="auto"/>
              <w:bottom w:val="single" w:sz="24" w:space="0" w:color="auto"/>
              <w:right w:val="single" w:sz="24" w:space="0" w:color="auto"/>
            </w:tcBorders>
            <w:vAlign w:val="center"/>
          </w:tcPr>
          <w:p w14:paraId="743F1D05"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44941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7974E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4" w:type="dxa"/>
            <w:tcBorders>
              <w:bottom w:val="single" w:sz="24" w:space="0" w:color="auto"/>
            </w:tcBorders>
            <w:vAlign w:val="bottom"/>
          </w:tcPr>
          <w:p w14:paraId="142A90F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400787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72</w:t>
            </w:r>
          </w:p>
        </w:tc>
      </w:tr>
      <w:tr w:rsidR="00FB5184" w14:paraId="0A468789" w14:textId="77777777" w:rsidTr="006A4182">
        <w:tc>
          <w:tcPr>
            <w:tcW w:w="1491" w:type="dxa"/>
            <w:vMerge w:val="restart"/>
            <w:tcBorders>
              <w:top w:val="single" w:sz="24" w:space="0" w:color="auto"/>
              <w:left w:val="single" w:sz="24" w:space="0" w:color="auto"/>
            </w:tcBorders>
            <w:vAlign w:val="center"/>
          </w:tcPr>
          <w:p w14:paraId="6E4E80CB"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4AFEE32"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7C51D72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127</w:t>
            </w:r>
          </w:p>
        </w:tc>
        <w:tc>
          <w:tcPr>
            <w:tcW w:w="1497" w:type="dxa"/>
            <w:tcBorders>
              <w:top w:val="single" w:sz="24" w:space="0" w:color="auto"/>
            </w:tcBorders>
            <w:vAlign w:val="bottom"/>
          </w:tcPr>
          <w:p w14:paraId="6AB77E4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138</w:t>
            </w:r>
          </w:p>
        </w:tc>
        <w:tc>
          <w:tcPr>
            <w:tcW w:w="1494" w:type="dxa"/>
            <w:tcBorders>
              <w:top w:val="single" w:sz="24" w:space="0" w:color="auto"/>
            </w:tcBorders>
            <w:vAlign w:val="bottom"/>
          </w:tcPr>
          <w:p w14:paraId="1C737F5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141</w:t>
            </w:r>
          </w:p>
        </w:tc>
        <w:tc>
          <w:tcPr>
            <w:tcW w:w="1494" w:type="dxa"/>
            <w:tcBorders>
              <w:top w:val="single" w:sz="24" w:space="0" w:color="auto"/>
              <w:right w:val="single" w:sz="24" w:space="0" w:color="auto"/>
            </w:tcBorders>
            <w:vAlign w:val="bottom"/>
          </w:tcPr>
          <w:p w14:paraId="15E842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91</w:t>
            </w:r>
          </w:p>
        </w:tc>
      </w:tr>
      <w:tr w:rsidR="00FB5184" w14:paraId="5100DD34" w14:textId="77777777" w:rsidTr="006A4182">
        <w:tc>
          <w:tcPr>
            <w:tcW w:w="1491" w:type="dxa"/>
            <w:vMerge/>
            <w:tcBorders>
              <w:left w:val="single" w:sz="24" w:space="0" w:color="auto"/>
            </w:tcBorders>
            <w:vAlign w:val="center"/>
          </w:tcPr>
          <w:p w14:paraId="4ECA4A8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99893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A30CB1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186</w:t>
            </w:r>
          </w:p>
        </w:tc>
        <w:tc>
          <w:tcPr>
            <w:tcW w:w="1497" w:type="dxa"/>
            <w:vAlign w:val="bottom"/>
          </w:tcPr>
          <w:p w14:paraId="7CECAE6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197</w:t>
            </w:r>
          </w:p>
        </w:tc>
        <w:tc>
          <w:tcPr>
            <w:tcW w:w="1494" w:type="dxa"/>
            <w:vAlign w:val="bottom"/>
          </w:tcPr>
          <w:p w14:paraId="1EEAF52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223</w:t>
            </w:r>
          </w:p>
        </w:tc>
        <w:tc>
          <w:tcPr>
            <w:tcW w:w="1494" w:type="dxa"/>
            <w:tcBorders>
              <w:right w:val="single" w:sz="24" w:space="0" w:color="auto"/>
            </w:tcBorders>
            <w:vAlign w:val="bottom"/>
          </w:tcPr>
          <w:p w14:paraId="36CC26F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133</w:t>
            </w:r>
          </w:p>
        </w:tc>
      </w:tr>
      <w:tr w:rsidR="00FB5184" w14:paraId="6B2C6B80" w14:textId="77777777" w:rsidTr="006A4182">
        <w:tc>
          <w:tcPr>
            <w:tcW w:w="1491" w:type="dxa"/>
            <w:vMerge/>
            <w:tcBorders>
              <w:left w:val="single" w:sz="24" w:space="0" w:color="auto"/>
            </w:tcBorders>
            <w:vAlign w:val="center"/>
          </w:tcPr>
          <w:p w14:paraId="2932E2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01C4486"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777D90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271EB90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c>
          <w:tcPr>
            <w:tcW w:w="1494" w:type="dxa"/>
            <w:vAlign w:val="bottom"/>
          </w:tcPr>
          <w:p w14:paraId="60AD12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321</w:t>
            </w:r>
          </w:p>
        </w:tc>
        <w:tc>
          <w:tcPr>
            <w:tcW w:w="1494" w:type="dxa"/>
            <w:tcBorders>
              <w:right w:val="single" w:sz="24" w:space="0" w:color="auto"/>
            </w:tcBorders>
            <w:vAlign w:val="bottom"/>
          </w:tcPr>
          <w:p w14:paraId="6AB2D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149</w:t>
            </w:r>
          </w:p>
        </w:tc>
      </w:tr>
      <w:tr w:rsidR="00FB5184" w14:paraId="5A13847B" w14:textId="77777777" w:rsidTr="006A4182">
        <w:tc>
          <w:tcPr>
            <w:tcW w:w="1491" w:type="dxa"/>
            <w:vMerge/>
            <w:tcBorders>
              <w:left w:val="single" w:sz="24" w:space="0" w:color="auto"/>
            </w:tcBorders>
            <w:vAlign w:val="center"/>
          </w:tcPr>
          <w:p w14:paraId="2224FCF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00A80E8"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2DFFF5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281</w:t>
            </w:r>
          </w:p>
        </w:tc>
        <w:tc>
          <w:tcPr>
            <w:tcW w:w="1497" w:type="dxa"/>
            <w:vAlign w:val="bottom"/>
          </w:tcPr>
          <w:p w14:paraId="4F7D42E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258</w:t>
            </w:r>
          </w:p>
        </w:tc>
        <w:tc>
          <w:tcPr>
            <w:tcW w:w="1494" w:type="dxa"/>
            <w:vAlign w:val="bottom"/>
          </w:tcPr>
          <w:p w14:paraId="137C5D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376</w:t>
            </w:r>
          </w:p>
        </w:tc>
        <w:tc>
          <w:tcPr>
            <w:tcW w:w="1494" w:type="dxa"/>
            <w:tcBorders>
              <w:right w:val="single" w:sz="24" w:space="0" w:color="auto"/>
            </w:tcBorders>
            <w:vAlign w:val="bottom"/>
          </w:tcPr>
          <w:p w14:paraId="2508B4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163</w:t>
            </w:r>
          </w:p>
        </w:tc>
      </w:tr>
      <w:tr w:rsidR="00FB5184" w14:paraId="2F6ED0B7" w14:textId="77777777" w:rsidTr="006A4182">
        <w:tc>
          <w:tcPr>
            <w:tcW w:w="1491" w:type="dxa"/>
            <w:vMerge/>
            <w:tcBorders>
              <w:left w:val="single" w:sz="24" w:space="0" w:color="auto"/>
            </w:tcBorders>
            <w:vAlign w:val="center"/>
          </w:tcPr>
          <w:p w14:paraId="39CE3C3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E932DF"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085158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325</w:t>
            </w:r>
          </w:p>
        </w:tc>
        <w:tc>
          <w:tcPr>
            <w:tcW w:w="1497" w:type="dxa"/>
            <w:vAlign w:val="bottom"/>
          </w:tcPr>
          <w:p w14:paraId="33BDD9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298</w:t>
            </w:r>
          </w:p>
        </w:tc>
        <w:tc>
          <w:tcPr>
            <w:tcW w:w="1494" w:type="dxa"/>
            <w:vAlign w:val="bottom"/>
          </w:tcPr>
          <w:p w14:paraId="154A44A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D37596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189</w:t>
            </w:r>
          </w:p>
        </w:tc>
      </w:tr>
      <w:tr w:rsidR="00FB5184" w14:paraId="7D353E4F" w14:textId="77777777" w:rsidTr="006A4182">
        <w:tc>
          <w:tcPr>
            <w:tcW w:w="1491" w:type="dxa"/>
            <w:vMerge/>
            <w:tcBorders>
              <w:left w:val="single" w:sz="24" w:space="0" w:color="auto"/>
            </w:tcBorders>
            <w:vAlign w:val="center"/>
          </w:tcPr>
          <w:p w14:paraId="4949CAB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F24D82"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209440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387</w:t>
            </w:r>
          </w:p>
        </w:tc>
        <w:tc>
          <w:tcPr>
            <w:tcW w:w="1497" w:type="dxa"/>
            <w:vAlign w:val="bottom"/>
          </w:tcPr>
          <w:p w14:paraId="726FEBC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332</w:t>
            </w:r>
          </w:p>
        </w:tc>
        <w:tc>
          <w:tcPr>
            <w:tcW w:w="1494" w:type="dxa"/>
            <w:vAlign w:val="bottom"/>
          </w:tcPr>
          <w:p w14:paraId="4AB4DF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7ED146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218</w:t>
            </w:r>
          </w:p>
        </w:tc>
      </w:tr>
      <w:tr w:rsidR="00FB5184" w14:paraId="710061D2" w14:textId="77777777" w:rsidTr="006A4182">
        <w:tc>
          <w:tcPr>
            <w:tcW w:w="1491" w:type="dxa"/>
            <w:vMerge/>
            <w:tcBorders>
              <w:left w:val="single" w:sz="24" w:space="0" w:color="auto"/>
            </w:tcBorders>
            <w:vAlign w:val="center"/>
          </w:tcPr>
          <w:p w14:paraId="7EA45D0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929B6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D60BC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33E6E4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5D19981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9EDC08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206</w:t>
            </w:r>
          </w:p>
        </w:tc>
      </w:tr>
      <w:tr w:rsidR="00FB5184" w14:paraId="09CAD99E" w14:textId="77777777" w:rsidTr="006A4182">
        <w:tc>
          <w:tcPr>
            <w:tcW w:w="1491" w:type="dxa"/>
            <w:vMerge/>
            <w:tcBorders>
              <w:left w:val="single" w:sz="24" w:space="0" w:color="auto"/>
            </w:tcBorders>
            <w:vAlign w:val="center"/>
          </w:tcPr>
          <w:p w14:paraId="36B5A08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0DB98BB"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337F21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F2CE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8D9AD3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D600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r>
      <w:tr w:rsidR="00FB5184" w14:paraId="4137816D" w14:textId="77777777" w:rsidTr="006A4182">
        <w:tc>
          <w:tcPr>
            <w:tcW w:w="1491" w:type="dxa"/>
            <w:vMerge/>
            <w:tcBorders>
              <w:left w:val="single" w:sz="24" w:space="0" w:color="auto"/>
            </w:tcBorders>
            <w:vAlign w:val="center"/>
          </w:tcPr>
          <w:p w14:paraId="460B3F2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8832B01"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1B15A07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7BA3D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2ED0F8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1E74B1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250</w:t>
            </w:r>
          </w:p>
        </w:tc>
      </w:tr>
      <w:tr w:rsidR="00FB5184" w14:paraId="3F59F835" w14:textId="77777777" w:rsidTr="006A4182">
        <w:tc>
          <w:tcPr>
            <w:tcW w:w="1491" w:type="dxa"/>
            <w:vMerge/>
            <w:tcBorders>
              <w:left w:val="single" w:sz="24" w:space="0" w:color="auto"/>
            </w:tcBorders>
            <w:vAlign w:val="center"/>
          </w:tcPr>
          <w:p w14:paraId="096CF98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AE96F3"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28E1C4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83706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208852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BE8DC5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273</w:t>
            </w:r>
          </w:p>
        </w:tc>
      </w:tr>
      <w:tr w:rsidR="00FB5184" w14:paraId="4642AD4B" w14:textId="77777777" w:rsidTr="006A4182">
        <w:tc>
          <w:tcPr>
            <w:tcW w:w="1491" w:type="dxa"/>
            <w:vMerge/>
            <w:tcBorders>
              <w:left w:val="single" w:sz="24" w:space="0" w:color="auto"/>
            </w:tcBorders>
            <w:vAlign w:val="center"/>
          </w:tcPr>
          <w:p w14:paraId="7993D3B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2E9B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121FC7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82A11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0E9508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C38E9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293</w:t>
            </w:r>
          </w:p>
        </w:tc>
      </w:tr>
      <w:tr w:rsidR="00FB5184" w14:paraId="7F6AC7D8" w14:textId="77777777" w:rsidTr="006A4182">
        <w:tc>
          <w:tcPr>
            <w:tcW w:w="1491" w:type="dxa"/>
            <w:vMerge/>
            <w:tcBorders>
              <w:left w:val="single" w:sz="24" w:space="0" w:color="auto"/>
              <w:bottom w:val="single" w:sz="24" w:space="0" w:color="auto"/>
            </w:tcBorders>
            <w:vAlign w:val="center"/>
          </w:tcPr>
          <w:p w14:paraId="06FF000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7FB1A9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bottom w:val="single" w:sz="24" w:space="0" w:color="auto"/>
            </w:tcBorders>
            <w:vAlign w:val="bottom"/>
          </w:tcPr>
          <w:p w14:paraId="5DB1DF2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0BCAD3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7F296A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72E2BC9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302</w:t>
            </w:r>
          </w:p>
        </w:tc>
      </w:tr>
    </w:tbl>
    <w:p w14:paraId="3E81B091" w14:textId="56AD5782" w:rsidR="00FB5184" w:rsidRPr="008774B2" w:rsidRDefault="00FB5184" w:rsidP="00FB5184">
      <w:pPr>
        <w:rPr>
          <w:rFonts w:eastAsia="Times New Roman"/>
          <w:sz w:val="22"/>
          <w:szCs w:val="22"/>
        </w:rPr>
      </w:pPr>
      <w:r>
        <w:rPr>
          <w:rFonts w:eastAsia="Times New Roman"/>
          <w:sz w:val="22"/>
          <w:szCs w:val="22"/>
        </w:rPr>
        <w:t>T</w:t>
      </w:r>
      <w:r w:rsidR="005C0E5F">
        <w:rPr>
          <w:rFonts w:eastAsia="Times New Roman"/>
          <w:sz w:val="22"/>
          <w:szCs w:val="22"/>
        </w:rPr>
        <w:t>able A.14</w:t>
      </w:r>
      <w:r>
        <w:rPr>
          <w:rFonts w:eastAsia="Times New Roman"/>
          <w:sz w:val="22"/>
          <w:szCs w:val="22"/>
        </w:rPr>
        <w:t>: 0-5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5A8FAB28"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105F7156"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88BAEBC"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1BB2881"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40DBE4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493BF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E4C3351" w14:textId="77777777" w:rsidTr="006A4182">
        <w:tc>
          <w:tcPr>
            <w:tcW w:w="2881" w:type="dxa"/>
            <w:gridSpan w:val="2"/>
            <w:tcBorders>
              <w:top w:val="single" w:sz="24" w:space="0" w:color="auto"/>
              <w:left w:val="single" w:sz="24" w:space="0" w:color="auto"/>
              <w:right w:val="single" w:sz="24" w:space="0" w:color="auto"/>
            </w:tcBorders>
            <w:vAlign w:val="center"/>
          </w:tcPr>
          <w:p w14:paraId="54A611B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02039B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5.8</w:t>
            </w:r>
          </w:p>
        </w:tc>
        <w:tc>
          <w:tcPr>
            <w:tcW w:w="1497" w:type="dxa"/>
            <w:tcBorders>
              <w:top w:val="single" w:sz="24" w:space="0" w:color="auto"/>
            </w:tcBorders>
            <w:vAlign w:val="bottom"/>
          </w:tcPr>
          <w:p w14:paraId="5F7782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6.7</w:t>
            </w:r>
          </w:p>
        </w:tc>
        <w:tc>
          <w:tcPr>
            <w:tcW w:w="1494" w:type="dxa"/>
            <w:tcBorders>
              <w:top w:val="single" w:sz="24" w:space="0" w:color="auto"/>
            </w:tcBorders>
            <w:vAlign w:val="bottom"/>
          </w:tcPr>
          <w:p w14:paraId="06E88FD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6.1</w:t>
            </w:r>
          </w:p>
        </w:tc>
        <w:tc>
          <w:tcPr>
            <w:tcW w:w="1494" w:type="dxa"/>
            <w:tcBorders>
              <w:top w:val="single" w:sz="24" w:space="0" w:color="auto"/>
              <w:right w:val="single" w:sz="24" w:space="0" w:color="auto"/>
            </w:tcBorders>
            <w:vAlign w:val="bottom"/>
          </w:tcPr>
          <w:p w14:paraId="22E2B5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7.8</w:t>
            </w:r>
          </w:p>
        </w:tc>
      </w:tr>
      <w:tr w:rsidR="00FB5184" w14:paraId="3F2C306E" w14:textId="77777777" w:rsidTr="006A4182">
        <w:tc>
          <w:tcPr>
            <w:tcW w:w="2881" w:type="dxa"/>
            <w:gridSpan w:val="2"/>
            <w:tcBorders>
              <w:left w:val="single" w:sz="24" w:space="0" w:color="auto"/>
              <w:bottom w:val="single" w:sz="24" w:space="0" w:color="auto"/>
              <w:right w:val="single" w:sz="24" w:space="0" w:color="auto"/>
            </w:tcBorders>
            <w:vAlign w:val="center"/>
          </w:tcPr>
          <w:p w14:paraId="7C599352"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1375BC6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26C8BE5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42</w:t>
            </w:r>
          </w:p>
        </w:tc>
        <w:tc>
          <w:tcPr>
            <w:tcW w:w="1494" w:type="dxa"/>
            <w:tcBorders>
              <w:bottom w:val="single" w:sz="24" w:space="0" w:color="auto"/>
            </w:tcBorders>
            <w:vAlign w:val="bottom"/>
          </w:tcPr>
          <w:p w14:paraId="7E3BC9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56B0294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84</w:t>
            </w:r>
          </w:p>
        </w:tc>
      </w:tr>
      <w:tr w:rsidR="00FB5184" w14:paraId="0CB6EC5E" w14:textId="77777777" w:rsidTr="006A4182">
        <w:tc>
          <w:tcPr>
            <w:tcW w:w="1491" w:type="dxa"/>
            <w:vMerge w:val="restart"/>
            <w:tcBorders>
              <w:top w:val="single" w:sz="24" w:space="0" w:color="auto"/>
              <w:left w:val="single" w:sz="24" w:space="0" w:color="auto"/>
            </w:tcBorders>
            <w:vAlign w:val="center"/>
          </w:tcPr>
          <w:p w14:paraId="1D4AC92D"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9147553"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00E5D0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107</w:t>
            </w:r>
          </w:p>
        </w:tc>
        <w:tc>
          <w:tcPr>
            <w:tcW w:w="1497" w:type="dxa"/>
            <w:tcBorders>
              <w:top w:val="single" w:sz="24" w:space="0" w:color="auto"/>
            </w:tcBorders>
            <w:vAlign w:val="bottom"/>
          </w:tcPr>
          <w:p w14:paraId="0B8C59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87</w:t>
            </w:r>
          </w:p>
        </w:tc>
        <w:tc>
          <w:tcPr>
            <w:tcW w:w="1494" w:type="dxa"/>
            <w:tcBorders>
              <w:top w:val="single" w:sz="24" w:space="0" w:color="auto"/>
            </w:tcBorders>
            <w:vAlign w:val="bottom"/>
          </w:tcPr>
          <w:p w14:paraId="225B21A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126</w:t>
            </w:r>
          </w:p>
        </w:tc>
        <w:tc>
          <w:tcPr>
            <w:tcW w:w="1494" w:type="dxa"/>
            <w:tcBorders>
              <w:top w:val="single" w:sz="24" w:space="0" w:color="auto"/>
              <w:right w:val="single" w:sz="24" w:space="0" w:color="auto"/>
            </w:tcBorders>
            <w:vAlign w:val="bottom"/>
          </w:tcPr>
          <w:p w14:paraId="1D276E1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62</w:t>
            </w:r>
          </w:p>
        </w:tc>
      </w:tr>
      <w:tr w:rsidR="00FB5184" w14:paraId="6B715A68" w14:textId="77777777" w:rsidTr="006A4182">
        <w:tc>
          <w:tcPr>
            <w:tcW w:w="1491" w:type="dxa"/>
            <w:vMerge/>
            <w:tcBorders>
              <w:left w:val="single" w:sz="24" w:space="0" w:color="auto"/>
            </w:tcBorders>
            <w:vAlign w:val="center"/>
          </w:tcPr>
          <w:p w14:paraId="60968DF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AD19E61"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26B5B6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146</w:t>
            </w:r>
          </w:p>
        </w:tc>
        <w:tc>
          <w:tcPr>
            <w:tcW w:w="1497" w:type="dxa"/>
            <w:vAlign w:val="bottom"/>
          </w:tcPr>
          <w:p w14:paraId="241E566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131</w:t>
            </w:r>
          </w:p>
        </w:tc>
        <w:tc>
          <w:tcPr>
            <w:tcW w:w="1494" w:type="dxa"/>
            <w:vAlign w:val="bottom"/>
          </w:tcPr>
          <w:p w14:paraId="3AE55F0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c>
          <w:tcPr>
            <w:tcW w:w="1494" w:type="dxa"/>
            <w:tcBorders>
              <w:right w:val="single" w:sz="24" w:space="0" w:color="auto"/>
            </w:tcBorders>
            <w:vAlign w:val="bottom"/>
          </w:tcPr>
          <w:p w14:paraId="0C7B261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82</w:t>
            </w:r>
          </w:p>
        </w:tc>
      </w:tr>
      <w:tr w:rsidR="00FB5184" w14:paraId="42CDBEE2" w14:textId="77777777" w:rsidTr="006A4182">
        <w:tc>
          <w:tcPr>
            <w:tcW w:w="1491" w:type="dxa"/>
            <w:vMerge/>
            <w:tcBorders>
              <w:left w:val="single" w:sz="24" w:space="0" w:color="auto"/>
            </w:tcBorders>
            <w:vAlign w:val="center"/>
          </w:tcPr>
          <w:p w14:paraId="76A6330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0FF8481"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8B2C4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198</w:t>
            </w:r>
          </w:p>
        </w:tc>
        <w:tc>
          <w:tcPr>
            <w:tcW w:w="1497" w:type="dxa"/>
            <w:vAlign w:val="bottom"/>
          </w:tcPr>
          <w:p w14:paraId="072F148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167</w:t>
            </w:r>
          </w:p>
        </w:tc>
        <w:tc>
          <w:tcPr>
            <w:tcW w:w="1494" w:type="dxa"/>
            <w:vAlign w:val="bottom"/>
          </w:tcPr>
          <w:p w14:paraId="3432A2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277</w:t>
            </w:r>
          </w:p>
        </w:tc>
        <w:tc>
          <w:tcPr>
            <w:tcW w:w="1494" w:type="dxa"/>
            <w:tcBorders>
              <w:right w:val="single" w:sz="24" w:space="0" w:color="auto"/>
            </w:tcBorders>
            <w:vAlign w:val="bottom"/>
          </w:tcPr>
          <w:p w14:paraId="1585A31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114</w:t>
            </w:r>
          </w:p>
        </w:tc>
      </w:tr>
      <w:tr w:rsidR="00FB5184" w14:paraId="75EF9BF9" w14:textId="77777777" w:rsidTr="006A4182">
        <w:tc>
          <w:tcPr>
            <w:tcW w:w="1491" w:type="dxa"/>
            <w:vMerge/>
            <w:tcBorders>
              <w:left w:val="single" w:sz="24" w:space="0" w:color="auto"/>
            </w:tcBorders>
            <w:vAlign w:val="center"/>
          </w:tcPr>
          <w:p w14:paraId="6A20B9A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7FBF9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33E60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212</w:t>
            </w:r>
          </w:p>
        </w:tc>
        <w:tc>
          <w:tcPr>
            <w:tcW w:w="1497" w:type="dxa"/>
            <w:vAlign w:val="bottom"/>
          </w:tcPr>
          <w:p w14:paraId="1ADA5DC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188</w:t>
            </w:r>
          </w:p>
        </w:tc>
        <w:tc>
          <w:tcPr>
            <w:tcW w:w="1494" w:type="dxa"/>
            <w:vAlign w:val="bottom"/>
          </w:tcPr>
          <w:p w14:paraId="464B636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348</w:t>
            </w:r>
          </w:p>
        </w:tc>
        <w:tc>
          <w:tcPr>
            <w:tcW w:w="1494" w:type="dxa"/>
            <w:tcBorders>
              <w:right w:val="single" w:sz="24" w:space="0" w:color="auto"/>
            </w:tcBorders>
            <w:vAlign w:val="bottom"/>
          </w:tcPr>
          <w:p w14:paraId="5531E3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115</w:t>
            </w:r>
          </w:p>
        </w:tc>
      </w:tr>
      <w:tr w:rsidR="00FB5184" w14:paraId="73EF3482" w14:textId="77777777" w:rsidTr="006A4182">
        <w:tc>
          <w:tcPr>
            <w:tcW w:w="1491" w:type="dxa"/>
            <w:vMerge/>
            <w:tcBorders>
              <w:left w:val="single" w:sz="24" w:space="0" w:color="auto"/>
            </w:tcBorders>
            <w:vAlign w:val="center"/>
          </w:tcPr>
          <w:p w14:paraId="043FA09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7FF669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0F842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3A4C8E3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225</w:t>
            </w:r>
          </w:p>
        </w:tc>
        <w:tc>
          <w:tcPr>
            <w:tcW w:w="1494" w:type="dxa"/>
            <w:vAlign w:val="bottom"/>
          </w:tcPr>
          <w:p w14:paraId="25F90F4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ECCDAB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123</w:t>
            </w:r>
          </w:p>
        </w:tc>
      </w:tr>
      <w:tr w:rsidR="00FB5184" w14:paraId="7BB264A1" w14:textId="77777777" w:rsidTr="006A4182">
        <w:tc>
          <w:tcPr>
            <w:tcW w:w="1491" w:type="dxa"/>
            <w:vMerge/>
            <w:tcBorders>
              <w:left w:val="single" w:sz="24" w:space="0" w:color="auto"/>
            </w:tcBorders>
            <w:vAlign w:val="center"/>
          </w:tcPr>
          <w:p w14:paraId="3ABE48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0F03848"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AABFD9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282</w:t>
            </w:r>
          </w:p>
        </w:tc>
        <w:tc>
          <w:tcPr>
            <w:tcW w:w="1497" w:type="dxa"/>
            <w:vAlign w:val="bottom"/>
          </w:tcPr>
          <w:p w14:paraId="032B949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283</w:t>
            </w:r>
          </w:p>
        </w:tc>
        <w:tc>
          <w:tcPr>
            <w:tcW w:w="1494" w:type="dxa"/>
            <w:vAlign w:val="bottom"/>
          </w:tcPr>
          <w:p w14:paraId="39F05AC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4D7F3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125</w:t>
            </w:r>
          </w:p>
        </w:tc>
      </w:tr>
      <w:tr w:rsidR="00FB5184" w14:paraId="125E0D14" w14:textId="77777777" w:rsidTr="006A4182">
        <w:tc>
          <w:tcPr>
            <w:tcW w:w="1491" w:type="dxa"/>
            <w:vMerge/>
            <w:tcBorders>
              <w:left w:val="single" w:sz="24" w:space="0" w:color="auto"/>
            </w:tcBorders>
            <w:vAlign w:val="center"/>
          </w:tcPr>
          <w:p w14:paraId="05CB79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9FD93F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022A7B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885B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300</w:t>
            </w:r>
          </w:p>
        </w:tc>
        <w:tc>
          <w:tcPr>
            <w:tcW w:w="1494" w:type="dxa"/>
            <w:vAlign w:val="bottom"/>
          </w:tcPr>
          <w:p w14:paraId="662F6A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4231EB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140</w:t>
            </w:r>
          </w:p>
        </w:tc>
      </w:tr>
      <w:tr w:rsidR="00FB5184" w14:paraId="71CE7132" w14:textId="77777777" w:rsidTr="006A4182">
        <w:tc>
          <w:tcPr>
            <w:tcW w:w="1491" w:type="dxa"/>
            <w:vMerge/>
            <w:tcBorders>
              <w:left w:val="single" w:sz="24" w:space="0" w:color="auto"/>
            </w:tcBorders>
            <w:vAlign w:val="center"/>
          </w:tcPr>
          <w:p w14:paraId="3D286D6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2F966D9"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4EB84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A4CAAC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A4038F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CD4FB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139</w:t>
            </w:r>
          </w:p>
        </w:tc>
      </w:tr>
      <w:tr w:rsidR="00FB5184" w14:paraId="7521B79F" w14:textId="77777777" w:rsidTr="006A4182">
        <w:tc>
          <w:tcPr>
            <w:tcW w:w="1491" w:type="dxa"/>
            <w:vMerge/>
            <w:tcBorders>
              <w:left w:val="single" w:sz="24" w:space="0" w:color="auto"/>
            </w:tcBorders>
            <w:vAlign w:val="center"/>
          </w:tcPr>
          <w:p w14:paraId="17D982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E68969F"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5D6712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6434F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F54BD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0EB121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165</w:t>
            </w:r>
          </w:p>
        </w:tc>
      </w:tr>
      <w:tr w:rsidR="00FB5184" w14:paraId="71A11AB1" w14:textId="77777777" w:rsidTr="006A4182">
        <w:tc>
          <w:tcPr>
            <w:tcW w:w="1491" w:type="dxa"/>
            <w:vMerge/>
            <w:tcBorders>
              <w:left w:val="single" w:sz="24" w:space="0" w:color="auto"/>
            </w:tcBorders>
            <w:vAlign w:val="center"/>
          </w:tcPr>
          <w:p w14:paraId="298E429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19DE0E4"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0C9679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997E0C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295F7E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E5302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199</w:t>
            </w:r>
          </w:p>
        </w:tc>
      </w:tr>
      <w:tr w:rsidR="00FB5184" w14:paraId="77D1C76B" w14:textId="77777777" w:rsidTr="006A4182">
        <w:tc>
          <w:tcPr>
            <w:tcW w:w="1491" w:type="dxa"/>
            <w:vMerge/>
            <w:tcBorders>
              <w:left w:val="single" w:sz="24" w:space="0" w:color="auto"/>
            </w:tcBorders>
            <w:vAlign w:val="center"/>
          </w:tcPr>
          <w:p w14:paraId="4C89ECA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249130B"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286C6C4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283C7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49B7A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BC74C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190</w:t>
            </w:r>
          </w:p>
        </w:tc>
      </w:tr>
      <w:tr w:rsidR="00FB5184" w14:paraId="27644F71" w14:textId="77777777" w:rsidTr="006A4182">
        <w:tc>
          <w:tcPr>
            <w:tcW w:w="1491" w:type="dxa"/>
            <w:vMerge/>
            <w:tcBorders>
              <w:left w:val="single" w:sz="24" w:space="0" w:color="auto"/>
            </w:tcBorders>
            <w:vAlign w:val="center"/>
          </w:tcPr>
          <w:p w14:paraId="45DC452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562850"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3A5546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4805F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BE12C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87FBC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182</w:t>
            </w:r>
          </w:p>
        </w:tc>
      </w:tr>
      <w:tr w:rsidR="00FB5184" w14:paraId="5A52708C" w14:textId="77777777" w:rsidTr="006A4182">
        <w:tc>
          <w:tcPr>
            <w:tcW w:w="1491" w:type="dxa"/>
            <w:vMerge/>
            <w:tcBorders>
              <w:left w:val="single" w:sz="24" w:space="0" w:color="auto"/>
            </w:tcBorders>
            <w:vAlign w:val="center"/>
          </w:tcPr>
          <w:p w14:paraId="4E4864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A36747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262007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5CE76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4CAF7FD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3C93DB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r>
      <w:tr w:rsidR="00FB5184" w14:paraId="442E8A25" w14:textId="77777777" w:rsidTr="006A4182">
        <w:tc>
          <w:tcPr>
            <w:tcW w:w="1491" w:type="dxa"/>
            <w:vMerge/>
            <w:tcBorders>
              <w:left w:val="single" w:sz="24" w:space="0" w:color="auto"/>
              <w:bottom w:val="single" w:sz="24" w:space="0" w:color="auto"/>
            </w:tcBorders>
            <w:vAlign w:val="center"/>
          </w:tcPr>
          <w:p w14:paraId="27B4927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56480E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bottom w:val="single" w:sz="24" w:space="0" w:color="auto"/>
            </w:tcBorders>
            <w:vAlign w:val="bottom"/>
          </w:tcPr>
          <w:p w14:paraId="0BB2004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46C250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279375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5F18598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229</w:t>
            </w:r>
          </w:p>
        </w:tc>
      </w:tr>
    </w:tbl>
    <w:p w14:paraId="487696F1" w14:textId="4246E835" w:rsidR="00FB5184" w:rsidRPr="00412695" w:rsidRDefault="005C0E5F" w:rsidP="00FB5184">
      <w:pPr>
        <w:rPr>
          <w:rFonts w:eastAsia="Times New Roman"/>
          <w:b/>
          <w:sz w:val="22"/>
          <w:szCs w:val="22"/>
        </w:rPr>
      </w:pPr>
      <w:r>
        <w:rPr>
          <w:rFonts w:eastAsia="Times New Roman"/>
          <w:sz w:val="22"/>
          <w:szCs w:val="22"/>
        </w:rPr>
        <w:t>Table A.15</w:t>
      </w:r>
      <w:r w:rsidR="00FB5184">
        <w:rPr>
          <w:rFonts w:eastAsia="Times New Roman"/>
          <w:sz w:val="22"/>
          <w:szCs w:val="22"/>
        </w:rPr>
        <w:t>: 5-10</w:t>
      </w:r>
      <w:r w:rsidR="00FB5184" w:rsidRPr="00412695">
        <w:rPr>
          <w:rFonts w:eastAsia="Times New Roman"/>
          <w:sz w:val="22"/>
          <w:szCs w:val="22"/>
        </w:rPr>
        <w:t xml:space="preserve">% senescence sensitivity analysis </w:t>
      </w:r>
      <w:r w:rsidR="00FB5184" w:rsidRPr="00412695">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31A99E8F"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96BCD"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AF95F8E"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BD39A6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FD68C9A"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54DCB21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0784E31" w14:textId="77777777" w:rsidTr="006A4182">
        <w:tc>
          <w:tcPr>
            <w:tcW w:w="2881" w:type="dxa"/>
            <w:gridSpan w:val="2"/>
            <w:tcBorders>
              <w:top w:val="single" w:sz="24" w:space="0" w:color="auto"/>
              <w:left w:val="single" w:sz="24" w:space="0" w:color="auto"/>
              <w:right w:val="single" w:sz="24" w:space="0" w:color="auto"/>
            </w:tcBorders>
            <w:vAlign w:val="center"/>
          </w:tcPr>
          <w:p w14:paraId="5334AB3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69A34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11.3</w:t>
            </w:r>
          </w:p>
        </w:tc>
        <w:tc>
          <w:tcPr>
            <w:tcW w:w="1497" w:type="dxa"/>
            <w:tcBorders>
              <w:top w:val="single" w:sz="24" w:space="0" w:color="auto"/>
            </w:tcBorders>
            <w:vAlign w:val="bottom"/>
          </w:tcPr>
          <w:p w14:paraId="04DB123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13.8</w:t>
            </w:r>
          </w:p>
        </w:tc>
        <w:tc>
          <w:tcPr>
            <w:tcW w:w="1494" w:type="dxa"/>
            <w:tcBorders>
              <w:top w:val="single" w:sz="24" w:space="0" w:color="auto"/>
            </w:tcBorders>
            <w:vAlign w:val="bottom"/>
          </w:tcPr>
          <w:p w14:paraId="6355C9A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8.5</w:t>
            </w:r>
          </w:p>
        </w:tc>
        <w:tc>
          <w:tcPr>
            <w:tcW w:w="1494" w:type="dxa"/>
            <w:tcBorders>
              <w:top w:val="single" w:sz="24" w:space="0" w:color="auto"/>
              <w:right w:val="single" w:sz="24" w:space="0" w:color="auto"/>
            </w:tcBorders>
            <w:vAlign w:val="bottom"/>
          </w:tcPr>
          <w:p w14:paraId="6D25DC1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21.6</w:t>
            </w:r>
          </w:p>
        </w:tc>
      </w:tr>
      <w:tr w:rsidR="00FB5184" w14:paraId="5F98FF31" w14:textId="77777777" w:rsidTr="006A4182">
        <w:tc>
          <w:tcPr>
            <w:tcW w:w="2881" w:type="dxa"/>
            <w:gridSpan w:val="2"/>
            <w:tcBorders>
              <w:left w:val="single" w:sz="24" w:space="0" w:color="auto"/>
              <w:bottom w:val="single" w:sz="24" w:space="0" w:color="auto"/>
              <w:right w:val="single" w:sz="24" w:space="0" w:color="auto"/>
            </w:tcBorders>
            <w:vAlign w:val="center"/>
          </w:tcPr>
          <w:p w14:paraId="025C9BBA"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5CECD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48</w:t>
            </w:r>
          </w:p>
        </w:tc>
        <w:tc>
          <w:tcPr>
            <w:tcW w:w="1497" w:type="dxa"/>
            <w:tcBorders>
              <w:bottom w:val="single" w:sz="24" w:space="0" w:color="auto"/>
            </w:tcBorders>
            <w:vAlign w:val="bottom"/>
          </w:tcPr>
          <w:p w14:paraId="59B1FB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42</w:t>
            </w:r>
          </w:p>
        </w:tc>
        <w:tc>
          <w:tcPr>
            <w:tcW w:w="1494" w:type="dxa"/>
            <w:tcBorders>
              <w:bottom w:val="single" w:sz="24" w:space="0" w:color="auto"/>
            </w:tcBorders>
            <w:vAlign w:val="bottom"/>
          </w:tcPr>
          <w:p w14:paraId="1C040F2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62C5F6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102</w:t>
            </w:r>
          </w:p>
        </w:tc>
      </w:tr>
      <w:tr w:rsidR="00FB5184" w14:paraId="1FADE180" w14:textId="77777777" w:rsidTr="006A4182">
        <w:tc>
          <w:tcPr>
            <w:tcW w:w="1491" w:type="dxa"/>
            <w:vMerge w:val="restart"/>
            <w:tcBorders>
              <w:top w:val="single" w:sz="24" w:space="0" w:color="auto"/>
              <w:left w:val="single" w:sz="24" w:space="0" w:color="auto"/>
            </w:tcBorders>
            <w:vAlign w:val="center"/>
          </w:tcPr>
          <w:p w14:paraId="0B82DEE9"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6AE3789"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549540A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72</w:t>
            </w:r>
          </w:p>
        </w:tc>
        <w:tc>
          <w:tcPr>
            <w:tcW w:w="1497" w:type="dxa"/>
            <w:tcBorders>
              <w:top w:val="single" w:sz="24" w:space="0" w:color="auto"/>
            </w:tcBorders>
            <w:vAlign w:val="bottom"/>
          </w:tcPr>
          <w:p w14:paraId="7CDE6E9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49</w:t>
            </w:r>
          </w:p>
        </w:tc>
        <w:tc>
          <w:tcPr>
            <w:tcW w:w="1494" w:type="dxa"/>
            <w:tcBorders>
              <w:top w:val="single" w:sz="24" w:space="0" w:color="auto"/>
            </w:tcBorders>
            <w:vAlign w:val="bottom"/>
          </w:tcPr>
          <w:p w14:paraId="7C45262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122</w:t>
            </w:r>
          </w:p>
        </w:tc>
        <w:tc>
          <w:tcPr>
            <w:tcW w:w="1494" w:type="dxa"/>
            <w:tcBorders>
              <w:top w:val="single" w:sz="24" w:space="0" w:color="auto"/>
              <w:right w:val="single" w:sz="24" w:space="0" w:color="auto"/>
            </w:tcBorders>
            <w:vAlign w:val="bottom"/>
          </w:tcPr>
          <w:p w14:paraId="03D50F0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51</w:t>
            </w:r>
          </w:p>
        </w:tc>
      </w:tr>
      <w:tr w:rsidR="00FB5184" w14:paraId="087AD2DA" w14:textId="77777777" w:rsidTr="006A4182">
        <w:tc>
          <w:tcPr>
            <w:tcW w:w="1491" w:type="dxa"/>
            <w:vMerge/>
            <w:tcBorders>
              <w:left w:val="single" w:sz="24" w:space="0" w:color="auto"/>
            </w:tcBorders>
            <w:vAlign w:val="center"/>
          </w:tcPr>
          <w:p w14:paraId="6CB0A5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FBE43C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13A462A"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99</w:t>
            </w:r>
          </w:p>
        </w:tc>
        <w:tc>
          <w:tcPr>
            <w:tcW w:w="1497" w:type="dxa"/>
            <w:vAlign w:val="bottom"/>
          </w:tcPr>
          <w:p w14:paraId="43A287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76</w:t>
            </w:r>
          </w:p>
        </w:tc>
        <w:tc>
          <w:tcPr>
            <w:tcW w:w="1494" w:type="dxa"/>
            <w:vAlign w:val="bottom"/>
          </w:tcPr>
          <w:p w14:paraId="4D28EC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172</w:t>
            </w:r>
          </w:p>
        </w:tc>
        <w:tc>
          <w:tcPr>
            <w:tcW w:w="1494" w:type="dxa"/>
            <w:tcBorders>
              <w:right w:val="single" w:sz="24" w:space="0" w:color="auto"/>
            </w:tcBorders>
            <w:vAlign w:val="bottom"/>
          </w:tcPr>
          <w:p w14:paraId="35FEBBE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69</w:t>
            </w:r>
          </w:p>
        </w:tc>
      </w:tr>
      <w:tr w:rsidR="00FB5184" w14:paraId="4F86F5FC" w14:textId="77777777" w:rsidTr="006A4182">
        <w:tc>
          <w:tcPr>
            <w:tcW w:w="1491" w:type="dxa"/>
            <w:vMerge/>
            <w:tcBorders>
              <w:left w:val="single" w:sz="24" w:space="0" w:color="auto"/>
            </w:tcBorders>
            <w:vAlign w:val="center"/>
          </w:tcPr>
          <w:p w14:paraId="6AF7B16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5EF107"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4515D3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128</w:t>
            </w:r>
          </w:p>
        </w:tc>
        <w:tc>
          <w:tcPr>
            <w:tcW w:w="1497" w:type="dxa"/>
            <w:vAlign w:val="bottom"/>
          </w:tcPr>
          <w:p w14:paraId="00716E8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c>
          <w:tcPr>
            <w:tcW w:w="1494" w:type="dxa"/>
            <w:vAlign w:val="bottom"/>
          </w:tcPr>
          <w:p w14:paraId="1AAB0F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239</w:t>
            </w:r>
          </w:p>
        </w:tc>
        <w:tc>
          <w:tcPr>
            <w:tcW w:w="1494" w:type="dxa"/>
            <w:tcBorders>
              <w:right w:val="single" w:sz="24" w:space="0" w:color="auto"/>
            </w:tcBorders>
            <w:vAlign w:val="bottom"/>
          </w:tcPr>
          <w:p w14:paraId="2F72507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60</w:t>
            </w:r>
          </w:p>
        </w:tc>
      </w:tr>
      <w:tr w:rsidR="00FB5184" w14:paraId="5741AED8" w14:textId="77777777" w:rsidTr="006A4182">
        <w:tc>
          <w:tcPr>
            <w:tcW w:w="1491" w:type="dxa"/>
            <w:vMerge/>
            <w:tcBorders>
              <w:left w:val="single" w:sz="24" w:space="0" w:color="auto"/>
            </w:tcBorders>
            <w:vAlign w:val="center"/>
          </w:tcPr>
          <w:p w14:paraId="07979E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EAB3D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6A5A986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c>
          <w:tcPr>
            <w:tcW w:w="1497" w:type="dxa"/>
            <w:vAlign w:val="bottom"/>
          </w:tcPr>
          <w:p w14:paraId="30953F1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153</w:t>
            </w:r>
          </w:p>
        </w:tc>
        <w:tc>
          <w:tcPr>
            <w:tcW w:w="1494" w:type="dxa"/>
            <w:vAlign w:val="bottom"/>
          </w:tcPr>
          <w:p w14:paraId="68A264D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314</w:t>
            </w:r>
          </w:p>
        </w:tc>
        <w:tc>
          <w:tcPr>
            <w:tcW w:w="1494" w:type="dxa"/>
            <w:tcBorders>
              <w:right w:val="single" w:sz="24" w:space="0" w:color="auto"/>
            </w:tcBorders>
            <w:vAlign w:val="bottom"/>
          </w:tcPr>
          <w:p w14:paraId="3903863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71</w:t>
            </w:r>
          </w:p>
        </w:tc>
      </w:tr>
      <w:tr w:rsidR="00FB5184" w14:paraId="6ABAF47B" w14:textId="77777777" w:rsidTr="006A4182">
        <w:tc>
          <w:tcPr>
            <w:tcW w:w="1491" w:type="dxa"/>
            <w:vMerge/>
            <w:tcBorders>
              <w:left w:val="single" w:sz="24" w:space="0" w:color="auto"/>
            </w:tcBorders>
            <w:vAlign w:val="center"/>
          </w:tcPr>
          <w:p w14:paraId="0DDD88C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6D450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A297F4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c>
          <w:tcPr>
            <w:tcW w:w="1497" w:type="dxa"/>
            <w:vAlign w:val="bottom"/>
          </w:tcPr>
          <w:p w14:paraId="4505B2B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201</w:t>
            </w:r>
          </w:p>
        </w:tc>
        <w:tc>
          <w:tcPr>
            <w:tcW w:w="1494" w:type="dxa"/>
            <w:vAlign w:val="bottom"/>
          </w:tcPr>
          <w:p w14:paraId="06A61F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E115A1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82</w:t>
            </w:r>
          </w:p>
        </w:tc>
      </w:tr>
      <w:tr w:rsidR="00FB5184" w14:paraId="537B7DD7" w14:textId="77777777" w:rsidTr="006A4182">
        <w:tc>
          <w:tcPr>
            <w:tcW w:w="1491" w:type="dxa"/>
            <w:vMerge/>
            <w:tcBorders>
              <w:left w:val="single" w:sz="24" w:space="0" w:color="auto"/>
            </w:tcBorders>
            <w:vAlign w:val="center"/>
          </w:tcPr>
          <w:p w14:paraId="21420C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DEFAABD"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E760D1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195</w:t>
            </w:r>
          </w:p>
        </w:tc>
        <w:tc>
          <w:tcPr>
            <w:tcW w:w="1497" w:type="dxa"/>
            <w:vAlign w:val="bottom"/>
          </w:tcPr>
          <w:p w14:paraId="41E0417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222</w:t>
            </w:r>
          </w:p>
        </w:tc>
        <w:tc>
          <w:tcPr>
            <w:tcW w:w="1494" w:type="dxa"/>
            <w:vAlign w:val="bottom"/>
          </w:tcPr>
          <w:p w14:paraId="533CF2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4380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87</w:t>
            </w:r>
          </w:p>
        </w:tc>
      </w:tr>
      <w:tr w:rsidR="00FB5184" w14:paraId="67C9D489" w14:textId="77777777" w:rsidTr="006A4182">
        <w:tc>
          <w:tcPr>
            <w:tcW w:w="1491" w:type="dxa"/>
            <w:vMerge/>
            <w:tcBorders>
              <w:left w:val="single" w:sz="24" w:space="0" w:color="auto"/>
            </w:tcBorders>
            <w:vAlign w:val="center"/>
          </w:tcPr>
          <w:p w14:paraId="43978AE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7B8AC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2ACD9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241</w:t>
            </w:r>
          </w:p>
        </w:tc>
        <w:tc>
          <w:tcPr>
            <w:tcW w:w="1497" w:type="dxa"/>
            <w:vAlign w:val="bottom"/>
          </w:tcPr>
          <w:p w14:paraId="6C246D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218</w:t>
            </w:r>
          </w:p>
        </w:tc>
        <w:tc>
          <w:tcPr>
            <w:tcW w:w="1494" w:type="dxa"/>
            <w:vAlign w:val="bottom"/>
          </w:tcPr>
          <w:p w14:paraId="4C8A3DF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770A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91</w:t>
            </w:r>
          </w:p>
        </w:tc>
      </w:tr>
      <w:tr w:rsidR="00FB5184" w14:paraId="6CEB03B6" w14:textId="77777777" w:rsidTr="006A4182">
        <w:tc>
          <w:tcPr>
            <w:tcW w:w="1491" w:type="dxa"/>
            <w:vMerge/>
            <w:tcBorders>
              <w:left w:val="single" w:sz="24" w:space="0" w:color="auto"/>
            </w:tcBorders>
            <w:vAlign w:val="center"/>
          </w:tcPr>
          <w:p w14:paraId="44EB8BF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65A122"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4E3486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255</w:t>
            </w:r>
          </w:p>
        </w:tc>
        <w:tc>
          <w:tcPr>
            <w:tcW w:w="1497" w:type="dxa"/>
            <w:vAlign w:val="bottom"/>
          </w:tcPr>
          <w:p w14:paraId="3E5C7F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D92C3F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275668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95</w:t>
            </w:r>
          </w:p>
        </w:tc>
      </w:tr>
      <w:tr w:rsidR="00FB5184" w14:paraId="1D8D471F" w14:textId="77777777" w:rsidTr="006A4182">
        <w:tc>
          <w:tcPr>
            <w:tcW w:w="1491" w:type="dxa"/>
            <w:vMerge/>
            <w:tcBorders>
              <w:left w:val="single" w:sz="24" w:space="0" w:color="auto"/>
            </w:tcBorders>
            <w:vAlign w:val="center"/>
          </w:tcPr>
          <w:p w14:paraId="0EFA3F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165CEE2"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29BE7DD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BEE240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9E8FD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A55EDB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116</w:t>
            </w:r>
          </w:p>
        </w:tc>
      </w:tr>
      <w:tr w:rsidR="00FB5184" w14:paraId="00786F2D" w14:textId="77777777" w:rsidTr="006A4182">
        <w:tc>
          <w:tcPr>
            <w:tcW w:w="1491" w:type="dxa"/>
            <w:vMerge/>
            <w:tcBorders>
              <w:left w:val="single" w:sz="24" w:space="0" w:color="auto"/>
            </w:tcBorders>
            <w:vAlign w:val="center"/>
          </w:tcPr>
          <w:p w14:paraId="4FEE283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E8A5392"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1BB4F6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869628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DF5E10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CC5EF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r>
      <w:tr w:rsidR="00FB5184" w14:paraId="08135ED6" w14:textId="77777777" w:rsidTr="006A4182">
        <w:tc>
          <w:tcPr>
            <w:tcW w:w="1491" w:type="dxa"/>
            <w:vMerge/>
            <w:tcBorders>
              <w:left w:val="single" w:sz="24" w:space="0" w:color="auto"/>
            </w:tcBorders>
            <w:vAlign w:val="center"/>
          </w:tcPr>
          <w:p w14:paraId="274DCD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DD94CE"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45A28BEC"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7DEC0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0784A64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6EB331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120</w:t>
            </w:r>
          </w:p>
        </w:tc>
      </w:tr>
      <w:tr w:rsidR="00FB5184" w14:paraId="62A4E8ED" w14:textId="77777777" w:rsidTr="006A4182">
        <w:tc>
          <w:tcPr>
            <w:tcW w:w="1491" w:type="dxa"/>
            <w:vMerge/>
            <w:tcBorders>
              <w:left w:val="single" w:sz="24" w:space="0" w:color="auto"/>
            </w:tcBorders>
            <w:vAlign w:val="center"/>
          </w:tcPr>
          <w:p w14:paraId="6A29DFA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76E8E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3D2E0A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C02547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06F5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797398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133</w:t>
            </w:r>
          </w:p>
        </w:tc>
      </w:tr>
      <w:tr w:rsidR="00FB5184" w14:paraId="57EE66DF" w14:textId="77777777" w:rsidTr="006A4182">
        <w:tc>
          <w:tcPr>
            <w:tcW w:w="1491" w:type="dxa"/>
            <w:vMerge/>
            <w:tcBorders>
              <w:left w:val="single" w:sz="24" w:space="0" w:color="auto"/>
            </w:tcBorders>
            <w:vAlign w:val="center"/>
          </w:tcPr>
          <w:p w14:paraId="6B88BAE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77795A5"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1B4D7D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1C971E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38229A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2920C4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r>
      <w:tr w:rsidR="00FB5184" w14:paraId="7C964CC2" w14:textId="77777777" w:rsidTr="006A4182">
        <w:tc>
          <w:tcPr>
            <w:tcW w:w="1491" w:type="dxa"/>
            <w:vMerge/>
            <w:tcBorders>
              <w:left w:val="single" w:sz="24" w:space="0" w:color="auto"/>
            </w:tcBorders>
            <w:vAlign w:val="center"/>
          </w:tcPr>
          <w:p w14:paraId="6FED59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F98BAF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21499A2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FAABC5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07C24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8B4D6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147</w:t>
            </w:r>
          </w:p>
        </w:tc>
      </w:tr>
      <w:tr w:rsidR="00FB5184" w14:paraId="570E857B" w14:textId="77777777" w:rsidTr="006A4182">
        <w:tc>
          <w:tcPr>
            <w:tcW w:w="1491" w:type="dxa"/>
            <w:vMerge/>
            <w:tcBorders>
              <w:left w:val="single" w:sz="24" w:space="0" w:color="auto"/>
            </w:tcBorders>
            <w:vAlign w:val="center"/>
          </w:tcPr>
          <w:p w14:paraId="2D0BA14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2369209"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728D1F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AED80B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6F55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3A8BB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r>
      <w:tr w:rsidR="00FB5184" w14:paraId="0666611B" w14:textId="77777777" w:rsidTr="006A4182">
        <w:tc>
          <w:tcPr>
            <w:tcW w:w="1491" w:type="dxa"/>
            <w:vMerge/>
            <w:tcBorders>
              <w:left w:val="single" w:sz="24" w:space="0" w:color="auto"/>
            </w:tcBorders>
            <w:vAlign w:val="center"/>
          </w:tcPr>
          <w:p w14:paraId="63239AB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7F37948"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tcBorders>
            <w:vAlign w:val="bottom"/>
          </w:tcPr>
          <w:p w14:paraId="0280A3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C06EE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50F7050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F87C39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140</w:t>
            </w:r>
          </w:p>
        </w:tc>
      </w:tr>
      <w:tr w:rsidR="00FB5184" w14:paraId="2001D6ED" w14:textId="77777777" w:rsidTr="006A4182">
        <w:tc>
          <w:tcPr>
            <w:tcW w:w="1491" w:type="dxa"/>
            <w:vMerge/>
            <w:tcBorders>
              <w:left w:val="single" w:sz="24" w:space="0" w:color="auto"/>
              <w:bottom w:val="single" w:sz="24" w:space="0" w:color="auto"/>
            </w:tcBorders>
            <w:vAlign w:val="center"/>
          </w:tcPr>
          <w:p w14:paraId="20A7EA9A"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4DFECB6" w14:textId="77777777" w:rsidR="00FB5184" w:rsidRPr="0041067E" w:rsidRDefault="00FB5184" w:rsidP="006A4182">
            <w:pPr>
              <w:jc w:val="center"/>
              <w:rPr>
                <w:rFonts w:eastAsia="Times New Roman"/>
                <w:b/>
                <w:sz w:val="22"/>
                <w:szCs w:val="22"/>
              </w:rPr>
            </w:pPr>
            <w:r>
              <w:rPr>
                <w:rFonts w:eastAsia="Times New Roman"/>
                <w:b/>
                <w:sz w:val="22"/>
                <w:szCs w:val="22"/>
              </w:rPr>
              <w:t>IT 17</w:t>
            </w:r>
          </w:p>
        </w:tc>
        <w:tc>
          <w:tcPr>
            <w:tcW w:w="1594" w:type="dxa"/>
            <w:tcBorders>
              <w:left w:val="single" w:sz="24" w:space="0" w:color="auto"/>
              <w:bottom w:val="single" w:sz="24" w:space="0" w:color="auto"/>
            </w:tcBorders>
            <w:vAlign w:val="bottom"/>
          </w:tcPr>
          <w:p w14:paraId="7D88E8F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tcBorders>
              <w:bottom w:val="single" w:sz="24" w:space="0" w:color="auto"/>
            </w:tcBorders>
            <w:vAlign w:val="bottom"/>
          </w:tcPr>
          <w:p w14:paraId="085F412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tcBorders>
            <w:vAlign w:val="bottom"/>
          </w:tcPr>
          <w:p w14:paraId="49541A3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right w:val="single" w:sz="24" w:space="0" w:color="auto"/>
            </w:tcBorders>
            <w:vAlign w:val="bottom"/>
          </w:tcPr>
          <w:p w14:paraId="3A7E72A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155</w:t>
            </w:r>
          </w:p>
        </w:tc>
      </w:tr>
    </w:tbl>
    <w:p w14:paraId="019EFC8C" w14:textId="3789428C" w:rsidR="00FB5184" w:rsidRDefault="005C0E5F" w:rsidP="00FB5184">
      <w:pPr>
        <w:rPr>
          <w:rFonts w:eastAsia="Times New Roman"/>
          <w:b/>
          <w:sz w:val="22"/>
          <w:szCs w:val="22"/>
        </w:rPr>
      </w:pPr>
      <w:r>
        <w:rPr>
          <w:rFonts w:eastAsia="Times New Roman"/>
          <w:sz w:val="22"/>
          <w:szCs w:val="22"/>
        </w:rPr>
        <w:t>Table A.16</w:t>
      </w:r>
      <w:r w:rsidR="00FB5184">
        <w:rPr>
          <w:rFonts w:eastAsia="Times New Roman"/>
          <w:sz w:val="22"/>
          <w:szCs w:val="22"/>
        </w:rPr>
        <w:t>: 10-15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646530FD"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4B4B2E0C"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E325C21"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0D050DCC"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5EEFA3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C02D9A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0741607D" w14:textId="77777777" w:rsidTr="006A4182">
        <w:tc>
          <w:tcPr>
            <w:tcW w:w="2881" w:type="dxa"/>
            <w:gridSpan w:val="2"/>
            <w:tcBorders>
              <w:top w:val="single" w:sz="24" w:space="0" w:color="auto"/>
              <w:left w:val="single" w:sz="24" w:space="0" w:color="auto"/>
              <w:right w:val="single" w:sz="24" w:space="0" w:color="auto"/>
            </w:tcBorders>
            <w:vAlign w:val="center"/>
          </w:tcPr>
          <w:p w14:paraId="191538C6"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E2FB5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w:t>
            </w:r>
          </w:p>
        </w:tc>
        <w:tc>
          <w:tcPr>
            <w:tcW w:w="1497" w:type="dxa"/>
            <w:tcBorders>
              <w:top w:val="single" w:sz="24" w:space="0" w:color="auto"/>
            </w:tcBorders>
            <w:vAlign w:val="bottom"/>
          </w:tcPr>
          <w:p w14:paraId="675CA54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25.9</w:t>
            </w:r>
          </w:p>
        </w:tc>
        <w:tc>
          <w:tcPr>
            <w:tcW w:w="1494" w:type="dxa"/>
            <w:tcBorders>
              <w:top w:val="single" w:sz="24" w:space="0" w:color="auto"/>
            </w:tcBorders>
            <w:vAlign w:val="bottom"/>
          </w:tcPr>
          <w:p w14:paraId="683E3BE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tcBorders>
              <w:top w:val="single" w:sz="24" w:space="0" w:color="auto"/>
              <w:right w:val="single" w:sz="24" w:space="0" w:color="auto"/>
            </w:tcBorders>
            <w:vAlign w:val="bottom"/>
          </w:tcPr>
          <w:p w14:paraId="368E2C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w:t>
            </w:r>
          </w:p>
        </w:tc>
      </w:tr>
      <w:tr w:rsidR="00FB5184" w14:paraId="2BEFE690" w14:textId="77777777" w:rsidTr="006A4182">
        <w:tc>
          <w:tcPr>
            <w:tcW w:w="2881" w:type="dxa"/>
            <w:gridSpan w:val="2"/>
            <w:tcBorders>
              <w:left w:val="single" w:sz="24" w:space="0" w:color="auto"/>
              <w:bottom w:val="single" w:sz="24" w:space="0" w:color="auto"/>
              <w:right w:val="single" w:sz="24" w:space="0" w:color="auto"/>
            </w:tcBorders>
            <w:vAlign w:val="center"/>
          </w:tcPr>
          <w:p w14:paraId="721F6057"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8BFEE0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54</w:t>
            </w:r>
          </w:p>
        </w:tc>
        <w:tc>
          <w:tcPr>
            <w:tcW w:w="1497" w:type="dxa"/>
            <w:tcBorders>
              <w:bottom w:val="single" w:sz="24" w:space="0" w:color="auto"/>
            </w:tcBorders>
            <w:vAlign w:val="bottom"/>
          </w:tcPr>
          <w:p w14:paraId="361A74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84</w:t>
            </w:r>
          </w:p>
        </w:tc>
        <w:tc>
          <w:tcPr>
            <w:tcW w:w="1494" w:type="dxa"/>
            <w:tcBorders>
              <w:bottom w:val="single" w:sz="24" w:space="0" w:color="auto"/>
            </w:tcBorders>
            <w:vAlign w:val="bottom"/>
          </w:tcPr>
          <w:p w14:paraId="2FFBFD26"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12B79E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96</w:t>
            </w:r>
          </w:p>
        </w:tc>
      </w:tr>
      <w:tr w:rsidR="00FB5184" w14:paraId="768E2E0A" w14:textId="77777777" w:rsidTr="006A4182">
        <w:tc>
          <w:tcPr>
            <w:tcW w:w="1491" w:type="dxa"/>
            <w:vMerge w:val="restart"/>
            <w:tcBorders>
              <w:top w:val="single" w:sz="24" w:space="0" w:color="auto"/>
              <w:left w:val="single" w:sz="24" w:space="0" w:color="auto"/>
            </w:tcBorders>
            <w:vAlign w:val="center"/>
          </w:tcPr>
          <w:p w14:paraId="2D6CE7C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6045904"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2FD7D03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55</w:t>
            </w:r>
          </w:p>
        </w:tc>
        <w:tc>
          <w:tcPr>
            <w:tcW w:w="1497" w:type="dxa"/>
            <w:tcBorders>
              <w:top w:val="single" w:sz="24" w:space="0" w:color="auto"/>
            </w:tcBorders>
            <w:vAlign w:val="bottom"/>
          </w:tcPr>
          <w:p w14:paraId="055C693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56</w:t>
            </w:r>
          </w:p>
        </w:tc>
        <w:tc>
          <w:tcPr>
            <w:tcW w:w="1494" w:type="dxa"/>
            <w:tcBorders>
              <w:top w:val="single" w:sz="24" w:space="0" w:color="auto"/>
            </w:tcBorders>
            <w:vAlign w:val="bottom"/>
          </w:tcPr>
          <w:p w14:paraId="453D07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110</w:t>
            </w:r>
          </w:p>
        </w:tc>
        <w:tc>
          <w:tcPr>
            <w:tcW w:w="1494" w:type="dxa"/>
            <w:tcBorders>
              <w:top w:val="single" w:sz="24" w:space="0" w:color="auto"/>
              <w:right w:val="single" w:sz="24" w:space="0" w:color="auto"/>
            </w:tcBorders>
            <w:vAlign w:val="bottom"/>
          </w:tcPr>
          <w:p w14:paraId="5148F2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38</w:t>
            </w:r>
          </w:p>
        </w:tc>
      </w:tr>
      <w:tr w:rsidR="00FB5184" w14:paraId="1180733B" w14:textId="77777777" w:rsidTr="006A4182">
        <w:tc>
          <w:tcPr>
            <w:tcW w:w="1491" w:type="dxa"/>
            <w:vMerge/>
            <w:tcBorders>
              <w:left w:val="single" w:sz="24" w:space="0" w:color="auto"/>
            </w:tcBorders>
            <w:vAlign w:val="center"/>
          </w:tcPr>
          <w:p w14:paraId="47892A8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43117F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1A705A6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81</w:t>
            </w:r>
          </w:p>
        </w:tc>
        <w:tc>
          <w:tcPr>
            <w:tcW w:w="1497" w:type="dxa"/>
            <w:vAlign w:val="bottom"/>
          </w:tcPr>
          <w:p w14:paraId="63492A4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66</w:t>
            </w:r>
          </w:p>
        </w:tc>
        <w:tc>
          <w:tcPr>
            <w:tcW w:w="1494" w:type="dxa"/>
            <w:vAlign w:val="bottom"/>
          </w:tcPr>
          <w:p w14:paraId="08E913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147</w:t>
            </w:r>
          </w:p>
        </w:tc>
        <w:tc>
          <w:tcPr>
            <w:tcW w:w="1494" w:type="dxa"/>
            <w:tcBorders>
              <w:right w:val="single" w:sz="24" w:space="0" w:color="auto"/>
            </w:tcBorders>
            <w:vAlign w:val="bottom"/>
          </w:tcPr>
          <w:p w14:paraId="709B510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51</w:t>
            </w:r>
          </w:p>
        </w:tc>
      </w:tr>
      <w:tr w:rsidR="00FB5184" w14:paraId="633856C3" w14:textId="77777777" w:rsidTr="006A4182">
        <w:tc>
          <w:tcPr>
            <w:tcW w:w="1491" w:type="dxa"/>
            <w:vMerge/>
            <w:tcBorders>
              <w:left w:val="single" w:sz="24" w:space="0" w:color="auto"/>
            </w:tcBorders>
            <w:vAlign w:val="center"/>
          </w:tcPr>
          <w:p w14:paraId="07D1515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292A5B"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3A4A92B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118</w:t>
            </w:r>
          </w:p>
        </w:tc>
        <w:tc>
          <w:tcPr>
            <w:tcW w:w="1497" w:type="dxa"/>
            <w:vAlign w:val="bottom"/>
          </w:tcPr>
          <w:p w14:paraId="59EA5B8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65</w:t>
            </w:r>
          </w:p>
        </w:tc>
        <w:tc>
          <w:tcPr>
            <w:tcW w:w="1494" w:type="dxa"/>
            <w:vAlign w:val="bottom"/>
          </w:tcPr>
          <w:p w14:paraId="0EC631F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222</w:t>
            </w:r>
          </w:p>
        </w:tc>
        <w:tc>
          <w:tcPr>
            <w:tcW w:w="1494" w:type="dxa"/>
            <w:tcBorders>
              <w:right w:val="single" w:sz="24" w:space="0" w:color="auto"/>
            </w:tcBorders>
            <w:vAlign w:val="bottom"/>
          </w:tcPr>
          <w:p w14:paraId="6477CE7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58</w:t>
            </w:r>
          </w:p>
        </w:tc>
      </w:tr>
      <w:tr w:rsidR="00FB5184" w14:paraId="14129D4C" w14:textId="77777777" w:rsidTr="006A4182">
        <w:tc>
          <w:tcPr>
            <w:tcW w:w="1491" w:type="dxa"/>
            <w:vMerge/>
            <w:tcBorders>
              <w:left w:val="single" w:sz="24" w:space="0" w:color="auto"/>
            </w:tcBorders>
            <w:vAlign w:val="center"/>
          </w:tcPr>
          <w:p w14:paraId="036565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E5B193"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DDA47A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137</w:t>
            </w:r>
          </w:p>
        </w:tc>
        <w:tc>
          <w:tcPr>
            <w:tcW w:w="1497" w:type="dxa"/>
            <w:vAlign w:val="bottom"/>
          </w:tcPr>
          <w:p w14:paraId="39FB465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74</w:t>
            </w:r>
          </w:p>
        </w:tc>
        <w:tc>
          <w:tcPr>
            <w:tcW w:w="1494" w:type="dxa"/>
            <w:vAlign w:val="bottom"/>
          </w:tcPr>
          <w:p w14:paraId="77C6DA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275</w:t>
            </w:r>
          </w:p>
        </w:tc>
        <w:tc>
          <w:tcPr>
            <w:tcW w:w="1494" w:type="dxa"/>
            <w:tcBorders>
              <w:right w:val="single" w:sz="24" w:space="0" w:color="auto"/>
            </w:tcBorders>
            <w:vAlign w:val="bottom"/>
          </w:tcPr>
          <w:p w14:paraId="22BBA76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6F33728" w14:textId="77777777" w:rsidTr="006A4182">
        <w:tc>
          <w:tcPr>
            <w:tcW w:w="1491" w:type="dxa"/>
            <w:vMerge/>
            <w:tcBorders>
              <w:left w:val="single" w:sz="24" w:space="0" w:color="auto"/>
            </w:tcBorders>
            <w:vAlign w:val="center"/>
          </w:tcPr>
          <w:p w14:paraId="292935E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D05380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435A5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144</w:t>
            </w:r>
          </w:p>
        </w:tc>
        <w:tc>
          <w:tcPr>
            <w:tcW w:w="1497" w:type="dxa"/>
            <w:vAlign w:val="bottom"/>
          </w:tcPr>
          <w:p w14:paraId="7EED370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6D652B0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322</w:t>
            </w:r>
          </w:p>
        </w:tc>
        <w:tc>
          <w:tcPr>
            <w:tcW w:w="1494" w:type="dxa"/>
            <w:tcBorders>
              <w:right w:val="single" w:sz="24" w:space="0" w:color="auto"/>
            </w:tcBorders>
            <w:vAlign w:val="bottom"/>
          </w:tcPr>
          <w:p w14:paraId="5D30DF4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5B03160" w14:textId="77777777" w:rsidTr="006A4182">
        <w:tc>
          <w:tcPr>
            <w:tcW w:w="1491" w:type="dxa"/>
            <w:vMerge/>
            <w:tcBorders>
              <w:left w:val="single" w:sz="24" w:space="0" w:color="auto"/>
            </w:tcBorders>
            <w:vAlign w:val="center"/>
          </w:tcPr>
          <w:p w14:paraId="2B97DD7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C18C3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D197C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181</w:t>
            </w:r>
          </w:p>
        </w:tc>
        <w:tc>
          <w:tcPr>
            <w:tcW w:w="1497" w:type="dxa"/>
            <w:vAlign w:val="bottom"/>
          </w:tcPr>
          <w:p w14:paraId="35D1DFD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4F84AB1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FA3B05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75</w:t>
            </w:r>
          </w:p>
        </w:tc>
      </w:tr>
      <w:tr w:rsidR="00FB5184" w14:paraId="184282F5" w14:textId="77777777" w:rsidTr="006A4182">
        <w:tc>
          <w:tcPr>
            <w:tcW w:w="1491" w:type="dxa"/>
            <w:vMerge/>
            <w:tcBorders>
              <w:left w:val="single" w:sz="24" w:space="0" w:color="auto"/>
            </w:tcBorders>
            <w:vAlign w:val="center"/>
          </w:tcPr>
          <w:p w14:paraId="436305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8E309E1"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8FEC63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199</w:t>
            </w:r>
          </w:p>
        </w:tc>
        <w:tc>
          <w:tcPr>
            <w:tcW w:w="1497" w:type="dxa"/>
            <w:vAlign w:val="bottom"/>
          </w:tcPr>
          <w:p w14:paraId="710819A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82</w:t>
            </w:r>
          </w:p>
        </w:tc>
        <w:tc>
          <w:tcPr>
            <w:tcW w:w="1494" w:type="dxa"/>
            <w:vAlign w:val="bottom"/>
          </w:tcPr>
          <w:p w14:paraId="5ECC1EE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7CAC05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87</w:t>
            </w:r>
          </w:p>
        </w:tc>
      </w:tr>
      <w:tr w:rsidR="00FB5184" w14:paraId="3AB70994" w14:textId="77777777" w:rsidTr="006A4182">
        <w:tc>
          <w:tcPr>
            <w:tcW w:w="1491" w:type="dxa"/>
            <w:vMerge/>
            <w:tcBorders>
              <w:left w:val="single" w:sz="24" w:space="0" w:color="auto"/>
            </w:tcBorders>
            <w:vAlign w:val="center"/>
          </w:tcPr>
          <w:p w14:paraId="4AA6BC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992EB3A"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45709A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227</w:t>
            </w:r>
          </w:p>
        </w:tc>
        <w:tc>
          <w:tcPr>
            <w:tcW w:w="1497" w:type="dxa"/>
            <w:vAlign w:val="bottom"/>
          </w:tcPr>
          <w:p w14:paraId="6A1B2A8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90</w:t>
            </w:r>
          </w:p>
        </w:tc>
        <w:tc>
          <w:tcPr>
            <w:tcW w:w="1494" w:type="dxa"/>
            <w:vAlign w:val="bottom"/>
          </w:tcPr>
          <w:p w14:paraId="2F3C7B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54150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79</w:t>
            </w:r>
          </w:p>
        </w:tc>
      </w:tr>
      <w:tr w:rsidR="00FB5184" w14:paraId="64F6648D" w14:textId="77777777" w:rsidTr="006A4182">
        <w:tc>
          <w:tcPr>
            <w:tcW w:w="1491" w:type="dxa"/>
            <w:vMerge/>
            <w:tcBorders>
              <w:left w:val="single" w:sz="24" w:space="0" w:color="auto"/>
            </w:tcBorders>
            <w:vAlign w:val="center"/>
          </w:tcPr>
          <w:p w14:paraId="1AF745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2EB466"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9CB6C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254</w:t>
            </w:r>
          </w:p>
        </w:tc>
        <w:tc>
          <w:tcPr>
            <w:tcW w:w="1497" w:type="dxa"/>
            <w:vAlign w:val="bottom"/>
          </w:tcPr>
          <w:p w14:paraId="3BFDBF2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107</w:t>
            </w:r>
          </w:p>
        </w:tc>
        <w:tc>
          <w:tcPr>
            <w:tcW w:w="1494" w:type="dxa"/>
            <w:vAlign w:val="bottom"/>
          </w:tcPr>
          <w:p w14:paraId="109B72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6909D7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88</w:t>
            </w:r>
          </w:p>
        </w:tc>
      </w:tr>
      <w:tr w:rsidR="00FB5184" w14:paraId="462133C2" w14:textId="77777777" w:rsidTr="006A4182">
        <w:tc>
          <w:tcPr>
            <w:tcW w:w="1491" w:type="dxa"/>
            <w:vMerge/>
            <w:tcBorders>
              <w:left w:val="single" w:sz="24" w:space="0" w:color="auto"/>
            </w:tcBorders>
            <w:vAlign w:val="center"/>
          </w:tcPr>
          <w:p w14:paraId="5B7C72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418D50"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7DD716B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F8F76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121</w:t>
            </w:r>
          </w:p>
        </w:tc>
        <w:tc>
          <w:tcPr>
            <w:tcW w:w="1494" w:type="dxa"/>
            <w:vAlign w:val="bottom"/>
          </w:tcPr>
          <w:p w14:paraId="7DCE385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6B5565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108</w:t>
            </w:r>
          </w:p>
        </w:tc>
      </w:tr>
      <w:tr w:rsidR="00FB5184" w14:paraId="63953790" w14:textId="77777777" w:rsidTr="006A4182">
        <w:tc>
          <w:tcPr>
            <w:tcW w:w="1491" w:type="dxa"/>
            <w:vMerge/>
            <w:tcBorders>
              <w:left w:val="single" w:sz="24" w:space="0" w:color="auto"/>
            </w:tcBorders>
            <w:vAlign w:val="center"/>
          </w:tcPr>
          <w:p w14:paraId="02CB6A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C64B19"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623BE92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2F6C83A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115</w:t>
            </w:r>
          </w:p>
        </w:tc>
        <w:tc>
          <w:tcPr>
            <w:tcW w:w="1494" w:type="dxa"/>
            <w:vAlign w:val="bottom"/>
          </w:tcPr>
          <w:p w14:paraId="7103EC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8DDE4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5661ECD0" w14:textId="77777777" w:rsidTr="006A4182">
        <w:tc>
          <w:tcPr>
            <w:tcW w:w="1491" w:type="dxa"/>
            <w:vMerge/>
            <w:tcBorders>
              <w:left w:val="single" w:sz="24" w:space="0" w:color="auto"/>
            </w:tcBorders>
            <w:vAlign w:val="center"/>
          </w:tcPr>
          <w:p w14:paraId="6E816D1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64427FC"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2FBED3C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46CF3C0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vAlign w:val="bottom"/>
          </w:tcPr>
          <w:p w14:paraId="173FB8D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2A3864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06A0D02C" w14:textId="77777777" w:rsidTr="006A4182">
        <w:tc>
          <w:tcPr>
            <w:tcW w:w="1491" w:type="dxa"/>
            <w:vMerge/>
            <w:tcBorders>
              <w:left w:val="single" w:sz="24" w:space="0" w:color="auto"/>
            </w:tcBorders>
            <w:vAlign w:val="center"/>
          </w:tcPr>
          <w:p w14:paraId="05C6BDD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6C7B4D"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0C30F4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162E6D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129</w:t>
            </w:r>
          </w:p>
        </w:tc>
        <w:tc>
          <w:tcPr>
            <w:tcW w:w="1494" w:type="dxa"/>
            <w:vAlign w:val="bottom"/>
          </w:tcPr>
          <w:p w14:paraId="0E2471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71C602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123</w:t>
            </w:r>
          </w:p>
        </w:tc>
      </w:tr>
      <w:tr w:rsidR="00FB5184" w14:paraId="1023B4B6" w14:textId="77777777" w:rsidTr="006A4182">
        <w:tc>
          <w:tcPr>
            <w:tcW w:w="1491" w:type="dxa"/>
            <w:vMerge/>
            <w:tcBorders>
              <w:left w:val="single" w:sz="24" w:space="0" w:color="auto"/>
            </w:tcBorders>
            <w:vAlign w:val="center"/>
          </w:tcPr>
          <w:p w14:paraId="625ED6F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69974C"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4CDE291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01DAE8D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138</w:t>
            </w:r>
          </w:p>
        </w:tc>
        <w:tc>
          <w:tcPr>
            <w:tcW w:w="1494" w:type="dxa"/>
            <w:vAlign w:val="bottom"/>
          </w:tcPr>
          <w:p w14:paraId="462259C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EDA84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120</w:t>
            </w:r>
          </w:p>
        </w:tc>
      </w:tr>
      <w:tr w:rsidR="00FB5184" w14:paraId="3AF771CE" w14:textId="77777777" w:rsidTr="006A4182">
        <w:tc>
          <w:tcPr>
            <w:tcW w:w="1491" w:type="dxa"/>
            <w:vMerge/>
            <w:tcBorders>
              <w:left w:val="single" w:sz="24" w:space="0" w:color="auto"/>
            </w:tcBorders>
            <w:vAlign w:val="center"/>
          </w:tcPr>
          <w:p w14:paraId="44D8605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F5BD1B"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5D648F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75D567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vAlign w:val="bottom"/>
          </w:tcPr>
          <w:p w14:paraId="16E0007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A7DE64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135</w:t>
            </w:r>
          </w:p>
        </w:tc>
      </w:tr>
      <w:tr w:rsidR="00FB5184" w14:paraId="0BE228C8" w14:textId="77777777" w:rsidTr="006A4182">
        <w:tc>
          <w:tcPr>
            <w:tcW w:w="1491" w:type="dxa"/>
            <w:vMerge/>
            <w:tcBorders>
              <w:left w:val="single" w:sz="24" w:space="0" w:color="auto"/>
              <w:bottom w:val="single" w:sz="24" w:space="0" w:color="auto"/>
            </w:tcBorders>
            <w:vAlign w:val="center"/>
          </w:tcPr>
          <w:p w14:paraId="41D5C10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05B178A"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bottom w:val="single" w:sz="24" w:space="0" w:color="auto"/>
            </w:tcBorders>
            <w:vAlign w:val="bottom"/>
          </w:tcPr>
          <w:p w14:paraId="01A2D57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tcBorders>
              <w:bottom w:val="single" w:sz="24" w:space="0" w:color="auto"/>
            </w:tcBorders>
            <w:vAlign w:val="bottom"/>
          </w:tcPr>
          <w:p w14:paraId="5EE4D36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tcBorders>
            <w:vAlign w:val="bottom"/>
          </w:tcPr>
          <w:p w14:paraId="0B8F231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right w:val="single" w:sz="24" w:space="0" w:color="auto"/>
            </w:tcBorders>
            <w:vAlign w:val="bottom"/>
          </w:tcPr>
          <w:p w14:paraId="0D40D9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124</w:t>
            </w:r>
          </w:p>
        </w:tc>
      </w:tr>
    </w:tbl>
    <w:p w14:paraId="7E432FA2" w14:textId="50BDB6BC" w:rsidR="00FB5184" w:rsidRDefault="005C0E5F" w:rsidP="00FB5184">
      <w:pPr>
        <w:rPr>
          <w:rFonts w:eastAsia="Times New Roman"/>
          <w:b/>
          <w:sz w:val="22"/>
          <w:szCs w:val="22"/>
        </w:rPr>
      </w:pPr>
      <w:r>
        <w:rPr>
          <w:rFonts w:eastAsia="Times New Roman"/>
          <w:sz w:val="22"/>
          <w:szCs w:val="22"/>
        </w:rPr>
        <w:lastRenderedPageBreak/>
        <w:t>Table A.17</w:t>
      </w:r>
      <w:r w:rsidR="00FB5184">
        <w:rPr>
          <w:rFonts w:eastAsia="Times New Roman"/>
          <w:sz w:val="22"/>
          <w:szCs w:val="22"/>
        </w:rPr>
        <w:t>: 15-20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019B53E"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728755C8"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4CF2C447"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860C3E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5348C5F8"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29DF8C6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89BCA16" w14:textId="77777777" w:rsidTr="006A4182">
        <w:tc>
          <w:tcPr>
            <w:tcW w:w="2881" w:type="dxa"/>
            <w:gridSpan w:val="2"/>
            <w:tcBorders>
              <w:top w:val="single" w:sz="24" w:space="0" w:color="auto"/>
              <w:left w:val="single" w:sz="24" w:space="0" w:color="auto"/>
              <w:right w:val="single" w:sz="24" w:space="0" w:color="auto"/>
            </w:tcBorders>
            <w:vAlign w:val="center"/>
          </w:tcPr>
          <w:p w14:paraId="754AC7F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0E7252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23.8</w:t>
            </w:r>
          </w:p>
        </w:tc>
        <w:tc>
          <w:tcPr>
            <w:tcW w:w="1497" w:type="dxa"/>
            <w:tcBorders>
              <w:top w:val="single" w:sz="24" w:space="0" w:color="auto"/>
            </w:tcBorders>
            <w:vAlign w:val="bottom"/>
          </w:tcPr>
          <w:p w14:paraId="4E89348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21.2</w:t>
            </w:r>
          </w:p>
        </w:tc>
        <w:tc>
          <w:tcPr>
            <w:tcW w:w="1494" w:type="dxa"/>
            <w:tcBorders>
              <w:top w:val="single" w:sz="24" w:space="0" w:color="auto"/>
            </w:tcBorders>
            <w:vAlign w:val="bottom"/>
          </w:tcPr>
          <w:p w14:paraId="00B177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17.9</w:t>
            </w:r>
          </w:p>
        </w:tc>
        <w:tc>
          <w:tcPr>
            <w:tcW w:w="1494" w:type="dxa"/>
            <w:tcBorders>
              <w:top w:val="single" w:sz="24" w:space="0" w:color="auto"/>
              <w:right w:val="single" w:sz="24" w:space="0" w:color="auto"/>
            </w:tcBorders>
            <w:vAlign w:val="bottom"/>
          </w:tcPr>
          <w:p w14:paraId="33344DD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35.7</w:t>
            </w:r>
          </w:p>
        </w:tc>
      </w:tr>
      <w:tr w:rsidR="00FB5184" w14:paraId="629EE53D" w14:textId="77777777" w:rsidTr="006A4182">
        <w:tc>
          <w:tcPr>
            <w:tcW w:w="2881" w:type="dxa"/>
            <w:gridSpan w:val="2"/>
            <w:tcBorders>
              <w:left w:val="single" w:sz="24" w:space="0" w:color="auto"/>
              <w:bottom w:val="single" w:sz="24" w:space="0" w:color="auto"/>
              <w:right w:val="single" w:sz="24" w:space="0" w:color="auto"/>
            </w:tcBorders>
            <w:vAlign w:val="center"/>
          </w:tcPr>
          <w:p w14:paraId="0BA4992E"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44953A3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48</w:t>
            </w:r>
          </w:p>
        </w:tc>
        <w:tc>
          <w:tcPr>
            <w:tcW w:w="1497" w:type="dxa"/>
            <w:tcBorders>
              <w:bottom w:val="single" w:sz="24" w:space="0" w:color="auto"/>
            </w:tcBorders>
            <w:vAlign w:val="bottom"/>
          </w:tcPr>
          <w:p w14:paraId="2BE7859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42</w:t>
            </w:r>
          </w:p>
        </w:tc>
        <w:tc>
          <w:tcPr>
            <w:tcW w:w="1494" w:type="dxa"/>
            <w:tcBorders>
              <w:bottom w:val="single" w:sz="24" w:space="0" w:color="auto"/>
            </w:tcBorders>
            <w:vAlign w:val="bottom"/>
          </w:tcPr>
          <w:p w14:paraId="6BFD708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4D320D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r>
      <w:tr w:rsidR="00FB5184" w14:paraId="63BECA7E" w14:textId="77777777" w:rsidTr="006A4182">
        <w:tc>
          <w:tcPr>
            <w:tcW w:w="1491" w:type="dxa"/>
            <w:vMerge w:val="restart"/>
            <w:tcBorders>
              <w:top w:val="single" w:sz="24" w:space="0" w:color="auto"/>
              <w:left w:val="single" w:sz="24" w:space="0" w:color="auto"/>
            </w:tcBorders>
            <w:vAlign w:val="center"/>
          </w:tcPr>
          <w:p w14:paraId="04CD43FC"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B5C076"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44A5454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59</w:t>
            </w:r>
          </w:p>
        </w:tc>
        <w:tc>
          <w:tcPr>
            <w:tcW w:w="1497" w:type="dxa"/>
            <w:tcBorders>
              <w:top w:val="single" w:sz="24" w:space="0" w:color="auto"/>
            </w:tcBorders>
            <w:vAlign w:val="bottom"/>
          </w:tcPr>
          <w:p w14:paraId="135EDF6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52</w:t>
            </w:r>
          </w:p>
        </w:tc>
        <w:tc>
          <w:tcPr>
            <w:tcW w:w="1494" w:type="dxa"/>
            <w:tcBorders>
              <w:top w:val="single" w:sz="24" w:space="0" w:color="auto"/>
            </w:tcBorders>
            <w:vAlign w:val="bottom"/>
          </w:tcPr>
          <w:p w14:paraId="39AC3D0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c>
          <w:tcPr>
            <w:tcW w:w="1494" w:type="dxa"/>
            <w:tcBorders>
              <w:top w:val="single" w:sz="24" w:space="0" w:color="auto"/>
              <w:right w:val="single" w:sz="24" w:space="0" w:color="auto"/>
            </w:tcBorders>
            <w:vAlign w:val="bottom"/>
          </w:tcPr>
          <w:p w14:paraId="1FADA5C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44</w:t>
            </w:r>
          </w:p>
        </w:tc>
      </w:tr>
      <w:tr w:rsidR="00FB5184" w14:paraId="574257EA" w14:textId="77777777" w:rsidTr="006A4182">
        <w:tc>
          <w:tcPr>
            <w:tcW w:w="1491" w:type="dxa"/>
            <w:vMerge/>
            <w:tcBorders>
              <w:left w:val="single" w:sz="24" w:space="0" w:color="auto"/>
            </w:tcBorders>
            <w:vAlign w:val="center"/>
          </w:tcPr>
          <w:p w14:paraId="296B2AE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F58AAD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9DEC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83</w:t>
            </w:r>
          </w:p>
        </w:tc>
        <w:tc>
          <w:tcPr>
            <w:tcW w:w="1497" w:type="dxa"/>
            <w:vAlign w:val="bottom"/>
          </w:tcPr>
          <w:p w14:paraId="6091EB8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c>
          <w:tcPr>
            <w:tcW w:w="1494" w:type="dxa"/>
            <w:vAlign w:val="bottom"/>
          </w:tcPr>
          <w:p w14:paraId="59068F2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136</w:t>
            </w:r>
          </w:p>
        </w:tc>
        <w:tc>
          <w:tcPr>
            <w:tcW w:w="1494" w:type="dxa"/>
            <w:tcBorders>
              <w:right w:val="single" w:sz="24" w:space="0" w:color="auto"/>
            </w:tcBorders>
            <w:vAlign w:val="bottom"/>
          </w:tcPr>
          <w:p w14:paraId="6BAFED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55</w:t>
            </w:r>
          </w:p>
        </w:tc>
      </w:tr>
      <w:tr w:rsidR="00FB5184" w14:paraId="6ABF5809" w14:textId="77777777" w:rsidTr="006A4182">
        <w:tc>
          <w:tcPr>
            <w:tcW w:w="1491" w:type="dxa"/>
            <w:vMerge/>
            <w:tcBorders>
              <w:left w:val="single" w:sz="24" w:space="0" w:color="auto"/>
            </w:tcBorders>
            <w:vAlign w:val="center"/>
          </w:tcPr>
          <w:p w14:paraId="27339DD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3A7E20"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1905364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c>
          <w:tcPr>
            <w:tcW w:w="1497" w:type="dxa"/>
            <w:vAlign w:val="bottom"/>
          </w:tcPr>
          <w:p w14:paraId="77FFA1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c>
          <w:tcPr>
            <w:tcW w:w="1494" w:type="dxa"/>
            <w:vAlign w:val="bottom"/>
          </w:tcPr>
          <w:p w14:paraId="24EC30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167</w:t>
            </w:r>
          </w:p>
        </w:tc>
        <w:tc>
          <w:tcPr>
            <w:tcW w:w="1494" w:type="dxa"/>
            <w:tcBorders>
              <w:right w:val="single" w:sz="24" w:space="0" w:color="auto"/>
            </w:tcBorders>
            <w:vAlign w:val="bottom"/>
          </w:tcPr>
          <w:p w14:paraId="141E556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7312BAD5" w14:textId="77777777" w:rsidTr="006A4182">
        <w:tc>
          <w:tcPr>
            <w:tcW w:w="1491" w:type="dxa"/>
            <w:vMerge/>
            <w:tcBorders>
              <w:left w:val="single" w:sz="24" w:space="0" w:color="auto"/>
            </w:tcBorders>
            <w:vAlign w:val="center"/>
          </w:tcPr>
          <w:p w14:paraId="49A148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B6C2FE4"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0760AC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122</w:t>
            </w:r>
          </w:p>
        </w:tc>
        <w:tc>
          <w:tcPr>
            <w:tcW w:w="1497" w:type="dxa"/>
            <w:vAlign w:val="bottom"/>
          </w:tcPr>
          <w:p w14:paraId="1B8863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127</w:t>
            </w:r>
          </w:p>
        </w:tc>
        <w:tc>
          <w:tcPr>
            <w:tcW w:w="1494" w:type="dxa"/>
            <w:vAlign w:val="bottom"/>
          </w:tcPr>
          <w:p w14:paraId="5A4C3B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243</w:t>
            </w:r>
          </w:p>
        </w:tc>
        <w:tc>
          <w:tcPr>
            <w:tcW w:w="1494" w:type="dxa"/>
            <w:tcBorders>
              <w:right w:val="single" w:sz="24" w:space="0" w:color="auto"/>
            </w:tcBorders>
            <w:vAlign w:val="bottom"/>
          </w:tcPr>
          <w:p w14:paraId="39A4671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54</w:t>
            </w:r>
          </w:p>
        </w:tc>
      </w:tr>
      <w:tr w:rsidR="00FB5184" w14:paraId="73EE8D32" w14:textId="77777777" w:rsidTr="006A4182">
        <w:tc>
          <w:tcPr>
            <w:tcW w:w="1491" w:type="dxa"/>
            <w:vMerge/>
            <w:tcBorders>
              <w:left w:val="single" w:sz="24" w:space="0" w:color="auto"/>
            </w:tcBorders>
            <w:vAlign w:val="center"/>
          </w:tcPr>
          <w:p w14:paraId="30967E6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7C2D8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EEB7466"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150</w:t>
            </w:r>
          </w:p>
        </w:tc>
        <w:tc>
          <w:tcPr>
            <w:tcW w:w="1497" w:type="dxa"/>
            <w:vAlign w:val="bottom"/>
          </w:tcPr>
          <w:p w14:paraId="59DD5D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137</w:t>
            </w:r>
          </w:p>
        </w:tc>
        <w:tc>
          <w:tcPr>
            <w:tcW w:w="1494" w:type="dxa"/>
            <w:vAlign w:val="bottom"/>
          </w:tcPr>
          <w:p w14:paraId="1C59A9E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282</w:t>
            </w:r>
          </w:p>
        </w:tc>
        <w:tc>
          <w:tcPr>
            <w:tcW w:w="1494" w:type="dxa"/>
            <w:tcBorders>
              <w:right w:val="single" w:sz="24" w:space="0" w:color="auto"/>
            </w:tcBorders>
            <w:vAlign w:val="bottom"/>
          </w:tcPr>
          <w:p w14:paraId="36D7128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00E40FE9" w14:textId="77777777" w:rsidTr="006A4182">
        <w:tc>
          <w:tcPr>
            <w:tcW w:w="1491" w:type="dxa"/>
            <w:vMerge/>
            <w:tcBorders>
              <w:left w:val="single" w:sz="24" w:space="0" w:color="auto"/>
            </w:tcBorders>
            <w:vAlign w:val="center"/>
          </w:tcPr>
          <w:p w14:paraId="21ABB44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33088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7E8B5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185</w:t>
            </w:r>
          </w:p>
        </w:tc>
        <w:tc>
          <w:tcPr>
            <w:tcW w:w="1497" w:type="dxa"/>
            <w:vAlign w:val="bottom"/>
          </w:tcPr>
          <w:p w14:paraId="05973B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163</w:t>
            </w:r>
          </w:p>
        </w:tc>
        <w:tc>
          <w:tcPr>
            <w:tcW w:w="1494" w:type="dxa"/>
            <w:vAlign w:val="bottom"/>
          </w:tcPr>
          <w:p w14:paraId="15E1F6B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8C2B6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64</w:t>
            </w:r>
          </w:p>
        </w:tc>
      </w:tr>
      <w:tr w:rsidR="00FB5184" w14:paraId="78470A1E" w14:textId="77777777" w:rsidTr="006A4182">
        <w:tc>
          <w:tcPr>
            <w:tcW w:w="1491" w:type="dxa"/>
            <w:vMerge/>
            <w:tcBorders>
              <w:left w:val="single" w:sz="24" w:space="0" w:color="auto"/>
            </w:tcBorders>
            <w:vAlign w:val="center"/>
          </w:tcPr>
          <w:p w14:paraId="484308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EACF2AD"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5BE6C5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182</w:t>
            </w:r>
          </w:p>
        </w:tc>
        <w:tc>
          <w:tcPr>
            <w:tcW w:w="1497" w:type="dxa"/>
            <w:vAlign w:val="bottom"/>
          </w:tcPr>
          <w:p w14:paraId="3F25DE4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186</w:t>
            </w:r>
          </w:p>
        </w:tc>
        <w:tc>
          <w:tcPr>
            <w:tcW w:w="1494" w:type="dxa"/>
            <w:vAlign w:val="bottom"/>
          </w:tcPr>
          <w:p w14:paraId="2ACE233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129B66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70</w:t>
            </w:r>
          </w:p>
        </w:tc>
      </w:tr>
      <w:tr w:rsidR="00FB5184" w14:paraId="46F2A74F" w14:textId="77777777" w:rsidTr="006A4182">
        <w:tc>
          <w:tcPr>
            <w:tcW w:w="1491" w:type="dxa"/>
            <w:vMerge/>
            <w:tcBorders>
              <w:left w:val="single" w:sz="24" w:space="0" w:color="auto"/>
            </w:tcBorders>
            <w:vAlign w:val="center"/>
          </w:tcPr>
          <w:p w14:paraId="585C216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7A33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81D43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193</w:t>
            </w:r>
          </w:p>
        </w:tc>
        <w:tc>
          <w:tcPr>
            <w:tcW w:w="1497" w:type="dxa"/>
            <w:vAlign w:val="bottom"/>
          </w:tcPr>
          <w:p w14:paraId="05BBDBD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2EC78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4DB9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75</w:t>
            </w:r>
          </w:p>
        </w:tc>
      </w:tr>
      <w:tr w:rsidR="00FB5184" w14:paraId="08E39E98" w14:textId="77777777" w:rsidTr="006A4182">
        <w:tc>
          <w:tcPr>
            <w:tcW w:w="1491" w:type="dxa"/>
            <w:vMerge/>
            <w:tcBorders>
              <w:left w:val="single" w:sz="24" w:space="0" w:color="auto"/>
            </w:tcBorders>
            <w:vAlign w:val="center"/>
          </w:tcPr>
          <w:p w14:paraId="66095E6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076C9E5"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382C06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0BF1BD0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3EC886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438FA3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80</w:t>
            </w:r>
          </w:p>
        </w:tc>
      </w:tr>
      <w:tr w:rsidR="00FB5184" w14:paraId="134FFAD7" w14:textId="77777777" w:rsidTr="006A4182">
        <w:tc>
          <w:tcPr>
            <w:tcW w:w="1491" w:type="dxa"/>
            <w:vMerge/>
            <w:tcBorders>
              <w:left w:val="single" w:sz="24" w:space="0" w:color="auto"/>
            </w:tcBorders>
            <w:vAlign w:val="center"/>
          </w:tcPr>
          <w:p w14:paraId="1F47F0C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5EDE288"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218512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69ED0AA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45BF3E5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54C7E2A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81</w:t>
            </w:r>
          </w:p>
        </w:tc>
      </w:tr>
      <w:tr w:rsidR="00FB5184" w14:paraId="7F77389D" w14:textId="77777777" w:rsidTr="006A4182">
        <w:tc>
          <w:tcPr>
            <w:tcW w:w="1491" w:type="dxa"/>
            <w:vMerge/>
            <w:tcBorders>
              <w:left w:val="single" w:sz="24" w:space="0" w:color="auto"/>
            </w:tcBorders>
            <w:vAlign w:val="center"/>
          </w:tcPr>
          <w:p w14:paraId="7E56C47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BC42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0E5F75F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F3CE9E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EE642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2818FD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r>
      <w:tr w:rsidR="00FB5184" w14:paraId="47BA7CDC" w14:textId="77777777" w:rsidTr="006A4182">
        <w:tc>
          <w:tcPr>
            <w:tcW w:w="1491" w:type="dxa"/>
            <w:vMerge/>
            <w:tcBorders>
              <w:left w:val="single" w:sz="24" w:space="0" w:color="auto"/>
            </w:tcBorders>
            <w:vAlign w:val="center"/>
          </w:tcPr>
          <w:p w14:paraId="1BC3CA4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331D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0F0EB4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57DF0E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B8FDB6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78E016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95</w:t>
            </w:r>
          </w:p>
        </w:tc>
      </w:tr>
      <w:tr w:rsidR="00FB5184" w14:paraId="206F426C" w14:textId="77777777" w:rsidTr="006A4182">
        <w:tc>
          <w:tcPr>
            <w:tcW w:w="1491" w:type="dxa"/>
            <w:vMerge/>
            <w:tcBorders>
              <w:left w:val="single" w:sz="24" w:space="0" w:color="auto"/>
            </w:tcBorders>
            <w:vAlign w:val="center"/>
          </w:tcPr>
          <w:p w14:paraId="5854EE3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D44B70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602FA1E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E63D50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76EFE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6C33F5F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101</w:t>
            </w:r>
          </w:p>
        </w:tc>
      </w:tr>
      <w:tr w:rsidR="00FB5184" w14:paraId="234869AA" w14:textId="77777777" w:rsidTr="006A4182">
        <w:tc>
          <w:tcPr>
            <w:tcW w:w="1491" w:type="dxa"/>
            <w:vMerge/>
            <w:tcBorders>
              <w:left w:val="single" w:sz="24" w:space="0" w:color="auto"/>
            </w:tcBorders>
            <w:vAlign w:val="center"/>
          </w:tcPr>
          <w:p w14:paraId="6753E64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B6F33D"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3D9E27C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768D5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0BC468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8EA659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r>
      <w:tr w:rsidR="00FB5184" w14:paraId="37882432" w14:textId="77777777" w:rsidTr="006A4182">
        <w:tc>
          <w:tcPr>
            <w:tcW w:w="1491" w:type="dxa"/>
            <w:vMerge/>
            <w:tcBorders>
              <w:left w:val="single" w:sz="24" w:space="0" w:color="auto"/>
              <w:bottom w:val="single" w:sz="24" w:space="0" w:color="auto"/>
            </w:tcBorders>
            <w:vAlign w:val="center"/>
          </w:tcPr>
          <w:p w14:paraId="2C0A5263"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23075936"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bottom w:val="single" w:sz="24" w:space="0" w:color="auto"/>
            </w:tcBorders>
            <w:vAlign w:val="bottom"/>
          </w:tcPr>
          <w:p w14:paraId="6BF63DC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tcBorders>
              <w:bottom w:val="single" w:sz="24" w:space="0" w:color="auto"/>
            </w:tcBorders>
            <w:vAlign w:val="bottom"/>
          </w:tcPr>
          <w:p w14:paraId="60AC572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tcBorders>
            <w:vAlign w:val="bottom"/>
          </w:tcPr>
          <w:p w14:paraId="4E99449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right w:val="single" w:sz="24" w:space="0" w:color="auto"/>
            </w:tcBorders>
            <w:vAlign w:val="bottom"/>
          </w:tcPr>
          <w:p w14:paraId="68E86C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r>
    </w:tbl>
    <w:p w14:paraId="7CE16A93" w14:textId="4D0FB152" w:rsidR="00FB5184" w:rsidRDefault="005C0E5F" w:rsidP="00FB5184">
      <w:pPr>
        <w:rPr>
          <w:rFonts w:eastAsia="Times New Roman"/>
          <w:b/>
          <w:sz w:val="22"/>
          <w:szCs w:val="22"/>
        </w:rPr>
      </w:pPr>
      <w:r>
        <w:rPr>
          <w:rFonts w:eastAsia="Times New Roman"/>
          <w:sz w:val="22"/>
          <w:szCs w:val="22"/>
        </w:rPr>
        <w:t>Table A.18</w:t>
      </w:r>
      <w:r w:rsidR="00FB5184">
        <w:rPr>
          <w:rFonts w:eastAsia="Times New Roman"/>
          <w:sz w:val="22"/>
          <w:szCs w:val="22"/>
        </w:rPr>
        <w:t>: 20-25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A64874" w14:textId="77777777" w:rsidR="00FB5184" w:rsidRPr="00FB5184" w:rsidRDefault="00FB5184" w:rsidP="00FB5184"/>
    <w:sectPr w:rsidR="00FB5184" w:rsidRPr="00FB5184" w:rsidSect="00362C77">
      <w:headerReference w:type="default" r:id="rId78"/>
      <w:footerReference w:type="default" r:id="rId79"/>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arry Cooper" w:date="2018-05-03T11:12:00Z" w:initials="HC">
    <w:p w14:paraId="08785B11" w14:textId="177F07F3" w:rsidR="00A27210" w:rsidRDefault="00A27210">
      <w:pPr>
        <w:pStyle w:val="CommentText"/>
      </w:pPr>
      <w:r>
        <w:rPr>
          <w:rStyle w:val="CommentReference"/>
        </w:rPr>
        <w:annotationRef/>
      </w:r>
      <w:r>
        <w:t>New</w:t>
      </w:r>
    </w:p>
  </w:comment>
  <w:comment w:id="7" w:author="Harry Cooper" w:date="2018-05-03T11:12:00Z" w:initials="HC">
    <w:p w14:paraId="022F0130" w14:textId="103F702B" w:rsidR="00A27210" w:rsidRDefault="00A27210">
      <w:pPr>
        <w:pStyle w:val="CommentText"/>
      </w:pPr>
      <w:r>
        <w:rPr>
          <w:rStyle w:val="CommentReference"/>
        </w:rPr>
        <w:annotationRef/>
      </w:r>
      <w:r>
        <w:t>New</w:t>
      </w:r>
    </w:p>
  </w:comment>
  <w:comment w:id="25" w:author="Harry Cooper" w:date="2018-05-03T11:12:00Z" w:initials="HC">
    <w:p w14:paraId="1E45879A" w14:textId="1094773E" w:rsidR="00A27210" w:rsidRDefault="00A27210">
      <w:pPr>
        <w:pStyle w:val="CommentText"/>
      </w:pPr>
      <w:r>
        <w:rPr>
          <w:rStyle w:val="CommentReference"/>
        </w:rPr>
        <w:annotationRef/>
      </w:r>
      <w:r>
        <w:t>New</w:t>
      </w:r>
    </w:p>
  </w:comment>
  <w:comment w:id="30" w:author="Harry Cooper" w:date="2018-05-03T11:13:00Z" w:initials="HC">
    <w:p w14:paraId="7CA541F3" w14:textId="58960CEF" w:rsidR="00A27210" w:rsidRDefault="00A27210">
      <w:pPr>
        <w:pStyle w:val="CommentText"/>
      </w:pPr>
      <w:r>
        <w:rPr>
          <w:rStyle w:val="CommentReference"/>
        </w:rPr>
        <w:annotationRef/>
      </w:r>
      <w:r>
        <w:t>New</w:t>
      </w:r>
    </w:p>
  </w:comment>
  <w:comment w:id="45" w:author="D.Walker" w:date="2017-11-28T16:45:00Z" w:initials="D">
    <w:p w14:paraId="1564BAE0" w14:textId="61B19FCD" w:rsidR="00A27210" w:rsidRDefault="00A27210">
      <w:pPr>
        <w:pStyle w:val="CommentText"/>
      </w:pPr>
      <w:r>
        <w:rPr>
          <w:rStyle w:val="CommentReference"/>
        </w:rPr>
        <w:annotationRef/>
      </w:r>
      <w:r>
        <w:t>Meaning what? Stick to describing characteristics which are relevant (and you understand) i.e. how the behaviour differs!</w:t>
      </w:r>
    </w:p>
  </w:comment>
  <w:comment w:id="48" w:author="Harry Cooper" w:date="2017-11-27T16:14:00Z" w:initials="HC">
    <w:p w14:paraId="1A57B82B" w14:textId="6E7AD587" w:rsidR="00A27210" w:rsidRDefault="00A27210">
      <w:pPr>
        <w:pStyle w:val="CommentText"/>
      </w:pPr>
      <w:r>
        <w:rPr>
          <w:rStyle w:val="CommentReference"/>
        </w:rPr>
        <w:annotationRef/>
      </w:r>
      <w:r>
        <w:t>Not started, however I feel I can implicitly cover all the rules of the environment within other sub-chapters, such as the EC sub-chapter above.</w:t>
      </w:r>
    </w:p>
  </w:comment>
  <w:comment w:id="69" w:author="Harry Cooper" w:date="2018-05-03T11:13:00Z" w:initials="HC">
    <w:p w14:paraId="5E73EAAD" w14:textId="47B7EDAB" w:rsidR="00A27210" w:rsidRDefault="00A27210">
      <w:pPr>
        <w:pStyle w:val="CommentText"/>
      </w:pPr>
      <w:r>
        <w:rPr>
          <w:rStyle w:val="CommentReference"/>
        </w:rPr>
        <w:annotationRef/>
      </w:r>
      <w:r>
        <w:t>New</w:t>
      </w:r>
    </w:p>
  </w:comment>
  <w:comment w:id="114" w:author="Harry Cooper" w:date="2018-05-03T11:13:00Z" w:initials="HC">
    <w:p w14:paraId="76259C79" w14:textId="7F4D1635" w:rsidR="00A27210" w:rsidRDefault="00A27210">
      <w:pPr>
        <w:pStyle w:val="CommentText"/>
      </w:pPr>
      <w:r>
        <w:rPr>
          <w:rStyle w:val="CommentReference"/>
        </w:rPr>
        <w:annotationRef/>
      </w:r>
      <w:r>
        <w:t>Rewritten</w:t>
      </w:r>
    </w:p>
  </w:comment>
  <w:comment w:id="150" w:author="D.Walker" w:date="2017-11-28T16:54:00Z" w:initials="D">
    <w:p w14:paraId="5C31F8C5" w14:textId="02003547" w:rsidR="00A27210" w:rsidRDefault="00A27210">
      <w:pPr>
        <w:pStyle w:val="CommentText"/>
      </w:pPr>
      <w:r>
        <w:rPr>
          <w:rStyle w:val="CommentReference"/>
        </w:rPr>
        <w:annotationRef/>
      </w:r>
      <w:r>
        <w:t>I would move this to the “work done” chapter, or an appendix, as you mention (but make sure you at least refer to it to get credit!</w:t>
      </w:r>
      <w:proofErr w:type="gramStart"/>
      <w:r>
        <w:t>).Try</w:t>
      </w:r>
      <w:proofErr w:type="gramEnd"/>
      <w:r>
        <w:t xml:space="preserve"> to keep what appears in this chapter brief an to the point. A summary of features to compare with other frameworks is ideal….</w:t>
      </w:r>
    </w:p>
  </w:comment>
  <w:comment w:id="158" w:author="D.Walker" w:date="2017-11-28T16:55:00Z" w:initials="D">
    <w:p w14:paraId="3E284327" w14:textId="396B58DA" w:rsidR="00A27210" w:rsidRDefault="00A27210">
      <w:pPr>
        <w:pStyle w:val="CommentText"/>
      </w:pPr>
      <w:r>
        <w:rPr>
          <w:rStyle w:val="CommentReference"/>
        </w:rPr>
        <w:annotationRef/>
      </w:r>
      <w:r>
        <w:t>You need to properly caption and label all figures. This information should be in the figure caption.</w:t>
      </w:r>
    </w:p>
  </w:comment>
  <w:comment w:id="156" w:author="Harry Cooper" w:date="2017-11-27T16:15:00Z" w:initials="HC">
    <w:p w14:paraId="6CF504E9" w14:textId="01B22636" w:rsidR="00A27210" w:rsidRDefault="00A27210">
      <w:pPr>
        <w:pStyle w:val="CommentText"/>
      </w:pPr>
      <w:r>
        <w:rPr>
          <w:rStyle w:val="CommentReference"/>
        </w:rPr>
        <w:annotationRef/>
      </w:r>
      <w:r>
        <w:t>Do I just have an Appendices at the back with each image and description, rather than in line with the text?</w:t>
      </w:r>
    </w:p>
  </w:comment>
  <w:comment w:id="166" w:author="D.Walker" w:date="2017-11-28T16:56:00Z" w:initials="D">
    <w:p w14:paraId="663C8008" w14:textId="34B33BD5" w:rsidR="00A27210" w:rsidRDefault="00A27210">
      <w:pPr>
        <w:pStyle w:val="CommentText"/>
      </w:pPr>
      <w:r>
        <w:rPr>
          <w:rStyle w:val="CommentReference"/>
        </w:rPr>
        <w:annotationRef/>
      </w:r>
      <w:r>
        <w:t>Drawback?</w:t>
      </w:r>
    </w:p>
  </w:comment>
  <w:comment w:id="172" w:author="D.Walker" w:date="2017-11-28T16:57:00Z" w:initials="D">
    <w:p w14:paraId="5B0B2D19" w14:textId="242767F3" w:rsidR="00A27210" w:rsidRDefault="00A27210">
      <w:pPr>
        <w:pStyle w:val="CommentText"/>
      </w:pPr>
      <w:r>
        <w:rPr>
          <w:rStyle w:val="CommentReference"/>
        </w:rPr>
        <w:annotationRef/>
      </w:r>
      <w:r>
        <w:t>Would be nice, but not essential</w:t>
      </w:r>
    </w:p>
  </w:comment>
  <w:comment w:id="178" w:author="Harry Cooper" w:date="2018-05-03T11:14:00Z" w:initials="HC">
    <w:p w14:paraId="1AFB1621" w14:textId="2D8CB2C0" w:rsidR="00A27210" w:rsidRDefault="00A27210">
      <w:pPr>
        <w:pStyle w:val="CommentText"/>
      </w:pPr>
      <w:r>
        <w:rPr>
          <w:rStyle w:val="CommentReference"/>
        </w:rPr>
        <w:annotationRef/>
      </w:r>
      <w:r>
        <w:t>Rewritten</w:t>
      </w:r>
    </w:p>
  </w:comment>
  <w:comment w:id="209" w:author="Harry Cooper" w:date="2018-05-03T11:15:00Z" w:initials="HC">
    <w:p w14:paraId="741AE6E1" w14:textId="08F543AA" w:rsidR="00A27210" w:rsidRDefault="00A27210">
      <w:pPr>
        <w:pStyle w:val="CommentText"/>
      </w:pPr>
      <w:r>
        <w:rPr>
          <w:rStyle w:val="CommentReference"/>
        </w:rPr>
        <w:annotationRef/>
      </w:r>
      <w:r>
        <w:t>Rewritten</w:t>
      </w:r>
    </w:p>
  </w:comment>
  <w:comment w:id="216" w:author="Harry Cooper" w:date="2018-05-03T11:15:00Z" w:initials="HC">
    <w:p w14:paraId="76EC26DD" w14:textId="09C39734" w:rsidR="00A27210" w:rsidRDefault="00A27210">
      <w:pPr>
        <w:pStyle w:val="CommentText"/>
      </w:pPr>
      <w:r>
        <w:rPr>
          <w:rStyle w:val="CommentReference"/>
        </w:rPr>
        <w:annotationRef/>
      </w:r>
      <w:r>
        <w:t>New</w:t>
      </w:r>
    </w:p>
  </w:comment>
  <w:comment w:id="218" w:author="Harry Cooper" w:date="2018-05-03T11:15:00Z" w:initials="HC">
    <w:p w14:paraId="2F8C5F23" w14:textId="007239E4" w:rsidR="00A27210" w:rsidRDefault="00A27210">
      <w:pPr>
        <w:pStyle w:val="CommentText"/>
      </w:pPr>
      <w:r>
        <w:rPr>
          <w:rStyle w:val="CommentReference"/>
        </w:rPr>
        <w:annotationRef/>
      </w:r>
      <w:r>
        <w:t>New</w:t>
      </w:r>
    </w:p>
  </w:comment>
  <w:comment w:id="223" w:author="Harry Cooper" w:date="2018-05-03T11:16:00Z" w:initials="HC">
    <w:p w14:paraId="4A777A5E" w14:textId="078EEA19" w:rsidR="00A27210" w:rsidRDefault="00A27210">
      <w:pPr>
        <w:pStyle w:val="CommentText"/>
      </w:pPr>
      <w:r>
        <w:rPr>
          <w:rStyle w:val="CommentReference"/>
        </w:rPr>
        <w:annotationRef/>
      </w:r>
      <w:r>
        <w:t>New</w:t>
      </w:r>
    </w:p>
  </w:comment>
  <w:comment w:id="227" w:author="Harry Cooper" w:date="2018-04-24T07:48:00Z" w:initials="HC">
    <w:p w14:paraId="6F4F23C8" w14:textId="0BA573B7" w:rsidR="00A27210" w:rsidRDefault="00A27210">
      <w:pPr>
        <w:pStyle w:val="CommentText"/>
      </w:pPr>
      <w:r>
        <w:rPr>
          <w:rStyle w:val="CommentReference"/>
        </w:rPr>
        <w:annotationRef/>
      </w:r>
      <w:r>
        <w:t>Is it confusing switching to radius?</w:t>
      </w:r>
    </w:p>
  </w:comment>
  <w:comment w:id="247" w:author="Harry Cooper" w:date="2018-05-03T11:16:00Z" w:initials="HC">
    <w:p w14:paraId="58AE050F" w14:textId="03F5DB0A" w:rsidR="00A27210" w:rsidRDefault="00A27210">
      <w:pPr>
        <w:pStyle w:val="CommentText"/>
      </w:pPr>
      <w:r>
        <w:rPr>
          <w:rStyle w:val="CommentReference"/>
        </w:rPr>
        <w:annotationRef/>
      </w:r>
      <w:r>
        <w:t>New</w:t>
      </w:r>
    </w:p>
  </w:comment>
  <w:comment w:id="260" w:author="Harry Cooper" w:date="2018-05-03T11:16:00Z" w:initials="HC">
    <w:p w14:paraId="09E0C5DC" w14:textId="6F404F64" w:rsidR="00A27210" w:rsidRDefault="00A27210">
      <w:pPr>
        <w:pStyle w:val="CommentText"/>
      </w:pPr>
      <w:r>
        <w:rPr>
          <w:rStyle w:val="CommentReference"/>
        </w:rPr>
        <w:annotationRef/>
      </w:r>
      <w:r>
        <w:t>New</w:t>
      </w:r>
    </w:p>
  </w:comment>
  <w:comment w:id="263" w:author="Harry Cooper" w:date="2018-05-03T11:19:00Z" w:initials="HC">
    <w:p w14:paraId="478B30F7" w14:textId="0B28DE66" w:rsidR="00A27210" w:rsidRDefault="00A27210">
      <w:pPr>
        <w:pStyle w:val="CommentText"/>
      </w:pPr>
      <w:r>
        <w:rPr>
          <w:rStyle w:val="CommentReference"/>
        </w:rPr>
        <w:annotationRef/>
      </w:r>
      <w:r>
        <w:t>New – the tables are around 3000 words so can’t keep them in the main write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785B11" w15:done="0"/>
  <w15:commentEx w15:paraId="022F0130" w15:done="0"/>
  <w15:commentEx w15:paraId="1E45879A" w15:done="0"/>
  <w15:commentEx w15:paraId="7CA541F3" w15:done="0"/>
  <w15:commentEx w15:paraId="1564BAE0" w15:done="0"/>
  <w15:commentEx w15:paraId="1A57B82B" w15:done="0"/>
  <w15:commentEx w15:paraId="5E73EAAD" w15:done="0"/>
  <w15:commentEx w15:paraId="76259C79" w15:done="0"/>
  <w15:commentEx w15:paraId="5C31F8C5" w15:done="0"/>
  <w15:commentEx w15:paraId="3E284327" w15:done="0"/>
  <w15:commentEx w15:paraId="6CF504E9" w15:done="0"/>
  <w15:commentEx w15:paraId="663C8008" w15:done="0"/>
  <w15:commentEx w15:paraId="5B0B2D19" w15:done="0"/>
  <w15:commentEx w15:paraId="1AFB1621" w15:done="0"/>
  <w15:commentEx w15:paraId="741AE6E1" w15:done="0"/>
  <w15:commentEx w15:paraId="76EC26DD" w15:done="0"/>
  <w15:commentEx w15:paraId="2F8C5F23" w15:done="0"/>
  <w15:commentEx w15:paraId="4A777A5E" w15:done="0"/>
  <w15:commentEx w15:paraId="6F4F23C8" w15:done="0"/>
  <w15:commentEx w15:paraId="58AE050F" w15:done="0"/>
  <w15:commentEx w15:paraId="09E0C5DC" w15:done="0"/>
  <w15:commentEx w15:paraId="478B30F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AEFE87" w14:textId="77777777" w:rsidR="005A4B48" w:rsidRDefault="005A4B48" w:rsidP="00642E0B">
      <w:r>
        <w:separator/>
      </w:r>
    </w:p>
  </w:endnote>
  <w:endnote w:type="continuationSeparator" w:id="0">
    <w:p w14:paraId="36789FE8" w14:textId="77777777" w:rsidR="005A4B48" w:rsidRDefault="005A4B48"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A27210" w:rsidRDefault="00A27210"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A27210" w:rsidRDefault="00A2721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A27210" w:rsidRDefault="00A27210"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B05A4">
      <w:rPr>
        <w:rStyle w:val="PageNumber"/>
        <w:noProof/>
      </w:rPr>
      <w:t>vii</w:t>
    </w:r>
    <w:r>
      <w:rPr>
        <w:rStyle w:val="PageNumber"/>
      </w:rPr>
      <w:fldChar w:fldCharType="end"/>
    </w:r>
  </w:p>
  <w:p w14:paraId="1AC764E3" w14:textId="6ABE33BF" w:rsidR="00A27210" w:rsidRDefault="00A27210"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A27210" w:rsidRDefault="00A27210"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66869">
      <w:rPr>
        <w:rStyle w:val="PageNumber"/>
        <w:noProof/>
      </w:rPr>
      <w:t>24</w:t>
    </w:r>
    <w:r>
      <w:rPr>
        <w:rStyle w:val="PageNumber"/>
      </w:rPr>
      <w:fldChar w:fldCharType="end"/>
    </w:r>
  </w:p>
  <w:p w14:paraId="04D4E42B" w14:textId="77777777" w:rsidR="00A27210" w:rsidRDefault="00A27210"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616BF7" w14:textId="77777777" w:rsidR="005A4B48" w:rsidRDefault="005A4B48" w:rsidP="00642E0B">
      <w:r>
        <w:separator/>
      </w:r>
    </w:p>
  </w:footnote>
  <w:footnote w:type="continuationSeparator" w:id="0">
    <w:p w14:paraId="1CA691E9" w14:textId="77777777" w:rsidR="005A4B48" w:rsidRDefault="005A4B48"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85D6F" w14:textId="77777777" w:rsidR="00A27210" w:rsidRDefault="00A2721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13891A6D"/>
    <w:multiLevelType w:val="multilevel"/>
    <w:tmpl w:val="00645522"/>
    <w:lvl w:ilvl="0">
      <w:start w:val="4"/>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60344D9"/>
    <w:multiLevelType w:val="multilevel"/>
    <w:tmpl w:val="159C5BF0"/>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5">
    <w:nsid w:val="7602020B"/>
    <w:multiLevelType w:val="hybridMultilevel"/>
    <w:tmpl w:val="221E58EE"/>
    <w:lvl w:ilvl="0" w:tplc="95B84874">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2"/>
  </w:num>
  <w:num w:numId="2">
    <w:abstractNumId w:val="9"/>
  </w:num>
  <w:num w:numId="3">
    <w:abstractNumId w:val="3"/>
  </w:num>
  <w:num w:numId="4">
    <w:abstractNumId w:val="4"/>
  </w:num>
  <w:num w:numId="5">
    <w:abstractNumId w:val="14"/>
  </w:num>
  <w:num w:numId="6">
    <w:abstractNumId w:val="5"/>
  </w:num>
  <w:num w:numId="7">
    <w:abstractNumId w:val="11"/>
  </w:num>
  <w:num w:numId="8">
    <w:abstractNumId w:val="8"/>
  </w:num>
  <w:num w:numId="9">
    <w:abstractNumId w:val="16"/>
  </w:num>
  <w:num w:numId="10">
    <w:abstractNumId w:val="6"/>
  </w:num>
  <w:num w:numId="11">
    <w:abstractNumId w:val="13"/>
  </w:num>
  <w:num w:numId="12">
    <w:abstractNumId w:val="2"/>
  </w:num>
  <w:num w:numId="13">
    <w:abstractNumId w:val="0"/>
  </w:num>
  <w:num w:numId="14">
    <w:abstractNumId w:val="10"/>
  </w:num>
  <w:num w:numId="15">
    <w:abstractNumId w:val="1"/>
  </w:num>
  <w:num w:numId="16">
    <w:abstractNumId w:val="7"/>
  </w:num>
  <w:num w:numId="17">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rry Cooper">
    <w15:presenceInfo w15:providerId="Windows Live" w15:userId="d7314a74e9f40ba8"/>
  </w15:person>
  <w15:person w15:author="D.Walker">
    <w15:presenceInfo w15:providerId="None" w15:userId="D.Walk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proofState w:spelling="clean" w:grammar="clean"/>
  <w:revisionView w:markup="0"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07B3"/>
    <w:rsid w:val="00000A3D"/>
    <w:rsid w:val="00000E09"/>
    <w:rsid w:val="000068CD"/>
    <w:rsid w:val="0001395B"/>
    <w:rsid w:val="00013ABD"/>
    <w:rsid w:val="000144FD"/>
    <w:rsid w:val="00014AB7"/>
    <w:rsid w:val="00022563"/>
    <w:rsid w:val="000243F2"/>
    <w:rsid w:val="00024A80"/>
    <w:rsid w:val="00025145"/>
    <w:rsid w:val="000276A7"/>
    <w:rsid w:val="00030239"/>
    <w:rsid w:val="0003588D"/>
    <w:rsid w:val="00036C3D"/>
    <w:rsid w:val="00042BCD"/>
    <w:rsid w:val="00044307"/>
    <w:rsid w:val="000445E0"/>
    <w:rsid w:val="00046277"/>
    <w:rsid w:val="00047B3A"/>
    <w:rsid w:val="000523F8"/>
    <w:rsid w:val="00053EC5"/>
    <w:rsid w:val="000551F6"/>
    <w:rsid w:val="000552EF"/>
    <w:rsid w:val="00055488"/>
    <w:rsid w:val="00055834"/>
    <w:rsid w:val="000573F6"/>
    <w:rsid w:val="00057517"/>
    <w:rsid w:val="00057C2C"/>
    <w:rsid w:val="00062007"/>
    <w:rsid w:val="00062857"/>
    <w:rsid w:val="000635E8"/>
    <w:rsid w:val="00066869"/>
    <w:rsid w:val="00067FEF"/>
    <w:rsid w:val="0007031C"/>
    <w:rsid w:val="00071C91"/>
    <w:rsid w:val="00072823"/>
    <w:rsid w:val="0007364A"/>
    <w:rsid w:val="00073C79"/>
    <w:rsid w:val="00074EE2"/>
    <w:rsid w:val="000754DE"/>
    <w:rsid w:val="0008235C"/>
    <w:rsid w:val="000844D5"/>
    <w:rsid w:val="0008479D"/>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B764F"/>
    <w:rsid w:val="000C10C7"/>
    <w:rsid w:val="000C2207"/>
    <w:rsid w:val="000C3E8C"/>
    <w:rsid w:val="000C460E"/>
    <w:rsid w:val="000C4D56"/>
    <w:rsid w:val="000C5E63"/>
    <w:rsid w:val="000C6956"/>
    <w:rsid w:val="000C6E68"/>
    <w:rsid w:val="000C735A"/>
    <w:rsid w:val="000D0F3D"/>
    <w:rsid w:val="000D1643"/>
    <w:rsid w:val="000D1E2A"/>
    <w:rsid w:val="000D5B5D"/>
    <w:rsid w:val="000D71AB"/>
    <w:rsid w:val="000E0CF5"/>
    <w:rsid w:val="000E1371"/>
    <w:rsid w:val="000E1D90"/>
    <w:rsid w:val="000E2293"/>
    <w:rsid w:val="000E292C"/>
    <w:rsid w:val="000E3B4B"/>
    <w:rsid w:val="000E3C72"/>
    <w:rsid w:val="000E4A48"/>
    <w:rsid w:val="000E61C0"/>
    <w:rsid w:val="000F1304"/>
    <w:rsid w:val="000F130B"/>
    <w:rsid w:val="000F142A"/>
    <w:rsid w:val="000F5031"/>
    <w:rsid w:val="000F560F"/>
    <w:rsid w:val="00103051"/>
    <w:rsid w:val="00103284"/>
    <w:rsid w:val="001053FD"/>
    <w:rsid w:val="00105FCF"/>
    <w:rsid w:val="00113DDA"/>
    <w:rsid w:val="00115F28"/>
    <w:rsid w:val="001161CE"/>
    <w:rsid w:val="001162D9"/>
    <w:rsid w:val="00117156"/>
    <w:rsid w:val="00121C0D"/>
    <w:rsid w:val="00121C18"/>
    <w:rsid w:val="00122D23"/>
    <w:rsid w:val="00123F30"/>
    <w:rsid w:val="0012507E"/>
    <w:rsid w:val="001259D3"/>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42D"/>
    <w:rsid w:val="00151F9B"/>
    <w:rsid w:val="0015264F"/>
    <w:rsid w:val="0015270A"/>
    <w:rsid w:val="0015301E"/>
    <w:rsid w:val="00154030"/>
    <w:rsid w:val="00154419"/>
    <w:rsid w:val="00160BE0"/>
    <w:rsid w:val="001625A7"/>
    <w:rsid w:val="00164343"/>
    <w:rsid w:val="001643DE"/>
    <w:rsid w:val="00164FDF"/>
    <w:rsid w:val="00166438"/>
    <w:rsid w:val="001668F7"/>
    <w:rsid w:val="001669A6"/>
    <w:rsid w:val="00167456"/>
    <w:rsid w:val="00167D53"/>
    <w:rsid w:val="00172156"/>
    <w:rsid w:val="00172791"/>
    <w:rsid w:val="0017567E"/>
    <w:rsid w:val="001765C6"/>
    <w:rsid w:val="0018083C"/>
    <w:rsid w:val="00182216"/>
    <w:rsid w:val="0018231A"/>
    <w:rsid w:val="00182B21"/>
    <w:rsid w:val="00182E6D"/>
    <w:rsid w:val="00182F23"/>
    <w:rsid w:val="001830F5"/>
    <w:rsid w:val="001844BB"/>
    <w:rsid w:val="00184E17"/>
    <w:rsid w:val="00185A9C"/>
    <w:rsid w:val="00187640"/>
    <w:rsid w:val="0019061C"/>
    <w:rsid w:val="0019153F"/>
    <w:rsid w:val="00192019"/>
    <w:rsid w:val="00193DDE"/>
    <w:rsid w:val="001944B6"/>
    <w:rsid w:val="00194E51"/>
    <w:rsid w:val="001979FD"/>
    <w:rsid w:val="001A03CC"/>
    <w:rsid w:val="001A1B1A"/>
    <w:rsid w:val="001A1B64"/>
    <w:rsid w:val="001A1BE5"/>
    <w:rsid w:val="001A26B7"/>
    <w:rsid w:val="001A298A"/>
    <w:rsid w:val="001A4EF3"/>
    <w:rsid w:val="001A50ED"/>
    <w:rsid w:val="001A5C2B"/>
    <w:rsid w:val="001B05CD"/>
    <w:rsid w:val="001B1C83"/>
    <w:rsid w:val="001B56D9"/>
    <w:rsid w:val="001B6B0A"/>
    <w:rsid w:val="001B7F05"/>
    <w:rsid w:val="001C4AB2"/>
    <w:rsid w:val="001C57A4"/>
    <w:rsid w:val="001C7733"/>
    <w:rsid w:val="001C7A82"/>
    <w:rsid w:val="001D2407"/>
    <w:rsid w:val="001D2456"/>
    <w:rsid w:val="001D291C"/>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4F22"/>
    <w:rsid w:val="001F5DAD"/>
    <w:rsid w:val="00201ABF"/>
    <w:rsid w:val="00201D55"/>
    <w:rsid w:val="00204264"/>
    <w:rsid w:val="0020655D"/>
    <w:rsid w:val="00207EDB"/>
    <w:rsid w:val="00212A37"/>
    <w:rsid w:val="00212FCB"/>
    <w:rsid w:val="002134E4"/>
    <w:rsid w:val="00221360"/>
    <w:rsid w:val="00221C2E"/>
    <w:rsid w:val="002235D0"/>
    <w:rsid w:val="00223640"/>
    <w:rsid w:val="00223E25"/>
    <w:rsid w:val="002242DB"/>
    <w:rsid w:val="00224450"/>
    <w:rsid w:val="00225D37"/>
    <w:rsid w:val="0022613D"/>
    <w:rsid w:val="00226F61"/>
    <w:rsid w:val="00230516"/>
    <w:rsid w:val="00232009"/>
    <w:rsid w:val="00233001"/>
    <w:rsid w:val="002355DD"/>
    <w:rsid w:val="00235903"/>
    <w:rsid w:val="00236C4C"/>
    <w:rsid w:val="00237E16"/>
    <w:rsid w:val="00242405"/>
    <w:rsid w:val="002427AE"/>
    <w:rsid w:val="002435C4"/>
    <w:rsid w:val="00243EE1"/>
    <w:rsid w:val="0024714C"/>
    <w:rsid w:val="002514EC"/>
    <w:rsid w:val="00251612"/>
    <w:rsid w:val="002524D5"/>
    <w:rsid w:val="00254EDD"/>
    <w:rsid w:val="00255A16"/>
    <w:rsid w:val="002561E5"/>
    <w:rsid w:val="00257A78"/>
    <w:rsid w:val="00260B53"/>
    <w:rsid w:val="00261A43"/>
    <w:rsid w:val="00263861"/>
    <w:rsid w:val="00274598"/>
    <w:rsid w:val="00277480"/>
    <w:rsid w:val="00280717"/>
    <w:rsid w:val="00281D30"/>
    <w:rsid w:val="00281E7A"/>
    <w:rsid w:val="00282365"/>
    <w:rsid w:val="00282490"/>
    <w:rsid w:val="00283103"/>
    <w:rsid w:val="00283B88"/>
    <w:rsid w:val="00284008"/>
    <w:rsid w:val="00284FF0"/>
    <w:rsid w:val="002856DF"/>
    <w:rsid w:val="00290B1F"/>
    <w:rsid w:val="00291FBF"/>
    <w:rsid w:val="00292AA9"/>
    <w:rsid w:val="00293BC2"/>
    <w:rsid w:val="0029476B"/>
    <w:rsid w:val="00295359"/>
    <w:rsid w:val="00295AFC"/>
    <w:rsid w:val="00295C2F"/>
    <w:rsid w:val="00297964"/>
    <w:rsid w:val="002A1787"/>
    <w:rsid w:val="002A17EB"/>
    <w:rsid w:val="002A18A9"/>
    <w:rsid w:val="002A3C8B"/>
    <w:rsid w:val="002A4631"/>
    <w:rsid w:val="002A4F6B"/>
    <w:rsid w:val="002B0CB9"/>
    <w:rsid w:val="002B1166"/>
    <w:rsid w:val="002B398E"/>
    <w:rsid w:val="002B51FE"/>
    <w:rsid w:val="002B6118"/>
    <w:rsid w:val="002B7FE6"/>
    <w:rsid w:val="002C0EF7"/>
    <w:rsid w:val="002C12BE"/>
    <w:rsid w:val="002C2267"/>
    <w:rsid w:val="002C284A"/>
    <w:rsid w:val="002C4684"/>
    <w:rsid w:val="002C58D8"/>
    <w:rsid w:val="002C68EC"/>
    <w:rsid w:val="002D2321"/>
    <w:rsid w:val="002D3D73"/>
    <w:rsid w:val="002D560C"/>
    <w:rsid w:val="002D6328"/>
    <w:rsid w:val="002E02C5"/>
    <w:rsid w:val="002E0304"/>
    <w:rsid w:val="002E3764"/>
    <w:rsid w:val="002E49E0"/>
    <w:rsid w:val="002E5920"/>
    <w:rsid w:val="002E5FB2"/>
    <w:rsid w:val="002F04FB"/>
    <w:rsid w:val="002F07D4"/>
    <w:rsid w:val="002F15DD"/>
    <w:rsid w:val="002F1CF6"/>
    <w:rsid w:val="002F2BB1"/>
    <w:rsid w:val="002F415C"/>
    <w:rsid w:val="002F5E25"/>
    <w:rsid w:val="003003DF"/>
    <w:rsid w:val="00301FCE"/>
    <w:rsid w:val="003028F1"/>
    <w:rsid w:val="003029B1"/>
    <w:rsid w:val="00304158"/>
    <w:rsid w:val="00304DE7"/>
    <w:rsid w:val="003064E1"/>
    <w:rsid w:val="003110F9"/>
    <w:rsid w:val="00311F41"/>
    <w:rsid w:val="00312264"/>
    <w:rsid w:val="00312CE0"/>
    <w:rsid w:val="003133AB"/>
    <w:rsid w:val="00313DD6"/>
    <w:rsid w:val="00315600"/>
    <w:rsid w:val="00317340"/>
    <w:rsid w:val="00317A64"/>
    <w:rsid w:val="003204DD"/>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59DA"/>
    <w:rsid w:val="00356111"/>
    <w:rsid w:val="003565DE"/>
    <w:rsid w:val="0035792D"/>
    <w:rsid w:val="003609A5"/>
    <w:rsid w:val="00361FDC"/>
    <w:rsid w:val="00362C77"/>
    <w:rsid w:val="003630A1"/>
    <w:rsid w:val="003639F7"/>
    <w:rsid w:val="00364129"/>
    <w:rsid w:val="003654D0"/>
    <w:rsid w:val="00366188"/>
    <w:rsid w:val="003675AB"/>
    <w:rsid w:val="003676C1"/>
    <w:rsid w:val="00367E8F"/>
    <w:rsid w:val="00373DB9"/>
    <w:rsid w:val="00374FA1"/>
    <w:rsid w:val="003758C0"/>
    <w:rsid w:val="00377047"/>
    <w:rsid w:val="00377A6D"/>
    <w:rsid w:val="00377CC0"/>
    <w:rsid w:val="003800F0"/>
    <w:rsid w:val="003810E1"/>
    <w:rsid w:val="003846E9"/>
    <w:rsid w:val="00385654"/>
    <w:rsid w:val="0038721F"/>
    <w:rsid w:val="00387F00"/>
    <w:rsid w:val="00392046"/>
    <w:rsid w:val="003940FD"/>
    <w:rsid w:val="00395D7C"/>
    <w:rsid w:val="003968FB"/>
    <w:rsid w:val="00397D5C"/>
    <w:rsid w:val="003A1254"/>
    <w:rsid w:val="003A2877"/>
    <w:rsid w:val="003A46F8"/>
    <w:rsid w:val="003A5B5A"/>
    <w:rsid w:val="003A7DDE"/>
    <w:rsid w:val="003B05A4"/>
    <w:rsid w:val="003B118F"/>
    <w:rsid w:val="003B1FD8"/>
    <w:rsid w:val="003B206B"/>
    <w:rsid w:val="003B276D"/>
    <w:rsid w:val="003C0013"/>
    <w:rsid w:val="003C0AE5"/>
    <w:rsid w:val="003C0BBF"/>
    <w:rsid w:val="003C10D7"/>
    <w:rsid w:val="003C2C4B"/>
    <w:rsid w:val="003C3DC4"/>
    <w:rsid w:val="003C42F1"/>
    <w:rsid w:val="003C6E05"/>
    <w:rsid w:val="003D16B2"/>
    <w:rsid w:val="003D2EC0"/>
    <w:rsid w:val="003D2FB2"/>
    <w:rsid w:val="003D7006"/>
    <w:rsid w:val="003D75FF"/>
    <w:rsid w:val="003E104F"/>
    <w:rsid w:val="003E14F2"/>
    <w:rsid w:val="003E2605"/>
    <w:rsid w:val="003E47D7"/>
    <w:rsid w:val="003E4A25"/>
    <w:rsid w:val="003E4B7C"/>
    <w:rsid w:val="003E6C4A"/>
    <w:rsid w:val="003E7AB1"/>
    <w:rsid w:val="003F0491"/>
    <w:rsid w:val="003F13BE"/>
    <w:rsid w:val="003F185C"/>
    <w:rsid w:val="003F3729"/>
    <w:rsid w:val="003F3CC4"/>
    <w:rsid w:val="003F4122"/>
    <w:rsid w:val="003F4A0A"/>
    <w:rsid w:val="003F4CC1"/>
    <w:rsid w:val="003F52D5"/>
    <w:rsid w:val="00402A07"/>
    <w:rsid w:val="00403107"/>
    <w:rsid w:val="00403110"/>
    <w:rsid w:val="00403B5F"/>
    <w:rsid w:val="00404457"/>
    <w:rsid w:val="00404D16"/>
    <w:rsid w:val="00405C1F"/>
    <w:rsid w:val="004061BB"/>
    <w:rsid w:val="00406B1C"/>
    <w:rsid w:val="00406F23"/>
    <w:rsid w:val="0040725E"/>
    <w:rsid w:val="00407858"/>
    <w:rsid w:val="0041067E"/>
    <w:rsid w:val="00410CE8"/>
    <w:rsid w:val="004110B2"/>
    <w:rsid w:val="00412248"/>
    <w:rsid w:val="00412695"/>
    <w:rsid w:val="0041325E"/>
    <w:rsid w:val="004141CD"/>
    <w:rsid w:val="0041752E"/>
    <w:rsid w:val="0041766A"/>
    <w:rsid w:val="00417BAD"/>
    <w:rsid w:val="00422FE8"/>
    <w:rsid w:val="00425B21"/>
    <w:rsid w:val="004264C1"/>
    <w:rsid w:val="0042658C"/>
    <w:rsid w:val="0042737D"/>
    <w:rsid w:val="00427853"/>
    <w:rsid w:val="00427A78"/>
    <w:rsid w:val="00430FE4"/>
    <w:rsid w:val="00431B3A"/>
    <w:rsid w:val="00433B2E"/>
    <w:rsid w:val="004359F4"/>
    <w:rsid w:val="00436044"/>
    <w:rsid w:val="0044203A"/>
    <w:rsid w:val="0044284C"/>
    <w:rsid w:val="00443839"/>
    <w:rsid w:val="00444050"/>
    <w:rsid w:val="00444517"/>
    <w:rsid w:val="00450068"/>
    <w:rsid w:val="0045151A"/>
    <w:rsid w:val="004525C7"/>
    <w:rsid w:val="00453D83"/>
    <w:rsid w:val="00454B3A"/>
    <w:rsid w:val="004557FC"/>
    <w:rsid w:val="00456DB0"/>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221"/>
    <w:rsid w:val="00480D06"/>
    <w:rsid w:val="00483244"/>
    <w:rsid w:val="00484BFF"/>
    <w:rsid w:val="00485556"/>
    <w:rsid w:val="00486550"/>
    <w:rsid w:val="004867D9"/>
    <w:rsid w:val="0048744A"/>
    <w:rsid w:val="00490F24"/>
    <w:rsid w:val="004920DC"/>
    <w:rsid w:val="0049568A"/>
    <w:rsid w:val="00497A19"/>
    <w:rsid w:val="004A0279"/>
    <w:rsid w:val="004A063E"/>
    <w:rsid w:val="004A1EE7"/>
    <w:rsid w:val="004A4021"/>
    <w:rsid w:val="004A548E"/>
    <w:rsid w:val="004A6310"/>
    <w:rsid w:val="004A69C0"/>
    <w:rsid w:val="004B7BCF"/>
    <w:rsid w:val="004C0203"/>
    <w:rsid w:val="004C1A83"/>
    <w:rsid w:val="004C338E"/>
    <w:rsid w:val="004C3C9B"/>
    <w:rsid w:val="004C435A"/>
    <w:rsid w:val="004C65DE"/>
    <w:rsid w:val="004C6FD3"/>
    <w:rsid w:val="004D0D9B"/>
    <w:rsid w:val="004D13A3"/>
    <w:rsid w:val="004D423A"/>
    <w:rsid w:val="004D4BA0"/>
    <w:rsid w:val="004D5C6D"/>
    <w:rsid w:val="004D7E1F"/>
    <w:rsid w:val="004E09B2"/>
    <w:rsid w:val="004E5B30"/>
    <w:rsid w:val="004E7439"/>
    <w:rsid w:val="004E780A"/>
    <w:rsid w:val="004F2D86"/>
    <w:rsid w:val="004F2F1B"/>
    <w:rsid w:val="004F3D6F"/>
    <w:rsid w:val="004F45B2"/>
    <w:rsid w:val="004F4BFA"/>
    <w:rsid w:val="004F6D66"/>
    <w:rsid w:val="00502685"/>
    <w:rsid w:val="00502D44"/>
    <w:rsid w:val="00504DDF"/>
    <w:rsid w:val="00505C2B"/>
    <w:rsid w:val="00506F72"/>
    <w:rsid w:val="005078F9"/>
    <w:rsid w:val="0051263C"/>
    <w:rsid w:val="005135BC"/>
    <w:rsid w:val="0052096B"/>
    <w:rsid w:val="00521AAC"/>
    <w:rsid w:val="00524581"/>
    <w:rsid w:val="00532C51"/>
    <w:rsid w:val="00537C4C"/>
    <w:rsid w:val="00540D18"/>
    <w:rsid w:val="0054144E"/>
    <w:rsid w:val="00541D6B"/>
    <w:rsid w:val="005433D3"/>
    <w:rsid w:val="0054792B"/>
    <w:rsid w:val="00550F08"/>
    <w:rsid w:val="00552461"/>
    <w:rsid w:val="00553275"/>
    <w:rsid w:val="00555645"/>
    <w:rsid w:val="005568F5"/>
    <w:rsid w:val="00564038"/>
    <w:rsid w:val="0056699E"/>
    <w:rsid w:val="00566A0D"/>
    <w:rsid w:val="005675CF"/>
    <w:rsid w:val="00571173"/>
    <w:rsid w:val="00571A1E"/>
    <w:rsid w:val="00572E6B"/>
    <w:rsid w:val="00575130"/>
    <w:rsid w:val="00581231"/>
    <w:rsid w:val="005815B8"/>
    <w:rsid w:val="00582612"/>
    <w:rsid w:val="005838ED"/>
    <w:rsid w:val="00590D5E"/>
    <w:rsid w:val="00591489"/>
    <w:rsid w:val="00591503"/>
    <w:rsid w:val="00591A12"/>
    <w:rsid w:val="00592198"/>
    <w:rsid w:val="005939E6"/>
    <w:rsid w:val="005961A8"/>
    <w:rsid w:val="005969BC"/>
    <w:rsid w:val="00596BA0"/>
    <w:rsid w:val="00596F61"/>
    <w:rsid w:val="005A13C5"/>
    <w:rsid w:val="005A3EFF"/>
    <w:rsid w:val="005A4B48"/>
    <w:rsid w:val="005A5394"/>
    <w:rsid w:val="005A5C87"/>
    <w:rsid w:val="005A72C1"/>
    <w:rsid w:val="005B00A6"/>
    <w:rsid w:val="005B1129"/>
    <w:rsid w:val="005B3367"/>
    <w:rsid w:val="005B3558"/>
    <w:rsid w:val="005B4D06"/>
    <w:rsid w:val="005B50B8"/>
    <w:rsid w:val="005B53BF"/>
    <w:rsid w:val="005C0E5F"/>
    <w:rsid w:val="005C0F53"/>
    <w:rsid w:val="005C161B"/>
    <w:rsid w:val="005C1C06"/>
    <w:rsid w:val="005C1D61"/>
    <w:rsid w:val="005C2860"/>
    <w:rsid w:val="005C36C1"/>
    <w:rsid w:val="005C43C0"/>
    <w:rsid w:val="005C67B7"/>
    <w:rsid w:val="005C7A4E"/>
    <w:rsid w:val="005D057E"/>
    <w:rsid w:val="005D3055"/>
    <w:rsid w:val="005D3154"/>
    <w:rsid w:val="005D3958"/>
    <w:rsid w:val="005D4539"/>
    <w:rsid w:val="005D4EC7"/>
    <w:rsid w:val="005D5FAE"/>
    <w:rsid w:val="005D7CEE"/>
    <w:rsid w:val="005D7FCC"/>
    <w:rsid w:val="005E01C0"/>
    <w:rsid w:val="005E0566"/>
    <w:rsid w:val="005E4E04"/>
    <w:rsid w:val="005F13B6"/>
    <w:rsid w:val="005F2C52"/>
    <w:rsid w:val="005F4EF1"/>
    <w:rsid w:val="005F5D9B"/>
    <w:rsid w:val="005F6335"/>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4880"/>
    <w:rsid w:val="00615A67"/>
    <w:rsid w:val="00615E54"/>
    <w:rsid w:val="00622608"/>
    <w:rsid w:val="0062558D"/>
    <w:rsid w:val="00626C35"/>
    <w:rsid w:val="00626E31"/>
    <w:rsid w:val="00627E5D"/>
    <w:rsid w:val="00630DAE"/>
    <w:rsid w:val="00632A28"/>
    <w:rsid w:val="0063458F"/>
    <w:rsid w:val="006360B5"/>
    <w:rsid w:val="00637CC8"/>
    <w:rsid w:val="00637D37"/>
    <w:rsid w:val="00640792"/>
    <w:rsid w:val="006411D1"/>
    <w:rsid w:val="00641B53"/>
    <w:rsid w:val="00641CA1"/>
    <w:rsid w:val="00641F02"/>
    <w:rsid w:val="00642046"/>
    <w:rsid w:val="00642E0B"/>
    <w:rsid w:val="0064406C"/>
    <w:rsid w:val="00644A13"/>
    <w:rsid w:val="00644EDD"/>
    <w:rsid w:val="006451F0"/>
    <w:rsid w:val="006462C6"/>
    <w:rsid w:val="00647638"/>
    <w:rsid w:val="00651D9F"/>
    <w:rsid w:val="00653991"/>
    <w:rsid w:val="006545CD"/>
    <w:rsid w:val="00654B36"/>
    <w:rsid w:val="006570C7"/>
    <w:rsid w:val="00660250"/>
    <w:rsid w:val="00661C68"/>
    <w:rsid w:val="00661EA1"/>
    <w:rsid w:val="006623DC"/>
    <w:rsid w:val="00665821"/>
    <w:rsid w:val="00672ABA"/>
    <w:rsid w:val="00672DD5"/>
    <w:rsid w:val="00673E7C"/>
    <w:rsid w:val="00674A33"/>
    <w:rsid w:val="006769FB"/>
    <w:rsid w:val="00680065"/>
    <w:rsid w:val="00680937"/>
    <w:rsid w:val="00683952"/>
    <w:rsid w:val="00684951"/>
    <w:rsid w:val="00684E98"/>
    <w:rsid w:val="006859D7"/>
    <w:rsid w:val="00687A59"/>
    <w:rsid w:val="00691D0B"/>
    <w:rsid w:val="0069334D"/>
    <w:rsid w:val="00694D7A"/>
    <w:rsid w:val="0069541B"/>
    <w:rsid w:val="00697B3F"/>
    <w:rsid w:val="00697C59"/>
    <w:rsid w:val="006A196E"/>
    <w:rsid w:val="006A3064"/>
    <w:rsid w:val="006A4182"/>
    <w:rsid w:val="006A62CC"/>
    <w:rsid w:val="006B1BAF"/>
    <w:rsid w:val="006B2505"/>
    <w:rsid w:val="006B2AD8"/>
    <w:rsid w:val="006B49A3"/>
    <w:rsid w:val="006B4D5E"/>
    <w:rsid w:val="006B577B"/>
    <w:rsid w:val="006C0821"/>
    <w:rsid w:val="006C3661"/>
    <w:rsid w:val="006C4ACA"/>
    <w:rsid w:val="006C6B42"/>
    <w:rsid w:val="006D1599"/>
    <w:rsid w:val="006D2D60"/>
    <w:rsid w:val="006D33E3"/>
    <w:rsid w:val="006D3960"/>
    <w:rsid w:val="006D60D9"/>
    <w:rsid w:val="006D67E8"/>
    <w:rsid w:val="006D7CF1"/>
    <w:rsid w:val="006E0121"/>
    <w:rsid w:val="006E15E8"/>
    <w:rsid w:val="006E1F51"/>
    <w:rsid w:val="006E23C6"/>
    <w:rsid w:val="006E25AA"/>
    <w:rsid w:val="006E3EA1"/>
    <w:rsid w:val="006E4052"/>
    <w:rsid w:val="006E7617"/>
    <w:rsid w:val="006F0055"/>
    <w:rsid w:val="006F359E"/>
    <w:rsid w:val="006F3B50"/>
    <w:rsid w:val="006F5AA8"/>
    <w:rsid w:val="0070194C"/>
    <w:rsid w:val="00703552"/>
    <w:rsid w:val="0070420F"/>
    <w:rsid w:val="007048D0"/>
    <w:rsid w:val="00705528"/>
    <w:rsid w:val="00705FC1"/>
    <w:rsid w:val="00707AEB"/>
    <w:rsid w:val="0071133F"/>
    <w:rsid w:val="0071354D"/>
    <w:rsid w:val="007143B1"/>
    <w:rsid w:val="007147F2"/>
    <w:rsid w:val="0071486B"/>
    <w:rsid w:val="00714D38"/>
    <w:rsid w:val="007201E7"/>
    <w:rsid w:val="00720734"/>
    <w:rsid w:val="00720B3C"/>
    <w:rsid w:val="0072189D"/>
    <w:rsid w:val="007229E1"/>
    <w:rsid w:val="00722A3C"/>
    <w:rsid w:val="007244FB"/>
    <w:rsid w:val="00726DB1"/>
    <w:rsid w:val="007307E7"/>
    <w:rsid w:val="00734908"/>
    <w:rsid w:val="00740487"/>
    <w:rsid w:val="00740C2B"/>
    <w:rsid w:val="00741011"/>
    <w:rsid w:val="0074215B"/>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2036"/>
    <w:rsid w:val="00783D8D"/>
    <w:rsid w:val="0078550B"/>
    <w:rsid w:val="00785872"/>
    <w:rsid w:val="00785DFD"/>
    <w:rsid w:val="00786C93"/>
    <w:rsid w:val="00786FAF"/>
    <w:rsid w:val="00787D21"/>
    <w:rsid w:val="007916AE"/>
    <w:rsid w:val="00791B7F"/>
    <w:rsid w:val="007929F6"/>
    <w:rsid w:val="00792D27"/>
    <w:rsid w:val="00793058"/>
    <w:rsid w:val="00793A10"/>
    <w:rsid w:val="00796459"/>
    <w:rsid w:val="00797494"/>
    <w:rsid w:val="00797D3A"/>
    <w:rsid w:val="00797EC9"/>
    <w:rsid w:val="007A078A"/>
    <w:rsid w:val="007A1431"/>
    <w:rsid w:val="007A2746"/>
    <w:rsid w:val="007A4D60"/>
    <w:rsid w:val="007A4F09"/>
    <w:rsid w:val="007A568D"/>
    <w:rsid w:val="007A6A21"/>
    <w:rsid w:val="007B06F4"/>
    <w:rsid w:val="007B0A57"/>
    <w:rsid w:val="007B235B"/>
    <w:rsid w:val="007B30EA"/>
    <w:rsid w:val="007B60C0"/>
    <w:rsid w:val="007B68E3"/>
    <w:rsid w:val="007B6A75"/>
    <w:rsid w:val="007B6C13"/>
    <w:rsid w:val="007C03ED"/>
    <w:rsid w:val="007C09BE"/>
    <w:rsid w:val="007C5132"/>
    <w:rsid w:val="007C5960"/>
    <w:rsid w:val="007D077C"/>
    <w:rsid w:val="007D3BBF"/>
    <w:rsid w:val="007D3EB3"/>
    <w:rsid w:val="007D4270"/>
    <w:rsid w:val="007D57DC"/>
    <w:rsid w:val="007D6F87"/>
    <w:rsid w:val="007D745B"/>
    <w:rsid w:val="007E058A"/>
    <w:rsid w:val="007E14D0"/>
    <w:rsid w:val="007E4D0C"/>
    <w:rsid w:val="007E50A2"/>
    <w:rsid w:val="007E5323"/>
    <w:rsid w:val="007E564E"/>
    <w:rsid w:val="007E7440"/>
    <w:rsid w:val="007F0C2C"/>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2EB"/>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369A0"/>
    <w:rsid w:val="008378A0"/>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6424"/>
    <w:rsid w:val="00856FD4"/>
    <w:rsid w:val="00857AB7"/>
    <w:rsid w:val="008614D1"/>
    <w:rsid w:val="0086158A"/>
    <w:rsid w:val="0086449D"/>
    <w:rsid w:val="0086510E"/>
    <w:rsid w:val="008665AE"/>
    <w:rsid w:val="00867A63"/>
    <w:rsid w:val="00870325"/>
    <w:rsid w:val="00871581"/>
    <w:rsid w:val="008755DB"/>
    <w:rsid w:val="008774B2"/>
    <w:rsid w:val="008779FE"/>
    <w:rsid w:val="00881A99"/>
    <w:rsid w:val="008835F5"/>
    <w:rsid w:val="008836F3"/>
    <w:rsid w:val="00883E9D"/>
    <w:rsid w:val="008843CA"/>
    <w:rsid w:val="00886920"/>
    <w:rsid w:val="00886BD4"/>
    <w:rsid w:val="0089207E"/>
    <w:rsid w:val="00892597"/>
    <w:rsid w:val="00893768"/>
    <w:rsid w:val="00893BBE"/>
    <w:rsid w:val="008946D5"/>
    <w:rsid w:val="00896B15"/>
    <w:rsid w:val="008972C7"/>
    <w:rsid w:val="00897723"/>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6932"/>
    <w:rsid w:val="008D0038"/>
    <w:rsid w:val="008D1F27"/>
    <w:rsid w:val="008D2431"/>
    <w:rsid w:val="008D33F3"/>
    <w:rsid w:val="008D367B"/>
    <w:rsid w:val="008D48E8"/>
    <w:rsid w:val="008D7C93"/>
    <w:rsid w:val="008E01E6"/>
    <w:rsid w:val="008E2840"/>
    <w:rsid w:val="008E3876"/>
    <w:rsid w:val="008E4198"/>
    <w:rsid w:val="008E4F8D"/>
    <w:rsid w:val="008E5DF4"/>
    <w:rsid w:val="008E65F6"/>
    <w:rsid w:val="008F083E"/>
    <w:rsid w:val="008F0A0C"/>
    <w:rsid w:val="008F3AC0"/>
    <w:rsid w:val="008F5BAE"/>
    <w:rsid w:val="008F743B"/>
    <w:rsid w:val="008F74DA"/>
    <w:rsid w:val="008F75FD"/>
    <w:rsid w:val="00900293"/>
    <w:rsid w:val="00900F59"/>
    <w:rsid w:val="00901A3B"/>
    <w:rsid w:val="00901EF6"/>
    <w:rsid w:val="00902A2C"/>
    <w:rsid w:val="0090427F"/>
    <w:rsid w:val="00905549"/>
    <w:rsid w:val="0090567B"/>
    <w:rsid w:val="00905969"/>
    <w:rsid w:val="0090691B"/>
    <w:rsid w:val="00906A1D"/>
    <w:rsid w:val="0091249D"/>
    <w:rsid w:val="00914122"/>
    <w:rsid w:val="00914971"/>
    <w:rsid w:val="00915587"/>
    <w:rsid w:val="009204E5"/>
    <w:rsid w:val="00920571"/>
    <w:rsid w:val="009205F0"/>
    <w:rsid w:val="00921B63"/>
    <w:rsid w:val="009234F2"/>
    <w:rsid w:val="00924401"/>
    <w:rsid w:val="0092760B"/>
    <w:rsid w:val="0093120E"/>
    <w:rsid w:val="00933DAB"/>
    <w:rsid w:val="00935974"/>
    <w:rsid w:val="00940161"/>
    <w:rsid w:val="00941789"/>
    <w:rsid w:val="00941B79"/>
    <w:rsid w:val="00942A91"/>
    <w:rsid w:val="00947013"/>
    <w:rsid w:val="00950D7A"/>
    <w:rsid w:val="00951F65"/>
    <w:rsid w:val="00952281"/>
    <w:rsid w:val="00952CCC"/>
    <w:rsid w:val="00953851"/>
    <w:rsid w:val="0095434D"/>
    <w:rsid w:val="00954773"/>
    <w:rsid w:val="00954ACE"/>
    <w:rsid w:val="009563F6"/>
    <w:rsid w:val="00957E67"/>
    <w:rsid w:val="009619F3"/>
    <w:rsid w:val="00967A82"/>
    <w:rsid w:val="00967CFC"/>
    <w:rsid w:val="00967E42"/>
    <w:rsid w:val="00975E56"/>
    <w:rsid w:val="00976AD7"/>
    <w:rsid w:val="00977515"/>
    <w:rsid w:val="009779CE"/>
    <w:rsid w:val="0098320D"/>
    <w:rsid w:val="00987679"/>
    <w:rsid w:val="00987A2A"/>
    <w:rsid w:val="00990144"/>
    <w:rsid w:val="00990A7A"/>
    <w:rsid w:val="00990C46"/>
    <w:rsid w:val="00992630"/>
    <w:rsid w:val="00993F9A"/>
    <w:rsid w:val="00995787"/>
    <w:rsid w:val="00995B45"/>
    <w:rsid w:val="00996031"/>
    <w:rsid w:val="00996966"/>
    <w:rsid w:val="00997139"/>
    <w:rsid w:val="009975EE"/>
    <w:rsid w:val="009A12BF"/>
    <w:rsid w:val="009A143F"/>
    <w:rsid w:val="009A18B6"/>
    <w:rsid w:val="009A3A33"/>
    <w:rsid w:val="009A5073"/>
    <w:rsid w:val="009A569A"/>
    <w:rsid w:val="009A64BE"/>
    <w:rsid w:val="009B03B5"/>
    <w:rsid w:val="009B21C4"/>
    <w:rsid w:val="009B32B4"/>
    <w:rsid w:val="009C05E8"/>
    <w:rsid w:val="009C1E22"/>
    <w:rsid w:val="009C2040"/>
    <w:rsid w:val="009C3727"/>
    <w:rsid w:val="009C3BE4"/>
    <w:rsid w:val="009C4DE9"/>
    <w:rsid w:val="009C59A3"/>
    <w:rsid w:val="009C668C"/>
    <w:rsid w:val="009C7DFD"/>
    <w:rsid w:val="009D0979"/>
    <w:rsid w:val="009D134F"/>
    <w:rsid w:val="009D149E"/>
    <w:rsid w:val="009D21FE"/>
    <w:rsid w:val="009D276A"/>
    <w:rsid w:val="009D6B89"/>
    <w:rsid w:val="009E178A"/>
    <w:rsid w:val="009E474B"/>
    <w:rsid w:val="009E57AA"/>
    <w:rsid w:val="009F06B7"/>
    <w:rsid w:val="009F1D19"/>
    <w:rsid w:val="009F27F7"/>
    <w:rsid w:val="009F31FD"/>
    <w:rsid w:val="009F3252"/>
    <w:rsid w:val="009F4109"/>
    <w:rsid w:val="009F45EB"/>
    <w:rsid w:val="009F4FC5"/>
    <w:rsid w:val="009F6527"/>
    <w:rsid w:val="009F71D7"/>
    <w:rsid w:val="009F71F4"/>
    <w:rsid w:val="009F7C90"/>
    <w:rsid w:val="00A00A65"/>
    <w:rsid w:val="00A00EFE"/>
    <w:rsid w:val="00A02B77"/>
    <w:rsid w:val="00A03832"/>
    <w:rsid w:val="00A04D37"/>
    <w:rsid w:val="00A05855"/>
    <w:rsid w:val="00A115B2"/>
    <w:rsid w:val="00A12A6F"/>
    <w:rsid w:val="00A15300"/>
    <w:rsid w:val="00A1545A"/>
    <w:rsid w:val="00A158DA"/>
    <w:rsid w:val="00A21365"/>
    <w:rsid w:val="00A21646"/>
    <w:rsid w:val="00A22CA9"/>
    <w:rsid w:val="00A2468D"/>
    <w:rsid w:val="00A269CA"/>
    <w:rsid w:val="00A26DED"/>
    <w:rsid w:val="00A27210"/>
    <w:rsid w:val="00A27FDF"/>
    <w:rsid w:val="00A3143D"/>
    <w:rsid w:val="00A344EB"/>
    <w:rsid w:val="00A35BD1"/>
    <w:rsid w:val="00A35F39"/>
    <w:rsid w:val="00A36348"/>
    <w:rsid w:val="00A37252"/>
    <w:rsid w:val="00A41D59"/>
    <w:rsid w:val="00A43D58"/>
    <w:rsid w:val="00A4552E"/>
    <w:rsid w:val="00A46881"/>
    <w:rsid w:val="00A50A7E"/>
    <w:rsid w:val="00A532D4"/>
    <w:rsid w:val="00A533E6"/>
    <w:rsid w:val="00A5373B"/>
    <w:rsid w:val="00A54841"/>
    <w:rsid w:val="00A55CE3"/>
    <w:rsid w:val="00A5628A"/>
    <w:rsid w:val="00A56B78"/>
    <w:rsid w:val="00A57F14"/>
    <w:rsid w:val="00A624A1"/>
    <w:rsid w:val="00A62959"/>
    <w:rsid w:val="00A63C76"/>
    <w:rsid w:val="00A63D0E"/>
    <w:rsid w:val="00A63DA5"/>
    <w:rsid w:val="00A640DE"/>
    <w:rsid w:val="00A64469"/>
    <w:rsid w:val="00A65F7C"/>
    <w:rsid w:val="00A66EB6"/>
    <w:rsid w:val="00A71193"/>
    <w:rsid w:val="00A71CE8"/>
    <w:rsid w:val="00A73052"/>
    <w:rsid w:val="00A73BE4"/>
    <w:rsid w:val="00A74319"/>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DC9"/>
    <w:rsid w:val="00AB0E6B"/>
    <w:rsid w:val="00AB50A6"/>
    <w:rsid w:val="00AB5F6B"/>
    <w:rsid w:val="00AB6A54"/>
    <w:rsid w:val="00AB7346"/>
    <w:rsid w:val="00AB7AA2"/>
    <w:rsid w:val="00AB7D8D"/>
    <w:rsid w:val="00AC024E"/>
    <w:rsid w:val="00AC0B2A"/>
    <w:rsid w:val="00AC225A"/>
    <w:rsid w:val="00AC44FB"/>
    <w:rsid w:val="00AC5445"/>
    <w:rsid w:val="00AC7967"/>
    <w:rsid w:val="00AC796B"/>
    <w:rsid w:val="00AC7C38"/>
    <w:rsid w:val="00AC7E96"/>
    <w:rsid w:val="00AD2157"/>
    <w:rsid w:val="00AD5DB0"/>
    <w:rsid w:val="00AD61BD"/>
    <w:rsid w:val="00AE01DE"/>
    <w:rsid w:val="00AE1A76"/>
    <w:rsid w:val="00AE3221"/>
    <w:rsid w:val="00AE415E"/>
    <w:rsid w:val="00AE7200"/>
    <w:rsid w:val="00AF1863"/>
    <w:rsid w:val="00AF2155"/>
    <w:rsid w:val="00AF29AD"/>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5F8C"/>
    <w:rsid w:val="00B574F3"/>
    <w:rsid w:val="00B575D1"/>
    <w:rsid w:val="00B60504"/>
    <w:rsid w:val="00B60F62"/>
    <w:rsid w:val="00B61BBE"/>
    <w:rsid w:val="00B628FB"/>
    <w:rsid w:val="00B633F0"/>
    <w:rsid w:val="00B6448A"/>
    <w:rsid w:val="00B64E53"/>
    <w:rsid w:val="00B657AB"/>
    <w:rsid w:val="00B66380"/>
    <w:rsid w:val="00B668B6"/>
    <w:rsid w:val="00B673F2"/>
    <w:rsid w:val="00B67CCB"/>
    <w:rsid w:val="00B71E78"/>
    <w:rsid w:val="00B72826"/>
    <w:rsid w:val="00B72F8A"/>
    <w:rsid w:val="00B7316F"/>
    <w:rsid w:val="00B738DB"/>
    <w:rsid w:val="00B73BCC"/>
    <w:rsid w:val="00B77936"/>
    <w:rsid w:val="00B80593"/>
    <w:rsid w:val="00B851D2"/>
    <w:rsid w:val="00B85B31"/>
    <w:rsid w:val="00B91880"/>
    <w:rsid w:val="00B93061"/>
    <w:rsid w:val="00B9322E"/>
    <w:rsid w:val="00B93812"/>
    <w:rsid w:val="00B94A22"/>
    <w:rsid w:val="00B94DEA"/>
    <w:rsid w:val="00B968FF"/>
    <w:rsid w:val="00B97872"/>
    <w:rsid w:val="00BA1599"/>
    <w:rsid w:val="00BA448E"/>
    <w:rsid w:val="00BA5F0E"/>
    <w:rsid w:val="00BA6D73"/>
    <w:rsid w:val="00BB0389"/>
    <w:rsid w:val="00BB18B8"/>
    <w:rsid w:val="00BB208A"/>
    <w:rsid w:val="00BB37FD"/>
    <w:rsid w:val="00BB4E8D"/>
    <w:rsid w:val="00BB5418"/>
    <w:rsid w:val="00BC1691"/>
    <w:rsid w:val="00BC2D90"/>
    <w:rsid w:val="00BC3039"/>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16B3"/>
    <w:rsid w:val="00C020DD"/>
    <w:rsid w:val="00C02FD1"/>
    <w:rsid w:val="00C035E2"/>
    <w:rsid w:val="00C048B1"/>
    <w:rsid w:val="00C05627"/>
    <w:rsid w:val="00C108E8"/>
    <w:rsid w:val="00C1093C"/>
    <w:rsid w:val="00C1177C"/>
    <w:rsid w:val="00C1285C"/>
    <w:rsid w:val="00C12898"/>
    <w:rsid w:val="00C13F64"/>
    <w:rsid w:val="00C1774E"/>
    <w:rsid w:val="00C22150"/>
    <w:rsid w:val="00C23956"/>
    <w:rsid w:val="00C311B8"/>
    <w:rsid w:val="00C32C43"/>
    <w:rsid w:val="00C32D2F"/>
    <w:rsid w:val="00C3360E"/>
    <w:rsid w:val="00C35E88"/>
    <w:rsid w:val="00C36B72"/>
    <w:rsid w:val="00C37221"/>
    <w:rsid w:val="00C41BB9"/>
    <w:rsid w:val="00C45B3E"/>
    <w:rsid w:val="00C50A48"/>
    <w:rsid w:val="00C51AAD"/>
    <w:rsid w:val="00C53905"/>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6F65"/>
    <w:rsid w:val="00C67B07"/>
    <w:rsid w:val="00C67C57"/>
    <w:rsid w:val="00C70788"/>
    <w:rsid w:val="00C719DA"/>
    <w:rsid w:val="00C73709"/>
    <w:rsid w:val="00C76C9A"/>
    <w:rsid w:val="00C771C6"/>
    <w:rsid w:val="00C825FA"/>
    <w:rsid w:val="00C8520D"/>
    <w:rsid w:val="00C85BDE"/>
    <w:rsid w:val="00C85F51"/>
    <w:rsid w:val="00C868CE"/>
    <w:rsid w:val="00C958B5"/>
    <w:rsid w:val="00C95A7A"/>
    <w:rsid w:val="00C97E01"/>
    <w:rsid w:val="00CA04C0"/>
    <w:rsid w:val="00CA0BCF"/>
    <w:rsid w:val="00CA3175"/>
    <w:rsid w:val="00CA38DC"/>
    <w:rsid w:val="00CA3C27"/>
    <w:rsid w:val="00CA4070"/>
    <w:rsid w:val="00CA41A3"/>
    <w:rsid w:val="00CA6D75"/>
    <w:rsid w:val="00CA7C03"/>
    <w:rsid w:val="00CB152F"/>
    <w:rsid w:val="00CB2AC8"/>
    <w:rsid w:val="00CC55B9"/>
    <w:rsid w:val="00CD10A2"/>
    <w:rsid w:val="00CD1987"/>
    <w:rsid w:val="00CD4455"/>
    <w:rsid w:val="00CD53C4"/>
    <w:rsid w:val="00CD564B"/>
    <w:rsid w:val="00CD63F6"/>
    <w:rsid w:val="00CD7D33"/>
    <w:rsid w:val="00CE0586"/>
    <w:rsid w:val="00CE1164"/>
    <w:rsid w:val="00CE385D"/>
    <w:rsid w:val="00CE3983"/>
    <w:rsid w:val="00CF369F"/>
    <w:rsid w:val="00CF3CC9"/>
    <w:rsid w:val="00CF4124"/>
    <w:rsid w:val="00D000FB"/>
    <w:rsid w:val="00D010A5"/>
    <w:rsid w:val="00D019E9"/>
    <w:rsid w:val="00D02BE8"/>
    <w:rsid w:val="00D04541"/>
    <w:rsid w:val="00D06D15"/>
    <w:rsid w:val="00D10F3E"/>
    <w:rsid w:val="00D114BC"/>
    <w:rsid w:val="00D12262"/>
    <w:rsid w:val="00D13242"/>
    <w:rsid w:val="00D1334B"/>
    <w:rsid w:val="00D139FA"/>
    <w:rsid w:val="00D152B1"/>
    <w:rsid w:val="00D1530F"/>
    <w:rsid w:val="00D15711"/>
    <w:rsid w:val="00D158C3"/>
    <w:rsid w:val="00D1685E"/>
    <w:rsid w:val="00D20D96"/>
    <w:rsid w:val="00D21E1C"/>
    <w:rsid w:val="00D23B49"/>
    <w:rsid w:val="00D23C28"/>
    <w:rsid w:val="00D25F6F"/>
    <w:rsid w:val="00D30AD3"/>
    <w:rsid w:val="00D31125"/>
    <w:rsid w:val="00D3210E"/>
    <w:rsid w:val="00D32B7F"/>
    <w:rsid w:val="00D35B4D"/>
    <w:rsid w:val="00D427FC"/>
    <w:rsid w:val="00D43D8D"/>
    <w:rsid w:val="00D4474B"/>
    <w:rsid w:val="00D47FC3"/>
    <w:rsid w:val="00D51FF8"/>
    <w:rsid w:val="00D5420A"/>
    <w:rsid w:val="00D565DC"/>
    <w:rsid w:val="00D567CA"/>
    <w:rsid w:val="00D568A6"/>
    <w:rsid w:val="00D56BB3"/>
    <w:rsid w:val="00D604AA"/>
    <w:rsid w:val="00D6188C"/>
    <w:rsid w:val="00D6226A"/>
    <w:rsid w:val="00D7104E"/>
    <w:rsid w:val="00D71433"/>
    <w:rsid w:val="00D71A43"/>
    <w:rsid w:val="00D7360C"/>
    <w:rsid w:val="00D75DE4"/>
    <w:rsid w:val="00D82EAC"/>
    <w:rsid w:val="00D84D76"/>
    <w:rsid w:val="00D856D0"/>
    <w:rsid w:val="00D8609C"/>
    <w:rsid w:val="00D901A3"/>
    <w:rsid w:val="00D90878"/>
    <w:rsid w:val="00D92007"/>
    <w:rsid w:val="00D92902"/>
    <w:rsid w:val="00D929C4"/>
    <w:rsid w:val="00D933E4"/>
    <w:rsid w:val="00D935C6"/>
    <w:rsid w:val="00D94E6C"/>
    <w:rsid w:val="00D952C3"/>
    <w:rsid w:val="00DA191B"/>
    <w:rsid w:val="00DA333B"/>
    <w:rsid w:val="00DA5E87"/>
    <w:rsid w:val="00DA68F7"/>
    <w:rsid w:val="00DA77F4"/>
    <w:rsid w:val="00DB3A5D"/>
    <w:rsid w:val="00DB4334"/>
    <w:rsid w:val="00DB75A7"/>
    <w:rsid w:val="00DB77F6"/>
    <w:rsid w:val="00DC11E0"/>
    <w:rsid w:val="00DC126D"/>
    <w:rsid w:val="00DC3271"/>
    <w:rsid w:val="00DC52DE"/>
    <w:rsid w:val="00DC65E4"/>
    <w:rsid w:val="00DD2494"/>
    <w:rsid w:val="00DD2EC3"/>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14F5"/>
    <w:rsid w:val="00E01738"/>
    <w:rsid w:val="00E045E8"/>
    <w:rsid w:val="00E0630E"/>
    <w:rsid w:val="00E067D9"/>
    <w:rsid w:val="00E0765A"/>
    <w:rsid w:val="00E11883"/>
    <w:rsid w:val="00E11B77"/>
    <w:rsid w:val="00E14A57"/>
    <w:rsid w:val="00E14BBF"/>
    <w:rsid w:val="00E1674F"/>
    <w:rsid w:val="00E20175"/>
    <w:rsid w:val="00E241FA"/>
    <w:rsid w:val="00E26231"/>
    <w:rsid w:val="00E262E1"/>
    <w:rsid w:val="00E26B49"/>
    <w:rsid w:val="00E306A2"/>
    <w:rsid w:val="00E3438B"/>
    <w:rsid w:val="00E3583E"/>
    <w:rsid w:val="00E35922"/>
    <w:rsid w:val="00E37CCD"/>
    <w:rsid w:val="00E4252C"/>
    <w:rsid w:val="00E42BFE"/>
    <w:rsid w:val="00E437A5"/>
    <w:rsid w:val="00E51163"/>
    <w:rsid w:val="00E5122D"/>
    <w:rsid w:val="00E51B73"/>
    <w:rsid w:val="00E53751"/>
    <w:rsid w:val="00E5399F"/>
    <w:rsid w:val="00E5625A"/>
    <w:rsid w:val="00E6298F"/>
    <w:rsid w:val="00E632EC"/>
    <w:rsid w:val="00E63FC7"/>
    <w:rsid w:val="00E640E9"/>
    <w:rsid w:val="00E64515"/>
    <w:rsid w:val="00E64FAA"/>
    <w:rsid w:val="00E67683"/>
    <w:rsid w:val="00E70F12"/>
    <w:rsid w:val="00E716A5"/>
    <w:rsid w:val="00E7215B"/>
    <w:rsid w:val="00E7298E"/>
    <w:rsid w:val="00E73689"/>
    <w:rsid w:val="00E736FE"/>
    <w:rsid w:val="00E80F3C"/>
    <w:rsid w:val="00E8136E"/>
    <w:rsid w:val="00E84115"/>
    <w:rsid w:val="00E842A5"/>
    <w:rsid w:val="00E85E74"/>
    <w:rsid w:val="00E9021F"/>
    <w:rsid w:val="00E90CE6"/>
    <w:rsid w:val="00E92DE5"/>
    <w:rsid w:val="00E9501F"/>
    <w:rsid w:val="00E9506A"/>
    <w:rsid w:val="00E950E6"/>
    <w:rsid w:val="00E970A6"/>
    <w:rsid w:val="00E97A1B"/>
    <w:rsid w:val="00EA1FF0"/>
    <w:rsid w:val="00EA22A3"/>
    <w:rsid w:val="00EA2820"/>
    <w:rsid w:val="00EA41E3"/>
    <w:rsid w:val="00EA48AA"/>
    <w:rsid w:val="00EA53F2"/>
    <w:rsid w:val="00EA54A3"/>
    <w:rsid w:val="00EA6691"/>
    <w:rsid w:val="00EA72EE"/>
    <w:rsid w:val="00EB1653"/>
    <w:rsid w:val="00EB2A20"/>
    <w:rsid w:val="00EB2AB1"/>
    <w:rsid w:val="00EB3E88"/>
    <w:rsid w:val="00EB43B7"/>
    <w:rsid w:val="00EB506F"/>
    <w:rsid w:val="00EB512F"/>
    <w:rsid w:val="00EB5992"/>
    <w:rsid w:val="00EB6052"/>
    <w:rsid w:val="00EC03AC"/>
    <w:rsid w:val="00EC03E4"/>
    <w:rsid w:val="00EC0BD2"/>
    <w:rsid w:val="00EC2F4F"/>
    <w:rsid w:val="00EC354F"/>
    <w:rsid w:val="00EC5328"/>
    <w:rsid w:val="00EC53B3"/>
    <w:rsid w:val="00EC5D41"/>
    <w:rsid w:val="00EC7ECB"/>
    <w:rsid w:val="00ED1F97"/>
    <w:rsid w:val="00ED2E0A"/>
    <w:rsid w:val="00ED50A7"/>
    <w:rsid w:val="00ED76C6"/>
    <w:rsid w:val="00EE0B03"/>
    <w:rsid w:val="00EE5369"/>
    <w:rsid w:val="00EE585F"/>
    <w:rsid w:val="00EE652E"/>
    <w:rsid w:val="00EE6BA9"/>
    <w:rsid w:val="00EE77A2"/>
    <w:rsid w:val="00EF0913"/>
    <w:rsid w:val="00EF0EAA"/>
    <w:rsid w:val="00EF3536"/>
    <w:rsid w:val="00EF7456"/>
    <w:rsid w:val="00F01637"/>
    <w:rsid w:val="00F02597"/>
    <w:rsid w:val="00F03639"/>
    <w:rsid w:val="00F03A23"/>
    <w:rsid w:val="00F05681"/>
    <w:rsid w:val="00F078D6"/>
    <w:rsid w:val="00F07D0C"/>
    <w:rsid w:val="00F103F3"/>
    <w:rsid w:val="00F109CA"/>
    <w:rsid w:val="00F12AF1"/>
    <w:rsid w:val="00F12E97"/>
    <w:rsid w:val="00F162BA"/>
    <w:rsid w:val="00F164DE"/>
    <w:rsid w:val="00F21345"/>
    <w:rsid w:val="00F22540"/>
    <w:rsid w:val="00F22666"/>
    <w:rsid w:val="00F242FA"/>
    <w:rsid w:val="00F24CF9"/>
    <w:rsid w:val="00F27D84"/>
    <w:rsid w:val="00F30720"/>
    <w:rsid w:val="00F30C9C"/>
    <w:rsid w:val="00F31F4E"/>
    <w:rsid w:val="00F32812"/>
    <w:rsid w:val="00F33AF1"/>
    <w:rsid w:val="00F345B6"/>
    <w:rsid w:val="00F35CFD"/>
    <w:rsid w:val="00F365A0"/>
    <w:rsid w:val="00F3779C"/>
    <w:rsid w:val="00F37BE5"/>
    <w:rsid w:val="00F37DA6"/>
    <w:rsid w:val="00F40B40"/>
    <w:rsid w:val="00F42394"/>
    <w:rsid w:val="00F42BED"/>
    <w:rsid w:val="00F44BA6"/>
    <w:rsid w:val="00F45BCB"/>
    <w:rsid w:val="00F4630A"/>
    <w:rsid w:val="00F464F2"/>
    <w:rsid w:val="00F4716D"/>
    <w:rsid w:val="00F5012D"/>
    <w:rsid w:val="00F53828"/>
    <w:rsid w:val="00F54235"/>
    <w:rsid w:val="00F542AF"/>
    <w:rsid w:val="00F54AEE"/>
    <w:rsid w:val="00F553DF"/>
    <w:rsid w:val="00F562E2"/>
    <w:rsid w:val="00F56BC8"/>
    <w:rsid w:val="00F56C38"/>
    <w:rsid w:val="00F605AF"/>
    <w:rsid w:val="00F62F80"/>
    <w:rsid w:val="00F644A0"/>
    <w:rsid w:val="00F64880"/>
    <w:rsid w:val="00F65495"/>
    <w:rsid w:val="00F715E2"/>
    <w:rsid w:val="00F72CD8"/>
    <w:rsid w:val="00F73834"/>
    <w:rsid w:val="00F74046"/>
    <w:rsid w:val="00F754DE"/>
    <w:rsid w:val="00F80AF2"/>
    <w:rsid w:val="00F80F16"/>
    <w:rsid w:val="00F82911"/>
    <w:rsid w:val="00F843D5"/>
    <w:rsid w:val="00F85A0F"/>
    <w:rsid w:val="00F87211"/>
    <w:rsid w:val="00F87A7C"/>
    <w:rsid w:val="00F9034A"/>
    <w:rsid w:val="00F954E3"/>
    <w:rsid w:val="00F955F7"/>
    <w:rsid w:val="00F9794C"/>
    <w:rsid w:val="00FA135A"/>
    <w:rsid w:val="00FA20AC"/>
    <w:rsid w:val="00FA2E13"/>
    <w:rsid w:val="00FA7A74"/>
    <w:rsid w:val="00FB09F6"/>
    <w:rsid w:val="00FB2EA6"/>
    <w:rsid w:val="00FB3733"/>
    <w:rsid w:val="00FB3A5B"/>
    <w:rsid w:val="00FB4E11"/>
    <w:rsid w:val="00FB5184"/>
    <w:rsid w:val="00FB54C6"/>
    <w:rsid w:val="00FB59F7"/>
    <w:rsid w:val="00FB7F2C"/>
    <w:rsid w:val="00FC08B5"/>
    <w:rsid w:val="00FC0B4F"/>
    <w:rsid w:val="00FC1F91"/>
    <w:rsid w:val="00FC2EC6"/>
    <w:rsid w:val="00FC36B6"/>
    <w:rsid w:val="00FC3B21"/>
    <w:rsid w:val="00FC640A"/>
    <w:rsid w:val="00FC76FB"/>
    <w:rsid w:val="00FC7D05"/>
    <w:rsid w:val="00FD0026"/>
    <w:rsid w:val="00FD0F7D"/>
    <w:rsid w:val="00FD1DE7"/>
    <w:rsid w:val="00FD282F"/>
    <w:rsid w:val="00FD3357"/>
    <w:rsid w:val="00FD38AB"/>
    <w:rsid w:val="00FD420A"/>
    <w:rsid w:val="00FD6B37"/>
    <w:rsid w:val="00FE58A1"/>
    <w:rsid w:val="00FE5A83"/>
    <w:rsid w:val="00FE6C83"/>
    <w:rsid w:val="00FF0210"/>
    <w:rsid w:val="00FF05BB"/>
    <w:rsid w:val="00FF0F39"/>
    <w:rsid w:val="00FF135B"/>
    <w:rsid w:val="00FF17D1"/>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74B2"/>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490F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76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75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 w:type="character" w:customStyle="1" w:styleId="Heading2Char">
    <w:name w:val="Heading 2 Char"/>
    <w:basedOn w:val="DefaultParagraphFont"/>
    <w:link w:val="Heading2"/>
    <w:uiPriority w:val="9"/>
    <w:rsid w:val="00490F24"/>
    <w:rPr>
      <w:rFonts w:asciiTheme="majorHAnsi" w:eastAsiaTheme="majorEastAsia" w:hAnsiTheme="majorHAnsi" w:cstheme="majorBidi"/>
      <w:color w:val="2F5496" w:themeColor="accent1" w:themeShade="BF"/>
      <w:sz w:val="26"/>
      <w:szCs w:val="26"/>
      <w:lang w:eastAsia="en-GB"/>
    </w:rPr>
  </w:style>
  <w:style w:type="paragraph" w:styleId="Subtitle">
    <w:name w:val="Subtitle"/>
    <w:basedOn w:val="Normal"/>
    <w:next w:val="Normal"/>
    <w:link w:val="SubtitleChar"/>
    <w:uiPriority w:val="11"/>
    <w:qFormat/>
    <w:rsid w:val="00490F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90F24"/>
    <w:rPr>
      <w:rFonts w:eastAsiaTheme="minorEastAsia"/>
      <w:color w:val="5A5A5A" w:themeColor="text1" w:themeTint="A5"/>
      <w:spacing w:val="15"/>
      <w:sz w:val="22"/>
      <w:szCs w:val="22"/>
      <w:lang w:eastAsia="en-GB"/>
    </w:rPr>
  </w:style>
  <w:style w:type="paragraph" w:styleId="NoSpacing">
    <w:name w:val="No Spacing"/>
    <w:uiPriority w:val="1"/>
    <w:qFormat/>
    <w:rsid w:val="00490F24"/>
    <w:rPr>
      <w:rFonts w:ascii="Times New Roman" w:hAnsi="Times New Roman" w:cs="Times New Roman"/>
      <w:lang w:eastAsia="en-GB"/>
    </w:rPr>
  </w:style>
  <w:style w:type="paragraph" w:styleId="TOCHeading">
    <w:name w:val="TOC Heading"/>
    <w:basedOn w:val="Heading1"/>
    <w:next w:val="Normal"/>
    <w:uiPriority w:val="39"/>
    <w:unhideWhenUsed/>
    <w:qFormat/>
    <w:rsid w:val="004C33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4C338E"/>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4C338E"/>
    <w:pPr>
      <w:ind w:left="240"/>
    </w:pPr>
    <w:rPr>
      <w:rFonts w:asciiTheme="minorHAnsi" w:hAnsiTheme="minorHAnsi"/>
      <w:smallCaps/>
      <w:sz w:val="22"/>
      <w:szCs w:val="22"/>
    </w:rPr>
  </w:style>
  <w:style w:type="paragraph" w:styleId="TOC3">
    <w:name w:val="toc 3"/>
    <w:basedOn w:val="Normal"/>
    <w:next w:val="Normal"/>
    <w:autoRedefine/>
    <w:uiPriority w:val="39"/>
    <w:unhideWhenUsed/>
    <w:rsid w:val="004C338E"/>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4C338E"/>
    <w:pPr>
      <w:ind w:left="720"/>
    </w:pPr>
    <w:rPr>
      <w:rFonts w:asciiTheme="minorHAnsi" w:hAnsiTheme="minorHAnsi"/>
      <w:sz w:val="18"/>
      <w:szCs w:val="18"/>
    </w:rPr>
  </w:style>
  <w:style w:type="paragraph" w:styleId="TOC5">
    <w:name w:val="toc 5"/>
    <w:basedOn w:val="Normal"/>
    <w:next w:val="Normal"/>
    <w:autoRedefine/>
    <w:uiPriority w:val="39"/>
    <w:semiHidden/>
    <w:unhideWhenUsed/>
    <w:rsid w:val="004C338E"/>
    <w:pPr>
      <w:ind w:left="960"/>
    </w:pPr>
    <w:rPr>
      <w:rFonts w:asciiTheme="minorHAnsi" w:hAnsiTheme="minorHAnsi"/>
      <w:sz w:val="18"/>
      <w:szCs w:val="18"/>
    </w:rPr>
  </w:style>
  <w:style w:type="paragraph" w:styleId="TOC6">
    <w:name w:val="toc 6"/>
    <w:basedOn w:val="Normal"/>
    <w:next w:val="Normal"/>
    <w:autoRedefine/>
    <w:uiPriority w:val="39"/>
    <w:semiHidden/>
    <w:unhideWhenUsed/>
    <w:rsid w:val="004C338E"/>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4C338E"/>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4C338E"/>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4C338E"/>
    <w:pPr>
      <w:ind w:left="1920"/>
    </w:pPr>
    <w:rPr>
      <w:rFonts w:asciiTheme="minorHAnsi" w:hAnsiTheme="minorHAnsi"/>
      <w:sz w:val="18"/>
      <w:szCs w:val="18"/>
    </w:rPr>
  </w:style>
  <w:style w:type="character" w:customStyle="1" w:styleId="Heading3Char">
    <w:name w:val="Heading 3 Char"/>
    <w:basedOn w:val="DefaultParagraphFont"/>
    <w:link w:val="Heading3"/>
    <w:uiPriority w:val="9"/>
    <w:rsid w:val="000B764F"/>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DB75A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glossaryDocument" Target="glossary/document.xml"/><Relationship Id="rId83"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header" Target="header1.xml"/><Relationship Id="rId79" Type="http://schemas.openxmlformats.org/officeDocument/2006/relationships/footer" Target="footer3.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DDB"/>
    <w:rsid w:val="00867972"/>
    <w:rsid w:val="00936DD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797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68D7EE3-20E2-1947-85C6-84F063A4B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2699</TotalTime>
  <Pages>65</Pages>
  <Words>15173</Words>
  <Characters>86491</Characters>
  <Application>Microsoft Macintosh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908</cp:revision>
  <cp:lastPrinted>2018-05-03T07:24:00Z</cp:lastPrinted>
  <dcterms:created xsi:type="dcterms:W3CDTF">2017-11-30T10:15:00Z</dcterms:created>
  <dcterms:modified xsi:type="dcterms:W3CDTF">2018-05-07T15:10:00Z</dcterms:modified>
</cp:coreProperties>
</file>