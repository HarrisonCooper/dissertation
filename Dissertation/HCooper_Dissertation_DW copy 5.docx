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050988"/>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050989"/>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050990"/>
      <w:r w:rsidRPr="00226F61">
        <w:lastRenderedPageBreak/>
        <w:t>Abstract</w:t>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3" w:name="_Toc513050991"/>
      <w:r w:rsidRPr="00226F61">
        <w:lastRenderedPageBreak/>
        <w:t>Acknowledgements</w:t>
      </w:r>
      <w:bookmarkEnd w:id="3"/>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4" w:name="_Toc513050992"/>
      <w:r w:rsidRPr="00226F61">
        <w:lastRenderedPageBreak/>
        <w:t>Glossary</w:t>
      </w:r>
      <w:bookmarkEnd w:id="4"/>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5" w:name="_Toc513050993"/>
      <w:r>
        <w:t>Abbreviations</w:t>
      </w:r>
      <w:bookmarkEnd w:id="5"/>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6" w:name="_Toc513050994" w:displacedByCustomXml="next"/>
    <w:sdt>
      <w:sdtPr>
        <w:id w:val="1042246777"/>
        <w:docPartObj>
          <w:docPartGallery w:val="Table of Contents"/>
          <w:docPartUnique/>
        </w:docPartObj>
      </w:sdtPr>
      <w:sdtEndPr>
        <w:rPr>
          <w:noProof/>
          <w:kern w:val="0"/>
          <w:sz w:val="24"/>
          <w:szCs w:val="24"/>
        </w:rPr>
      </w:sdtEndPr>
      <w:sdtContent>
        <w:p w14:paraId="3227F918" w14:textId="6746B80C" w:rsidR="004C338E" w:rsidRPr="00456DB0" w:rsidRDefault="004C338E" w:rsidP="00456DB0">
          <w:pPr>
            <w:pStyle w:val="Heading1"/>
          </w:pPr>
          <w:r w:rsidRPr="00456DB0">
            <w:t>Table of Contents</w:t>
          </w:r>
          <w:bookmarkEnd w:id="6"/>
        </w:p>
        <w:p w14:paraId="5A7ABE35" w14:textId="72FD1D2F" w:rsidR="002514EC"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050988" w:history="1">
            <w:r w:rsidR="002514EC">
              <w:rPr>
                <w:rStyle w:val="Hyperlink"/>
                <w:noProof/>
              </w:rPr>
              <w:t>title page</w:t>
            </w:r>
            <w:r w:rsidR="002514EC">
              <w:rPr>
                <w:noProof/>
                <w:webHidden/>
              </w:rPr>
              <w:tab/>
            </w:r>
            <w:r w:rsidR="002514EC">
              <w:rPr>
                <w:noProof/>
                <w:webHidden/>
              </w:rPr>
              <w:fldChar w:fldCharType="begin"/>
            </w:r>
            <w:r w:rsidR="002514EC">
              <w:rPr>
                <w:noProof/>
                <w:webHidden/>
              </w:rPr>
              <w:instrText xml:space="preserve"> PAGEREF _Toc513050988 \h </w:instrText>
            </w:r>
            <w:r w:rsidR="002514EC">
              <w:rPr>
                <w:noProof/>
                <w:webHidden/>
              </w:rPr>
            </w:r>
            <w:r w:rsidR="002514EC">
              <w:rPr>
                <w:noProof/>
                <w:webHidden/>
              </w:rPr>
              <w:fldChar w:fldCharType="separate"/>
            </w:r>
            <w:r w:rsidR="002514EC">
              <w:rPr>
                <w:noProof/>
                <w:webHidden/>
              </w:rPr>
              <w:t>i</w:t>
            </w:r>
            <w:r w:rsidR="002514EC">
              <w:rPr>
                <w:noProof/>
                <w:webHidden/>
              </w:rPr>
              <w:fldChar w:fldCharType="end"/>
            </w:r>
          </w:hyperlink>
        </w:p>
        <w:p w14:paraId="31DFED06"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89" w:history="1">
            <w:r w:rsidRPr="0043018A">
              <w:rPr>
                <w:rStyle w:val="Hyperlink"/>
                <w:noProof/>
              </w:rPr>
              <w:t>Signed Declaration</w:t>
            </w:r>
            <w:r>
              <w:rPr>
                <w:noProof/>
                <w:webHidden/>
              </w:rPr>
              <w:tab/>
            </w:r>
            <w:r>
              <w:rPr>
                <w:noProof/>
                <w:webHidden/>
              </w:rPr>
              <w:fldChar w:fldCharType="begin"/>
            </w:r>
            <w:r>
              <w:rPr>
                <w:noProof/>
                <w:webHidden/>
              </w:rPr>
              <w:instrText xml:space="preserve"> PAGEREF _Toc513050989 \h </w:instrText>
            </w:r>
            <w:r>
              <w:rPr>
                <w:noProof/>
                <w:webHidden/>
              </w:rPr>
            </w:r>
            <w:r>
              <w:rPr>
                <w:noProof/>
                <w:webHidden/>
              </w:rPr>
              <w:fldChar w:fldCharType="separate"/>
            </w:r>
            <w:r>
              <w:rPr>
                <w:noProof/>
                <w:webHidden/>
              </w:rPr>
              <w:t>ii</w:t>
            </w:r>
            <w:r>
              <w:rPr>
                <w:noProof/>
                <w:webHidden/>
              </w:rPr>
              <w:fldChar w:fldCharType="end"/>
            </w:r>
          </w:hyperlink>
        </w:p>
        <w:p w14:paraId="7694CF33"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0" w:history="1">
            <w:r w:rsidRPr="0043018A">
              <w:rPr>
                <w:rStyle w:val="Hyperlink"/>
                <w:noProof/>
              </w:rPr>
              <w:t>Abstract</w:t>
            </w:r>
            <w:r>
              <w:rPr>
                <w:noProof/>
                <w:webHidden/>
              </w:rPr>
              <w:tab/>
            </w:r>
            <w:r>
              <w:rPr>
                <w:noProof/>
                <w:webHidden/>
              </w:rPr>
              <w:fldChar w:fldCharType="begin"/>
            </w:r>
            <w:r>
              <w:rPr>
                <w:noProof/>
                <w:webHidden/>
              </w:rPr>
              <w:instrText xml:space="preserve"> PAGEREF _Toc513050990 \h </w:instrText>
            </w:r>
            <w:r>
              <w:rPr>
                <w:noProof/>
                <w:webHidden/>
              </w:rPr>
            </w:r>
            <w:r>
              <w:rPr>
                <w:noProof/>
                <w:webHidden/>
              </w:rPr>
              <w:fldChar w:fldCharType="separate"/>
            </w:r>
            <w:r>
              <w:rPr>
                <w:noProof/>
                <w:webHidden/>
              </w:rPr>
              <w:t>iii</w:t>
            </w:r>
            <w:r>
              <w:rPr>
                <w:noProof/>
                <w:webHidden/>
              </w:rPr>
              <w:fldChar w:fldCharType="end"/>
            </w:r>
          </w:hyperlink>
        </w:p>
        <w:p w14:paraId="45DDD76E"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1" w:history="1">
            <w:r w:rsidRPr="0043018A">
              <w:rPr>
                <w:rStyle w:val="Hyperlink"/>
                <w:noProof/>
              </w:rPr>
              <w:t>Acknowledgements</w:t>
            </w:r>
            <w:r>
              <w:rPr>
                <w:noProof/>
                <w:webHidden/>
              </w:rPr>
              <w:tab/>
            </w:r>
            <w:r>
              <w:rPr>
                <w:noProof/>
                <w:webHidden/>
              </w:rPr>
              <w:fldChar w:fldCharType="begin"/>
            </w:r>
            <w:r>
              <w:rPr>
                <w:noProof/>
                <w:webHidden/>
              </w:rPr>
              <w:instrText xml:space="preserve"> PAGEREF _Toc513050991 \h </w:instrText>
            </w:r>
            <w:r>
              <w:rPr>
                <w:noProof/>
                <w:webHidden/>
              </w:rPr>
            </w:r>
            <w:r>
              <w:rPr>
                <w:noProof/>
                <w:webHidden/>
              </w:rPr>
              <w:fldChar w:fldCharType="separate"/>
            </w:r>
            <w:r>
              <w:rPr>
                <w:noProof/>
                <w:webHidden/>
              </w:rPr>
              <w:t>iv</w:t>
            </w:r>
            <w:r>
              <w:rPr>
                <w:noProof/>
                <w:webHidden/>
              </w:rPr>
              <w:fldChar w:fldCharType="end"/>
            </w:r>
          </w:hyperlink>
        </w:p>
        <w:p w14:paraId="6A9E7332"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2" w:history="1">
            <w:r w:rsidRPr="0043018A">
              <w:rPr>
                <w:rStyle w:val="Hyperlink"/>
                <w:noProof/>
              </w:rPr>
              <w:t>Glossary</w:t>
            </w:r>
            <w:r>
              <w:rPr>
                <w:noProof/>
                <w:webHidden/>
              </w:rPr>
              <w:tab/>
            </w:r>
            <w:r>
              <w:rPr>
                <w:noProof/>
                <w:webHidden/>
              </w:rPr>
              <w:fldChar w:fldCharType="begin"/>
            </w:r>
            <w:r>
              <w:rPr>
                <w:noProof/>
                <w:webHidden/>
              </w:rPr>
              <w:instrText xml:space="preserve"> PAGEREF _Toc513050992 \h </w:instrText>
            </w:r>
            <w:r>
              <w:rPr>
                <w:noProof/>
                <w:webHidden/>
              </w:rPr>
            </w:r>
            <w:r>
              <w:rPr>
                <w:noProof/>
                <w:webHidden/>
              </w:rPr>
              <w:fldChar w:fldCharType="separate"/>
            </w:r>
            <w:r>
              <w:rPr>
                <w:noProof/>
                <w:webHidden/>
              </w:rPr>
              <w:t>v</w:t>
            </w:r>
            <w:r>
              <w:rPr>
                <w:noProof/>
                <w:webHidden/>
              </w:rPr>
              <w:fldChar w:fldCharType="end"/>
            </w:r>
          </w:hyperlink>
        </w:p>
        <w:p w14:paraId="5BB63601"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3" w:history="1">
            <w:r w:rsidRPr="0043018A">
              <w:rPr>
                <w:rStyle w:val="Hyperlink"/>
                <w:noProof/>
              </w:rPr>
              <w:t>Abbreviations</w:t>
            </w:r>
            <w:r>
              <w:rPr>
                <w:noProof/>
                <w:webHidden/>
              </w:rPr>
              <w:tab/>
            </w:r>
            <w:r>
              <w:rPr>
                <w:noProof/>
                <w:webHidden/>
              </w:rPr>
              <w:fldChar w:fldCharType="begin"/>
            </w:r>
            <w:r>
              <w:rPr>
                <w:noProof/>
                <w:webHidden/>
              </w:rPr>
              <w:instrText xml:space="preserve"> PAGEREF _Toc513050993 \h </w:instrText>
            </w:r>
            <w:r>
              <w:rPr>
                <w:noProof/>
                <w:webHidden/>
              </w:rPr>
            </w:r>
            <w:r>
              <w:rPr>
                <w:noProof/>
                <w:webHidden/>
              </w:rPr>
              <w:fldChar w:fldCharType="separate"/>
            </w:r>
            <w:r>
              <w:rPr>
                <w:noProof/>
                <w:webHidden/>
              </w:rPr>
              <w:t>v</w:t>
            </w:r>
            <w:r>
              <w:rPr>
                <w:noProof/>
                <w:webHidden/>
              </w:rPr>
              <w:fldChar w:fldCharType="end"/>
            </w:r>
          </w:hyperlink>
        </w:p>
        <w:p w14:paraId="7842B354"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4" w:history="1">
            <w:r w:rsidRPr="0043018A">
              <w:rPr>
                <w:rStyle w:val="Hyperlink"/>
                <w:noProof/>
              </w:rPr>
              <w:t>Table of Contents</w:t>
            </w:r>
            <w:r>
              <w:rPr>
                <w:noProof/>
                <w:webHidden/>
              </w:rPr>
              <w:tab/>
            </w:r>
            <w:r>
              <w:rPr>
                <w:noProof/>
                <w:webHidden/>
              </w:rPr>
              <w:fldChar w:fldCharType="begin"/>
            </w:r>
            <w:r>
              <w:rPr>
                <w:noProof/>
                <w:webHidden/>
              </w:rPr>
              <w:instrText xml:space="preserve"> PAGEREF _Toc513050994 \h </w:instrText>
            </w:r>
            <w:r>
              <w:rPr>
                <w:noProof/>
                <w:webHidden/>
              </w:rPr>
            </w:r>
            <w:r>
              <w:rPr>
                <w:noProof/>
                <w:webHidden/>
              </w:rPr>
              <w:fldChar w:fldCharType="separate"/>
            </w:r>
            <w:r>
              <w:rPr>
                <w:noProof/>
                <w:webHidden/>
              </w:rPr>
              <w:t>vi</w:t>
            </w:r>
            <w:r>
              <w:rPr>
                <w:noProof/>
                <w:webHidden/>
              </w:rPr>
              <w:fldChar w:fldCharType="end"/>
            </w:r>
          </w:hyperlink>
        </w:p>
        <w:p w14:paraId="31E69E18"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5" w:history="1">
            <w:r w:rsidRPr="0043018A">
              <w:rPr>
                <w:rStyle w:val="Hyperlink"/>
                <w:noProof/>
              </w:rPr>
              <w:t>1 Introduction</w:t>
            </w:r>
            <w:r>
              <w:rPr>
                <w:noProof/>
                <w:webHidden/>
              </w:rPr>
              <w:tab/>
            </w:r>
            <w:r>
              <w:rPr>
                <w:noProof/>
                <w:webHidden/>
              </w:rPr>
              <w:fldChar w:fldCharType="begin"/>
            </w:r>
            <w:r>
              <w:rPr>
                <w:noProof/>
                <w:webHidden/>
              </w:rPr>
              <w:instrText xml:space="preserve"> PAGEREF _Toc513050995 \h </w:instrText>
            </w:r>
            <w:r>
              <w:rPr>
                <w:noProof/>
                <w:webHidden/>
              </w:rPr>
            </w:r>
            <w:r>
              <w:rPr>
                <w:noProof/>
                <w:webHidden/>
              </w:rPr>
              <w:fldChar w:fldCharType="separate"/>
            </w:r>
            <w:r>
              <w:rPr>
                <w:noProof/>
                <w:webHidden/>
              </w:rPr>
              <w:t>1</w:t>
            </w:r>
            <w:r>
              <w:rPr>
                <w:noProof/>
                <w:webHidden/>
              </w:rPr>
              <w:fldChar w:fldCharType="end"/>
            </w:r>
          </w:hyperlink>
        </w:p>
        <w:p w14:paraId="774BCCDE" w14:textId="77777777" w:rsidR="002514EC" w:rsidRDefault="002514EC">
          <w:pPr>
            <w:pStyle w:val="TOC2"/>
            <w:tabs>
              <w:tab w:val="right" w:leader="dot" w:pos="9010"/>
            </w:tabs>
            <w:rPr>
              <w:rFonts w:eastAsiaTheme="minorEastAsia" w:cstheme="minorBidi"/>
              <w:smallCaps w:val="0"/>
              <w:noProof/>
              <w:sz w:val="24"/>
              <w:szCs w:val="24"/>
            </w:rPr>
          </w:pPr>
          <w:hyperlink w:anchor="_Toc513050996" w:history="1">
            <w:r w:rsidRPr="0043018A">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_Toc513050996 \h </w:instrText>
            </w:r>
            <w:r>
              <w:rPr>
                <w:noProof/>
                <w:webHidden/>
              </w:rPr>
            </w:r>
            <w:r>
              <w:rPr>
                <w:noProof/>
                <w:webHidden/>
              </w:rPr>
              <w:fldChar w:fldCharType="separate"/>
            </w:r>
            <w:r>
              <w:rPr>
                <w:noProof/>
                <w:webHidden/>
              </w:rPr>
              <w:t>1</w:t>
            </w:r>
            <w:r>
              <w:rPr>
                <w:noProof/>
                <w:webHidden/>
              </w:rPr>
              <w:fldChar w:fldCharType="end"/>
            </w:r>
          </w:hyperlink>
        </w:p>
        <w:p w14:paraId="31FF4BCC" w14:textId="77777777" w:rsidR="002514EC" w:rsidRDefault="002514EC">
          <w:pPr>
            <w:pStyle w:val="TOC2"/>
            <w:tabs>
              <w:tab w:val="right" w:leader="dot" w:pos="9010"/>
            </w:tabs>
            <w:rPr>
              <w:rFonts w:eastAsiaTheme="minorEastAsia" w:cstheme="minorBidi"/>
              <w:smallCaps w:val="0"/>
              <w:noProof/>
              <w:sz w:val="24"/>
              <w:szCs w:val="24"/>
            </w:rPr>
          </w:pPr>
          <w:hyperlink w:anchor="_Toc513050997" w:history="1">
            <w:r w:rsidRPr="0043018A">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_Toc513050997 \h </w:instrText>
            </w:r>
            <w:r>
              <w:rPr>
                <w:noProof/>
                <w:webHidden/>
              </w:rPr>
            </w:r>
            <w:r>
              <w:rPr>
                <w:noProof/>
                <w:webHidden/>
              </w:rPr>
              <w:fldChar w:fldCharType="separate"/>
            </w:r>
            <w:r>
              <w:rPr>
                <w:noProof/>
                <w:webHidden/>
              </w:rPr>
              <w:t>1</w:t>
            </w:r>
            <w:r>
              <w:rPr>
                <w:noProof/>
                <w:webHidden/>
              </w:rPr>
              <w:fldChar w:fldCharType="end"/>
            </w:r>
          </w:hyperlink>
        </w:p>
        <w:p w14:paraId="2A0BA15C" w14:textId="77777777" w:rsidR="002514EC" w:rsidRDefault="002514EC">
          <w:pPr>
            <w:pStyle w:val="TOC2"/>
            <w:tabs>
              <w:tab w:val="right" w:leader="dot" w:pos="9010"/>
            </w:tabs>
            <w:rPr>
              <w:rFonts w:eastAsiaTheme="minorEastAsia" w:cstheme="minorBidi"/>
              <w:smallCaps w:val="0"/>
              <w:noProof/>
              <w:sz w:val="24"/>
              <w:szCs w:val="24"/>
            </w:rPr>
          </w:pPr>
          <w:hyperlink w:anchor="_Toc513050998" w:history="1">
            <w:r w:rsidRPr="0043018A">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_Toc513050998 \h </w:instrText>
            </w:r>
            <w:r>
              <w:rPr>
                <w:noProof/>
                <w:webHidden/>
              </w:rPr>
            </w:r>
            <w:r>
              <w:rPr>
                <w:noProof/>
                <w:webHidden/>
              </w:rPr>
              <w:fldChar w:fldCharType="separate"/>
            </w:r>
            <w:r>
              <w:rPr>
                <w:noProof/>
                <w:webHidden/>
              </w:rPr>
              <w:t>1</w:t>
            </w:r>
            <w:r>
              <w:rPr>
                <w:noProof/>
                <w:webHidden/>
              </w:rPr>
              <w:fldChar w:fldCharType="end"/>
            </w:r>
          </w:hyperlink>
        </w:p>
        <w:p w14:paraId="1B3A0E81"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0999" w:history="1">
            <w:r w:rsidRPr="0043018A">
              <w:rPr>
                <w:rStyle w:val="Hyperlink"/>
                <w:noProof/>
              </w:rPr>
              <w:t>2 Literature Review</w:t>
            </w:r>
            <w:r>
              <w:rPr>
                <w:noProof/>
                <w:webHidden/>
              </w:rPr>
              <w:tab/>
            </w:r>
            <w:r>
              <w:rPr>
                <w:noProof/>
                <w:webHidden/>
              </w:rPr>
              <w:fldChar w:fldCharType="begin"/>
            </w:r>
            <w:r>
              <w:rPr>
                <w:noProof/>
                <w:webHidden/>
              </w:rPr>
              <w:instrText xml:space="preserve"> PAGEREF _Toc513050999 \h </w:instrText>
            </w:r>
            <w:r>
              <w:rPr>
                <w:noProof/>
                <w:webHidden/>
              </w:rPr>
            </w:r>
            <w:r>
              <w:rPr>
                <w:noProof/>
                <w:webHidden/>
              </w:rPr>
              <w:fldChar w:fldCharType="separate"/>
            </w:r>
            <w:r>
              <w:rPr>
                <w:noProof/>
                <w:webHidden/>
              </w:rPr>
              <w:t>1</w:t>
            </w:r>
            <w:r>
              <w:rPr>
                <w:noProof/>
                <w:webHidden/>
              </w:rPr>
              <w:fldChar w:fldCharType="end"/>
            </w:r>
          </w:hyperlink>
        </w:p>
        <w:p w14:paraId="1D4B3AAA" w14:textId="77777777" w:rsidR="002514EC" w:rsidRDefault="002514EC">
          <w:pPr>
            <w:pStyle w:val="TOC2"/>
            <w:tabs>
              <w:tab w:val="right" w:leader="dot" w:pos="9010"/>
            </w:tabs>
            <w:rPr>
              <w:rFonts w:eastAsiaTheme="minorEastAsia" w:cstheme="minorBidi"/>
              <w:smallCaps w:val="0"/>
              <w:noProof/>
              <w:sz w:val="24"/>
              <w:szCs w:val="24"/>
            </w:rPr>
          </w:pPr>
          <w:hyperlink w:anchor="_Toc513051000" w:history="1">
            <w:r w:rsidRPr="0043018A">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_Toc513051000 \h </w:instrText>
            </w:r>
            <w:r>
              <w:rPr>
                <w:noProof/>
                <w:webHidden/>
              </w:rPr>
            </w:r>
            <w:r>
              <w:rPr>
                <w:noProof/>
                <w:webHidden/>
              </w:rPr>
              <w:fldChar w:fldCharType="separate"/>
            </w:r>
            <w:r>
              <w:rPr>
                <w:noProof/>
                <w:webHidden/>
              </w:rPr>
              <w:t>2</w:t>
            </w:r>
            <w:r>
              <w:rPr>
                <w:noProof/>
                <w:webHidden/>
              </w:rPr>
              <w:fldChar w:fldCharType="end"/>
            </w:r>
          </w:hyperlink>
        </w:p>
        <w:p w14:paraId="6A165064" w14:textId="77777777" w:rsidR="002514EC" w:rsidRDefault="002514EC">
          <w:pPr>
            <w:pStyle w:val="TOC2"/>
            <w:tabs>
              <w:tab w:val="right" w:leader="dot" w:pos="9010"/>
            </w:tabs>
            <w:rPr>
              <w:rFonts w:eastAsiaTheme="minorEastAsia" w:cstheme="minorBidi"/>
              <w:smallCaps w:val="0"/>
              <w:noProof/>
              <w:sz w:val="24"/>
              <w:szCs w:val="24"/>
            </w:rPr>
          </w:pPr>
          <w:hyperlink w:anchor="_Toc513051001" w:history="1">
            <w:r w:rsidRPr="0043018A">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_Toc513051001 \h </w:instrText>
            </w:r>
            <w:r>
              <w:rPr>
                <w:noProof/>
                <w:webHidden/>
              </w:rPr>
            </w:r>
            <w:r>
              <w:rPr>
                <w:noProof/>
                <w:webHidden/>
              </w:rPr>
              <w:fldChar w:fldCharType="separate"/>
            </w:r>
            <w:r>
              <w:rPr>
                <w:noProof/>
                <w:webHidden/>
              </w:rPr>
              <w:t>3</w:t>
            </w:r>
            <w:r>
              <w:rPr>
                <w:noProof/>
                <w:webHidden/>
              </w:rPr>
              <w:fldChar w:fldCharType="end"/>
            </w:r>
          </w:hyperlink>
        </w:p>
        <w:p w14:paraId="7516F4DA" w14:textId="77777777" w:rsidR="002514EC" w:rsidRDefault="002514EC">
          <w:pPr>
            <w:pStyle w:val="TOC2"/>
            <w:tabs>
              <w:tab w:val="right" w:leader="dot" w:pos="9010"/>
            </w:tabs>
            <w:rPr>
              <w:rFonts w:eastAsiaTheme="minorEastAsia" w:cstheme="minorBidi"/>
              <w:smallCaps w:val="0"/>
              <w:noProof/>
              <w:sz w:val="24"/>
              <w:szCs w:val="24"/>
            </w:rPr>
          </w:pPr>
          <w:hyperlink w:anchor="_Toc513051002" w:history="1">
            <w:r w:rsidRPr="0043018A">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_Toc513051002 \h </w:instrText>
            </w:r>
            <w:r>
              <w:rPr>
                <w:noProof/>
                <w:webHidden/>
              </w:rPr>
            </w:r>
            <w:r>
              <w:rPr>
                <w:noProof/>
                <w:webHidden/>
              </w:rPr>
              <w:fldChar w:fldCharType="separate"/>
            </w:r>
            <w:r>
              <w:rPr>
                <w:noProof/>
                <w:webHidden/>
              </w:rPr>
              <w:t>3</w:t>
            </w:r>
            <w:r>
              <w:rPr>
                <w:noProof/>
                <w:webHidden/>
              </w:rPr>
              <w:fldChar w:fldCharType="end"/>
            </w:r>
          </w:hyperlink>
        </w:p>
        <w:p w14:paraId="0CBC37F3" w14:textId="77777777" w:rsidR="002514EC" w:rsidRDefault="002514EC">
          <w:pPr>
            <w:pStyle w:val="TOC2"/>
            <w:tabs>
              <w:tab w:val="right" w:leader="dot" w:pos="9010"/>
            </w:tabs>
            <w:rPr>
              <w:rFonts w:eastAsiaTheme="minorEastAsia" w:cstheme="minorBidi"/>
              <w:smallCaps w:val="0"/>
              <w:noProof/>
              <w:sz w:val="24"/>
              <w:szCs w:val="24"/>
            </w:rPr>
          </w:pPr>
          <w:hyperlink w:anchor="_Toc513051003" w:history="1">
            <w:r w:rsidRPr="0043018A">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_Toc513051003 \h </w:instrText>
            </w:r>
            <w:r>
              <w:rPr>
                <w:noProof/>
                <w:webHidden/>
              </w:rPr>
            </w:r>
            <w:r>
              <w:rPr>
                <w:noProof/>
                <w:webHidden/>
              </w:rPr>
              <w:fldChar w:fldCharType="separate"/>
            </w:r>
            <w:r>
              <w:rPr>
                <w:noProof/>
                <w:webHidden/>
              </w:rPr>
              <w:t>3</w:t>
            </w:r>
            <w:r>
              <w:rPr>
                <w:noProof/>
                <w:webHidden/>
              </w:rPr>
              <w:fldChar w:fldCharType="end"/>
            </w:r>
          </w:hyperlink>
        </w:p>
        <w:p w14:paraId="2BBB165B" w14:textId="77777777" w:rsidR="002514EC" w:rsidRDefault="002514EC">
          <w:pPr>
            <w:pStyle w:val="TOC2"/>
            <w:tabs>
              <w:tab w:val="right" w:leader="dot" w:pos="9010"/>
            </w:tabs>
            <w:rPr>
              <w:rFonts w:eastAsiaTheme="minorEastAsia" w:cstheme="minorBidi"/>
              <w:smallCaps w:val="0"/>
              <w:noProof/>
              <w:sz w:val="24"/>
              <w:szCs w:val="24"/>
            </w:rPr>
          </w:pPr>
          <w:hyperlink w:anchor="_Toc513051004" w:history="1">
            <w:r w:rsidRPr="0043018A">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_Toc513051004 \h </w:instrText>
            </w:r>
            <w:r>
              <w:rPr>
                <w:noProof/>
                <w:webHidden/>
              </w:rPr>
            </w:r>
            <w:r>
              <w:rPr>
                <w:noProof/>
                <w:webHidden/>
              </w:rPr>
              <w:fldChar w:fldCharType="separate"/>
            </w:r>
            <w:r>
              <w:rPr>
                <w:noProof/>
                <w:webHidden/>
              </w:rPr>
              <w:t>3</w:t>
            </w:r>
            <w:r>
              <w:rPr>
                <w:noProof/>
                <w:webHidden/>
              </w:rPr>
              <w:fldChar w:fldCharType="end"/>
            </w:r>
          </w:hyperlink>
        </w:p>
        <w:p w14:paraId="435579EC" w14:textId="77777777" w:rsidR="002514EC" w:rsidRDefault="002514EC">
          <w:pPr>
            <w:pStyle w:val="TOC2"/>
            <w:tabs>
              <w:tab w:val="right" w:leader="dot" w:pos="9010"/>
            </w:tabs>
            <w:rPr>
              <w:rFonts w:eastAsiaTheme="minorEastAsia" w:cstheme="minorBidi"/>
              <w:smallCaps w:val="0"/>
              <w:noProof/>
              <w:sz w:val="24"/>
              <w:szCs w:val="24"/>
            </w:rPr>
          </w:pPr>
          <w:hyperlink w:anchor="_Toc513051005" w:history="1">
            <w:r w:rsidRPr="0043018A">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_Toc513051005 \h </w:instrText>
            </w:r>
            <w:r>
              <w:rPr>
                <w:noProof/>
                <w:webHidden/>
              </w:rPr>
            </w:r>
            <w:r>
              <w:rPr>
                <w:noProof/>
                <w:webHidden/>
              </w:rPr>
              <w:fldChar w:fldCharType="separate"/>
            </w:r>
            <w:r>
              <w:rPr>
                <w:noProof/>
                <w:webHidden/>
              </w:rPr>
              <w:t>4</w:t>
            </w:r>
            <w:r>
              <w:rPr>
                <w:noProof/>
                <w:webHidden/>
              </w:rPr>
              <w:fldChar w:fldCharType="end"/>
            </w:r>
          </w:hyperlink>
        </w:p>
        <w:p w14:paraId="41333CE8" w14:textId="77777777" w:rsidR="002514EC" w:rsidRDefault="002514EC">
          <w:pPr>
            <w:pStyle w:val="TOC2"/>
            <w:tabs>
              <w:tab w:val="right" w:leader="dot" w:pos="9010"/>
            </w:tabs>
            <w:rPr>
              <w:rFonts w:eastAsiaTheme="minorEastAsia" w:cstheme="minorBidi"/>
              <w:smallCaps w:val="0"/>
              <w:noProof/>
              <w:sz w:val="24"/>
              <w:szCs w:val="24"/>
            </w:rPr>
          </w:pPr>
          <w:hyperlink w:anchor="_Toc513051006" w:history="1">
            <w:r w:rsidRPr="0043018A">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_Toc513051006 \h </w:instrText>
            </w:r>
            <w:r>
              <w:rPr>
                <w:noProof/>
                <w:webHidden/>
              </w:rPr>
            </w:r>
            <w:r>
              <w:rPr>
                <w:noProof/>
                <w:webHidden/>
              </w:rPr>
              <w:fldChar w:fldCharType="separate"/>
            </w:r>
            <w:r>
              <w:rPr>
                <w:noProof/>
                <w:webHidden/>
              </w:rPr>
              <w:t>5</w:t>
            </w:r>
            <w:r>
              <w:rPr>
                <w:noProof/>
                <w:webHidden/>
              </w:rPr>
              <w:fldChar w:fldCharType="end"/>
            </w:r>
          </w:hyperlink>
        </w:p>
        <w:p w14:paraId="65B478E1" w14:textId="77777777" w:rsidR="002514EC" w:rsidRDefault="002514EC">
          <w:pPr>
            <w:pStyle w:val="TOC2"/>
            <w:tabs>
              <w:tab w:val="right" w:leader="dot" w:pos="9010"/>
            </w:tabs>
            <w:rPr>
              <w:rFonts w:eastAsiaTheme="minorEastAsia" w:cstheme="minorBidi"/>
              <w:smallCaps w:val="0"/>
              <w:noProof/>
              <w:sz w:val="24"/>
              <w:szCs w:val="24"/>
            </w:rPr>
          </w:pPr>
          <w:hyperlink w:anchor="_Toc513051007" w:history="1">
            <w:r w:rsidRPr="0043018A">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_Toc513051007 \h </w:instrText>
            </w:r>
            <w:r>
              <w:rPr>
                <w:noProof/>
                <w:webHidden/>
              </w:rPr>
            </w:r>
            <w:r>
              <w:rPr>
                <w:noProof/>
                <w:webHidden/>
              </w:rPr>
              <w:fldChar w:fldCharType="separate"/>
            </w:r>
            <w:r>
              <w:rPr>
                <w:noProof/>
                <w:webHidden/>
              </w:rPr>
              <w:t>5</w:t>
            </w:r>
            <w:r>
              <w:rPr>
                <w:noProof/>
                <w:webHidden/>
              </w:rPr>
              <w:fldChar w:fldCharType="end"/>
            </w:r>
          </w:hyperlink>
        </w:p>
        <w:p w14:paraId="578E3F75"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08" w:history="1">
            <w:r w:rsidRPr="0043018A">
              <w:rPr>
                <w:rStyle w:val="Hyperlink"/>
                <w:noProof/>
              </w:rPr>
              <w:t>3 Requirements and Analysis</w:t>
            </w:r>
            <w:r>
              <w:rPr>
                <w:noProof/>
                <w:webHidden/>
              </w:rPr>
              <w:tab/>
            </w:r>
            <w:r>
              <w:rPr>
                <w:noProof/>
                <w:webHidden/>
              </w:rPr>
              <w:fldChar w:fldCharType="begin"/>
            </w:r>
            <w:r>
              <w:rPr>
                <w:noProof/>
                <w:webHidden/>
              </w:rPr>
              <w:instrText xml:space="preserve"> PAGEREF _Toc513051008 \h </w:instrText>
            </w:r>
            <w:r>
              <w:rPr>
                <w:noProof/>
                <w:webHidden/>
              </w:rPr>
            </w:r>
            <w:r>
              <w:rPr>
                <w:noProof/>
                <w:webHidden/>
              </w:rPr>
              <w:fldChar w:fldCharType="separate"/>
            </w:r>
            <w:r>
              <w:rPr>
                <w:noProof/>
                <w:webHidden/>
              </w:rPr>
              <w:t>6</w:t>
            </w:r>
            <w:r>
              <w:rPr>
                <w:noProof/>
                <w:webHidden/>
              </w:rPr>
              <w:fldChar w:fldCharType="end"/>
            </w:r>
          </w:hyperlink>
        </w:p>
        <w:p w14:paraId="07253EAE" w14:textId="77777777" w:rsidR="002514EC" w:rsidRDefault="002514EC">
          <w:pPr>
            <w:pStyle w:val="TOC2"/>
            <w:tabs>
              <w:tab w:val="right" w:leader="dot" w:pos="9010"/>
            </w:tabs>
            <w:rPr>
              <w:rFonts w:eastAsiaTheme="minorEastAsia" w:cstheme="minorBidi"/>
              <w:smallCaps w:val="0"/>
              <w:noProof/>
              <w:sz w:val="24"/>
              <w:szCs w:val="24"/>
            </w:rPr>
          </w:pPr>
          <w:hyperlink w:anchor="_Toc513051009" w:history="1">
            <w:r w:rsidRPr="0043018A">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_Toc513051009 \h </w:instrText>
            </w:r>
            <w:r>
              <w:rPr>
                <w:noProof/>
                <w:webHidden/>
              </w:rPr>
            </w:r>
            <w:r>
              <w:rPr>
                <w:noProof/>
                <w:webHidden/>
              </w:rPr>
              <w:fldChar w:fldCharType="separate"/>
            </w:r>
            <w:r>
              <w:rPr>
                <w:noProof/>
                <w:webHidden/>
              </w:rPr>
              <w:t>6</w:t>
            </w:r>
            <w:r>
              <w:rPr>
                <w:noProof/>
                <w:webHidden/>
              </w:rPr>
              <w:fldChar w:fldCharType="end"/>
            </w:r>
          </w:hyperlink>
        </w:p>
        <w:p w14:paraId="3AE23E27" w14:textId="77777777" w:rsidR="002514EC" w:rsidRDefault="002514EC">
          <w:pPr>
            <w:pStyle w:val="TOC2"/>
            <w:tabs>
              <w:tab w:val="right" w:leader="dot" w:pos="9010"/>
            </w:tabs>
            <w:rPr>
              <w:rFonts w:eastAsiaTheme="minorEastAsia" w:cstheme="minorBidi"/>
              <w:smallCaps w:val="0"/>
              <w:noProof/>
              <w:sz w:val="24"/>
              <w:szCs w:val="24"/>
            </w:rPr>
          </w:pPr>
          <w:hyperlink w:anchor="_Toc513051010" w:history="1">
            <w:r w:rsidRPr="0043018A">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_Toc513051010 \h </w:instrText>
            </w:r>
            <w:r>
              <w:rPr>
                <w:noProof/>
                <w:webHidden/>
              </w:rPr>
            </w:r>
            <w:r>
              <w:rPr>
                <w:noProof/>
                <w:webHidden/>
              </w:rPr>
              <w:fldChar w:fldCharType="separate"/>
            </w:r>
            <w:r>
              <w:rPr>
                <w:noProof/>
                <w:webHidden/>
              </w:rPr>
              <w:t>6</w:t>
            </w:r>
            <w:r>
              <w:rPr>
                <w:noProof/>
                <w:webHidden/>
              </w:rPr>
              <w:fldChar w:fldCharType="end"/>
            </w:r>
          </w:hyperlink>
        </w:p>
        <w:p w14:paraId="147726B4" w14:textId="77777777" w:rsidR="002514EC" w:rsidRDefault="002514EC">
          <w:pPr>
            <w:pStyle w:val="TOC3"/>
            <w:tabs>
              <w:tab w:val="right" w:leader="dot" w:pos="9010"/>
            </w:tabs>
            <w:rPr>
              <w:rFonts w:eastAsiaTheme="minorEastAsia" w:cstheme="minorBidi"/>
              <w:i w:val="0"/>
              <w:iCs w:val="0"/>
              <w:noProof/>
              <w:sz w:val="24"/>
              <w:szCs w:val="24"/>
            </w:rPr>
          </w:pPr>
          <w:hyperlink w:anchor="_Toc513051011" w:history="1">
            <w:r w:rsidRPr="0043018A">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_Toc513051011 \h </w:instrText>
            </w:r>
            <w:r>
              <w:rPr>
                <w:noProof/>
                <w:webHidden/>
              </w:rPr>
            </w:r>
            <w:r>
              <w:rPr>
                <w:noProof/>
                <w:webHidden/>
              </w:rPr>
              <w:fldChar w:fldCharType="separate"/>
            </w:r>
            <w:r>
              <w:rPr>
                <w:noProof/>
                <w:webHidden/>
              </w:rPr>
              <w:t>6</w:t>
            </w:r>
            <w:r>
              <w:rPr>
                <w:noProof/>
                <w:webHidden/>
              </w:rPr>
              <w:fldChar w:fldCharType="end"/>
            </w:r>
          </w:hyperlink>
        </w:p>
        <w:p w14:paraId="3A147446" w14:textId="77777777" w:rsidR="002514EC" w:rsidRDefault="002514EC">
          <w:pPr>
            <w:pStyle w:val="TOC3"/>
            <w:tabs>
              <w:tab w:val="right" w:leader="dot" w:pos="9010"/>
            </w:tabs>
            <w:rPr>
              <w:rFonts w:eastAsiaTheme="minorEastAsia" w:cstheme="minorBidi"/>
              <w:i w:val="0"/>
              <w:iCs w:val="0"/>
              <w:noProof/>
              <w:sz w:val="24"/>
              <w:szCs w:val="24"/>
            </w:rPr>
          </w:pPr>
          <w:hyperlink w:anchor="_Toc513051012" w:history="1">
            <w:r w:rsidRPr="0043018A">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_Toc513051012 \h </w:instrText>
            </w:r>
            <w:r>
              <w:rPr>
                <w:noProof/>
                <w:webHidden/>
              </w:rPr>
            </w:r>
            <w:r>
              <w:rPr>
                <w:noProof/>
                <w:webHidden/>
              </w:rPr>
              <w:fldChar w:fldCharType="separate"/>
            </w:r>
            <w:r>
              <w:rPr>
                <w:noProof/>
                <w:webHidden/>
              </w:rPr>
              <w:t>7</w:t>
            </w:r>
            <w:r>
              <w:rPr>
                <w:noProof/>
                <w:webHidden/>
              </w:rPr>
              <w:fldChar w:fldCharType="end"/>
            </w:r>
          </w:hyperlink>
        </w:p>
        <w:p w14:paraId="3DBD73B4" w14:textId="77777777" w:rsidR="002514EC" w:rsidRDefault="002514EC">
          <w:pPr>
            <w:pStyle w:val="TOC3"/>
            <w:tabs>
              <w:tab w:val="right" w:leader="dot" w:pos="9010"/>
            </w:tabs>
            <w:rPr>
              <w:rFonts w:eastAsiaTheme="minorEastAsia" w:cstheme="minorBidi"/>
              <w:i w:val="0"/>
              <w:iCs w:val="0"/>
              <w:noProof/>
              <w:sz w:val="24"/>
              <w:szCs w:val="24"/>
            </w:rPr>
          </w:pPr>
          <w:hyperlink w:anchor="_Toc513051013" w:history="1">
            <w:r w:rsidRPr="0043018A">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_Toc513051013 \h </w:instrText>
            </w:r>
            <w:r>
              <w:rPr>
                <w:noProof/>
                <w:webHidden/>
              </w:rPr>
            </w:r>
            <w:r>
              <w:rPr>
                <w:noProof/>
                <w:webHidden/>
              </w:rPr>
              <w:fldChar w:fldCharType="separate"/>
            </w:r>
            <w:r>
              <w:rPr>
                <w:noProof/>
                <w:webHidden/>
              </w:rPr>
              <w:t>7</w:t>
            </w:r>
            <w:r>
              <w:rPr>
                <w:noProof/>
                <w:webHidden/>
              </w:rPr>
              <w:fldChar w:fldCharType="end"/>
            </w:r>
          </w:hyperlink>
        </w:p>
        <w:p w14:paraId="280C84CD" w14:textId="77777777" w:rsidR="002514EC" w:rsidRDefault="002514EC">
          <w:pPr>
            <w:pStyle w:val="TOC3"/>
            <w:tabs>
              <w:tab w:val="right" w:leader="dot" w:pos="9010"/>
            </w:tabs>
            <w:rPr>
              <w:rFonts w:eastAsiaTheme="minorEastAsia" w:cstheme="minorBidi"/>
              <w:i w:val="0"/>
              <w:iCs w:val="0"/>
              <w:noProof/>
              <w:sz w:val="24"/>
              <w:szCs w:val="24"/>
            </w:rPr>
          </w:pPr>
          <w:hyperlink w:anchor="_Toc513051014" w:history="1">
            <w:r w:rsidRPr="0043018A">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_Toc513051014 \h </w:instrText>
            </w:r>
            <w:r>
              <w:rPr>
                <w:noProof/>
                <w:webHidden/>
              </w:rPr>
            </w:r>
            <w:r>
              <w:rPr>
                <w:noProof/>
                <w:webHidden/>
              </w:rPr>
              <w:fldChar w:fldCharType="separate"/>
            </w:r>
            <w:r>
              <w:rPr>
                <w:noProof/>
                <w:webHidden/>
              </w:rPr>
              <w:t>7</w:t>
            </w:r>
            <w:r>
              <w:rPr>
                <w:noProof/>
                <w:webHidden/>
              </w:rPr>
              <w:fldChar w:fldCharType="end"/>
            </w:r>
          </w:hyperlink>
        </w:p>
        <w:p w14:paraId="034F8019" w14:textId="77777777" w:rsidR="002514EC" w:rsidRDefault="002514EC">
          <w:pPr>
            <w:pStyle w:val="TOC2"/>
            <w:tabs>
              <w:tab w:val="right" w:leader="dot" w:pos="9010"/>
            </w:tabs>
            <w:rPr>
              <w:rFonts w:eastAsiaTheme="minorEastAsia" w:cstheme="minorBidi"/>
              <w:smallCaps w:val="0"/>
              <w:noProof/>
              <w:sz w:val="24"/>
              <w:szCs w:val="24"/>
            </w:rPr>
          </w:pPr>
          <w:hyperlink w:anchor="_Toc513051015" w:history="1">
            <w:r w:rsidRPr="0043018A">
              <w:rPr>
                <w:rStyle w:val="Hyperlink"/>
                <w:rFonts w:ascii="Times New Roman" w:hAnsi="Times New Roman"/>
                <w:noProof/>
              </w:rPr>
              <w:t>3.3 Limitations of Model</w:t>
            </w:r>
            <w:r>
              <w:rPr>
                <w:noProof/>
                <w:webHidden/>
              </w:rPr>
              <w:tab/>
            </w:r>
            <w:r>
              <w:rPr>
                <w:noProof/>
                <w:webHidden/>
              </w:rPr>
              <w:fldChar w:fldCharType="begin"/>
            </w:r>
            <w:r>
              <w:rPr>
                <w:noProof/>
                <w:webHidden/>
              </w:rPr>
              <w:instrText xml:space="preserve"> PAGEREF _Toc513051015 \h </w:instrText>
            </w:r>
            <w:r>
              <w:rPr>
                <w:noProof/>
                <w:webHidden/>
              </w:rPr>
            </w:r>
            <w:r>
              <w:rPr>
                <w:noProof/>
                <w:webHidden/>
              </w:rPr>
              <w:fldChar w:fldCharType="separate"/>
            </w:r>
            <w:r>
              <w:rPr>
                <w:noProof/>
                <w:webHidden/>
              </w:rPr>
              <w:t>7</w:t>
            </w:r>
            <w:r>
              <w:rPr>
                <w:noProof/>
                <w:webHidden/>
              </w:rPr>
              <w:fldChar w:fldCharType="end"/>
            </w:r>
          </w:hyperlink>
        </w:p>
        <w:p w14:paraId="1BF1E779" w14:textId="77777777" w:rsidR="002514EC" w:rsidRDefault="002514EC">
          <w:pPr>
            <w:pStyle w:val="TOC2"/>
            <w:tabs>
              <w:tab w:val="right" w:leader="dot" w:pos="9010"/>
            </w:tabs>
            <w:rPr>
              <w:rFonts w:eastAsiaTheme="minorEastAsia" w:cstheme="minorBidi"/>
              <w:smallCaps w:val="0"/>
              <w:noProof/>
              <w:sz w:val="24"/>
              <w:szCs w:val="24"/>
            </w:rPr>
          </w:pPr>
          <w:hyperlink w:anchor="_Toc513051016" w:history="1">
            <w:r w:rsidRPr="0043018A">
              <w:rPr>
                <w:rStyle w:val="Hyperlink"/>
                <w:rFonts w:ascii="Times New Roman" w:hAnsi="Times New Roman"/>
                <w:noProof/>
              </w:rPr>
              <w:t>3.4 Risk Analysis</w:t>
            </w:r>
            <w:r>
              <w:rPr>
                <w:noProof/>
                <w:webHidden/>
              </w:rPr>
              <w:tab/>
            </w:r>
            <w:r>
              <w:rPr>
                <w:noProof/>
                <w:webHidden/>
              </w:rPr>
              <w:fldChar w:fldCharType="begin"/>
            </w:r>
            <w:r>
              <w:rPr>
                <w:noProof/>
                <w:webHidden/>
              </w:rPr>
              <w:instrText xml:space="preserve"> PAGEREF _Toc513051016 \h </w:instrText>
            </w:r>
            <w:r>
              <w:rPr>
                <w:noProof/>
                <w:webHidden/>
              </w:rPr>
            </w:r>
            <w:r>
              <w:rPr>
                <w:noProof/>
                <w:webHidden/>
              </w:rPr>
              <w:fldChar w:fldCharType="separate"/>
            </w:r>
            <w:r>
              <w:rPr>
                <w:noProof/>
                <w:webHidden/>
              </w:rPr>
              <w:t>7</w:t>
            </w:r>
            <w:r>
              <w:rPr>
                <w:noProof/>
                <w:webHidden/>
              </w:rPr>
              <w:fldChar w:fldCharType="end"/>
            </w:r>
          </w:hyperlink>
        </w:p>
        <w:p w14:paraId="2A49BCC4" w14:textId="77777777" w:rsidR="002514EC" w:rsidRDefault="002514EC">
          <w:pPr>
            <w:pStyle w:val="TOC2"/>
            <w:tabs>
              <w:tab w:val="right" w:leader="dot" w:pos="9010"/>
            </w:tabs>
            <w:rPr>
              <w:rFonts w:eastAsiaTheme="minorEastAsia" w:cstheme="minorBidi"/>
              <w:smallCaps w:val="0"/>
              <w:noProof/>
              <w:sz w:val="24"/>
              <w:szCs w:val="24"/>
            </w:rPr>
          </w:pPr>
          <w:hyperlink w:anchor="_Toc513051017" w:history="1">
            <w:r w:rsidRPr="0043018A">
              <w:rPr>
                <w:rStyle w:val="Hyperlink"/>
                <w:rFonts w:ascii="Times New Roman" w:hAnsi="Times New Roman"/>
                <w:noProof/>
              </w:rPr>
              <w:t>3.5 Evaluation and Testing</w:t>
            </w:r>
            <w:r>
              <w:rPr>
                <w:noProof/>
                <w:webHidden/>
              </w:rPr>
              <w:tab/>
            </w:r>
            <w:r>
              <w:rPr>
                <w:noProof/>
                <w:webHidden/>
              </w:rPr>
              <w:fldChar w:fldCharType="begin"/>
            </w:r>
            <w:r>
              <w:rPr>
                <w:noProof/>
                <w:webHidden/>
              </w:rPr>
              <w:instrText xml:space="preserve"> PAGEREF _Toc513051017 \h </w:instrText>
            </w:r>
            <w:r>
              <w:rPr>
                <w:noProof/>
                <w:webHidden/>
              </w:rPr>
            </w:r>
            <w:r>
              <w:rPr>
                <w:noProof/>
                <w:webHidden/>
              </w:rPr>
              <w:fldChar w:fldCharType="separate"/>
            </w:r>
            <w:r>
              <w:rPr>
                <w:noProof/>
                <w:webHidden/>
              </w:rPr>
              <w:t>9</w:t>
            </w:r>
            <w:r>
              <w:rPr>
                <w:noProof/>
                <w:webHidden/>
              </w:rPr>
              <w:fldChar w:fldCharType="end"/>
            </w:r>
          </w:hyperlink>
        </w:p>
        <w:p w14:paraId="69DB7155"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18" w:history="1">
            <w:r w:rsidRPr="0043018A">
              <w:rPr>
                <w:rStyle w:val="Hyperlink"/>
                <w:noProof/>
              </w:rPr>
              <w:t>4 Design</w:t>
            </w:r>
            <w:r>
              <w:rPr>
                <w:noProof/>
                <w:webHidden/>
              </w:rPr>
              <w:tab/>
            </w:r>
            <w:r>
              <w:rPr>
                <w:noProof/>
                <w:webHidden/>
              </w:rPr>
              <w:fldChar w:fldCharType="begin"/>
            </w:r>
            <w:r>
              <w:rPr>
                <w:noProof/>
                <w:webHidden/>
              </w:rPr>
              <w:instrText xml:space="preserve"> PAGEREF _Toc513051018 \h </w:instrText>
            </w:r>
            <w:r>
              <w:rPr>
                <w:noProof/>
                <w:webHidden/>
              </w:rPr>
            </w:r>
            <w:r>
              <w:rPr>
                <w:noProof/>
                <w:webHidden/>
              </w:rPr>
              <w:fldChar w:fldCharType="separate"/>
            </w:r>
            <w:r>
              <w:rPr>
                <w:noProof/>
                <w:webHidden/>
              </w:rPr>
              <w:t>9</w:t>
            </w:r>
            <w:r>
              <w:rPr>
                <w:noProof/>
                <w:webHidden/>
              </w:rPr>
              <w:fldChar w:fldCharType="end"/>
            </w:r>
          </w:hyperlink>
        </w:p>
        <w:p w14:paraId="2297CAAF" w14:textId="77777777" w:rsidR="002514EC" w:rsidRDefault="002514EC">
          <w:pPr>
            <w:pStyle w:val="TOC2"/>
            <w:tabs>
              <w:tab w:val="right" w:leader="dot" w:pos="9010"/>
            </w:tabs>
            <w:rPr>
              <w:rFonts w:eastAsiaTheme="minorEastAsia" w:cstheme="minorBidi"/>
              <w:smallCaps w:val="0"/>
              <w:noProof/>
              <w:sz w:val="24"/>
              <w:szCs w:val="24"/>
            </w:rPr>
          </w:pPr>
          <w:hyperlink w:anchor="_Toc513051019" w:history="1">
            <w:r w:rsidRPr="0043018A">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_Toc513051019 \h </w:instrText>
            </w:r>
            <w:r>
              <w:rPr>
                <w:noProof/>
                <w:webHidden/>
              </w:rPr>
            </w:r>
            <w:r>
              <w:rPr>
                <w:noProof/>
                <w:webHidden/>
              </w:rPr>
              <w:fldChar w:fldCharType="separate"/>
            </w:r>
            <w:r>
              <w:rPr>
                <w:noProof/>
                <w:webHidden/>
              </w:rPr>
              <w:t>9</w:t>
            </w:r>
            <w:r>
              <w:rPr>
                <w:noProof/>
                <w:webHidden/>
              </w:rPr>
              <w:fldChar w:fldCharType="end"/>
            </w:r>
          </w:hyperlink>
        </w:p>
        <w:p w14:paraId="34475844" w14:textId="77777777" w:rsidR="002514EC" w:rsidRDefault="002514EC">
          <w:pPr>
            <w:pStyle w:val="TOC3"/>
            <w:tabs>
              <w:tab w:val="right" w:leader="dot" w:pos="9010"/>
            </w:tabs>
            <w:rPr>
              <w:rFonts w:eastAsiaTheme="minorEastAsia" w:cstheme="minorBidi"/>
              <w:i w:val="0"/>
              <w:iCs w:val="0"/>
              <w:noProof/>
              <w:sz w:val="24"/>
              <w:szCs w:val="24"/>
            </w:rPr>
          </w:pPr>
          <w:hyperlink w:anchor="_Toc513051020" w:history="1">
            <w:r w:rsidRPr="0043018A">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_Toc513051020 \h </w:instrText>
            </w:r>
            <w:r>
              <w:rPr>
                <w:noProof/>
                <w:webHidden/>
              </w:rPr>
            </w:r>
            <w:r>
              <w:rPr>
                <w:noProof/>
                <w:webHidden/>
              </w:rPr>
              <w:fldChar w:fldCharType="separate"/>
            </w:r>
            <w:r>
              <w:rPr>
                <w:noProof/>
                <w:webHidden/>
              </w:rPr>
              <w:t>10</w:t>
            </w:r>
            <w:r>
              <w:rPr>
                <w:noProof/>
                <w:webHidden/>
              </w:rPr>
              <w:fldChar w:fldCharType="end"/>
            </w:r>
          </w:hyperlink>
        </w:p>
        <w:p w14:paraId="3012077D" w14:textId="77777777" w:rsidR="002514EC" w:rsidRDefault="002514EC">
          <w:pPr>
            <w:pStyle w:val="TOC3"/>
            <w:tabs>
              <w:tab w:val="right" w:leader="dot" w:pos="9010"/>
            </w:tabs>
            <w:rPr>
              <w:rFonts w:eastAsiaTheme="minorEastAsia" w:cstheme="minorBidi"/>
              <w:i w:val="0"/>
              <w:iCs w:val="0"/>
              <w:noProof/>
              <w:sz w:val="24"/>
              <w:szCs w:val="24"/>
            </w:rPr>
          </w:pPr>
          <w:hyperlink w:anchor="_Toc513051021" w:history="1">
            <w:r w:rsidRPr="0043018A">
              <w:rPr>
                <w:rStyle w:val="Hyperlink"/>
                <w:rFonts w:eastAsia="Times New Roman"/>
                <w:noProof/>
              </w:rPr>
              <w:t>4.1.2 Cell Transitions</w:t>
            </w:r>
            <w:r>
              <w:rPr>
                <w:noProof/>
                <w:webHidden/>
              </w:rPr>
              <w:tab/>
            </w:r>
            <w:r>
              <w:rPr>
                <w:noProof/>
                <w:webHidden/>
              </w:rPr>
              <w:fldChar w:fldCharType="begin"/>
            </w:r>
            <w:r>
              <w:rPr>
                <w:noProof/>
                <w:webHidden/>
              </w:rPr>
              <w:instrText xml:space="preserve"> PAGEREF _Toc513051021 \h </w:instrText>
            </w:r>
            <w:r>
              <w:rPr>
                <w:noProof/>
                <w:webHidden/>
              </w:rPr>
            </w:r>
            <w:r>
              <w:rPr>
                <w:noProof/>
                <w:webHidden/>
              </w:rPr>
              <w:fldChar w:fldCharType="separate"/>
            </w:r>
            <w:r>
              <w:rPr>
                <w:noProof/>
                <w:webHidden/>
              </w:rPr>
              <w:t>12</w:t>
            </w:r>
            <w:r>
              <w:rPr>
                <w:noProof/>
                <w:webHidden/>
              </w:rPr>
              <w:fldChar w:fldCharType="end"/>
            </w:r>
          </w:hyperlink>
        </w:p>
        <w:p w14:paraId="3EB617A2" w14:textId="77777777" w:rsidR="002514EC" w:rsidRDefault="002514EC">
          <w:pPr>
            <w:pStyle w:val="TOC3"/>
            <w:tabs>
              <w:tab w:val="right" w:leader="dot" w:pos="9010"/>
            </w:tabs>
            <w:rPr>
              <w:rFonts w:eastAsiaTheme="minorEastAsia" w:cstheme="minorBidi"/>
              <w:i w:val="0"/>
              <w:iCs w:val="0"/>
              <w:noProof/>
              <w:sz w:val="24"/>
              <w:szCs w:val="24"/>
            </w:rPr>
          </w:pPr>
          <w:hyperlink w:anchor="_Toc513051022" w:history="1">
            <w:r w:rsidRPr="0043018A">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_Toc513051022 \h </w:instrText>
            </w:r>
            <w:r>
              <w:rPr>
                <w:noProof/>
                <w:webHidden/>
              </w:rPr>
            </w:r>
            <w:r>
              <w:rPr>
                <w:noProof/>
                <w:webHidden/>
              </w:rPr>
              <w:fldChar w:fldCharType="separate"/>
            </w:r>
            <w:r>
              <w:rPr>
                <w:noProof/>
                <w:webHidden/>
              </w:rPr>
              <w:t>14</w:t>
            </w:r>
            <w:r>
              <w:rPr>
                <w:noProof/>
                <w:webHidden/>
              </w:rPr>
              <w:fldChar w:fldCharType="end"/>
            </w:r>
          </w:hyperlink>
        </w:p>
        <w:p w14:paraId="6AB577CB" w14:textId="77777777" w:rsidR="002514EC" w:rsidRDefault="002514EC">
          <w:pPr>
            <w:pStyle w:val="TOC3"/>
            <w:tabs>
              <w:tab w:val="right" w:leader="dot" w:pos="9010"/>
            </w:tabs>
            <w:rPr>
              <w:rFonts w:eastAsiaTheme="minorEastAsia" w:cstheme="minorBidi"/>
              <w:i w:val="0"/>
              <w:iCs w:val="0"/>
              <w:noProof/>
              <w:sz w:val="24"/>
              <w:szCs w:val="24"/>
            </w:rPr>
          </w:pPr>
          <w:hyperlink w:anchor="_Toc513051023" w:history="1">
            <w:r w:rsidRPr="0043018A">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_Toc513051023 \h </w:instrText>
            </w:r>
            <w:r>
              <w:rPr>
                <w:noProof/>
                <w:webHidden/>
              </w:rPr>
            </w:r>
            <w:r>
              <w:rPr>
                <w:noProof/>
                <w:webHidden/>
              </w:rPr>
              <w:fldChar w:fldCharType="separate"/>
            </w:r>
            <w:r>
              <w:rPr>
                <w:noProof/>
                <w:webHidden/>
              </w:rPr>
              <w:t>14</w:t>
            </w:r>
            <w:r>
              <w:rPr>
                <w:noProof/>
                <w:webHidden/>
              </w:rPr>
              <w:fldChar w:fldCharType="end"/>
            </w:r>
          </w:hyperlink>
        </w:p>
        <w:p w14:paraId="4EC18DB2" w14:textId="77777777" w:rsidR="002514EC" w:rsidRDefault="002514EC">
          <w:pPr>
            <w:pStyle w:val="TOC3"/>
            <w:tabs>
              <w:tab w:val="right" w:leader="dot" w:pos="9010"/>
            </w:tabs>
            <w:rPr>
              <w:rFonts w:eastAsiaTheme="minorEastAsia" w:cstheme="minorBidi"/>
              <w:i w:val="0"/>
              <w:iCs w:val="0"/>
              <w:noProof/>
              <w:sz w:val="24"/>
              <w:szCs w:val="24"/>
            </w:rPr>
          </w:pPr>
          <w:hyperlink w:anchor="_Toc513051024" w:history="1">
            <w:r w:rsidRPr="0043018A">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_Toc513051024 \h </w:instrText>
            </w:r>
            <w:r>
              <w:rPr>
                <w:noProof/>
                <w:webHidden/>
              </w:rPr>
            </w:r>
            <w:r>
              <w:rPr>
                <w:noProof/>
                <w:webHidden/>
              </w:rPr>
              <w:fldChar w:fldCharType="separate"/>
            </w:r>
            <w:r>
              <w:rPr>
                <w:noProof/>
                <w:webHidden/>
              </w:rPr>
              <w:t>15</w:t>
            </w:r>
            <w:r>
              <w:rPr>
                <w:noProof/>
                <w:webHidden/>
              </w:rPr>
              <w:fldChar w:fldCharType="end"/>
            </w:r>
          </w:hyperlink>
        </w:p>
        <w:p w14:paraId="7265D587" w14:textId="77777777" w:rsidR="002514EC" w:rsidRDefault="002514EC">
          <w:pPr>
            <w:pStyle w:val="TOC2"/>
            <w:tabs>
              <w:tab w:val="right" w:leader="dot" w:pos="9010"/>
            </w:tabs>
            <w:rPr>
              <w:rFonts w:eastAsiaTheme="minorEastAsia" w:cstheme="minorBidi"/>
              <w:smallCaps w:val="0"/>
              <w:noProof/>
              <w:sz w:val="24"/>
              <w:szCs w:val="24"/>
            </w:rPr>
          </w:pPr>
          <w:hyperlink w:anchor="_Toc513051025" w:history="1">
            <w:r w:rsidRPr="0043018A">
              <w:rPr>
                <w:rStyle w:val="Hyperlink"/>
                <w:rFonts w:ascii="Times New Roman" w:eastAsia="Times New Roman" w:hAnsi="Times New Roman"/>
                <w:noProof/>
              </w:rPr>
              <w:t>4.2 An overview of Python and its Class System</w:t>
            </w:r>
            <w:r>
              <w:rPr>
                <w:noProof/>
                <w:webHidden/>
              </w:rPr>
              <w:tab/>
            </w:r>
            <w:r>
              <w:rPr>
                <w:noProof/>
                <w:webHidden/>
              </w:rPr>
              <w:fldChar w:fldCharType="begin"/>
            </w:r>
            <w:r>
              <w:rPr>
                <w:noProof/>
                <w:webHidden/>
              </w:rPr>
              <w:instrText xml:space="preserve"> PAGEREF _Toc513051025 \h </w:instrText>
            </w:r>
            <w:r>
              <w:rPr>
                <w:noProof/>
                <w:webHidden/>
              </w:rPr>
            </w:r>
            <w:r>
              <w:rPr>
                <w:noProof/>
                <w:webHidden/>
              </w:rPr>
              <w:fldChar w:fldCharType="separate"/>
            </w:r>
            <w:r>
              <w:rPr>
                <w:noProof/>
                <w:webHidden/>
              </w:rPr>
              <w:t>16</w:t>
            </w:r>
            <w:r>
              <w:rPr>
                <w:noProof/>
                <w:webHidden/>
              </w:rPr>
              <w:fldChar w:fldCharType="end"/>
            </w:r>
          </w:hyperlink>
        </w:p>
        <w:p w14:paraId="47BDA383" w14:textId="77777777" w:rsidR="002514EC" w:rsidRDefault="002514EC">
          <w:pPr>
            <w:pStyle w:val="TOC2"/>
            <w:tabs>
              <w:tab w:val="right" w:leader="dot" w:pos="9010"/>
            </w:tabs>
            <w:rPr>
              <w:rFonts w:eastAsiaTheme="minorEastAsia" w:cstheme="minorBidi"/>
              <w:smallCaps w:val="0"/>
              <w:noProof/>
              <w:sz w:val="24"/>
              <w:szCs w:val="24"/>
            </w:rPr>
          </w:pPr>
          <w:hyperlink w:anchor="_Toc513051026" w:history="1">
            <w:r w:rsidRPr="0043018A">
              <w:rPr>
                <w:rStyle w:val="Hyperlink"/>
                <w:rFonts w:ascii="Times New Roman" w:eastAsia="Times New Roman" w:hAnsi="Times New Roman"/>
                <w:noProof/>
              </w:rPr>
              <w:t>4.3 Class Diagrams</w:t>
            </w:r>
            <w:r>
              <w:rPr>
                <w:noProof/>
                <w:webHidden/>
              </w:rPr>
              <w:tab/>
            </w:r>
            <w:r>
              <w:rPr>
                <w:noProof/>
                <w:webHidden/>
              </w:rPr>
              <w:fldChar w:fldCharType="begin"/>
            </w:r>
            <w:r>
              <w:rPr>
                <w:noProof/>
                <w:webHidden/>
              </w:rPr>
              <w:instrText xml:space="preserve"> PAGEREF _Toc513051026 \h </w:instrText>
            </w:r>
            <w:r>
              <w:rPr>
                <w:noProof/>
                <w:webHidden/>
              </w:rPr>
            </w:r>
            <w:r>
              <w:rPr>
                <w:noProof/>
                <w:webHidden/>
              </w:rPr>
              <w:fldChar w:fldCharType="separate"/>
            </w:r>
            <w:r>
              <w:rPr>
                <w:noProof/>
                <w:webHidden/>
              </w:rPr>
              <w:t>17</w:t>
            </w:r>
            <w:r>
              <w:rPr>
                <w:noProof/>
                <w:webHidden/>
              </w:rPr>
              <w:fldChar w:fldCharType="end"/>
            </w:r>
          </w:hyperlink>
        </w:p>
        <w:p w14:paraId="5136C203" w14:textId="77777777" w:rsidR="002514EC" w:rsidRDefault="002514EC">
          <w:pPr>
            <w:pStyle w:val="TOC2"/>
            <w:tabs>
              <w:tab w:val="right" w:leader="dot" w:pos="9010"/>
            </w:tabs>
            <w:rPr>
              <w:rFonts w:eastAsiaTheme="minorEastAsia" w:cstheme="minorBidi"/>
              <w:smallCaps w:val="0"/>
              <w:noProof/>
              <w:sz w:val="24"/>
              <w:szCs w:val="24"/>
            </w:rPr>
          </w:pPr>
          <w:hyperlink w:anchor="_Toc513051027" w:history="1">
            <w:r w:rsidRPr="0043018A">
              <w:rPr>
                <w:rStyle w:val="Hyperlink"/>
                <w:rFonts w:ascii="Times New Roman" w:eastAsia="Times New Roman" w:hAnsi="Times New Roman"/>
                <w:noProof/>
              </w:rPr>
              <w:t>4.4 Environment</w:t>
            </w:r>
            <w:r>
              <w:rPr>
                <w:noProof/>
                <w:webHidden/>
              </w:rPr>
              <w:tab/>
            </w:r>
            <w:r>
              <w:rPr>
                <w:noProof/>
                <w:webHidden/>
              </w:rPr>
              <w:fldChar w:fldCharType="begin"/>
            </w:r>
            <w:r>
              <w:rPr>
                <w:noProof/>
                <w:webHidden/>
              </w:rPr>
              <w:instrText xml:space="preserve"> PAGEREF _Toc513051027 \h </w:instrText>
            </w:r>
            <w:r>
              <w:rPr>
                <w:noProof/>
                <w:webHidden/>
              </w:rPr>
            </w:r>
            <w:r>
              <w:rPr>
                <w:noProof/>
                <w:webHidden/>
              </w:rPr>
              <w:fldChar w:fldCharType="separate"/>
            </w:r>
            <w:r>
              <w:rPr>
                <w:noProof/>
                <w:webHidden/>
              </w:rPr>
              <w:t>17</w:t>
            </w:r>
            <w:r>
              <w:rPr>
                <w:noProof/>
                <w:webHidden/>
              </w:rPr>
              <w:fldChar w:fldCharType="end"/>
            </w:r>
          </w:hyperlink>
        </w:p>
        <w:p w14:paraId="3CBDDCBC" w14:textId="77777777" w:rsidR="002514EC" w:rsidRDefault="002514EC">
          <w:pPr>
            <w:pStyle w:val="TOC2"/>
            <w:tabs>
              <w:tab w:val="right" w:leader="dot" w:pos="9010"/>
            </w:tabs>
            <w:rPr>
              <w:rFonts w:eastAsiaTheme="minorEastAsia" w:cstheme="minorBidi"/>
              <w:smallCaps w:val="0"/>
              <w:noProof/>
              <w:sz w:val="24"/>
              <w:szCs w:val="24"/>
            </w:rPr>
          </w:pPr>
          <w:hyperlink w:anchor="_Toc513051028" w:history="1">
            <w:r w:rsidRPr="0043018A">
              <w:rPr>
                <w:rStyle w:val="Hyperlink"/>
                <w:rFonts w:ascii="Times New Roman" w:eastAsia="Times New Roman" w:hAnsi="Times New Roman"/>
                <w:noProof/>
              </w:rPr>
              <w:t>4.5 Simulations to Run</w:t>
            </w:r>
            <w:r>
              <w:rPr>
                <w:noProof/>
                <w:webHidden/>
              </w:rPr>
              <w:tab/>
            </w:r>
            <w:r>
              <w:rPr>
                <w:noProof/>
                <w:webHidden/>
              </w:rPr>
              <w:fldChar w:fldCharType="begin"/>
            </w:r>
            <w:r>
              <w:rPr>
                <w:noProof/>
                <w:webHidden/>
              </w:rPr>
              <w:instrText xml:space="preserve"> PAGEREF _Toc513051028 \h </w:instrText>
            </w:r>
            <w:r>
              <w:rPr>
                <w:noProof/>
                <w:webHidden/>
              </w:rPr>
            </w:r>
            <w:r>
              <w:rPr>
                <w:noProof/>
                <w:webHidden/>
              </w:rPr>
              <w:fldChar w:fldCharType="separate"/>
            </w:r>
            <w:r>
              <w:rPr>
                <w:noProof/>
                <w:webHidden/>
              </w:rPr>
              <w:t>17</w:t>
            </w:r>
            <w:r>
              <w:rPr>
                <w:noProof/>
                <w:webHidden/>
              </w:rPr>
              <w:fldChar w:fldCharType="end"/>
            </w:r>
          </w:hyperlink>
        </w:p>
        <w:p w14:paraId="5AC9E47F"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29" w:history="1">
            <w:r w:rsidRPr="0043018A">
              <w:rPr>
                <w:rStyle w:val="Hyperlink"/>
                <w:noProof/>
              </w:rPr>
              <w:t>5 Implementation and Testing</w:t>
            </w:r>
            <w:r>
              <w:rPr>
                <w:noProof/>
                <w:webHidden/>
              </w:rPr>
              <w:tab/>
            </w:r>
            <w:r>
              <w:rPr>
                <w:noProof/>
                <w:webHidden/>
              </w:rPr>
              <w:fldChar w:fldCharType="begin"/>
            </w:r>
            <w:r>
              <w:rPr>
                <w:noProof/>
                <w:webHidden/>
              </w:rPr>
              <w:instrText xml:space="preserve"> PAGEREF _Toc513051029 \h </w:instrText>
            </w:r>
            <w:r>
              <w:rPr>
                <w:noProof/>
                <w:webHidden/>
              </w:rPr>
            </w:r>
            <w:r>
              <w:rPr>
                <w:noProof/>
                <w:webHidden/>
              </w:rPr>
              <w:fldChar w:fldCharType="separate"/>
            </w:r>
            <w:r>
              <w:rPr>
                <w:noProof/>
                <w:webHidden/>
              </w:rPr>
              <w:t>18</w:t>
            </w:r>
            <w:r>
              <w:rPr>
                <w:noProof/>
                <w:webHidden/>
              </w:rPr>
              <w:fldChar w:fldCharType="end"/>
            </w:r>
          </w:hyperlink>
        </w:p>
        <w:p w14:paraId="0E4FD1ED" w14:textId="77777777" w:rsidR="002514EC" w:rsidRDefault="002514EC">
          <w:pPr>
            <w:pStyle w:val="TOC2"/>
            <w:tabs>
              <w:tab w:val="right" w:leader="dot" w:pos="9010"/>
            </w:tabs>
            <w:rPr>
              <w:rFonts w:eastAsiaTheme="minorEastAsia" w:cstheme="minorBidi"/>
              <w:smallCaps w:val="0"/>
              <w:noProof/>
              <w:sz w:val="24"/>
              <w:szCs w:val="24"/>
            </w:rPr>
          </w:pPr>
          <w:hyperlink w:anchor="_Toc513051030" w:history="1">
            <w:r w:rsidRPr="0043018A">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_Toc513051030 \h </w:instrText>
            </w:r>
            <w:r>
              <w:rPr>
                <w:noProof/>
                <w:webHidden/>
              </w:rPr>
            </w:r>
            <w:r>
              <w:rPr>
                <w:noProof/>
                <w:webHidden/>
              </w:rPr>
              <w:fldChar w:fldCharType="separate"/>
            </w:r>
            <w:r>
              <w:rPr>
                <w:noProof/>
                <w:webHidden/>
              </w:rPr>
              <w:t>18</w:t>
            </w:r>
            <w:r>
              <w:rPr>
                <w:noProof/>
                <w:webHidden/>
              </w:rPr>
              <w:fldChar w:fldCharType="end"/>
            </w:r>
          </w:hyperlink>
        </w:p>
        <w:p w14:paraId="27353941" w14:textId="77777777" w:rsidR="002514EC" w:rsidRDefault="002514EC">
          <w:pPr>
            <w:pStyle w:val="TOC3"/>
            <w:tabs>
              <w:tab w:val="right" w:leader="dot" w:pos="9010"/>
            </w:tabs>
            <w:rPr>
              <w:rFonts w:eastAsiaTheme="minorEastAsia" w:cstheme="minorBidi"/>
              <w:i w:val="0"/>
              <w:iCs w:val="0"/>
              <w:noProof/>
              <w:sz w:val="24"/>
              <w:szCs w:val="24"/>
            </w:rPr>
          </w:pPr>
          <w:hyperlink w:anchor="_Toc513051031" w:history="1">
            <w:r w:rsidRPr="0043018A">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_Toc513051031 \h </w:instrText>
            </w:r>
            <w:r>
              <w:rPr>
                <w:noProof/>
                <w:webHidden/>
              </w:rPr>
            </w:r>
            <w:r>
              <w:rPr>
                <w:noProof/>
                <w:webHidden/>
              </w:rPr>
              <w:fldChar w:fldCharType="separate"/>
            </w:r>
            <w:r>
              <w:rPr>
                <w:noProof/>
                <w:webHidden/>
              </w:rPr>
              <w:t>18</w:t>
            </w:r>
            <w:r>
              <w:rPr>
                <w:noProof/>
                <w:webHidden/>
              </w:rPr>
              <w:fldChar w:fldCharType="end"/>
            </w:r>
          </w:hyperlink>
        </w:p>
        <w:p w14:paraId="3FE24961" w14:textId="77777777" w:rsidR="002514EC" w:rsidRDefault="002514EC">
          <w:pPr>
            <w:pStyle w:val="TOC3"/>
            <w:tabs>
              <w:tab w:val="right" w:leader="dot" w:pos="9010"/>
            </w:tabs>
            <w:rPr>
              <w:rFonts w:eastAsiaTheme="minorEastAsia" w:cstheme="minorBidi"/>
              <w:i w:val="0"/>
              <w:iCs w:val="0"/>
              <w:noProof/>
              <w:sz w:val="24"/>
              <w:szCs w:val="24"/>
            </w:rPr>
          </w:pPr>
          <w:hyperlink w:anchor="_Toc513051032" w:history="1">
            <w:r w:rsidRPr="0043018A">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_Toc513051032 \h </w:instrText>
            </w:r>
            <w:r>
              <w:rPr>
                <w:noProof/>
                <w:webHidden/>
              </w:rPr>
            </w:r>
            <w:r>
              <w:rPr>
                <w:noProof/>
                <w:webHidden/>
              </w:rPr>
              <w:fldChar w:fldCharType="separate"/>
            </w:r>
            <w:r>
              <w:rPr>
                <w:noProof/>
                <w:webHidden/>
              </w:rPr>
              <w:t>18</w:t>
            </w:r>
            <w:r>
              <w:rPr>
                <w:noProof/>
                <w:webHidden/>
              </w:rPr>
              <w:fldChar w:fldCharType="end"/>
            </w:r>
          </w:hyperlink>
        </w:p>
        <w:p w14:paraId="6725F51D" w14:textId="77777777" w:rsidR="002514EC" w:rsidRDefault="002514EC">
          <w:pPr>
            <w:pStyle w:val="TOC3"/>
            <w:tabs>
              <w:tab w:val="right" w:leader="dot" w:pos="9010"/>
            </w:tabs>
            <w:rPr>
              <w:rFonts w:eastAsiaTheme="minorEastAsia" w:cstheme="minorBidi"/>
              <w:i w:val="0"/>
              <w:iCs w:val="0"/>
              <w:noProof/>
              <w:sz w:val="24"/>
              <w:szCs w:val="24"/>
            </w:rPr>
          </w:pPr>
          <w:hyperlink w:anchor="_Toc513051033" w:history="1">
            <w:r w:rsidRPr="0043018A">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_Toc513051033 \h </w:instrText>
            </w:r>
            <w:r>
              <w:rPr>
                <w:noProof/>
                <w:webHidden/>
              </w:rPr>
            </w:r>
            <w:r>
              <w:rPr>
                <w:noProof/>
                <w:webHidden/>
              </w:rPr>
              <w:fldChar w:fldCharType="separate"/>
            </w:r>
            <w:r>
              <w:rPr>
                <w:noProof/>
                <w:webHidden/>
              </w:rPr>
              <w:t>20</w:t>
            </w:r>
            <w:r>
              <w:rPr>
                <w:noProof/>
                <w:webHidden/>
              </w:rPr>
              <w:fldChar w:fldCharType="end"/>
            </w:r>
          </w:hyperlink>
        </w:p>
        <w:p w14:paraId="36394270" w14:textId="77777777" w:rsidR="002514EC" w:rsidRDefault="002514EC">
          <w:pPr>
            <w:pStyle w:val="TOC3"/>
            <w:tabs>
              <w:tab w:val="right" w:leader="dot" w:pos="9010"/>
            </w:tabs>
            <w:rPr>
              <w:rFonts w:eastAsiaTheme="minorEastAsia" w:cstheme="minorBidi"/>
              <w:i w:val="0"/>
              <w:iCs w:val="0"/>
              <w:noProof/>
              <w:sz w:val="24"/>
              <w:szCs w:val="24"/>
            </w:rPr>
          </w:pPr>
          <w:hyperlink w:anchor="_Toc513051034" w:history="1">
            <w:r w:rsidRPr="0043018A">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_Toc513051034 \h </w:instrText>
            </w:r>
            <w:r>
              <w:rPr>
                <w:noProof/>
                <w:webHidden/>
              </w:rPr>
            </w:r>
            <w:r>
              <w:rPr>
                <w:noProof/>
                <w:webHidden/>
              </w:rPr>
              <w:fldChar w:fldCharType="separate"/>
            </w:r>
            <w:r>
              <w:rPr>
                <w:noProof/>
                <w:webHidden/>
              </w:rPr>
              <w:t>21</w:t>
            </w:r>
            <w:r>
              <w:rPr>
                <w:noProof/>
                <w:webHidden/>
              </w:rPr>
              <w:fldChar w:fldCharType="end"/>
            </w:r>
          </w:hyperlink>
        </w:p>
        <w:p w14:paraId="4DB6818D" w14:textId="77777777" w:rsidR="002514EC" w:rsidRDefault="002514EC">
          <w:pPr>
            <w:pStyle w:val="TOC3"/>
            <w:tabs>
              <w:tab w:val="right" w:leader="dot" w:pos="9010"/>
            </w:tabs>
            <w:rPr>
              <w:rFonts w:eastAsiaTheme="minorEastAsia" w:cstheme="minorBidi"/>
              <w:i w:val="0"/>
              <w:iCs w:val="0"/>
              <w:noProof/>
              <w:sz w:val="24"/>
              <w:szCs w:val="24"/>
            </w:rPr>
          </w:pPr>
          <w:hyperlink w:anchor="_Toc513051035" w:history="1">
            <w:r w:rsidRPr="0043018A">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_Toc513051035 \h </w:instrText>
            </w:r>
            <w:r>
              <w:rPr>
                <w:noProof/>
                <w:webHidden/>
              </w:rPr>
            </w:r>
            <w:r>
              <w:rPr>
                <w:noProof/>
                <w:webHidden/>
              </w:rPr>
              <w:fldChar w:fldCharType="separate"/>
            </w:r>
            <w:r>
              <w:rPr>
                <w:noProof/>
                <w:webHidden/>
              </w:rPr>
              <w:t>24</w:t>
            </w:r>
            <w:r>
              <w:rPr>
                <w:noProof/>
                <w:webHidden/>
              </w:rPr>
              <w:fldChar w:fldCharType="end"/>
            </w:r>
          </w:hyperlink>
        </w:p>
        <w:p w14:paraId="6D94E745" w14:textId="77777777" w:rsidR="002514EC" w:rsidRDefault="002514EC">
          <w:pPr>
            <w:pStyle w:val="TOC3"/>
            <w:tabs>
              <w:tab w:val="right" w:leader="dot" w:pos="9010"/>
            </w:tabs>
            <w:rPr>
              <w:rFonts w:eastAsiaTheme="minorEastAsia" w:cstheme="minorBidi"/>
              <w:i w:val="0"/>
              <w:iCs w:val="0"/>
              <w:noProof/>
              <w:sz w:val="24"/>
              <w:szCs w:val="24"/>
            </w:rPr>
          </w:pPr>
          <w:hyperlink w:anchor="_Toc513051036" w:history="1">
            <w:r w:rsidRPr="0043018A">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_Toc513051036 \h </w:instrText>
            </w:r>
            <w:r>
              <w:rPr>
                <w:noProof/>
                <w:webHidden/>
              </w:rPr>
            </w:r>
            <w:r>
              <w:rPr>
                <w:noProof/>
                <w:webHidden/>
              </w:rPr>
              <w:fldChar w:fldCharType="separate"/>
            </w:r>
            <w:r>
              <w:rPr>
                <w:noProof/>
                <w:webHidden/>
              </w:rPr>
              <w:t>25</w:t>
            </w:r>
            <w:r>
              <w:rPr>
                <w:noProof/>
                <w:webHidden/>
              </w:rPr>
              <w:fldChar w:fldCharType="end"/>
            </w:r>
          </w:hyperlink>
        </w:p>
        <w:p w14:paraId="0479353C" w14:textId="77777777" w:rsidR="002514EC" w:rsidRDefault="002514EC">
          <w:pPr>
            <w:pStyle w:val="TOC3"/>
            <w:tabs>
              <w:tab w:val="right" w:leader="dot" w:pos="9010"/>
            </w:tabs>
            <w:rPr>
              <w:rFonts w:eastAsiaTheme="minorEastAsia" w:cstheme="minorBidi"/>
              <w:i w:val="0"/>
              <w:iCs w:val="0"/>
              <w:noProof/>
              <w:sz w:val="24"/>
              <w:szCs w:val="24"/>
            </w:rPr>
          </w:pPr>
          <w:hyperlink w:anchor="_Toc513051037" w:history="1">
            <w:r w:rsidRPr="0043018A">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_Toc513051037 \h </w:instrText>
            </w:r>
            <w:r>
              <w:rPr>
                <w:noProof/>
                <w:webHidden/>
              </w:rPr>
            </w:r>
            <w:r>
              <w:rPr>
                <w:noProof/>
                <w:webHidden/>
              </w:rPr>
              <w:fldChar w:fldCharType="separate"/>
            </w:r>
            <w:r>
              <w:rPr>
                <w:noProof/>
                <w:webHidden/>
              </w:rPr>
              <w:t>25</w:t>
            </w:r>
            <w:r>
              <w:rPr>
                <w:noProof/>
                <w:webHidden/>
              </w:rPr>
              <w:fldChar w:fldCharType="end"/>
            </w:r>
          </w:hyperlink>
        </w:p>
        <w:p w14:paraId="38FBF951" w14:textId="77777777" w:rsidR="002514EC" w:rsidRDefault="002514EC">
          <w:pPr>
            <w:pStyle w:val="TOC3"/>
            <w:tabs>
              <w:tab w:val="right" w:leader="dot" w:pos="9010"/>
            </w:tabs>
            <w:rPr>
              <w:rFonts w:eastAsiaTheme="minorEastAsia" w:cstheme="minorBidi"/>
              <w:i w:val="0"/>
              <w:iCs w:val="0"/>
              <w:noProof/>
              <w:sz w:val="24"/>
              <w:szCs w:val="24"/>
            </w:rPr>
          </w:pPr>
          <w:hyperlink w:anchor="_Toc513051038" w:history="1">
            <w:r w:rsidRPr="0043018A">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_Toc513051038 \h </w:instrText>
            </w:r>
            <w:r>
              <w:rPr>
                <w:noProof/>
                <w:webHidden/>
              </w:rPr>
            </w:r>
            <w:r>
              <w:rPr>
                <w:noProof/>
                <w:webHidden/>
              </w:rPr>
              <w:fldChar w:fldCharType="separate"/>
            </w:r>
            <w:r>
              <w:rPr>
                <w:noProof/>
                <w:webHidden/>
              </w:rPr>
              <w:t>25</w:t>
            </w:r>
            <w:r>
              <w:rPr>
                <w:noProof/>
                <w:webHidden/>
              </w:rPr>
              <w:fldChar w:fldCharType="end"/>
            </w:r>
          </w:hyperlink>
        </w:p>
        <w:p w14:paraId="35986CF2" w14:textId="77777777" w:rsidR="002514EC" w:rsidRDefault="002514EC">
          <w:pPr>
            <w:pStyle w:val="TOC3"/>
            <w:tabs>
              <w:tab w:val="right" w:leader="dot" w:pos="9010"/>
            </w:tabs>
            <w:rPr>
              <w:rFonts w:eastAsiaTheme="minorEastAsia" w:cstheme="minorBidi"/>
              <w:i w:val="0"/>
              <w:iCs w:val="0"/>
              <w:noProof/>
              <w:sz w:val="24"/>
              <w:szCs w:val="24"/>
            </w:rPr>
          </w:pPr>
          <w:hyperlink w:anchor="_Toc513051039" w:history="1">
            <w:r w:rsidRPr="0043018A">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_Toc513051039 \h </w:instrText>
            </w:r>
            <w:r>
              <w:rPr>
                <w:noProof/>
                <w:webHidden/>
              </w:rPr>
            </w:r>
            <w:r>
              <w:rPr>
                <w:noProof/>
                <w:webHidden/>
              </w:rPr>
              <w:fldChar w:fldCharType="separate"/>
            </w:r>
            <w:r>
              <w:rPr>
                <w:noProof/>
                <w:webHidden/>
              </w:rPr>
              <w:t>26</w:t>
            </w:r>
            <w:r>
              <w:rPr>
                <w:noProof/>
                <w:webHidden/>
              </w:rPr>
              <w:fldChar w:fldCharType="end"/>
            </w:r>
          </w:hyperlink>
        </w:p>
        <w:p w14:paraId="3398558F" w14:textId="77777777" w:rsidR="002514EC" w:rsidRDefault="002514EC">
          <w:pPr>
            <w:pStyle w:val="TOC2"/>
            <w:tabs>
              <w:tab w:val="right" w:leader="dot" w:pos="9010"/>
            </w:tabs>
            <w:rPr>
              <w:rFonts w:eastAsiaTheme="minorEastAsia" w:cstheme="minorBidi"/>
              <w:smallCaps w:val="0"/>
              <w:noProof/>
              <w:sz w:val="24"/>
              <w:szCs w:val="24"/>
            </w:rPr>
          </w:pPr>
          <w:hyperlink w:anchor="_Toc513051040" w:history="1">
            <w:r w:rsidRPr="0043018A">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_Toc513051040 \h </w:instrText>
            </w:r>
            <w:r>
              <w:rPr>
                <w:noProof/>
                <w:webHidden/>
              </w:rPr>
            </w:r>
            <w:r>
              <w:rPr>
                <w:noProof/>
                <w:webHidden/>
              </w:rPr>
              <w:fldChar w:fldCharType="separate"/>
            </w:r>
            <w:r>
              <w:rPr>
                <w:noProof/>
                <w:webHidden/>
              </w:rPr>
              <w:t>26</w:t>
            </w:r>
            <w:r>
              <w:rPr>
                <w:noProof/>
                <w:webHidden/>
              </w:rPr>
              <w:fldChar w:fldCharType="end"/>
            </w:r>
          </w:hyperlink>
        </w:p>
        <w:p w14:paraId="76171A06" w14:textId="77777777" w:rsidR="002514EC" w:rsidRDefault="002514EC">
          <w:pPr>
            <w:pStyle w:val="TOC2"/>
            <w:tabs>
              <w:tab w:val="right" w:leader="dot" w:pos="9010"/>
            </w:tabs>
            <w:rPr>
              <w:rFonts w:eastAsiaTheme="minorEastAsia" w:cstheme="minorBidi"/>
              <w:smallCaps w:val="0"/>
              <w:noProof/>
              <w:sz w:val="24"/>
              <w:szCs w:val="24"/>
            </w:rPr>
          </w:pPr>
          <w:hyperlink w:anchor="_Toc513051041" w:history="1">
            <w:r w:rsidRPr="0043018A">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_Toc513051041 \h </w:instrText>
            </w:r>
            <w:r>
              <w:rPr>
                <w:noProof/>
                <w:webHidden/>
              </w:rPr>
            </w:r>
            <w:r>
              <w:rPr>
                <w:noProof/>
                <w:webHidden/>
              </w:rPr>
              <w:fldChar w:fldCharType="separate"/>
            </w:r>
            <w:r>
              <w:rPr>
                <w:noProof/>
                <w:webHidden/>
              </w:rPr>
              <w:t>27</w:t>
            </w:r>
            <w:r>
              <w:rPr>
                <w:noProof/>
                <w:webHidden/>
              </w:rPr>
              <w:fldChar w:fldCharType="end"/>
            </w:r>
          </w:hyperlink>
        </w:p>
        <w:p w14:paraId="6F4E5887" w14:textId="77777777" w:rsidR="002514EC" w:rsidRDefault="002514EC">
          <w:pPr>
            <w:pStyle w:val="TOC3"/>
            <w:tabs>
              <w:tab w:val="right" w:leader="dot" w:pos="9010"/>
            </w:tabs>
            <w:rPr>
              <w:rFonts w:eastAsiaTheme="minorEastAsia" w:cstheme="minorBidi"/>
              <w:i w:val="0"/>
              <w:iCs w:val="0"/>
              <w:noProof/>
              <w:sz w:val="24"/>
              <w:szCs w:val="24"/>
            </w:rPr>
          </w:pPr>
          <w:hyperlink w:anchor="_Toc513051042" w:history="1">
            <w:r w:rsidRPr="0043018A">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_Toc513051042 \h </w:instrText>
            </w:r>
            <w:r>
              <w:rPr>
                <w:noProof/>
                <w:webHidden/>
              </w:rPr>
            </w:r>
            <w:r>
              <w:rPr>
                <w:noProof/>
                <w:webHidden/>
              </w:rPr>
              <w:fldChar w:fldCharType="separate"/>
            </w:r>
            <w:r>
              <w:rPr>
                <w:noProof/>
                <w:webHidden/>
              </w:rPr>
              <w:t>27</w:t>
            </w:r>
            <w:r>
              <w:rPr>
                <w:noProof/>
                <w:webHidden/>
              </w:rPr>
              <w:fldChar w:fldCharType="end"/>
            </w:r>
          </w:hyperlink>
        </w:p>
        <w:p w14:paraId="2BA73917" w14:textId="77777777" w:rsidR="002514EC" w:rsidRDefault="002514EC">
          <w:pPr>
            <w:pStyle w:val="TOC3"/>
            <w:tabs>
              <w:tab w:val="right" w:leader="dot" w:pos="9010"/>
            </w:tabs>
            <w:rPr>
              <w:rFonts w:eastAsiaTheme="minorEastAsia" w:cstheme="minorBidi"/>
              <w:i w:val="0"/>
              <w:iCs w:val="0"/>
              <w:noProof/>
              <w:sz w:val="24"/>
              <w:szCs w:val="24"/>
            </w:rPr>
          </w:pPr>
          <w:hyperlink w:anchor="_Toc513051043" w:history="1">
            <w:r w:rsidRPr="0043018A">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_Toc513051043 \h </w:instrText>
            </w:r>
            <w:r>
              <w:rPr>
                <w:noProof/>
                <w:webHidden/>
              </w:rPr>
            </w:r>
            <w:r>
              <w:rPr>
                <w:noProof/>
                <w:webHidden/>
              </w:rPr>
              <w:fldChar w:fldCharType="separate"/>
            </w:r>
            <w:r>
              <w:rPr>
                <w:noProof/>
                <w:webHidden/>
              </w:rPr>
              <w:t>28</w:t>
            </w:r>
            <w:r>
              <w:rPr>
                <w:noProof/>
                <w:webHidden/>
              </w:rPr>
              <w:fldChar w:fldCharType="end"/>
            </w:r>
          </w:hyperlink>
        </w:p>
        <w:p w14:paraId="4945FF8C"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44" w:history="1">
            <w:r w:rsidRPr="0043018A">
              <w:rPr>
                <w:rStyle w:val="Hyperlink"/>
                <w:noProof/>
              </w:rPr>
              <w:t>6 Results and Discussion</w:t>
            </w:r>
            <w:r>
              <w:rPr>
                <w:noProof/>
                <w:webHidden/>
              </w:rPr>
              <w:tab/>
            </w:r>
            <w:r>
              <w:rPr>
                <w:noProof/>
                <w:webHidden/>
              </w:rPr>
              <w:fldChar w:fldCharType="begin"/>
            </w:r>
            <w:r>
              <w:rPr>
                <w:noProof/>
                <w:webHidden/>
              </w:rPr>
              <w:instrText xml:space="preserve"> PAGEREF _Toc513051044 \h </w:instrText>
            </w:r>
            <w:r>
              <w:rPr>
                <w:noProof/>
                <w:webHidden/>
              </w:rPr>
            </w:r>
            <w:r>
              <w:rPr>
                <w:noProof/>
                <w:webHidden/>
              </w:rPr>
              <w:fldChar w:fldCharType="separate"/>
            </w:r>
            <w:r>
              <w:rPr>
                <w:noProof/>
                <w:webHidden/>
              </w:rPr>
              <w:t>31</w:t>
            </w:r>
            <w:r>
              <w:rPr>
                <w:noProof/>
                <w:webHidden/>
              </w:rPr>
              <w:fldChar w:fldCharType="end"/>
            </w:r>
          </w:hyperlink>
        </w:p>
        <w:p w14:paraId="1D696FAF" w14:textId="77777777" w:rsidR="002514EC" w:rsidRDefault="002514EC">
          <w:pPr>
            <w:pStyle w:val="TOC2"/>
            <w:tabs>
              <w:tab w:val="right" w:leader="dot" w:pos="9010"/>
            </w:tabs>
            <w:rPr>
              <w:rFonts w:eastAsiaTheme="minorEastAsia" w:cstheme="minorBidi"/>
              <w:smallCaps w:val="0"/>
              <w:noProof/>
              <w:sz w:val="24"/>
              <w:szCs w:val="24"/>
            </w:rPr>
          </w:pPr>
          <w:hyperlink w:anchor="_Toc513051045" w:history="1">
            <w:r w:rsidRPr="0043018A">
              <w:rPr>
                <w:rStyle w:val="Hyperlink"/>
                <w:rFonts w:ascii="Times New Roman" w:eastAsia="Times New Roman" w:hAnsi="Times New Roman"/>
                <w:noProof/>
              </w:rPr>
              <w:t>6.1 Main Simulation Results</w:t>
            </w:r>
            <w:r>
              <w:rPr>
                <w:noProof/>
                <w:webHidden/>
              </w:rPr>
              <w:tab/>
            </w:r>
            <w:r>
              <w:rPr>
                <w:noProof/>
                <w:webHidden/>
              </w:rPr>
              <w:fldChar w:fldCharType="begin"/>
            </w:r>
            <w:r>
              <w:rPr>
                <w:noProof/>
                <w:webHidden/>
              </w:rPr>
              <w:instrText xml:space="preserve"> PAGEREF _Toc513051045 \h </w:instrText>
            </w:r>
            <w:r>
              <w:rPr>
                <w:noProof/>
                <w:webHidden/>
              </w:rPr>
            </w:r>
            <w:r>
              <w:rPr>
                <w:noProof/>
                <w:webHidden/>
              </w:rPr>
              <w:fldChar w:fldCharType="separate"/>
            </w:r>
            <w:r>
              <w:rPr>
                <w:noProof/>
                <w:webHidden/>
              </w:rPr>
              <w:t>31</w:t>
            </w:r>
            <w:r>
              <w:rPr>
                <w:noProof/>
                <w:webHidden/>
              </w:rPr>
              <w:fldChar w:fldCharType="end"/>
            </w:r>
          </w:hyperlink>
        </w:p>
        <w:p w14:paraId="70EE4D89" w14:textId="77777777" w:rsidR="002514EC" w:rsidRDefault="002514EC">
          <w:pPr>
            <w:pStyle w:val="TOC2"/>
            <w:tabs>
              <w:tab w:val="right" w:leader="dot" w:pos="9010"/>
            </w:tabs>
            <w:rPr>
              <w:rFonts w:eastAsiaTheme="minorEastAsia" w:cstheme="minorBidi"/>
              <w:smallCaps w:val="0"/>
              <w:noProof/>
              <w:sz w:val="24"/>
              <w:szCs w:val="24"/>
            </w:rPr>
          </w:pPr>
          <w:hyperlink w:anchor="_Toc513051046" w:history="1">
            <w:r w:rsidRPr="0043018A">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_Toc513051046 \h </w:instrText>
            </w:r>
            <w:r>
              <w:rPr>
                <w:noProof/>
                <w:webHidden/>
              </w:rPr>
            </w:r>
            <w:r>
              <w:rPr>
                <w:noProof/>
                <w:webHidden/>
              </w:rPr>
              <w:fldChar w:fldCharType="separate"/>
            </w:r>
            <w:r>
              <w:rPr>
                <w:noProof/>
                <w:webHidden/>
              </w:rPr>
              <w:t>38</w:t>
            </w:r>
            <w:r>
              <w:rPr>
                <w:noProof/>
                <w:webHidden/>
              </w:rPr>
              <w:fldChar w:fldCharType="end"/>
            </w:r>
          </w:hyperlink>
        </w:p>
        <w:p w14:paraId="01216D1F" w14:textId="77777777" w:rsidR="002514EC" w:rsidRDefault="002514EC">
          <w:pPr>
            <w:pStyle w:val="TOC2"/>
            <w:tabs>
              <w:tab w:val="right" w:leader="dot" w:pos="9010"/>
            </w:tabs>
            <w:rPr>
              <w:rFonts w:eastAsiaTheme="minorEastAsia" w:cstheme="minorBidi"/>
              <w:smallCaps w:val="0"/>
              <w:noProof/>
              <w:sz w:val="24"/>
              <w:szCs w:val="24"/>
            </w:rPr>
          </w:pPr>
          <w:hyperlink w:anchor="_Toc513051047" w:history="1">
            <w:r w:rsidRPr="0043018A">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_Toc513051047 \h </w:instrText>
            </w:r>
            <w:r>
              <w:rPr>
                <w:noProof/>
                <w:webHidden/>
              </w:rPr>
            </w:r>
            <w:r>
              <w:rPr>
                <w:noProof/>
                <w:webHidden/>
              </w:rPr>
              <w:fldChar w:fldCharType="separate"/>
            </w:r>
            <w:r>
              <w:rPr>
                <w:noProof/>
                <w:webHidden/>
              </w:rPr>
              <w:t>45</w:t>
            </w:r>
            <w:r>
              <w:rPr>
                <w:noProof/>
                <w:webHidden/>
              </w:rPr>
              <w:fldChar w:fldCharType="end"/>
            </w:r>
          </w:hyperlink>
        </w:p>
        <w:p w14:paraId="7A63E48C" w14:textId="77777777" w:rsidR="002514EC" w:rsidRDefault="002514EC">
          <w:pPr>
            <w:pStyle w:val="TOC2"/>
            <w:tabs>
              <w:tab w:val="right" w:leader="dot" w:pos="9010"/>
            </w:tabs>
            <w:rPr>
              <w:rFonts w:eastAsiaTheme="minorEastAsia" w:cstheme="minorBidi"/>
              <w:smallCaps w:val="0"/>
              <w:noProof/>
              <w:sz w:val="24"/>
              <w:szCs w:val="24"/>
            </w:rPr>
          </w:pPr>
          <w:hyperlink w:anchor="_Toc513051048" w:history="1">
            <w:r w:rsidRPr="0043018A">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_Toc513051048 \h </w:instrText>
            </w:r>
            <w:r>
              <w:rPr>
                <w:noProof/>
                <w:webHidden/>
              </w:rPr>
            </w:r>
            <w:r>
              <w:rPr>
                <w:noProof/>
                <w:webHidden/>
              </w:rPr>
              <w:fldChar w:fldCharType="separate"/>
            </w:r>
            <w:r>
              <w:rPr>
                <w:noProof/>
                <w:webHidden/>
              </w:rPr>
              <w:t>47</w:t>
            </w:r>
            <w:r>
              <w:rPr>
                <w:noProof/>
                <w:webHidden/>
              </w:rPr>
              <w:fldChar w:fldCharType="end"/>
            </w:r>
          </w:hyperlink>
        </w:p>
        <w:p w14:paraId="6543C818" w14:textId="77777777" w:rsidR="002514EC" w:rsidRDefault="002514EC">
          <w:pPr>
            <w:pStyle w:val="TOC2"/>
            <w:tabs>
              <w:tab w:val="right" w:leader="dot" w:pos="9010"/>
            </w:tabs>
            <w:rPr>
              <w:rFonts w:eastAsiaTheme="minorEastAsia" w:cstheme="minorBidi"/>
              <w:smallCaps w:val="0"/>
              <w:noProof/>
              <w:sz w:val="24"/>
              <w:szCs w:val="24"/>
            </w:rPr>
          </w:pPr>
          <w:hyperlink w:anchor="_Toc513051049" w:history="1">
            <w:r w:rsidRPr="0043018A">
              <w:rPr>
                <w:rStyle w:val="Hyperlink"/>
                <w:rFonts w:ascii="Times New Roman" w:eastAsia="Times New Roman" w:hAnsi="Times New Roman"/>
                <w:noProof/>
              </w:rPr>
              <w:t>6.5 Meeting with Domain Expert</w:t>
            </w:r>
            <w:r>
              <w:rPr>
                <w:noProof/>
                <w:webHidden/>
              </w:rPr>
              <w:tab/>
            </w:r>
            <w:r>
              <w:rPr>
                <w:noProof/>
                <w:webHidden/>
              </w:rPr>
              <w:fldChar w:fldCharType="begin"/>
            </w:r>
            <w:r>
              <w:rPr>
                <w:noProof/>
                <w:webHidden/>
              </w:rPr>
              <w:instrText xml:space="preserve"> PAGEREF _Toc513051049 \h </w:instrText>
            </w:r>
            <w:r>
              <w:rPr>
                <w:noProof/>
                <w:webHidden/>
              </w:rPr>
            </w:r>
            <w:r>
              <w:rPr>
                <w:noProof/>
                <w:webHidden/>
              </w:rPr>
              <w:fldChar w:fldCharType="separate"/>
            </w:r>
            <w:r>
              <w:rPr>
                <w:noProof/>
                <w:webHidden/>
              </w:rPr>
              <w:t>48</w:t>
            </w:r>
            <w:r>
              <w:rPr>
                <w:noProof/>
                <w:webHidden/>
              </w:rPr>
              <w:fldChar w:fldCharType="end"/>
            </w:r>
          </w:hyperlink>
        </w:p>
        <w:p w14:paraId="7460220C" w14:textId="77777777" w:rsidR="002514EC" w:rsidRDefault="002514EC">
          <w:pPr>
            <w:pStyle w:val="TOC2"/>
            <w:tabs>
              <w:tab w:val="right" w:leader="dot" w:pos="9010"/>
            </w:tabs>
            <w:rPr>
              <w:rFonts w:eastAsiaTheme="minorEastAsia" w:cstheme="minorBidi"/>
              <w:smallCaps w:val="0"/>
              <w:noProof/>
              <w:sz w:val="24"/>
              <w:szCs w:val="24"/>
            </w:rPr>
          </w:pPr>
          <w:hyperlink w:anchor="_Toc513051050" w:history="1">
            <w:r w:rsidRPr="0043018A">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_Toc513051050 \h </w:instrText>
            </w:r>
            <w:r>
              <w:rPr>
                <w:noProof/>
                <w:webHidden/>
              </w:rPr>
            </w:r>
            <w:r>
              <w:rPr>
                <w:noProof/>
                <w:webHidden/>
              </w:rPr>
              <w:fldChar w:fldCharType="separate"/>
            </w:r>
            <w:r>
              <w:rPr>
                <w:noProof/>
                <w:webHidden/>
              </w:rPr>
              <w:t>48</w:t>
            </w:r>
            <w:r>
              <w:rPr>
                <w:noProof/>
                <w:webHidden/>
              </w:rPr>
              <w:fldChar w:fldCharType="end"/>
            </w:r>
          </w:hyperlink>
        </w:p>
        <w:p w14:paraId="270724B1" w14:textId="77777777" w:rsidR="002514EC" w:rsidRDefault="002514EC">
          <w:pPr>
            <w:pStyle w:val="TOC2"/>
            <w:tabs>
              <w:tab w:val="right" w:leader="dot" w:pos="9010"/>
            </w:tabs>
            <w:rPr>
              <w:rFonts w:eastAsiaTheme="minorEastAsia" w:cstheme="minorBidi"/>
              <w:smallCaps w:val="0"/>
              <w:noProof/>
              <w:sz w:val="24"/>
              <w:szCs w:val="24"/>
            </w:rPr>
          </w:pPr>
          <w:hyperlink w:anchor="_Toc513051051" w:history="1">
            <w:r w:rsidRPr="0043018A">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_Toc513051051 \h </w:instrText>
            </w:r>
            <w:r>
              <w:rPr>
                <w:noProof/>
                <w:webHidden/>
              </w:rPr>
            </w:r>
            <w:r>
              <w:rPr>
                <w:noProof/>
                <w:webHidden/>
              </w:rPr>
              <w:fldChar w:fldCharType="separate"/>
            </w:r>
            <w:r>
              <w:rPr>
                <w:noProof/>
                <w:webHidden/>
              </w:rPr>
              <w:t>48</w:t>
            </w:r>
            <w:r>
              <w:rPr>
                <w:noProof/>
                <w:webHidden/>
              </w:rPr>
              <w:fldChar w:fldCharType="end"/>
            </w:r>
          </w:hyperlink>
        </w:p>
        <w:p w14:paraId="5817575E"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52" w:history="1">
            <w:r w:rsidRPr="0043018A">
              <w:rPr>
                <w:rStyle w:val="Hyperlink"/>
                <w:noProof/>
              </w:rPr>
              <w:t>7 Conclusion</w:t>
            </w:r>
            <w:r>
              <w:rPr>
                <w:noProof/>
                <w:webHidden/>
              </w:rPr>
              <w:tab/>
            </w:r>
            <w:r>
              <w:rPr>
                <w:noProof/>
                <w:webHidden/>
              </w:rPr>
              <w:fldChar w:fldCharType="begin"/>
            </w:r>
            <w:r>
              <w:rPr>
                <w:noProof/>
                <w:webHidden/>
              </w:rPr>
              <w:instrText xml:space="preserve"> PAGEREF _Toc513051052 \h </w:instrText>
            </w:r>
            <w:r>
              <w:rPr>
                <w:noProof/>
                <w:webHidden/>
              </w:rPr>
            </w:r>
            <w:r>
              <w:rPr>
                <w:noProof/>
                <w:webHidden/>
              </w:rPr>
              <w:fldChar w:fldCharType="separate"/>
            </w:r>
            <w:r>
              <w:rPr>
                <w:noProof/>
                <w:webHidden/>
              </w:rPr>
              <w:t>51</w:t>
            </w:r>
            <w:r>
              <w:rPr>
                <w:noProof/>
                <w:webHidden/>
              </w:rPr>
              <w:fldChar w:fldCharType="end"/>
            </w:r>
          </w:hyperlink>
        </w:p>
        <w:p w14:paraId="127F8C6A" w14:textId="77777777" w:rsidR="002514EC" w:rsidRDefault="002514EC">
          <w:pPr>
            <w:pStyle w:val="TOC1"/>
            <w:tabs>
              <w:tab w:val="right" w:leader="dot" w:pos="9010"/>
            </w:tabs>
            <w:rPr>
              <w:rFonts w:eastAsiaTheme="minorEastAsia" w:cstheme="minorBidi"/>
              <w:b w:val="0"/>
              <w:bCs w:val="0"/>
              <w:caps w:val="0"/>
              <w:noProof/>
              <w:sz w:val="24"/>
              <w:szCs w:val="24"/>
            </w:rPr>
          </w:pPr>
          <w:hyperlink w:anchor="_Toc513051053" w:history="1">
            <w:r w:rsidRPr="0043018A">
              <w:rPr>
                <w:rStyle w:val="Hyperlink"/>
                <w:noProof/>
              </w:rPr>
              <w:t>References</w:t>
            </w:r>
            <w:r>
              <w:rPr>
                <w:noProof/>
                <w:webHidden/>
              </w:rPr>
              <w:tab/>
            </w:r>
            <w:r>
              <w:rPr>
                <w:noProof/>
                <w:webHidden/>
              </w:rPr>
              <w:fldChar w:fldCharType="begin"/>
            </w:r>
            <w:r>
              <w:rPr>
                <w:noProof/>
                <w:webHidden/>
              </w:rPr>
              <w:instrText xml:space="preserve"> PAGEREF _Toc513051053 \h </w:instrText>
            </w:r>
            <w:r>
              <w:rPr>
                <w:noProof/>
                <w:webHidden/>
              </w:rPr>
            </w:r>
            <w:r>
              <w:rPr>
                <w:noProof/>
                <w:webHidden/>
              </w:rPr>
              <w:fldChar w:fldCharType="separate"/>
            </w:r>
            <w:r>
              <w:rPr>
                <w:noProof/>
                <w:webHidden/>
              </w:rPr>
              <w:t>52</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8"/>
          <w:footerReference w:type="default" r:id="rId9"/>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7" w:name="_Toc513050995"/>
      <w:r w:rsidRPr="00226F61">
        <w:lastRenderedPageBreak/>
        <w:t xml:space="preserve">1 </w:t>
      </w:r>
      <w:r w:rsidR="00A63D0E" w:rsidRPr="00226F61">
        <w:t>Introduction</w:t>
      </w:r>
      <w:bookmarkEnd w:id="7"/>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8" w:name="_Toc513050996"/>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8"/>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0DFF3171"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del w:id="9" w:author="D.Walker" w:date="2017-11-28T16:19:00Z">
        <w:r w:rsidRPr="00226F61" w:rsidDel="006D3960">
          <w:rPr>
            <w:sz w:val="22"/>
            <w:szCs w:val="28"/>
          </w:rPr>
          <w:delText xml:space="preserve">the </w:delText>
        </w:r>
      </w:del>
      <w:ins w:id="10" w:author="D.Walker" w:date="2017-11-28T16:19:00Z">
        <w:r w:rsidR="006D3960" w:rsidRPr="00226F61">
          <w:rPr>
            <w:sz w:val="22"/>
            <w:szCs w:val="28"/>
          </w:rPr>
          <w:t xml:space="preserve">a layer known as the </w:t>
        </w:r>
      </w:ins>
      <w:r w:rsidRPr="00226F61">
        <w:rPr>
          <w:sz w:val="22"/>
          <w:szCs w:val="28"/>
        </w:rPr>
        <w:t>Endothelium</w:t>
      </w:r>
      <w:del w:id="11" w:author="D.Walker" w:date="2017-11-28T16:19:00Z">
        <w:r w:rsidRPr="00226F61" w:rsidDel="006D3960">
          <w:rPr>
            <w:sz w:val="22"/>
            <w:szCs w:val="28"/>
          </w:rPr>
          <w:delText xml:space="preserve"> layer</w:delText>
        </w:r>
      </w:del>
      <w:r w:rsidRPr="00226F61">
        <w:rPr>
          <w:sz w:val="22"/>
          <w:szCs w:val="28"/>
        </w:rPr>
        <w:t xml:space="preserve">. This layer of cells </w:t>
      </w:r>
      <w:del w:id="12"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del w:id="13" w:author="D.Walker" w:date="2017-11-28T16:20:00Z">
        <w:r w:rsidRPr="00226F61" w:rsidDel="006D3960">
          <w:rPr>
            <w:sz w:val="22"/>
            <w:szCs w:val="28"/>
          </w:rPr>
          <w:delText xml:space="preserve">themselves </w:delText>
        </w:r>
      </w:del>
      <w:ins w:id="14" w:author="D.Walker" w:date="2017-11-28T16:20:00Z">
        <w:r w:rsidR="006D3960" w:rsidRPr="00226F61">
          <w:rPr>
            <w:sz w:val="22"/>
            <w:szCs w:val="28"/>
          </w:rPr>
          <w:t xml:space="preserve">itself </w:t>
        </w:r>
      </w:ins>
      <w:r w:rsidRPr="00226F61">
        <w:rPr>
          <w:sz w:val="22"/>
          <w:szCs w:val="28"/>
        </w:rPr>
        <w:t>after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5F77ABC7" w:rsidR="00D56BB3" w:rsidRPr="00226F61" w:rsidRDefault="00967A82" w:rsidP="00DB75A7">
      <w:pPr>
        <w:rPr>
          <w:sz w:val="22"/>
          <w:szCs w:val="28"/>
        </w:rPr>
      </w:pPr>
      <w:r w:rsidRPr="00226F61">
        <w:rPr>
          <w:sz w:val="22"/>
          <w:szCs w:val="28"/>
        </w:rPr>
        <w:t xml:space="preserve">These cells are generally in a </w:t>
      </w:r>
      <w:del w:id="15" w:author="D.Walker" w:date="2017-11-28T16:20:00Z">
        <w:r w:rsidRPr="00226F61" w:rsidDel="006D3960">
          <w:rPr>
            <w:sz w:val="22"/>
            <w:szCs w:val="28"/>
          </w:rPr>
          <w:delText>confluence</w:delText>
        </w:r>
      </w:del>
      <w:ins w:id="16" w:author="D.Walker" w:date="2017-11-28T16:20:00Z">
        <w:r w:rsidR="006D3960" w:rsidRPr="00226F61">
          <w:rPr>
            <w:sz w:val="22"/>
            <w:szCs w:val="28"/>
          </w:rPr>
          <w:t>confluent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006D3960" w:rsidRPr="00226F61">
        <w:rPr>
          <w:rStyle w:val="CommentReference"/>
        </w:rPr>
        <w:commentReference w:id="17"/>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8" w:name="_Toc513050997"/>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8"/>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54DB44AC"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commentRangeStart w:id="19"/>
      <w:del w:id="20" w:author="Harry Cooper" w:date="2017-11-29T15:38:00Z">
        <w:r w:rsidRPr="000B764F" w:rsidDel="009A5073">
          <w:rPr>
            <w:sz w:val="22"/>
            <w:szCs w:val="22"/>
          </w:rPr>
          <w:delText>monitor</w:delText>
        </w:r>
        <w:commentRangeEnd w:id="19"/>
        <w:r w:rsidR="00B24297" w:rsidRPr="000B764F" w:rsidDel="009A5073">
          <w:rPr>
            <w:rStyle w:val="CommentReference"/>
          </w:rPr>
          <w:commentReference w:id="19"/>
        </w:r>
        <w:r w:rsidRPr="000B764F" w:rsidDel="009A5073">
          <w:rPr>
            <w:sz w:val="22"/>
            <w:szCs w:val="22"/>
          </w:rPr>
          <w:delText xml:space="preserve"> </w:delText>
        </w:r>
      </w:del>
      <w:ins w:id="21" w:author="Harry Cooper" w:date="2017-11-29T15:38:00Z">
        <w:r w:rsidR="009A5073" w:rsidRPr="000B764F">
          <w:rPr>
            <w:sz w:val="22"/>
            <w:szCs w:val="22"/>
          </w:rPr>
          <w:t xml:space="preserve">estimate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22"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w:t>
      </w:r>
      <w:commentRangeStart w:id="23"/>
      <w:r w:rsidR="00D4474B" w:rsidRPr="000B764F">
        <w:rPr>
          <w:sz w:val="22"/>
          <w:szCs w:val="22"/>
        </w:rPr>
        <w:t>cells</w:t>
      </w:r>
      <w:commentRangeEnd w:id="23"/>
      <w:r w:rsidR="00B24297" w:rsidRPr="000B764F">
        <w:rPr>
          <w:rStyle w:val="CommentReference"/>
        </w:rPr>
        <w:commentReference w:id="23"/>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5BC00AE2" w:rsidR="0017567E" w:rsidRPr="000B764F" w:rsidDel="0017567E" w:rsidRDefault="00766B1B" w:rsidP="00DB75A7">
      <w:pPr>
        <w:ind w:left="-720"/>
        <w:rPr>
          <w:del w:id="24" w:author="Harry Cooper" w:date="2017-11-29T15:27:00Z"/>
          <w:sz w:val="22"/>
          <w:szCs w:val="28"/>
        </w:rPr>
      </w:pPr>
      <w:del w:id="25" w:author="D.Walker" w:date="2017-11-28T16:25:00Z">
        <w:r w:rsidRPr="000B764F" w:rsidDel="00B24297">
          <w:rPr>
            <w:sz w:val="22"/>
            <w:szCs w:val="28"/>
          </w:rPr>
          <w:delText xml:space="preserve">Interestingly, </w:delText>
        </w:r>
      </w:del>
      <w:ins w:id="26" w:author="D.Walker" w:date="2017-11-28T16:25:00Z">
        <w:r w:rsidR="00B24297" w:rsidRPr="000B764F">
          <w:rPr>
            <w:sz w:val="22"/>
            <w:szCs w:val="28"/>
          </w:rPr>
          <w:t>T</w:t>
        </w:r>
      </w:ins>
      <w:del w:id="27"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w:t>
      </w:r>
      <w:commentRangeStart w:id="28"/>
      <w:r w:rsidRPr="000B764F">
        <w:rPr>
          <w:sz w:val="22"/>
          <w:szCs w:val="28"/>
        </w:rPr>
        <w:t>repair</w:t>
      </w:r>
      <w:commentRangeEnd w:id="28"/>
      <w:r w:rsidR="00B24297" w:rsidRPr="000B764F">
        <w:rPr>
          <w:rStyle w:val="CommentReference"/>
        </w:rPr>
        <w:commentReference w:id="28"/>
      </w:r>
      <w:r w:rsidRPr="000B764F">
        <w:rPr>
          <w:sz w:val="22"/>
          <w:szCs w:val="28"/>
        </w:rPr>
        <w:t>.</w:t>
      </w:r>
      <w:ins w:id="29" w:author="Harry Cooper" w:date="2017-11-29T15:40:00Z">
        <w:r w:rsidR="00C45B3E" w:rsidRPr="000B764F">
          <w:rPr>
            <w:sz w:val="22"/>
            <w:szCs w:val="28"/>
          </w:rPr>
          <w:t xml:space="preserve"> It would also be beneficial to model a more realistic vessel shape as the </w:t>
        </w:r>
      </w:ins>
      <w:ins w:id="30" w:author="Harry Cooper" w:date="2017-11-29T15:42:00Z">
        <w:r w:rsidR="00C45B3E" w:rsidRPr="000B764F">
          <w:rPr>
            <w:sz w:val="22"/>
            <w:szCs w:val="28"/>
          </w:rPr>
          <w:t>blood flow turbulence</w:t>
        </w:r>
      </w:ins>
      <w:ins w:id="31" w:author="Harry Cooper" w:date="2017-11-29T15:40:00Z">
        <w:r w:rsidR="00C45B3E" w:rsidRPr="000B764F">
          <w:rPr>
            <w:sz w:val="22"/>
            <w:szCs w:val="28"/>
          </w:rPr>
          <w:t xml:space="preserve"> </w:t>
        </w:r>
      </w:ins>
      <w:ins w:id="32" w:author="Harry Cooper" w:date="2017-11-29T15:42:00Z">
        <w:r w:rsidR="00C45B3E" w:rsidRPr="000B764F">
          <w:rPr>
            <w:sz w:val="22"/>
            <w:szCs w:val="28"/>
          </w:rPr>
          <w:t>has a dramatic effect on healing ability.</w:t>
        </w:r>
      </w:ins>
      <w:del w:id="33" w:author="Harry Cooper" w:date="2017-11-29T15:27:00Z">
        <w:r w:rsidR="007048D0" w:rsidRPr="000B764F" w:rsidDel="0017567E">
          <w:rPr>
            <w:sz w:val="22"/>
            <w:szCs w:val="28"/>
          </w:rPr>
          <w:delText xml:space="preserve"> </w:delText>
        </w:r>
      </w:del>
    </w:p>
    <w:p w14:paraId="05584602" w14:textId="77777777" w:rsidR="007048D0" w:rsidRPr="000B764F" w:rsidRDefault="007048D0" w:rsidP="00DB75A7">
      <w:pPr>
        <w:pPrChange w:id="34"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35" w:name="_Toc513050998"/>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bookmarkEnd w:id="35"/>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Pr="003A7DDE"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03155E87" w14:textId="4C137466" w:rsidR="00C311B8" w:rsidRPr="00226F61" w:rsidRDefault="00DD2494" w:rsidP="000B764F">
      <w:pPr>
        <w:pStyle w:val="Heading1"/>
      </w:pPr>
      <w:bookmarkStart w:id="36" w:name="_Toc513050999"/>
      <w:r w:rsidRPr="00226F61">
        <w:t xml:space="preserve">2 </w:t>
      </w:r>
      <w:r w:rsidR="0049568A" w:rsidRPr="00226F61">
        <w:t>Literature Review</w:t>
      </w:r>
      <w:bookmarkEnd w:id="36"/>
    </w:p>
    <w:p w14:paraId="50858CFA" w14:textId="77777777" w:rsidR="007F3A5D" w:rsidRPr="00226F61" w:rsidRDefault="007F3A5D"/>
    <w:p w14:paraId="29F51D4B" w14:textId="5AC58599"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37" w:name="_Toc513051000"/>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3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DB75A7">
      <w:pPr>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commentRangeStart w:id="38"/>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commentRangeEnd w:id="38"/>
      <w:r w:rsidR="00057517" w:rsidRPr="00226F61">
        <w:rPr>
          <w:rStyle w:val="CommentReference"/>
          <w:highlight w:val="yellow"/>
        </w:rPr>
        <w:commentReference w:id="38"/>
      </w:r>
    </w:p>
    <w:p w14:paraId="16932D8A" w14:textId="27BD5A01" w:rsidR="00AF2155" w:rsidRPr="00226F61" w:rsidRDefault="00B575D1" w:rsidP="00DB75A7">
      <w:pPr>
        <w:rPr>
          <w:sz w:val="22"/>
          <w:szCs w:val="22"/>
        </w:rPr>
      </w:pPr>
      <w:r w:rsidRPr="00226F61">
        <w:rPr>
          <w:sz w:val="22"/>
          <w:szCs w:val="22"/>
        </w:rPr>
        <w:t xml:space="preserve">However, </w:t>
      </w:r>
      <w:commentRangeStart w:id="39"/>
      <w:r w:rsidRPr="00226F61">
        <w:rPr>
          <w:sz w:val="22"/>
          <w:szCs w:val="22"/>
        </w:rPr>
        <w:t xml:space="preserve">for ECs </w:t>
      </w:r>
      <w:commentRangeEnd w:id="39"/>
      <w:r w:rsidR="00057517" w:rsidRPr="00226F61">
        <w:rPr>
          <w:rStyle w:val="CommentReference"/>
        </w:rPr>
        <w:commentReference w:id="39"/>
      </w:r>
      <w:r w:rsidRPr="00226F61">
        <w:rPr>
          <w:sz w:val="22"/>
          <w:szCs w:val="22"/>
        </w:rPr>
        <w:t>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w:t>
      </w:r>
      <w:commentRangeStart w:id="40"/>
      <w:r w:rsidR="001434BE" w:rsidRPr="00226F61">
        <w:rPr>
          <w:sz w:val="22"/>
          <w:szCs w:val="22"/>
        </w:rPr>
        <w:t>cycle [</w:t>
      </w:r>
      <w:r w:rsidR="00483244" w:rsidRPr="00226F61">
        <w:rPr>
          <w:sz w:val="22"/>
          <w:szCs w:val="22"/>
        </w:rPr>
        <w:t>4</w:t>
      </w:r>
      <w:r w:rsidR="001434BE" w:rsidRPr="00226F61">
        <w:rPr>
          <w:sz w:val="22"/>
          <w:szCs w:val="22"/>
        </w:rPr>
        <w:t xml:space="preserve">]. </w:t>
      </w:r>
      <w:commentRangeEnd w:id="40"/>
      <w:r w:rsidR="00F65495" w:rsidRPr="00226F61">
        <w:rPr>
          <w:rStyle w:val="CommentReference"/>
        </w:rPr>
        <w:commentReference w:id="40"/>
      </w:r>
      <w:r w:rsidR="001434BE" w:rsidRPr="00226F61">
        <w:rPr>
          <w:sz w:val="22"/>
          <w:szCs w:val="22"/>
        </w:rPr>
        <w:t xml:space="preserve">However, if the EC stays in the quiescent state for too long, it’s possible for </w:t>
      </w:r>
      <w:r w:rsidR="001434BE" w:rsidRPr="00226F61">
        <w:rPr>
          <w:sz w:val="22"/>
          <w:szCs w:val="22"/>
        </w:rPr>
        <w:lastRenderedPageBreak/>
        <w:t>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41"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42" w:name="_Toc513051001"/>
      <w:r w:rsidRPr="000B764F">
        <w:rPr>
          <w:rFonts w:ascii="Times New Roman" w:hAnsi="Times New Roman" w:cs="Times New Roman"/>
          <w:color w:val="auto"/>
        </w:rPr>
        <w:t xml:space="preserve">2.2 </w:t>
      </w:r>
      <w:ins w:id="43" w:author="Harry Cooper" w:date="2017-11-29T15:23:00Z">
        <w:r w:rsidR="00B77936" w:rsidRPr="000B764F">
          <w:rPr>
            <w:rFonts w:ascii="Times New Roman" w:hAnsi="Times New Roman" w:cs="Times New Roman"/>
            <w:color w:val="auto"/>
          </w:rPr>
          <w:t>Ageing</w:t>
        </w:r>
      </w:ins>
      <w:bookmarkEnd w:id="42"/>
    </w:p>
    <w:p w14:paraId="5CBA7330" w14:textId="77777777" w:rsidR="00B851D2" w:rsidRPr="00226F61" w:rsidRDefault="00B851D2" w:rsidP="00B851D2">
      <w:pPr>
        <w:rPr>
          <w:ins w:id="44" w:author="Harry Cooper" w:date="2017-11-29T15:23:00Z"/>
          <w:color w:val="ED7D31" w:themeColor="accent2"/>
          <w:sz w:val="22"/>
          <w:szCs w:val="22"/>
          <w:rPrChange w:id="45" w:author="Harry Cooper" w:date="2017-11-29T15:23:00Z">
            <w:rPr>
              <w:ins w:id="46"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650688D9"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212FCB" w:rsidRPr="00B44902">
        <w:rPr>
          <w:sz w:val="22"/>
          <w:szCs w:val="22"/>
        </w:rPr>
        <w:t>include: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47" w:name="_Toc513051002"/>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47"/>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48"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49" w:author="Harry Cooper" w:date="2017-11-29T15:32:00Z">
        <w:r w:rsidR="00BD74DE" w:rsidRPr="000B764F">
          <w:rPr>
            <w:sz w:val="22"/>
            <w:szCs w:val="22"/>
          </w:rPr>
          <w:t xml:space="preserve">, </w:t>
        </w:r>
      </w:ins>
      <w:ins w:id="50" w:author="Harry Cooper" w:date="2017-11-29T15:33:00Z">
        <w:r w:rsidR="00BD74DE" w:rsidRPr="000B764F">
          <w:rPr>
            <w:sz w:val="22"/>
            <w:szCs w:val="22"/>
          </w:rPr>
          <w:t>t</w:t>
        </w:r>
      </w:ins>
      <w:del w:id="51" w:author="Harry Cooper" w:date="2017-11-29T15:33:00Z">
        <w:r w:rsidR="00F01637" w:rsidRPr="000B764F" w:rsidDel="00BD74DE">
          <w:rPr>
            <w:sz w:val="22"/>
            <w:szCs w:val="22"/>
          </w:rPr>
          <w:delText>T</w:delText>
        </w:r>
      </w:del>
      <w:r w:rsidR="00F01637" w:rsidRPr="000B764F">
        <w:rPr>
          <w:sz w:val="22"/>
          <w:szCs w:val="22"/>
        </w:rPr>
        <w:t xml:space="preserve">hey </w:t>
      </w:r>
      <w:del w:id="52" w:author="Harry Cooper" w:date="2017-11-29T15:33:00Z">
        <w:r w:rsidR="00F01637" w:rsidRPr="000B764F" w:rsidDel="00BD74DE">
          <w:rPr>
            <w:sz w:val="22"/>
            <w:szCs w:val="22"/>
          </w:rPr>
          <w:delText>tend to be more</w:delText>
        </w:r>
      </w:del>
      <w:ins w:id="53" w:author="Harry Cooper" w:date="2017-11-29T15:33:00Z">
        <w:r w:rsidR="00BD74DE" w:rsidRPr="000B764F">
          <w:rPr>
            <w:sz w:val="22"/>
            <w:szCs w:val="22"/>
          </w:rPr>
          <w:t>become</w:t>
        </w:r>
      </w:ins>
      <w:r w:rsidR="00F01637" w:rsidRPr="000B764F">
        <w:rPr>
          <w:sz w:val="22"/>
          <w:szCs w:val="22"/>
        </w:rPr>
        <w:t xml:space="preserve"> enlarged</w:t>
      </w:r>
      <w:ins w:id="54" w:author="Harry Cooper" w:date="2017-11-29T15:32:00Z">
        <w:r w:rsidR="00BD74DE" w:rsidRPr="000B764F">
          <w:rPr>
            <w:sz w:val="22"/>
            <w:szCs w:val="22"/>
          </w:rPr>
          <w:t xml:space="preserve"> </w:t>
        </w:r>
      </w:ins>
      <w:ins w:id="55" w:author="Harry Cooper" w:date="2017-11-29T15:33:00Z">
        <w:r w:rsidR="00BD74DE" w:rsidRPr="000B764F">
          <w:rPr>
            <w:sz w:val="22"/>
            <w:szCs w:val="22"/>
          </w:rPr>
          <w:t xml:space="preserve">after entering this state </w:t>
        </w:r>
      </w:ins>
      <w:del w:id="56" w:author="Harry Cooper" w:date="2017-11-29T15:32:00Z">
        <w:r w:rsidR="00F01637" w:rsidRPr="000B764F" w:rsidDel="00BD74DE">
          <w:rPr>
            <w:sz w:val="22"/>
            <w:szCs w:val="22"/>
          </w:rPr>
          <w:delText xml:space="preserve">, </w:delText>
        </w:r>
        <w:commentRangeStart w:id="57"/>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57"/>
        <w:r w:rsidR="00807C12" w:rsidRPr="000B764F" w:rsidDel="00BD74DE">
          <w:rPr>
            <w:rStyle w:val="CommentReference"/>
            <w:sz w:val="22"/>
            <w:szCs w:val="22"/>
          </w:rPr>
          <w:commentReference w:id="57"/>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58"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59" w:author="Harry Cooper" w:date="2017-11-29T15:23:00Z"/>
        </w:rPr>
      </w:pPr>
      <w:commentRangeStart w:id="60"/>
      <w:del w:id="61" w:author="Harry Cooper" w:date="2017-11-29T15:23:00Z">
        <w:r w:rsidRPr="000B764F" w:rsidDel="00B77936">
          <w:delText>Environment</w:delText>
        </w:r>
        <w:commentRangeEnd w:id="60"/>
        <w:r w:rsidR="00F65495" w:rsidRPr="000B764F" w:rsidDel="00B77936">
          <w:rPr>
            <w:rStyle w:val="CommentReference"/>
          </w:rPr>
          <w:commentReference w:id="60"/>
        </w:r>
        <w:r w:rsidRPr="000B764F" w:rsidDel="00B77936">
          <w:delText>:</w:delText>
        </w:r>
      </w:del>
    </w:p>
    <w:p w14:paraId="3104400E" w14:textId="1B11B815" w:rsidR="001E297F" w:rsidRPr="000B764F" w:rsidDel="00B77936" w:rsidRDefault="001E297F">
      <w:pPr>
        <w:rPr>
          <w:del w:id="62" w:author="Harry Cooper" w:date="2017-11-29T15:23:00Z"/>
        </w:rPr>
      </w:pPr>
      <w:del w:id="63" w:author="Harry Cooper" w:date="2017-11-29T15:23:00Z">
        <w:r w:rsidRPr="000B764F" w:rsidDel="00B77936">
          <w:tab/>
        </w:r>
      </w:del>
    </w:p>
    <w:p w14:paraId="0B1A33FA" w14:textId="59826543" w:rsidR="001E297F" w:rsidRPr="000B764F" w:rsidDel="00B77936" w:rsidRDefault="001E297F" w:rsidP="001E297F">
      <w:pPr>
        <w:ind w:left="720"/>
        <w:rPr>
          <w:del w:id="64" w:author="Harry Cooper" w:date="2017-11-29T15:23:00Z"/>
        </w:rPr>
      </w:pPr>
      <w:del w:id="65" w:author="Harry Cooper" w:date="2017-11-29T15:23:00Z">
        <w:r w:rsidRPr="000B764F" w:rsidDel="00B77936">
          <w:delText xml:space="preserve">The type of environment that is most interesting to us is that involving low sheer </w:delText>
        </w:r>
      </w:del>
      <w:ins w:id="66" w:author="D.Walker" w:date="2017-11-28T16:47:00Z">
        <w:del w:id="67" w:author="Harry Cooper" w:date="2017-11-29T15:23:00Z">
          <w:r w:rsidR="00807C12" w:rsidRPr="000B764F" w:rsidDel="00B77936">
            <w:delText xml:space="preserve">shear </w:delText>
          </w:r>
        </w:del>
      </w:ins>
      <w:del w:id="68"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69" w:author="Harry Cooper" w:date="2017-11-29T15:23:00Z"/>
          <w:rFonts w:ascii="Times New Roman" w:hAnsi="Times New Roman" w:cs="Times New Roman"/>
        </w:rPr>
      </w:pPr>
      <w:del w:id="70"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71" w:author="Harry Cooper" w:date="2017-11-29T15:23:00Z"/>
          <w:sz w:val="22"/>
          <w:szCs w:val="22"/>
        </w:rPr>
      </w:pPr>
      <w:del w:id="72"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73" w:author="Harry Cooper" w:date="2017-11-29T15:23:00Z"/>
          <w:rFonts w:ascii="Times New Roman" w:hAnsi="Times New Roman" w:cs="Times New Roman"/>
        </w:rPr>
      </w:pPr>
      <w:del w:id="74"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75"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76" w:name="_Toc513051003"/>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76"/>
    </w:p>
    <w:p w14:paraId="10C36F9F" w14:textId="77777777" w:rsidR="00133275" w:rsidRPr="00226F61" w:rsidRDefault="00133275"/>
    <w:p w14:paraId="10FE37F9" w14:textId="4779DCC0"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77" w:author="D.Walker" w:date="2017-11-28T16:48:00Z">
        <w:r w:rsidR="00726DB1" w:rsidRPr="00226F61" w:rsidDel="00807C12">
          <w:rPr>
            <w:sz w:val="22"/>
            <w:szCs w:val="22"/>
          </w:rPr>
          <w:delText xml:space="preserve">physiology </w:delText>
        </w:r>
      </w:del>
      <w:ins w:id="78"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commentRangeStart w:id="79"/>
      <w:r w:rsidR="002355DD" w:rsidRPr="0078550B">
        <w:rPr>
          <w:sz w:val="22"/>
          <w:szCs w:val="22"/>
        </w:rPr>
        <w:t xml:space="preserve"> </w:t>
      </w:r>
      <w:commentRangeEnd w:id="79"/>
      <w:r w:rsidR="00807C12" w:rsidRPr="0078550B">
        <w:rPr>
          <w:rStyle w:val="CommentReference"/>
          <w:sz w:val="22"/>
          <w:szCs w:val="22"/>
        </w:rPr>
        <w:commentReference w:id="79"/>
      </w:r>
      <w:r w:rsidR="002355DD" w:rsidRPr="0078550B">
        <w:rPr>
          <w:sz w:val="22"/>
          <w:szCs w:val="22"/>
        </w:rPr>
        <w:t>[1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DB75A7">
      <w:pPr>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5344D63B" w14:textId="77777777" w:rsidR="00B223C5" w:rsidRPr="00226F61" w:rsidRDefault="00B223C5">
      <w:pPr>
        <w:rPr>
          <w:ins w:id="80" w:author="Harry Cooper" w:date="2017-11-29T15:51:00Z"/>
          <w:sz w:val="22"/>
          <w:szCs w:val="22"/>
        </w:rPr>
      </w:pPr>
    </w:p>
    <w:p w14:paraId="30E402FA" w14:textId="3BD2A3AC" w:rsidR="007147F2" w:rsidRPr="000B764F" w:rsidRDefault="00DD2494" w:rsidP="000B764F">
      <w:pPr>
        <w:pStyle w:val="Heading2"/>
        <w:rPr>
          <w:ins w:id="81" w:author="Harry Cooper" w:date="2017-11-29T15:53:00Z"/>
          <w:rFonts w:ascii="Times New Roman" w:hAnsi="Times New Roman" w:cs="Times New Roman"/>
          <w:color w:val="auto"/>
          <w:lang w:eastAsia="en-US"/>
        </w:rPr>
      </w:pPr>
      <w:bookmarkStart w:id="82" w:name="_Toc513051004"/>
      <w:r w:rsidRPr="000B764F">
        <w:rPr>
          <w:rFonts w:ascii="Times New Roman" w:hAnsi="Times New Roman" w:cs="Times New Roman"/>
          <w:color w:val="auto"/>
        </w:rPr>
        <w:t xml:space="preserve">2.5 </w:t>
      </w:r>
      <w:ins w:id="83" w:author="Harry Cooper" w:date="2017-11-29T15:51:00Z">
        <w:r w:rsidR="007147F2" w:rsidRPr="000B764F">
          <w:rPr>
            <w:rFonts w:ascii="Times New Roman" w:hAnsi="Times New Roman" w:cs="Times New Roman"/>
            <w:color w:val="auto"/>
          </w:rPr>
          <w:t>Methods of Modelling</w:t>
        </w:r>
      </w:ins>
      <w:bookmarkEnd w:id="82"/>
    </w:p>
    <w:p w14:paraId="2489F3CC" w14:textId="77777777" w:rsidR="000D0F3D" w:rsidRPr="00226F61" w:rsidRDefault="000D0F3D">
      <w:pPr>
        <w:rPr>
          <w:ins w:id="84" w:author="Harry Cooper" w:date="2017-11-29T15:51:00Z"/>
        </w:rPr>
      </w:pPr>
    </w:p>
    <w:p w14:paraId="20D7FB22" w14:textId="7A0E03B5" w:rsidR="00232009" w:rsidRPr="00DB75A7" w:rsidRDefault="007147F2" w:rsidP="00DB75A7">
      <w:pPr>
        <w:rPr>
          <w:sz w:val="22"/>
        </w:rPr>
      </w:pPr>
      <w:ins w:id="85" w:author="Harry Cooper" w:date="2017-11-29T15:51:00Z">
        <w:r w:rsidRPr="00DB75A7">
          <w:rPr>
            <w:sz w:val="22"/>
          </w:rPr>
          <w:lastRenderedPageBreak/>
          <w:t xml:space="preserve">There </w:t>
        </w:r>
      </w:ins>
      <w:r w:rsidR="00323593" w:rsidRPr="00DB75A7">
        <w:rPr>
          <w:sz w:val="22"/>
        </w:rPr>
        <w:t>three</w:t>
      </w:r>
      <w:ins w:id="86"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87" w:author="Harry Cooper" w:date="2017-11-29T15:52:00Z">
        <w:r w:rsidRPr="00DB75A7">
          <w:rPr>
            <w:sz w:val="22"/>
          </w:rPr>
          <w:t>. C</w:t>
        </w:r>
        <w:r w:rsidR="00743677" w:rsidRPr="00DB75A7">
          <w:rPr>
            <w:sz w:val="22"/>
          </w:rPr>
          <w:t xml:space="preserve">ellular </w:t>
        </w:r>
      </w:ins>
      <w:r w:rsidR="00C54679" w:rsidRPr="00DB75A7">
        <w:rPr>
          <w:sz w:val="22"/>
        </w:rPr>
        <w:t>A</w:t>
      </w:r>
      <w:ins w:id="88" w:author="Harry Cooper" w:date="2017-11-29T15:52:00Z">
        <w:r w:rsidR="00743677" w:rsidRPr="00DB75A7">
          <w:rPr>
            <w:sz w:val="22"/>
          </w:rPr>
          <w:t>utomata</w:t>
        </w:r>
      </w:ins>
      <w:ins w:id="89" w:author="Harry Cooper" w:date="2017-11-30T09:46:00Z">
        <w:r w:rsidR="003D7006" w:rsidRPr="00DB75A7">
          <w:rPr>
            <w:sz w:val="22"/>
          </w:rPr>
          <w:t xml:space="preserve"> (CA)</w:t>
        </w:r>
      </w:ins>
      <w:ins w:id="90" w:author="Harry Cooper" w:date="2017-11-29T15:52:00Z">
        <w:r w:rsidR="003F3729" w:rsidRPr="00DB75A7">
          <w:rPr>
            <w:sz w:val="22"/>
          </w:rPr>
          <w:t xml:space="preserve"> </w:t>
        </w:r>
      </w:ins>
      <w:r w:rsidR="003D75FF" w:rsidRPr="00DB75A7">
        <w:rPr>
          <w:sz w:val="22"/>
        </w:rPr>
        <w:t>uses</w:t>
      </w:r>
      <w:ins w:id="91" w:author="Harry Cooper" w:date="2017-11-29T15:52:00Z">
        <w:r w:rsidR="003F3729" w:rsidRPr="00DB75A7">
          <w:rPr>
            <w:sz w:val="22"/>
          </w:rPr>
          <w:t xml:space="preserve"> an </w:t>
        </w:r>
      </w:ins>
      <w:ins w:id="92" w:author="Harry Cooper" w:date="2017-11-30T09:43:00Z">
        <w:r w:rsidR="003F3729" w:rsidRPr="00DB75A7">
          <w:rPr>
            <w:sz w:val="22"/>
          </w:rPr>
          <w:t>orthogonal</w:t>
        </w:r>
      </w:ins>
      <w:ins w:id="93" w:author="Harry Cooper" w:date="2017-11-29T15:52:00Z">
        <w:r w:rsidR="003F3729" w:rsidRPr="00DB75A7">
          <w:rPr>
            <w:sz w:val="22"/>
          </w:rPr>
          <w:t xml:space="preserve"> </w:t>
        </w:r>
      </w:ins>
      <w:ins w:id="94" w:author="Harry Cooper" w:date="2017-11-30T09:43:00Z">
        <w:r w:rsidR="003F3729" w:rsidRPr="00DB75A7">
          <w:rPr>
            <w:sz w:val="22"/>
          </w:rPr>
          <w:t xml:space="preserve">grid of </w:t>
        </w:r>
      </w:ins>
      <w:r w:rsidR="003D75FF" w:rsidRPr="00DB75A7">
        <w:rPr>
          <w:sz w:val="22"/>
        </w:rPr>
        <w:t>homogeneous</w:t>
      </w:r>
      <w:ins w:id="95" w:author="Harry Cooper" w:date="2017-11-30T09:43:00Z">
        <w:r w:rsidR="003F3729" w:rsidRPr="00DB75A7">
          <w:rPr>
            <w:sz w:val="22"/>
          </w:rPr>
          <w:t xml:space="preserve"> cells that interact with their neighbouring cells</w:t>
        </w:r>
      </w:ins>
      <w:ins w:id="96" w:author="Harry Cooper" w:date="2017-11-29T15:52:00Z">
        <w:r w:rsidRPr="00DB75A7">
          <w:rPr>
            <w:sz w:val="22"/>
          </w:rPr>
          <w:t xml:space="preserve">. </w:t>
        </w:r>
      </w:ins>
      <w:ins w:id="97" w:author="Harry Cooper" w:date="2017-11-30T09:35:00Z">
        <w:r w:rsidR="00E9506A" w:rsidRPr="00DB75A7">
          <w:rPr>
            <w:sz w:val="22"/>
          </w:rPr>
          <w:t xml:space="preserve">Its advantages are that runtime is </w:t>
        </w:r>
      </w:ins>
      <w:ins w:id="98" w:author="Harry Cooper" w:date="2017-11-30T09:40:00Z">
        <w:r w:rsidR="00E9506A" w:rsidRPr="00DB75A7">
          <w:rPr>
            <w:sz w:val="22"/>
          </w:rPr>
          <w:t>extremely</w:t>
        </w:r>
      </w:ins>
      <w:ins w:id="99" w:author="Harry Cooper" w:date="2017-11-30T09:35:00Z">
        <w:r w:rsidR="00E9506A" w:rsidRPr="00DB75A7">
          <w:rPr>
            <w:sz w:val="22"/>
          </w:rPr>
          <w:t xml:space="preserve"> </w:t>
        </w:r>
      </w:ins>
      <w:ins w:id="100" w:author="Harry Cooper" w:date="2017-11-30T09:40:00Z">
        <w:r w:rsidR="00E9506A" w:rsidRPr="00DB75A7">
          <w:rPr>
            <w:sz w:val="22"/>
          </w:rPr>
          <w:t>quick</w:t>
        </w:r>
        <w:r w:rsidR="003521BA" w:rsidRPr="00DB75A7">
          <w:rPr>
            <w:sz w:val="22"/>
          </w:rPr>
          <w:t xml:space="preserve"> and it can produce </w:t>
        </w:r>
      </w:ins>
      <w:ins w:id="101" w:author="Harry Cooper" w:date="2017-11-30T09:42:00Z">
        <w:r w:rsidR="003F3729" w:rsidRPr="00DB75A7">
          <w:rPr>
            <w:sz w:val="22"/>
          </w:rPr>
          <w:t xml:space="preserve">complex macro-scale </w:t>
        </w:r>
      </w:ins>
      <w:ins w:id="102" w:author="Harry Cooper" w:date="2017-11-30T09:40:00Z">
        <w:r w:rsidR="003521BA" w:rsidRPr="00DB75A7">
          <w:rPr>
            <w:sz w:val="22"/>
          </w:rPr>
          <w:t xml:space="preserve">emergent behaviour </w:t>
        </w:r>
        <w:r w:rsidR="003F3729" w:rsidRPr="00DB75A7">
          <w:rPr>
            <w:sz w:val="22"/>
          </w:rPr>
          <w:t>of the interacting cells</w:t>
        </w:r>
      </w:ins>
      <w:ins w:id="103" w:author="Harry Cooper" w:date="2017-11-30T09:42:00Z">
        <w:r w:rsidR="003F3729" w:rsidRPr="00DB75A7">
          <w:rPr>
            <w:sz w:val="22"/>
          </w:rPr>
          <w:t xml:space="preserve"> [</w:t>
        </w:r>
      </w:ins>
      <w:r w:rsidR="00F553DF" w:rsidRPr="00DB75A7">
        <w:rPr>
          <w:sz w:val="22"/>
        </w:rPr>
        <w:t>1</w:t>
      </w:r>
      <w:r w:rsidR="0078550B" w:rsidRPr="00DB75A7">
        <w:rPr>
          <w:sz w:val="22"/>
        </w:rPr>
        <w:t>9</w:t>
      </w:r>
      <w:ins w:id="104" w:author="Harry Cooper" w:date="2017-11-30T09:42:00Z">
        <w:r w:rsidR="003F3729" w:rsidRPr="00DB75A7">
          <w:rPr>
            <w:sz w:val="22"/>
          </w:rPr>
          <w:t>]</w:t>
        </w:r>
      </w:ins>
      <w:ins w:id="105" w:author="Harry Cooper" w:date="2017-11-30T09:40:00Z">
        <w:r w:rsidR="003F3729" w:rsidRPr="00DB75A7">
          <w:rPr>
            <w:sz w:val="22"/>
          </w:rPr>
          <w:t>.</w:t>
        </w:r>
      </w:ins>
      <w:ins w:id="106" w:author="Harry Cooper" w:date="2017-11-30T09:42:00Z">
        <w:r w:rsidR="003F3729" w:rsidRPr="00DB75A7">
          <w:rPr>
            <w:sz w:val="22"/>
          </w:rPr>
          <w:t xml:space="preserve"> However, the disadvantages are that </w:t>
        </w:r>
      </w:ins>
      <w:ins w:id="107"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108" w:author="Harry Cooper" w:date="2017-11-30T09:46:00Z">
        <w:r w:rsidR="003D7006" w:rsidRPr="00DB75A7">
          <w:rPr>
            <w:sz w:val="22"/>
          </w:rPr>
          <w:t xml:space="preserve"> Another disadvantage </w:t>
        </w:r>
      </w:ins>
      <w:ins w:id="109" w:author="Harry Cooper" w:date="2017-11-30T09:47:00Z">
        <w:r w:rsidR="003D7006" w:rsidRPr="00DB75A7">
          <w:rPr>
            <w:sz w:val="22"/>
          </w:rPr>
          <w:t>of</w:t>
        </w:r>
      </w:ins>
      <w:ins w:id="110" w:author="Harry Cooper" w:date="2017-11-30T09:46:00Z">
        <w:r w:rsidR="003D7006" w:rsidRPr="00DB75A7">
          <w:rPr>
            <w:sz w:val="22"/>
          </w:rPr>
          <w:t xml:space="preserve"> CA </w:t>
        </w:r>
      </w:ins>
      <w:ins w:id="111" w:author="Harry Cooper" w:date="2017-11-30T09:47:00Z">
        <w:r w:rsidR="003D7006" w:rsidRPr="00DB75A7">
          <w:rPr>
            <w:sz w:val="22"/>
          </w:rPr>
          <w:t xml:space="preserve">is that it can only model local interaction between neighbouring cells, therefore </w:t>
        </w:r>
      </w:ins>
      <w:ins w:id="112" w:author="Harry Cooper" w:date="2017-11-30T10:04:00Z">
        <w:r w:rsidR="007C03ED" w:rsidRPr="00DB75A7">
          <w:rPr>
            <w:sz w:val="22"/>
          </w:rPr>
          <w:t>any change</w:t>
        </w:r>
      </w:ins>
      <w:ins w:id="113" w:author="Harry Cooper" w:date="2017-11-30T09:47:00Z">
        <w:r w:rsidR="003D7006" w:rsidRPr="00DB75A7">
          <w:rPr>
            <w:sz w:val="22"/>
          </w:rPr>
          <w:t xml:space="preserve"> further away from the cell won’t be </w:t>
        </w:r>
      </w:ins>
      <w:ins w:id="114" w:author="Harry Cooper" w:date="2017-11-30T09:48:00Z">
        <w:r w:rsidR="003D7006" w:rsidRPr="00DB75A7">
          <w:rPr>
            <w:sz w:val="22"/>
          </w:rPr>
          <w:t>noticed</w:t>
        </w:r>
      </w:ins>
      <w:ins w:id="115" w:author="Harry Cooper" w:date="2017-11-30T09:47:00Z">
        <w:r w:rsidR="003D7006" w:rsidRPr="00DB75A7">
          <w:rPr>
            <w:sz w:val="22"/>
          </w:rPr>
          <w:t xml:space="preserve"> until it cascades down</w:t>
        </w:r>
      </w:ins>
      <w:ins w:id="116" w:author="Harry Cooper" w:date="2017-11-30T09:48:00Z">
        <w:r w:rsidR="003D7006" w:rsidRPr="00DB75A7">
          <w:rPr>
            <w:sz w:val="22"/>
          </w:rPr>
          <w:t xml:space="preserve"> the subsequent neighbouring cells</w:t>
        </w:r>
      </w:ins>
      <w:ins w:id="117" w:author="Harry Cooper" w:date="2017-11-30T09:47:00Z">
        <w:r w:rsidR="003D7006" w:rsidRPr="00DB75A7">
          <w:rPr>
            <w:sz w:val="22"/>
          </w:rPr>
          <w:t xml:space="preserve"> over several iterations</w:t>
        </w:r>
      </w:ins>
    </w:p>
    <w:p w14:paraId="504D9D53" w14:textId="2974D882" w:rsidR="00B9322E" w:rsidRPr="00DB75A7" w:rsidRDefault="00B9322E" w:rsidP="00DB75A7">
      <w:pPr>
        <w:rPr>
          <w:ins w:id="118"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19" w:author="Harry Cooper" w:date="2017-11-30T10:04:00Z"/>
          <w:sz w:val="22"/>
        </w:rPr>
      </w:pPr>
      <w:r w:rsidRPr="00DB75A7">
        <w:rPr>
          <w:sz w:val="22"/>
        </w:rPr>
        <w:t>Finally,</w:t>
      </w:r>
      <w:ins w:id="120" w:author="Harry Cooper" w:date="2017-11-29T15:52:00Z">
        <w:r w:rsidR="007147F2" w:rsidRPr="00DB75A7">
          <w:rPr>
            <w:sz w:val="22"/>
          </w:rPr>
          <w:t xml:space="preserve"> an Agent Based Model </w:t>
        </w:r>
      </w:ins>
      <w:r w:rsidR="00591A12" w:rsidRPr="00DB75A7">
        <w:rPr>
          <w:sz w:val="22"/>
        </w:rPr>
        <w:t xml:space="preserve">(ABM) </w:t>
      </w:r>
      <w:ins w:id="121"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22"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23" w:author="Harry Cooper" w:date="2017-11-29T15:53:00Z">
        <w:r w:rsidR="000D0F3D" w:rsidRPr="00DB75A7">
          <w:rPr>
            <w:sz w:val="22"/>
          </w:rPr>
          <w:t xml:space="preserve">For these </w:t>
        </w:r>
      </w:ins>
      <w:ins w:id="124" w:author="Harry Cooper" w:date="2017-11-29T15:54:00Z">
        <w:r w:rsidR="00766C00" w:rsidRPr="00DB75A7">
          <w:rPr>
            <w:sz w:val="22"/>
          </w:rPr>
          <w:t>reasons,</w:t>
        </w:r>
      </w:ins>
      <w:ins w:id="125"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26" w:name="_Toc513051005"/>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bookmarkEnd w:id="126"/>
    </w:p>
    <w:p w14:paraId="462ADD9B" w14:textId="77777777" w:rsidR="00B60F62" w:rsidRPr="000B764F" w:rsidRDefault="00B60F62" w:rsidP="00CD4455">
      <w:pPr>
        <w:pStyle w:val="NormalWeb"/>
        <w:spacing w:before="0" w:beforeAutospacing="0" w:after="0" w:afterAutospacing="0"/>
        <w:rPr>
          <w:szCs w:val="22"/>
        </w:rPr>
      </w:pPr>
    </w:p>
    <w:p w14:paraId="167D93B4" w14:textId="1C3283DA"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0B764F" w:rsidRDefault="001053FD" w:rsidP="00DB75A7">
      <w:pPr>
        <w:pStyle w:val="NormalWeb"/>
        <w:spacing w:before="0" w:beforeAutospacing="0" w:after="0" w:afterAutospacing="0"/>
        <w:rPr>
          <w:sz w:val="22"/>
          <w:szCs w:val="22"/>
        </w:rPr>
      </w:pPr>
      <w:r w:rsidRPr="000B764F">
        <w:rPr>
          <w:sz w:val="22"/>
          <w:szCs w:val="22"/>
        </w:rPr>
        <w:t>The limitations of this approach to my projec</w:t>
      </w:r>
      <w:r w:rsidR="00D952C3" w:rsidRPr="000B764F">
        <w:rPr>
          <w:sz w:val="22"/>
          <w:szCs w:val="22"/>
        </w:rPr>
        <w:t>t is the lack of senescent cell</w:t>
      </w:r>
      <w:r w:rsidR="00260B53" w:rsidRPr="000B764F">
        <w:rPr>
          <w:sz w:val="22"/>
          <w:szCs w:val="22"/>
        </w:rPr>
        <w:t>s being modelled</w:t>
      </w:r>
      <w:r w:rsidR="00D952C3" w:rsidRPr="000B764F">
        <w:rPr>
          <w:sz w:val="22"/>
          <w:szCs w:val="22"/>
        </w:rPr>
        <w:t xml:space="preserve"> </w:t>
      </w:r>
      <w:r w:rsidR="00260B53" w:rsidRPr="000B764F">
        <w:rPr>
          <w:sz w:val="22"/>
          <w:szCs w:val="22"/>
        </w:rPr>
        <w:t>in the simulation</w:t>
      </w:r>
      <w:r w:rsidRPr="000B764F">
        <w:rPr>
          <w:sz w:val="22"/>
          <w:szCs w:val="22"/>
        </w:rPr>
        <w:t xml:space="preserve"> </w:t>
      </w:r>
      <w:r w:rsidR="00D952C3" w:rsidRPr="000B764F">
        <w:rPr>
          <w:sz w:val="22"/>
          <w:szCs w:val="22"/>
        </w:rPr>
        <w:t xml:space="preserve">which </w:t>
      </w:r>
      <w:r w:rsidR="00260B53" w:rsidRPr="000B764F">
        <w:rPr>
          <w:sz w:val="22"/>
          <w:szCs w:val="22"/>
        </w:rPr>
        <w:t xml:space="preserve">are thought to </w:t>
      </w:r>
      <w:r w:rsidR="00D952C3" w:rsidRPr="000B764F">
        <w:rPr>
          <w:sz w:val="22"/>
          <w:szCs w:val="22"/>
        </w:rPr>
        <w:t>act</w:t>
      </w:r>
      <w:r w:rsidRPr="000B764F">
        <w:rPr>
          <w:sz w:val="22"/>
          <w:szCs w:val="22"/>
        </w:rPr>
        <w:t xml:space="preserve"> as barriers to the endothelial and quiescent cells</w:t>
      </w:r>
      <w:r w:rsidR="00EB6052" w:rsidRPr="000B764F">
        <w:rPr>
          <w:sz w:val="22"/>
          <w:szCs w:val="22"/>
        </w:rPr>
        <w:t xml:space="preserve"> </w:t>
      </w:r>
      <w:r w:rsidR="00D952C3" w:rsidRPr="000B764F">
        <w:rPr>
          <w:sz w:val="22"/>
          <w:szCs w:val="22"/>
        </w:rPr>
        <w:t>during migration</w:t>
      </w:r>
      <w:r w:rsidR="00260B53" w:rsidRPr="000B764F">
        <w:rPr>
          <w:sz w:val="22"/>
          <w:szCs w:val="22"/>
        </w:rPr>
        <w:t xml:space="preserve"> [</w:t>
      </w:r>
      <w:r w:rsidR="004C3C9B" w:rsidRPr="000B764F">
        <w:rPr>
          <w:sz w:val="22"/>
          <w:szCs w:val="22"/>
        </w:rPr>
        <w:t>1</w:t>
      </w:r>
      <w:r w:rsidR="0078550B" w:rsidRPr="000B764F">
        <w:rPr>
          <w:sz w:val="22"/>
          <w:szCs w:val="22"/>
        </w:rPr>
        <w:t>4</w:t>
      </w:r>
      <w:r w:rsidR="00260B53" w:rsidRPr="000B764F">
        <w:rPr>
          <w:sz w:val="22"/>
          <w:szCs w:val="22"/>
        </w:rPr>
        <w:t>].</w:t>
      </w:r>
      <w:r w:rsidR="00DE3F6E" w:rsidRPr="000B764F">
        <w:rPr>
          <w:sz w:val="22"/>
          <w:szCs w:val="22"/>
        </w:rPr>
        <w:t xml:space="preserve"> </w:t>
      </w:r>
      <w:r w:rsidR="00260B53" w:rsidRPr="000B764F">
        <w:rPr>
          <w:sz w:val="22"/>
          <w:szCs w:val="22"/>
        </w:rPr>
        <w:t>T</w:t>
      </w:r>
      <w:r w:rsidR="00DE3F6E" w:rsidRPr="000B764F">
        <w:rPr>
          <w:sz w:val="22"/>
          <w:szCs w:val="22"/>
        </w:rPr>
        <w:t>herefore</w:t>
      </w:r>
      <w:r w:rsidR="00260B53" w:rsidRPr="000B764F">
        <w:rPr>
          <w:sz w:val="22"/>
          <w:szCs w:val="22"/>
        </w:rPr>
        <w:t>,</w:t>
      </w:r>
      <w:r w:rsidR="00DE3F6E" w:rsidRPr="000B764F">
        <w:rPr>
          <w:sz w:val="22"/>
          <w:szCs w:val="22"/>
        </w:rPr>
        <w:t xml:space="preserve"> Epithe</w:t>
      </w:r>
      <w:r w:rsidR="00281E7A" w:rsidRPr="000B764F">
        <w:rPr>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7C81AFEA" w:rsidR="00C1774E" w:rsidRPr="000B764F" w:rsidRDefault="00046277" w:rsidP="00DB75A7">
      <w:pPr>
        <w:pStyle w:val="NormalWeb"/>
        <w:spacing w:before="0" w:beforeAutospacing="0" w:after="0" w:afterAutospacing="0"/>
        <w:rPr>
          <w:sz w:val="22"/>
          <w:szCs w:val="22"/>
        </w:rPr>
      </w:pPr>
      <w:r w:rsidRPr="000B764F">
        <w:rPr>
          <w:sz w:val="22"/>
          <w:szCs w:val="22"/>
        </w:rPr>
        <w:t>I’ve tested two</w:t>
      </w:r>
      <w:r w:rsidR="00DD75A9" w:rsidRPr="000B764F">
        <w:rPr>
          <w:sz w:val="22"/>
          <w:szCs w:val="22"/>
        </w:rPr>
        <w:t xml:space="preserve"> programs that use agent based modelling to allow </w:t>
      </w:r>
      <w:r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Pr="000B764F">
        <w:rPr>
          <w:sz w:val="22"/>
          <w:szCs w:val="22"/>
        </w:rPr>
        <w:t xml:space="preserve"> I’m looking for</w:t>
      </w:r>
      <w:r w:rsidR="0019153F" w:rsidRPr="000B764F">
        <w:rPr>
          <w:sz w:val="22"/>
          <w:szCs w:val="22"/>
        </w:rPr>
        <w:t>. The first program is SPARK</w:t>
      </w:r>
      <w:r w:rsidR="00524581" w:rsidRPr="000B764F">
        <w:rPr>
          <w:sz w:val="22"/>
          <w:szCs w:val="22"/>
        </w:rPr>
        <w:t xml:space="preserve"> </w:t>
      </w:r>
      <w:r w:rsidRPr="000B764F">
        <w:rPr>
          <w:sz w:val="22"/>
          <w:szCs w:val="22"/>
        </w:rPr>
        <w:t xml:space="preserve">which is a lightweight </w:t>
      </w:r>
      <w:r w:rsidR="002427AE" w:rsidRPr="000B764F">
        <w:rPr>
          <w:sz w:val="22"/>
          <w:szCs w:val="22"/>
        </w:rPr>
        <w:t>and efficient tool for CA</w:t>
      </w:r>
      <w:r w:rsidRPr="000B764F">
        <w:rPr>
          <w:sz w:val="22"/>
          <w:szCs w:val="22"/>
        </w:rPr>
        <w:t>.</w:t>
      </w:r>
      <w:r w:rsidR="002427AE" w:rsidRPr="000B764F">
        <w:rPr>
          <w:sz w:val="22"/>
          <w:szCs w:val="22"/>
        </w:rPr>
        <w:t xml:space="preserve"> Being so lightweight, Spark is very capable of modelling the number of cells I would require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7611A6E8"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t>
      </w:r>
      <w:r w:rsidR="003A46F8" w:rsidRPr="000B764F">
        <w:rPr>
          <w:sz w:val="22"/>
          <w:szCs w:val="22"/>
        </w:rPr>
        <w:lastRenderedPageBreak/>
        <w:t>which allow</w:t>
      </w:r>
      <w:ins w:id="127" w:author="D.Walker" w:date="2017-11-28T16:52:00Z">
        <w:r w:rsidR="00807C12" w:rsidRPr="000B764F">
          <w:rPr>
            <w:sz w:val="22"/>
            <w:szCs w:val="22"/>
          </w:rPr>
          <w:t xml:space="preserve">s the </w:t>
        </w:r>
        <w:commentRangeStart w:id="128"/>
        <w:r w:rsidR="00807C12" w:rsidRPr="000B764F">
          <w:rPr>
            <w:sz w:val="22"/>
            <w:szCs w:val="22"/>
          </w:rPr>
          <w:t>user</w:t>
        </w:r>
        <w:commentRangeEnd w:id="128"/>
        <w:r w:rsidR="00807C12" w:rsidRPr="000B764F">
          <w:rPr>
            <w:rStyle w:val="CommentReference"/>
            <w:sz w:val="22"/>
            <w:szCs w:val="22"/>
          </w:rPr>
          <w:commentReference w:id="128"/>
        </w:r>
        <w:r w:rsidR="00807C12" w:rsidRPr="000B764F">
          <w:rPr>
            <w:sz w:val="22"/>
            <w:szCs w:val="22"/>
          </w:rPr>
          <w:t xml:space="preserve"> </w:t>
        </w:r>
      </w:ins>
      <w:del w:id="129"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0B764F" w:rsidRDefault="001944B6" w:rsidP="00115F28">
      <w:pPr>
        <w:pStyle w:val="NormalWeb"/>
        <w:spacing w:before="0" w:beforeAutospacing="0" w:after="0" w:afterAutospacing="0"/>
        <w:rPr>
          <w:sz w:val="22"/>
          <w:szCs w:val="22"/>
        </w:rPr>
      </w:pPr>
    </w:p>
    <w:p w14:paraId="48D246DB" w14:textId="07A5E748" w:rsidR="00BA448E" w:rsidRPr="000B764F" w:rsidRDefault="00BA448E" w:rsidP="00DB75A7">
      <w:pPr>
        <w:pStyle w:val="NormalWeb"/>
        <w:spacing w:before="0" w:beforeAutospacing="0" w:after="0" w:afterAutospacing="0"/>
        <w:rPr>
          <w:sz w:val="22"/>
          <w:szCs w:val="22"/>
        </w:rPr>
      </w:pPr>
      <w:r w:rsidRPr="000B764F">
        <w:rPr>
          <w:sz w:val="22"/>
          <w:szCs w:val="22"/>
        </w:rPr>
        <w:t>There are three other software frameworks I’ve looked at, but not as in-depth as the two described above; they are: Net Logo, Mason, and Repast.</w:t>
      </w:r>
      <w:r w:rsidR="00185A9C" w:rsidRPr="000B764F">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30" w:author="Harry Cooper" w:date="2017-11-30T19:42:00Z">
          <w:tblPr>
            <w:tblStyle w:val="TableGrid"/>
            <w:tblW w:w="0" w:type="auto"/>
            <w:tblInd w:w="720" w:type="dxa"/>
            <w:tblLook w:val="04A0" w:firstRow="1" w:lastRow="0" w:firstColumn="1" w:lastColumn="0" w:noHBand="0" w:noVBand="1"/>
          </w:tblPr>
        </w:tblPrChange>
      </w:tblPr>
      <w:tblGrid>
        <w:gridCol w:w="2022"/>
        <w:tblGridChange w:id="131">
          <w:tblGrid>
            <w:gridCol w:w="2022"/>
          </w:tblGrid>
        </w:tblGridChange>
      </w:tblGrid>
      <w:tr w:rsidR="001944B6" w:rsidRPr="000B764F" w:rsidDel="001944B6" w14:paraId="612E0A74" w14:textId="1A2C9994" w:rsidTr="00115F28">
        <w:trPr>
          <w:trHeight w:val="332"/>
          <w:del w:id="132" w:author="Harry Cooper" w:date="2017-11-29T15:15:00Z"/>
          <w:trPrChange w:id="133" w:author="Harry Cooper" w:date="2017-11-30T19:42:00Z">
            <w:trPr>
              <w:trHeight w:val="260"/>
            </w:trPr>
          </w:trPrChange>
        </w:trPr>
        <w:tc>
          <w:tcPr>
            <w:tcW w:w="2022" w:type="dxa"/>
            <w:tcPrChange w:id="134"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35" w:author="Harry Cooper" w:date="2017-11-29T15:15:00Z"/>
                <w:sz w:val="22"/>
                <w:szCs w:val="22"/>
              </w:rPr>
            </w:pPr>
          </w:p>
        </w:tc>
      </w:tr>
      <w:tr w:rsidR="001944B6" w:rsidRPr="000B764F" w:rsidDel="001944B6" w14:paraId="43103CE0" w14:textId="493D0ADD" w:rsidTr="00E63FC7">
        <w:trPr>
          <w:trHeight w:val="260"/>
          <w:del w:id="136"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37" w:author="Harry Cooper" w:date="2017-11-29T15:15:00Z"/>
                <w:sz w:val="22"/>
                <w:szCs w:val="22"/>
              </w:rPr>
            </w:pPr>
          </w:p>
        </w:tc>
      </w:tr>
      <w:tr w:rsidR="001944B6" w:rsidRPr="000B764F" w:rsidDel="001944B6" w14:paraId="53645236" w14:textId="5300A506" w:rsidTr="00E63FC7">
        <w:trPr>
          <w:trHeight w:val="260"/>
          <w:del w:id="138"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39"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40"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41" w:author="Harry Cooper" w:date="2017-11-29T15:15:00Z"/>
                <w:b/>
                <w:sz w:val="22"/>
                <w:szCs w:val="22"/>
                <w:rPrChange w:id="142" w:author="Harry Cooper" w:date="2017-11-29T15:16:00Z">
                  <w:rPr>
                    <w:ins w:id="143" w:author="Harry Cooper" w:date="2017-11-29T15:15:00Z"/>
                    <w:rFonts w:asciiTheme="minorHAnsi" w:hAnsiTheme="minorHAnsi"/>
                    <w:szCs w:val="22"/>
                  </w:rPr>
                </w:rPrChange>
              </w:rPr>
              <w:pPrChange w:id="144" w:author="Harry Cooper" w:date="2017-11-29T15:16:00Z">
                <w:pPr>
                  <w:pStyle w:val="NormalWeb"/>
                  <w:spacing w:before="0" w:beforeAutospacing="0" w:after="0" w:afterAutospacing="0"/>
                </w:pPr>
              </w:pPrChange>
            </w:pPr>
            <w:ins w:id="145" w:author="Harry Cooper" w:date="2017-11-29T15:16:00Z">
              <w:r w:rsidRPr="000B764F">
                <w:rPr>
                  <w:b/>
                  <w:sz w:val="22"/>
                  <w:szCs w:val="22"/>
                  <w:rPrChange w:id="146"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49" w:author="Harry Cooper" w:date="2017-11-29T15:16:00Z">
                  <w:rPr>
                    <w:rFonts w:asciiTheme="minorHAnsi" w:hAnsiTheme="minorHAnsi"/>
                    <w:szCs w:val="22"/>
                  </w:rPr>
                </w:rPrChange>
              </w:rPr>
            </w:pPr>
            <w:r w:rsidRPr="000B764F">
              <w:rPr>
                <w:b/>
                <w:sz w:val="22"/>
                <w:szCs w:val="22"/>
                <w:rPrChange w:id="150"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51" w:author="Harry Cooper" w:date="2017-11-29T15:16:00Z">
                  <w:rPr>
                    <w:rFonts w:asciiTheme="minorHAnsi" w:hAnsiTheme="minorHAnsi"/>
                    <w:szCs w:val="22"/>
                  </w:rPr>
                </w:rPrChange>
              </w:rPr>
            </w:pPr>
            <w:r w:rsidRPr="000B764F">
              <w:rPr>
                <w:b/>
                <w:sz w:val="22"/>
                <w:szCs w:val="22"/>
                <w:rPrChange w:id="152"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53" w:author="Harry Cooper" w:date="2017-11-29T15:16:00Z">
                  <w:rPr>
                    <w:rFonts w:asciiTheme="minorHAnsi" w:hAnsiTheme="minorHAnsi"/>
                    <w:szCs w:val="22"/>
                  </w:rPr>
                </w:rPrChange>
              </w:rPr>
            </w:pPr>
            <w:r w:rsidRPr="000B764F">
              <w:rPr>
                <w:b/>
                <w:sz w:val="22"/>
                <w:szCs w:val="22"/>
                <w:rPrChange w:id="154"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55" w:author="Harry Cooper" w:date="2017-11-29T15:16:00Z">
                  <w:rPr>
                    <w:rFonts w:asciiTheme="minorHAnsi" w:hAnsiTheme="minorHAnsi"/>
                    <w:szCs w:val="22"/>
                  </w:rPr>
                </w:rPrChange>
              </w:rPr>
            </w:pPr>
            <w:r w:rsidRPr="000B764F">
              <w:rPr>
                <w:b/>
                <w:sz w:val="22"/>
                <w:szCs w:val="22"/>
              </w:rPr>
              <w:t>Repa</w:t>
            </w:r>
            <w:r w:rsidRPr="000B764F">
              <w:rPr>
                <w:b/>
                <w:sz w:val="22"/>
                <w:szCs w:val="22"/>
                <w:rPrChange w:id="156"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57"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58" w:author="Harry Cooper" w:date="2017-11-29T15:16:00Z">
                  <w:rPr>
                    <w:rFonts w:asciiTheme="minorHAnsi" w:hAnsiTheme="minorHAnsi"/>
                    <w:szCs w:val="22"/>
                  </w:rPr>
                </w:rPrChange>
              </w:rPr>
            </w:pPr>
            <w:r w:rsidRPr="000B764F">
              <w:rPr>
                <w:b/>
                <w:sz w:val="22"/>
                <w:szCs w:val="22"/>
                <w:rPrChange w:id="159"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60" w:author="Harry Cooper" w:date="2017-11-29T15:16:00Z">
                  <w:rPr>
                    <w:rFonts w:asciiTheme="minorHAnsi" w:hAnsiTheme="minorHAnsi"/>
                    <w:szCs w:val="22"/>
                  </w:rPr>
                </w:rPrChange>
              </w:rPr>
            </w:pPr>
            <w:r w:rsidRPr="000B764F">
              <w:rPr>
                <w:b/>
                <w:sz w:val="22"/>
                <w:szCs w:val="22"/>
                <w:rPrChange w:id="161"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3DE9965B"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62" w:author="Harry Cooper" w:date="2017-11-29T15:19:00Z"/>
          <w:szCs w:val="22"/>
        </w:rPr>
      </w:pPr>
      <w:commentRangeStart w:id="163"/>
      <w:del w:id="164"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63"/>
        <w:r w:rsidR="00D20D96" w:rsidRPr="000B764F" w:rsidDel="00D933E4">
          <w:rPr>
            <w:rStyle w:val="CommentReference"/>
          </w:rPr>
          <w:commentReference w:id="163"/>
        </w:r>
      </w:del>
    </w:p>
    <w:p w14:paraId="610E4DF1" w14:textId="78F959A0" w:rsidR="003A46F8" w:rsidRPr="000B764F" w:rsidDel="00D933E4" w:rsidRDefault="003A46F8" w:rsidP="003A46F8">
      <w:pPr>
        <w:pStyle w:val="NormalWeb"/>
        <w:spacing w:before="0" w:beforeAutospacing="0" w:after="0" w:afterAutospacing="0"/>
        <w:ind w:firstLine="720"/>
        <w:rPr>
          <w:del w:id="165" w:author="Harry Cooper" w:date="2017-11-29T15:19:00Z"/>
          <w:szCs w:val="22"/>
        </w:rPr>
      </w:pPr>
      <w:del w:id="166" w:author="Harry Cooper" w:date="2017-11-29T15:19:00Z">
        <w:r w:rsidRPr="000B764F"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67" w:author="Harry Cooper" w:date="2017-11-29T15:19:00Z"/>
          <w:szCs w:val="22"/>
        </w:rPr>
      </w:pPr>
      <w:commentRangeStart w:id="168"/>
      <w:del w:id="169"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70"/>
        <w:r w:rsidRPr="000B764F" w:rsidDel="00D933E4">
          <w:rPr>
            <w:szCs w:val="22"/>
          </w:rPr>
          <w:delText>cells</w:delText>
        </w:r>
        <w:commentRangeEnd w:id="170"/>
        <w:r w:rsidR="00D20D96" w:rsidRPr="000B764F" w:rsidDel="00D933E4">
          <w:rPr>
            <w:rStyle w:val="CommentReference"/>
          </w:rPr>
          <w:commentReference w:id="170"/>
        </w:r>
        <w:r w:rsidRPr="000B764F" w:rsidDel="00D933E4">
          <w:rPr>
            <w:szCs w:val="22"/>
          </w:rPr>
          <w:delText>.</w:delText>
        </w:r>
        <w:commentRangeEnd w:id="168"/>
        <w:r w:rsidR="00F65495" w:rsidRPr="000B764F" w:rsidDel="00D933E4">
          <w:rPr>
            <w:rStyle w:val="CommentReference"/>
          </w:rPr>
          <w:commentReference w:id="168"/>
        </w:r>
      </w:del>
    </w:p>
    <w:p w14:paraId="61BA3340" w14:textId="7671A816" w:rsidR="007D6F87" w:rsidRPr="000B764F" w:rsidDel="00D933E4" w:rsidRDefault="007D6F87" w:rsidP="003A46F8">
      <w:pPr>
        <w:pStyle w:val="NormalWeb"/>
        <w:spacing w:before="0" w:beforeAutospacing="0" w:after="0" w:afterAutospacing="0"/>
        <w:rPr>
          <w:del w:id="171" w:author="Harry Cooper" w:date="2017-11-29T15:19:00Z"/>
          <w:szCs w:val="22"/>
        </w:rPr>
      </w:pPr>
      <w:del w:id="172" w:author="Harry Cooper" w:date="2017-11-29T15:19:00Z">
        <w:r w:rsidRPr="000B764F"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7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74" w:author="Harry Cooper" w:date="2017-11-29T15:19:00Z"/>
          <w:szCs w:val="22"/>
        </w:rPr>
      </w:pPr>
      <w:del w:id="175" w:author="Harry Cooper" w:date="2017-11-29T15:19:00Z">
        <w:r w:rsidRPr="000B764F" w:rsidDel="00D933E4">
          <w:rPr>
            <w:szCs w:val="22"/>
          </w:rPr>
          <w:delText xml:space="preserve">A possible </w:delText>
        </w:r>
      </w:del>
      <w:commentRangeStart w:id="176"/>
      <w:del w:id="177" w:author="Harry Cooper" w:date="2017-11-29T15:17:00Z">
        <w:r w:rsidRPr="000B764F" w:rsidDel="00CA0BCF">
          <w:rPr>
            <w:szCs w:val="22"/>
          </w:rPr>
          <w:delText>detriment</w:delText>
        </w:r>
        <w:commentRangeEnd w:id="176"/>
        <w:r w:rsidR="00D20D96" w:rsidRPr="000B764F" w:rsidDel="00CA0BCF">
          <w:rPr>
            <w:rStyle w:val="CommentReference"/>
          </w:rPr>
          <w:commentReference w:id="176"/>
        </w:r>
        <w:r w:rsidRPr="000B764F" w:rsidDel="00CA0BCF">
          <w:rPr>
            <w:szCs w:val="22"/>
          </w:rPr>
          <w:delText xml:space="preserve"> </w:delText>
        </w:r>
      </w:del>
      <w:del w:id="17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7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80" w:author="Harry Cooper" w:date="2017-11-29T15:19:00Z"/>
          <w:szCs w:val="22"/>
        </w:rPr>
      </w:pPr>
      <w:del w:id="18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82"/>
        <w:r w:rsidRPr="000B764F" w:rsidDel="00D933E4">
          <w:rPr>
            <w:szCs w:val="22"/>
          </w:rPr>
          <w:delText>This is a simplification which I’ll endeavour to update with my implementation.</w:delText>
        </w:r>
        <w:commentRangeEnd w:id="182"/>
        <w:r w:rsidR="00D20D96" w:rsidRPr="000B764F" w:rsidDel="00D933E4">
          <w:rPr>
            <w:rStyle w:val="CommentReference"/>
          </w:rPr>
          <w:commentReference w:id="182"/>
        </w:r>
      </w:del>
    </w:p>
    <w:p w14:paraId="2B4D48EC" w14:textId="589A0F11" w:rsidR="009F31FD" w:rsidRPr="000B764F" w:rsidRDefault="009F31FD" w:rsidP="000B764F">
      <w:pPr>
        <w:pStyle w:val="Heading2"/>
        <w:rPr>
          <w:rFonts w:ascii="Times New Roman" w:hAnsi="Times New Roman" w:cs="Times New Roman"/>
          <w:color w:val="auto"/>
        </w:rPr>
      </w:pPr>
      <w:bookmarkStart w:id="183" w:name="_Toc513051006"/>
      <w:r w:rsidRPr="000B764F">
        <w:rPr>
          <w:rFonts w:ascii="Times New Roman" w:hAnsi="Times New Roman" w:cs="Times New Roman"/>
          <w:color w:val="auto"/>
        </w:rPr>
        <w:t>2.7 Cell Migration</w:t>
      </w:r>
      <w:bookmarkEnd w:id="18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84" w:name="_Toc513051007"/>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84"/>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77777777" w:rsidR="00881A99" w:rsidRPr="009F31FD" w:rsidRDefault="00881A99"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85" w:name="_Toc513051008"/>
      <w:r w:rsidRPr="000B764F">
        <w:lastRenderedPageBreak/>
        <w:t xml:space="preserve">3 </w:t>
      </w:r>
      <w:r w:rsidR="0049568A" w:rsidRPr="000B764F">
        <w:t>Requirements and Analysis</w:t>
      </w:r>
      <w:bookmarkEnd w:id="18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86" w:name="_Toc513051009"/>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8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87" w:name="_Toc513051010"/>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bookmarkEnd w:id="187"/>
    </w:p>
    <w:p w14:paraId="693F74D1" w14:textId="77777777" w:rsidR="0049568A" w:rsidRPr="000B764F" w:rsidRDefault="0049568A" w:rsidP="00BE672F">
      <w:pPr>
        <w:rPr>
          <w:sz w:val="22"/>
          <w:szCs w:val="22"/>
        </w:rPr>
      </w:pPr>
      <w:r w:rsidRPr="000B764F">
        <w:rPr>
          <w:sz w:val="22"/>
          <w:szCs w:val="22"/>
        </w:rPr>
        <w:t> </w:t>
      </w:r>
    </w:p>
    <w:p w14:paraId="279647FF" w14:textId="18143119" w:rsidR="00FE5A83" w:rsidRPr="000B764F" w:rsidRDefault="00164FDF" w:rsidP="00FD6B37">
      <w:pPr>
        <w:rPr>
          <w:sz w:val="22"/>
          <w:szCs w:val="22"/>
        </w:rPr>
      </w:pPr>
      <w:r w:rsidRPr="000B764F">
        <w:rPr>
          <w:sz w:val="22"/>
          <w:szCs w:val="22"/>
        </w:rPr>
        <w:t xml:space="preserve">The main aim of this project is to demonstrate and help professional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295EA7B7" w:rsidR="00E950E6" w:rsidRPr="000B764F" w:rsidRDefault="00793058" w:rsidP="00FD6B37">
      <w:pPr>
        <w:rPr>
          <w:sz w:val="22"/>
          <w:szCs w:val="22"/>
        </w:rPr>
      </w:pPr>
      <w:r w:rsidRPr="000B764F">
        <w:rPr>
          <w:sz w:val="22"/>
          <w:szCs w:val="22"/>
        </w:rPr>
        <w:t>To observer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I outline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and correct model.</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88" w:name="_Toc513051011"/>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88"/>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4F7ED2AD" w:rsidR="00351E47" w:rsidRPr="000B764F" w:rsidRDefault="00395D7C" w:rsidP="00164FDF">
            <w:pPr>
              <w:rPr>
                <w:szCs w:val="22"/>
              </w:rPr>
            </w:pPr>
            <w:r w:rsidRPr="000B764F">
              <w:rPr>
                <w:sz w:val="22"/>
                <w:szCs w:val="22"/>
              </w:rPr>
              <w:t>U</w:t>
            </w:r>
            <w:r w:rsidR="00351E47" w:rsidRPr="000B764F">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61329282" w:rsidR="00351E47" w:rsidRPr="000B764F" w:rsidRDefault="00351E47" w:rsidP="00164FDF">
            <w:pPr>
              <w:rPr>
                <w:szCs w:val="22"/>
              </w:rPr>
            </w:pPr>
            <w:r w:rsidRPr="000B764F">
              <w:rPr>
                <w:sz w:val="22"/>
                <w:szCs w:val="22"/>
              </w:rPr>
              <w:t>Creates a wound when a confluence is made</w:t>
            </w:r>
          </w:p>
        </w:tc>
      </w:tr>
      <w:tr w:rsidR="00280717" w:rsidRPr="000B764F" w14:paraId="5D94B4F2" w14:textId="77777777" w:rsidTr="00FD6B37">
        <w:trPr>
          <w:jc w:val="center"/>
        </w:trPr>
        <w:tc>
          <w:tcPr>
            <w:tcW w:w="8290" w:type="dxa"/>
          </w:tcPr>
          <w:p w14:paraId="2714A1EC" w14:textId="068A3886" w:rsidR="00280717" w:rsidRPr="000B764F" w:rsidRDefault="00280717" w:rsidP="00164FDF">
            <w:pPr>
              <w:rPr>
                <w:sz w:val="22"/>
                <w:szCs w:val="22"/>
              </w:rPr>
            </w:pPr>
            <w:r w:rsidRPr="000B764F">
              <w:rPr>
                <w:sz w:val="22"/>
                <w:szCs w:val="22"/>
              </w:rPr>
              <w:t>Can vary the level of senescent cells with age</w:t>
            </w:r>
          </w:p>
        </w:tc>
      </w:tr>
    </w:tbl>
    <w:p w14:paraId="47A4D0A8" w14:textId="22525B53"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58E1A752" w:rsidR="00351E47" w:rsidRPr="000B764F" w:rsidRDefault="00351E47" w:rsidP="00164FDF">
            <w:pPr>
              <w:rPr>
                <w:szCs w:val="22"/>
              </w:rPr>
            </w:pPr>
            <w:r w:rsidRPr="000B764F">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63DCDB4A" w:rsidR="00351E47" w:rsidRPr="000B764F" w:rsidRDefault="00351E47" w:rsidP="00164FDF">
            <w:pPr>
              <w:rPr>
                <w:szCs w:val="22"/>
              </w:rPr>
            </w:pPr>
            <w:r w:rsidRPr="000B764F">
              <w:rPr>
                <w:sz w:val="22"/>
                <w:szCs w:val="22"/>
              </w:rPr>
              <w:t>Produces graphs of cell locations each iteration</w:t>
            </w:r>
          </w:p>
        </w:tc>
      </w:tr>
    </w:tbl>
    <w:p w14:paraId="7769D04C" w14:textId="4C864476" w:rsidR="00351E47" w:rsidRPr="000B764F" w:rsidRDefault="0007031C" w:rsidP="00FD6B37">
      <w:pPr>
        <w:ind w:left="720"/>
        <w:rPr>
          <w:sz w:val="22"/>
          <w:szCs w:val="22"/>
        </w:rPr>
      </w:pPr>
      <w:r w:rsidRPr="000B764F">
        <w:rPr>
          <w:sz w:val="22"/>
          <w:szCs w:val="22"/>
        </w:rPr>
        <w:t>Table 3.2: Important functional requirements</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1675A73F" w14:textId="77777777" w:rsidTr="00FD6B37">
        <w:trPr>
          <w:jc w:val="center"/>
        </w:trPr>
        <w:tc>
          <w:tcPr>
            <w:tcW w:w="8290" w:type="dxa"/>
          </w:tcPr>
          <w:p w14:paraId="1B89F481" w14:textId="4DEB4BD6" w:rsidR="00351E47" w:rsidRPr="000B764F" w:rsidRDefault="00351E47" w:rsidP="00164FDF">
            <w:pPr>
              <w:rPr>
                <w:sz w:val="22"/>
                <w:szCs w:val="22"/>
              </w:rPr>
            </w:pPr>
            <w:r w:rsidRPr="000B764F">
              <w:rPr>
                <w:sz w:val="22"/>
                <w:szCs w:val="22"/>
              </w:rPr>
              <w:t>Forms a confluence before being wounded</w:t>
            </w:r>
          </w:p>
        </w:tc>
      </w:tr>
      <w:tr w:rsidR="004141CD" w:rsidRPr="000B764F" w14:paraId="55A9F79E" w14:textId="77777777" w:rsidTr="00FD6B37">
        <w:trPr>
          <w:jc w:val="center"/>
        </w:trPr>
        <w:tc>
          <w:tcPr>
            <w:tcW w:w="8290" w:type="dxa"/>
          </w:tcPr>
          <w:p w14:paraId="3A9DE012" w14:textId="254D3D50" w:rsidR="00351E47" w:rsidRPr="000B764F" w:rsidRDefault="00820DF8" w:rsidP="00164FDF">
            <w:pPr>
              <w:rPr>
                <w:sz w:val="22"/>
                <w:szCs w:val="22"/>
              </w:rPr>
            </w:pPr>
            <w:r w:rsidRPr="000B764F">
              <w:rPr>
                <w:sz w:val="22"/>
                <w:szCs w:val="22"/>
              </w:rPr>
              <w:t>Programs</w:t>
            </w:r>
            <w:r w:rsidR="00351E47" w:rsidRPr="000B764F">
              <w:rPr>
                <w:sz w:val="22"/>
                <w:szCs w:val="22"/>
              </w:rPr>
              <w:t xml:space="preserve"> Senescent Cells as barriers</w:t>
            </w:r>
          </w:p>
        </w:tc>
      </w:tr>
      <w:tr w:rsidR="004141CD" w:rsidRPr="000B764F" w14:paraId="6A63CDA2" w14:textId="77777777" w:rsidTr="00FD6B37">
        <w:trPr>
          <w:jc w:val="center"/>
        </w:trPr>
        <w:tc>
          <w:tcPr>
            <w:tcW w:w="8290" w:type="dxa"/>
          </w:tcPr>
          <w:p w14:paraId="748D4382" w14:textId="7E4569DE" w:rsidR="00351E47" w:rsidRPr="000B764F" w:rsidRDefault="00351E47" w:rsidP="00164FDF">
            <w:pPr>
              <w:rPr>
                <w:sz w:val="22"/>
                <w:szCs w:val="22"/>
              </w:rPr>
            </w:pPr>
            <w:r w:rsidRPr="000B764F">
              <w:rPr>
                <w:sz w:val="22"/>
                <w:szCs w:val="22"/>
              </w:rPr>
              <w:t>Stops the simulation when second confluence is formed</w:t>
            </w:r>
          </w:p>
        </w:tc>
      </w:tr>
    </w:tbl>
    <w:p w14:paraId="1175658B" w14:textId="03FF9102" w:rsidR="00CE1164" w:rsidRPr="000B764F" w:rsidRDefault="0007031C" w:rsidP="00164FDF">
      <w:pPr>
        <w:ind w:left="720"/>
        <w:rPr>
          <w:sz w:val="22"/>
          <w:szCs w:val="22"/>
        </w:rPr>
      </w:pPr>
      <w:r w:rsidRPr="000B764F">
        <w:rPr>
          <w:sz w:val="22"/>
          <w:szCs w:val="22"/>
        </w:rPr>
        <w:t>Table 3.3: Desirable functional requirements</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F8DA69" w:rsidR="00351E47" w:rsidRPr="000B764F" w:rsidRDefault="00351E47" w:rsidP="00164FDF">
            <w:pPr>
              <w:rPr>
                <w:sz w:val="22"/>
                <w:szCs w:val="22"/>
              </w:rPr>
            </w:pPr>
            <w:r w:rsidRPr="000B764F">
              <w:rPr>
                <w:sz w:val="22"/>
                <w:szCs w:val="22"/>
              </w:rPr>
              <w:t>Models senescent cell death</w:t>
            </w:r>
          </w:p>
        </w:tc>
      </w:tr>
    </w:tbl>
    <w:p w14:paraId="4483779A" w14:textId="118D42AA" w:rsidR="00CE1164" w:rsidRPr="000B764F" w:rsidRDefault="0007031C" w:rsidP="00351E47">
      <w:pPr>
        <w:rPr>
          <w:sz w:val="22"/>
          <w:szCs w:val="22"/>
        </w:rPr>
      </w:pPr>
      <w:r w:rsidRPr="000B764F">
        <w:rPr>
          <w:sz w:val="22"/>
          <w:szCs w:val="22"/>
        </w:rPr>
        <w:tab/>
        <w:t>Table 3.4: Optional functional requirements</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9" w:name="_Toc513051012"/>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9"/>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55EA8BB6" w:rsidR="00351E47" w:rsidRPr="003654D0" w:rsidRDefault="00351E47" w:rsidP="00164FDF">
            <w:pPr>
              <w:rPr>
                <w:sz w:val="22"/>
                <w:szCs w:val="22"/>
              </w:rPr>
            </w:pPr>
            <w:r w:rsidRPr="003654D0">
              <w:rPr>
                <w:sz w:val="22"/>
                <w:szCs w:val="22"/>
              </w:rPr>
              <w:t>Is simple to run from the command line</w:t>
            </w:r>
          </w:p>
        </w:tc>
      </w:tr>
      <w:tr w:rsidR="00FD6B37" w14:paraId="1C8910C8" w14:textId="77777777" w:rsidTr="00FD6B37">
        <w:trPr>
          <w:jc w:val="center"/>
        </w:trPr>
        <w:tc>
          <w:tcPr>
            <w:tcW w:w="8283" w:type="dxa"/>
          </w:tcPr>
          <w:p w14:paraId="0EE25950" w14:textId="408F49E4" w:rsidR="00351E47" w:rsidRPr="003654D0" w:rsidRDefault="00351E47" w:rsidP="00164FDF">
            <w:pPr>
              <w:rPr>
                <w:sz w:val="22"/>
                <w:szCs w:val="22"/>
              </w:rPr>
            </w:pPr>
            <w:r w:rsidRPr="003654D0">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90" w:author="Harry Cooper" w:date="2017-11-29T15:22:00Z"/>
          <w:sz w:val="22"/>
          <w:szCs w:val="22"/>
        </w:rPr>
      </w:pPr>
    </w:p>
    <w:p w14:paraId="7A1B1D1E" w14:textId="49D91925" w:rsidR="00F40B40" w:rsidRPr="000B764F" w:rsidRDefault="00DE0C6F" w:rsidP="000B764F">
      <w:pPr>
        <w:pStyle w:val="Heading3"/>
        <w:rPr>
          <w:rFonts w:ascii="Times New Roman" w:hAnsi="Times New Roman" w:cs="Times New Roman"/>
          <w:color w:val="auto"/>
        </w:rPr>
        <w:pPrChange w:id="191" w:author="Harry Cooper" w:date="2017-11-29T15:34:00Z">
          <w:pPr/>
        </w:pPrChange>
      </w:pPr>
      <w:bookmarkStart w:id="192" w:name="_Toc513051013"/>
      <w:r w:rsidRPr="000B764F">
        <w:rPr>
          <w:rFonts w:ascii="Times New Roman" w:hAnsi="Times New Roman" w:cs="Times New Roman"/>
          <w:color w:val="auto"/>
        </w:rPr>
        <w:t>3.2.3</w:t>
      </w:r>
      <w:r w:rsidR="00DD2494" w:rsidRPr="000B764F">
        <w:rPr>
          <w:rFonts w:ascii="Times New Roman" w:hAnsi="Times New Roman" w:cs="Times New Roman"/>
          <w:color w:val="auto"/>
        </w:rPr>
        <w:t xml:space="preserve"> </w:t>
      </w:r>
      <w:ins w:id="193" w:author="Harry Cooper" w:date="2017-11-29T15:34:00Z">
        <w:r w:rsidR="00BD74DE" w:rsidRPr="000B764F">
          <w:rPr>
            <w:rFonts w:ascii="Times New Roman" w:hAnsi="Times New Roman" w:cs="Times New Roman"/>
            <w:color w:val="auto"/>
          </w:rPr>
          <w:t>Parameters</w:t>
        </w:r>
      </w:ins>
      <w:r w:rsidR="0013087A" w:rsidRPr="000B764F">
        <w:rPr>
          <w:rFonts w:ascii="Times New Roman" w:hAnsi="Times New Roman" w:cs="Times New Roman"/>
          <w:color w:val="auto"/>
        </w:rPr>
        <w:t xml:space="preserve"> and Rules</w:t>
      </w:r>
      <w:bookmarkEnd w:id="192"/>
      <w:r w:rsidR="008A5B6C" w:rsidRPr="000B764F">
        <w:rPr>
          <w:rFonts w:ascii="Times New Roman" w:hAnsi="Times New Roman" w:cs="Times New Roman"/>
          <w:color w:val="auto"/>
        </w:rPr>
        <w:br/>
      </w:r>
    </w:p>
    <w:p w14:paraId="28A6787C" w14:textId="336A5FD9" w:rsidR="0013087A" w:rsidRPr="00FD6B37" w:rsidRDefault="006E15E8" w:rsidP="00FD6B37">
      <w:pPr>
        <w:rPr>
          <w:sz w:val="22"/>
          <w:szCs w:val="22"/>
        </w:rPr>
      </w:pPr>
      <w:r w:rsidRPr="00FD6B37">
        <w:rPr>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94" w:name="_Toc513051014"/>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94"/>
    </w:p>
    <w:p w14:paraId="68E74A6A" w14:textId="77777777" w:rsidR="00CA7C03" w:rsidRPr="00374FA1" w:rsidRDefault="00CA7C03" w:rsidP="00BE672F">
      <w:pPr>
        <w:rPr>
          <w:szCs w:val="22"/>
        </w:rPr>
      </w:pPr>
    </w:p>
    <w:p w14:paraId="0C1EC025" w14:textId="2ABD732A"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Pr="00226F61" w:rsidRDefault="0081462B" w:rsidP="00BE672F">
      <w:pPr>
        <w:rPr>
          <w:sz w:val="22"/>
          <w:szCs w:val="22"/>
        </w:rPr>
      </w:pPr>
    </w:p>
    <w:p w14:paraId="42717621" w14:textId="0CCCAFB6" w:rsidR="0049568A" w:rsidRPr="000B764F" w:rsidRDefault="00902A2C" w:rsidP="000B764F">
      <w:pPr>
        <w:pStyle w:val="Heading2"/>
        <w:rPr>
          <w:rFonts w:ascii="Times New Roman" w:hAnsi="Times New Roman" w:cs="Times New Roman"/>
          <w:color w:val="auto"/>
        </w:rPr>
      </w:pPr>
      <w:bookmarkStart w:id="195" w:name="_Toc513051015"/>
      <w:r w:rsidRPr="000B764F">
        <w:rPr>
          <w:rFonts w:ascii="Times New Roman" w:hAnsi="Times New Roman" w:cs="Times New Roman"/>
          <w:color w:val="auto"/>
        </w:rPr>
        <w:t>3.3</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95"/>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196" w:author="Harry Cooper" w:date="2017-11-29T15:22:00Z"/>
          <w:sz w:val="22"/>
          <w:szCs w:val="22"/>
        </w:rPr>
      </w:pPr>
      <w:r w:rsidRPr="00226F61">
        <w:rPr>
          <w:sz w:val="22"/>
          <w:szCs w:val="22"/>
        </w:rPr>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97" w:author="Harry Cooper" w:date="2017-11-29T15:22:00Z">
        <w:r w:rsidR="00644EDD" w:rsidRPr="0078550B">
          <w:rPr>
            <w:sz w:val="22"/>
            <w:szCs w:val="22"/>
          </w:rPr>
          <w:t>[</w:t>
        </w:r>
      </w:ins>
      <w:r w:rsidR="0078550B" w:rsidRPr="0078550B">
        <w:rPr>
          <w:sz w:val="22"/>
          <w:szCs w:val="22"/>
        </w:rPr>
        <w:t>8</w:t>
      </w:r>
      <w:ins w:id="198"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9"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200" w:author="Harry Cooper" w:date="2017-11-29T15:22:00Z">
        <w:r w:rsidRPr="00FD6B37">
          <w:rPr>
            <w:sz w:val="22"/>
            <w:szCs w:val="22"/>
          </w:rPr>
          <w:t>].</w:t>
        </w:r>
      </w:ins>
    </w:p>
    <w:p w14:paraId="34BFEC2C" w14:textId="124F31D4" w:rsidR="006E25AA" w:rsidRPr="00226F61" w:rsidRDefault="009234F2" w:rsidP="00FD6B37">
      <w:pPr>
        <w:rPr>
          <w:ins w:id="201" w:author="Harry Cooper" w:date="2017-11-29T15:22:00Z"/>
          <w:sz w:val="22"/>
          <w:szCs w:val="22"/>
        </w:rPr>
      </w:pPr>
      <w:r w:rsidRPr="0078550B">
        <w:rPr>
          <w:sz w:val="22"/>
          <w:szCs w:val="22"/>
        </w:rPr>
        <w:t xml:space="preserve">I will not be creating a graphical </w:t>
      </w:r>
      <w:r w:rsidRPr="00226F61">
        <w:rPr>
          <w:sz w:val="22"/>
          <w:szCs w:val="22"/>
        </w:rPr>
        <w:t>user interface</w:t>
      </w:r>
      <w:ins w:id="202" w:author="Harry Cooper" w:date="2017-11-30T09:12:00Z">
        <w:r w:rsidR="006E25AA" w:rsidRPr="00226F61">
          <w:rPr>
            <w:sz w:val="22"/>
            <w:szCs w:val="22"/>
          </w:rPr>
          <w:t xml:space="preserve"> </w:t>
        </w:r>
      </w:ins>
      <w:r w:rsidRPr="00226F61">
        <w:rPr>
          <w:sz w:val="22"/>
          <w:szCs w:val="22"/>
        </w:rPr>
        <w:t>(</w:t>
      </w:r>
      <w:ins w:id="203" w:author="Harry Cooper" w:date="2017-11-30T09:12:00Z">
        <w:r w:rsidR="006E25AA" w:rsidRPr="00226F61">
          <w:rPr>
            <w:sz w:val="22"/>
            <w:szCs w:val="22"/>
          </w:rPr>
          <w:t>GUI</w:t>
        </w:r>
      </w:ins>
      <w:r w:rsidRPr="00226F61">
        <w:rPr>
          <w:sz w:val="22"/>
          <w:szCs w:val="22"/>
        </w:rPr>
        <w:t xml:space="preserve">) for the user to </w:t>
      </w:r>
      <w:ins w:id="204"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226F61" w:rsidRDefault="00870325">
      <w:pPr>
        <w:pStyle w:val="ListParagraph"/>
        <w:rPr>
          <w:ins w:id="205" w:author="Harry Cooper" w:date="2017-11-29T15:26:00Z"/>
          <w:rFonts w:ascii="Times New Roman" w:hAnsi="Times New Roman" w:cs="Times New Roman"/>
          <w:sz w:val="22"/>
          <w:szCs w:val="22"/>
          <w:lang w:eastAsia="en-GB"/>
        </w:rPr>
        <w:pPrChange w:id="206" w:author="Harry Cooper" w:date="2017-11-29T15:26:00Z">
          <w:pPr>
            <w:pStyle w:val="ListParagraph"/>
            <w:numPr>
              <w:numId w:val="3"/>
            </w:numPr>
            <w:ind w:hanging="360"/>
          </w:pPr>
        </w:pPrChange>
      </w:pPr>
    </w:p>
    <w:p w14:paraId="68B8F416" w14:textId="172B1498" w:rsidR="00135A10" w:rsidRPr="000B764F" w:rsidRDefault="00902A2C" w:rsidP="000B764F">
      <w:pPr>
        <w:pStyle w:val="Heading2"/>
        <w:rPr>
          <w:ins w:id="207" w:author="Harry Cooper" w:date="2017-11-30T09:49:00Z"/>
          <w:rFonts w:ascii="Times New Roman" w:hAnsi="Times New Roman" w:cs="Times New Roman"/>
          <w:color w:val="auto"/>
        </w:rPr>
      </w:pPr>
      <w:bookmarkStart w:id="208" w:name="_Toc513051016"/>
      <w:r w:rsidRPr="000B764F">
        <w:rPr>
          <w:rFonts w:ascii="Times New Roman" w:hAnsi="Times New Roman" w:cs="Times New Roman"/>
          <w:color w:val="auto"/>
        </w:rPr>
        <w:t>3.4</w:t>
      </w:r>
      <w:r w:rsidR="00DD2494" w:rsidRPr="000B764F">
        <w:rPr>
          <w:rFonts w:ascii="Times New Roman" w:hAnsi="Times New Roman" w:cs="Times New Roman"/>
          <w:color w:val="auto"/>
        </w:rPr>
        <w:t xml:space="preserve"> </w:t>
      </w:r>
      <w:ins w:id="209" w:author="Harry Cooper" w:date="2017-11-30T09:49:00Z">
        <w:r w:rsidR="00135A10" w:rsidRPr="000B764F">
          <w:rPr>
            <w:rFonts w:ascii="Times New Roman" w:hAnsi="Times New Roman" w:cs="Times New Roman"/>
            <w:color w:val="auto"/>
          </w:rPr>
          <w:t>Risk Analysis</w:t>
        </w:r>
        <w:bookmarkEnd w:id="208"/>
      </w:ins>
    </w:p>
    <w:p w14:paraId="1A78EB8D" w14:textId="77777777" w:rsidR="00135A10" w:rsidRPr="00226F61" w:rsidRDefault="00135A10" w:rsidP="00135A10">
      <w:pPr>
        <w:rPr>
          <w:ins w:id="210" w:author="Harry Cooper" w:date="2017-11-30T09:50:00Z"/>
        </w:rPr>
      </w:pPr>
    </w:p>
    <w:p w14:paraId="7B6939E3" w14:textId="4E7F571D" w:rsidR="00476511" w:rsidRPr="00226F61" w:rsidRDefault="00135A10" w:rsidP="00FD6B37">
      <w:pPr>
        <w:rPr>
          <w:sz w:val="22"/>
        </w:rPr>
      </w:pPr>
      <w:ins w:id="211" w:author="Harry Cooper" w:date="2017-11-30T09:50:00Z">
        <w:r w:rsidRPr="00226F61">
          <w:rPr>
            <w:sz w:val="22"/>
          </w:rPr>
          <w:lastRenderedPageBreak/>
          <w:t xml:space="preserve">I’ve included all the risks I believe are associated with my project below. I outline the nature of the risk, then give it a likelihood and </w:t>
        </w:r>
      </w:ins>
      <w:ins w:id="212" w:author="Harry Cooper" w:date="2017-11-30T09:51:00Z">
        <w:r w:rsidRPr="00226F61">
          <w:rPr>
            <w:sz w:val="22"/>
          </w:rPr>
          <w:t xml:space="preserve">impact score from 1 – 4, 1 being unlikely / negligible and 4 being very likely / project </w:t>
        </w:r>
      </w:ins>
      <w:ins w:id="213" w:author="Harry Cooper" w:date="2017-11-30T09:52:00Z">
        <w:r w:rsidRPr="00226F61">
          <w:rPr>
            <w:sz w:val="22"/>
          </w:rPr>
          <w:t>threatening</w:t>
        </w:r>
      </w:ins>
      <w:r w:rsidR="00FC7D05" w:rsidRPr="00226F61">
        <w:rPr>
          <w:sz w:val="22"/>
        </w:rPr>
        <w:t xml:space="preserve"> then provide a mitigation plan to decrease severity</w:t>
      </w:r>
      <w:ins w:id="214"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6033BAAD"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lastRenderedPageBreak/>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5"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27D2BC59" w:rsidR="0049568A" w:rsidRPr="000B764F" w:rsidRDefault="00902A2C" w:rsidP="000B764F">
      <w:pPr>
        <w:pStyle w:val="Heading2"/>
        <w:rPr>
          <w:rFonts w:ascii="Times New Roman" w:hAnsi="Times New Roman" w:cs="Times New Roman"/>
          <w:color w:val="auto"/>
        </w:rPr>
      </w:pPr>
      <w:bookmarkStart w:id="216" w:name="_Toc513051017"/>
      <w:r w:rsidRPr="000B764F">
        <w:rPr>
          <w:rFonts w:ascii="Times New Roman" w:hAnsi="Times New Roman" w:cs="Times New Roman"/>
          <w:color w:val="auto"/>
        </w:rPr>
        <w:t>3.5</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bookmarkEnd w:id="216"/>
    </w:p>
    <w:p w14:paraId="0B6EF8E4" w14:textId="77777777" w:rsidR="00FD6B37" w:rsidRDefault="00FD6B37" w:rsidP="00F05681">
      <w:pPr>
        <w:ind w:left="720"/>
        <w:rPr>
          <w:szCs w:val="22"/>
        </w:rPr>
      </w:pPr>
    </w:p>
    <w:p w14:paraId="72D759DB" w14:textId="70BAA2AC"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78550B">
        <w:rPr>
          <w:rFonts w:eastAsia="Times New Roman"/>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cell migration speed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77777777" w:rsidR="00221C2E" w:rsidRDefault="00221C2E" w:rsidP="000B764F">
      <w:pPr>
        <w:rPr>
          <w:rStyle w:val="Heading1Char"/>
        </w:rPr>
      </w:pPr>
    </w:p>
    <w:p w14:paraId="51452A62" w14:textId="7D74A2E4" w:rsidR="00221C2E" w:rsidRDefault="000B764F" w:rsidP="00221C2E">
      <w:pPr>
        <w:pStyle w:val="Heading1"/>
        <w:rPr>
          <w:rFonts w:eastAsia="Times New Roman"/>
          <w:sz w:val="22"/>
          <w:szCs w:val="22"/>
        </w:rPr>
      </w:pPr>
      <w:bookmarkStart w:id="217" w:name="_Toc513051018"/>
      <w:r w:rsidRPr="00221C2E">
        <w:t xml:space="preserve">4 </w:t>
      </w:r>
      <w:r w:rsidR="00F42394" w:rsidRPr="00221C2E">
        <w:t>Design</w:t>
      </w:r>
      <w:bookmarkEnd w:id="217"/>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8" w:name="_Toc513051019"/>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8"/>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lastRenderedPageBreak/>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9" w:name="_Toc513051020"/>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9"/>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commentRangeStart w:id="220"/>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commentRangeEnd w:id="220"/>
      <w:r w:rsidR="00014AB7">
        <w:rPr>
          <w:rStyle w:val="CommentReference"/>
          <w:rFonts w:ascii="Times New Roman" w:hAnsi="Times New Roman" w:cs="Times New Roman"/>
          <w:lang w:eastAsia="en-GB"/>
        </w:rPr>
        <w:commentReference w:id="220"/>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21" w:name="_Toc513051021"/>
      <w:r w:rsidRPr="00274598">
        <w:rPr>
          <w:rFonts w:ascii="Times New Roman" w:eastAsia="Times New Roman" w:hAnsi="Times New Roman" w:cs="Times New Roman"/>
        </w:rPr>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21"/>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lastRenderedPageBreak/>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3C36E485" wp14:editId="0492AFB8">
            <wp:extent cx="2473793" cy="7432040"/>
            <wp:effectExtent l="0" t="0" r="0" b="1016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0996" cy="7453681"/>
                    </a:xfrm>
                    <a:prstGeom prst="rect">
                      <a:avLst/>
                    </a:prstGeom>
                    <a:noFill/>
                    <a:ln>
                      <a:noFill/>
                    </a:ln>
                  </pic:spPr>
                </pic:pic>
              </a:graphicData>
            </a:graphic>
          </wp:inline>
        </w:drawing>
      </w:r>
    </w:p>
    <w:p w14:paraId="1CBA42FE" w14:textId="7851352C" w:rsidR="00EE6BA9" w:rsidRPr="003401CB" w:rsidRDefault="00274598" w:rsidP="006C6B4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7896AEE4" w14:textId="608FBDA9" w:rsidR="004F6D66" w:rsidRPr="003401CB" w:rsidRDefault="00FC1F91" w:rsidP="00EE6BA9">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22" w:name="_Toc513051022"/>
      <w:r w:rsidRPr="00CA6D75">
        <w:rPr>
          <w:rFonts w:ascii="Times New Roman" w:eastAsia="Times New Roman" w:hAnsi="Times New Roman" w:cs="Times New Roman"/>
          <w:color w:val="auto"/>
        </w:rPr>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22"/>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w:t>
      </w:r>
      <w:r w:rsidR="000A6A7E" w:rsidRPr="00CA6D75">
        <w:rPr>
          <w:rFonts w:eastAsia="Times New Roman"/>
          <w:sz w:val="22"/>
          <w:szCs w:val="22"/>
        </w:rPr>
        <w:lastRenderedPageBreak/>
        <w:t xml:space="preserve">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23" w:name="_Toc513051023"/>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bookmarkEnd w:id="223"/>
    </w:p>
    <w:p w14:paraId="43AF1539" w14:textId="77777777" w:rsidR="00893BBE" w:rsidRPr="00CA6D75" w:rsidRDefault="00893BBE" w:rsidP="00CA6D75">
      <w:pPr>
        <w:rPr>
          <w:rFonts w:eastAsia="Times New Roman"/>
          <w:b/>
          <w:szCs w:val="22"/>
        </w:rPr>
      </w:pPr>
    </w:p>
    <w:p w14:paraId="2ECE15BB" w14:textId="2173E8B7" w:rsidR="00893BBE" w:rsidRPr="00893BBE" w:rsidRDefault="00893BBE" w:rsidP="00893BBE">
      <w:pPr>
        <w:pStyle w:val="ListParagraph"/>
        <w:rPr>
          <w:rFonts w:eastAsia="Times New Roman"/>
          <w:sz w:val="22"/>
          <w:szCs w:val="22"/>
        </w:rPr>
      </w:pPr>
      <w:r>
        <w:rPr>
          <w:rFonts w:eastAsia="Times New Roman"/>
          <w:sz w:val="22"/>
          <w:szCs w:val="22"/>
        </w:rPr>
        <w:t>Each iteration each proliferative cell increments 1 stage through the cell cycle. As there are 4 stages and the cell needs to double in size by stage 4 to undergo mitosis [3] the followi</w:t>
      </w:r>
      <w:r w:rsidR="003D2EC0">
        <w:rPr>
          <w:rFonts w:eastAsia="Times New Roman"/>
          <w:sz w:val="22"/>
          <w:szCs w:val="22"/>
        </w:rPr>
        <w:t>ng algorithm shown in Figure 4.5</w:t>
      </w:r>
      <w:r>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24" w:name="_Toc513051024"/>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bookmarkEnd w:id="224"/>
    </w:p>
    <w:p w14:paraId="3CA3D7EB" w14:textId="77777777" w:rsidR="00CA6D75" w:rsidRPr="00CA6D75" w:rsidRDefault="00CA6D75" w:rsidP="00CA6D75">
      <w:pPr>
        <w:rPr>
          <w:rFonts w:eastAsia="Times New Roman"/>
          <w:b/>
          <w:szCs w:val="22"/>
        </w:rPr>
      </w:pPr>
    </w:p>
    <w:p w14:paraId="709C755E" w14:textId="4C02BB4B" w:rsidR="008946D5" w:rsidRPr="00CA6D75" w:rsidRDefault="008946D5" w:rsidP="00CA6D75">
      <w:pPr>
        <w:rPr>
          <w:rFonts w:eastAsia="Times New Roman"/>
          <w:sz w:val="22"/>
          <w:szCs w:val="22"/>
        </w:rPr>
      </w:pPr>
      <w:r w:rsidRPr="00CA6D75">
        <w:rPr>
          <w:rFonts w:eastAsia="Times New Roman"/>
          <w:sz w:val="22"/>
          <w:szCs w:val="22"/>
        </w:rPr>
        <w:t>After the proliferative cell has undergone growth, it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507CCE13"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4FE3D46E" w14:textId="20FB2510" w:rsidR="00CA6D75" w:rsidRPr="00CA6D75" w:rsidRDefault="00CA6D75" w:rsidP="00CA6D75">
      <w:pPr>
        <w:pStyle w:val="Heading2"/>
        <w:rPr>
          <w:rFonts w:ascii="Times New Roman" w:eastAsia="Times New Roman" w:hAnsi="Times New Roman" w:cs="Times New Roman"/>
          <w:color w:val="auto"/>
        </w:rPr>
      </w:pPr>
      <w:bookmarkStart w:id="225" w:name="_Toc513051025"/>
      <w:r w:rsidRPr="00CA6D75">
        <w:rPr>
          <w:rFonts w:ascii="Times New Roman" w:eastAsia="Times New Roman" w:hAnsi="Times New Roman" w:cs="Times New Roman"/>
          <w:color w:val="auto"/>
        </w:rPr>
        <w:t xml:space="preserve">4.2 </w:t>
      </w:r>
      <w:r w:rsidR="002B398E" w:rsidRPr="00CA6D75">
        <w:rPr>
          <w:rFonts w:ascii="Times New Roman" w:eastAsia="Times New Roman" w:hAnsi="Times New Roman" w:cs="Times New Roman"/>
          <w:color w:val="auto"/>
        </w:rPr>
        <w:t>An overview of Python and its Class System</w:t>
      </w:r>
      <w:bookmarkEnd w:id="225"/>
    </w:p>
    <w:p w14:paraId="1E9E9BD8" w14:textId="1DEC3C8F"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00A00EFE" w:rsidRPr="00CA6D75">
        <w:rPr>
          <w:rFonts w:eastAsia="Times New Roman"/>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In Python, data is encapsulated inside objects. These objects can change their own data or interact with other objects. This method of object orientation can be used to represent the different types of cells required in the program.</w:t>
      </w:r>
    </w:p>
    <w:p w14:paraId="45CD6D4F" w14:textId="77777777" w:rsidR="002B398E" w:rsidRPr="003401CB" w:rsidRDefault="002B398E" w:rsidP="00CA6D75">
      <w:pPr>
        <w:rPr>
          <w:rFonts w:eastAsia="Times New Roman"/>
          <w:b/>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r w:rsidRPr="003401CB">
        <w:rPr>
          <w:rFonts w:eastAsia="Times New Roman"/>
          <w:color w:val="ED7D31" w:themeColor="accent2"/>
          <w:sz w:val="22"/>
          <w:szCs w:val="22"/>
        </w:rPr>
        <w:br/>
      </w:r>
    </w:p>
    <w:p w14:paraId="65C1ADAE" w14:textId="1F4EAA5E" w:rsidR="00CA6D75" w:rsidRPr="00CA6D75" w:rsidRDefault="00CA6D75" w:rsidP="00CA6D75">
      <w:pPr>
        <w:pStyle w:val="Heading2"/>
        <w:rPr>
          <w:rFonts w:ascii="Times New Roman" w:eastAsia="Times New Roman" w:hAnsi="Times New Roman" w:cs="Times New Roman"/>
          <w:color w:val="auto"/>
        </w:rPr>
      </w:pPr>
      <w:bookmarkStart w:id="226" w:name="_Toc513051026"/>
      <w:r w:rsidRPr="00CA6D75">
        <w:rPr>
          <w:rFonts w:ascii="Times New Roman" w:eastAsia="Times New Roman" w:hAnsi="Times New Roman" w:cs="Times New Roman"/>
          <w:color w:val="auto"/>
        </w:rPr>
        <w:t>4.3 C</w:t>
      </w:r>
      <w:r w:rsidR="002B398E" w:rsidRPr="00CA6D75">
        <w:rPr>
          <w:rFonts w:ascii="Times New Roman" w:eastAsia="Times New Roman" w:hAnsi="Times New Roman" w:cs="Times New Roman"/>
          <w:color w:val="auto"/>
        </w:rPr>
        <w:t>lass Diagrams</w:t>
      </w:r>
      <w:bookmarkEnd w:id="226"/>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2E57798C">
            <wp:extent cx="4866640" cy="2396840"/>
            <wp:effectExtent l="0" t="0" r="10160" b="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784" cy="2401836"/>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2B398E" w:rsidRPr="003401CB">
        <w:rPr>
          <w:rFonts w:eastAsia="Times New Roman"/>
          <w:b/>
          <w:sz w:val="22"/>
          <w:szCs w:val="22"/>
        </w:rPr>
        <w:br/>
      </w:r>
    </w:p>
    <w:p w14:paraId="2C04D776" w14:textId="701DCC72" w:rsidR="00DB75A7" w:rsidRPr="00DB75A7" w:rsidRDefault="00DB75A7" w:rsidP="00DB75A7">
      <w:pPr>
        <w:pStyle w:val="Heading2"/>
        <w:rPr>
          <w:rFonts w:ascii="Times New Roman" w:eastAsia="Times New Roman" w:hAnsi="Times New Roman" w:cs="Times New Roman"/>
          <w:color w:val="auto"/>
        </w:rPr>
      </w:pPr>
      <w:bookmarkStart w:id="227" w:name="_Toc513051027"/>
      <w:r w:rsidRPr="00DB75A7">
        <w:rPr>
          <w:rFonts w:ascii="Times New Roman" w:eastAsia="Times New Roman" w:hAnsi="Times New Roman" w:cs="Times New Roman"/>
          <w:color w:val="auto"/>
        </w:rPr>
        <w:t xml:space="preserve">4.4 </w:t>
      </w:r>
      <w:r w:rsidR="002B398E" w:rsidRPr="00DB75A7">
        <w:rPr>
          <w:rFonts w:ascii="Times New Roman" w:eastAsia="Times New Roman" w:hAnsi="Times New Roman" w:cs="Times New Roman"/>
          <w:color w:val="auto"/>
        </w:rPr>
        <w:t>Environment</w:t>
      </w:r>
      <w:bookmarkEnd w:id="227"/>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7D726051" w:rsidR="00C65769" w:rsidRPr="00DB75A7" w:rsidRDefault="00DB75A7" w:rsidP="00DB75A7">
      <w:pPr>
        <w:pStyle w:val="Heading2"/>
        <w:rPr>
          <w:rFonts w:ascii="Times New Roman" w:eastAsia="Times New Roman" w:hAnsi="Times New Roman" w:cs="Times New Roman"/>
          <w:color w:val="auto"/>
        </w:rPr>
      </w:pPr>
      <w:bookmarkStart w:id="228" w:name="_Toc513051028"/>
      <w:r w:rsidRPr="00DB75A7">
        <w:rPr>
          <w:rFonts w:ascii="Times New Roman" w:eastAsia="Times New Roman" w:hAnsi="Times New Roman" w:cs="Times New Roman"/>
          <w:color w:val="auto"/>
        </w:rPr>
        <w:t xml:space="preserve">4.5 </w:t>
      </w:r>
      <w:r w:rsidR="00263861" w:rsidRPr="00DB75A7">
        <w:rPr>
          <w:rFonts w:ascii="Times New Roman" w:eastAsia="Times New Roman" w:hAnsi="Times New Roman" w:cs="Times New Roman"/>
          <w:color w:val="auto"/>
        </w:rPr>
        <w:t>Simulations to Run</w:t>
      </w:r>
      <w:bookmarkEnd w:id="228"/>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77777777" w:rsidR="00F42394" w:rsidRPr="00226F61" w:rsidRDefault="00F42394">
      <w:pPr>
        <w:rPr>
          <w:rFonts w:eastAsia="Times New Roman"/>
          <w:sz w:val="22"/>
          <w:szCs w:val="22"/>
        </w:rPr>
      </w:pPr>
    </w:p>
    <w:p w14:paraId="76BFA207" w14:textId="42E60CE9" w:rsidR="00DB75A7" w:rsidRDefault="00DB75A7" w:rsidP="00DB75A7">
      <w:pPr>
        <w:pStyle w:val="Heading1"/>
      </w:pPr>
      <w:bookmarkStart w:id="229" w:name="_Toc513051029"/>
      <w:r>
        <w:t xml:space="preserve">5 </w:t>
      </w:r>
      <w:r w:rsidR="00F42394" w:rsidRPr="00DB75A7">
        <w:t>Implementation and Testing</w:t>
      </w:r>
      <w:bookmarkEnd w:id="229"/>
      <w:r>
        <w:br/>
      </w:r>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w:t>
      </w:r>
      <w:r w:rsidRPr="00DB75A7">
        <w:rPr>
          <w:rFonts w:eastAsia="Times New Roman"/>
          <w:sz w:val="22"/>
          <w:szCs w:val="22"/>
        </w:rPr>
        <w:lastRenderedPageBreak/>
        <w:t xml:space="preserve">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30" w:name="_Toc513051030"/>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30"/>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DB75A7" w:rsidRDefault="00661C68" w:rsidP="00DB75A7">
      <w:pPr>
        <w:pStyle w:val="ListParagraph"/>
        <w:ind w:left="0"/>
        <w:rPr>
          <w:rFonts w:ascii="Times New Roman" w:eastAsia="Times New Roman" w:hAnsi="Times New Roman" w:cs="Times New Roman"/>
          <w:szCs w:val="22"/>
        </w:rPr>
      </w:pPr>
      <w:r w:rsidRPr="00B42FA3">
        <w:rPr>
          <w:rFonts w:eastAsia="Times New Roman"/>
          <w:sz w:val="22"/>
          <w:szCs w:val="22"/>
        </w:rPr>
        <w:t>CellABM already had several sections of the program and logic developed</w:t>
      </w:r>
      <w:r w:rsidR="00417BAD">
        <w:rPr>
          <w:rFonts w:eastAsia="Times New Roman"/>
          <w:sz w:val="22"/>
          <w:szCs w:val="22"/>
        </w:rPr>
        <w:t>, including overlap correction, basic cell agents, environment initialisation and basic cell interactions</w:t>
      </w:r>
      <w:r w:rsidRPr="00B42FA3">
        <w:rPr>
          <w:rFonts w:eastAsia="Times New Roman"/>
          <w:sz w:val="22"/>
          <w:szCs w:val="22"/>
        </w:rPr>
        <w:t xml:space="preserve">; </w:t>
      </w:r>
      <w:r w:rsidR="00C61608" w:rsidRPr="00B42FA3">
        <w:rPr>
          <w:rFonts w:eastAsia="Times New Roman"/>
          <w:sz w:val="22"/>
          <w:szCs w:val="22"/>
        </w:rPr>
        <w:t>therefore,</w:t>
      </w:r>
      <w:r w:rsidRPr="00B42FA3">
        <w:rPr>
          <w:rFonts w:eastAsia="Times New Roman"/>
          <w:sz w:val="22"/>
          <w:szCs w:val="22"/>
        </w:rPr>
        <w:t xml:space="preserve"> this chapter will focus on the areas of the program that </w:t>
      </w:r>
      <w:r w:rsidR="00F078D6" w:rsidRPr="00B42FA3">
        <w:rPr>
          <w:rFonts w:eastAsia="Times New Roman"/>
          <w:sz w:val="22"/>
          <w:szCs w:val="22"/>
        </w:rPr>
        <w:t>have been</w:t>
      </w:r>
      <w:r w:rsidRPr="00B42FA3">
        <w:rPr>
          <w:rFonts w:eastAsia="Times New Roman"/>
          <w:sz w:val="22"/>
          <w:szCs w:val="22"/>
        </w:rPr>
        <w:t xml:space="preserve"> changed or developed to produce the required emergent behaviour and observations.</w:t>
      </w:r>
      <w:r w:rsidR="00CE385D" w:rsidRPr="00B42FA3">
        <w:rPr>
          <w:rFonts w:eastAsia="Times New Roman"/>
          <w:sz w:val="22"/>
          <w:szCs w:val="22"/>
        </w:rPr>
        <w:br/>
        <w:t>Cell</w:t>
      </w:r>
      <w:r w:rsidR="003846E9" w:rsidRPr="00B42FA3">
        <w:rPr>
          <w:rFonts w:eastAsia="Times New Roman"/>
          <w:sz w:val="22"/>
          <w:szCs w:val="22"/>
        </w:rPr>
        <w:t>ABM was originally written in Python 2.7</w:t>
      </w:r>
      <w:r w:rsidR="00905549" w:rsidRPr="00B42FA3">
        <w:rPr>
          <w:rFonts w:eastAsia="Times New Roman"/>
          <w:sz w:val="22"/>
          <w:szCs w:val="22"/>
        </w:rPr>
        <w:t xml:space="preserve"> which was released in 2010 but is seen as the legacy version </w:t>
      </w:r>
      <w:r w:rsidR="00CE385D" w:rsidRPr="00B42FA3">
        <w:rPr>
          <w:rFonts w:eastAsia="Times New Roman"/>
          <w:sz w:val="22"/>
          <w:szCs w:val="22"/>
        </w:rPr>
        <w:t>of the language, with Python 3.6</w:t>
      </w:r>
      <w:r w:rsidR="00905549" w:rsidRPr="00B42FA3">
        <w:rPr>
          <w:rFonts w:eastAsia="Times New Roman"/>
          <w:sz w:val="22"/>
          <w:szCs w:val="22"/>
        </w:rPr>
        <w:t xml:space="preserve"> being the supported language of choice for present and future program</w:t>
      </w:r>
      <w:r w:rsidR="00914971">
        <w:rPr>
          <w:rFonts w:eastAsia="Times New Roman"/>
          <w:sz w:val="22"/>
          <w:szCs w:val="22"/>
        </w:rPr>
        <w:t>s</w:t>
      </w:r>
      <w:r w:rsidR="00905549" w:rsidRPr="00B42FA3">
        <w:rPr>
          <w:rFonts w:eastAsia="Times New Roman"/>
          <w:sz w:val="22"/>
          <w:szCs w:val="22"/>
        </w:rPr>
        <w:t>.</w:t>
      </w:r>
      <w:r w:rsidR="00C65A12" w:rsidRPr="00B42FA3">
        <w:rPr>
          <w:rFonts w:eastAsia="Times New Roman"/>
          <w:sz w:val="22"/>
          <w:szCs w:val="22"/>
        </w:rPr>
        <w:t xml:space="preserve"> Thankfully man</w:t>
      </w:r>
      <w:r w:rsidR="00CE385D" w:rsidRPr="00B42FA3">
        <w:rPr>
          <w:rFonts w:eastAsia="Times New Roman"/>
          <w:sz w:val="22"/>
          <w:szCs w:val="22"/>
        </w:rPr>
        <w:t>y of the modules from Python 2.7</w:t>
      </w:r>
      <w:r w:rsidR="00C65A12" w:rsidRPr="00B42FA3">
        <w:rPr>
          <w:rFonts w:eastAsia="Times New Roman"/>
          <w:sz w:val="22"/>
          <w:szCs w:val="22"/>
        </w:rPr>
        <w:t xml:space="preserve"> have been ported over to Pyt</w:t>
      </w:r>
      <w:r w:rsidR="00CE385D" w:rsidRPr="00B42FA3">
        <w:rPr>
          <w:rFonts w:eastAsia="Times New Roman"/>
          <w:sz w:val="22"/>
          <w:szCs w:val="22"/>
        </w:rPr>
        <w:t>hon 3.6</w:t>
      </w:r>
      <w:r w:rsidR="003029B1" w:rsidRPr="00B42FA3">
        <w:rPr>
          <w:rFonts w:eastAsia="Times New Roman"/>
          <w:sz w:val="22"/>
          <w:szCs w:val="22"/>
        </w:rPr>
        <w:t xml:space="preserve">, such as NumPy </w:t>
      </w:r>
      <w:r w:rsidR="00CE385D" w:rsidRPr="00B42FA3">
        <w:rPr>
          <w:rFonts w:eastAsia="Times New Roman"/>
          <w:sz w:val="22"/>
          <w:szCs w:val="22"/>
        </w:rPr>
        <w:t>which Cell</w:t>
      </w:r>
      <w:r w:rsidR="00C65A12" w:rsidRPr="00B42FA3">
        <w:rPr>
          <w:rFonts w:eastAsia="Times New Roman"/>
          <w:sz w:val="22"/>
          <w:szCs w:val="22"/>
        </w:rPr>
        <w:t>ABM uses</w:t>
      </w:r>
      <w:r w:rsidR="002A3C8B" w:rsidRPr="00B42FA3">
        <w:rPr>
          <w:rFonts w:eastAsia="Times New Roman"/>
          <w:sz w:val="22"/>
          <w:szCs w:val="22"/>
        </w:rPr>
        <w:t xml:space="preserve"> for matrix creation and mathematical functions. This leaves</w:t>
      </w:r>
      <w:r w:rsidR="003029B1" w:rsidRPr="00B42FA3">
        <w:rPr>
          <w:rFonts w:eastAsia="Times New Roman"/>
          <w:sz w:val="22"/>
          <w:szCs w:val="22"/>
        </w:rPr>
        <w:t xml:space="preserve"> onl</w:t>
      </w:r>
      <w:r w:rsidR="002A3C8B" w:rsidRPr="00B42FA3">
        <w:rPr>
          <w:rFonts w:eastAsia="Times New Roman"/>
          <w:sz w:val="22"/>
          <w:szCs w:val="22"/>
        </w:rPr>
        <w:t>y basic refactoring of the code and</w:t>
      </w:r>
      <w:r w:rsidR="003029B1" w:rsidRPr="00B42FA3">
        <w:rPr>
          <w:rFonts w:eastAsia="Times New Roman"/>
          <w:sz w:val="22"/>
          <w:szCs w:val="22"/>
        </w:rPr>
        <w:t xml:space="preserve"> </w:t>
      </w:r>
      <w:r w:rsidR="00096235" w:rsidRPr="00B42FA3">
        <w:rPr>
          <w:rFonts w:eastAsia="Times New Roman"/>
          <w:sz w:val="22"/>
          <w:szCs w:val="22"/>
        </w:rPr>
        <w:t>changing print statements to functions</w:t>
      </w:r>
      <w:r w:rsidR="002A3C8B" w:rsidRPr="00B42FA3">
        <w:rPr>
          <w:rFonts w:eastAsia="Times New Roman"/>
          <w:sz w:val="22"/>
          <w:szCs w:val="22"/>
        </w:rPr>
        <w:t xml:space="preserve"> to make CellABM Python 3.6 compatible</w:t>
      </w:r>
      <w:r w:rsidR="001830F5" w:rsidRPr="00B42FA3">
        <w:rPr>
          <w:rFonts w:eastAsia="Times New Roman"/>
          <w:sz w:val="22"/>
          <w:szCs w:val="22"/>
        </w:rPr>
        <w:t>. The change</w:t>
      </w:r>
      <w:r w:rsidR="0003588D" w:rsidRPr="00B42FA3">
        <w:rPr>
          <w:rFonts w:eastAsia="Times New Roman"/>
          <w:sz w:val="22"/>
          <w:szCs w:val="22"/>
        </w:rPr>
        <w:t>s</w:t>
      </w:r>
      <w:r w:rsidR="00D139FA" w:rsidRPr="00B42FA3">
        <w:rPr>
          <w:rFonts w:eastAsia="Times New Roman"/>
          <w:sz w:val="22"/>
          <w:szCs w:val="22"/>
        </w:rPr>
        <w:t xml:space="preserve"> brought in by</w:t>
      </w:r>
      <w:r w:rsidR="001830F5" w:rsidRPr="00B42FA3">
        <w:rPr>
          <w:rFonts w:eastAsia="Times New Roman"/>
          <w:sz w:val="22"/>
          <w:szCs w:val="22"/>
        </w:rPr>
        <w:t xml:space="preserve"> Python </w:t>
      </w:r>
      <w:r w:rsidR="002A3C8B" w:rsidRPr="00B42FA3">
        <w:rPr>
          <w:rFonts w:eastAsia="Times New Roman"/>
          <w:sz w:val="22"/>
          <w:szCs w:val="22"/>
        </w:rPr>
        <w:t>3.6</w:t>
      </w:r>
      <w:r w:rsidR="001830F5" w:rsidRPr="00B42FA3">
        <w:rPr>
          <w:rFonts w:eastAsia="Times New Roman"/>
          <w:sz w:val="22"/>
          <w:szCs w:val="22"/>
        </w:rPr>
        <w:t xml:space="preserve"> </w:t>
      </w:r>
      <w:r w:rsidR="00D139FA" w:rsidRPr="00B42FA3">
        <w:rPr>
          <w:rFonts w:eastAsia="Times New Roman"/>
          <w:sz w:val="22"/>
          <w:szCs w:val="22"/>
        </w:rPr>
        <w:t>are</w:t>
      </w:r>
      <w:r w:rsidR="001830F5" w:rsidRPr="00B42FA3">
        <w:rPr>
          <w:rFonts w:eastAsia="Times New Roman"/>
          <w:sz w:val="22"/>
          <w:szCs w:val="22"/>
        </w:rPr>
        <w:t xml:space="preserve"> to adjust certain aspects of the old Python program language to be simpler for new programmers to develop, and make it easier to read.</w:t>
      </w:r>
    </w:p>
    <w:p w14:paraId="5FC21C77" w14:textId="5EC4DB83" w:rsidR="00783D8D" w:rsidRPr="00B42FA3" w:rsidRDefault="00783D8D" w:rsidP="00DB75A7">
      <w:pPr>
        <w:rPr>
          <w:rFonts w:eastAsia="Times New Roman"/>
          <w:sz w:val="22"/>
          <w:szCs w:val="22"/>
        </w:rPr>
      </w:pPr>
      <w:r w:rsidRPr="00B42FA3">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31" w:name="_Toc513051031"/>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31"/>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32" w:name="_Toc513051032"/>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32"/>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4B0B7F95" w14:textId="16819FD2" w:rsidR="001463D8" w:rsidRPr="00DB75A7" w:rsidRDefault="001463D8" w:rsidP="00DB75A7">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52977F99" w14:textId="77777777" w:rsidR="001463D8" w:rsidRPr="00AD5DB0" w:rsidRDefault="001463D8" w:rsidP="001463D8">
      <w:pPr>
        <w:pStyle w:val="ListParagraph"/>
        <w:ind w:left="1440"/>
        <w:rPr>
          <w:rFonts w:ascii="Times New Roman" w:eastAsia="Times New Roman" w:hAnsi="Times New Roman" w:cs="Times New Roman"/>
          <w:sz w:val="22"/>
          <w:szCs w:val="22"/>
        </w:rPr>
      </w:pPr>
    </w:p>
    <w:p w14:paraId="628ECB30" w14:textId="1B18FD9D" w:rsidR="00D47FC3" w:rsidRPr="00D47FC3" w:rsidRDefault="00C8520D" w:rsidP="00FD6B37">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noProof/>
          <w:szCs w:val="22"/>
          <w:lang w:eastAsia="en-GB"/>
        </w:rPr>
        <w:lastRenderedPageBreak/>
        <w:drawing>
          <wp:inline distT="0" distB="0" distL="0" distR="0" wp14:anchorId="4A9E3CDA" wp14:editId="380B49F3">
            <wp:extent cx="4756305" cy="3088640"/>
            <wp:effectExtent l="0" t="0" r="0" b="10160"/>
            <wp:docPr id="20" name="Picture 20"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6812" cy="3101957"/>
                    </a:xfrm>
                    <a:prstGeom prst="rect">
                      <a:avLst/>
                    </a:prstGeom>
                    <a:noFill/>
                    <a:ln>
                      <a:noFill/>
                    </a:ln>
                  </pic:spPr>
                </pic:pic>
              </a:graphicData>
            </a:graphic>
          </wp:inline>
        </w:drawing>
      </w:r>
    </w:p>
    <w:p w14:paraId="29FC6FE2" w14:textId="77777777" w:rsidR="00BC3C7C" w:rsidRDefault="00BC3C7C" w:rsidP="00506F72">
      <w:pPr>
        <w:pStyle w:val="ListParagraph"/>
        <w:ind w:left="500"/>
        <w:rPr>
          <w:rFonts w:ascii="Times New Roman" w:eastAsia="Times New Roman" w:hAnsi="Times New Roman" w:cs="Times New Roman"/>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7CA6AC6D"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 the growth function increases the cells </w:t>
      </w:r>
      <w:commentRangeStart w:id="233"/>
      <w:r w:rsidR="00A03832" w:rsidRPr="00DB75A7">
        <w:rPr>
          <w:rFonts w:eastAsia="Times New Roman"/>
          <w:sz w:val="22"/>
          <w:szCs w:val="22"/>
        </w:rPr>
        <w:t xml:space="preserve">radius </w:t>
      </w:r>
      <w:commentRangeEnd w:id="233"/>
      <w:r w:rsidR="00A03832">
        <w:rPr>
          <w:rStyle w:val="CommentReference"/>
        </w:rPr>
        <w:commentReference w:id="233"/>
      </w:r>
      <w:r w:rsidR="00A03832" w:rsidRPr="00DB75A7">
        <w:rPr>
          <w:rFonts w:eastAsia="Times New Roman"/>
          <w:sz w:val="22"/>
          <w:szCs w:val="22"/>
        </w:rPr>
        <w:t>by 0.8</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35292655" w14:textId="31F48DEB" w:rsidR="00A03832" w:rsidRPr="00DB75A7" w:rsidRDefault="00F715E2" w:rsidP="00DB75A7">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1D7DA82A" w14:textId="77777777" w:rsidR="001F5DAD" w:rsidRDefault="001F5DAD" w:rsidP="001F5DAD">
      <w:pPr>
        <w:pStyle w:val="ListParagraph"/>
        <w:ind w:left="1440"/>
        <w:rPr>
          <w:rFonts w:ascii="Times New Roman" w:eastAsia="Times New Roman" w:hAnsi="Times New Roman" w:cs="Times New Roman"/>
          <w:sz w:val="22"/>
          <w:szCs w:val="22"/>
        </w:rPr>
      </w:pPr>
    </w:p>
    <w:p w14:paraId="78A912CB" w14:textId="70F1352A" w:rsidR="001F5DAD" w:rsidRPr="00BC3C7C" w:rsidRDefault="001D5F8D" w:rsidP="00FD6B37">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2DADB498" wp14:editId="08141773">
            <wp:extent cx="4895320" cy="2111664"/>
            <wp:effectExtent l="0" t="0" r="6985" b="0"/>
            <wp:docPr id="18" name="Picture 18"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372" cy="2123765"/>
                    </a:xfrm>
                    <a:prstGeom prst="rect">
                      <a:avLst/>
                    </a:prstGeom>
                    <a:noFill/>
                    <a:ln>
                      <a:noFill/>
                    </a:ln>
                  </pic:spPr>
                </pic:pic>
              </a:graphicData>
            </a:graphic>
          </wp:inline>
        </w:drawing>
      </w:r>
    </w:p>
    <w:p w14:paraId="57BB8854" w14:textId="77777777" w:rsidR="00BC3C7C" w:rsidRPr="00FD6B37" w:rsidRDefault="00BC3C7C" w:rsidP="00FD6B37">
      <w:pPr>
        <w:rPr>
          <w:rFonts w:eastAsia="Times New Roman"/>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7C6AF08E"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p>
    <w:p w14:paraId="6B34EABE" w14:textId="77777777" w:rsidR="00105FCF" w:rsidRDefault="00105FCF" w:rsidP="001F35DE">
      <w:pPr>
        <w:pStyle w:val="ListParagraph"/>
        <w:ind w:left="1440"/>
        <w:rPr>
          <w:rFonts w:ascii="Times New Roman" w:eastAsia="Times New Roman" w:hAnsi="Times New Roman" w:cs="Times New Roman"/>
          <w:sz w:val="22"/>
          <w:szCs w:val="22"/>
        </w:rPr>
      </w:pPr>
    </w:p>
    <w:p w14:paraId="38BB69C5" w14:textId="78FDFFD4" w:rsidR="001F35DE" w:rsidRDefault="00105FCF" w:rsidP="001F35DE">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5894913E" wp14:editId="252F317F">
            <wp:extent cx="3509645" cy="637540"/>
            <wp:effectExtent l="0" t="0" r="0" b="0"/>
            <wp:docPr id="21" name="Picture 21" descr="code_images/senescent_apop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_images/senescent_apoptos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9645" cy="637540"/>
                    </a:xfrm>
                    <a:prstGeom prst="rect">
                      <a:avLst/>
                    </a:prstGeom>
                    <a:noFill/>
                    <a:ln>
                      <a:noFill/>
                    </a:ln>
                  </pic:spPr>
                </pic:pic>
              </a:graphicData>
            </a:graphic>
          </wp:inline>
        </w:drawing>
      </w:r>
    </w:p>
    <w:p w14:paraId="659465C7" w14:textId="77777777" w:rsidR="001C7A82" w:rsidRDefault="001C7A82"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4" w:name="_Toc513051033"/>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4"/>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0BDFD051">
            <wp:extent cx="5732780" cy="3001010"/>
            <wp:effectExtent l="0" t="0" r="7620" b="0"/>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001010"/>
                    </a:xfrm>
                    <a:prstGeom prst="rect">
                      <a:avLst/>
                    </a:prstGeom>
                    <a:noFill/>
                    <a:ln>
                      <a:noFill/>
                    </a:ln>
                  </pic:spPr>
                </pic:pic>
              </a:graphicData>
            </a:graphic>
          </wp:inline>
        </w:drawing>
      </w:r>
    </w:p>
    <w:p w14:paraId="203F63AC" w14:textId="77777777" w:rsidR="00324600" w:rsidRDefault="00324600" w:rsidP="001C7A82">
      <w:pPr>
        <w:pStyle w:val="ListParagraph"/>
        <w:ind w:left="500"/>
        <w:rPr>
          <w:rFonts w:ascii="Times New Roman" w:eastAsia="Times New Roman" w:hAnsi="Times New Roman" w:cs="Times New Roman"/>
          <w:szCs w:val="22"/>
        </w:rPr>
      </w:pP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77777777" w:rsidR="00AD61BD" w:rsidRDefault="00AD61BD" w:rsidP="001C7A82">
      <w:pPr>
        <w:pStyle w:val="ListParagraph"/>
        <w:ind w:left="500"/>
        <w:rPr>
          <w:rFonts w:ascii="Times New Roman" w:eastAsia="Times New Roman" w:hAnsi="Times New Roman" w:cs="Times New Roman"/>
          <w:szCs w:val="22"/>
        </w:rPr>
      </w:pPr>
    </w:p>
    <w:p w14:paraId="54C51A67" w14:textId="2C4D1863"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5.1.3.3 Proliferating</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77777777" w:rsidR="00F30C9C" w:rsidRDefault="00F30C9C"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5" w:name="_Toc513051034"/>
      <w:r w:rsidRPr="00DB75A7">
        <w:rPr>
          <w:rFonts w:ascii="Times New Roman" w:eastAsia="Times New Roman" w:hAnsi="Times New Roman" w:cs="Times New Roman"/>
          <w:color w:val="auto"/>
        </w:rPr>
        <w:t>5.1.4 Proliferating Agent</w:t>
      </w:r>
      <w:bookmarkEnd w:id="235"/>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2EA7EE29" w14:textId="32BBD88E" w:rsidR="00475A21"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This is tracked by assigning a stage to each PC with G1 = 1, S = 2, G2 = 3, and M = 4.</w:t>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77777777" w:rsidR="00DB75A7" w:rsidRPr="00DB75A7" w:rsidRDefault="00DB75A7" w:rsidP="00DB75A7">
      <w:pPr>
        <w:rPr>
          <w:rFonts w:eastAsia="Times New Roman"/>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77777777" w:rsidR="007A4D60" w:rsidRDefault="007A4D60"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07C616AB"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neighbours each cell had and would therefore be computationally wasteful to recalculate this. As shown </w:t>
      </w:r>
      <w:r w:rsidR="00AF51F1">
        <w:rPr>
          <w:rFonts w:eastAsia="Times New Roman"/>
          <w:sz w:val="22"/>
          <w:szCs w:val="22"/>
        </w:rPr>
        <w:t>in f</w:t>
      </w:r>
      <w:r w:rsidR="007B6C13">
        <w:rPr>
          <w:rFonts w:eastAsia="Times New Roman"/>
          <w:sz w:val="22"/>
          <w:szCs w:val="22"/>
        </w:rPr>
        <w:t xml:space="preserve">igure </w:t>
      </w:r>
      <w:r w:rsidR="007B6C13" w:rsidRPr="00990A7A">
        <w:rPr>
          <w:rFonts w:eastAsia="Times New Roman"/>
          <w:color w:val="FF0000"/>
          <w:sz w:val="22"/>
          <w:szCs w:val="22"/>
        </w:rPr>
        <w:t xml:space="preserve">5.X </w:t>
      </w:r>
      <w:r w:rsidR="007B6C13">
        <w:rPr>
          <w:rFonts w:eastAsia="Times New Roman"/>
          <w:sz w:val="22"/>
          <w:szCs w:val="22"/>
        </w:rPr>
        <w:t xml:space="preserve">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w:t>
      </w:r>
      <w:r w:rsidR="007B6C13">
        <w:rPr>
          <w:rFonts w:eastAsia="Times New Roman"/>
          <w:sz w:val="22"/>
          <w:szCs w:val="22"/>
        </w:rPr>
        <w:lastRenderedPageBreak/>
        <w:t>quiescent. The proliferative agent turns quiescent</w:t>
      </w:r>
      <w:r>
        <w:rPr>
          <w:rFonts w:eastAsia="Times New Roman"/>
          <w:sz w:val="22"/>
          <w:szCs w:val="22"/>
        </w:rPr>
        <w:t xml:space="preserve"> by removing the current PC from the simulation and creating a new QC agent in its place with the same: turnover, radius, and area</w:t>
      </w:r>
      <w:r w:rsidR="00AF51F1">
        <w:rPr>
          <w:rFonts w:eastAsia="Times New Roman"/>
          <w:sz w:val="22"/>
          <w:szCs w:val="22"/>
        </w:rPr>
        <w:t xml:space="preserve"> as seen in f</w:t>
      </w:r>
      <w:r w:rsidR="007B6C13">
        <w:rPr>
          <w:rFonts w:eastAsia="Times New Roman"/>
          <w:sz w:val="22"/>
          <w:szCs w:val="22"/>
        </w:rPr>
        <w:t xml:space="preserve">igure </w:t>
      </w:r>
      <w:r w:rsidR="007B6C13" w:rsidRPr="00990A7A">
        <w:rPr>
          <w:rFonts w:eastAsia="Times New Roman"/>
          <w:color w:val="FF0000"/>
          <w:sz w:val="22"/>
          <w:szCs w:val="22"/>
        </w:rPr>
        <w:t>5.X</w:t>
      </w:r>
      <w:r>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45FA9AFB" w:rsidR="00B45E27" w:rsidRDefault="00B45E27" w:rsidP="00B45E27">
      <w:pPr>
        <w:rPr>
          <w:rFonts w:eastAsia="Times New Roman"/>
          <w:sz w:val="22"/>
          <w:szCs w:val="22"/>
        </w:rPr>
      </w:pPr>
      <w:r>
        <w:rPr>
          <w:rFonts w:eastAsia="Times New Roman"/>
          <w:sz w:val="22"/>
          <w:szCs w:val="22"/>
        </w:rPr>
        <w:t xml:space="preserve">Figure </w:t>
      </w:r>
      <w:r w:rsidRPr="00990A7A">
        <w:rPr>
          <w:rFonts w:eastAsia="Times New Roman"/>
          <w:color w:val="FF0000"/>
          <w:sz w:val="22"/>
          <w:szCs w:val="22"/>
        </w:rPr>
        <w:t>5.X</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761DC078" w:rsidR="00FD38AB" w:rsidRPr="00FD38AB" w:rsidRDefault="00FD38AB" w:rsidP="00F30C9C">
      <w:pPr>
        <w:rPr>
          <w:rFonts w:eastAsia="Times New Roman"/>
          <w:sz w:val="22"/>
          <w:szCs w:val="22"/>
        </w:rPr>
      </w:pPr>
      <w:r>
        <w:rPr>
          <w:rFonts w:eastAsia="Times New Roman"/>
          <w:sz w:val="22"/>
          <w:szCs w:val="22"/>
        </w:rPr>
        <w:t>Figure 5.X Proliferating agent turning quiescent.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5AFFB800"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77777777" w:rsidR="007A4D60" w:rsidRDefault="007A4D60" w:rsidP="00F30C9C">
      <w:pPr>
        <w:rPr>
          <w:rFonts w:eastAsia="Times New Roman"/>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lastRenderedPageBreak/>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77777777" w:rsidR="007A4D60" w:rsidRDefault="007A4D60" w:rsidP="00F30C9C">
      <w:pPr>
        <w:rPr>
          <w:rFonts w:eastAsia="Times New Roman"/>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50C78C71" w:rsidR="007A4D60" w:rsidRDefault="00D35B4D" w:rsidP="00F30C9C">
      <w:pPr>
        <w:rPr>
          <w:rFonts w:eastAsia="Times New Roman"/>
          <w:sz w:val="22"/>
          <w:szCs w:val="22"/>
        </w:rPr>
      </w:pPr>
      <w:r>
        <w:rPr>
          <w:rFonts w:eastAsia="Times New Roman"/>
          <w:sz w:val="22"/>
          <w:szCs w:val="22"/>
        </w:rPr>
        <w:t xml:space="preserve">Figure 5.X: </w:t>
      </w:r>
    </w:p>
    <w:p w14:paraId="6E370BAB" w14:textId="77777777" w:rsidR="00D35B4D" w:rsidRPr="00D35B4D" w:rsidRDefault="00D35B4D" w:rsidP="00F30C9C">
      <w:pPr>
        <w:rPr>
          <w:rFonts w:eastAsia="Times New Roman"/>
          <w:sz w:val="22"/>
          <w:szCs w:val="22"/>
        </w:rPr>
      </w:pPr>
    </w:p>
    <w:p w14:paraId="667DC1AE" w14:textId="75437B9B" w:rsidR="00592198" w:rsidRPr="00DB75A7" w:rsidRDefault="00592198" w:rsidP="00DB75A7">
      <w:pPr>
        <w:pStyle w:val="Heading3"/>
        <w:rPr>
          <w:rFonts w:ascii="Times New Roman" w:eastAsia="Times New Roman" w:hAnsi="Times New Roman" w:cs="Times New Roman"/>
          <w:color w:val="auto"/>
        </w:rPr>
      </w:pPr>
      <w:bookmarkStart w:id="236" w:name="_Toc513051035"/>
      <w:r w:rsidRPr="00DB75A7">
        <w:rPr>
          <w:rFonts w:ascii="Times New Roman" w:eastAsia="Times New Roman" w:hAnsi="Times New Roman" w:cs="Times New Roman"/>
          <w:color w:val="auto"/>
        </w:rPr>
        <w:t>5.1.5 Agent Solve</w:t>
      </w:r>
      <w:bookmarkEnd w:id="236"/>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lastRenderedPageBreak/>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26AA7B28" w14:textId="77777777" w:rsidR="00592198" w:rsidRDefault="00592198" w:rsidP="00F30C9C">
      <w:pPr>
        <w:rPr>
          <w:rFonts w:eastAsia="Times New Roman"/>
          <w:szCs w:val="22"/>
        </w:rPr>
      </w:pPr>
    </w:p>
    <w:p w14:paraId="38E9CD7D" w14:textId="718FC991" w:rsidR="00592198" w:rsidRPr="00FD6B37" w:rsidRDefault="00592198" w:rsidP="00FD6B37">
      <w:pPr>
        <w:pStyle w:val="Heading3"/>
        <w:rPr>
          <w:rFonts w:ascii="Times New Roman" w:eastAsia="Times New Roman" w:hAnsi="Times New Roman" w:cs="Times New Roman"/>
          <w:color w:val="auto"/>
        </w:rPr>
      </w:pPr>
      <w:bookmarkStart w:id="237" w:name="_Toc513051036"/>
      <w:r w:rsidRPr="00FD6B37">
        <w:rPr>
          <w:rFonts w:ascii="Times New Roman" w:eastAsia="Times New Roman" w:hAnsi="Times New Roman" w:cs="Times New Roman"/>
          <w:color w:val="auto"/>
        </w:rPr>
        <w:t>5.1.6 Environment</w:t>
      </w:r>
      <w:bookmarkEnd w:id="237"/>
      <w:r w:rsidRPr="00FD6B37">
        <w:rPr>
          <w:rFonts w:ascii="Times New Roman" w:eastAsia="Times New Roman" w:hAnsi="Times New Roman" w:cs="Times New Roman"/>
          <w:color w:val="auto"/>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Pr="001844BB"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user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0DE02E57" w14:textId="77777777" w:rsidR="00592198" w:rsidRDefault="00592198" w:rsidP="00F30C9C">
      <w:pPr>
        <w:rPr>
          <w:rFonts w:eastAsia="Times New Roman"/>
          <w:szCs w:val="22"/>
        </w:rPr>
      </w:pPr>
    </w:p>
    <w:p w14:paraId="7D581AB6" w14:textId="7A7BBBEA"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are removed from the simulation using the .kill_cell() method.</w:t>
      </w:r>
    </w:p>
    <w:p w14:paraId="3AA1FFF9" w14:textId="09D9F623" w:rsidR="006A196E" w:rsidRDefault="006A196E" w:rsidP="00FD6B37">
      <w:pPr>
        <w:rPr>
          <w:rFonts w:eastAsia="Times New Roman"/>
          <w:sz w:val="22"/>
          <w:szCs w:val="22"/>
        </w:rPr>
      </w:pPr>
      <w:r>
        <w:rPr>
          <w:rFonts w:eastAsia="Times New Roman"/>
          <w:sz w:val="22"/>
          <w:szCs w:val="22"/>
        </w:rPr>
        <w:t xml:space="preserve">Special consideration has been given to the creation of chained comparisons with Figure 5.X being the desired implementation over Figure 5.X2.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7F3122B4" w:rsidR="00000A3D" w:rsidRDefault="00044307" w:rsidP="00F30C9C">
      <w:pPr>
        <w:rPr>
          <w:rFonts w:eastAsia="Times New Roman"/>
          <w:sz w:val="22"/>
          <w:szCs w:val="22"/>
        </w:rPr>
      </w:pPr>
      <w:r>
        <w:rPr>
          <w:rFonts w:eastAsia="Times New Roman"/>
          <w:sz w:val="22"/>
          <w:szCs w:val="22"/>
        </w:rPr>
        <w:t xml:space="preserve">Figure 5.X: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629989B8" w:rsidR="00D929C4" w:rsidRDefault="00044307" w:rsidP="00F30C9C">
      <w:pPr>
        <w:rPr>
          <w:rFonts w:eastAsia="Times New Roman"/>
          <w:sz w:val="22"/>
          <w:szCs w:val="22"/>
        </w:rPr>
      </w:pPr>
      <w:r>
        <w:rPr>
          <w:rFonts w:eastAsia="Times New Roman"/>
          <w:sz w:val="22"/>
          <w:szCs w:val="22"/>
        </w:rPr>
        <w:t xml:space="preserve">Figure 5.X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FD6B37" w:rsidRDefault="00592198" w:rsidP="00FD6B37">
      <w:pPr>
        <w:pStyle w:val="Heading3"/>
        <w:rPr>
          <w:rFonts w:ascii="Times New Roman" w:eastAsia="Times New Roman" w:hAnsi="Times New Roman" w:cs="Times New Roman"/>
          <w:color w:val="auto"/>
        </w:rPr>
      </w:pPr>
      <w:bookmarkStart w:id="238" w:name="_Toc513051037"/>
      <w:r w:rsidRPr="00FD6B37">
        <w:rPr>
          <w:rFonts w:ascii="Times New Roman" w:eastAsia="Times New Roman" w:hAnsi="Times New Roman" w:cs="Times New Roman"/>
          <w:color w:val="auto"/>
        </w:rPr>
        <w:t>5.1.7 Overlap Correction</w:t>
      </w:r>
      <w:bookmarkEnd w:id="238"/>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i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9" w:name="_Toc513051038"/>
      <w:r w:rsidRPr="00FD6B37">
        <w:rPr>
          <w:rFonts w:ascii="Times New Roman" w:eastAsia="Times New Roman" w:hAnsi="Times New Roman" w:cs="Times New Roman"/>
          <w:color w:val="auto"/>
        </w:rPr>
        <w:t>5.1.8 Confluence Detection</w:t>
      </w:r>
      <w:bookmarkEnd w:id="239"/>
    </w:p>
    <w:p w14:paraId="0663D295" w14:textId="77777777" w:rsidR="00592198" w:rsidRDefault="00592198" w:rsidP="00F30C9C">
      <w:pPr>
        <w:rPr>
          <w:rFonts w:eastAsia="Times New Roman"/>
          <w:szCs w:val="22"/>
        </w:rPr>
      </w:pPr>
    </w:p>
    <w:p w14:paraId="3195D23B" w14:textId="2321FFCF" w:rsidR="00AA6393" w:rsidRPr="001F4AB4" w:rsidRDefault="00AA6393" w:rsidP="00FD6B37">
      <w:pPr>
        <w:rPr>
          <w:rFonts w:eastAsia="Times New Roman"/>
          <w:sz w:val="22"/>
          <w:szCs w:val="22"/>
        </w:rPr>
      </w:pPr>
      <w:r>
        <w:rPr>
          <w:rFonts w:eastAsia="Times New Roman"/>
          <w:sz w:val="22"/>
          <w:szCs w:val="22"/>
        </w:rPr>
        <w:lastRenderedPageBreak/>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 xml:space="preserve">When the total number of quiescent cells have passed a threshold, a confluence has formed. Here the threshold has been set to be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w:t>
      </w:r>
      <w:r w:rsidR="00403107">
        <w:rPr>
          <w:rFonts w:eastAsia="Times New Roman"/>
          <w:sz w:val="22"/>
          <w:szCs w:val="22"/>
        </w:rPr>
        <w:t xml:space="preserve">the number of proliferative cells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6</m:t>
            </m:r>
          </m:den>
        </m:f>
      </m:oMath>
      <w:r w:rsidR="001F4AB4">
        <w:rPr>
          <w:rFonts w:eastAsia="Times New Roman"/>
          <w:sz w:val="22"/>
          <w:szCs w:val="22"/>
        </w:rPr>
        <w:t xml:space="preserve"> wasn’t as bad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2AF97EB8" w:rsidR="00AB6A54" w:rsidRDefault="00AB6A54" w:rsidP="00F30C9C">
      <w:pPr>
        <w:rPr>
          <w:rFonts w:eastAsia="Times New Roman"/>
          <w:sz w:val="22"/>
          <w:szCs w:val="22"/>
        </w:rPr>
      </w:pPr>
      <w:r>
        <w:rPr>
          <w:rFonts w:eastAsia="Times New Roman"/>
          <w:sz w:val="22"/>
          <w:szCs w:val="22"/>
        </w:rPr>
        <w:t>Figure 5.X: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40" w:name="_Toc513051039"/>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40"/>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6DC03E1">
            <wp:extent cx="5727065" cy="216535"/>
            <wp:effectExtent l="0" t="0" r="0" b="12065"/>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065" cy="216535"/>
                    </a:xfrm>
                    <a:prstGeom prst="rect">
                      <a:avLst/>
                    </a:prstGeom>
                    <a:noFill/>
                    <a:ln>
                      <a:noFill/>
                    </a:ln>
                  </pic:spPr>
                </pic:pic>
              </a:graphicData>
            </a:graphic>
          </wp:inline>
        </w:drawing>
      </w:r>
    </w:p>
    <w:p w14:paraId="062ADBD9" w14:textId="362706C2" w:rsidR="00F56BC8" w:rsidRDefault="00E640E9" w:rsidP="005C2860">
      <w:pPr>
        <w:rPr>
          <w:sz w:val="22"/>
        </w:rPr>
      </w:pPr>
      <w:r>
        <w:rPr>
          <w:sz w:val="22"/>
        </w:rPr>
        <w:t>Figure 5.X: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6379D050">
            <wp:extent cx="5089525" cy="288925"/>
            <wp:effectExtent l="0" t="0" r="0" b="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9525" cy="288925"/>
                    </a:xfrm>
                    <a:prstGeom prst="rect">
                      <a:avLst/>
                    </a:prstGeom>
                    <a:noFill/>
                    <a:ln>
                      <a:noFill/>
                    </a:ln>
                  </pic:spPr>
                </pic:pic>
              </a:graphicData>
            </a:graphic>
          </wp:inline>
        </w:drawing>
      </w:r>
    </w:p>
    <w:p w14:paraId="0C2BD168" w14:textId="54CFABAB" w:rsidR="00301FCE" w:rsidRPr="00E640E9" w:rsidRDefault="00E640E9" w:rsidP="005C2860">
      <w:pPr>
        <w:rPr>
          <w:sz w:val="22"/>
        </w:rPr>
      </w:pPr>
      <w:r>
        <w:rPr>
          <w:sz w:val="22"/>
        </w:rPr>
        <w:t>Figure 5.X: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41" w:name="_Toc513051040"/>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41"/>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0585CC96"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25D494B5" w:rsidR="003F4CC1"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785155B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Educated Guess</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42" w:name="OLE_LINK5"/>
            <w:bookmarkStart w:id="243"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42"/>
            <w:bookmarkEnd w:id="243"/>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04BD4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43F78C79"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78179F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77777777" w:rsidR="00FD6B37" w:rsidRDefault="004A548E" w:rsidP="004A548E">
      <w:pPr>
        <w:rPr>
          <w:rFonts w:eastAsia="Times New Roman"/>
          <w:b/>
          <w:szCs w:val="22"/>
        </w:rPr>
      </w:pPr>
      <w:r w:rsidRPr="004A548E">
        <w:rPr>
          <w:sz w:val="22"/>
          <w:szCs w:val="22"/>
        </w:rPr>
        <w:t xml:space="preserve">Table 3.6: Values associated with the parameters for the </w:t>
      </w:r>
      <w:r w:rsidR="005C0F53">
        <w:rPr>
          <w:sz w:val="22"/>
          <w:szCs w:val="22"/>
        </w:rPr>
        <w:t>program</w:t>
      </w:r>
      <w:r w:rsidRPr="004A548E">
        <w:rPr>
          <w:sz w:val="22"/>
          <w:szCs w:val="22"/>
        </w:rPr>
        <w:t>.</w:t>
      </w:r>
      <w:ins w:id="244" w:author="Harry Cooper" w:date="2017-11-29T15:34:00Z">
        <w:r w:rsidRPr="004A548E">
          <w:rPr>
            <w:color w:val="ED7D31" w:themeColor="accent2"/>
            <w:sz w:val="22"/>
            <w:szCs w:val="22"/>
            <w:rPrChange w:id="245"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6" w:name="_Toc513051041"/>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6"/>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7" w:name="_Toc513051042"/>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7"/>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11B6BFE7">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46903F55" w:rsidR="00EB2A20" w:rsidRPr="008D48E8" w:rsidRDefault="00B91880" w:rsidP="008D48E8">
      <w:pPr>
        <w:rPr>
          <w:rFonts w:eastAsia="Times New Roman"/>
          <w:b/>
          <w:sz w:val="22"/>
          <w:szCs w:val="22"/>
        </w:rPr>
      </w:pPr>
      <w:r w:rsidRPr="008D48E8">
        <w:rPr>
          <w:rFonts w:eastAsia="Times New Roman"/>
          <w:sz w:val="22"/>
          <w:szCs w:val="22"/>
        </w:rPr>
        <w:t>Figure 5.X: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8" w:name="OLE_LINK1"/>
            <w:bookmarkStart w:id="249" w:name="OLE_LINK2"/>
            <w:r w:rsidRPr="00B32640">
              <w:rPr>
                <w:rFonts w:ascii="Times New Roman" w:eastAsia="Times New Roman" w:hAnsi="Times New Roman" w:cs="Times New Roman"/>
                <w:sz w:val="22"/>
                <w:szCs w:val="22"/>
              </w:rPr>
              <w:t>Pass</w:t>
            </w:r>
            <w:bookmarkEnd w:id="248"/>
            <w:bookmarkEnd w:id="249"/>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lastRenderedPageBreak/>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770D339F" w:rsidR="00E0630E" w:rsidRDefault="008D48E8" w:rsidP="008D48E8">
      <w:pPr>
        <w:rPr>
          <w:rFonts w:eastAsia="Times New Roman"/>
          <w:b/>
          <w:sz w:val="22"/>
          <w:szCs w:val="22"/>
        </w:rPr>
      </w:pPr>
      <w:r>
        <w:rPr>
          <w:rFonts w:eastAsia="Times New Roman"/>
          <w:szCs w:val="22"/>
        </w:rPr>
        <w:t xml:space="preserve">     </w:t>
      </w:r>
      <w:r w:rsidR="00D7360C">
        <w:rPr>
          <w:rFonts w:eastAsia="Times New Roman"/>
          <w:szCs w:val="22"/>
        </w:rPr>
        <w:t>Table 5.X: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50" w:name="_Toc513051043"/>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50"/>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5A207B34" w:rsidR="00B738DB" w:rsidRPr="00FD6B37" w:rsidRDefault="000C2207" w:rsidP="00182216">
      <w:pPr>
        <w:pStyle w:val="ListParagraph"/>
        <w:rPr>
          <w:rFonts w:ascii="Times New Roman" w:eastAsia="Times New Roman" w:hAnsi="Times New Roman" w:cs="Times New Roman"/>
          <w:sz w:val="22"/>
          <w:szCs w:val="22"/>
        </w:rPr>
      </w:pPr>
      <w:r w:rsidRPr="00FD6B37">
        <w:rPr>
          <w:rFonts w:ascii="Times New Roman" w:eastAsia="Times New Roman" w:hAnsi="Times New Roman" w:cs="Times New Roman"/>
          <w:sz w:val="22"/>
          <w:szCs w:val="22"/>
        </w:rPr>
        <w:tab/>
      </w:r>
      <w:r w:rsidRPr="00FD6B37">
        <w:rPr>
          <w:rFonts w:ascii="Times New Roman" w:eastAsia="Times New Roman" w:hAnsi="Times New Roman" w:cs="Times New Roman"/>
          <w:sz w:val="22"/>
          <w:szCs w:val="22"/>
        </w:rPr>
        <w:tab/>
        <w:t xml:space="preserve">Figure 5.X: Proliferating </w:t>
      </w:r>
      <w:r w:rsidR="00847DFC" w:rsidRPr="00FD6B37">
        <w:rPr>
          <w:rFonts w:ascii="Times New Roman" w:eastAsia="Times New Roman" w:hAnsi="Times New Roman" w:cs="Times New Roman"/>
          <w:sz w:val="22"/>
          <w:szCs w:val="22"/>
        </w:rPr>
        <w:t xml:space="preserve">cell undergoing </w:t>
      </w:r>
      <w:r w:rsidRPr="00FD6B37">
        <w:rPr>
          <w:rFonts w:ascii="Times New Roman" w:eastAsia="Times New Roman" w:hAnsi="Times New Roman" w:cs="Times New Roman"/>
          <w:sz w:val="22"/>
          <w:szCs w:val="22"/>
        </w:rPr>
        <w:t>mitosis.</w:t>
      </w:r>
      <w:r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228A72A6"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0C2207" w:rsidRPr="000C2207">
        <w:rPr>
          <w:rFonts w:ascii="Times New Roman" w:eastAsia="Times New Roman" w:hAnsi="Times New Roman" w:cs="Times New Roman"/>
          <w:sz w:val="22"/>
          <w:szCs w:val="22"/>
        </w:rPr>
        <w:br/>
        <w:t>Figure 5.x: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228E466" w:rsidR="000C2207" w:rsidRDefault="000C2207" w:rsidP="00EB2A20">
      <w:pPr>
        <w:jc w:val="center"/>
        <w:rPr>
          <w:rFonts w:eastAsia="Times New Roman"/>
          <w:sz w:val="22"/>
          <w:szCs w:val="22"/>
        </w:rPr>
      </w:pPr>
      <w:r>
        <w:rPr>
          <w:rFonts w:eastAsia="Times New Roman"/>
          <w:sz w:val="22"/>
          <w:szCs w:val="22"/>
        </w:rPr>
        <w:t>Figure 5.X: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321216AC" w:rsidR="00615A67" w:rsidRDefault="000C2207" w:rsidP="000C2207">
      <w:pPr>
        <w:jc w:val="center"/>
        <w:rPr>
          <w:rFonts w:eastAsia="Times New Roman"/>
          <w:sz w:val="22"/>
          <w:szCs w:val="22"/>
        </w:rPr>
      </w:pPr>
      <w:r>
        <w:rPr>
          <w:rFonts w:eastAsia="Times New Roman"/>
          <w:sz w:val="22"/>
          <w:szCs w:val="22"/>
        </w:rPr>
        <w:t>Figure 5.X: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4F9D1A30" w:rsidR="00BF0D9A" w:rsidRDefault="00BF0D9A" w:rsidP="00EB2A20">
      <w:pPr>
        <w:jc w:val="center"/>
        <w:rPr>
          <w:rFonts w:eastAsia="Times New Roman"/>
          <w:sz w:val="22"/>
          <w:szCs w:val="22"/>
        </w:rPr>
      </w:pPr>
      <w:r>
        <w:rPr>
          <w:rFonts w:eastAsia="Times New Roman"/>
          <w:sz w:val="22"/>
          <w:szCs w:val="22"/>
        </w:rPr>
        <w:t>Figure 5.X: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7D6C47D" w:rsidR="009D6B89" w:rsidRDefault="009D6B89" w:rsidP="00EA22A3">
      <w:pPr>
        <w:jc w:val="center"/>
        <w:rPr>
          <w:rFonts w:eastAsia="Times New Roman"/>
          <w:sz w:val="22"/>
          <w:szCs w:val="22"/>
        </w:rPr>
      </w:pPr>
      <w:r>
        <w:rPr>
          <w:rFonts w:eastAsia="Times New Roman"/>
          <w:sz w:val="22"/>
          <w:szCs w:val="22"/>
        </w:rPr>
        <w:t>Figure 5.X: Quiescent cell turning senescent.</w:t>
      </w:r>
    </w:p>
    <w:p w14:paraId="1ABCE508" w14:textId="77777777" w:rsidR="000844D5" w:rsidRDefault="000844D5">
      <w:pPr>
        <w:rPr>
          <w:rFonts w:eastAsia="Times New Roman"/>
          <w:sz w:val="22"/>
          <w:szCs w:val="22"/>
        </w:rPr>
      </w:pPr>
    </w:p>
    <w:p w14:paraId="4DF41FB5" w14:textId="77777777" w:rsidR="006411D1" w:rsidRPr="00226F61" w:rsidRDefault="006411D1">
      <w:pPr>
        <w:rPr>
          <w:rFonts w:eastAsia="Times New Roman"/>
          <w:sz w:val="22"/>
          <w:szCs w:val="22"/>
        </w:rPr>
      </w:pPr>
    </w:p>
    <w:p w14:paraId="7A82A00B" w14:textId="3E73281A" w:rsidR="00950D7A" w:rsidRPr="009C3727" w:rsidRDefault="00FD6B37" w:rsidP="00FD6B37">
      <w:pPr>
        <w:pStyle w:val="Heading1"/>
      </w:pPr>
      <w:bookmarkStart w:id="251" w:name="_Toc513051044"/>
      <w:r>
        <w:t xml:space="preserve">6 </w:t>
      </w:r>
      <w:r w:rsidR="00950D7A" w:rsidRPr="009C3727">
        <w:t>Results and Discussion</w:t>
      </w:r>
      <w:bookmarkEnd w:id="251"/>
    </w:p>
    <w:p w14:paraId="42A9032E" w14:textId="77777777" w:rsidR="002E3764" w:rsidRPr="009C3727" w:rsidRDefault="002E3764" w:rsidP="002E3764">
      <w:pPr>
        <w:rPr>
          <w:rFonts w:eastAsia="Times New Roman"/>
          <w:b/>
          <w:sz w:val="22"/>
          <w:szCs w:val="22"/>
        </w:rPr>
      </w:pPr>
    </w:p>
    <w:p w14:paraId="24F87CE5" w14:textId="7E5E7986"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can be found on GitHub at: </w:t>
      </w:r>
      <w:r w:rsidR="00D6226A" w:rsidRPr="009C3727">
        <w:rPr>
          <w:rFonts w:eastAsia="Times New Roman"/>
          <w:sz w:val="22"/>
          <w:szCs w:val="22"/>
        </w:rPr>
        <w:t>https://github.com/HarrisonCooper/dissertation</w:t>
      </w:r>
      <w:r w:rsidR="00D6226A">
        <w:rPr>
          <w:rFonts w:eastAsia="Times New Roman"/>
          <w:sz w:val="22"/>
          <w:szCs w:val="22"/>
        </w:rPr>
        <w:t>.</w:t>
      </w:r>
    </w:p>
    <w:p w14:paraId="6BDC1948" w14:textId="77777777" w:rsidR="00995B45" w:rsidRPr="009C3727" w:rsidRDefault="00995B45" w:rsidP="002E3764">
      <w:pPr>
        <w:rPr>
          <w:rFonts w:eastAsia="Times New Roman"/>
          <w:b/>
          <w:sz w:val="22"/>
          <w:szCs w:val="22"/>
        </w:rPr>
      </w:pPr>
    </w:p>
    <w:p w14:paraId="4AA004C1" w14:textId="42A5A1D5" w:rsidR="00FD6B37" w:rsidRPr="00FD6B37" w:rsidRDefault="00FD6B37" w:rsidP="00FD6B37">
      <w:pPr>
        <w:pStyle w:val="Heading2"/>
        <w:rPr>
          <w:rFonts w:ascii="Times New Roman" w:eastAsia="Times New Roman" w:hAnsi="Times New Roman" w:cs="Times New Roman"/>
          <w:color w:val="auto"/>
        </w:rPr>
      </w:pPr>
      <w:bookmarkStart w:id="252" w:name="_Toc513051045"/>
      <w:r w:rsidRPr="00FD6B37">
        <w:rPr>
          <w:rFonts w:ascii="Times New Roman" w:eastAsia="Times New Roman" w:hAnsi="Times New Roman" w:cs="Times New Roman"/>
          <w:color w:val="auto"/>
        </w:rPr>
        <w:t xml:space="preserve">6.1 </w:t>
      </w:r>
      <w:r w:rsidR="00121C18" w:rsidRPr="00FD6B37">
        <w:rPr>
          <w:rFonts w:ascii="Times New Roman" w:eastAsia="Times New Roman" w:hAnsi="Times New Roman" w:cs="Times New Roman"/>
          <w:color w:val="auto"/>
        </w:rPr>
        <w:t xml:space="preserve">Main </w:t>
      </w:r>
      <w:r w:rsidR="002E3764" w:rsidRPr="00FD6B37">
        <w:rPr>
          <w:rFonts w:ascii="Times New Roman" w:eastAsia="Times New Roman" w:hAnsi="Times New Roman" w:cs="Times New Roman"/>
          <w:color w:val="auto"/>
        </w:rPr>
        <w:t>Simulation Results</w:t>
      </w:r>
      <w:bookmarkEnd w:id="252"/>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14ECA757"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p>
    <w:p w14:paraId="452FA2C6" w14:textId="77777777" w:rsidR="003559DA" w:rsidRPr="007B235B" w:rsidRDefault="003559DA" w:rsidP="007B235B">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DD779C" w14:paraId="12CE31E8" w14:textId="77777777" w:rsidTr="006C4ACA">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F5439A3" w14:textId="77777777" w:rsidR="00DD779C" w:rsidRPr="004D7E1F" w:rsidRDefault="00DD779C" w:rsidP="006C4ACA">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1D3405A6" w14:textId="77777777" w:rsidR="00DD779C" w:rsidRPr="004D7E1F" w:rsidRDefault="00DD779C" w:rsidP="006C4ACA">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FC96634" w14:textId="77777777" w:rsidR="00DD779C" w:rsidRPr="004D7E1F" w:rsidRDefault="00DD779C" w:rsidP="006C4ACA">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C62BBE0" w14:textId="77777777" w:rsidR="00DD779C" w:rsidRPr="004D7E1F" w:rsidRDefault="00DD779C" w:rsidP="006C4ACA">
            <w:pPr>
              <w:jc w:val="center"/>
              <w:rPr>
                <w:rFonts w:eastAsia="Times New Roman"/>
                <w:b/>
                <w:sz w:val="22"/>
                <w:szCs w:val="22"/>
              </w:rPr>
            </w:pPr>
            <w:r w:rsidRPr="004D7E1F">
              <w:rPr>
                <w:rFonts w:eastAsia="Times New Roman"/>
                <w:b/>
                <w:sz w:val="22"/>
                <w:szCs w:val="22"/>
              </w:rPr>
              <w:t>Standard Deviation</w:t>
            </w:r>
          </w:p>
        </w:tc>
      </w:tr>
      <w:tr w:rsidR="00DD779C" w14:paraId="55C32921" w14:textId="77777777" w:rsidTr="006C4ACA">
        <w:trPr>
          <w:jc w:val="center"/>
        </w:trPr>
        <w:tc>
          <w:tcPr>
            <w:tcW w:w="2040" w:type="dxa"/>
            <w:gridSpan w:val="2"/>
            <w:vMerge/>
            <w:tcBorders>
              <w:left w:val="single" w:sz="24" w:space="0" w:color="auto"/>
              <w:bottom w:val="single" w:sz="24" w:space="0" w:color="auto"/>
              <w:right w:val="single" w:sz="24" w:space="0" w:color="auto"/>
            </w:tcBorders>
            <w:vAlign w:val="center"/>
          </w:tcPr>
          <w:p w14:paraId="0B5D473C" w14:textId="77777777" w:rsidR="00DD779C" w:rsidRPr="004D7E1F" w:rsidRDefault="00DD779C" w:rsidP="006C4ACA">
            <w:pPr>
              <w:jc w:val="center"/>
              <w:rPr>
                <w:rFonts w:eastAsia="Times New Roman"/>
                <w:b/>
                <w:sz w:val="22"/>
                <w:szCs w:val="22"/>
              </w:rPr>
            </w:pPr>
          </w:p>
        </w:tc>
        <w:tc>
          <w:tcPr>
            <w:tcW w:w="970" w:type="dxa"/>
            <w:tcBorders>
              <w:left w:val="single" w:sz="24" w:space="0" w:color="auto"/>
              <w:bottom w:val="single" w:sz="24" w:space="0" w:color="auto"/>
            </w:tcBorders>
            <w:vAlign w:val="center"/>
          </w:tcPr>
          <w:p w14:paraId="148273E2" w14:textId="77777777" w:rsidR="00DD779C" w:rsidRPr="004D7E1F" w:rsidRDefault="00DD779C" w:rsidP="006C4ACA">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6BA46995" w14:textId="77777777" w:rsidR="00DD779C" w:rsidRPr="004D7E1F" w:rsidRDefault="00DD779C" w:rsidP="006C4ACA">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1D737A15" w14:textId="77777777" w:rsidR="00DD779C" w:rsidRPr="004D7E1F" w:rsidRDefault="00DD779C" w:rsidP="006C4ACA">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721F4254" w14:textId="77777777" w:rsidR="00DD779C" w:rsidRPr="004D7E1F" w:rsidRDefault="00DD779C" w:rsidP="006C4ACA">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34409464" w14:textId="77777777" w:rsidR="00DD779C" w:rsidRPr="004D7E1F" w:rsidRDefault="00DD779C" w:rsidP="006C4ACA">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C898E2E" w14:textId="77777777" w:rsidR="00DD779C" w:rsidRPr="004D7E1F" w:rsidRDefault="00DD779C" w:rsidP="006C4ACA">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42049FC" w14:textId="77777777" w:rsidR="00DD779C" w:rsidRPr="004D7E1F" w:rsidRDefault="00DD779C" w:rsidP="006C4ACA">
            <w:pPr>
              <w:jc w:val="center"/>
              <w:rPr>
                <w:rFonts w:eastAsia="Times New Roman"/>
                <w:b/>
                <w:sz w:val="22"/>
                <w:szCs w:val="22"/>
              </w:rPr>
            </w:pPr>
          </w:p>
        </w:tc>
      </w:tr>
      <w:tr w:rsidR="00DD779C" w14:paraId="5597C9CD" w14:textId="77777777" w:rsidTr="006C4ACA">
        <w:trPr>
          <w:jc w:val="center"/>
        </w:trPr>
        <w:tc>
          <w:tcPr>
            <w:tcW w:w="2040" w:type="dxa"/>
            <w:gridSpan w:val="2"/>
            <w:tcBorders>
              <w:top w:val="single" w:sz="24" w:space="0" w:color="auto"/>
              <w:left w:val="single" w:sz="24" w:space="0" w:color="auto"/>
              <w:right w:val="single" w:sz="24" w:space="0" w:color="auto"/>
            </w:tcBorders>
            <w:vAlign w:val="center"/>
          </w:tcPr>
          <w:p w14:paraId="3B0DB5FF" w14:textId="77777777" w:rsidR="00DD779C" w:rsidRPr="004D7E1F" w:rsidRDefault="00DD779C" w:rsidP="006C4ACA">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180BDDC4" w14:textId="5BC54A4B"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1A4771C9" w14:textId="72226E65"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41E4EDBB" w14:textId="387E9FDF"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0681043E" w14:textId="50B12A11"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1E8C61D1" w14:textId="34D73F48"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0A91579C" w14:textId="5CFD309E"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04DAB67F" w14:textId="3CF2A6F3"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DD779C" w14:paraId="18CE4607" w14:textId="77777777" w:rsidTr="006C4ACA">
        <w:trPr>
          <w:jc w:val="center"/>
        </w:trPr>
        <w:tc>
          <w:tcPr>
            <w:tcW w:w="2040" w:type="dxa"/>
            <w:gridSpan w:val="2"/>
            <w:tcBorders>
              <w:left w:val="single" w:sz="24" w:space="0" w:color="auto"/>
              <w:bottom w:val="single" w:sz="24" w:space="0" w:color="auto"/>
              <w:right w:val="single" w:sz="24" w:space="0" w:color="auto"/>
            </w:tcBorders>
            <w:vAlign w:val="center"/>
          </w:tcPr>
          <w:p w14:paraId="3B25A8FF" w14:textId="25C596B0" w:rsidR="00DD779C" w:rsidRPr="004D7E1F" w:rsidRDefault="00DD779C" w:rsidP="006C4ACA">
            <w:pPr>
              <w:jc w:val="center"/>
              <w:rPr>
                <w:rFonts w:eastAsia="Times New Roman"/>
                <w:b/>
                <w:sz w:val="22"/>
                <w:szCs w:val="22"/>
              </w:rPr>
            </w:pPr>
            <w:r w:rsidRPr="004D7E1F">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ED10B37" w14:textId="26E4A645" w:rsidR="00DD779C" w:rsidRPr="004D7E1F" w:rsidRDefault="00DD779C" w:rsidP="006C4ACA">
            <w:pPr>
              <w:jc w:val="center"/>
              <w:rPr>
                <w:rFonts w:eastAsia="Times New Roman"/>
                <w:sz w:val="22"/>
                <w:szCs w:val="22"/>
              </w:rPr>
            </w:pPr>
            <w:r w:rsidRPr="004D7E1F">
              <w:rPr>
                <w:rFonts w:eastAsia="Times New Roman"/>
                <w:sz w:val="22"/>
                <w:szCs w:val="22"/>
              </w:rPr>
              <w:t>3</w:t>
            </w:r>
            <w:r w:rsidR="004D7E1F" w:rsidRPr="004D7E1F">
              <w:rPr>
                <w:rFonts w:eastAsia="Times New Roman"/>
                <w:sz w:val="22"/>
                <w:szCs w:val="22"/>
              </w:rPr>
              <w:t>0</w:t>
            </w:r>
          </w:p>
        </w:tc>
        <w:tc>
          <w:tcPr>
            <w:tcW w:w="920" w:type="dxa"/>
            <w:tcBorders>
              <w:bottom w:val="single" w:sz="24" w:space="0" w:color="auto"/>
            </w:tcBorders>
            <w:vAlign w:val="center"/>
          </w:tcPr>
          <w:p w14:paraId="24A808E3" w14:textId="10C5B60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5D69A004" w14:textId="61AB4B1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382C9218" w14:textId="754778CB"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20ED77FD" w14:textId="77777777" w:rsidR="00DD779C" w:rsidRPr="004D7E1F" w:rsidRDefault="00DD779C" w:rsidP="006C4ACA">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5120F382" w14:textId="484CE3F7"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782AB0D1" w14:textId="63AD6C0A"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4D7E1F" w14:paraId="41F85E52" w14:textId="77777777" w:rsidTr="006C4ACA">
        <w:trPr>
          <w:jc w:val="center"/>
        </w:trPr>
        <w:tc>
          <w:tcPr>
            <w:tcW w:w="1410" w:type="dxa"/>
            <w:vMerge w:val="restart"/>
            <w:tcBorders>
              <w:top w:val="single" w:sz="24" w:space="0" w:color="auto"/>
              <w:left w:val="single" w:sz="24" w:space="0" w:color="auto"/>
              <w:right w:val="single" w:sz="24" w:space="0" w:color="auto"/>
            </w:tcBorders>
            <w:vAlign w:val="center"/>
          </w:tcPr>
          <w:p w14:paraId="3C613703" w14:textId="77777777" w:rsidR="004D7E1F" w:rsidRPr="004D7E1F" w:rsidRDefault="004D7E1F" w:rsidP="006C4ACA">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837F7" w14:textId="77777777" w:rsidR="004D7E1F" w:rsidRPr="004D7E1F" w:rsidRDefault="004D7E1F" w:rsidP="006C4ACA">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1CD802AF" w14:textId="3ABB611F" w:rsidR="004D7E1F" w:rsidRPr="004D7E1F" w:rsidRDefault="004D7E1F" w:rsidP="006C4ACA">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25EBA21B" w14:textId="5B444BA7" w:rsidR="004D7E1F" w:rsidRPr="004D7E1F" w:rsidRDefault="004D7E1F" w:rsidP="006C4ACA">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BB6B7EE" w14:textId="20938ABA" w:rsidR="004D7E1F" w:rsidRPr="004D7E1F" w:rsidRDefault="004D7E1F" w:rsidP="006C4ACA">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BBB024D" w14:textId="7950F13F" w:rsidR="004D7E1F" w:rsidRPr="004D7E1F" w:rsidRDefault="004D7E1F" w:rsidP="006C4ACA">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2053F979" w14:textId="183E0CB1" w:rsidR="004D7E1F" w:rsidRPr="004D7E1F" w:rsidRDefault="004D7E1F" w:rsidP="006C4ACA">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509664F5" w14:textId="7A537970" w:rsidR="004D7E1F" w:rsidRPr="004D7E1F" w:rsidRDefault="004D7E1F" w:rsidP="006C4ACA">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34ABE837" w14:textId="60143F0E" w:rsidR="004D7E1F" w:rsidRPr="004D7E1F" w:rsidRDefault="004D7E1F" w:rsidP="006C4ACA">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4D7E1F" w14:paraId="674866EC" w14:textId="77777777" w:rsidTr="006C4ACA">
        <w:trPr>
          <w:jc w:val="center"/>
        </w:trPr>
        <w:tc>
          <w:tcPr>
            <w:tcW w:w="1410" w:type="dxa"/>
            <w:vMerge/>
            <w:tcBorders>
              <w:left w:val="single" w:sz="24" w:space="0" w:color="auto"/>
              <w:right w:val="single" w:sz="24" w:space="0" w:color="auto"/>
            </w:tcBorders>
            <w:vAlign w:val="center"/>
          </w:tcPr>
          <w:p w14:paraId="70474F8B"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AC38CF1" w14:textId="77777777" w:rsidR="004D7E1F" w:rsidRPr="004D7E1F" w:rsidRDefault="004D7E1F" w:rsidP="006C4ACA">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B02E6B9" w14:textId="18484FE3" w:rsidR="004D7E1F" w:rsidRPr="004D7E1F" w:rsidRDefault="004D7E1F" w:rsidP="006C4ACA">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795A13B5" w14:textId="512CB189" w:rsidR="004D7E1F" w:rsidRPr="004D7E1F" w:rsidRDefault="004D7E1F" w:rsidP="006C4ACA">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0FB2F20E" w14:textId="38485BFC" w:rsidR="004D7E1F" w:rsidRPr="004D7E1F" w:rsidRDefault="004D7E1F" w:rsidP="006C4ACA">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5EFCBAC2" w14:textId="019CFA33" w:rsidR="004D7E1F" w:rsidRPr="004D7E1F" w:rsidRDefault="004D7E1F" w:rsidP="006C4ACA">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20957CBF" w14:textId="262AD057" w:rsidR="004D7E1F" w:rsidRPr="004D7E1F" w:rsidRDefault="004D7E1F" w:rsidP="006C4ACA">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21DF5DD1" w14:textId="2442CC69" w:rsidR="004D7E1F" w:rsidRPr="004D7E1F" w:rsidRDefault="004D7E1F" w:rsidP="006C4ACA">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111ED7C5" w14:textId="37AD2DF7" w:rsidR="004D7E1F" w:rsidRPr="004D7E1F" w:rsidRDefault="004D7E1F" w:rsidP="006C4ACA">
            <w:pPr>
              <w:jc w:val="center"/>
              <w:rPr>
                <w:rFonts w:eastAsia="Times New Roman"/>
                <w:sz w:val="22"/>
                <w:szCs w:val="22"/>
              </w:rPr>
            </w:pPr>
            <w:r>
              <w:rPr>
                <w:rFonts w:eastAsia="Times New Roman"/>
                <w:color w:val="000000"/>
                <w:sz w:val="22"/>
                <w:szCs w:val="22"/>
              </w:rPr>
              <w:t>9.93</w:t>
            </w:r>
          </w:p>
        </w:tc>
      </w:tr>
      <w:tr w:rsidR="004D7E1F" w14:paraId="3B27D20C" w14:textId="77777777" w:rsidTr="006C4ACA">
        <w:trPr>
          <w:jc w:val="center"/>
        </w:trPr>
        <w:tc>
          <w:tcPr>
            <w:tcW w:w="1410" w:type="dxa"/>
            <w:vMerge/>
            <w:tcBorders>
              <w:left w:val="single" w:sz="24" w:space="0" w:color="auto"/>
              <w:right w:val="single" w:sz="24" w:space="0" w:color="auto"/>
            </w:tcBorders>
            <w:vAlign w:val="center"/>
          </w:tcPr>
          <w:p w14:paraId="5FA15B14"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4C2FE4F5" w14:textId="77777777" w:rsidR="004D7E1F" w:rsidRPr="004D7E1F" w:rsidRDefault="004D7E1F" w:rsidP="006C4ACA">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646F6AE9" w14:textId="09FDE0C9" w:rsidR="004D7E1F" w:rsidRPr="004D7E1F" w:rsidRDefault="004D7E1F" w:rsidP="006C4ACA">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216559AB" w14:textId="05CFB72C" w:rsidR="004D7E1F" w:rsidRPr="004D7E1F" w:rsidRDefault="004D7E1F" w:rsidP="006C4ACA">
            <w:pPr>
              <w:jc w:val="center"/>
              <w:rPr>
                <w:rFonts w:eastAsia="Times New Roman"/>
                <w:sz w:val="22"/>
                <w:szCs w:val="22"/>
              </w:rPr>
            </w:pPr>
            <w:r w:rsidRPr="004D7E1F">
              <w:rPr>
                <w:rFonts w:eastAsia="Times New Roman"/>
                <w:color w:val="000000"/>
                <w:sz w:val="22"/>
                <w:szCs w:val="22"/>
              </w:rPr>
              <w:t>33</w:t>
            </w:r>
            <w:r w:rsidR="00F64880">
              <w:rPr>
                <w:rFonts w:eastAsia="Times New Roman"/>
                <w:color w:val="000000"/>
                <w:sz w:val="22"/>
                <w:szCs w:val="22"/>
              </w:rPr>
              <w:t>3</w:t>
            </w:r>
          </w:p>
        </w:tc>
        <w:tc>
          <w:tcPr>
            <w:tcW w:w="990" w:type="dxa"/>
            <w:vAlign w:val="center"/>
          </w:tcPr>
          <w:p w14:paraId="482DB39C" w14:textId="376F1A38" w:rsidR="004D7E1F" w:rsidRPr="004D7E1F" w:rsidRDefault="004D7E1F" w:rsidP="006C4ACA">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1C50543F" w14:textId="0BAC20E8"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50BCAFEE" w14:textId="2713456A" w:rsidR="004D7E1F" w:rsidRPr="004D7E1F" w:rsidRDefault="004D7E1F" w:rsidP="006C4ACA">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71B61C64" w14:textId="324E2EBD" w:rsidR="004D7E1F" w:rsidRPr="004D7E1F" w:rsidRDefault="00F64880" w:rsidP="006C4ACA">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726C2DD9" w14:textId="5E850F8E" w:rsidR="004D7E1F" w:rsidRPr="004D7E1F" w:rsidRDefault="00F64880" w:rsidP="006C4ACA">
            <w:pPr>
              <w:jc w:val="center"/>
              <w:rPr>
                <w:rFonts w:eastAsia="Times New Roman"/>
                <w:sz w:val="22"/>
                <w:szCs w:val="22"/>
              </w:rPr>
            </w:pPr>
            <w:r>
              <w:rPr>
                <w:rFonts w:eastAsia="Times New Roman"/>
                <w:color w:val="000000"/>
                <w:sz w:val="22"/>
                <w:szCs w:val="22"/>
              </w:rPr>
              <w:t>9.36</w:t>
            </w:r>
          </w:p>
        </w:tc>
      </w:tr>
      <w:tr w:rsidR="004D7E1F" w14:paraId="2555505F" w14:textId="77777777" w:rsidTr="006C4ACA">
        <w:trPr>
          <w:jc w:val="center"/>
        </w:trPr>
        <w:tc>
          <w:tcPr>
            <w:tcW w:w="1410" w:type="dxa"/>
            <w:vMerge/>
            <w:tcBorders>
              <w:left w:val="single" w:sz="24" w:space="0" w:color="auto"/>
              <w:right w:val="single" w:sz="24" w:space="0" w:color="auto"/>
            </w:tcBorders>
            <w:vAlign w:val="center"/>
          </w:tcPr>
          <w:p w14:paraId="01B1E5B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20C6384F" w14:textId="77777777" w:rsidR="004D7E1F" w:rsidRPr="004D7E1F" w:rsidRDefault="004D7E1F" w:rsidP="006C4ACA">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6F6AE339" w14:textId="19489ABE" w:rsidR="004D7E1F" w:rsidRPr="004D7E1F" w:rsidRDefault="004D7E1F" w:rsidP="006C4ACA">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729BFF36" w14:textId="71696DFC" w:rsidR="004D7E1F" w:rsidRPr="004D7E1F" w:rsidRDefault="004D7E1F" w:rsidP="006C4ACA">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659A9E0C" w14:textId="39396A05"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77AE0DB2" w14:textId="5814F0E1" w:rsidR="004D7E1F" w:rsidRPr="004D7E1F" w:rsidRDefault="004D7E1F" w:rsidP="006C4ACA">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B504F9C" w14:textId="1364CEBB" w:rsidR="004D7E1F" w:rsidRPr="004D7E1F" w:rsidRDefault="004D7E1F" w:rsidP="006C4ACA">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030B0DE2" w14:textId="4C0E227F" w:rsidR="004D7E1F" w:rsidRPr="004D7E1F" w:rsidRDefault="004D7E1F" w:rsidP="006C4ACA">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5A205477" w14:textId="02544D6D" w:rsidR="004D7E1F" w:rsidRPr="004D7E1F" w:rsidRDefault="004D7E1F" w:rsidP="006C4ACA">
            <w:pPr>
              <w:jc w:val="center"/>
              <w:rPr>
                <w:rFonts w:eastAsia="Times New Roman"/>
                <w:sz w:val="22"/>
                <w:szCs w:val="22"/>
              </w:rPr>
            </w:pPr>
            <w:r w:rsidRPr="004D7E1F">
              <w:rPr>
                <w:rFonts w:eastAsia="Times New Roman"/>
                <w:color w:val="000000"/>
                <w:sz w:val="22"/>
                <w:szCs w:val="22"/>
              </w:rPr>
              <w:t>9.84</w:t>
            </w:r>
          </w:p>
        </w:tc>
      </w:tr>
      <w:tr w:rsidR="004D7E1F" w14:paraId="12EBFAE3" w14:textId="77777777" w:rsidTr="006C4ACA">
        <w:trPr>
          <w:jc w:val="center"/>
        </w:trPr>
        <w:tc>
          <w:tcPr>
            <w:tcW w:w="1410" w:type="dxa"/>
            <w:vMerge/>
            <w:tcBorders>
              <w:left w:val="single" w:sz="24" w:space="0" w:color="auto"/>
              <w:right w:val="single" w:sz="24" w:space="0" w:color="auto"/>
            </w:tcBorders>
            <w:vAlign w:val="center"/>
          </w:tcPr>
          <w:p w14:paraId="54F90FA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1DA23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5892C6AA" w14:textId="600ED8FB"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11DC5E13" w14:textId="085C8F1B" w:rsidR="004D7E1F" w:rsidRPr="004D7E1F" w:rsidRDefault="004D7E1F" w:rsidP="006C4ACA">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4E11AB1C" w14:textId="05D75466" w:rsidR="004D7E1F" w:rsidRPr="004D7E1F" w:rsidRDefault="004D7E1F" w:rsidP="006C4ACA">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16DE3175" w14:textId="58106455"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651C18A3" w14:textId="1EAEB560" w:rsidR="004D7E1F" w:rsidRPr="004D7E1F" w:rsidRDefault="004D7E1F" w:rsidP="006C4ACA">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1EA1BD5" w14:textId="6D660958" w:rsidR="004D7E1F" w:rsidRPr="004D7E1F" w:rsidRDefault="004D7E1F" w:rsidP="006C4ACA">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0D3A5C1A" w14:textId="76B6D7F4" w:rsidR="004D7E1F" w:rsidRPr="004D7E1F" w:rsidRDefault="004D7E1F" w:rsidP="006C4ACA">
            <w:pPr>
              <w:jc w:val="center"/>
              <w:rPr>
                <w:rFonts w:eastAsia="Times New Roman"/>
                <w:sz w:val="22"/>
                <w:szCs w:val="22"/>
              </w:rPr>
            </w:pPr>
            <w:r>
              <w:rPr>
                <w:rFonts w:eastAsia="Times New Roman"/>
                <w:color w:val="000000"/>
                <w:sz w:val="22"/>
                <w:szCs w:val="22"/>
              </w:rPr>
              <w:t>11.36</w:t>
            </w:r>
          </w:p>
        </w:tc>
      </w:tr>
      <w:tr w:rsidR="004D7E1F" w14:paraId="6FFCDD42" w14:textId="77777777" w:rsidTr="006C4ACA">
        <w:trPr>
          <w:jc w:val="center"/>
        </w:trPr>
        <w:tc>
          <w:tcPr>
            <w:tcW w:w="1410" w:type="dxa"/>
            <w:vMerge/>
            <w:tcBorders>
              <w:left w:val="single" w:sz="24" w:space="0" w:color="auto"/>
              <w:right w:val="single" w:sz="24" w:space="0" w:color="auto"/>
            </w:tcBorders>
            <w:vAlign w:val="center"/>
          </w:tcPr>
          <w:p w14:paraId="02048BBC"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03715526" w14:textId="77777777" w:rsidR="004D7E1F" w:rsidRPr="004D7E1F" w:rsidRDefault="004D7E1F" w:rsidP="006C4ACA">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2DDC4439" w14:textId="17F99E3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76321460" w14:textId="3E70B1CC"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7A449FBB" w14:textId="327FE548"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5B0C8B0" w14:textId="5EEAB52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A0FD63C" w14:textId="324F5C4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C9AB4E2" w14:textId="2082FCF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461A09F5" w14:textId="77F33B6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6F17AA09" w14:textId="77777777" w:rsidTr="006C4ACA">
        <w:trPr>
          <w:jc w:val="center"/>
        </w:trPr>
        <w:tc>
          <w:tcPr>
            <w:tcW w:w="1410" w:type="dxa"/>
            <w:vMerge/>
            <w:tcBorders>
              <w:left w:val="single" w:sz="24" w:space="0" w:color="auto"/>
              <w:right w:val="single" w:sz="24" w:space="0" w:color="auto"/>
            </w:tcBorders>
            <w:vAlign w:val="center"/>
          </w:tcPr>
          <w:p w14:paraId="52C1245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569BDEB8" w14:textId="77777777" w:rsidR="004D7E1F" w:rsidRPr="004D7E1F" w:rsidRDefault="004D7E1F" w:rsidP="006C4ACA">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34BC0CC4" w14:textId="7EF132C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2D427F77" w14:textId="6DAF09EA"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B20BDE9" w14:textId="2AF3A08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622290FF" w14:textId="3878E2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321827E" w14:textId="3602C67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1797FF48" w14:textId="422E0A4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3D292906" w14:textId="615CFE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12CE9706" w14:textId="77777777" w:rsidTr="006C4ACA">
        <w:trPr>
          <w:jc w:val="center"/>
        </w:trPr>
        <w:tc>
          <w:tcPr>
            <w:tcW w:w="1410" w:type="dxa"/>
            <w:vMerge/>
            <w:tcBorders>
              <w:left w:val="single" w:sz="24" w:space="0" w:color="auto"/>
              <w:right w:val="single" w:sz="24" w:space="0" w:color="auto"/>
            </w:tcBorders>
            <w:vAlign w:val="center"/>
          </w:tcPr>
          <w:p w14:paraId="79E319D2"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186285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6AA3A3B" w14:textId="125374B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1B88B244" w14:textId="1F99694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62BA375" w14:textId="403806C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32AA7A8" w14:textId="7D0FC7A7"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066E9DF1" w14:textId="6B873CE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5CADEC15" w14:textId="234F02D1"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1746D10D" w14:textId="26D85C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52ACBEC5" w14:textId="77777777" w:rsidTr="006C4ACA">
        <w:trPr>
          <w:jc w:val="center"/>
        </w:trPr>
        <w:tc>
          <w:tcPr>
            <w:tcW w:w="1410" w:type="dxa"/>
            <w:vMerge/>
            <w:tcBorders>
              <w:left w:val="single" w:sz="24" w:space="0" w:color="auto"/>
              <w:bottom w:val="single" w:sz="24" w:space="0" w:color="auto"/>
              <w:right w:val="single" w:sz="24" w:space="0" w:color="auto"/>
            </w:tcBorders>
            <w:vAlign w:val="center"/>
          </w:tcPr>
          <w:p w14:paraId="1A84769B" w14:textId="77777777" w:rsidR="004D7E1F" w:rsidRPr="004D7E1F" w:rsidRDefault="004D7E1F" w:rsidP="006C4ACA">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6C6DF57" w14:textId="77777777" w:rsidR="004D7E1F" w:rsidRPr="004D7E1F" w:rsidRDefault="004D7E1F" w:rsidP="006C4ACA">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7672EDEF" w14:textId="0A3118F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321EE828" w14:textId="2A77817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66BD0399" w14:textId="3FC82B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7C3FDFD7" w14:textId="5E6AE64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397B4473" w14:textId="44D9471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48FDC7AB" w14:textId="4CD2C4D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4AE1C76F" w14:textId="4AFFEDD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bl>
    <w:p w14:paraId="3828B662" w14:textId="16D791C2" w:rsidR="00B0424D" w:rsidRPr="00DD779C" w:rsidRDefault="00DD779C" w:rsidP="00B0424D">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6.1: 0% (control) Senescent Results</w:t>
      </w:r>
    </w:p>
    <w:p w14:paraId="49B8FFCF" w14:textId="77777777" w:rsidR="00DD779C" w:rsidRDefault="00DD779C" w:rsidP="00B0424D">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830EE5" w14:paraId="00EA5D7C" w14:textId="77777777" w:rsidTr="00B0424D">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5F71364B" w14:textId="77777777" w:rsidR="00B0424D" w:rsidRDefault="00B0424D" w:rsidP="00B0424D">
            <w:pPr>
              <w:jc w:val="center"/>
              <w:rPr>
                <w:rFonts w:eastAsia="Times New Roman"/>
                <w:b/>
                <w:sz w:val="22"/>
                <w:szCs w:val="22"/>
              </w:rPr>
            </w:pPr>
            <w:bookmarkStart w:id="253" w:name="OLE_LINK21"/>
            <w:bookmarkStart w:id="254" w:name="OLE_LINK22"/>
          </w:p>
        </w:tc>
        <w:tc>
          <w:tcPr>
            <w:tcW w:w="4697" w:type="dxa"/>
            <w:gridSpan w:val="5"/>
            <w:tcBorders>
              <w:top w:val="single" w:sz="24" w:space="0" w:color="auto"/>
              <w:left w:val="single" w:sz="24" w:space="0" w:color="auto"/>
              <w:right w:val="single" w:sz="24" w:space="0" w:color="auto"/>
            </w:tcBorders>
            <w:vAlign w:val="center"/>
          </w:tcPr>
          <w:p w14:paraId="5B6B57D1" w14:textId="379EBACE" w:rsidR="00B0424D" w:rsidRDefault="00B0424D" w:rsidP="00B0424D">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014E051" w14:textId="652E30F6" w:rsidR="00B0424D" w:rsidRDefault="00B0424D" w:rsidP="00B0424D">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BEE52C6" w14:textId="381942A1" w:rsidR="00B0424D" w:rsidRDefault="00B0424D" w:rsidP="00B0424D">
            <w:pPr>
              <w:jc w:val="center"/>
              <w:rPr>
                <w:rFonts w:eastAsia="Times New Roman"/>
                <w:b/>
                <w:sz w:val="22"/>
                <w:szCs w:val="22"/>
              </w:rPr>
            </w:pPr>
            <w:r>
              <w:rPr>
                <w:rFonts w:eastAsia="Times New Roman"/>
                <w:b/>
                <w:sz w:val="22"/>
                <w:szCs w:val="22"/>
              </w:rPr>
              <w:t>Standard Deviation</w:t>
            </w:r>
          </w:p>
        </w:tc>
      </w:tr>
      <w:tr w:rsidR="00B0424D" w14:paraId="405B0E18" w14:textId="77777777" w:rsidTr="00B0424D">
        <w:trPr>
          <w:jc w:val="center"/>
        </w:trPr>
        <w:tc>
          <w:tcPr>
            <w:tcW w:w="2040" w:type="dxa"/>
            <w:gridSpan w:val="2"/>
            <w:vMerge/>
            <w:tcBorders>
              <w:left w:val="single" w:sz="24" w:space="0" w:color="auto"/>
              <w:bottom w:val="single" w:sz="24" w:space="0" w:color="auto"/>
              <w:right w:val="single" w:sz="24" w:space="0" w:color="auto"/>
            </w:tcBorders>
            <w:vAlign w:val="center"/>
          </w:tcPr>
          <w:p w14:paraId="572C6572" w14:textId="77777777" w:rsidR="00B0424D" w:rsidRDefault="00B0424D" w:rsidP="00B0424D">
            <w:pPr>
              <w:jc w:val="center"/>
              <w:rPr>
                <w:rFonts w:eastAsia="Times New Roman"/>
                <w:b/>
                <w:sz w:val="22"/>
                <w:szCs w:val="22"/>
              </w:rPr>
            </w:pPr>
          </w:p>
        </w:tc>
        <w:tc>
          <w:tcPr>
            <w:tcW w:w="970" w:type="dxa"/>
            <w:tcBorders>
              <w:left w:val="single" w:sz="24" w:space="0" w:color="auto"/>
              <w:bottom w:val="single" w:sz="24" w:space="0" w:color="auto"/>
            </w:tcBorders>
            <w:vAlign w:val="center"/>
          </w:tcPr>
          <w:p w14:paraId="3C081149" w14:textId="153CC3B3" w:rsidR="00B0424D" w:rsidRDefault="00B0424D" w:rsidP="00B0424D">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1C8BE6CD" w14:textId="226543C7" w:rsidR="00B0424D" w:rsidRDefault="00B0424D" w:rsidP="00B0424D">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3E2212AD" w14:textId="21E5FEB7" w:rsidR="00B0424D" w:rsidRDefault="00B0424D" w:rsidP="00B0424D">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C334646" w14:textId="0F6968A8" w:rsidR="00B0424D" w:rsidRDefault="00B0424D" w:rsidP="00B0424D">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61BB397" w14:textId="7857C591" w:rsidR="00B0424D" w:rsidRDefault="00B0424D" w:rsidP="00B0424D">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FC55842" w14:textId="77777777" w:rsidR="00B0424D" w:rsidRDefault="00B0424D" w:rsidP="00B0424D">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0D7C2DB" w14:textId="77777777" w:rsidR="00B0424D" w:rsidRDefault="00B0424D" w:rsidP="00B0424D">
            <w:pPr>
              <w:jc w:val="center"/>
              <w:rPr>
                <w:rFonts w:eastAsia="Times New Roman"/>
                <w:b/>
                <w:sz w:val="22"/>
                <w:szCs w:val="22"/>
              </w:rPr>
            </w:pPr>
          </w:p>
        </w:tc>
      </w:tr>
      <w:tr w:rsidR="00B0424D" w14:paraId="42F192C8" w14:textId="77777777" w:rsidTr="00B0424D">
        <w:trPr>
          <w:jc w:val="center"/>
        </w:trPr>
        <w:tc>
          <w:tcPr>
            <w:tcW w:w="2040" w:type="dxa"/>
            <w:gridSpan w:val="2"/>
            <w:tcBorders>
              <w:top w:val="single" w:sz="24" w:space="0" w:color="auto"/>
              <w:left w:val="single" w:sz="24" w:space="0" w:color="auto"/>
              <w:right w:val="single" w:sz="24" w:space="0" w:color="auto"/>
            </w:tcBorders>
            <w:vAlign w:val="center"/>
          </w:tcPr>
          <w:p w14:paraId="7A190C91" w14:textId="16D9581D" w:rsidR="00B0424D" w:rsidRDefault="00B0424D" w:rsidP="00B0424D">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159093F7" w14:textId="21DF691D" w:rsidR="00B0424D" w:rsidRPr="00830EE5" w:rsidRDefault="00830EE5" w:rsidP="00B0424D">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66893788" w14:textId="46CD3382" w:rsidR="00B0424D" w:rsidRPr="00830EE5" w:rsidRDefault="00830EE5" w:rsidP="00B0424D">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39244B95" w14:textId="28DECA40" w:rsidR="00B0424D" w:rsidRPr="00830EE5" w:rsidRDefault="00830EE5" w:rsidP="00B0424D">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407463C1" w14:textId="5E3F6203" w:rsidR="00B0424D" w:rsidRPr="00830EE5" w:rsidRDefault="00830EE5" w:rsidP="00B0424D">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4C23A7AC" w14:textId="409FFED5" w:rsidR="00B0424D" w:rsidRPr="00830EE5" w:rsidRDefault="00830EE5" w:rsidP="00B0424D">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0EE4530B" w14:textId="0790E5CF" w:rsidR="00B0424D" w:rsidRPr="00830EE5" w:rsidRDefault="00830EE5" w:rsidP="00B0424D">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68529380" w14:textId="59F60060" w:rsidR="00B0424D" w:rsidRPr="00830EE5" w:rsidRDefault="00830EE5" w:rsidP="00B0424D">
            <w:pPr>
              <w:jc w:val="center"/>
              <w:rPr>
                <w:rFonts w:eastAsia="Times New Roman"/>
                <w:sz w:val="22"/>
                <w:szCs w:val="22"/>
              </w:rPr>
            </w:pPr>
            <w:r>
              <w:rPr>
                <w:rFonts w:eastAsia="Times New Roman"/>
                <w:sz w:val="22"/>
                <w:szCs w:val="22"/>
              </w:rPr>
              <w:t>0.06</w:t>
            </w:r>
          </w:p>
        </w:tc>
      </w:tr>
      <w:tr w:rsidR="00B0424D" w14:paraId="223A06E6" w14:textId="77777777" w:rsidTr="00B0424D">
        <w:trPr>
          <w:jc w:val="center"/>
        </w:trPr>
        <w:tc>
          <w:tcPr>
            <w:tcW w:w="2040" w:type="dxa"/>
            <w:gridSpan w:val="2"/>
            <w:tcBorders>
              <w:left w:val="single" w:sz="24" w:space="0" w:color="auto"/>
              <w:bottom w:val="single" w:sz="24" w:space="0" w:color="auto"/>
              <w:right w:val="single" w:sz="24" w:space="0" w:color="auto"/>
            </w:tcBorders>
            <w:vAlign w:val="center"/>
          </w:tcPr>
          <w:p w14:paraId="6C64B946" w14:textId="0B826E13" w:rsidR="00B0424D" w:rsidRDefault="00B0424D" w:rsidP="00B0424D">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99AD978" w14:textId="277DC8FE" w:rsidR="00B0424D" w:rsidRPr="00830EE5" w:rsidRDefault="00830EE5" w:rsidP="00B0424D">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34959035" w14:textId="21316FA3" w:rsidR="00B0424D" w:rsidRPr="00830EE5" w:rsidRDefault="00830EE5" w:rsidP="00B0424D">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8CA2342" w14:textId="00948D3F" w:rsidR="00B0424D" w:rsidRPr="00830EE5" w:rsidRDefault="00830EE5" w:rsidP="00B0424D">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DB78B4C" w14:textId="5DFB52DF" w:rsidR="00B0424D" w:rsidRPr="00830EE5" w:rsidRDefault="00830EE5" w:rsidP="00B0424D">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7567A0CC" w14:textId="0DA71C91" w:rsidR="00B0424D" w:rsidRPr="00830EE5" w:rsidRDefault="00830EE5" w:rsidP="00B0424D">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2390A92C" w14:textId="14610FAF" w:rsidR="00B0424D" w:rsidRPr="00830EE5" w:rsidRDefault="00830EE5" w:rsidP="00B0424D">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7FB6C895" w14:textId="3BEC02CF" w:rsidR="00B0424D" w:rsidRPr="00830EE5" w:rsidRDefault="00830EE5" w:rsidP="00B0424D">
            <w:pPr>
              <w:jc w:val="center"/>
              <w:rPr>
                <w:rFonts w:eastAsia="Times New Roman"/>
                <w:sz w:val="22"/>
                <w:szCs w:val="22"/>
              </w:rPr>
            </w:pPr>
            <w:r>
              <w:rPr>
                <w:rFonts w:eastAsia="Times New Roman"/>
                <w:sz w:val="22"/>
                <w:szCs w:val="22"/>
              </w:rPr>
              <w:t>1.07</w:t>
            </w:r>
          </w:p>
        </w:tc>
      </w:tr>
      <w:tr w:rsidR="00B0424D" w14:paraId="16B7A137" w14:textId="77777777" w:rsidTr="00B0424D">
        <w:trPr>
          <w:jc w:val="center"/>
        </w:trPr>
        <w:tc>
          <w:tcPr>
            <w:tcW w:w="1410" w:type="dxa"/>
            <w:vMerge w:val="restart"/>
            <w:tcBorders>
              <w:top w:val="single" w:sz="24" w:space="0" w:color="auto"/>
              <w:left w:val="single" w:sz="24" w:space="0" w:color="auto"/>
              <w:right w:val="single" w:sz="24" w:space="0" w:color="auto"/>
            </w:tcBorders>
            <w:vAlign w:val="center"/>
          </w:tcPr>
          <w:p w14:paraId="27276851" w14:textId="3A9583E3" w:rsidR="00B0424D" w:rsidRDefault="00B0424D" w:rsidP="00B0424D">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6E4A5E25" w14:textId="26D2651F" w:rsidR="00B0424D" w:rsidRDefault="00B0424D" w:rsidP="00B0424D">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2DD9BF32" w14:textId="3739ED1B" w:rsidR="00B0424D" w:rsidRPr="00830EE5" w:rsidRDefault="00830EE5" w:rsidP="00B0424D">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1588BDDA" w14:textId="6C670F42" w:rsidR="00B0424D" w:rsidRPr="00830EE5" w:rsidRDefault="00830EE5" w:rsidP="00B0424D">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9E8221F" w14:textId="31B040D3" w:rsidR="00B0424D" w:rsidRPr="00830EE5" w:rsidRDefault="00830EE5" w:rsidP="00B0424D">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971D582" w14:textId="688CBF65" w:rsidR="00B0424D" w:rsidRPr="00830EE5" w:rsidRDefault="00830EE5" w:rsidP="00B0424D">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3F189253" w14:textId="79FA5330" w:rsidR="00B0424D" w:rsidRPr="00830EE5" w:rsidRDefault="00830EE5" w:rsidP="00B0424D">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CB2598A" w14:textId="2DC12518" w:rsidR="00B0424D" w:rsidRPr="00830EE5" w:rsidRDefault="00830EE5" w:rsidP="00B0424D">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121BF60" w14:textId="74152FDF" w:rsidR="00B0424D" w:rsidRPr="00830EE5" w:rsidRDefault="00830EE5" w:rsidP="00B0424D">
            <w:pPr>
              <w:jc w:val="center"/>
              <w:rPr>
                <w:rFonts w:eastAsia="Times New Roman"/>
                <w:sz w:val="22"/>
                <w:szCs w:val="22"/>
              </w:rPr>
            </w:pPr>
            <w:r>
              <w:rPr>
                <w:rFonts w:eastAsia="Times New Roman"/>
                <w:sz w:val="22"/>
                <w:szCs w:val="22"/>
              </w:rPr>
              <w:t>7.39</w:t>
            </w:r>
          </w:p>
        </w:tc>
      </w:tr>
      <w:tr w:rsidR="00B0424D" w14:paraId="6D2B67E4" w14:textId="77777777" w:rsidTr="00B0424D">
        <w:trPr>
          <w:jc w:val="center"/>
        </w:trPr>
        <w:tc>
          <w:tcPr>
            <w:tcW w:w="1410" w:type="dxa"/>
            <w:vMerge/>
            <w:tcBorders>
              <w:left w:val="single" w:sz="24" w:space="0" w:color="auto"/>
              <w:right w:val="single" w:sz="24" w:space="0" w:color="auto"/>
            </w:tcBorders>
            <w:vAlign w:val="center"/>
          </w:tcPr>
          <w:p w14:paraId="1DB07E9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0F7F396" w14:textId="707E0FA7" w:rsidR="00B0424D" w:rsidRDefault="00B0424D" w:rsidP="00B0424D">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16F45460" w14:textId="4449F5E2" w:rsidR="00B0424D" w:rsidRPr="00830EE5" w:rsidRDefault="00830EE5" w:rsidP="00B0424D">
            <w:pPr>
              <w:jc w:val="center"/>
              <w:rPr>
                <w:rFonts w:eastAsia="Times New Roman"/>
                <w:sz w:val="22"/>
                <w:szCs w:val="22"/>
              </w:rPr>
            </w:pPr>
            <w:r>
              <w:rPr>
                <w:rFonts w:eastAsia="Times New Roman"/>
                <w:sz w:val="22"/>
                <w:szCs w:val="22"/>
              </w:rPr>
              <w:t>209</w:t>
            </w:r>
          </w:p>
        </w:tc>
        <w:tc>
          <w:tcPr>
            <w:tcW w:w="920" w:type="dxa"/>
            <w:vAlign w:val="center"/>
          </w:tcPr>
          <w:p w14:paraId="3655963B" w14:textId="48C14918" w:rsidR="00B0424D" w:rsidRPr="00830EE5" w:rsidRDefault="00830EE5" w:rsidP="00B0424D">
            <w:pPr>
              <w:jc w:val="center"/>
              <w:rPr>
                <w:rFonts w:eastAsia="Times New Roman"/>
                <w:sz w:val="22"/>
                <w:szCs w:val="22"/>
              </w:rPr>
            </w:pPr>
            <w:r>
              <w:rPr>
                <w:rFonts w:eastAsia="Times New Roman"/>
                <w:sz w:val="22"/>
                <w:szCs w:val="22"/>
              </w:rPr>
              <w:t>149</w:t>
            </w:r>
          </w:p>
        </w:tc>
        <w:tc>
          <w:tcPr>
            <w:tcW w:w="990" w:type="dxa"/>
            <w:vAlign w:val="center"/>
          </w:tcPr>
          <w:p w14:paraId="0C71277C" w14:textId="3443FF13" w:rsidR="00B0424D" w:rsidRPr="00830EE5" w:rsidRDefault="00830EE5" w:rsidP="00B0424D">
            <w:pPr>
              <w:jc w:val="center"/>
              <w:rPr>
                <w:rFonts w:eastAsia="Times New Roman"/>
                <w:sz w:val="22"/>
                <w:szCs w:val="22"/>
              </w:rPr>
            </w:pPr>
            <w:r>
              <w:rPr>
                <w:rFonts w:eastAsia="Times New Roman"/>
                <w:sz w:val="22"/>
                <w:szCs w:val="22"/>
              </w:rPr>
              <w:t>175</w:t>
            </w:r>
          </w:p>
        </w:tc>
        <w:tc>
          <w:tcPr>
            <w:tcW w:w="900" w:type="dxa"/>
            <w:vAlign w:val="center"/>
          </w:tcPr>
          <w:p w14:paraId="6C046F8D" w14:textId="7A9771F6" w:rsidR="00B0424D" w:rsidRPr="00830EE5" w:rsidRDefault="00830EE5" w:rsidP="00B0424D">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1385436" w14:textId="723257AD" w:rsidR="00B0424D" w:rsidRPr="00830EE5" w:rsidRDefault="00830EE5" w:rsidP="00B0424D">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690342F4" w14:textId="1315EF9D" w:rsidR="00B0424D" w:rsidRPr="00830EE5" w:rsidRDefault="00830EE5" w:rsidP="00B0424D">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3D2C7258" w14:textId="08F74CAA" w:rsidR="00B0424D" w:rsidRPr="00830EE5" w:rsidRDefault="00830EE5" w:rsidP="00B0424D">
            <w:pPr>
              <w:jc w:val="center"/>
              <w:rPr>
                <w:rFonts w:eastAsia="Times New Roman"/>
                <w:sz w:val="22"/>
                <w:szCs w:val="22"/>
              </w:rPr>
            </w:pPr>
            <w:r>
              <w:rPr>
                <w:rFonts w:eastAsia="Times New Roman"/>
                <w:sz w:val="22"/>
                <w:szCs w:val="22"/>
              </w:rPr>
              <w:t>9.12</w:t>
            </w:r>
          </w:p>
        </w:tc>
      </w:tr>
      <w:tr w:rsidR="00B0424D" w14:paraId="3AC97629" w14:textId="77777777" w:rsidTr="00B0424D">
        <w:trPr>
          <w:jc w:val="center"/>
        </w:trPr>
        <w:tc>
          <w:tcPr>
            <w:tcW w:w="1410" w:type="dxa"/>
            <w:vMerge/>
            <w:tcBorders>
              <w:left w:val="single" w:sz="24" w:space="0" w:color="auto"/>
              <w:right w:val="single" w:sz="24" w:space="0" w:color="auto"/>
            </w:tcBorders>
            <w:vAlign w:val="center"/>
          </w:tcPr>
          <w:p w14:paraId="353D926F"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266FDB8A" w14:textId="2F2B7F1E" w:rsidR="00B0424D" w:rsidRDefault="00B0424D" w:rsidP="00B0424D">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62788DD" w14:textId="505B8CEB" w:rsidR="00B0424D" w:rsidRPr="00830EE5" w:rsidRDefault="00830EE5" w:rsidP="00B0424D">
            <w:pPr>
              <w:jc w:val="center"/>
              <w:rPr>
                <w:rFonts w:eastAsia="Times New Roman"/>
                <w:sz w:val="22"/>
                <w:szCs w:val="22"/>
              </w:rPr>
            </w:pPr>
            <w:r>
              <w:rPr>
                <w:rFonts w:eastAsia="Times New Roman"/>
                <w:sz w:val="22"/>
                <w:szCs w:val="22"/>
              </w:rPr>
              <w:t>250</w:t>
            </w:r>
          </w:p>
        </w:tc>
        <w:tc>
          <w:tcPr>
            <w:tcW w:w="920" w:type="dxa"/>
            <w:vAlign w:val="center"/>
          </w:tcPr>
          <w:p w14:paraId="05BA4647" w14:textId="1B2BB80E" w:rsidR="00B0424D" w:rsidRPr="00830EE5" w:rsidRDefault="00830EE5" w:rsidP="00B0424D">
            <w:pPr>
              <w:jc w:val="center"/>
              <w:rPr>
                <w:rFonts w:eastAsia="Times New Roman"/>
                <w:sz w:val="22"/>
                <w:szCs w:val="22"/>
              </w:rPr>
            </w:pPr>
            <w:r>
              <w:rPr>
                <w:rFonts w:eastAsia="Times New Roman"/>
                <w:sz w:val="22"/>
                <w:szCs w:val="22"/>
              </w:rPr>
              <w:t>194</w:t>
            </w:r>
          </w:p>
        </w:tc>
        <w:tc>
          <w:tcPr>
            <w:tcW w:w="990" w:type="dxa"/>
            <w:vAlign w:val="center"/>
          </w:tcPr>
          <w:p w14:paraId="5626C9EA" w14:textId="6E7DE994" w:rsidR="00B0424D" w:rsidRPr="00830EE5" w:rsidRDefault="00830EE5" w:rsidP="00B0424D">
            <w:pPr>
              <w:jc w:val="center"/>
              <w:rPr>
                <w:rFonts w:eastAsia="Times New Roman"/>
                <w:sz w:val="22"/>
                <w:szCs w:val="22"/>
              </w:rPr>
            </w:pPr>
            <w:r>
              <w:rPr>
                <w:rFonts w:eastAsia="Times New Roman"/>
                <w:sz w:val="22"/>
                <w:szCs w:val="22"/>
              </w:rPr>
              <w:t>225</w:t>
            </w:r>
          </w:p>
        </w:tc>
        <w:tc>
          <w:tcPr>
            <w:tcW w:w="900" w:type="dxa"/>
            <w:vAlign w:val="center"/>
          </w:tcPr>
          <w:p w14:paraId="291CF1B9" w14:textId="6036FC29" w:rsidR="00B0424D" w:rsidRPr="00830EE5" w:rsidRDefault="00830EE5" w:rsidP="00B0424D">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56720645" w14:textId="04F2D5F5" w:rsidR="00B0424D" w:rsidRPr="00830EE5" w:rsidRDefault="00830EE5" w:rsidP="00B0424D">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6F676A84" w14:textId="4C1CF51A" w:rsidR="00B0424D" w:rsidRPr="00830EE5" w:rsidRDefault="00830EE5" w:rsidP="00B0424D">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6D6E47E8" w14:textId="76BC68E9" w:rsidR="00B0424D" w:rsidRPr="00830EE5" w:rsidRDefault="00830EE5" w:rsidP="00B0424D">
            <w:pPr>
              <w:jc w:val="center"/>
              <w:rPr>
                <w:rFonts w:eastAsia="Times New Roman"/>
                <w:sz w:val="22"/>
                <w:szCs w:val="22"/>
              </w:rPr>
            </w:pPr>
            <w:r>
              <w:rPr>
                <w:rFonts w:eastAsia="Times New Roman"/>
                <w:sz w:val="22"/>
                <w:szCs w:val="22"/>
              </w:rPr>
              <w:t>9.53</w:t>
            </w:r>
          </w:p>
        </w:tc>
      </w:tr>
      <w:tr w:rsidR="00B0424D" w14:paraId="3337F155" w14:textId="77777777" w:rsidTr="00B0424D">
        <w:trPr>
          <w:jc w:val="center"/>
        </w:trPr>
        <w:tc>
          <w:tcPr>
            <w:tcW w:w="1410" w:type="dxa"/>
            <w:vMerge/>
            <w:tcBorders>
              <w:left w:val="single" w:sz="24" w:space="0" w:color="auto"/>
              <w:right w:val="single" w:sz="24" w:space="0" w:color="auto"/>
            </w:tcBorders>
            <w:vAlign w:val="center"/>
          </w:tcPr>
          <w:p w14:paraId="5DC6C58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16681197" w14:textId="32B868B5" w:rsidR="00B0424D" w:rsidRDefault="00B0424D" w:rsidP="00B0424D">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D93D210" w14:textId="29332D27" w:rsidR="00B0424D" w:rsidRPr="00830EE5" w:rsidRDefault="00830EE5" w:rsidP="00B0424D">
            <w:pPr>
              <w:jc w:val="center"/>
              <w:rPr>
                <w:rFonts w:eastAsia="Times New Roman"/>
                <w:sz w:val="22"/>
                <w:szCs w:val="22"/>
              </w:rPr>
            </w:pPr>
            <w:r>
              <w:rPr>
                <w:rFonts w:eastAsia="Times New Roman"/>
                <w:sz w:val="22"/>
                <w:szCs w:val="22"/>
              </w:rPr>
              <w:t>260</w:t>
            </w:r>
          </w:p>
        </w:tc>
        <w:tc>
          <w:tcPr>
            <w:tcW w:w="920" w:type="dxa"/>
            <w:vAlign w:val="center"/>
          </w:tcPr>
          <w:p w14:paraId="1AEE6E61" w14:textId="26DBF3ED" w:rsidR="00B0424D" w:rsidRPr="00830EE5" w:rsidRDefault="00830EE5" w:rsidP="00B0424D">
            <w:pPr>
              <w:jc w:val="center"/>
              <w:rPr>
                <w:rFonts w:eastAsia="Times New Roman"/>
                <w:sz w:val="22"/>
                <w:szCs w:val="22"/>
              </w:rPr>
            </w:pPr>
            <w:r>
              <w:rPr>
                <w:rFonts w:eastAsia="Times New Roman"/>
                <w:sz w:val="22"/>
                <w:szCs w:val="22"/>
              </w:rPr>
              <w:t>252</w:t>
            </w:r>
          </w:p>
        </w:tc>
        <w:tc>
          <w:tcPr>
            <w:tcW w:w="990" w:type="dxa"/>
            <w:vAlign w:val="center"/>
          </w:tcPr>
          <w:p w14:paraId="480D4C6A" w14:textId="6F76C268" w:rsidR="00B0424D" w:rsidRPr="00830EE5" w:rsidRDefault="00830EE5" w:rsidP="00B0424D">
            <w:pPr>
              <w:jc w:val="center"/>
              <w:rPr>
                <w:rFonts w:eastAsia="Times New Roman"/>
                <w:sz w:val="22"/>
                <w:szCs w:val="22"/>
              </w:rPr>
            </w:pPr>
            <w:r>
              <w:rPr>
                <w:rFonts w:eastAsia="Times New Roman"/>
                <w:sz w:val="22"/>
                <w:szCs w:val="22"/>
              </w:rPr>
              <w:t>279</w:t>
            </w:r>
          </w:p>
        </w:tc>
        <w:tc>
          <w:tcPr>
            <w:tcW w:w="900" w:type="dxa"/>
            <w:vAlign w:val="center"/>
          </w:tcPr>
          <w:p w14:paraId="41395BCB" w14:textId="38748AE2" w:rsidR="00B0424D" w:rsidRPr="00830EE5" w:rsidRDefault="00830EE5" w:rsidP="00B0424D">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50835A0E" w14:textId="388F5A28" w:rsidR="00B0424D" w:rsidRPr="00830EE5" w:rsidRDefault="00830EE5" w:rsidP="00B0424D">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22A6B9" w14:textId="4455F416" w:rsidR="00B0424D" w:rsidRPr="00830EE5" w:rsidRDefault="00830EE5" w:rsidP="00B0424D">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7E62E6AA" w14:textId="374C4750" w:rsidR="00B0424D" w:rsidRPr="00830EE5" w:rsidRDefault="00830EE5" w:rsidP="00B0424D">
            <w:pPr>
              <w:jc w:val="center"/>
              <w:rPr>
                <w:rFonts w:eastAsia="Times New Roman"/>
                <w:sz w:val="22"/>
                <w:szCs w:val="22"/>
              </w:rPr>
            </w:pPr>
            <w:r>
              <w:rPr>
                <w:rFonts w:eastAsia="Times New Roman"/>
                <w:sz w:val="22"/>
                <w:szCs w:val="22"/>
              </w:rPr>
              <w:t>8.61</w:t>
            </w:r>
          </w:p>
        </w:tc>
      </w:tr>
      <w:tr w:rsidR="00B0424D" w14:paraId="565AD5E3" w14:textId="77777777" w:rsidTr="00B0424D">
        <w:trPr>
          <w:jc w:val="center"/>
        </w:trPr>
        <w:tc>
          <w:tcPr>
            <w:tcW w:w="1410" w:type="dxa"/>
            <w:vMerge/>
            <w:tcBorders>
              <w:left w:val="single" w:sz="24" w:space="0" w:color="auto"/>
              <w:right w:val="single" w:sz="24" w:space="0" w:color="auto"/>
            </w:tcBorders>
            <w:vAlign w:val="center"/>
          </w:tcPr>
          <w:p w14:paraId="0432212D"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37AEB17" w14:textId="6795B42E" w:rsidR="00B0424D" w:rsidRDefault="00B0424D" w:rsidP="00B0424D">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22F5FEA" w14:textId="043B6D8A" w:rsidR="00B0424D" w:rsidRPr="00830EE5" w:rsidRDefault="00830EE5" w:rsidP="00B0424D">
            <w:pPr>
              <w:jc w:val="center"/>
              <w:rPr>
                <w:rFonts w:eastAsia="Times New Roman"/>
                <w:sz w:val="22"/>
                <w:szCs w:val="22"/>
              </w:rPr>
            </w:pPr>
            <w:r>
              <w:rPr>
                <w:rFonts w:eastAsia="Times New Roman"/>
                <w:sz w:val="22"/>
                <w:szCs w:val="22"/>
              </w:rPr>
              <w:t>323</w:t>
            </w:r>
          </w:p>
        </w:tc>
        <w:tc>
          <w:tcPr>
            <w:tcW w:w="920" w:type="dxa"/>
            <w:vAlign w:val="center"/>
          </w:tcPr>
          <w:p w14:paraId="3E7F600F" w14:textId="1EC0EA3A" w:rsidR="00B0424D" w:rsidRPr="00830EE5" w:rsidRDefault="00830EE5" w:rsidP="00B0424D">
            <w:pPr>
              <w:jc w:val="center"/>
              <w:rPr>
                <w:rFonts w:eastAsia="Times New Roman"/>
                <w:sz w:val="22"/>
                <w:szCs w:val="22"/>
              </w:rPr>
            </w:pPr>
            <w:r>
              <w:rPr>
                <w:rFonts w:eastAsia="Times New Roman"/>
                <w:sz w:val="22"/>
                <w:szCs w:val="22"/>
              </w:rPr>
              <w:t>291</w:t>
            </w:r>
          </w:p>
        </w:tc>
        <w:tc>
          <w:tcPr>
            <w:tcW w:w="990" w:type="dxa"/>
            <w:vAlign w:val="center"/>
          </w:tcPr>
          <w:p w14:paraId="3795074D" w14:textId="6804EE6F" w:rsidR="00B0424D" w:rsidRPr="00830EE5" w:rsidRDefault="00830EE5" w:rsidP="00B0424D">
            <w:pPr>
              <w:jc w:val="center"/>
              <w:rPr>
                <w:rFonts w:eastAsia="Times New Roman"/>
                <w:sz w:val="22"/>
                <w:szCs w:val="22"/>
              </w:rPr>
            </w:pPr>
            <w:r>
              <w:rPr>
                <w:rFonts w:eastAsia="Times New Roman"/>
                <w:sz w:val="22"/>
                <w:szCs w:val="22"/>
              </w:rPr>
              <w:t>316</w:t>
            </w:r>
          </w:p>
        </w:tc>
        <w:tc>
          <w:tcPr>
            <w:tcW w:w="900" w:type="dxa"/>
            <w:vAlign w:val="center"/>
          </w:tcPr>
          <w:p w14:paraId="6B45E55E" w14:textId="12491CE2" w:rsidR="00B0424D" w:rsidRPr="00830EE5" w:rsidRDefault="00830EE5" w:rsidP="00B0424D">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737D4387" w14:textId="118A29E1" w:rsidR="00B0424D" w:rsidRPr="00830EE5" w:rsidRDefault="00830EE5" w:rsidP="00B0424D">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27947FF7" w14:textId="4A506725" w:rsidR="00B0424D" w:rsidRPr="00830EE5" w:rsidRDefault="00830EE5" w:rsidP="00B0424D">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06FDEC31" w14:textId="06761E3D" w:rsidR="00B0424D" w:rsidRPr="00830EE5" w:rsidRDefault="00830EE5" w:rsidP="00B0424D">
            <w:pPr>
              <w:jc w:val="center"/>
              <w:rPr>
                <w:rFonts w:eastAsia="Times New Roman"/>
                <w:sz w:val="22"/>
                <w:szCs w:val="22"/>
              </w:rPr>
            </w:pPr>
            <w:r>
              <w:rPr>
                <w:rFonts w:eastAsia="Times New Roman"/>
                <w:sz w:val="22"/>
                <w:szCs w:val="22"/>
              </w:rPr>
              <w:t>7.95</w:t>
            </w:r>
          </w:p>
        </w:tc>
      </w:tr>
      <w:tr w:rsidR="00B0424D" w14:paraId="637D8B0C" w14:textId="77777777" w:rsidTr="00B0424D">
        <w:trPr>
          <w:jc w:val="center"/>
        </w:trPr>
        <w:tc>
          <w:tcPr>
            <w:tcW w:w="1410" w:type="dxa"/>
            <w:vMerge/>
            <w:tcBorders>
              <w:left w:val="single" w:sz="24" w:space="0" w:color="auto"/>
              <w:right w:val="single" w:sz="24" w:space="0" w:color="auto"/>
            </w:tcBorders>
            <w:vAlign w:val="center"/>
          </w:tcPr>
          <w:p w14:paraId="75CC473E"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7B6ECD27" w14:textId="752E2D09" w:rsidR="00B0424D" w:rsidRDefault="00B0424D" w:rsidP="00B0424D">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8D6174D" w14:textId="596E029C" w:rsidR="00B0424D" w:rsidRPr="00830EE5" w:rsidRDefault="00830EE5" w:rsidP="00B0424D">
            <w:pPr>
              <w:jc w:val="center"/>
              <w:rPr>
                <w:rFonts w:eastAsia="Times New Roman"/>
                <w:sz w:val="22"/>
                <w:szCs w:val="22"/>
              </w:rPr>
            </w:pPr>
            <w:r>
              <w:rPr>
                <w:rFonts w:eastAsia="Times New Roman"/>
                <w:sz w:val="22"/>
                <w:szCs w:val="22"/>
              </w:rPr>
              <w:t>378</w:t>
            </w:r>
          </w:p>
        </w:tc>
        <w:tc>
          <w:tcPr>
            <w:tcW w:w="920" w:type="dxa"/>
            <w:vAlign w:val="center"/>
          </w:tcPr>
          <w:p w14:paraId="0848AF88" w14:textId="69E679E0" w:rsidR="00B0424D" w:rsidRPr="00830EE5" w:rsidRDefault="00830EE5" w:rsidP="00B0424D">
            <w:pPr>
              <w:jc w:val="center"/>
              <w:rPr>
                <w:rFonts w:eastAsia="Times New Roman"/>
                <w:sz w:val="22"/>
                <w:szCs w:val="22"/>
              </w:rPr>
            </w:pPr>
            <w:r>
              <w:rPr>
                <w:rFonts w:eastAsia="Times New Roman"/>
                <w:sz w:val="22"/>
                <w:szCs w:val="22"/>
              </w:rPr>
              <w:t>310</w:t>
            </w:r>
          </w:p>
        </w:tc>
        <w:tc>
          <w:tcPr>
            <w:tcW w:w="990" w:type="dxa"/>
            <w:vAlign w:val="center"/>
          </w:tcPr>
          <w:p w14:paraId="67829D9D" w14:textId="40848234" w:rsidR="00B0424D" w:rsidRPr="00830EE5" w:rsidRDefault="00830EE5" w:rsidP="00B0424D">
            <w:pPr>
              <w:jc w:val="center"/>
              <w:rPr>
                <w:rFonts w:eastAsia="Times New Roman"/>
                <w:sz w:val="22"/>
                <w:szCs w:val="22"/>
              </w:rPr>
            </w:pPr>
            <w:r>
              <w:rPr>
                <w:rFonts w:eastAsia="Times New Roman"/>
                <w:sz w:val="22"/>
                <w:szCs w:val="22"/>
              </w:rPr>
              <w:t>342</w:t>
            </w:r>
          </w:p>
        </w:tc>
        <w:tc>
          <w:tcPr>
            <w:tcW w:w="900" w:type="dxa"/>
            <w:vAlign w:val="center"/>
          </w:tcPr>
          <w:p w14:paraId="18E58C7E" w14:textId="012C915F" w:rsidR="00B0424D" w:rsidRPr="00830EE5" w:rsidRDefault="00830EE5" w:rsidP="00B0424D">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394B8C4D" w14:textId="04AAC9C8"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252273D" w14:textId="7BB16F7D" w:rsidR="00B0424D" w:rsidRPr="00830EE5" w:rsidRDefault="00830EE5" w:rsidP="00B0424D">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44B80AA7" w14:textId="4B7726FA" w:rsidR="00B0424D" w:rsidRPr="00830EE5" w:rsidRDefault="00830EE5" w:rsidP="00B0424D">
            <w:pPr>
              <w:jc w:val="center"/>
              <w:rPr>
                <w:rFonts w:eastAsia="Times New Roman"/>
                <w:sz w:val="22"/>
                <w:szCs w:val="22"/>
              </w:rPr>
            </w:pPr>
            <w:r>
              <w:rPr>
                <w:rFonts w:eastAsia="Times New Roman"/>
                <w:sz w:val="22"/>
                <w:szCs w:val="22"/>
              </w:rPr>
              <w:t>11.40</w:t>
            </w:r>
          </w:p>
        </w:tc>
      </w:tr>
      <w:tr w:rsidR="00B0424D" w14:paraId="357C23B8" w14:textId="77777777" w:rsidTr="00B0424D">
        <w:trPr>
          <w:jc w:val="center"/>
        </w:trPr>
        <w:tc>
          <w:tcPr>
            <w:tcW w:w="1410" w:type="dxa"/>
            <w:vMerge/>
            <w:tcBorders>
              <w:left w:val="single" w:sz="24" w:space="0" w:color="auto"/>
              <w:right w:val="single" w:sz="24" w:space="0" w:color="auto"/>
            </w:tcBorders>
            <w:vAlign w:val="center"/>
          </w:tcPr>
          <w:p w14:paraId="624C3827"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6502B65C" w14:textId="0782BACB" w:rsidR="00B0424D" w:rsidRDefault="00B0424D" w:rsidP="00B0424D">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113267B" w14:textId="3A305F20"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76B80F40" w14:textId="425D76B5"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0E2E10E6" w14:textId="169FE036"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184B0AC5" w14:textId="0E694505"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11E8D86C" w14:textId="77899CA4"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CC36B32" w14:textId="754B38E2"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5FF42D56" w14:textId="7C686531" w:rsidR="00B0424D" w:rsidRPr="00830EE5" w:rsidRDefault="00830EE5" w:rsidP="00B0424D">
            <w:pPr>
              <w:jc w:val="center"/>
              <w:rPr>
                <w:rFonts w:eastAsia="Times New Roman"/>
                <w:sz w:val="22"/>
                <w:szCs w:val="22"/>
              </w:rPr>
            </w:pPr>
            <w:r>
              <w:rPr>
                <w:rFonts w:eastAsia="Times New Roman"/>
                <w:sz w:val="22"/>
                <w:szCs w:val="22"/>
              </w:rPr>
              <w:t>-</w:t>
            </w:r>
          </w:p>
        </w:tc>
      </w:tr>
      <w:tr w:rsidR="00B0424D" w14:paraId="21D3937B" w14:textId="77777777" w:rsidTr="00B0424D">
        <w:trPr>
          <w:jc w:val="center"/>
        </w:trPr>
        <w:tc>
          <w:tcPr>
            <w:tcW w:w="1410" w:type="dxa"/>
            <w:vMerge/>
            <w:tcBorders>
              <w:left w:val="single" w:sz="24" w:space="0" w:color="auto"/>
              <w:right w:val="single" w:sz="24" w:space="0" w:color="auto"/>
            </w:tcBorders>
            <w:vAlign w:val="center"/>
          </w:tcPr>
          <w:p w14:paraId="76731DC3"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061263DD" w14:textId="3D44AF6D" w:rsidR="00B0424D" w:rsidRDefault="00B0424D" w:rsidP="00B0424D">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949AC77" w14:textId="6CBE2371"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5A6A16FD" w14:textId="61D2394D"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3300C5DF" w14:textId="58ED1AE9"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3FB3CD4F" w14:textId="1B2E319E"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FD82C9C" w14:textId="56322D20"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3343F80" w14:textId="5DF9FD57"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167501D2" w14:textId="4BFF0B67" w:rsidR="00B0424D" w:rsidRPr="00830EE5" w:rsidRDefault="00830EE5" w:rsidP="00B0424D">
            <w:pPr>
              <w:jc w:val="center"/>
              <w:rPr>
                <w:rFonts w:eastAsia="Times New Roman"/>
                <w:sz w:val="22"/>
                <w:szCs w:val="22"/>
              </w:rPr>
            </w:pPr>
            <w:r>
              <w:rPr>
                <w:rFonts w:eastAsia="Times New Roman"/>
                <w:sz w:val="22"/>
                <w:szCs w:val="22"/>
              </w:rPr>
              <w:t>-</w:t>
            </w:r>
          </w:p>
        </w:tc>
      </w:tr>
      <w:tr w:rsidR="00B0424D" w14:paraId="5F53E29C" w14:textId="77777777" w:rsidTr="00B0424D">
        <w:trPr>
          <w:jc w:val="center"/>
        </w:trPr>
        <w:tc>
          <w:tcPr>
            <w:tcW w:w="1410" w:type="dxa"/>
            <w:vMerge/>
            <w:tcBorders>
              <w:left w:val="single" w:sz="24" w:space="0" w:color="auto"/>
              <w:bottom w:val="single" w:sz="24" w:space="0" w:color="auto"/>
              <w:right w:val="single" w:sz="24" w:space="0" w:color="auto"/>
            </w:tcBorders>
            <w:vAlign w:val="center"/>
          </w:tcPr>
          <w:p w14:paraId="4CCDA662" w14:textId="77777777" w:rsidR="00B0424D" w:rsidRDefault="00B0424D" w:rsidP="00B0424D">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B6D1D3E" w14:textId="0E9E3769" w:rsidR="00B0424D" w:rsidRDefault="00B0424D" w:rsidP="00B0424D">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874C922" w14:textId="67A3FEF2" w:rsidR="00B0424D" w:rsidRPr="00830EE5" w:rsidRDefault="00830EE5" w:rsidP="00B0424D">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0354D46E" w14:textId="197878E3" w:rsidR="00B0424D" w:rsidRPr="00830EE5" w:rsidRDefault="00830EE5" w:rsidP="00B0424D">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6866207A" w14:textId="3DC25051" w:rsidR="00B0424D" w:rsidRPr="00830EE5" w:rsidRDefault="00830EE5" w:rsidP="00B0424D">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0F8E215" w14:textId="62900193"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06107A" w14:textId="49994F8D"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1EB2F1C9" w14:textId="198DA453"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51F28136" w14:textId="126538FA" w:rsidR="00B0424D" w:rsidRPr="00830EE5" w:rsidRDefault="00830EE5" w:rsidP="00B0424D">
            <w:pPr>
              <w:jc w:val="center"/>
              <w:rPr>
                <w:rFonts w:eastAsia="Times New Roman"/>
                <w:sz w:val="22"/>
                <w:szCs w:val="22"/>
              </w:rPr>
            </w:pPr>
            <w:r>
              <w:rPr>
                <w:rFonts w:eastAsia="Times New Roman"/>
                <w:sz w:val="22"/>
                <w:szCs w:val="22"/>
              </w:rPr>
              <w:t>-</w:t>
            </w:r>
          </w:p>
        </w:tc>
      </w:tr>
    </w:tbl>
    <w:bookmarkEnd w:id="253"/>
    <w:bookmarkEnd w:id="254"/>
    <w:p w14:paraId="158F7A5F" w14:textId="088C5B93" w:rsidR="00167456" w:rsidRPr="00B0424D" w:rsidRDefault="00167456" w:rsidP="00B0424D">
      <w:pPr>
        <w:rPr>
          <w:rFonts w:eastAsia="Times New Roman"/>
          <w:b/>
          <w:sz w:val="22"/>
          <w:szCs w:val="22"/>
        </w:rPr>
      </w:pPr>
      <w:r>
        <w:rPr>
          <w:rFonts w:eastAsia="Times New Roman"/>
          <w:sz w:val="22"/>
          <w:szCs w:val="22"/>
        </w:rPr>
        <w:t>Table 6.1: 0-5% Senescent</w:t>
      </w:r>
      <w:r w:rsidR="00552461">
        <w:rPr>
          <w:rFonts w:eastAsia="Times New Roman"/>
          <w:sz w:val="22"/>
          <w:szCs w:val="22"/>
        </w:rPr>
        <w:t xml:space="preserve"> Results</w:t>
      </w:r>
      <w:r w:rsidR="00B0424D">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758E602E"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C565BC3"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80B2C18"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3FA76FE8"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57CF34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63960FA2"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720CC00A"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E303F3C"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BF6C786"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513AB7"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4672EC"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31B3858D"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F174671"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AF63D2F" w14:textId="77777777" w:rsidR="00167456" w:rsidRDefault="00167456" w:rsidP="00B97872">
            <w:pPr>
              <w:jc w:val="center"/>
              <w:rPr>
                <w:rFonts w:eastAsia="Times New Roman"/>
                <w:b/>
                <w:sz w:val="22"/>
                <w:szCs w:val="22"/>
              </w:rPr>
            </w:pPr>
          </w:p>
        </w:tc>
      </w:tr>
      <w:tr w:rsidR="00167456" w14:paraId="41F36ED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0EE2B8B5"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2AD4BF16" w14:textId="2876590E" w:rsidR="00167456" w:rsidRPr="00225D37" w:rsidRDefault="00225D37" w:rsidP="00B9787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3EB385D6" w14:textId="4AC2EECA" w:rsidR="00167456" w:rsidRPr="00225D37" w:rsidRDefault="00225D37" w:rsidP="00B9787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08222A3A" w14:textId="43B105A8" w:rsidR="00167456" w:rsidRPr="00225D37" w:rsidRDefault="00225D37" w:rsidP="00B9787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21BAB17D" w14:textId="217F060E" w:rsidR="00167456" w:rsidRPr="00225D37" w:rsidRDefault="00225D37" w:rsidP="00B9787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1237C7A7" w14:textId="6571198A" w:rsidR="00167456" w:rsidRPr="00225D37" w:rsidRDefault="00225D37" w:rsidP="00B9787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00F310D6" w14:textId="347B9CDF" w:rsidR="00167456" w:rsidRPr="00225D37" w:rsidRDefault="00225D37" w:rsidP="00B9787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07D999F1" w14:textId="13BA49E9" w:rsidR="00167456" w:rsidRPr="00225D37" w:rsidRDefault="00225D37" w:rsidP="00B97872">
            <w:pPr>
              <w:jc w:val="center"/>
              <w:rPr>
                <w:rFonts w:eastAsia="Times New Roman"/>
                <w:sz w:val="22"/>
                <w:szCs w:val="22"/>
              </w:rPr>
            </w:pPr>
            <w:r>
              <w:rPr>
                <w:rFonts w:eastAsia="Times New Roman"/>
                <w:sz w:val="22"/>
                <w:szCs w:val="22"/>
              </w:rPr>
              <w:t>0.36</w:t>
            </w:r>
          </w:p>
        </w:tc>
      </w:tr>
      <w:tr w:rsidR="00167456" w14:paraId="1A9481B3"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32F12875" w14:textId="3C9A6E33"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68A9DE94" w14:textId="5F432575" w:rsidR="00167456" w:rsidRPr="00225D37" w:rsidRDefault="00225D37"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57CCB7F2" w14:textId="5891D5FA" w:rsidR="00167456" w:rsidRPr="00225D37" w:rsidRDefault="00225D37" w:rsidP="00B9787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3B99322" w14:textId="6DCABFE5" w:rsidR="00167456" w:rsidRPr="00225D37" w:rsidRDefault="00225D3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14E5F7C" w14:textId="72309DDE" w:rsidR="00167456" w:rsidRPr="00225D37" w:rsidRDefault="00225D37" w:rsidP="00B9787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6B1F39D" w14:textId="4E253FEA" w:rsidR="00167456" w:rsidRPr="00225D37" w:rsidRDefault="00225D37" w:rsidP="00B9787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43DB802A" w14:textId="057852E4" w:rsidR="00167456" w:rsidRPr="00225D37" w:rsidRDefault="00225D37" w:rsidP="00B9787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56D09297" w14:textId="1049703C" w:rsidR="00167456" w:rsidRPr="00225D37" w:rsidRDefault="00225D37" w:rsidP="00B97872">
            <w:pPr>
              <w:jc w:val="center"/>
              <w:rPr>
                <w:rFonts w:eastAsia="Times New Roman"/>
                <w:sz w:val="22"/>
                <w:szCs w:val="22"/>
              </w:rPr>
            </w:pPr>
            <w:r>
              <w:rPr>
                <w:rFonts w:eastAsia="Times New Roman"/>
                <w:sz w:val="22"/>
                <w:szCs w:val="22"/>
              </w:rPr>
              <w:t>1.31</w:t>
            </w:r>
          </w:p>
        </w:tc>
      </w:tr>
      <w:tr w:rsidR="00167456" w14:paraId="252FA579"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4E40778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359B02"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5885AF8" w14:textId="5F42F1A5" w:rsidR="00167456" w:rsidRPr="00225D37" w:rsidRDefault="00225D37" w:rsidP="00B9787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2B169B43" w14:textId="0611CE00" w:rsidR="00167456" w:rsidRPr="00225D37" w:rsidRDefault="00225D37" w:rsidP="00B9787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1D4F118A" w14:textId="5623592B" w:rsidR="00167456" w:rsidRPr="00225D37" w:rsidRDefault="00225D37" w:rsidP="00B9787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7D609772" w14:textId="7F35F162" w:rsidR="00167456" w:rsidRPr="00225D37" w:rsidRDefault="00225D37" w:rsidP="00B9787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7D9EF914" w14:textId="05F0B553" w:rsidR="00167456" w:rsidRPr="00225D37" w:rsidRDefault="00225D37" w:rsidP="00B9787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56C68075" w14:textId="50EA171B" w:rsidR="00167456" w:rsidRPr="00225D37" w:rsidRDefault="00225D37" w:rsidP="00B9787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183ADCA7" w14:textId="7ADD0221" w:rsidR="00167456" w:rsidRPr="00225D37" w:rsidRDefault="00225D37" w:rsidP="00B97872">
            <w:pPr>
              <w:jc w:val="center"/>
              <w:rPr>
                <w:rFonts w:eastAsia="Times New Roman"/>
                <w:sz w:val="22"/>
                <w:szCs w:val="22"/>
              </w:rPr>
            </w:pPr>
            <w:r>
              <w:rPr>
                <w:rFonts w:eastAsia="Times New Roman"/>
                <w:sz w:val="22"/>
                <w:szCs w:val="22"/>
              </w:rPr>
              <w:t>5.58</w:t>
            </w:r>
          </w:p>
        </w:tc>
      </w:tr>
      <w:tr w:rsidR="00167456" w14:paraId="7E56B7B7" w14:textId="77777777" w:rsidTr="00B97872">
        <w:trPr>
          <w:jc w:val="center"/>
        </w:trPr>
        <w:tc>
          <w:tcPr>
            <w:tcW w:w="1410" w:type="dxa"/>
            <w:vMerge/>
            <w:tcBorders>
              <w:left w:val="single" w:sz="24" w:space="0" w:color="auto"/>
              <w:right w:val="single" w:sz="24" w:space="0" w:color="auto"/>
            </w:tcBorders>
            <w:vAlign w:val="center"/>
          </w:tcPr>
          <w:p w14:paraId="2FEBCC4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0897EA"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8B8907F" w14:textId="22F2EB22" w:rsidR="00167456" w:rsidRPr="00225D37" w:rsidRDefault="00225D37" w:rsidP="00B97872">
            <w:pPr>
              <w:jc w:val="center"/>
              <w:rPr>
                <w:rFonts w:eastAsia="Times New Roman"/>
                <w:sz w:val="22"/>
                <w:szCs w:val="22"/>
              </w:rPr>
            </w:pPr>
            <w:r>
              <w:rPr>
                <w:rFonts w:eastAsia="Times New Roman"/>
                <w:sz w:val="22"/>
                <w:szCs w:val="22"/>
              </w:rPr>
              <w:t>146</w:t>
            </w:r>
          </w:p>
        </w:tc>
        <w:tc>
          <w:tcPr>
            <w:tcW w:w="920" w:type="dxa"/>
            <w:vAlign w:val="center"/>
          </w:tcPr>
          <w:p w14:paraId="3B8C4396" w14:textId="74188F3E" w:rsidR="00167456" w:rsidRPr="00225D37" w:rsidRDefault="00225D37" w:rsidP="00B97872">
            <w:pPr>
              <w:jc w:val="center"/>
              <w:rPr>
                <w:rFonts w:eastAsia="Times New Roman"/>
                <w:sz w:val="22"/>
                <w:szCs w:val="22"/>
              </w:rPr>
            </w:pPr>
            <w:r>
              <w:rPr>
                <w:rFonts w:eastAsia="Times New Roman"/>
                <w:sz w:val="22"/>
                <w:szCs w:val="22"/>
              </w:rPr>
              <w:t>198</w:t>
            </w:r>
          </w:p>
        </w:tc>
        <w:tc>
          <w:tcPr>
            <w:tcW w:w="990" w:type="dxa"/>
            <w:vAlign w:val="center"/>
          </w:tcPr>
          <w:p w14:paraId="0F09971B" w14:textId="2520A6E8" w:rsidR="00167456" w:rsidRPr="00225D37" w:rsidRDefault="00225D37" w:rsidP="00B97872">
            <w:pPr>
              <w:jc w:val="center"/>
              <w:rPr>
                <w:rFonts w:eastAsia="Times New Roman"/>
                <w:sz w:val="22"/>
                <w:szCs w:val="22"/>
              </w:rPr>
            </w:pPr>
            <w:r>
              <w:rPr>
                <w:rFonts w:eastAsia="Times New Roman"/>
                <w:sz w:val="22"/>
                <w:szCs w:val="22"/>
              </w:rPr>
              <w:t>174</w:t>
            </w:r>
          </w:p>
        </w:tc>
        <w:tc>
          <w:tcPr>
            <w:tcW w:w="900" w:type="dxa"/>
            <w:vAlign w:val="center"/>
          </w:tcPr>
          <w:p w14:paraId="7DF69077" w14:textId="537A469E" w:rsidR="00167456" w:rsidRPr="00225D37" w:rsidRDefault="00225D37" w:rsidP="00B9787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77112521" w14:textId="7E68EA9E" w:rsidR="00167456" w:rsidRPr="00225D37" w:rsidRDefault="00225D37" w:rsidP="00B9787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67CA6596" w14:textId="67D6385F" w:rsidR="00167456" w:rsidRPr="00225D37" w:rsidRDefault="00225D37" w:rsidP="00B9787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5AA81C68" w14:textId="77C56330" w:rsidR="00167456" w:rsidRPr="00225D37" w:rsidRDefault="00225D37" w:rsidP="00B97872">
            <w:pPr>
              <w:jc w:val="center"/>
              <w:rPr>
                <w:rFonts w:eastAsia="Times New Roman"/>
                <w:sz w:val="22"/>
                <w:szCs w:val="22"/>
              </w:rPr>
            </w:pPr>
            <w:r>
              <w:rPr>
                <w:rFonts w:eastAsia="Times New Roman"/>
                <w:sz w:val="22"/>
                <w:szCs w:val="22"/>
              </w:rPr>
              <w:t>13.04</w:t>
            </w:r>
          </w:p>
        </w:tc>
      </w:tr>
      <w:tr w:rsidR="00167456" w14:paraId="0521E1C4" w14:textId="77777777" w:rsidTr="00B97872">
        <w:trPr>
          <w:jc w:val="center"/>
        </w:trPr>
        <w:tc>
          <w:tcPr>
            <w:tcW w:w="1410" w:type="dxa"/>
            <w:vMerge/>
            <w:tcBorders>
              <w:left w:val="single" w:sz="24" w:space="0" w:color="auto"/>
              <w:right w:val="single" w:sz="24" w:space="0" w:color="auto"/>
            </w:tcBorders>
            <w:vAlign w:val="center"/>
          </w:tcPr>
          <w:p w14:paraId="5FD2E3EF"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387F3CC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44BD99E" w14:textId="21B46F2F" w:rsidR="00167456" w:rsidRPr="00225D37" w:rsidRDefault="00225D37" w:rsidP="00B97872">
            <w:pPr>
              <w:jc w:val="center"/>
              <w:rPr>
                <w:rFonts w:eastAsia="Times New Roman"/>
                <w:sz w:val="22"/>
                <w:szCs w:val="22"/>
              </w:rPr>
            </w:pPr>
            <w:r>
              <w:rPr>
                <w:rFonts w:eastAsia="Times New Roman"/>
                <w:sz w:val="22"/>
                <w:szCs w:val="22"/>
              </w:rPr>
              <w:t>184</w:t>
            </w:r>
          </w:p>
        </w:tc>
        <w:tc>
          <w:tcPr>
            <w:tcW w:w="920" w:type="dxa"/>
            <w:vAlign w:val="center"/>
          </w:tcPr>
          <w:p w14:paraId="6CE839C5" w14:textId="59E0B017" w:rsidR="00167456" w:rsidRPr="00225D37" w:rsidRDefault="00225D37" w:rsidP="00B97872">
            <w:pPr>
              <w:jc w:val="center"/>
              <w:rPr>
                <w:rFonts w:eastAsia="Times New Roman"/>
                <w:sz w:val="22"/>
                <w:szCs w:val="22"/>
              </w:rPr>
            </w:pPr>
            <w:r>
              <w:rPr>
                <w:rFonts w:eastAsia="Times New Roman"/>
                <w:sz w:val="22"/>
                <w:szCs w:val="22"/>
              </w:rPr>
              <w:t>239</w:t>
            </w:r>
          </w:p>
        </w:tc>
        <w:tc>
          <w:tcPr>
            <w:tcW w:w="990" w:type="dxa"/>
            <w:vAlign w:val="center"/>
          </w:tcPr>
          <w:p w14:paraId="23FD1D53" w14:textId="70AFD56A" w:rsidR="00167456" w:rsidRPr="00225D37" w:rsidRDefault="00225D37" w:rsidP="00B97872">
            <w:pPr>
              <w:jc w:val="center"/>
              <w:rPr>
                <w:rFonts w:eastAsia="Times New Roman"/>
                <w:sz w:val="22"/>
                <w:szCs w:val="22"/>
              </w:rPr>
            </w:pPr>
            <w:r>
              <w:rPr>
                <w:rFonts w:eastAsia="Times New Roman"/>
                <w:sz w:val="22"/>
                <w:szCs w:val="22"/>
              </w:rPr>
              <w:t>201</w:t>
            </w:r>
          </w:p>
        </w:tc>
        <w:tc>
          <w:tcPr>
            <w:tcW w:w="900" w:type="dxa"/>
            <w:vAlign w:val="center"/>
          </w:tcPr>
          <w:p w14:paraId="405ABC37" w14:textId="5A5EC022" w:rsidR="00167456" w:rsidRPr="00225D37" w:rsidRDefault="00225D37" w:rsidP="00B9787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73F35342" w14:textId="66BB0304" w:rsidR="00167456" w:rsidRPr="00225D37" w:rsidRDefault="00225D37" w:rsidP="00B9787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58CDFD8A" w14:textId="559DAB22" w:rsidR="00167456" w:rsidRPr="00225D37" w:rsidRDefault="00225D37" w:rsidP="00B9787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71848CFE" w14:textId="2F65D8E8" w:rsidR="00167456" w:rsidRPr="00225D37" w:rsidRDefault="00225D37" w:rsidP="00B97872">
            <w:pPr>
              <w:jc w:val="center"/>
              <w:rPr>
                <w:rFonts w:eastAsia="Times New Roman"/>
                <w:sz w:val="22"/>
                <w:szCs w:val="22"/>
              </w:rPr>
            </w:pPr>
            <w:r>
              <w:rPr>
                <w:rFonts w:eastAsia="Times New Roman"/>
                <w:sz w:val="22"/>
                <w:szCs w:val="22"/>
              </w:rPr>
              <w:t>12.53</w:t>
            </w:r>
          </w:p>
        </w:tc>
      </w:tr>
      <w:tr w:rsidR="00167456" w14:paraId="00869037" w14:textId="77777777" w:rsidTr="00B97872">
        <w:trPr>
          <w:jc w:val="center"/>
        </w:trPr>
        <w:tc>
          <w:tcPr>
            <w:tcW w:w="1410" w:type="dxa"/>
            <w:vMerge/>
            <w:tcBorders>
              <w:left w:val="single" w:sz="24" w:space="0" w:color="auto"/>
              <w:right w:val="single" w:sz="24" w:space="0" w:color="auto"/>
            </w:tcBorders>
            <w:vAlign w:val="center"/>
          </w:tcPr>
          <w:p w14:paraId="7FDEC87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0BE244D"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9835D23" w14:textId="221A2D6D" w:rsidR="00167456" w:rsidRPr="00225D37" w:rsidRDefault="00225D37" w:rsidP="00B97872">
            <w:pPr>
              <w:jc w:val="center"/>
              <w:rPr>
                <w:rFonts w:eastAsia="Times New Roman"/>
                <w:sz w:val="22"/>
                <w:szCs w:val="22"/>
              </w:rPr>
            </w:pPr>
            <w:r>
              <w:rPr>
                <w:rFonts w:eastAsia="Times New Roman"/>
                <w:sz w:val="22"/>
                <w:szCs w:val="22"/>
              </w:rPr>
              <w:t>229</w:t>
            </w:r>
          </w:p>
        </w:tc>
        <w:tc>
          <w:tcPr>
            <w:tcW w:w="920" w:type="dxa"/>
            <w:vAlign w:val="center"/>
          </w:tcPr>
          <w:p w14:paraId="7F98E645" w14:textId="6D0FE207" w:rsidR="00167456" w:rsidRPr="00225D37" w:rsidRDefault="00225D37" w:rsidP="00B97872">
            <w:pPr>
              <w:jc w:val="center"/>
              <w:rPr>
                <w:rFonts w:eastAsia="Times New Roman"/>
                <w:sz w:val="22"/>
                <w:szCs w:val="22"/>
              </w:rPr>
            </w:pPr>
            <w:r>
              <w:rPr>
                <w:rFonts w:eastAsia="Times New Roman"/>
                <w:sz w:val="22"/>
                <w:szCs w:val="22"/>
              </w:rPr>
              <w:t>235</w:t>
            </w:r>
          </w:p>
        </w:tc>
        <w:tc>
          <w:tcPr>
            <w:tcW w:w="990" w:type="dxa"/>
            <w:vAlign w:val="center"/>
          </w:tcPr>
          <w:p w14:paraId="27C6EE1D" w14:textId="249B3A1F" w:rsidR="00167456" w:rsidRPr="00225D37" w:rsidRDefault="00225D37" w:rsidP="00B97872">
            <w:pPr>
              <w:jc w:val="center"/>
              <w:rPr>
                <w:rFonts w:eastAsia="Times New Roman"/>
                <w:sz w:val="22"/>
                <w:szCs w:val="22"/>
              </w:rPr>
            </w:pPr>
            <w:r>
              <w:rPr>
                <w:rFonts w:eastAsia="Times New Roman"/>
                <w:sz w:val="22"/>
                <w:szCs w:val="22"/>
              </w:rPr>
              <w:t>210</w:t>
            </w:r>
          </w:p>
        </w:tc>
        <w:tc>
          <w:tcPr>
            <w:tcW w:w="900" w:type="dxa"/>
            <w:vAlign w:val="center"/>
          </w:tcPr>
          <w:p w14:paraId="15A98A8E" w14:textId="61412BCB" w:rsidR="00167456" w:rsidRPr="00225D37" w:rsidRDefault="00225D37" w:rsidP="00B9787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24353005" w14:textId="188B0C1C" w:rsidR="00167456" w:rsidRPr="00225D37" w:rsidRDefault="00225D37" w:rsidP="00B9787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277FFFC4" w14:textId="1EF04E98" w:rsidR="00167456" w:rsidRPr="00225D37" w:rsidRDefault="00225D37" w:rsidP="00B9787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7483D4C5" w14:textId="7F0460D8" w:rsidR="00167456" w:rsidRPr="00225D37" w:rsidRDefault="00225D37" w:rsidP="00B97872">
            <w:pPr>
              <w:jc w:val="center"/>
              <w:rPr>
                <w:rFonts w:eastAsia="Times New Roman"/>
                <w:sz w:val="22"/>
                <w:szCs w:val="22"/>
              </w:rPr>
            </w:pPr>
            <w:r>
              <w:rPr>
                <w:rFonts w:eastAsia="Times New Roman"/>
                <w:sz w:val="22"/>
                <w:szCs w:val="22"/>
              </w:rPr>
              <w:t>10.93</w:t>
            </w:r>
          </w:p>
        </w:tc>
      </w:tr>
      <w:tr w:rsidR="00167456" w14:paraId="088E1198" w14:textId="77777777" w:rsidTr="00B97872">
        <w:trPr>
          <w:jc w:val="center"/>
        </w:trPr>
        <w:tc>
          <w:tcPr>
            <w:tcW w:w="1410" w:type="dxa"/>
            <w:vMerge/>
            <w:tcBorders>
              <w:left w:val="single" w:sz="24" w:space="0" w:color="auto"/>
              <w:right w:val="single" w:sz="24" w:space="0" w:color="auto"/>
            </w:tcBorders>
            <w:vAlign w:val="center"/>
          </w:tcPr>
          <w:p w14:paraId="4557513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D29C05"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7B83B3E" w14:textId="42A66180" w:rsidR="00167456" w:rsidRPr="00225D37" w:rsidRDefault="00225D37" w:rsidP="00B97872">
            <w:pPr>
              <w:jc w:val="center"/>
              <w:rPr>
                <w:rFonts w:eastAsia="Times New Roman"/>
                <w:sz w:val="22"/>
                <w:szCs w:val="22"/>
              </w:rPr>
            </w:pPr>
            <w:r>
              <w:rPr>
                <w:rFonts w:eastAsia="Times New Roman"/>
                <w:sz w:val="22"/>
                <w:szCs w:val="22"/>
              </w:rPr>
              <w:t>283</w:t>
            </w:r>
          </w:p>
        </w:tc>
        <w:tc>
          <w:tcPr>
            <w:tcW w:w="920" w:type="dxa"/>
            <w:vAlign w:val="center"/>
          </w:tcPr>
          <w:p w14:paraId="01C581AF" w14:textId="5FE25C66" w:rsidR="00167456" w:rsidRPr="00225D37" w:rsidRDefault="00225D37" w:rsidP="00B97872">
            <w:pPr>
              <w:jc w:val="center"/>
              <w:rPr>
                <w:rFonts w:eastAsia="Times New Roman"/>
                <w:sz w:val="22"/>
                <w:szCs w:val="22"/>
              </w:rPr>
            </w:pPr>
            <w:r>
              <w:rPr>
                <w:rFonts w:eastAsia="Times New Roman"/>
                <w:sz w:val="22"/>
                <w:szCs w:val="22"/>
              </w:rPr>
              <w:t>265</w:t>
            </w:r>
          </w:p>
        </w:tc>
        <w:tc>
          <w:tcPr>
            <w:tcW w:w="990" w:type="dxa"/>
            <w:vAlign w:val="center"/>
          </w:tcPr>
          <w:p w14:paraId="110CC6FB" w14:textId="72117F6A" w:rsidR="00167456" w:rsidRPr="00225D37" w:rsidRDefault="00225D37" w:rsidP="00B97872">
            <w:pPr>
              <w:jc w:val="center"/>
              <w:rPr>
                <w:rFonts w:eastAsia="Times New Roman"/>
                <w:sz w:val="22"/>
                <w:szCs w:val="22"/>
              </w:rPr>
            </w:pPr>
            <w:r>
              <w:rPr>
                <w:rFonts w:eastAsia="Times New Roman"/>
                <w:sz w:val="22"/>
                <w:szCs w:val="22"/>
              </w:rPr>
              <w:t>244</w:t>
            </w:r>
          </w:p>
        </w:tc>
        <w:tc>
          <w:tcPr>
            <w:tcW w:w="900" w:type="dxa"/>
            <w:vAlign w:val="center"/>
          </w:tcPr>
          <w:p w14:paraId="323A4BB3" w14:textId="21C50D73" w:rsidR="00167456" w:rsidRPr="00225D37" w:rsidRDefault="00225D37" w:rsidP="00B9787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0176EB92" w14:textId="295C5D73" w:rsidR="00167456" w:rsidRPr="00225D37" w:rsidRDefault="00225D37" w:rsidP="00B9787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4A37F5D6" w14:textId="3F058C56" w:rsidR="00167456" w:rsidRPr="00225D37" w:rsidRDefault="00225D37" w:rsidP="00B9787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5FDEFC9E" w14:textId="23D4A047" w:rsidR="00167456" w:rsidRPr="00225D37" w:rsidRDefault="00225D37" w:rsidP="00B97872">
            <w:pPr>
              <w:jc w:val="center"/>
              <w:rPr>
                <w:rFonts w:eastAsia="Times New Roman"/>
                <w:sz w:val="22"/>
                <w:szCs w:val="22"/>
              </w:rPr>
            </w:pPr>
            <w:r>
              <w:rPr>
                <w:rFonts w:eastAsia="Times New Roman"/>
                <w:sz w:val="22"/>
                <w:szCs w:val="22"/>
              </w:rPr>
              <w:t>9.74</w:t>
            </w:r>
          </w:p>
        </w:tc>
      </w:tr>
      <w:tr w:rsidR="00167456" w14:paraId="2ED03D76" w14:textId="77777777" w:rsidTr="00B97872">
        <w:trPr>
          <w:jc w:val="center"/>
        </w:trPr>
        <w:tc>
          <w:tcPr>
            <w:tcW w:w="1410" w:type="dxa"/>
            <w:vMerge/>
            <w:tcBorders>
              <w:left w:val="single" w:sz="24" w:space="0" w:color="auto"/>
              <w:right w:val="single" w:sz="24" w:space="0" w:color="auto"/>
            </w:tcBorders>
            <w:vAlign w:val="center"/>
          </w:tcPr>
          <w:p w14:paraId="4D459FAD"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30B972E"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EB35F54" w14:textId="03F73409" w:rsidR="00167456" w:rsidRPr="00225D37" w:rsidRDefault="00225D37" w:rsidP="00B97872">
            <w:pPr>
              <w:jc w:val="center"/>
              <w:rPr>
                <w:rFonts w:eastAsia="Times New Roman"/>
                <w:sz w:val="22"/>
                <w:szCs w:val="22"/>
              </w:rPr>
            </w:pPr>
            <w:r>
              <w:rPr>
                <w:rFonts w:eastAsia="Times New Roman"/>
                <w:sz w:val="22"/>
                <w:szCs w:val="22"/>
              </w:rPr>
              <w:t>335</w:t>
            </w:r>
          </w:p>
        </w:tc>
        <w:tc>
          <w:tcPr>
            <w:tcW w:w="920" w:type="dxa"/>
            <w:vAlign w:val="center"/>
          </w:tcPr>
          <w:p w14:paraId="725D0C61" w14:textId="4A71CA58" w:rsidR="00167456" w:rsidRPr="00225D37" w:rsidRDefault="00225D37" w:rsidP="00B97872">
            <w:pPr>
              <w:jc w:val="center"/>
              <w:rPr>
                <w:rFonts w:eastAsia="Times New Roman"/>
                <w:sz w:val="22"/>
                <w:szCs w:val="22"/>
              </w:rPr>
            </w:pPr>
            <w:r>
              <w:rPr>
                <w:rFonts w:eastAsia="Times New Roman"/>
                <w:sz w:val="22"/>
                <w:szCs w:val="22"/>
              </w:rPr>
              <w:t>333</w:t>
            </w:r>
          </w:p>
        </w:tc>
        <w:tc>
          <w:tcPr>
            <w:tcW w:w="990" w:type="dxa"/>
            <w:vAlign w:val="center"/>
          </w:tcPr>
          <w:p w14:paraId="76B0E789" w14:textId="796E5F6E" w:rsidR="00167456" w:rsidRPr="00225D37" w:rsidRDefault="00225D37" w:rsidP="00B97872">
            <w:pPr>
              <w:jc w:val="center"/>
              <w:rPr>
                <w:rFonts w:eastAsia="Times New Roman"/>
                <w:sz w:val="22"/>
                <w:szCs w:val="22"/>
              </w:rPr>
            </w:pPr>
            <w:r>
              <w:rPr>
                <w:rFonts w:eastAsia="Times New Roman"/>
                <w:sz w:val="22"/>
                <w:szCs w:val="22"/>
              </w:rPr>
              <w:t>301</w:t>
            </w:r>
          </w:p>
        </w:tc>
        <w:tc>
          <w:tcPr>
            <w:tcW w:w="900" w:type="dxa"/>
            <w:vAlign w:val="center"/>
          </w:tcPr>
          <w:p w14:paraId="7BAF6E2C" w14:textId="78483A47" w:rsidR="00167456" w:rsidRPr="00225D37" w:rsidRDefault="00225D37" w:rsidP="00B9787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1422947C" w14:textId="542976CB" w:rsidR="00167456" w:rsidRPr="00225D37" w:rsidRDefault="00225D37" w:rsidP="00B9787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0DA70E53" w14:textId="1BA39EAF" w:rsidR="00167456" w:rsidRPr="00225D37" w:rsidRDefault="00225D37" w:rsidP="00B9787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5CDD3F3F" w14:textId="10718E23" w:rsidR="00167456" w:rsidRPr="00225D37" w:rsidRDefault="00225D37" w:rsidP="00B97872">
            <w:pPr>
              <w:jc w:val="center"/>
              <w:rPr>
                <w:rFonts w:eastAsia="Times New Roman"/>
                <w:sz w:val="22"/>
                <w:szCs w:val="22"/>
              </w:rPr>
            </w:pPr>
            <w:r>
              <w:rPr>
                <w:rFonts w:eastAsia="Times New Roman"/>
                <w:sz w:val="22"/>
                <w:szCs w:val="22"/>
              </w:rPr>
              <w:t>12.41</w:t>
            </w:r>
          </w:p>
        </w:tc>
      </w:tr>
      <w:tr w:rsidR="00167456" w14:paraId="213D68F8" w14:textId="77777777" w:rsidTr="00B97872">
        <w:trPr>
          <w:jc w:val="center"/>
        </w:trPr>
        <w:tc>
          <w:tcPr>
            <w:tcW w:w="1410" w:type="dxa"/>
            <w:vMerge/>
            <w:tcBorders>
              <w:left w:val="single" w:sz="24" w:space="0" w:color="auto"/>
              <w:right w:val="single" w:sz="24" w:space="0" w:color="auto"/>
            </w:tcBorders>
            <w:vAlign w:val="center"/>
          </w:tcPr>
          <w:p w14:paraId="05D2AF16"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93A2F3"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DF3AD1" w14:textId="08860AA7" w:rsidR="00167456" w:rsidRPr="00225D37" w:rsidRDefault="00225D37" w:rsidP="00B97872">
            <w:pPr>
              <w:jc w:val="center"/>
              <w:rPr>
                <w:rFonts w:eastAsia="Times New Roman"/>
                <w:sz w:val="22"/>
                <w:szCs w:val="22"/>
              </w:rPr>
            </w:pPr>
            <w:r>
              <w:rPr>
                <w:rFonts w:eastAsia="Times New Roman"/>
                <w:sz w:val="22"/>
                <w:szCs w:val="22"/>
              </w:rPr>
              <w:t>355</w:t>
            </w:r>
          </w:p>
        </w:tc>
        <w:tc>
          <w:tcPr>
            <w:tcW w:w="920" w:type="dxa"/>
            <w:vAlign w:val="center"/>
          </w:tcPr>
          <w:p w14:paraId="0EE02531" w14:textId="01F77C04"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47FF844B" w14:textId="1A4FFC78" w:rsidR="00167456" w:rsidRPr="00225D37" w:rsidRDefault="00225D37" w:rsidP="00B97872">
            <w:pPr>
              <w:jc w:val="center"/>
              <w:rPr>
                <w:rFonts w:eastAsia="Times New Roman"/>
                <w:sz w:val="22"/>
                <w:szCs w:val="22"/>
              </w:rPr>
            </w:pPr>
            <w:r>
              <w:rPr>
                <w:rFonts w:eastAsia="Times New Roman"/>
                <w:sz w:val="22"/>
                <w:szCs w:val="22"/>
              </w:rPr>
              <w:t>302</w:t>
            </w:r>
          </w:p>
        </w:tc>
        <w:tc>
          <w:tcPr>
            <w:tcW w:w="900" w:type="dxa"/>
            <w:vAlign w:val="center"/>
          </w:tcPr>
          <w:p w14:paraId="30831F21" w14:textId="5ABA5DA8"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314E0A1C" w14:textId="33794CBA" w:rsidR="00167456" w:rsidRPr="00225D37" w:rsidRDefault="00225D37" w:rsidP="00B9787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19E694D6" w14:textId="13F3E45B" w:rsidR="00167456" w:rsidRPr="00225D37" w:rsidRDefault="00225D37" w:rsidP="00B9787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3DE8A637" w14:textId="75B6C335" w:rsidR="00167456" w:rsidRPr="00225D37" w:rsidRDefault="00225D37" w:rsidP="00B97872">
            <w:pPr>
              <w:jc w:val="center"/>
              <w:rPr>
                <w:rFonts w:eastAsia="Times New Roman"/>
                <w:sz w:val="22"/>
                <w:szCs w:val="22"/>
              </w:rPr>
            </w:pPr>
            <w:r>
              <w:rPr>
                <w:rFonts w:eastAsia="Times New Roman"/>
                <w:sz w:val="22"/>
                <w:szCs w:val="22"/>
              </w:rPr>
              <w:t>15.31</w:t>
            </w:r>
          </w:p>
        </w:tc>
      </w:tr>
      <w:tr w:rsidR="00167456" w14:paraId="3DBE7E89" w14:textId="77777777" w:rsidTr="00B97872">
        <w:trPr>
          <w:jc w:val="center"/>
        </w:trPr>
        <w:tc>
          <w:tcPr>
            <w:tcW w:w="1410" w:type="dxa"/>
            <w:vMerge/>
            <w:tcBorders>
              <w:left w:val="single" w:sz="24" w:space="0" w:color="auto"/>
              <w:right w:val="single" w:sz="24" w:space="0" w:color="auto"/>
            </w:tcBorders>
            <w:vAlign w:val="center"/>
          </w:tcPr>
          <w:p w14:paraId="4BF0B58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70E829"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2877138" w14:textId="64CC6D4F" w:rsidR="00167456" w:rsidRPr="00225D37" w:rsidRDefault="00225D37" w:rsidP="00B97872">
            <w:pPr>
              <w:jc w:val="center"/>
              <w:rPr>
                <w:rFonts w:eastAsia="Times New Roman"/>
                <w:sz w:val="22"/>
                <w:szCs w:val="22"/>
              </w:rPr>
            </w:pPr>
            <w:r>
              <w:rPr>
                <w:rFonts w:eastAsia="Times New Roman"/>
                <w:sz w:val="22"/>
                <w:szCs w:val="22"/>
              </w:rPr>
              <w:t>-</w:t>
            </w:r>
          </w:p>
        </w:tc>
        <w:tc>
          <w:tcPr>
            <w:tcW w:w="920" w:type="dxa"/>
            <w:vAlign w:val="center"/>
          </w:tcPr>
          <w:p w14:paraId="610F42CA" w14:textId="0E5D4CCB"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21822A3C" w14:textId="3ECA2A75" w:rsidR="00167456" w:rsidRPr="00225D37" w:rsidRDefault="00225D37" w:rsidP="00B97872">
            <w:pPr>
              <w:jc w:val="center"/>
              <w:rPr>
                <w:rFonts w:eastAsia="Times New Roman"/>
                <w:sz w:val="22"/>
                <w:szCs w:val="22"/>
              </w:rPr>
            </w:pPr>
            <w:r>
              <w:rPr>
                <w:rFonts w:eastAsia="Times New Roman"/>
                <w:sz w:val="22"/>
                <w:szCs w:val="22"/>
              </w:rPr>
              <w:t>-</w:t>
            </w:r>
          </w:p>
        </w:tc>
        <w:tc>
          <w:tcPr>
            <w:tcW w:w="900" w:type="dxa"/>
            <w:vAlign w:val="center"/>
          </w:tcPr>
          <w:p w14:paraId="199AF406" w14:textId="3AA7E8BF"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89054CE" w14:textId="4F815B7A"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04125FBF" w14:textId="690DA275"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4FEFCDFF" w14:textId="7F6BC0CF" w:rsidR="00167456" w:rsidRPr="00225D37" w:rsidRDefault="00225D37" w:rsidP="00B97872">
            <w:pPr>
              <w:jc w:val="center"/>
              <w:rPr>
                <w:rFonts w:eastAsia="Times New Roman"/>
                <w:sz w:val="22"/>
                <w:szCs w:val="22"/>
              </w:rPr>
            </w:pPr>
            <w:r>
              <w:rPr>
                <w:rFonts w:eastAsia="Times New Roman"/>
                <w:sz w:val="22"/>
                <w:szCs w:val="22"/>
              </w:rPr>
              <w:t>-</w:t>
            </w:r>
          </w:p>
        </w:tc>
      </w:tr>
      <w:tr w:rsidR="00167456" w14:paraId="63FC8CC2"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00931E0"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BCB2BA1"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557D62" w14:textId="118A4EA3" w:rsidR="00167456" w:rsidRPr="00225D37" w:rsidRDefault="00225D3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B7CD6D" w14:textId="2C57C916" w:rsidR="00167456" w:rsidRPr="00225D37" w:rsidRDefault="00225D3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1450AA9D" w14:textId="6CCB9FB2" w:rsidR="00167456" w:rsidRPr="00225D37" w:rsidRDefault="00225D3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5ADFE9B" w14:textId="62C400A9"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0D7BA4" w14:textId="309F4458"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334D1BD2" w14:textId="4B1E4F13"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30310794" w14:textId="51287A58" w:rsidR="00167456" w:rsidRPr="00225D37" w:rsidRDefault="00225D37" w:rsidP="00B97872">
            <w:pPr>
              <w:jc w:val="center"/>
              <w:rPr>
                <w:rFonts w:eastAsia="Times New Roman"/>
                <w:sz w:val="22"/>
                <w:szCs w:val="22"/>
              </w:rPr>
            </w:pPr>
            <w:r>
              <w:rPr>
                <w:rFonts w:eastAsia="Times New Roman"/>
                <w:sz w:val="22"/>
                <w:szCs w:val="22"/>
              </w:rPr>
              <w:t>-</w:t>
            </w:r>
          </w:p>
        </w:tc>
      </w:tr>
    </w:tbl>
    <w:p w14:paraId="3525C0D0" w14:textId="75386EF4" w:rsidR="00167456" w:rsidRPr="00B0424D" w:rsidRDefault="00830EE5" w:rsidP="00B0424D">
      <w:pPr>
        <w:rPr>
          <w:rFonts w:eastAsia="Times New Roman"/>
          <w:b/>
          <w:sz w:val="22"/>
          <w:szCs w:val="22"/>
        </w:rPr>
      </w:pPr>
      <w:r>
        <w:rPr>
          <w:rFonts w:eastAsia="Times New Roman"/>
          <w:sz w:val="22"/>
          <w:szCs w:val="22"/>
        </w:rPr>
        <w:t>Table 6.2: 5-10%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3C2ABBAD"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462BD77"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B0B1FCC"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4CFBD5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09F591E"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4DAEF263"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E6EA54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C76EF0"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EF78E01"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A0FABA3"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6383594"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056C2C6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1F1649C"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AD76AF" w14:textId="77777777" w:rsidR="00167456" w:rsidRDefault="00167456" w:rsidP="00B97872">
            <w:pPr>
              <w:jc w:val="center"/>
              <w:rPr>
                <w:rFonts w:eastAsia="Times New Roman"/>
                <w:b/>
                <w:sz w:val="22"/>
                <w:szCs w:val="22"/>
              </w:rPr>
            </w:pPr>
          </w:p>
        </w:tc>
      </w:tr>
      <w:tr w:rsidR="00167456" w14:paraId="33A55B6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4B959F7F"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614BBAE" w14:textId="446224C5" w:rsidR="00167456" w:rsidRPr="00A65F7C" w:rsidRDefault="00A65F7C" w:rsidP="00B9787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2470D54F" w14:textId="5C123262" w:rsidR="00167456" w:rsidRPr="00A65F7C" w:rsidRDefault="00A65F7C" w:rsidP="00B9787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17B3FC09" w14:textId="4158534F" w:rsidR="00167456" w:rsidRPr="00A65F7C" w:rsidRDefault="00A65F7C" w:rsidP="00B9787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ED8B1EB" w14:textId="7480C687" w:rsidR="00167456" w:rsidRPr="00A65F7C" w:rsidRDefault="00A65F7C" w:rsidP="00B9787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0A2E7D9C" w14:textId="6CBE7CA8" w:rsidR="00167456" w:rsidRPr="00A65F7C" w:rsidRDefault="00A65F7C" w:rsidP="00B9787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4957941" w14:textId="6F5EA611" w:rsidR="00167456" w:rsidRPr="00A65F7C" w:rsidRDefault="00A65F7C" w:rsidP="00B9787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65597333" w14:textId="40B86C4E" w:rsidR="00167456" w:rsidRPr="00A65F7C" w:rsidRDefault="00A65F7C" w:rsidP="00B97872">
            <w:pPr>
              <w:jc w:val="center"/>
              <w:rPr>
                <w:rFonts w:eastAsia="Times New Roman"/>
                <w:sz w:val="22"/>
                <w:szCs w:val="22"/>
              </w:rPr>
            </w:pPr>
            <w:r>
              <w:rPr>
                <w:rFonts w:eastAsia="Times New Roman"/>
                <w:sz w:val="22"/>
                <w:szCs w:val="22"/>
              </w:rPr>
              <w:t>0.45</w:t>
            </w:r>
          </w:p>
        </w:tc>
      </w:tr>
      <w:tr w:rsidR="00167456" w14:paraId="24F7D759"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9B012CC" w14:textId="4E6967DB"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2CE0589" w14:textId="56A60E7C" w:rsidR="00167456" w:rsidRPr="00A65F7C" w:rsidRDefault="00A02B77"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54B7220C" w14:textId="3B8690BA" w:rsidR="00167456" w:rsidRPr="00A65F7C" w:rsidRDefault="00A02B77" w:rsidP="00B9787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10A218EE" w14:textId="31344C5A" w:rsidR="00167456" w:rsidRPr="00A65F7C" w:rsidRDefault="00A02B7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5A30B86" w14:textId="3E61F199" w:rsidR="00167456" w:rsidRPr="00A65F7C" w:rsidRDefault="00A02B77" w:rsidP="00B9787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4AFDDBD6" w14:textId="4E7E550F" w:rsidR="00167456" w:rsidRPr="00A65F7C" w:rsidRDefault="00A02B77"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7E77783" w14:textId="17F54A53" w:rsidR="00167456" w:rsidRPr="00A65F7C" w:rsidRDefault="00A02B77" w:rsidP="00B9787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55E09D1A" w14:textId="7E1FC725" w:rsidR="00167456" w:rsidRPr="00A65F7C" w:rsidRDefault="00A65F7C" w:rsidP="00B97872">
            <w:pPr>
              <w:jc w:val="center"/>
              <w:rPr>
                <w:rFonts w:eastAsia="Times New Roman"/>
                <w:sz w:val="22"/>
                <w:szCs w:val="22"/>
              </w:rPr>
            </w:pPr>
            <w:r>
              <w:rPr>
                <w:rFonts w:eastAsia="Times New Roman"/>
                <w:sz w:val="22"/>
                <w:szCs w:val="22"/>
              </w:rPr>
              <w:t>1.31</w:t>
            </w:r>
          </w:p>
        </w:tc>
      </w:tr>
      <w:tr w:rsidR="00167456" w14:paraId="095107E8"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530D303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BFED737"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3A9325C8" w14:textId="375E4881" w:rsidR="00167456" w:rsidRPr="00A65F7C" w:rsidRDefault="00A02B77" w:rsidP="00B9787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3A1D4A77" w14:textId="1E14234C" w:rsidR="00167456" w:rsidRPr="00A65F7C" w:rsidRDefault="00A02B77" w:rsidP="00B9787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10BE84C9" w14:textId="62CC84D4" w:rsidR="00167456" w:rsidRPr="00A65F7C" w:rsidRDefault="00A02B77" w:rsidP="00B9787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77F8C66B" w14:textId="7D4BBDBE" w:rsidR="00167456" w:rsidRPr="00A65F7C" w:rsidRDefault="00A02B77" w:rsidP="00B9787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1DE0E7F1" w14:textId="416A6E5D" w:rsidR="00167456" w:rsidRPr="00A65F7C" w:rsidRDefault="00A02B77" w:rsidP="00B9787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582EBFC6" w14:textId="32FC3FEF" w:rsidR="00167456" w:rsidRPr="00A65F7C" w:rsidRDefault="00A02B77" w:rsidP="00B9787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147FE3C0" w14:textId="24919EE2" w:rsidR="00167456" w:rsidRPr="00A65F7C" w:rsidRDefault="00A02B77" w:rsidP="00B97872">
            <w:pPr>
              <w:jc w:val="center"/>
              <w:rPr>
                <w:rFonts w:eastAsia="Times New Roman"/>
                <w:sz w:val="22"/>
                <w:szCs w:val="22"/>
              </w:rPr>
            </w:pPr>
            <w:r>
              <w:rPr>
                <w:rFonts w:eastAsia="Times New Roman"/>
                <w:sz w:val="22"/>
                <w:szCs w:val="22"/>
              </w:rPr>
              <w:t>3.03</w:t>
            </w:r>
          </w:p>
        </w:tc>
      </w:tr>
      <w:tr w:rsidR="00167456" w14:paraId="7EAEBE90" w14:textId="77777777" w:rsidTr="00B97872">
        <w:trPr>
          <w:jc w:val="center"/>
        </w:trPr>
        <w:tc>
          <w:tcPr>
            <w:tcW w:w="1410" w:type="dxa"/>
            <w:vMerge/>
            <w:tcBorders>
              <w:left w:val="single" w:sz="24" w:space="0" w:color="auto"/>
              <w:right w:val="single" w:sz="24" w:space="0" w:color="auto"/>
            </w:tcBorders>
            <w:vAlign w:val="center"/>
          </w:tcPr>
          <w:p w14:paraId="04A909E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ECB1DC"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0A703CD0" w14:textId="37104864" w:rsidR="00167456" w:rsidRPr="00A65F7C" w:rsidRDefault="00A02B77" w:rsidP="00B97872">
            <w:pPr>
              <w:jc w:val="center"/>
              <w:rPr>
                <w:rFonts w:eastAsia="Times New Roman"/>
                <w:sz w:val="22"/>
                <w:szCs w:val="22"/>
              </w:rPr>
            </w:pPr>
            <w:r>
              <w:rPr>
                <w:rFonts w:eastAsia="Times New Roman"/>
                <w:sz w:val="22"/>
                <w:szCs w:val="22"/>
              </w:rPr>
              <w:t>99</w:t>
            </w:r>
          </w:p>
        </w:tc>
        <w:tc>
          <w:tcPr>
            <w:tcW w:w="920" w:type="dxa"/>
            <w:vAlign w:val="center"/>
          </w:tcPr>
          <w:p w14:paraId="0ED99CA8" w14:textId="059AE145" w:rsidR="00167456" w:rsidRPr="00A65F7C" w:rsidRDefault="00A02B77" w:rsidP="00B97872">
            <w:pPr>
              <w:jc w:val="center"/>
              <w:rPr>
                <w:rFonts w:eastAsia="Times New Roman"/>
                <w:sz w:val="22"/>
                <w:szCs w:val="22"/>
              </w:rPr>
            </w:pPr>
            <w:r>
              <w:rPr>
                <w:rFonts w:eastAsia="Times New Roman"/>
                <w:sz w:val="22"/>
                <w:szCs w:val="22"/>
              </w:rPr>
              <w:t>104</w:t>
            </w:r>
          </w:p>
        </w:tc>
        <w:tc>
          <w:tcPr>
            <w:tcW w:w="990" w:type="dxa"/>
            <w:vAlign w:val="center"/>
          </w:tcPr>
          <w:p w14:paraId="4D5B8922" w14:textId="2619C351" w:rsidR="00167456" w:rsidRPr="00A65F7C" w:rsidRDefault="00A02B77" w:rsidP="00B97872">
            <w:pPr>
              <w:jc w:val="center"/>
              <w:rPr>
                <w:rFonts w:eastAsia="Times New Roman"/>
                <w:sz w:val="22"/>
                <w:szCs w:val="22"/>
              </w:rPr>
            </w:pPr>
            <w:r>
              <w:rPr>
                <w:rFonts w:eastAsia="Times New Roman"/>
                <w:sz w:val="22"/>
                <w:szCs w:val="22"/>
              </w:rPr>
              <w:t>109</w:t>
            </w:r>
          </w:p>
        </w:tc>
        <w:tc>
          <w:tcPr>
            <w:tcW w:w="900" w:type="dxa"/>
            <w:vAlign w:val="center"/>
          </w:tcPr>
          <w:p w14:paraId="4BA8CEB8" w14:textId="763DFE40" w:rsidR="00167456" w:rsidRPr="00A65F7C" w:rsidRDefault="00A02B77" w:rsidP="00B9787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60F3BDE" w14:textId="00665447" w:rsidR="00167456" w:rsidRPr="00A65F7C" w:rsidRDefault="00A02B77" w:rsidP="00B9787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31787104" w14:textId="4CC0125A" w:rsidR="00167456" w:rsidRPr="00A65F7C" w:rsidRDefault="00A02B77" w:rsidP="00B9787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74947739" w14:textId="036C29D6" w:rsidR="00167456" w:rsidRPr="00A65F7C" w:rsidRDefault="00A02B77" w:rsidP="00B97872">
            <w:pPr>
              <w:jc w:val="center"/>
              <w:rPr>
                <w:rFonts w:eastAsia="Times New Roman"/>
                <w:sz w:val="22"/>
                <w:szCs w:val="22"/>
              </w:rPr>
            </w:pPr>
            <w:r>
              <w:rPr>
                <w:rFonts w:eastAsia="Times New Roman"/>
                <w:sz w:val="22"/>
                <w:szCs w:val="22"/>
              </w:rPr>
              <w:t>2.61</w:t>
            </w:r>
          </w:p>
        </w:tc>
      </w:tr>
      <w:tr w:rsidR="00167456" w14:paraId="07639248" w14:textId="77777777" w:rsidTr="00B97872">
        <w:trPr>
          <w:jc w:val="center"/>
        </w:trPr>
        <w:tc>
          <w:tcPr>
            <w:tcW w:w="1410" w:type="dxa"/>
            <w:vMerge/>
            <w:tcBorders>
              <w:left w:val="single" w:sz="24" w:space="0" w:color="auto"/>
              <w:right w:val="single" w:sz="24" w:space="0" w:color="auto"/>
            </w:tcBorders>
            <w:vAlign w:val="center"/>
          </w:tcPr>
          <w:p w14:paraId="10D19A1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4104C7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052B70B" w14:textId="701E223B" w:rsidR="00167456" w:rsidRPr="00A65F7C" w:rsidRDefault="00A02B77" w:rsidP="00B97872">
            <w:pPr>
              <w:jc w:val="center"/>
              <w:rPr>
                <w:rFonts w:eastAsia="Times New Roman"/>
                <w:sz w:val="22"/>
                <w:szCs w:val="22"/>
              </w:rPr>
            </w:pPr>
            <w:r>
              <w:rPr>
                <w:rFonts w:eastAsia="Times New Roman"/>
                <w:sz w:val="22"/>
                <w:szCs w:val="22"/>
              </w:rPr>
              <w:t>126</w:t>
            </w:r>
          </w:p>
        </w:tc>
        <w:tc>
          <w:tcPr>
            <w:tcW w:w="920" w:type="dxa"/>
            <w:vAlign w:val="center"/>
          </w:tcPr>
          <w:p w14:paraId="5044E8DA" w14:textId="462C9AFD" w:rsidR="00167456" w:rsidRPr="00A65F7C" w:rsidRDefault="00A02B77" w:rsidP="00B97872">
            <w:pPr>
              <w:jc w:val="center"/>
              <w:rPr>
                <w:rFonts w:eastAsia="Times New Roman"/>
                <w:sz w:val="22"/>
                <w:szCs w:val="22"/>
              </w:rPr>
            </w:pPr>
            <w:r>
              <w:rPr>
                <w:rFonts w:eastAsia="Times New Roman"/>
                <w:sz w:val="22"/>
                <w:szCs w:val="22"/>
              </w:rPr>
              <w:t>109</w:t>
            </w:r>
          </w:p>
        </w:tc>
        <w:tc>
          <w:tcPr>
            <w:tcW w:w="990" w:type="dxa"/>
            <w:vAlign w:val="center"/>
          </w:tcPr>
          <w:p w14:paraId="7EA5D473" w14:textId="5E5559D1" w:rsidR="00167456" w:rsidRPr="00A65F7C" w:rsidRDefault="00A02B77" w:rsidP="00B97872">
            <w:pPr>
              <w:jc w:val="center"/>
              <w:rPr>
                <w:rFonts w:eastAsia="Times New Roman"/>
                <w:sz w:val="22"/>
                <w:szCs w:val="22"/>
              </w:rPr>
            </w:pPr>
            <w:r>
              <w:rPr>
                <w:rFonts w:eastAsia="Times New Roman"/>
                <w:sz w:val="22"/>
                <w:szCs w:val="22"/>
              </w:rPr>
              <w:t>141</w:t>
            </w:r>
          </w:p>
        </w:tc>
        <w:tc>
          <w:tcPr>
            <w:tcW w:w="900" w:type="dxa"/>
            <w:vAlign w:val="center"/>
          </w:tcPr>
          <w:p w14:paraId="3AD43724" w14:textId="08B6A3FE" w:rsidR="00167456" w:rsidRPr="00A65F7C" w:rsidRDefault="00A02B77" w:rsidP="00B9787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7A542130" w14:textId="6281D7E8" w:rsidR="00167456" w:rsidRPr="00A65F7C" w:rsidRDefault="00A02B77" w:rsidP="00B9787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88A28B9" w14:textId="5FE89EC7" w:rsidR="00167456" w:rsidRPr="00A65F7C" w:rsidRDefault="00A02B77" w:rsidP="00B9787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37490578" w14:textId="2980C29D" w:rsidR="00167456" w:rsidRPr="00A65F7C" w:rsidRDefault="00A02B77" w:rsidP="00B97872">
            <w:pPr>
              <w:jc w:val="center"/>
              <w:rPr>
                <w:rFonts w:eastAsia="Times New Roman"/>
                <w:sz w:val="22"/>
                <w:szCs w:val="22"/>
              </w:rPr>
            </w:pPr>
            <w:r>
              <w:rPr>
                <w:rFonts w:eastAsia="Times New Roman"/>
                <w:sz w:val="22"/>
                <w:szCs w:val="22"/>
              </w:rPr>
              <w:t>4.64</w:t>
            </w:r>
          </w:p>
        </w:tc>
      </w:tr>
      <w:tr w:rsidR="00167456" w14:paraId="63B7CE9A" w14:textId="77777777" w:rsidTr="00B97872">
        <w:trPr>
          <w:jc w:val="center"/>
        </w:trPr>
        <w:tc>
          <w:tcPr>
            <w:tcW w:w="1410" w:type="dxa"/>
            <w:vMerge/>
            <w:tcBorders>
              <w:left w:val="single" w:sz="24" w:space="0" w:color="auto"/>
              <w:right w:val="single" w:sz="24" w:space="0" w:color="auto"/>
            </w:tcBorders>
            <w:vAlign w:val="center"/>
          </w:tcPr>
          <w:p w14:paraId="11EF84C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C5E870"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F72ED39" w14:textId="67827CB8" w:rsidR="00167456" w:rsidRPr="00A65F7C" w:rsidRDefault="00A02B77" w:rsidP="00B97872">
            <w:pPr>
              <w:jc w:val="center"/>
              <w:rPr>
                <w:rFonts w:eastAsia="Times New Roman"/>
                <w:sz w:val="22"/>
                <w:szCs w:val="22"/>
              </w:rPr>
            </w:pPr>
            <w:r>
              <w:rPr>
                <w:rFonts w:eastAsia="Times New Roman"/>
                <w:sz w:val="22"/>
                <w:szCs w:val="22"/>
              </w:rPr>
              <w:t>147</w:t>
            </w:r>
          </w:p>
        </w:tc>
        <w:tc>
          <w:tcPr>
            <w:tcW w:w="920" w:type="dxa"/>
            <w:vAlign w:val="center"/>
          </w:tcPr>
          <w:p w14:paraId="37038A0F" w14:textId="2D543F6D" w:rsidR="00167456" w:rsidRPr="00A65F7C" w:rsidRDefault="00A02B77" w:rsidP="00B97872">
            <w:pPr>
              <w:jc w:val="center"/>
              <w:rPr>
                <w:rFonts w:eastAsia="Times New Roman"/>
                <w:sz w:val="22"/>
                <w:szCs w:val="22"/>
              </w:rPr>
            </w:pPr>
            <w:r>
              <w:rPr>
                <w:rFonts w:eastAsia="Times New Roman"/>
                <w:sz w:val="22"/>
                <w:szCs w:val="22"/>
              </w:rPr>
              <w:t>135</w:t>
            </w:r>
          </w:p>
        </w:tc>
        <w:tc>
          <w:tcPr>
            <w:tcW w:w="990" w:type="dxa"/>
            <w:vAlign w:val="center"/>
          </w:tcPr>
          <w:p w14:paraId="1DD43FF0" w14:textId="0B6382CB" w:rsidR="00167456" w:rsidRPr="00A65F7C" w:rsidRDefault="00A02B77" w:rsidP="00B97872">
            <w:pPr>
              <w:jc w:val="center"/>
              <w:rPr>
                <w:rFonts w:eastAsia="Times New Roman"/>
                <w:sz w:val="22"/>
                <w:szCs w:val="22"/>
              </w:rPr>
            </w:pPr>
            <w:r>
              <w:rPr>
                <w:rFonts w:eastAsia="Times New Roman"/>
                <w:sz w:val="22"/>
                <w:szCs w:val="22"/>
              </w:rPr>
              <w:t>143</w:t>
            </w:r>
          </w:p>
        </w:tc>
        <w:tc>
          <w:tcPr>
            <w:tcW w:w="900" w:type="dxa"/>
            <w:vAlign w:val="center"/>
          </w:tcPr>
          <w:p w14:paraId="72A58F89" w14:textId="61BDF2E1" w:rsidR="00167456" w:rsidRPr="00A65F7C" w:rsidRDefault="00A02B77" w:rsidP="00B9787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54806132" w14:textId="2A44D751" w:rsidR="00167456" w:rsidRPr="00A65F7C" w:rsidRDefault="00A02B77"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1DA0B1" w14:textId="515EFF07" w:rsidR="00167456" w:rsidRPr="00A65F7C" w:rsidRDefault="00A02B77" w:rsidP="00B9787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77AA84DB" w14:textId="39B88225" w:rsidR="00167456" w:rsidRPr="00A65F7C" w:rsidRDefault="00A02B77" w:rsidP="00B97872">
            <w:pPr>
              <w:jc w:val="center"/>
              <w:rPr>
                <w:rFonts w:eastAsia="Times New Roman"/>
                <w:sz w:val="22"/>
                <w:szCs w:val="22"/>
              </w:rPr>
            </w:pPr>
            <w:r>
              <w:rPr>
                <w:rFonts w:eastAsia="Times New Roman"/>
                <w:sz w:val="22"/>
                <w:szCs w:val="22"/>
              </w:rPr>
              <w:t>2.53</w:t>
            </w:r>
          </w:p>
        </w:tc>
      </w:tr>
      <w:tr w:rsidR="00167456" w14:paraId="07727EA7" w14:textId="77777777" w:rsidTr="00B97872">
        <w:trPr>
          <w:jc w:val="center"/>
        </w:trPr>
        <w:tc>
          <w:tcPr>
            <w:tcW w:w="1410" w:type="dxa"/>
            <w:vMerge/>
            <w:tcBorders>
              <w:left w:val="single" w:sz="24" w:space="0" w:color="auto"/>
              <w:right w:val="single" w:sz="24" w:space="0" w:color="auto"/>
            </w:tcBorders>
            <w:vAlign w:val="center"/>
          </w:tcPr>
          <w:p w14:paraId="1D7DCC5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1478F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7270D239" w14:textId="2C54564E" w:rsidR="00167456" w:rsidRPr="00A65F7C" w:rsidRDefault="00A02B77" w:rsidP="00B97872">
            <w:pPr>
              <w:jc w:val="center"/>
              <w:rPr>
                <w:rFonts w:eastAsia="Times New Roman"/>
                <w:sz w:val="22"/>
                <w:szCs w:val="22"/>
              </w:rPr>
            </w:pPr>
            <w:r>
              <w:rPr>
                <w:rFonts w:eastAsia="Times New Roman"/>
                <w:sz w:val="22"/>
                <w:szCs w:val="22"/>
              </w:rPr>
              <w:t>171</w:t>
            </w:r>
          </w:p>
        </w:tc>
        <w:tc>
          <w:tcPr>
            <w:tcW w:w="920" w:type="dxa"/>
            <w:vAlign w:val="center"/>
          </w:tcPr>
          <w:p w14:paraId="6D3DCDB7" w14:textId="1412076D" w:rsidR="00167456" w:rsidRPr="00A65F7C" w:rsidRDefault="00A02B77" w:rsidP="00B97872">
            <w:pPr>
              <w:jc w:val="center"/>
              <w:rPr>
                <w:rFonts w:eastAsia="Times New Roman"/>
                <w:sz w:val="22"/>
                <w:szCs w:val="22"/>
              </w:rPr>
            </w:pPr>
            <w:r>
              <w:rPr>
                <w:rFonts w:eastAsia="Times New Roman"/>
                <w:sz w:val="22"/>
                <w:szCs w:val="22"/>
              </w:rPr>
              <w:t>157</w:t>
            </w:r>
          </w:p>
        </w:tc>
        <w:tc>
          <w:tcPr>
            <w:tcW w:w="990" w:type="dxa"/>
            <w:vAlign w:val="center"/>
          </w:tcPr>
          <w:p w14:paraId="7709CCCE" w14:textId="488BB586" w:rsidR="00167456" w:rsidRPr="00A65F7C" w:rsidRDefault="00A02B77" w:rsidP="00B97872">
            <w:pPr>
              <w:jc w:val="center"/>
              <w:rPr>
                <w:rFonts w:eastAsia="Times New Roman"/>
                <w:sz w:val="22"/>
                <w:szCs w:val="22"/>
              </w:rPr>
            </w:pPr>
            <w:r>
              <w:rPr>
                <w:rFonts w:eastAsia="Times New Roman"/>
                <w:sz w:val="22"/>
                <w:szCs w:val="22"/>
              </w:rPr>
              <w:t>166</w:t>
            </w:r>
          </w:p>
        </w:tc>
        <w:tc>
          <w:tcPr>
            <w:tcW w:w="900" w:type="dxa"/>
            <w:vAlign w:val="center"/>
          </w:tcPr>
          <w:p w14:paraId="4E02E742" w14:textId="1C65D8F4" w:rsidR="00167456" w:rsidRPr="00A65F7C" w:rsidRDefault="00A02B77" w:rsidP="00B9787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606EA285" w14:textId="2A0119E1" w:rsidR="00167456" w:rsidRPr="00A65F7C" w:rsidRDefault="00A02B77" w:rsidP="00B9787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0F5DB677" w14:textId="717E6B0A" w:rsidR="00167456" w:rsidRPr="00A65F7C" w:rsidRDefault="00A02B77" w:rsidP="00B9787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192DA729" w14:textId="35FA51F5" w:rsidR="00167456" w:rsidRPr="00A65F7C" w:rsidRDefault="00A02B77" w:rsidP="00B97872">
            <w:pPr>
              <w:jc w:val="center"/>
              <w:rPr>
                <w:rFonts w:eastAsia="Times New Roman"/>
                <w:sz w:val="22"/>
                <w:szCs w:val="22"/>
              </w:rPr>
            </w:pPr>
            <w:r>
              <w:rPr>
                <w:rFonts w:eastAsia="Times New Roman"/>
                <w:sz w:val="22"/>
                <w:szCs w:val="22"/>
              </w:rPr>
              <w:t>2.88</w:t>
            </w:r>
          </w:p>
        </w:tc>
      </w:tr>
      <w:tr w:rsidR="00167456" w14:paraId="5F7482D8" w14:textId="77777777" w:rsidTr="00B97872">
        <w:trPr>
          <w:jc w:val="center"/>
        </w:trPr>
        <w:tc>
          <w:tcPr>
            <w:tcW w:w="1410" w:type="dxa"/>
            <w:vMerge/>
            <w:tcBorders>
              <w:left w:val="single" w:sz="24" w:space="0" w:color="auto"/>
              <w:right w:val="single" w:sz="24" w:space="0" w:color="auto"/>
            </w:tcBorders>
            <w:vAlign w:val="center"/>
          </w:tcPr>
          <w:p w14:paraId="4E718D5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547C659"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5D9147AE" w14:textId="3A7FCACD" w:rsidR="00167456" w:rsidRPr="00A65F7C" w:rsidRDefault="00A02B77" w:rsidP="00B97872">
            <w:pPr>
              <w:jc w:val="center"/>
              <w:rPr>
                <w:rFonts w:eastAsia="Times New Roman"/>
                <w:sz w:val="22"/>
                <w:szCs w:val="22"/>
              </w:rPr>
            </w:pPr>
            <w:r>
              <w:rPr>
                <w:rFonts w:eastAsia="Times New Roman"/>
                <w:sz w:val="22"/>
                <w:szCs w:val="22"/>
              </w:rPr>
              <w:t>261</w:t>
            </w:r>
          </w:p>
        </w:tc>
        <w:tc>
          <w:tcPr>
            <w:tcW w:w="920" w:type="dxa"/>
            <w:vAlign w:val="center"/>
          </w:tcPr>
          <w:p w14:paraId="2977C816" w14:textId="363E236E" w:rsidR="00167456" w:rsidRPr="00A65F7C" w:rsidRDefault="00A02B77" w:rsidP="00B97872">
            <w:pPr>
              <w:jc w:val="center"/>
              <w:rPr>
                <w:rFonts w:eastAsia="Times New Roman"/>
                <w:sz w:val="22"/>
                <w:szCs w:val="22"/>
              </w:rPr>
            </w:pPr>
            <w:r>
              <w:rPr>
                <w:rFonts w:eastAsia="Times New Roman"/>
                <w:sz w:val="22"/>
                <w:szCs w:val="22"/>
              </w:rPr>
              <w:t>215</w:t>
            </w:r>
          </w:p>
        </w:tc>
        <w:tc>
          <w:tcPr>
            <w:tcW w:w="990" w:type="dxa"/>
            <w:vAlign w:val="center"/>
          </w:tcPr>
          <w:p w14:paraId="7343C0B7" w14:textId="32BFAE05" w:rsidR="00167456" w:rsidRPr="00A65F7C" w:rsidRDefault="00A02B77" w:rsidP="00B97872">
            <w:pPr>
              <w:jc w:val="center"/>
              <w:rPr>
                <w:rFonts w:eastAsia="Times New Roman"/>
                <w:sz w:val="22"/>
                <w:szCs w:val="22"/>
              </w:rPr>
            </w:pPr>
            <w:r>
              <w:rPr>
                <w:rFonts w:eastAsia="Times New Roman"/>
                <w:sz w:val="22"/>
                <w:szCs w:val="22"/>
              </w:rPr>
              <w:t>211</w:t>
            </w:r>
          </w:p>
        </w:tc>
        <w:tc>
          <w:tcPr>
            <w:tcW w:w="900" w:type="dxa"/>
            <w:vAlign w:val="center"/>
          </w:tcPr>
          <w:p w14:paraId="09452CB0" w14:textId="0A40CACE" w:rsidR="00167456" w:rsidRPr="00A65F7C" w:rsidRDefault="00A02B77" w:rsidP="00B9787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DD00752" w14:textId="78DD71FF" w:rsidR="00167456" w:rsidRPr="00A65F7C" w:rsidRDefault="00A02B77" w:rsidP="00B9787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0B5B525" w14:textId="19DD4403" w:rsidR="00167456" w:rsidRPr="00A65F7C" w:rsidRDefault="00A02B77" w:rsidP="00B9787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5F33CEA" w14:textId="6212B279" w:rsidR="00167456" w:rsidRPr="00A65F7C" w:rsidRDefault="00A02B77" w:rsidP="00B97872">
            <w:pPr>
              <w:jc w:val="center"/>
              <w:rPr>
                <w:rFonts w:eastAsia="Times New Roman"/>
                <w:sz w:val="22"/>
                <w:szCs w:val="22"/>
              </w:rPr>
            </w:pPr>
            <w:r>
              <w:rPr>
                <w:rFonts w:eastAsia="Times New Roman"/>
                <w:sz w:val="22"/>
                <w:szCs w:val="22"/>
              </w:rPr>
              <w:t>9.82</w:t>
            </w:r>
          </w:p>
        </w:tc>
      </w:tr>
      <w:tr w:rsidR="00167456" w14:paraId="37B6FA94" w14:textId="77777777" w:rsidTr="00B97872">
        <w:trPr>
          <w:jc w:val="center"/>
        </w:trPr>
        <w:tc>
          <w:tcPr>
            <w:tcW w:w="1410" w:type="dxa"/>
            <w:vMerge/>
            <w:tcBorders>
              <w:left w:val="single" w:sz="24" w:space="0" w:color="auto"/>
              <w:right w:val="single" w:sz="24" w:space="0" w:color="auto"/>
            </w:tcBorders>
            <w:vAlign w:val="center"/>
          </w:tcPr>
          <w:p w14:paraId="13CC8E4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97A4222"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247E91E" w14:textId="3A95DCDF" w:rsidR="00167456" w:rsidRPr="00A65F7C" w:rsidRDefault="00A02B77" w:rsidP="00B97872">
            <w:pPr>
              <w:jc w:val="center"/>
              <w:rPr>
                <w:rFonts w:eastAsia="Times New Roman"/>
                <w:sz w:val="22"/>
                <w:szCs w:val="22"/>
              </w:rPr>
            </w:pPr>
            <w:r>
              <w:rPr>
                <w:rFonts w:eastAsia="Times New Roman"/>
                <w:sz w:val="22"/>
                <w:szCs w:val="22"/>
              </w:rPr>
              <w:t>265</w:t>
            </w:r>
          </w:p>
        </w:tc>
        <w:tc>
          <w:tcPr>
            <w:tcW w:w="920" w:type="dxa"/>
            <w:vAlign w:val="center"/>
          </w:tcPr>
          <w:p w14:paraId="2BC70AC7" w14:textId="08E21545" w:rsidR="00167456" w:rsidRPr="00A65F7C" w:rsidRDefault="00A02B77" w:rsidP="00B97872">
            <w:pPr>
              <w:jc w:val="center"/>
              <w:rPr>
                <w:rFonts w:eastAsia="Times New Roman"/>
                <w:sz w:val="22"/>
                <w:szCs w:val="22"/>
              </w:rPr>
            </w:pPr>
            <w:r>
              <w:rPr>
                <w:rFonts w:eastAsia="Times New Roman"/>
                <w:sz w:val="22"/>
                <w:szCs w:val="22"/>
              </w:rPr>
              <w:t>222</w:t>
            </w:r>
          </w:p>
        </w:tc>
        <w:tc>
          <w:tcPr>
            <w:tcW w:w="990" w:type="dxa"/>
            <w:vAlign w:val="center"/>
          </w:tcPr>
          <w:p w14:paraId="0DF536D5" w14:textId="7E83D592" w:rsidR="00167456" w:rsidRPr="00A65F7C" w:rsidRDefault="00A02B77" w:rsidP="00B97872">
            <w:pPr>
              <w:jc w:val="center"/>
              <w:rPr>
                <w:rFonts w:eastAsia="Times New Roman"/>
                <w:sz w:val="22"/>
                <w:szCs w:val="22"/>
              </w:rPr>
            </w:pPr>
            <w:r>
              <w:rPr>
                <w:rFonts w:eastAsia="Times New Roman"/>
                <w:sz w:val="22"/>
                <w:szCs w:val="22"/>
              </w:rPr>
              <w:t>231</w:t>
            </w:r>
          </w:p>
        </w:tc>
        <w:tc>
          <w:tcPr>
            <w:tcW w:w="900" w:type="dxa"/>
            <w:vAlign w:val="center"/>
          </w:tcPr>
          <w:p w14:paraId="1345483F" w14:textId="72B10338" w:rsidR="00167456" w:rsidRPr="00A65F7C" w:rsidRDefault="00A02B77" w:rsidP="00B9787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63F15B92" w14:textId="06AE5497" w:rsidR="00167456" w:rsidRPr="00A65F7C" w:rsidRDefault="00A02B77" w:rsidP="00B9787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3D52E334" w14:textId="122E15DF" w:rsidR="00167456" w:rsidRPr="00A65F7C" w:rsidRDefault="00A02B77" w:rsidP="00B9787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2FE322B3" w14:textId="2668C524" w:rsidR="00167456" w:rsidRPr="00A65F7C" w:rsidRDefault="00A02B77" w:rsidP="00B97872">
            <w:pPr>
              <w:jc w:val="center"/>
              <w:rPr>
                <w:rFonts w:eastAsia="Times New Roman"/>
                <w:sz w:val="22"/>
                <w:szCs w:val="22"/>
              </w:rPr>
            </w:pPr>
            <w:r>
              <w:rPr>
                <w:rFonts w:eastAsia="Times New Roman"/>
                <w:sz w:val="22"/>
                <w:szCs w:val="22"/>
              </w:rPr>
              <w:t>9.05</w:t>
            </w:r>
          </w:p>
        </w:tc>
      </w:tr>
      <w:tr w:rsidR="00167456" w14:paraId="6A7E4F31" w14:textId="77777777" w:rsidTr="00B97872">
        <w:trPr>
          <w:jc w:val="center"/>
        </w:trPr>
        <w:tc>
          <w:tcPr>
            <w:tcW w:w="1410" w:type="dxa"/>
            <w:vMerge/>
            <w:tcBorders>
              <w:left w:val="single" w:sz="24" w:space="0" w:color="auto"/>
              <w:right w:val="single" w:sz="24" w:space="0" w:color="auto"/>
            </w:tcBorders>
            <w:vAlign w:val="center"/>
          </w:tcPr>
          <w:p w14:paraId="01B7D989"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521011D"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5E346CAF" w14:textId="52851205" w:rsidR="00167456" w:rsidRPr="00A65F7C" w:rsidRDefault="00A02B77" w:rsidP="00B97872">
            <w:pPr>
              <w:jc w:val="center"/>
              <w:rPr>
                <w:rFonts w:eastAsia="Times New Roman"/>
                <w:sz w:val="22"/>
                <w:szCs w:val="22"/>
              </w:rPr>
            </w:pPr>
            <w:r>
              <w:rPr>
                <w:rFonts w:eastAsia="Times New Roman"/>
                <w:sz w:val="22"/>
                <w:szCs w:val="22"/>
              </w:rPr>
              <w:t>285</w:t>
            </w:r>
          </w:p>
        </w:tc>
        <w:tc>
          <w:tcPr>
            <w:tcW w:w="920" w:type="dxa"/>
            <w:vAlign w:val="center"/>
          </w:tcPr>
          <w:p w14:paraId="1C3A5A6C" w14:textId="6456B787" w:rsidR="00167456" w:rsidRPr="00A65F7C" w:rsidRDefault="00A02B77" w:rsidP="00B97872">
            <w:pPr>
              <w:jc w:val="center"/>
              <w:rPr>
                <w:rFonts w:eastAsia="Times New Roman"/>
                <w:sz w:val="22"/>
                <w:szCs w:val="22"/>
              </w:rPr>
            </w:pPr>
            <w:r>
              <w:rPr>
                <w:rFonts w:eastAsia="Times New Roman"/>
                <w:sz w:val="22"/>
                <w:szCs w:val="22"/>
              </w:rPr>
              <w:t>-</w:t>
            </w:r>
          </w:p>
        </w:tc>
        <w:tc>
          <w:tcPr>
            <w:tcW w:w="990" w:type="dxa"/>
            <w:vAlign w:val="center"/>
          </w:tcPr>
          <w:p w14:paraId="05AB9829" w14:textId="22A5477D" w:rsidR="00167456" w:rsidRPr="00A65F7C" w:rsidRDefault="00A02B77" w:rsidP="00B97872">
            <w:pPr>
              <w:jc w:val="center"/>
              <w:rPr>
                <w:rFonts w:eastAsia="Times New Roman"/>
                <w:sz w:val="22"/>
                <w:szCs w:val="22"/>
              </w:rPr>
            </w:pPr>
            <w:r>
              <w:rPr>
                <w:rFonts w:eastAsia="Times New Roman"/>
                <w:sz w:val="22"/>
                <w:szCs w:val="22"/>
              </w:rPr>
              <w:t>-</w:t>
            </w:r>
          </w:p>
        </w:tc>
        <w:tc>
          <w:tcPr>
            <w:tcW w:w="900" w:type="dxa"/>
            <w:vAlign w:val="center"/>
          </w:tcPr>
          <w:p w14:paraId="22F915D8" w14:textId="0BD57901"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8C7B4BE" w14:textId="68EFDFF9" w:rsidR="00167456" w:rsidRPr="00A65F7C" w:rsidRDefault="00A02B77"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306DBC7C" w14:textId="2010A2B4" w:rsidR="00167456" w:rsidRPr="00A65F7C" w:rsidRDefault="00A02B77" w:rsidP="00B9787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7CE4A441" w14:textId="3063DB7A" w:rsidR="00167456" w:rsidRPr="00A65F7C" w:rsidRDefault="00A02B77" w:rsidP="00B97872">
            <w:pPr>
              <w:jc w:val="center"/>
              <w:rPr>
                <w:rFonts w:eastAsia="Times New Roman"/>
                <w:sz w:val="22"/>
                <w:szCs w:val="22"/>
              </w:rPr>
            </w:pPr>
            <w:r>
              <w:rPr>
                <w:rFonts w:eastAsia="Times New Roman"/>
                <w:sz w:val="22"/>
                <w:szCs w:val="22"/>
              </w:rPr>
              <w:t>22.27</w:t>
            </w:r>
          </w:p>
        </w:tc>
      </w:tr>
      <w:tr w:rsidR="00167456" w14:paraId="060E1BA5"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0AB0F521"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1B89CCC"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62642595" w14:textId="56112DC5" w:rsidR="00167456" w:rsidRPr="00A65F7C" w:rsidRDefault="00A02B7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3702BF6A" w14:textId="6DCBB079" w:rsidR="00167456" w:rsidRPr="00A65F7C" w:rsidRDefault="00A02B7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F7609C4" w14:textId="7EF81D8C" w:rsidR="00167456" w:rsidRPr="00A65F7C" w:rsidRDefault="00A02B7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E61903F" w14:textId="22270415"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E7BE65" w14:textId="13E7E4F0" w:rsidR="00167456" w:rsidRPr="00A65F7C" w:rsidRDefault="00A02B7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7FE5C1" w14:textId="79E00B9F" w:rsidR="00167456" w:rsidRPr="00A65F7C" w:rsidRDefault="00A02B7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D9E1EBE" w14:textId="01E7B4E9" w:rsidR="00167456" w:rsidRPr="00A65F7C" w:rsidRDefault="00A02B77" w:rsidP="00B97872">
            <w:pPr>
              <w:jc w:val="center"/>
              <w:rPr>
                <w:rFonts w:eastAsia="Times New Roman"/>
                <w:sz w:val="22"/>
                <w:szCs w:val="22"/>
              </w:rPr>
            </w:pPr>
            <w:r>
              <w:rPr>
                <w:rFonts w:eastAsia="Times New Roman"/>
                <w:sz w:val="22"/>
                <w:szCs w:val="22"/>
              </w:rPr>
              <w:t>-</w:t>
            </w:r>
          </w:p>
        </w:tc>
      </w:tr>
    </w:tbl>
    <w:p w14:paraId="44C5D0D6" w14:textId="59E5BDEE" w:rsidR="00167456" w:rsidRPr="00B0424D" w:rsidRDefault="00830EE5" w:rsidP="00B0424D">
      <w:pPr>
        <w:rPr>
          <w:rFonts w:eastAsia="Times New Roman"/>
          <w:b/>
          <w:sz w:val="22"/>
          <w:szCs w:val="22"/>
        </w:rPr>
      </w:pPr>
      <w:r>
        <w:rPr>
          <w:rFonts w:eastAsia="Times New Roman"/>
          <w:sz w:val="22"/>
          <w:szCs w:val="22"/>
        </w:rPr>
        <w:t>Table 6.3: 10-15%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2745EA69"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73E98C36"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61B4F817"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69E6996"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6459A86"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7C585C5E"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03E8EEB"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3AFD9FDE"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2EEAE0F7"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3C52AFE"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E0EFBC9"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FDE199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6689CD2A"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F90AD62" w14:textId="77777777" w:rsidR="00167456" w:rsidRDefault="00167456" w:rsidP="00B97872">
            <w:pPr>
              <w:jc w:val="center"/>
              <w:rPr>
                <w:rFonts w:eastAsia="Times New Roman"/>
                <w:b/>
                <w:sz w:val="22"/>
                <w:szCs w:val="22"/>
              </w:rPr>
            </w:pPr>
          </w:p>
        </w:tc>
      </w:tr>
      <w:tr w:rsidR="00167456" w14:paraId="0AD8784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4DC8532"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AEEC386" w14:textId="4AAA5C5C" w:rsidR="00167456" w:rsidRPr="00A02B77" w:rsidRDefault="00A02B77" w:rsidP="00B9787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34CFEF41" w14:textId="65AA097A" w:rsidR="00167456" w:rsidRPr="00A02B77" w:rsidRDefault="00A02B77" w:rsidP="00B9787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281A68F5" w14:textId="70258AB1" w:rsidR="00167456" w:rsidRPr="00A02B77" w:rsidRDefault="00A02B77" w:rsidP="00B9787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18393867" w14:textId="4A49AD83" w:rsidR="00167456" w:rsidRPr="00A02B77" w:rsidRDefault="00A02B77" w:rsidP="00B9787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66358023" w14:textId="0E9A527C" w:rsidR="00167456" w:rsidRPr="00A02B77" w:rsidRDefault="00A02B77" w:rsidP="00B9787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D81ABD0" w14:textId="51CE6540" w:rsidR="00167456" w:rsidRPr="00A02B77" w:rsidRDefault="00A02B77" w:rsidP="00B9787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62A91005" w14:textId="727C1042" w:rsidR="00167456" w:rsidRPr="00A02B77" w:rsidRDefault="00A02B77" w:rsidP="00B97872">
            <w:pPr>
              <w:jc w:val="center"/>
              <w:rPr>
                <w:rFonts w:eastAsia="Times New Roman"/>
                <w:sz w:val="22"/>
                <w:szCs w:val="22"/>
              </w:rPr>
            </w:pPr>
            <w:r>
              <w:rPr>
                <w:rFonts w:eastAsia="Times New Roman"/>
                <w:sz w:val="22"/>
                <w:szCs w:val="22"/>
              </w:rPr>
              <w:t>0.67</w:t>
            </w:r>
          </w:p>
        </w:tc>
      </w:tr>
      <w:tr w:rsidR="00167456" w14:paraId="792A6C8F"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2D8AAA7C" w14:textId="5C27899E"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BBB3276" w14:textId="4DD4BA1D" w:rsidR="00167456" w:rsidRPr="00A02B77" w:rsidRDefault="00EC53B3"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178BA36C" w14:textId="6375CAC1" w:rsidR="00167456" w:rsidRPr="00A02B77" w:rsidRDefault="00EC53B3" w:rsidP="00B9787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30935CE" w14:textId="79E90734" w:rsidR="00167456" w:rsidRPr="00A02B77" w:rsidRDefault="00EC53B3" w:rsidP="00B9787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73621C4A" w14:textId="5600482E" w:rsidR="00167456" w:rsidRPr="00A02B77" w:rsidRDefault="00EC53B3" w:rsidP="00B9787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5E437C6" w14:textId="4FACE0D5" w:rsidR="00167456" w:rsidRPr="00A02B77" w:rsidRDefault="00EC53B3" w:rsidP="00B9787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6F3C6831" w14:textId="4A4DFBD7" w:rsidR="00167456" w:rsidRPr="00A02B77" w:rsidRDefault="00EC53B3" w:rsidP="00B9787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B7601A7" w14:textId="085A737F" w:rsidR="00167456" w:rsidRPr="00A02B77" w:rsidRDefault="00A02B77" w:rsidP="00B97872">
            <w:pPr>
              <w:jc w:val="center"/>
              <w:rPr>
                <w:rFonts w:eastAsia="Times New Roman"/>
                <w:sz w:val="22"/>
                <w:szCs w:val="22"/>
              </w:rPr>
            </w:pPr>
            <w:r>
              <w:rPr>
                <w:rFonts w:eastAsia="Times New Roman"/>
                <w:sz w:val="22"/>
                <w:szCs w:val="22"/>
              </w:rPr>
              <w:t>1.87</w:t>
            </w:r>
          </w:p>
        </w:tc>
      </w:tr>
      <w:tr w:rsidR="00167456" w14:paraId="4BC7A23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6B93A4C1"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24753B"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3B20851" w14:textId="6075F37A" w:rsidR="00167456" w:rsidRPr="00A02B77" w:rsidRDefault="00EC53B3" w:rsidP="00B9787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5FF5C186" w14:textId="341A886D" w:rsidR="00167456" w:rsidRPr="00A02B77" w:rsidRDefault="00EC53B3" w:rsidP="00B9787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20E1110" w14:textId="2238C527" w:rsidR="00167456" w:rsidRPr="00A02B77" w:rsidRDefault="00EC53B3" w:rsidP="00B9787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20B1756C" w14:textId="2E929FFD" w:rsidR="00167456" w:rsidRPr="00A02B77" w:rsidRDefault="00EC53B3" w:rsidP="00B9787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52F26535" w14:textId="47D448E7" w:rsidR="00167456" w:rsidRPr="00A02B77" w:rsidRDefault="00EC53B3" w:rsidP="00B9787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38218C34" w14:textId="4E1BC3E0" w:rsidR="00167456" w:rsidRPr="00A02B77" w:rsidRDefault="00EC53B3" w:rsidP="00B9787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7A0C7A95" w14:textId="10829A79" w:rsidR="00167456" w:rsidRPr="00A02B77" w:rsidRDefault="00A02B77" w:rsidP="00B97872">
            <w:pPr>
              <w:jc w:val="center"/>
              <w:rPr>
                <w:rFonts w:eastAsia="Times New Roman"/>
                <w:sz w:val="22"/>
                <w:szCs w:val="22"/>
              </w:rPr>
            </w:pPr>
            <w:r>
              <w:rPr>
                <w:rFonts w:eastAsia="Times New Roman"/>
                <w:sz w:val="22"/>
                <w:szCs w:val="22"/>
              </w:rPr>
              <w:t>7.68</w:t>
            </w:r>
          </w:p>
        </w:tc>
      </w:tr>
      <w:tr w:rsidR="00167456" w14:paraId="7C1F7D40" w14:textId="77777777" w:rsidTr="00B97872">
        <w:trPr>
          <w:jc w:val="center"/>
        </w:trPr>
        <w:tc>
          <w:tcPr>
            <w:tcW w:w="1410" w:type="dxa"/>
            <w:vMerge/>
            <w:tcBorders>
              <w:left w:val="single" w:sz="24" w:space="0" w:color="auto"/>
              <w:right w:val="single" w:sz="24" w:space="0" w:color="auto"/>
            </w:tcBorders>
            <w:vAlign w:val="center"/>
          </w:tcPr>
          <w:p w14:paraId="44A6C3A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CAD26A0"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29AFA81C" w14:textId="0C1FC760" w:rsidR="00167456" w:rsidRPr="00A02B77" w:rsidRDefault="00EC53B3" w:rsidP="00B97872">
            <w:pPr>
              <w:jc w:val="center"/>
              <w:rPr>
                <w:rFonts w:eastAsia="Times New Roman"/>
                <w:sz w:val="22"/>
                <w:szCs w:val="22"/>
              </w:rPr>
            </w:pPr>
            <w:r>
              <w:rPr>
                <w:rFonts w:eastAsia="Times New Roman"/>
                <w:sz w:val="22"/>
                <w:szCs w:val="22"/>
              </w:rPr>
              <w:t>86</w:t>
            </w:r>
          </w:p>
        </w:tc>
        <w:tc>
          <w:tcPr>
            <w:tcW w:w="920" w:type="dxa"/>
            <w:vAlign w:val="center"/>
          </w:tcPr>
          <w:p w14:paraId="52D107CC" w14:textId="387A376D" w:rsidR="00167456" w:rsidRPr="00A02B77" w:rsidRDefault="00EC53B3" w:rsidP="00B97872">
            <w:pPr>
              <w:jc w:val="center"/>
              <w:rPr>
                <w:rFonts w:eastAsia="Times New Roman"/>
                <w:sz w:val="22"/>
                <w:szCs w:val="22"/>
              </w:rPr>
            </w:pPr>
            <w:r>
              <w:rPr>
                <w:rFonts w:eastAsia="Times New Roman"/>
                <w:sz w:val="22"/>
                <w:szCs w:val="22"/>
              </w:rPr>
              <w:t>70</w:t>
            </w:r>
          </w:p>
        </w:tc>
        <w:tc>
          <w:tcPr>
            <w:tcW w:w="990" w:type="dxa"/>
            <w:vAlign w:val="center"/>
          </w:tcPr>
          <w:p w14:paraId="3824FDD8" w14:textId="4C26D73F" w:rsidR="00167456" w:rsidRPr="00A02B77" w:rsidRDefault="00EC53B3" w:rsidP="00B97872">
            <w:pPr>
              <w:jc w:val="center"/>
              <w:rPr>
                <w:rFonts w:eastAsia="Times New Roman"/>
                <w:sz w:val="22"/>
                <w:szCs w:val="22"/>
              </w:rPr>
            </w:pPr>
            <w:r>
              <w:rPr>
                <w:rFonts w:eastAsia="Times New Roman"/>
                <w:sz w:val="22"/>
                <w:szCs w:val="22"/>
              </w:rPr>
              <w:t>114</w:t>
            </w:r>
          </w:p>
        </w:tc>
        <w:tc>
          <w:tcPr>
            <w:tcW w:w="900" w:type="dxa"/>
            <w:vAlign w:val="center"/>
          </w:tcPr>
          <w:p w14:paraId="7E2B0E0C" w14:textId="528B3A3A" w:rsidR="00167456" w:rsidRPr="00A02B77" w:rsidRDefault="00EC53B3" w:rsidP="00B9787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54C6E69B" w14:textId="5FEA2896" w:rsidR="00167456" w:rsidRPr="00A02B77" w:rsidRDefault="00EC53B3" w:rsidP="00B9787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D89B913" w14:textId="23E9BE1C" w:rsidR="00167456" w:rsidRPr="00A02B77" w:rsidRDefault="00EC53B3" w:rsidP="00B9787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578DF5E7" w14:textId="280BB3EF" w:rsidR="00167456" w:rsidRPr="00A02B77" w:rsidRDefault="00A02B77" w:rsidP="00B97872">
            <w:pPr>
              <w:jc w:val="center"/>
              <w:rPr>
                <w:rFonts w:eastAsia="Times New Roman"/>
                <w:sz w:val="22"/>
                <w:szCs w:val="22"/>
              </w:rPr>
            </w:pPr>
            <w:r>
              <w:rPr>
                <w:rFonts w:eastAsia="Times New Roman"/>
                <w:sz w:val="22"/>
                <w:szCs w:val="22"/>
              </w:rPr>
              <w:t>7.27</w:t>
            </w:r>
          </w:p>
        </w:tc>
      </w:tr>
      <w:tr w:rsidR="00167456" w14:paraId="671EA05E" w14:textId="77777777" w:rsidTr="00B97872">
        <w:trPr>
          <w:jc w:val="center"/>
        </w:trPr>
        <w:tc>
          <w:tcPr>
            <w:tcW w:w="1410" w:type="dxa"/>
            <w:vMerge/>
            <w:tcBorders>
              <w:left w:val="single" w:sz="24" w:space="0" w:color="auto"/>
              <w:right w:val="single" w:sz="24" w:space="0" w:color="auto"/>
            </w:tcBorders>
            <w:vAlign w:val="center"/>
          </w:tcPr>
          <w:p w14:paraId="5F14F46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F068C9"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EF0B34C" w14:textId="476B647F" w:rsidR="00167456" w:rsidRPr="00A02B77" w:rsidRDefault="00EC53B3" w:rsidP="00B97872">
            <w:pPr>
              <w:jc w:val="center"/>
              <w:rPr>
                <w:rFonts w:eastAsia="Times New Roman"/>
                <w:sz w:val="22"/>
                <w:szCs w:val="22"/>
              </w:rPr>
            </w:pPr>
            <w:r>
              <w:rPr>
                <w:rFonts w:eastAsia="Times New Roman"/>
                <w:sz w:val="22"/>
                <w:szCs w:val="22"/>
              </w:rPr>
              <w:t>108</w:t>
            </w:r>
          </w:p>
        </w:tc>
        <w:tc>
          <w:tcPr>
            <w:tcW w:w="920" w:type="dxa"/>
            <w:vAlign w:val="center"/>
          </w:tcPr>
          <w:p w14:paraId="331B4101" w14:textId="4EF02F53" w:rsidR="00167456" w:rsidRPr="00A02B77" w:rsidRDefault="00EC53B3" w:rsidP="00B97872">
            <w:pPr>
              <w:jc w:val="center"/>
              <w:rPr>
                <w:rFonts w:eastAsia="Times New Roman"/>
                <w:sz w:val="22"/>
                <w:szCs w:val="22"/>
              </w:rPr>
            </w:pPr>
            <w:r>
              <w:rPr>
                <w:rFonts w:eastAsia="Times New Roman"/>
                <w:sz w:val="22"/>
                <w:szCs w:val="22"/>
              </w:rPr>
              <w:t>102</w:t>
            </w:r>
          </w:p>
        </w:tc>
        <w:tc>
          <w:tcPr>
            <w:tcW w:w="990" w:type="dxa"/>
            <w:vAlign w:val="center"/>
          </w:tcPr>
          <w:p w14:paraId="37998766" w14:textId="6B90C718" w:rsidR="00167456" w:rsidRPr="00A02B77" w:rsidRDefault="00EC53B3" w:rsidP="00B97872">
            <w:pPr>
              <w:jc w:val="center"/>
              <w:rPr>
                <w:rFonts w:eastAsia="Times New Roman"/>
                <w:sz w:val="22"/>
                <w:szCs w:val="22"/>
              </w:rPr>
            </w:pPr>
            <w:r>
              <w:rPr>
                <w:rFonts w:eastAsia="Times New Roman"/>
                <w:sz w:val="22"/>
                <w:szCs w:val="22"/>
              </w:rPr>
              <w:t>128</w:t>
            </w:r>
          </w:p>
        </w:tc>
        <w:tc>
          <w:tcPr>
            <w:tcW w:w="900" w:type="dxa"/>
            <w:vAlign w:val="center"/>
          </w:tcPr>
          <w:p w14:paraId="17EC2B33" w14:textId="7CB679C3" w:rsidR="00167456" w:rsidRPr="00A02B77" w:rsidRDefault="00EC53B3" w:rsidP="00B9787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5A420085" w14:textId="13421793" w:rsidR="00167456" w:rsidRPr="00A02B77" w:rsidRDefault="00EC53B3" w:rsidP="00B9787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311AC29D" w14:textId="01F49312" w:rsidR="00167456" w:rsidRPr="00A02B77" w:rsidRDefault="00EC53B3" w:rsidP="00B9787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6AA8C1C5" w14:textId="502FBFE2" w:rsidR="00167456" w:rsidRPr="00A02B77" w:rsidRDefault="00A02B77" w:rsidP="00B97872">
            <w:pPr>
              <w:jc w:val="center"/>
              <w:rPr>
                <w:rFonts w:eastAsia="Times New Roman"/>
                <w:sz w:val="22"/>
                <w:szCs w:val="22"/>
              </w:rPr>
            </w:pPr>
            <w:r>
              <w:rPr>
                <w:rFonts w:eastAsia="Times New Roman"/>
                <w:sz w:val="22"/>
                <w:szCs w:val="22"/>
              </w:rPr>
              <w:t>4.83</w:t>
            </w:r>
          </w:p>
        </w:tc>
      </w:tr>
      <w:tr w:rsidR="00167456" w14:paraId="42C61AB1" w14:textId="77777777" w:rsidTr="00B97872">
        <w:trPr>
          <w:jc w:val="center"/>
        </w:trPr>
        <w:tc>
          <w:tcPr>
            <w:tcW w:w="1410" w:type="dxa"/>
            <w:vMerge/>
            <w:tcBorders>
              <w:left w:val="single" w:sz="24" w:space="0" w:color="auto"/>
              <w:right w:val="single" w:sz="24" w:space="0" w:color="auto"/>
            </w:tcBorders>
            <w:vAlign w:val="center"/>
          </w:tcPr>
          <w:p w14:paraId="1CFB356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3B8E0C"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3C54AF6" w14:textId="084BFE4F" w:rsidR="00167456" w:rsidRPr="00A02B77" w:rsidRDefault="00EC53B3" w:rsidP="00B97872">
            <w:pPr>
              <w:jc w:val="center"/>
              <w:rPr>
                <w:rFonts w:eastAsia="Times New Roman"/>
                <w:sz w:val="22"/>
                <w:szCs w:val="22"/>
              </w:rPr>
            </w:pPr>
            <w:r>
              <w:rPr>
                <w:rFonts w:eastAsia="Times New Roman"/>
                <w:sz w:val="22"/>
                <w:szCs w:val="22"/>
              </w:rPr>
              <w:t>124</w:t>
            </w:r>
          </w:p>
        </w:tc>
        <w:tc>
          <w:tcPr>
            <w:tcW w:w="920" w:type="dxa"/>
            <w:vAlign w:val="center"/>
          </w:tcPr>
          <w:p w14:paraId="02D988BA" w14:textId="609EB7E9" w:rsidR="00167456" w:rsidRPr="00A02B77" w:rsidRDefault="00EC53B3" w:rsidP="00B97872">
            <w:pPr>
              <w:jc w:val="center"/>
              <w:rPr>
                <w:rFonts w:eastAsia="Times New Roman"/>
                <w:sz w:val="22"/>
                <w:szCs w:val="22"/>
              </w:rPr>
            </w:pPr>
            <w:r>
              <w:rPr>
                <w:rFonts w:eastAsia="Times New Roman"/>
                <w:sz w:val="22"/>
                <w:szCs w:val="22"/>
              </w:rPr>
              <w:t>96</w:t>
            </w:r>
          </w:p>
        </w:tc>
        <w:tc>
          <w:tcPr>
            <w:tcW w:w="990" w:type="dxa"/>
            <w:vAlign w:val="center"/>
          </w:tcPr>
          <w:p w14:paraId="6E5EF460" w14:textId="20374386" w:rsidR="00167456" w:rsidRPr="00A02B77" w:rsidRDefault="00EC53B3" w:rsidP="00B97872">
            <w:pPr>
              <w:jc w:val="center"/>
              <w:rPr>
                <w:rFonts w:eastAsia="Times New Roman"/>
                <w:sz w:val="22"/>
                <w:szCs w:val="22"/>
              </w:rPr>
            </w:pPr>
            <w:r>
              <w:rPr>
                <w:rFonts w:eastAsia="Times New Roman"/>
                <w:sz w:val="22"/>
                <w:szCs w:val="22"/>
              </w:rPr>
              <w:t>157</w:t>
            </w:r>
          </w:p>
        </w:tc>
        <w:tc>
          <w:tcPr>
            <w:tcW w:w="900" w:type="dxa"/>
            <w:vAlign w:val="center"/>
          </w:tcPr>
          <w:p w14:paraId="4BD1F88B" w14:textId="4C590F22" w:rsidR="00167456" w:rsidRPr="00A02B77" w:rsidRDefault="00EC53B3" w:rsidP="00B9787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5138CC07" w14:textId="4DD90942" w:rsidR="00167456" w:rsidRPr="00A02B77" w:rsidRDefault="00EC53B3" w:rsidP="00B9787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0AF81917" w14:textId="1EBAD0EA" w:rsidR="00167456" w:rsidRPr="00A02B77" w:rsidRDefault="00EC53B3" w:rsidP="00B9787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6AE73416" w14:textId="14B6DEED" w:rsidR="00167456" w:rsidRPr="00A02B77" w:rsidRDefault="00A02B77" w:rsidP="00B97872">
            <w:pPr>
              <w:jc w:val="center"/>
              <w:rPr>
                <w:rFonts w:eastAsia="Times New Roman"/>
                <w:sz w:val="22"/>
                <w:szCs w:val="22"/>
              </w:rPr>
            </w:pPr>
            <w:r>
              <w:rPr>
                <w:rFonts w:eastAsia="Times New Roman"/>
                <w:sz w:val="22"/>
                <w:szCs w:val="22"/>
              </w:rPr>
              <w:t>8.83</w:t>
            </w:r>
          </w:p>
        </w:tc>
      </w:tr>
      <w:tr w:rsidR="00167456" w14:paraId="48CBBC95" w14:textId="77777777" w:rsidTr="00B97872">
        <w:trPr>
          <w:jc w:val="center"/>
        </w:trPr>
        <w:tc>
          <w:tcPr>
            <w:tcW w:w="1410" w:type="dxa"/>
            <w:vMerge/>
            <w:tcBorders>
              <w:left w:val="single" w:sz="24" w:space="0" w:color="auto"/>
              <w:right w:val="single" w:sz="24" w:space="0" w:color="auto"/>
            </w:tcBorders>
            <w:vAlign w:val="center"/>
          </w:tcPr>
          <w:p w14:paraId="44FAC4F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62978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85B5262" w14:textId="50A0F8BD" w:rsidR="00167456" w:rsidRPr="00A02B77" w:rsidRDefault="00EC53B3" w:rsidP="00B97872">
            <w:pPr>
              <w:jc w:val="center"/>
              <w:rPr>
                <w:rFonts w:eastAsia="Times New Roman"/>
                <w:sz w:val="22"/>
                <w:szCs w:val="22"/>
              </w:rPr>
            </w:pPr>
            <w:r>
              <w:rPr>
                <w:rFonts w:eastAsia="Times New Roman"/>
                <w:sz w:val="22"/>
                <w:szCs w:val="22"/>
              </w:rPr>
              <w:t>133</w:t>
            </w:r>
          </w:p>
        </w:tc>
        <w:tc>
          <w:tcPr>
            <w:tcW w:w="920" w:type="dxa"/>
            <w:vAlign w:val="center"/>
          </w:tcPr>
          <w:p w14:paraId="4274529E" w14:textId="4402446E" w:rsidR="00167456" w:rsidRPr="00A02B77" w:rsidRDefault="00EC53B3" w:rsidP="00B97872">
            <w:pPr>
              <w:jc w:val="center"/>
              <w:rPr>
                <w:rFonts w:eastAsia="Times New Roman"/>
                <w:sz w:val="22"/>
                <w:szCs w:val="22"/>
              </w:rPr>
            </w:pPr>
            <w:r>
              <w:rPr>
                <w:rFonts w:eastAsia="Times New Roman"/>
                <w:sz w:val="22"/>
                <w:szCs w:val="22"/>
              </w:rPr>
              <w:t>107</w:t>
            </w:r>
          </w:p>
        </w:tc>
        <w:tc>
          <w:tcPr>
            <w:tcW w:w="990" w:type="dxa"/>
            <w:vAlign w:val="center"/>
          </w:tcPr>
          <w:p w14:paraId="03924926" w14:textId="08AABFEF" w:rsidR="00167456" w:rsidRPr="00A02B77" w:rsidRDefault="00EC53B3" w:rsidP="00B97872">
            <w:pPr>
              <w:jc w:val="center"/>
              <w:rPr>
                <w:rFonts w:eastAsia="Times New Roman"/>
                <w:sz w:val="22"/>
                <w:szCs w:val="22"/>
              </w:rPr>
            </w:pPr>
            <w:r>
              <w:rPr>
                <w:rFonts w:eastAsia="Times New Roman"/>
                <w:sz w:val="22"/>
                <w:szCs w:val="22"/>
              </w:rPr>
              <w:t>170</w:t>
            </w:r>
          </w:p>
        </w:tc>
        <w:tc>
          <w:tcPr>
            <w:tcW w:w="900" w:type="dxa"/>
            <w:vAlign w:val="center"/>
          </w:tcPr>
          <w:p w14:paraId="1E0CF0CD" w14:textId="027039CA" w:rsidR="00167456" w:rsidRPr="00A02B77" w:rsidRDefault="00EC53B3" w:rsidP="00B9787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717EB293" w14:textId="6939F289" w:rsidR="00167456" w:rsidRPr="00A02B77" w:rsidRDefault="00EC53B3" w:rsidP="00B9787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2495A3E5" w14:textId="32A35D4B" w:rsidR="00167456" w:rsidRPr="00A02B77" w:rsidRDefault="00EC53B3" w:rsidP="00B9787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1BBD50A6" w14:textId="60204FD5" w:rsidR="00167456" w:rsidRPr="00A02B77" w:rsidRDefault="00A02B77" w:rsidP="00B97872">
            <w:pPr>
              <w:jc w:val="center"/>
              <w:rPr>
                <w:rFonts w:eastAsia="Times New Roman"/>
                <w:sz w:val="22"/>
                <w:szCs w:val="22"/>
              </w:rPr>
            </w:pPr>
            <w:r>
              <w:rPr>
                <w:rFonts w:eastAsia="Times New Roman"/>
                <w:sz w:val="22"/>
                <w:szCs w:val="22"/>
              </w:rPr>
              <w:t>9.39</w:t>
            </w:r>
          </w:p>
        </w:tc>
      </w:tr>
      <w:tr w:rsidR="00167456" w14:paraId="7B90F87F" w14:textId="77777777" w:rsidTr="00B97872">
        <w:trPr>
          <w:jc w:val="center"/>
        </w:trPr>
        <w:tc>
          <w:tcPr>
            <w:tcW w:w="1410" w:type="dxa"/>
            <w:vMerge/>
            <w:tcBorders>
              <w:left w:val="single" w:sz="24" w:space="0" w:color="auto"/>
              <w:right w:val="single" w:sz="24" w:space="0" w:color="auto"/>
            </w:tcBorders>
            <w:vAlign w:val="center"/>
          </w:tcPr>
          <w:p w14:paraId="4B0E76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E5B6B8"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7B9F619E" w14:textId="4A733836" w:rsidR="00167456" w:rsidRPr="00A02B77" w:rsidRDefault="00EC53B3" w:rsidP="00B97872">
            <w:pPr>
              <w:jc w:val="center"/>
              <w:rPr>
                <w:rFonts w:eastAsia="Times New Roman"/>
                <w:sz w:val="22"/>
                <w:szCs w:val="22"/>
              </w:rPr>
            </w:pPr>
            <w:r>
              <w:rPr>
                <w:rFonts w:eastAsia="Times New Roman"/>
                <w:sz w:val="22"/>
                <w:szCs w:val="22"/>
              </w:rPr>
              <w:t>178</w:t>
            </w:r>
          </w:p>
        </w:tc>
        <w:tc>
          <w:tcPr>
            <w:tcW w:w="920" w:type="dxa"/>
            <w:vAlign w:val="center"/>
          </w:tcPr>
          <w:p w14:paraId="2C70F41E" w14:textId="49943D16" w:rsidR="00167456" w:rsidRPr="00A02B77" w:rsidRDefault="00EC53B3" w:rsidP="00B97872">
            <w:pPr>
              <w:jc w:val="center"/>
              <w:rPr>
                <w:rFonts w:eastAsia="Times New Roman"/>
                <w:sz w:val="22"/>
                <w:szCs w:val="22"/>
              </w:rPr>
            </w:pPr>
            <w:r>
              <w:rPr>
                <w:rFonts w:eastAsia="Times New Roman"/>
                <w:sz w:val="22"/>
                <w:szCs w:val="22"/>
              </w:rPr>
              <w:t>128</w:t>
            </w:r>
          </w:p>
        </w:tc>
        <w:tc>
          <w:tcPr>
            <w:tcW w:w="990" w:type="dxa"/>
            <w:vAlign w:val="center"/>
          </w:tcPr>
          <w:p w14:paraId="0451F759" w14:textId="1991DF96" w:rsidR="00167456" w:rsidRPr="00A02B77" w:rsidRDefault="00EC53B3" w:rsidP="00B97872">
            <w:pPr>
              <w:jc w:val="center"/>
              <w:rPr>
                <w:rFonts w:eastAsia="Times New Roman"/>
                <w:sz w:val="22"/>
                <w:szCs w:val="22"/>
              </w:rPr>
            </w:pPr>
            <w:r>
              <w:rPr>
                <w:rFonts w:eastAsia="Times New Roman"/>
                <w:sz w:val="22"/>
                <w:szCs w:val="22"/>
              </w:rPr>
              <w:t>228</w:t>
            </w:r>
          </w:p>
        </w:tc>
        <w:tc>
          <w:tcPr>
            <w:tcW w:w="900" w:type="dxa"/>
            <w:vAlign w:val="center"/>
          </w:tcPr>
          <w:p w14:paraId="578AB9A4" w14:textId="18BD03A4" w:rsidR="00167456" w:rsidRPr="00A02B77" w:rsidRDefault="00EC53B3" w:rsidP="00B9787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0000BE25" w14:textId="1F33661C" w:rsidR="00167456" w:rsidRPr="00A02B77" w:rsidRDefault="00EC53B3"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378B44B1" w14:textId="403EDA3E" w:rsidR="00167456" w:rsidRPr="00A02B77" w:rsidRDefault="00EC53B3" w:rsidP="00B9787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74D71D6E" w14:textId="155A1026" w:rsidR="00167456" w:rsidRPr="00A02B77" w:rsidRDefault="00A02B77" w:rsidP="00B97872">
            <w:pPr>
              <w:jc w:val="center"/>
              <w:rPr>
                <w:rFonts w:eastAsia="Times New Roman"/>
                <w:sz w:val="22"/>
                <w:szCs w:val="22"/>
              </w:rPr>
            </w:pPr>
            <w:r>
              <w:rPr>
                <w:rFonts w:eastAsia="Times New Roman"/>
                <w:sz w:val="22"/>
                <w:szCs w:val="22"/>
              </w:rPr>
              <w:t>15.10</w:t>
            </w:r>
          </w:p>
        </w:tc>
      </w:tr>
      <w:tr w:rsidR="00167456" w14:paraId="118A46AF" w14:textId="77777777" w:rsidTr="00B97872">
        <w:trPr>
          <w:jc w:val="center"/>
        </w:trPr>
        <w:tc>
          <w:tcPr>
            <w:tcW w:w="1410" w:type="dxa"/>
            <w:vMerge/>
            <w:tcBorders>
              <w:left w:val="single" w:sz="24" w:space="0" w:color="auto"/>
              <w:right w:val="single" w:sz="24" w:space="0" w:color="auto"/>
            </w:tcBorders>
            <w:vAlign w:val="center"/>
          </w:tcPr>
          <w:p w14:paraId="039A23F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B617525"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74D7E6CD" w14:textId="56DEF1D2" w:rsidR="00167456" w:rsidRPr="00A02B77" w:rsidRDefault="00EC53B3" w:rsidP="00B97872">
            <w:pPr>
              <w:jc w:val="center"/>
              <w:rPr>
                <w:rFonts w:eastAsia="Times New Roman"/>
                <w:sz w:val="22"/>
                <w:szCs w:val="22"/>
              </w:rPr>
            </w:pPr>
            <w:r>
              <w:rPr>
                <w:rFonts w:eastAsia="Times New Roman"/>
                <w:sz w:val="22"/>
                <w:szCs w:val="22"/>
              </w:rPr>
              <w:t>204</w:t>
            </w:r>
          </w:p>
        </w:tc>
        <w:tc>
          <w:tcPr>
            <w:tcW w:w="920" w:type="dxa"/>
            <w:vAlign w:val="center"/>
          </w:tcPr>
          <w:p w14:paraId="19BE48ED" w14:textId="2483EBDF" w:rsidR="00167456" w:rsidRPr="00A02B77" w:rsidRDefault="00EC53B3" w:rsidP="00B97872">
            <w:pPr>
              <w:jc w:val="center"/>
              <w:rPr>
                <w:rFonts w:eastAsia="Times New Roman"/>
                <w:sz w:val="22"/>
                <w:szCs w:val="22"/>
              </w:rPr>
            </w:pPr>
            <w:r>
              <w:rPr>
                <w:rFonts w:eastAsia="Times New Roman"/>
                <w:sz w:val="22"/>
                <w:szCs w:val="22"/>
              </w:rPr>
              <w:t>146</w:t>
            </w:r>
          </w:p>
        </w:tc>
        <w:tc>
          <w:tcPr>
            <w:tcW w:w="990" w:type="dxa"/>
            <w:vAlign w:val="center"/>
          </w:tcPr>
          <w:p w14:paraId="340068B7" w14:textId="31517634" w:rsidR="00167456" w:rsidRPr="00A02B77" w:rsidRDefault="00EC53B3" w:rsidP="00B97872">
            <w:pPr>
              <w:jc w:val="center"/>
              <w:rPr>
                <w:rFonts w:eastAsia="Times New Roman"/>
                <w:sz w:val="22"/>
                <w:szCs w:val="22"/>
              </w:rPr>
            </w:pPr>
            <w:r>
              <w:rPr>
                <w:rFonts w:eastAsia="Times New Roman"/>
                <w:sz w:val="22"/>
                <w:szCs w:val="22"/>
              </w:rPr>
              <w:t>233</w:t>
            </w:r>
          </w:p>
        </w:tc>
        <w:tc>
          <w:tcPr>
            <w:tcW w:w="900" w:type="dxa"/>
            <w:vAlign w:val="center"/>
          </w:tcPr>
          <w:p w14:paraId="0EBE0C4D" w14:textId="1670E35A" w:rsidR="00167456" w:rsidRPr="00A02B77" w:rsidRDefault="00EC53B3" w:rsidP="00B9787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2BEA94F4" w14:textId="65E163CD" w:rsidR="00167456" w:rsidRPr="00A02B77" w:rsidRDefault="00EC53B3" w:rsidP="00B9787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1612A35" w14:textId="464747C0" w:rsidR="00167456" w:rsidRPr="00A02B77" w:rsidRDefault="00EC53B3" w:rsidP="00B9787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679D1DBA" w14:textId="1D736957" w:rsidR="00167456" w:rsidRPr="00A02B77" w:rsidRDefault="00A02B77" w:rsidP="00B97872">
            <w:pPr>
              <w:jc w:val="center"/>
              <w:rPr>
                <w:rFonts w:eastAsia="Times New Roman"/>
                <w:sz w:val="22"/>
                <w:szCs w:val="22"/>
              </w:rPr>
            </w:pPr>
            <w:r>
              <w:rPr>
                <w:rFonts w:eastAsia="Times New Roman"/>
                <w:sz w:val="22"/>
                <w:szCs w:val="22"/>
              </w:rPr>
              <w:t>12.57</w:t>
            </w:r>
          </w:p>
        </w:tc>
      </w:tr>
      <w:tr w:rsidR="00167456" w14:paraId="128FDBE3" w14:textId="77777777" w:rsidTr="00B97872">
        <w:trPr>
          <w:jc w:val="center"/>
        </w:trPr>
        <w:tc>
          <w:tcPr>
            <w:tcW w:w="1410" w:type="dxa"/>
            <w:vMerge/>
            <w:tcBorders>
              <w:left w:val="single" w:sz="24" w:space="0" w:color="auto"/>
              <w:right w:val="single" w:sz="24" w:space="0" w:color="auto"/>
            </w:tcBorders>
            <w:vAlign w:val="center"/>
          </w:tcPr>
          <w:p w14:paraId="00C6607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56ECA15"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64B6B36" w14:textId="41EC3262" w:rsidR="00167456" w:rsidRPr="00A02B77" w:rsidRDefault="00EC53B3" w:rsidP="00B97872">
            <w:pPr>
              <w:jc w:val="center"/>
              <w:rPr>
                <w:rFonts w:eastAsia="Times New Roman"/>
                <w:sz w:val="22"/>
                <w:szCs w:val="22"/>
              </w:rPr>
            </w:pPr>
            <w:r>
              <w:rPr>
                <w:rFonts w:eastAsia="Times New Roman"/>
                <w:sz w:val="22"/>
                <w:szCs w:val="22"/>
              </w:rPr>
              <w:t>220</w:t>
            </w:r>
          </w:p>
        </w:tc>
        <w:tc>
          <w:tcPr>
            <w:tcW w:w="920" w:type="dxa"/>
            <w:vAlign w:val="center"/>
          </w:tcPr>
          <w:p w14:paraId="665CC4EA" w14:textId="73FC8CEB" w:rsidR="00167456" w:rsidRPr="00A02B77" w:rsidRDefault="00EC53B3" w:rsidP="00B97872">
            <w:pPr>
              <w:jc w:val="center"/>
              <w:rPr>
                <w:rFonts w:eastAsia="Times New Roman"/>
                <w:sz w:val="22"/>
                <w:szCs w:val="22"/>
              </w:rPr>
            </w:pPr>
            <w:r>
              <w:rPr>
                <w:rFonts w:eastAsia="Times New Roman"/>
                <w:sz w:val="22"/>
                <w:szCs w:val="22"/>
              </w:rPr>
              <w:t>161</w:t>
            </w:r>
          </w:p>
        </w:tc>
        <w:tc>
          <w:tcPr>
            <w:tcW w:w="990" w:type="dxa"/>
            <w:vAlign w:val="center"/>
          </w:tcPr>
          <w:p w14:paraId="0FFB3E18" w14:textId="1D307A0A" w:rsidR="00167456" w:rsidRPr="00A02B77" w:rsidRDefault="00EC53B3" w:rsidP="00B97872">
            <w:pPr>
              <w:jc w:val="center"/>
              <w:rPr>
                <w:rFonts w:eastAsia="Times New Roman"/>
                <w:sz w:val="22"/>
                <w:szCs w:val="22"/>
              </w:rPr>
            </w:pPr>
            <w:r>
              <w:rPr>
                <w:rFonts w:eastAsia="Times New Roman"/>
                <w:sz w:val="22"/>
                <w:szCs w:val="22"/>
              </w:rPr>
              <w:t>-</w:t>
            </w:r>
          </w:p>
        </w:tc>
        <w:tc>
          <w:tcPr>
            <w:tcW w:w="900" w:type="dxa"/>
            <w:vAlign w:val="center"/>
          </w:tcPr>
          <w:p w14:paraId="3489E693" w14:textId="55B2CD31" w:rsidR="00167456" w:rsidRPr="00A02B77" w:rsidRDefault="00EC53B3" w:rsidP="00B9787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295F76A9" w14:textId="12BEA6D6" w:rsidR="00167456" w:rsidRPr="00A02B77" w:rsidRDefault="00EC53B3" w:rsidP="00B9787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4E580264" w14:textId="3AD530FB" w:rsidR="00167456" w:rsidRPr="00A02B77" w:rsidRDefault="00EC53B3" w:rsidP="00B9787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1609DBB" w14:textId="038FA4A1" w:rsidR="00167456" w:rsidRPr="00A02B77" w:rsidRDefault="00A02B77" w:rsidP="00B97872">
            <w:pPr>
              <w:jc w:val="center"/>
              <w:rPr>
                <w:rFonts w:eastAsia="Times New Roman"/>
                <w:sz w:val="22"/>
                <w:szCs w:val="22"/>
              </w:rPr>
            </w:pPr>
            <w:r>
              <w:rPr>
                <w:rFonts w:eastAsia="Times New Roman"/>
                <w:sz w:val="22"/>
                <w:szCs w:val="22"/>
              </w:rPr>
              <w:t>12.84</w:t>
            </w:r>
          </w:p>
        </w:tc>
      </w:tr>
      <w:tr w:rsidR="00167456" w14:paraId="7CB0C8DC"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33F35BD9"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1A175925"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C39498" w14:textId="1D55B5C4" w:rsidR="00167456" w:rsidRPr="00A02B77" w:rsidRDefault="00EC53B3"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284EE1" w14:textId="1BD42C70" w:rsidR="00167456" w:rsidRPr="00A02B77" w:rsidRDefault="00EC53B3" w:rsidP="00B9787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1366E868" w14:textId="67C6A09B" w:rsidR="00167456" w:rsidRPr="00A02B77" w:rsidRDefault="00EC53B3"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DEE8903" w14:textId="4776BDD2" w:rsidR="00167456" w:rsidRPr="00A02B77" w:rsidRDefault="00EC53B3"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730B30DF" w14:textId="4423110C" w:rsidR="00167456" w:rsidRPr="00A02B77" w:rsidRDefault="00EC53B3"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0F5ED3B9" w14:textId="1FC4DFFB" w:rsidR="00167456" w:rsidRPr="00A02B77" w:rsidRDefault="00EC53B3" w:rsidP="00B9787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43ED2BA9" w14:textId="0F834659" w:rsidR="00167456" w:rsidRPr="00A02B77" w:rsidRDefault="00A02B77" w:rsidP="00B97872">
            <w:pPr>
              <w:jc w:val="center"/>
              <w:rPr>
                <w:rFonts w:eastAsia="Times New Roman"/>
                <w:sz w:val="22"/>
                <w:szCs w:val="22"/>
              </w:rPr>
            </w:pPr>
            <w:r>
              <w:rPr>
                <w:rFonts w:eastAsia="Times New Roman"/>
                <w:sz w:val="22"/>
                <w:szCs w:val="22"/>
              </w:rPr>
              <w:t>18.74</w:t>
            </w:r>
          </w:p>
        </w:tc>
      </w:tr>
    </w:tbl>
    <w:p w14:paraId="763CDF84" w14:textId="39C29F8E" w:rsidR="00167456" w:rsidRPr="00B0424D" w:rsidRDefault="00830EE5" w:rsidP="00B0424D">
      <w:pPr>
        <w:rPr>
          <w:rFonts w:eastAsia="Times New Roman"/>
          <w:b/>
          <w:sz w:val="22"/>
          <w:szCs w:val="22"/>
        </w:rPr>
      </w:pPr>
      <w:r>
        <w:rPr>
          <w:rFonts w:eastAsia="Times New Roman"/>
          <w:sz w:val="22"/>
          <w:szCs w:val="22"/>
        </w:rPr>
        <w:t>Table 6.4: 15-20%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007C415C"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857BDF9" w14:textId="77777777" w:rsidR="00167456" w:rsidRDefault="00167456" w:rsidP="00B97872">
            <w:pPr>
              <w:jc w:val="center"/>
              <w:rPr>
                <w:rFonts w:eastAsia="Times New Roman"/>
                <w:b/>
                <w:sz w:val="22"/>
                <w:szCs w:val="22"/>
              </w:rPr>
            </w:pPr>
            <w:bookmarkStart w:id="255" w:name="OLE_LINK15"/>
            <w:bookmarkStart w:id="256" w:name="OLE_LINK16"/>
          </w:p>
        </w:tc>
        <w:tc>
          <w:tcPr>
            <w:tcW w:w="4697" w:type="dxa"/>
            <w:gridSpan w:val="5"/>
            <w:tcBorders>
              <w:top w:val="single" w:sz="24" w:space="0" w:color="auto"/>
              <w:left w:val="single" w:sz="24" w:space="0" w:color="auto"/>
              <w:right w:val="single" w:sz="24" w:space="0" w:color="auto"/>
            </w:tcBorders>
            <w:vAlign w:val="center"/>
          </w:tcPr>
          <w:p w14:paraId="791FA609"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E31AA6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262B9B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10C19828"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39E414A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7DF92747"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5A64C793"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7494B1C"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01D362EB"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25867A82"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3169C5B"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05791259" w14:textId="77777777" w:rsidR="00167456" w:rsidRDefault="00167456" w:rsidP="00B97872">
            <w:pPr>
              <w:jc w:val="center"/>
              <w:rPr>
                <w:rFonts w:eastAsia="Times New Roman"/>
                <w:b/>
                <w:sz w:val="22"/>
                <w:szCs w:val="22"/>
              </w:rPr>
            </w:pPr>
          </w:p>
        </w:tc>
      </w:tr>
      <w:tr w:rsidR="00167456" w14:paraId="36B8CCA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DF6F65E" w14:textId="77777777" w:rsidR="00167456" w:rsidRDefault="00167456" w:rsidP="00B97872">
            <w:pPr>
              <w:jc w:val="center"/>
              <w:rPr>
                <w:rFonts w:eastAsia="Times New Roman"/>
                <w:b/>
                <w:sz w:val="22"/>
                <w:szCs w:val="22"/>
              </w:rPr>
            </w:pPr>
            <w:r>
              <w:rPr>
                <w:rFonts w:eastAsia="Times New Roman"/>
                <w:b/>
                <w:sz w:val="22"/>
                <w:szCs w:val="22"/>
              </w:rPr>
              <w:lastRenderedPageBreak/>
              <w:t>% Senescent</w:t>
            </w:r>
          </w:p>
        </w:tc>
        <w:tc>
          <w:tcPr>
            <w:tcW w:w="970" w:type="dxa"/>
            <w:tcBorders>
              <w:top w:val="single" w:sz="24" w:space="0" w:color="auto"/>
              <w:left w:val="single" w:sz="24" w:space="0" w:color="auto"/>
            </w:tcBorders>
            <w:vAlign w:val="center"/>
          </w:tcPr>
          <w:p w14:paraId="36566B10" w14:textId="01BE9CB2" w:rsidR="00167456" w:rsidRPr="0024714C" w:rsidRDefault="0024714C" w:rsidP="00B9787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2C56027B" w14:textId="088E174F" w:rsidR="00167456" w:rsidRPr="0024714C" w:rsidRDefault="0024714C" w:rsidP="00B9787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7AA9EEF7" w14:textId="4E20DF7B" w:rsidR="00167456" w:rsidRPr="0024714C" w:rsidRDefault="0024714C" w:rsidP="00B9787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6441621B" w14:textId="675C245B" w:rsidR="00167456" w:rsidRPr="0024714C" w:rsidRDefault="0024714C" w:rsidP="00B9787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3B5D80B2" w14:textId="7798D230" w:rsidR="00167456" w:rsidRPr="0024714C" w:rsidRDefault="0024714C" w:rsidP="00B9787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0D1F132B" w14:textId="3CC47A71" w:rsidR="00167456" w:rsidRPr="0024714C" w:rsidRDefault="0024714C" w:rsidP="00B9787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7C2F1EAD" w14:textId="3DD19B03" w:rsidR="00167456" w:rsidRPr="0024714C" w:rsidRDefault="0024714C" w:rsidP="00B97872">
            <w:pPr>
              <w:jc w:val="center"/>
              <w:rPr>
                <w:rFonts w:eastAsia="Times New Roman"/>
                <w:sz w:val="22"/>
                <w:szCs w:val="22"/>
              </w:rPr>
            </w:pPr>
            <w:r>
              <w:rPr>
                <w:rFonts w:eastAsia="Times New Roman"/>
                <w:sz w:val="22"/>
                <w:szCs w:val="22"/>
              </w:rPr>
              <w:t>0.89</w:t>
            </w:r>
          </w:p>
        </w:tc>
      </w:tr>
      <w:tr w:rsidR="00167456" w14:paraId="2CBB0136"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A911689" w14:textId="374498B0"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5B1A721D" w14:textId="5C31343F" w:rsidR="00167456" w:rsidRPr="0024714C" w:rsidRDefault="0024714C"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2098B567" w14:textId="48C55002" w:rsidR="00167456" w:rsidRPr="0024714C" w:rsidRDefault="0024714C" w:rsidP="00B9787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1D73F55B" w14:textId="685C9AE2" w:rsidR="00167456" w:rsidRPr="0024714C" w:rsidRDefault="0024714C" w:rsidP="00B9787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04985BBC" w14:textId="7FBB5506" w:rsidR="00167456" w:rsidRPr="0024714C" w:rsidRDefault="0024714C" w:rsidP="00B9787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6403ED32" w14:textId="095F0709" w:rsidR="00167456" w:rsidRPr="0024714C" w:rsidRDefault="0024714C"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5AF9652" w14:textId="709E664F" w:rsidR="00167456" w:rsidRPr="0024714C" w:rsidRDefault="0024714C" w:rsidP="00B9787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3C2684A2" w14:textId="51E78471" w:rsidR="00167456" w:rsidRPr="0024714C" w:rsidRDefault="0024714C" w:rsidP="00B97872">
            <w:pPr>
              <w:jc w:val="center"/>
              <w:rPr>
                <w:rFonts w:eastAsia="Times New Roman"/>
                <w:sz w:val="22"/>
                <w:szCs w:val="22"/>
              </w:rPr>
            </w:pPr>
            <w:r>
              <w:rPr>
                <w:rFonts w:eastAsia="Times New Roman"/>
                <w:sz w:val="22"/>
                <w:szCs w:val="22"/>
              </w:rPr>
              <w:t>1.70</w:t>
            </w:r>
          </w:p>
        </w:tc>
      </w:tr>
      <w:tr w:rsidR="00167456" w14:paraId="49F464D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1D2A3D9A"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9ED45"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5E607656" w14:textId="5125CF6A" w:rsidR="00167456" w:rsidRPr="0024714C" w:rsidRDefault="0024714C" w:rsidP="00B9787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35A8AE44" w14:textId="4F251979" w:rsidR="00167456" w:rsidRPr="0024714C" w:rsidRDefault="0024714C" w:rsidP="00B9787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3322532" w14:textId="4CB69EF1" w:rsidR="00167456" w:rsidRPr="0024714C" w:rsidRDefault="0024714C" w:rsidP="00B9787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5C9B55F" w14:textId="350FC4DD" w:rsidR="00167456" w:rsidRPr="0024714C" w:rsidRDefault="0024714C" w:rsidP="00B9787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363FDEEB" w14:textId="748455CE" w:rsidR="00167456" w:rsidRPr="0024714C" w:rsidRDefault="0024714C" w:rsidP="00B9787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4B57BC4E" w14:textId="5596F14E" w:rsidR="00167456" w:rsidRPr="0024714C" w:rsidRDefault="0024714C" w:rsidP="00B9787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FDFDB7E" w14:textId="39D0BFBD" w:rsidR="00167456" w:rsidRPr="0024714C" w:rsidRDefault="0024714C" w:rsidP="00B97872">
            <w:pPr>
              <w:jc w:val="center"/>
              <w:rPr>
                <w:rFonts w:eastAsia="Times New Roman"/>
                <w:sz w:val="22"/>
                <w:szCs w:val="22"/>
              </w:rPr>
            </w:pPr>
            <w:r>
              <w:rPr>
                <w:rFonts w:eastAsia="Times New Roman"/>
                <w:sz w:val="22"/>
                <w:szCs w:val="22"/>
              </w:rPr>
              <w:t>1.79</w:t>
            </w:r>
          </w:p>
        </w:tc>
      </w:tr>
      <w:tr w:rsidR="00167456" w14:paraId="69BCEEAB" w14:textId="77777777" w:rsidTr="00B97872">
        <w:trPr>
          <w:jc w:val="center"/>
        </w:trPr>
        <w:tc>
          <w:tcPr>
            <w:tcW w:w="1410" w:type="dxa"/>
            <w:vMerge/>
            <w:tcBorders>
              <w:left w:val="single" w:sz="24" w:space="0" w:color="auto"/>
              <w:right w:val="single" w:sz="24" w:space="0" w:color="auto"/>
            </w:tcBorders>
            <w:vAlign w:val="center"/>
          </w:tcPr>
          <w:p w14:paraId="3FCD4D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23B0BF"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E406986" w14:textId="329301EE" w:rsidR="00167456" w:rsidRPr="0024714C" w:rsidRDefault="0024714C" w:rsidP="00B97872">
            <w:pPr>
              <w:jc w:val="center"/>
              <w:rPr>
                <w:rFonts w:eastAsia="Times New Roman"/>
                <w:sz w:val="22"/>
                <w:szCs w:val="22"/>
              </w:rPr>
            </w:pPr>
            <w:r>
              <w:rPr>
                <w:rFonts w:eastAsia="Times New Roman"/>
                <w:sz w:val="22"/>
                <w:szCs w:val="22"/>
              </w:rPr>
              <w:t>66</w:t>
            </w:r>
          </w:p>
        </w:tc>
        <w:tc>
          <w:tcPr>
            <w:tcW w:w="920" w:type="dxa"/>
            <w:vAlign w:val="center"/>
          </w:tcPr>
          <w:p w14:paraId="381D273A" w14:textId="5D4F16CA" w:rsidR="00167456" w:rsidRPr="0024714C" w:rsidRDefault="0024714C" w:rsidP="00B97872">
            <w:pPr>
              <w:jc w:val="center"/>
              <w:rPr>
                <w:rFonts w:eastAsia="Times New Roman"/>
                <w:sz w:val="22"/>
                <w:szCs w:val="22"/>
              </w:rPr>
            </w:pPr>
            <w:r>
              <w:rPr>
                <w:rFonts w:eastAsia="Times New Roman"/>
                <w:sz w:val="22"/>
                <w:szCs w:val="22"/>
              </w:rPr>
              <w:t>74</w:t>
            </w:r>
          </w:p>
        </w:tc>
        <w:tc>
          <w:tcPr>
            <w:tcW w:w="990" w:type="dxa"/>
            <w:vAlign w:val="center"/>
          </w:tcPr>
          <w:p w14:paraId="5176A520" w14:textId="14FC60C4" w:rsidR="00167456" w:rsidRPr="0024714C" w:rsidRDefault="0024714C" w:rsidP="00B97872">
            <w:pPr>
              <w:jc w:val="center"/>
              <w:rPr>
                <w:rFonts w:eastAsia="Times New Roman"/>
                <w:sz w:val="22"/>
                <w:szCs w:val="22"/>
              </w:rPr>
            </w:pPr>
            <w:r>
              <w:rPr>
                <w:rFonts w:eastAsia="Times New Roman"/>
                <w:sz w:val="22"/>
                <w:szCs w:val="22"/>
              </w:rPr>
              <w:t>73</w:t>
            </w:r>
          </w:p>
        </w:tc>
        <w:tc>
          <w:tcPr>
            <w:tcW w:w="900" w:type="dxa"/>
            <w:vAlign w:val="center"/>
          </w:tcPr>
          <w:p w14:paraId="4FA99A49" w14:textId="39002BC0" w:rsidR="00167456" w:rsidRPr="0024714C" w:rsidRDefault="0024714C" w:rsidP="00B9787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3890BE4F" w14:textId="2EC8137D" w:rsidR="00167456" w:rsidRPr="0024714C" w:rsidRDefault="0024714C" w:rsidP="00B9787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23E1A3BC" w14:textId="774938EC" w:rsidR="00167456" w:rsidRPr="0024714C" w:rsidRDefault="0024714C" w:rsidP="00B9787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22531E45" w14:textId="2B607C38" w:rsidR="00167456" w:rsidRPr="0024714C" w:rsidRDefault="0024714C" w:rsidP="00B97872">
            <w:pPr>
              <w:jc w:val="center"/>
              <w:rPr>
                <w:rFonts w:eastAsia="Times New Roman"/>
                <w:sz w:val="22"/>
                <w:szCs w:val="22"/>
              </w:rPr>
            </w:pPr>
            <w:r>
              <w:rPr>
                <w:rFonts w:eastAsia="Times New Roman"/>
                <w:sz w:val="22"/>
                <w:szCs w:val="22"/>
              </w:rPr>
              <w:t>3.16</w:t>
            </w:r>
          </w:p>
        </w:tc>
      </w:tr>
      <w:tr w:rsidR="00167456" w14:paraId="7FC6B994" w14:textId="77777777" w:rsidTr="00B97872">
        <w:trPr>
          <w:jc w:val="center"/>
        </w:trPr>
        <w:tc>
          <w:tcPr>
            <w:tcW w:w="1410" w:type="dxa"/>
            <w:vMerge/>
            <w:tcBorders>
              <w:left w:val="single" w:sz="24" w:space="0" w:color="auto"/>
              <w:right w:val="single" w:sz="24" w:space="0" w:color="auto"/>
            </w:tcBorders>
            <w:vAlign w:val="center"/>
          </w:tcPr>
          <w:p w14:paraId="101CF968"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98B1BE"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76E7B13E" w14:textId="3F8B0D8E" w:rsidR="00167456" w:rsidRPr="0024714C" w:rsidRDefault="0024714C" w:rsidP="00B97872">
            <w:pPr>
              <w:jc w:val="center"/>
              <w:rPr>
                <w:rFonts w:eastAsia="Times New Roman"/>
                <w:sz w:val="22"/>
                <w:szCs w:val="22"/>
              </w:rPr>
            </w:pPr>
            <w:r>
              <w:rPr>
                <w:rFonts w:eastAsia="Times New Roman"/>
                <w:sz w:val="22"/>
                <w:szCs w:val="22"/>
              </w:rPr>
              <w:t>96</w:t>
            </w:r>
          </w:p>
        </w:tc>
        <w:tc>
          <w:tcPr>
            <w:tcW w:w="920" w:type="dxa"/>
            <w:vAlign w:val="center"/>
          </w:tcPr>
          <w:p w14:paraId="318794F4" w14:textId="5E544F86" w:rsidR="00167456" w:rsidRPr="0024714C" w:rsidRDefault="0024714C" w:rsidP="00B97872">
            <w:pPr>
              <w:jc w:val="center"/>
              <w:rPr>
                <w:rFonts w:eastAsia="Times New Roman"/>
                <w:sz w:val="22"/>
                <w:szCs w:val="22"/>
              </w:rPr>
            </w:pPr>
            <w:r>
              <w:rPr>
                <w:rFonts w:eastAsia="Times New Roman"/>
                <w:sz w:val="22"/>
                <w:szCs w:val="22"/>
              </w:rPr>
              <w:t>83</w:t>
            </w:r>
          </w:p>
        </w:tc>
        <w:tc>
          <w:tcPr>
            <w:tcW w:w="990" w:type="dxa"/>
            <w:vAlign w:val="center"/>
          </w:tcPr>
          <w:p w14:paraId="396A312E" w14:textId="4530637D" w:rsidR="00167456" w:rsidRPr="0024714C" w:rsidRDefault="0024714C" w:rsidP="00B97872">
            <w:pPr>
              <w:jc w:val="center"/>
              <w:rPr>
                <w:rFonts w:eastAsia="Times New Roman"/>
                <w:sz w:val="22"/>
                <w:szCs w:val="22"/>
              </w:rPr>
            </w:pPr>
            <w:r>
              <w:rPr>
                <w:rFonts w:eastAsia="Times New Roman"/>
                <w:sz w:val="22"/>
                <w:szCs w:val="22"/>
              </w:rPr>
              <w:t>100</w:t>
            </w:r>
          </w:p>
        </w:tc>
        <w:tc>
          <w:tcPr>
            <w:tcW w:w="900" w:type="dxa"/>
            <w:vAlign w:val="center"/>
          </w:tcPr>
          <w:p w14:paraId="39ED71B3" w14:textId="0117B950" w:rsidR="00167456" w:rsidRPr="0024714C" w:rsidRDefault="0024714C" w:rsidP="00B9787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652FBE83" w14:textId="4CA0664B" w:rsidR="00167456" w:rsidRPr="0024714C" w:rsidRDefault="0024714C" w:rsidP="00B9787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73AC834D" w14:textId="4F19B93C" w:rsidR="00167456" w:rsidRPr="0024714C" w:rsidRDefault="0024714C" w:rsidP="00B9787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3C360766" w14:textId="33BAC246" w:rsidR="00167456" w:rsidRPr="0024714C" w:rsidRDefault="0024714C" w:rsidP="00B97872">
            <w:pPr>
              <w:jc w:val="center"/>
              <w:rPr>
                <w:rFonts w:eastAsia="Times New Roman"/>
                <w:sz w:val="22"/>
                <w:szCs w:val="22"/>
              </w:rPr>
            </w:pPr>
            <w:r>
              <w:rPr>
                <w:rFonts w:eastAsia="Times New Roman"/>
                <w:sz w:val="22"/>
                <w:szCs w:val="22"/>
              </w:rPr>
              <w:t>3.72</w:t>
            </w:r>
          </w:p>
        </w:tc>
      </w:tr>
      <w:tr w:rsidR="00167456" w14:paraId="3FB9D93F" w14:textId="77777777" w:rsidTr="00B97872">
        <w:trPr>
          <w:jc w:val="center"/>
        </w:trPr>
        <w:tc>
          <w:tcPr>
            <w:tcW w:w="1410" w:type="dxa"/>
            <w:vMerge/>
            <w:tcBorders>
              <w:left w:val="single" w:sz="24" w:space="0" w:color="auto"/>
              <w:right w:val="single" w:sz="24" w:space="0" w:color="auto"/>
            </w:tcBorders>
            <w:vAlign w:val="center"/>
          </w:tcPr>
          <w:p w14:paraId="05CA67B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0F8ADC5"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F2F2873" w14:textId="403847F6" w:rsidR="00167456" w:rsidRPr="0024714C" w:rsidRDefault="0024714C" w:rsidP="00B97872">
            <w:pPr>
              <w:jc w:val="center"/>
              <w:rPr>
                <w:rFonts w:eastAsia="Times New Roman"/>
                <w:sz w:val="22"/>
                <w:szCs w:val="22"/>
              </w:rPr>
            </w:pPr>
            <w:r>
              <w:rPr>
                <w:rFonts w:eastAsia="Times New Roman"/>
                <w:sz w:val="22"/>
                <w:szCs w:val="22"/>
              </w:rPr>
              <w:t>94</w:t>
            </w:r>
          </w:p>
        </w:tc>
        <w:tc>
          <w:tcPr>
            <w:tcW w:w="920" w:type="dxa"/>
            <w:vAlign w:val="center"/>
          </w:tcPr>
          <w:p w14:paraId="6F2F7AFF" w14:textId="4693D92A" w:rsidR="00167456" w:rsidRPr="0024714C" w:rsidRDefault="0024714C" w:rsidP="00B97872">
            <w:pPr>
              <w:jc w:val="center"/>
              <w:rPr>
                <w:rFonts w:eastAsia="Times New Roman"/>
                <w:sz w:val="22"/>
                <w:szCs w:val="22"/>
              </w:rPr>
            </w:pPr>
            <w:r>
              <w:rPr>
                <w:rFonts w:eastAsia="Times New Roman"/>
                <w:sz w:val="22"/>
                <w:szCs w:val="22"/>
              </w:rPr>
              <w:t>114</w:t>
            </w:r>
          </w:p>
        </w:tc>
        <w:tc>
          <w:tcPr>
            <w:tcW w:w="990" w:type="dxa"/>
            <w:vAlign w:val="center"/>
          </w:tcPr>
          <w:p w14:paraId="0B8E83D3" w14:textId="6C65837B" w:rsidR="00167456" w:rsidRPr="0024714C" w:rsidRDefault="0024714C" w:rsidP="00B97872">
            <w:pPr>
              <w:jc w:val="center"/>
              <w:rPr>
                <w:rFonts w:eastAsia="Times New Roman"/>
                <w:sz w:val="22"/>
                <w:szCs w:val="22"/>
              </w:rPr>
            </w:pPr>
            <w:r>
              <w:rPr>
                <w:rFonts w:eastAsia="Times New Roman"/>
                <w:sz w:val="22"/>
                <w:szCs w:val="22"/>
              </w:rPr>
              <w:t>105</w:t>
            </w:r>
          </w:p>
        </w:tc>
        <w:tc>
          <w:tcPr>
            <w:tcW w:w="900" w:type="dxa"/>
            <w:vAlign w:val="center"/>
          </w:tcPr>
          <w:p w14:paraId="7563DA70" w14:textId="062CF594" w:rsidR="00167456" w:rsidRPr="0024714C" w:rsidRDefault="0024714C" w:rsidP="00B9787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12C00203" w14:textId="374B5D64" w:rsidR="00167456" w:rsidRPr="0024714C" w:rsidRDefault="0024714C" w:rsidP="00B9787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B19E25D" w14:textId="174BCA7A" w:rsidR="00167456" w:rsidRPr="0024714C" w:rsidRDefault="0024714C" w:rsidP="00B9787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5B0DE93E" w14:textId="0DDAC4B1" w:rsidR="00167456" w:rsidRPr="0024714C" w:rsidRDefault="0024714C" w:rsidP="00B97872">
            <w:pPr>
              <w:jc w:val="center"/>
              <w:rPr>
                <w:rFonts w:eastAsia="Times New Roman"/>
                <w:sz w:val="22"/>
                <w:szCs w:val="22"/>
              </w:rPr>
            </w:pPr>
            <w:r>
              <w:rPr>
                <w:rFonts w:eastAsia="Times New Roman"/>
                <w:sz w:val="22"/>
                <w:szCs w:val="22"/>
              </w:rPr>
              <w:t>3.36</w:t>
            </w:r>
          </w:p>
        </w:tc>
      </w:tr>
      <w:tr w:rsidR="00167456" w14:paraId="448660CD" w14:textId="77777777" w:rsidTr="00B97872">
        <w:trPr>
          <w:jc w:val="center"/>
        </w:trPr>
        <w:tc>
          <w:tcPr>
            <w:tcW w:w="1410" w:type="dxa"/>
            <w:vMerge/>
            <w:tcBorders>
              <w:left w:val="single" w:sz="24" w:space="0" w:color="auto"/>
              <w:right w:val="single" w:sz="24" w:space="0" w:color="auto"/>
            </w:tcBorders>
            <w:vAlign w:val="center"/>
          </w:tcPr>
          <w:p w14:paraId="57D02B0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81000B6"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8F83D67" w14:textId="4A2D8F2B" w:rsidR="00167456" w:rsidRPr="0024714C" w:rsidRDefault="0024714C" w:rsidP="00B97872">
            <w:pPr>
              <w:jc w:val="center"/>
              <w:rPr>
                <w:rFonts w:eastAsia="Times New Roman"/>
                <w:sz w:val="22"/>
                <w:szCs w:val="22"/>
              </w:rPr>
            </w:pPr>
            <w:r>
              <w:rPr>
                <w:rFonts w:eastAsia="Times New Roman"/>
                <w:sz w:val="22"/>
                <w:szCs w:val="22"/>
              </w:rPr>
              <w:t>114</w:t>
            </w:r>
          </w:p>
        </w:tc>
        <w:tc>
          <w:tcPr>
            <w:tcW w:w="920" w:type="dxa"/>
            <w:vAlign w:val="center"/>
          </w:tcPr>
          <w:p w14:paraId="765878D9" w14:textId="2E270923" w:rsidR="00167456" w:rsidRPr="0024714C" w:rsidRDefault="0024714C" w:rsidP="00B97872">
            <w:pPr>
              <w:jc w:val="center"/>
              <w:rPr>
                <w:rFonts w:eastAsia="Times New Roman"/>
                <w:sz w:val="22"/>
                <w:szCs w:val="22"/>
              </w:rPr>
            </w:pPr>
            <w:r>
              <w:rPr>
                <w:rFonts w:eastAsia="Times New Roman"/>
                <w:sz w:val="22"/>
                <w:szCs w:val="22"/>
              </w:rPr>
              <w:t>127</w:t>
            </w:r>
          </w:p>
        </w:tc>
        <w:tc>
          <w:tcPr>
            <w:tcW w:w="990" w:type="dxa"/>
            <w:vAlign w:val="center"/>
          </w:tcPr>
          <w:p w14:paraId="3B211445" w14:textId="6F51FD5C" w:rsidR="00167456" w:rsidRPr="0024714C" w:rsidRDefault="0024714C" w:rsidP="00B97872">
            <w:pPr>
              <w:jc w:val="center"/>
              <w:rPr>
                <w:rFonts w:eastAsia="Times New Roman"/>
                <w:sz w:val="22"/>
                <w:szCs w:val="22"/>
              </w:rPr>
            </w:pPr>
            <w:r>
              <w:rPr>
                <w:rFonts w:eastAsia="Times New Roman"/>
                <w:sz w:val="22"/>
                <w:szCs w:val="22"/>
              </w:rPr>
              <w:t>143</w:t>
            </w:r>
          </w:p>
        </w:tc>
        <w:tc>
          <w:tcPr>
            <w:tcW w:w="900" w:type="dxa"/>
            <w:vAlign w:val="center"/>
          </w:tcPr>
          <w:p w14:paraId="7F136338" w14:textId="05D5D522" w:rsidR="00167456" w:rsidRPr="0024714C" w:rsidRDefault="0024714C" w:rsidP="00B9787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25D2587A" w14:textId="614AA9BB" w:rsidR="00167456" w:rsidRPr="0024714C" w:rsidRDefault="0024714C" w:rsidP="00B9787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19900FD" w14:textId="067CAD40" w:rsidR="00167456" w:rsidRPr="0024714C" w:rsidRDefault="0024714C" w:rsidP="00B9787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35C79405" w14:textId="21A59DE3" w:rsidR="00167456" w:rsidRPr="0024714C" w:rsidRDefault="0024714C" w:rsidP="00B97872">
            <w:pPr>
              <w:jc w:val="center"/>
              <w:rPr>
                <w:rFonts w:eastAsia="Times New Roman"/>
                <w:sz w:val="22"/>
                <w:szCs w:val="22"/>
              </w:rPr>
            </w:pPr>
            <w:r>
              <w:rPr>
                <w:rFonts w:eastAsia="Times New Roman"/>
                <w:sz w:val="22"/>
                <w:szCs w:val="22"/>
              </w:rPr>
              <w:t>5.51</w:t>
            </w:r>
          </w:p>
        </w:tc>
      </w:tr>
      <w:tr w:rsidR="00167456" w14:paraId="6147D6FF" w14:textId="77777777" w:rsidTr="00B97872">
        <w:trPr>
          <w:jc w:val="center"/>
        </w:trPr>
        <w:tc>
          <w:tcPr>
            <w:tcW w:w="1410" w:type="dxa"/>
            <w:vMerge/>
            <w:tcBorders>
              <w:left w:val="single" w:sz="24" w:space="0" w:color="auto"/>
              <w:right w:val="single" w:sz="24" w:space="0" w:color="auto"/>
            </w:tcBorders>
            <w:vAlign w:val="center"/>
          </w:tcPr>
          <w:p w14:paraId="723C824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165E7D31"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41F57879" w14:textId="6233CA69" w:rsidR="00167456" w:rsidRPr="0024714C" w:rsidRDefault="0024714C" w:rsidP="00B97872">
            <w:pPr>
              <w:jc w:val="center"/>
              <w:rPr>
                <w:rFonts w:eastAsia="Times New Roman"/>
                <w:sz w:val="22"/>
                <w:szCs w:val="22"/>
              </w:rPr>
            </w:pPr>
            <w:r>
              <w:rPr>
                <w:rFonts w:eastAsia="Times New Roman"/>
                <w:sz w:val="22"/>
                <w:szCs w:val="22"/>
              </w:rPr>
              <w:t>151</w:t>
            </w:r>
          </w:p>
        </w:tc>
        <w:tc>
          <w:tcPr>
            <w:tcW w:w="920" w:type="dxa"/>
            <w:vAlign w:val="center"/>
          </w:tcPr>
          <w:p w14:paraId="011B923A" w14:textId="1C3B6093" w:rsidR="00167456" w:rsidRPr="0024714C" w:rsidRDefault="0024714C" w:rsidP="00B97872">
            <w:pPr>
              <w:jc w:val="center"/>
              <w:rPr>
                <w:rFonts w:eastAsia="Times New Roman"/>
                <w:sz w:val="22"/>
                <w:szCs w:val="22"/>
              </w:rPr>
            </w:pPr>
            <w:r>
              <w:rPr>
                <w:rFonts w:eastAsia="Times New Roman"/>
                <w:sz w:val="22"/>
                <w:szCs w:val="22"/>
              </w:rPr>
              <w:t>150</w:t>
            </w:r>
          </w:p>
        </w:tc>
        <w:tc>
          <w:tcPr>
            <w:tcW w:w="990" w:type="dxa"/>
            <w:vAlign w:val="center"/>
          </w:tcPr>
          <w:p w14:paraId="19C56D80" w14:textId="44C342E6" w:rsidR="00167456" w:rsidRPr="0024714C" w:rsidRDefault="0024714C" w:rsidP="00B97872">
            <w:pPr>
              <w:jc w:val="center"/>
              <w:rPr>
                <w:rFonts w:eastAsia="Times New Roman"/>
                <w:sz w:val="22"/>
                <w:szCs w:val="22"/>
              </w:rPr>
            </w:pPr>
            <w:r>
              <w:rPr>
                <w:rFonts w:eastAsia="Times New Roman"/>
                <w:sz w:val="22"/>
                <w:szCs w:val="22"/>
              </w:rPr>
              <w:t>190</w:t>
            </w:r>
          </w:p>
        </w:tc>
        <w:tc>
          <w:tcPr>
            <w:tcW w:w="900" w:type="dxa"/>
            <w:vAlign w:val="center"/>
          </w:tcPr>
          <w:p w14:paraId="46068458" w14:textId="51D1CA0B" w:rsidR="00167456" w:rsidRPr="0024714C" w:rsidRDefault="0024714C" w:rsidP="00B9787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30FF5D5" w14:textId="085E5410" w:rsidR="00167456" w:rsidRPr="0024714C" w:rsidRDefault="0024714C" w:rsidP="00B9787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16569DAF" w14:textId="7E45B77C" w:rsidR="00167456" w:rsidRPr="0024714C" w:rsidRDefault="0024714C" w:rsidP="00B9787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13EC09FC" w14:textId="7B0BAD39" w:rsidR="00167456" w:rsidRPr="0024714C" w:rsidRDefault="0024714C" w:rsidP="00B97872">
            <w:pPr>
              <w:jc w:val="center"/>
              <w:rPr>
                <w:rFonts w:eastAsia="Times New Roman"/>
                <w:sz w:val="22"/>
                <w:szCs w:val="22"/>
              </w:rPr>
            </w:pPr>
            <w:r>
              <w:rPr>
                <w:rFonts w:eastAsia="Times New Roman"/>
                <w:sz w:val="22"/>
                <w:szCs w:val="22"/>
              </w:rPr>
              <w:t>7.98</w:t>
            </w:r>
          </w:p>
        </w:tc>
      </w:tr>
      <w:tr w:rsidR="00167456" w14:paraId="6A0BD189" w14:textId="77777777" w:rsidTr="00B97872">
        <w:trPr>
          <w:jc w:val="center"/>
        </w:trPr>
        <w:tc>
          <w:tcPr>
            <w:tcW w:w="1410" w:type="dxa"/>
            <w:vMerge/>
            <w:tcBorders>
              <w:left w:val="single" w:sz="24" w:space="0" w:color="auto"/>
              <w:right w:val="single" w:sz="24" w:space="0" w:color="auto"/>
            </w:tcBorders>
            <w:vAlign w:val="center"/>
          </w:tcPr>
          <w:p w14:paraId="1C0FD54C"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676843A"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BBB60B7" w14:textId="547BB770" w:rsidR="00167456" w:rsidRPr="0024714C" w:rsidRDefault="0024714C" w:rsidP="00B97872">
            <w:pPr>
              <w:jc w:val="center"/>
              <w:rPr>
                <w:rFonts w:eastAsia="Times New Roman"/>
                <w:sz w:val="22"/>
                <w:szCs w:val="22"/>
              </w:rPr>
            </w:pPr>
            <w:r>
              <w:rPr>
                <w:rFonts w:eastAsia="Times New Roman"/>
                <w:sz w:val="22"/>
                <w:szCs w:val="22"/>
              </w:rPr>
              <w:t>164</w:t>
            </w:r>
          </w:p>
        </w:tc>
        <w:tc>
          <w:tcPr>
            <w:tcW w:w="920" w:type="dxa"/>
            <w:vAlign w:val="center"/>
          </w:tcPr>
          <w:p w14:paraId="4E7A166F" w14:textId="2CF4B3AE" w:rsidR="00167456" w:rsidRPr="0024714C" w:rsidRDefault="0024714C" w:rsidP="00B97872">
            <w:pPr>
              <w:jc w:val="center"/>
              <w:rPr>
                <w:rFonts w:eastAsia="Times New Roman"/>
                <w:sz w:val="22"/>
                <w:szCs w:val="22"/>
              </w:rPr>
            </w:pPr>
            <w:r>
              <w:rPr>
                <w:rFonts w:eastAsia="Times New Roman"/>
                <w:sz w:val="22"/>
                <w:szCs w:val="22"/>
              </w:rPr>
              <w:t>166</w:t>
            </w:r>
          </w:p>
        </w:tc>
        <w:tc>
          <w:tcPr>
            <w:tcW w:w="990" w:type="dxa"/>
            <w:vAlign w:val="center"/>
          </w:tcPr>
          <w:p w14:paraId="3CBB84E1" w14:textId="11EA591C" w:rsidR="00167456" w:rsidRPr="0024714C" w:rsidRDefault="0024714C" w:rsidP="00B97872">
            <w:pPr>
              <w:jc w:val="center"/>
              <w:rPr>
                <w:rFonts w:eastAsia="Times New Roman"/>
                <w:sz w:val="22"/>
                <w:szCs w:val="22"/>
              </w:rPr>
            </w:pPr>
            <w:r>
              <w:rPr>
                <w:rFonts w:eastAsia="Times New Roman"/>
                <w:sz w:val="22"/>
                <w:szCs w:val="22"/>
              </w:rPr>
              <w:t>200</w:t>
            </w:r>
          </w:p>
        </w:tc>
        <w:tc>
          <w:tcPr>
            <w:tcW w:w="900" w:type="dxa"/>
            <w:vAlign w:val="center"/>
          </w:tcPr>
          <w:p w14:paraId="00E57C71" w14:textId="4A7732A7" w:rsidR="00167456" w:rsidRPr="0024714C" w:rsidRDefault="0024714C" w:rsidP="00B9787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7EE3A036" w14:textId="34E8572B" w:rsidR="00167456" w:rsidRPr="0024714C" w:rsidRDefault="0024714C" w:rsidP="00B9787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7D863B6A" w14:textId="45F08D53" w:rsidR="00167456" w:rsidRPr="0024714C" w:rsidRDefault="0024714C" w:rsidP="00B9787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21A24A5F" w14:textId="7AF586BA" w:rsidR="00167456" w:rsidRPr="0024714C" w:rsidRDefault="0024714C" w:rsidP="00B97872">
            <w:pPr>
              <w:jc w:val="center"/>
              <w:rPr>
                <w:rFonts w:eastAsia="Times New Roman"/>
                <w:sz w:val="22"/>
                <w:szCs w:val="22"/>
              </w:rPr>
            </w:pPr>
            <w:r>
              <w:rPr>
                <w:rFonts w:eastAsia="Times New Roman"/>
                <w:sz w:val="22"/>
                <w:szCs w:val="22"/>
              </w:rPr>
              <w:t>6.17</w:t>
            </w:r>
          </w:p>
        </w:tc>
      </w:tr>
      <w:tr w:rsidR="00167456" w14:paraId="1C0A9D62" w14:textId="77777777" w:rsidTr="00B97872">
        <w:trPr>
          <w:jc w:val="center"/>
        </w:trPr>
        <w:tc>
          <w:tcPr>
            <w:tcW w:w="1410" w:type="dxa"/>
            <w:vMerge/>
            <w:tcBorders>
              <w:left w:val="single" w:sz="24" w:space="0" w:color="auto"/>
              <w:right w:val="single" w:sz="24" w:space="0" w:color="auto"/>
            </w:tcBorders>
            <w:vAlign w:val="center"/>
          </w:tcPr>
          <w:p w14:paraId="6272695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40BA2C"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0331C54" w14:textId="29393475" w:rsidR="00167456" w:rsidRPr="0024714C" w:rsidRDefault="0024714C" w:rsidP="00B97872">
            <w:pPr>
              <w:jc w:val="center"/>
              <w:rPr>
                <w:rFonts w:eastAsia="Times New Roman"/>
                <w:sz w:val="22"/>
                <w:szCs w:val="22"/>
              </w:rPr>
            </w:pPr>
            <w:r>
              <w:rPr>
                <w:rFonts w:eastAsia="Times New Roman"/>
                <w:sz w:val="22"/>
                <w:szCs w:val="22"/>
              </w:rPr>
              <w:t>-</w:t>
            </w:r>
          </w:p>
        </w:tc>
        <w:tc>
          <w:tcPr>
            <w:tcW w:w="920" w:type="dxa"/>
            <w:vAlign w:val="center"/>
          </w:tcPr>
          <w:p w14:paraId="43D27D09" w14:textId="429DF09A" w:rsidR="00167456" w:rsidRPr="0024714C" w:rsidRDefault="0024714C" w:rsidP="00B97872">
            <w:pPr>
              <w:jc w:val="center"/>
              <w:rPr>
                <w:rFonts w:eastAsia="Times New Roman"/>
                <w:sz w:val="22"/>
                <w:szCs w:val="22"/>
              </w:rPr>
            </w:pPr>
            <w:r>
              <w:rPr>
                <w:rFonts w:eastAsia="Times New Roman"/>
                <w:sz w:val="22"/>
                <w:szCs w:val="22"/>
              </w:rPr>
              <w:t>180</w:t>
            </w:r>
          </w:p>
        </w:tc>
        <w:tc>
          <w:tcPr>
            <w:tcW w:w="990" w:type="dxa"/>
            <w:vAlign w:val="center"/>
          </w:tcPr>
          <w:p w14:paraId="7D1396C9" w14:textId="66693BB2" w:rsidR="00167456" w:rsidRPr="0024714C" w:rsidRDefault="0024714C" w:rsidP="00B97872">
            <w:pPr>
              <w:jc w:val="center"/>
              <w:rPr>
                <w:rFonts w:eastAsia="Times New Roman"/>
                <w:sz w:val="22"/>
                <w:szCs w:val="22"/>
              </w:rPr>
            </w:pPr>
            <w:r>
              <w:rPr>
                <w:rFonts w:eastAsia="Times New Roman"/>
                <w:sz w:val="22"/>
                <w:szCs w:val="22"/>
              </w:rPr>
              <w:t>219</w:t>
            </w:r>
          </w:p>
        </w:tc>
        <w:tc>
          <w:tcPr>
            <w:tcW w:w="900" w:type="dxa"/>
            <w:vAlign w:val="center"/>
          </w:tcPr>
          <w:p w14:paraId="738CA769" w14:textId="7E48A483" w:rsidR="00167456" w:rsidRPr="0024714C" w:rsidRDefault="0024714C" w:rsidP="00B9787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5FF53DD" w14:textId="13FFE516" w:rsidR="00167456" w:rsidRPr="0024714C" w:rsidRDefault="0024714C" w:rsidP="00B9787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5F4134B4" w14:textId="386A87A3" w:rsidR="00167456" w:rsidRPr="0024714C" w:rsidRDefault="0024714C" w:rsidP="00B9787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638FBB20" w14:textId="4F773CA5" w:rsidR="00167456" w:rsidRPr="0024714C" w:rsidRDefault="0024714C" w:rsidP="00B97872">
            <w:pPr>
              <w:jc w:val="center"/>
              <w:rPr>
                <w:rFonts w:eastAsia="Times New Roman"/>
                <w:sz w:val="22"/>
                <w:szCs w:val="22"/>
              </w:rPr>
            </w:pPr>
            <w:r>
              <w:rPr>
                <w:rFonts w:eastAsia="Times New Roman"/>
                <w:sz w:val="22"/>
                <w:szCs w:val="22"/>
              </w:rPr>
              <w:t>8.78</w:t>
            </w:r>
          </w:p>
        </w:tc>
      </w:tr>
      <w:tr w:rsidR="00167456" w14:paraId="586D8460"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E447B83"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443324D"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20ED620E" w14:textId="129E2E25" w:rsidR="00167456" w:rsidRPr="0024714C" w:rsidRDefault="0024714C"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D781C3" w14:textId="40242E58" w:rsidR="00167456" w:rsidRPr="0024714C" w:rsidRDefault="0024714C"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F99E50A" w14:textId="6E24022A" w:rsidR="00167456" w:rsidRPr="0024714C" w:rsidRDefault="0024714C"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2DF48A40" w14:textId="2DCE75BE" w:rsidR="00167456" w:rsidRPr="0024714C" w:rsidRDefault="0024714C" w:rsidP="00B9787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19687605" w14:textId="5B043137" w:rsidR="00167456" w:rsidRPr="0024714C" w:rsidRDefault="0024714C"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57845D34" w14:textId="69E253ED" w:rsidR="00167456" w:rsidRPr="0024714C" w:rsidRDefault="0024714C" w:rsidP="00B9787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0BF8875C" w14:textId="4D807083" w:rsidR="00167456" w:rsidRPr="0024714C" w:rsidRDefault="0024714C" w:rsidP="00B97872">
            <w:pPr>
              <w:jc w:val="center"/>
              <w:rPr>
                <w:rFonts w:eastAsia="Times New Roman"/>
                <w:sz w:val="22"/>
                <w:szCs w:val="22"/>
              </w:rPr>
            </w:pPr>
            <w:r>
              <w:rPr>
                <w:rFonts w:eastAsia="Times New Roman"/>
                <w:sz w:val="22"/>
                <w:szCs w:val="22"/>
              </w:rPr>
              <w:t>0</w:t>
            </w:r>
          </w:p>
        </w:tc>
      </w:tr>
    </w:tbl>
    <w:bookmarkEnd w:id="255"/>
    <w:bookmarkEnd w:id="256"/>
    <w:p w14:paraId="12CBA3A4" w14:textId="77777777" w:rsidR="009F4FC5" w:rsidRDefault="00830EE5" w:rsidP="009F4FC5">
      <w:pPr>
        <w:rPr>
          <w:rFonts w:eastAsia="Times New Roman"/>
          <w:sz w:val="22"/>
          <w:szCs w:val="22"/>
        </w:rPr>
      </w:pPr>
      <w:r>
        <w:rPr>
          <w:rFonts w:eastAsia="Times New Roman"/>
          <w:sz w:val="22"/>
          <w:szCs w:val="22"/>
        </w:rPr>
        <w:t>Table 6.5: 20-25% Senescent Results</w:t>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ECA56B6">
            <wp:extent cx="4643115" cy="3487106"/>
            <wp:effectExtent l="0" t="0" r="5715"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282" cy="3514268"/>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0F5879DB">
            <wp:extent cx="4598492" cy="3446956"/>
            <wp:effectExtent l="0" t="0" r="0" b="762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5276" cy="3482024"/>
                    </a:xfrm>
                    <a:prstGeom prst="rect">
                      <a:avLst/>
                    </a:prstGeom>
                    <a:noFill/>
                    <a:ln>
                      <a:noFill/>
                    </a:ln>
                  </pic:spPr>
                </pic:pic>
              </a:graphicData>
            </a:graphic>
          </wp:inline>
        </w:drawing>
      </w:r>
    </w:p>
    <w:p w14:paraId="1C2111E2" w14:textId="1D55C39F" w:rsidR="00BA1599" w:rsidRDefault="00F54235" w:rsidP="00B0424D">
      <w:pPr>
        <w:rPr>
          <w:rFonts w:eastAsia="Times New Roman"/>
          <w:sz w:val="22"/>
          <w:szCs w:val="22"/>
        </w:rPr>
      </w:pPr>
      <w:bookmarkStart w:id="257" w:name="OLE_LINK19"/>
      <w:bookmarkStart w:id="258"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257"/>
      <w:bookmarkEnd w:id="258"/>
      <w:r w:rsidR="00DF223E">
        <w:rPr>
          <w:rFonts w:eastAsia="Times New Roman"/>
          <w:sz w:val="22"/>
          <w:szCs w:val="22"/>
        </w:rPr>
        <w:br/>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time taken to heal is increased 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FF5A95">
        <w:rPr>
          <w:rFonts w:eastAsia="Times New Roman"/>
          <w:sz w:val="22"/>
          <w:szCs w:val="22"/>
        </w:rPr>
        <w:t>Thus the older you get the more detrimental wounds are to your health.</w:t>
      </w:r>
    </w:p>
    <w:p w14:paraId="654814EC" w14:textId="77777777" w:rsidR="00896B15" w:rsidRDefault="00896B15" w:rsidP="00B0424D">
      <w:pPr>
        <w:rPr>
          <w:rFonts w:eastAsia="Times New Roman"/>
          <w:sz w:val="22"/>
          <w:szCs w:val="22"/>
        </w:rPr>
      </w:pPr>
    </w:p>
    <w:p w14:paraId="1E2EC3AA" w14:textId="01AB4BEF" w:rsidR="009619F3" w:rsidRDefault="009619F3" w:rsidP="00B0424D">
      <w:pPr>
        <w:rPr>
          <w:rFonts w:eastAsia="Times New Roman"/>
          <w:sz w:val="22"/>
          <w:szCs w:val="22"/>
        </w:rPr>
      </w:pPr>
      <w:r>
        <w:rPr>
          <w:rFonts w:eastAsia="Times New Roman"/>
          <w:sz w:val="22"/>
          <w:szCs w:val="22"/>
        </w:rPr>
        <w:t xml:space="preserve">Data from Tables 6.1-6.5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3B118F" w:rsidRPr="00852627">
        <w:rPr>
          <w:rFonts w:eastAsia="Times New Roman"/>
        </w:rPr>
        <w:t>Cellular Migration and Morphology in Corneal Endothelial Wound Repair</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Table 6.6: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77777777" w:rsidR="00A73BE4" w:rsidRDefault="008F5BAE" w:rsidP="009F4FC5">
      <w:pPr>
        <w:jc w:val="center"/>
        <w:rPr>
          <w:rFonts w:eastAsia="Times New Roman"/>
          <w:sz w:val="22"/>
          <w:szCs w:val="22"/>
        </w:rPr>
      </w:pPr>
      <w:r>
        <w:rPr>
          <w:rFonts w:eastAsia="Times New Roman"/>
          <w:noProof/>
          <w:sz w:val="22"/>
          <w:szCs w:val="22"/>
        </w:rPr>
        <w:drawing>
          <wp:inline distT="0" distB="0" distL="0" distR="0" wp14:anchorId="30580E35" wp14:editId="7D8B6E68">
            <wp:extent cx="4643120" cy="3480408"/>
            <wp:effectExtent l="0" t="0" r="5080" b="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0304" cy="3485793"/>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lastRenderedPageBreak/>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r>
        <w:rPr>
          <w:rFonts w:eastAsia="Times New Roman"/>
          <w:sz w:val="22"/>
          <w:szCs w:val="22"/>
        </w:rPr>
        <w:t xml:space="preserve">Following the images in Table 6.7,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77777777" w:rsidR="00FD6B37"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9" w:name="_Toc513051046"/>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9"/>
    </w:p>
    <w:p w14:paraId="46CBEC28" w14:textId="77777777" w:rsidR="003C3DC4" w:rsidRDefault="003C3DC4" w:rsidP="002E3764">
      <w:pPr>
        <w:rPr>
          <w:rFonts w:eastAsia="Times New Roman"/>
          <w:sz w:val="22"/>
          <w:szCs w:val="22"/>
        </w:rPr>
      </w:pPr>
    </w:p>
    <w:p w14:paraId="6CCCE8C9" w14:textId="0C0B60DB"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p>
    <w:p w14:paraId="2B8F7286" w14:textId="77777777" w:rsidR="000B18DC" w:rsidRDefault="000B18DC" w:rsidP="002E376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D43D8D" w:rsidRPr="00940161" w14:paraId="028B90F0" w14:textId="77777777" w:rsidTr="003C6E05">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3F652A7" w14:textId="77777777" w:rsidR="00D43D8D" w:rsidRPr="00940161" w:rsidRDefault="00D43D8D" w:rsidP="00F44BA6">
            <w:pPr>
              <w:jc w:val="center"/>
              <w:rPr>
                <w:rFonts w:eastAsia="Times New Roman"/>
                <w:b/>
                <w:sz w:val="22"/>
                <w:szCs w:val="22"/>
              </w:rPr>
            </w:pPr>
            <w:bookmarkStart w:id="260" w:name="OLE_LINK17"/>
            <w:bookmarkStart w:id="261" w:name="OLE_LINK18"/>
          </w:p>
        </w:tc>
        <w:tc>
          <w:tcPr>
            <w:tcW w:w="1705" w:type="dxa"/>
            <w:gridSpan w:val="2"/>
            <w:tcBorders>
              <w:top w:val="single" w:sz="24" w:space="0" w:color="auto"/>
              <w:left w:val="single" w:sz="24" w:space="0" w:color="auto"/>
              <w:right w:val="single" w:sz="24" w:space="0" w:color="auto"/>
            </w:tcBorders>
            <w:vAlign w:val="center"/>
          </w:tcPr>
          <w:p w14:paraId="5AD5E045" w14:textId="3D8E4827" w:rsidR="00D43D8D" w:rsidRPr="00940161" w:rsidRDefault="00D43D8D"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E1DA13" w14:textId="77777777" w:rsidR="00D43D8D" w:rsidRPr="00940161" w:rsidRDefault="00D43D8D"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5C77FF57" w14:textId="77777777" w:rsidR="00D43D8D" w:rsidRPr="00940161" w:rsidRDefault="00D43D8D" w:rsidP="00F44BA6">
            <w:pPr>
              <w:jc w:val="center"/>
              <w:rPr>
                <w:rFonts w:eastAsia="Times New Roman"/>
                <w:b/>
                <w:sz w:val="22"/>
                <w:szCs w:val="22"/>
              </w:rPr>
            </w:pPr>
            <w:r w:rsidRPr="00940161">
              <w:rPr>
                <w:rFonts w:eastAsia="Times New Roman"/>
                <w:b/>
                <w:sz w:val="22"/>
                <w:szCs w:val="22"/>
              </w:rPr>
              <w:t>Standard Deviation</w:t>
            </w:r>
          </w:p>
        </w:tc>
      </w:tr>
      <w:tr w:rsidR="003C6E05" w:rsidRPr="00940161" w14:paraId="788EEC50" w14:textId="77777777" w:rsidTr="003C6E05">
        <w:trPr>
          <w:jc w:val="center"/>
        </w:trPr>
        <w:tc>
          <w:tcPr>
            <w:tcW w:w="2213" w:type="dxa"/>
            <w:gridSpan w:val="2"/>
            <w:vMerge/>
            <w:tcBorders>
              <w:left w:val="single" w:sz="24" w:space="0" w:color="auto"/>
              <w:bottom w:val="single" w:sz="24" w:space="0" w:color="auto"/>
              <w:right w:val="single" w:sz="24" w:space="0" w:color="auto"/>
            </w:tcBorders>
            <w:vAlign w:val="center"/>
          </w:tcPr>
          <w:p w14:paraId="3F4402FB" w14:textId="77777777" w:rsidR="00D43D8D" w:rsidRPr="00940161" w:rsidRDefault="00D43D8D"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2F332F14" w14:textId="77777777" w:rsidR="00D43D8D" w:rsidRPr="00940161" w:rsidRDefault="00D43D8D"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9A1DF37" w14:textId="77777777" w:rsidR="00D43D8D" w:rsidRPr="00940161" w:rsidRDefault="00D43D8D"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8543A47" w14:textId="77777777" w:rsidR="00D43D8D" w:rsidRPr="00940161" w:rsidRDefault="00D43D8D"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24C6A17" w14:textId="77777777" w:rsidR="00D43D8D" w:rsidRPr="00940161" w:rsidRDefault="00D43D8D" w:rsidP="00F44BA6">
            <w:pPr>
              <w:jc w:val="center"/>
              <w:rPr>
                <w:rFonts w:eastAsia="Times New Roman"/>
                <w:b/>
                <w:sz w:val="22"/>
                <w:szCs w:val="22"/>
              </w:rPr>
            </w:pPr>
          </w:p>
        </w:tc>
      </w:tr>
      <w:tr w:rsidR="003C6E05" w:rsidRPr="00940161" w14:paraId="215F6739" w14:textId="77777777" w:rsidTr="003C6E05">
        <w:trPr>
          <w:jc w:val="center"/>
        </w:trPr>
        <w:tc>
          <w:tcPr>
            <w:tcW w:w="2213" w:type="dxa"/>
            <w:gridSpan w:val="2"/>
            <w:tcBorders>
              <w:top w:val="single" w:sz="24" w:space="0" w:color="auto"/>
              <w:left w:val="single" w:sz="24" w:space="0" w:color="auto"/>
              <w:right w:val="single" w:sz="24" w:space="0" w:color="auto"/>
            </w:tcBorders>
            <w:vAlign w:val="center"/>
          </w:tcPr>
          <w:p w14:paraId="1E0CB1ED" w14:textId="77777777" w:rsidR="00D43D8D" w:rsidRPr="00940161" w:rsidRDefault="00D43D8D"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812841F" w14:textId="37995C99" w:rsidR="00D43D8D" w:rsidRPr="00940161" w:rsidRDefault="00350BE0" w:rsidP="00F44BA6">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29638DDA" w14:textId="11822556"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66D37A" w14:textId="48DF2038"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5FCB9D53" w14:textId="32E3E53A"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3C6E05" w:rsidRPr="00940161" w14:paraId="422C530F" w14:textId="77777777" w:rsidTr="003C6E05">
        <w:trPr>
          <w:jc w:val="center"/>
        </w:trPr>
        <w:tc>
          <w:tcPr>
            <w:tcW w:w="2213" w:type="dxa"/>
            <w:gridSpan w:val="2"/>
            <w:tcBorders>
              <w:left w:val="single" w:sz="24" w:space="0" w:color="auto"/>
              <w:bottom w:val="single" w:sz="24" w:space="0" w:color="auto"/>
              <w:right w:val="single" w:sz="24" w:space="0" w:color="auto"/>
            </w:tcBorders>
            <w:vAlign w:val="center"/>
          </w:tcPr>
          <w:p w14:paraId="6407C907" w14:textId="05A5495C" w:rsidR="00D43D8D" w:rsidRPr="00940161" w:rsidRDefault="00D43D8D"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9B7EAC9" w14:textId="65396E52"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3FB6E14F" w14:textId="674A32F4"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58E6BF7A" w14:textId="7D0044B3"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274CA395" w14:textId="095DC968"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0B18DC" w:rsidRPr="00940161" w14:paraId="47000416" w14:textId="77777777" w:rsidTr="003C6E05">
        <w:trPr>
          <w:jc w:val="center"/>
        </w:trPr>
        <w:tc>
          <w:tcPr>
            <w:tcW w:w="1403" w:type="dxa"/>
            <w:vMerge w:val="restart"/>
            <w:tcBorders>
              <w:top w:val="single" w:sz="24" w:space="0" w:color="auto"/>
              <w:left w:val="single" w:sz="24" w:space="0" w:color="auto"/>
              <w:right w:val="single" w:sz="24" w:space="0" w:color="auto"/>
            </w:tcBorders>
            <w:vAlign w:val="center"/>
          </w:tcPr>
          <w:p w14:paraId="397B4EAD" w14:textId="77777777" w:rsidR="000B18DC" w:rsidRPr="00940161" w:rsidRDefault="000B18DC"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A860FB9" w14:textId="77777777" w:rsidR="000B18DC" w:rsidRPr="00940161" w:rsidRDefault="000B18DC"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41613FC" w14:textId="70D07C6F" w:rsidR="000B18DC" w:rsidRPr="00940161" w:rsidRDefault="00350BE0"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E0973FA" w14:textId="173874F9" w:rsidR="000B18DC" w:rsidRPr="00940161" w:rsidRDefault="00350BE0" w:rsidP="00F44BA6">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64A4FAB6" w14:textId="3F6D1EEF" w:rsidR="000B18DC" w:rsidRPr="00940161" w:rsidRDefault="00350BE0" w:rsidP="00F44BA6">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2832FC26" w14:textId="2038D2D5" w:rsidR="000B18DC" w:rsidRPr="00940161" w:rsidRDefault="00350BE0" w:rsidP="00F44BA6">
            <w:pPr>
              <w:jc w:val="center"/>
              <w:rPr>
                <w:rFonts w:eastAsia="Times New Roman"/>
                <w:sz w:val="22"/>
                <w:szCs w:val="22"/>
              </w:rPr>
            </w:pPr>
            <w:r w:rsidRPr="00940161">
              <w:rPr>
                <w:rFonts w:eastAsia="Times New Roman"/>
                <w:sz w:val="22"/>
                <w:szCs w:val="22"/>
              </w:rPr>
              <w:t>2.82</w:t>
            </w:r>
          </w:p>
        </w:tc>
      </w:tr>
      <w:tr w:rsidR="000B18DC" w:rsidRPr="00940161" w14:paraId="060627AD" w14:textId="77777777" w:rsidTr="003C6E05">
        <w:trPr>
          <w:jc w:val="center"/>
        </w:trPr>
        <w:tc>
          <w:tcPr>
            <w:tcW w:w="1403" w:type="dxa"/>
            <w:vMerge/>
            <w:tcBorders>
              <w:left w:val="single" w:sz="24" w:space="0" w:color="auto"/>
              <w:right w:val="single" w:sz="24" w:space="0" w:color="auto"/>
            </w:tcBorders>
            <w:vAlign w:val="center"/>
          </w:tcPr>
          <w:p w14:paraId="66A9A85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ACF8F7" w14:textId="77777777" w:rsidR="000B18DC" w:rsidRPr="00940161" w:rsidRDefault="000B18DC"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7D7D4E7" w14:textId="1AC08BD5" w:rsidR="000B18DC" w:rsidRPr="00940161" w:rsidRDefault="00350BE0"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1E0F6C19" w14:textId="659671F7" w:rsidR="000B18DC" w:rsidRPr="00940161" w:rsidRDefault="00350BE0"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05B3920A" w14:textId="58487BD5" w:rsidR="000B18DC" w:rsidRPr="00940161" w:rsidRDefault="00350BE0" w:rsidP="00F44BA6">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4F6401B" w14:textId="7664A3D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51DFB116" w14:textId="77777777" w:rsidTr="003C6E05">
        <w:trPr>
          <w:jc w:val="center"/>
        </w:trPr>
        <w:tc>
          <w:tcPr>
            <w:tcW w:w="1403" w:type="dxa"/>
            <w:vMerge/>
            <w:tcBorders>
              <w:left w:val="single" w:sz="24" w:space="0" w:color="auto"/>
              <w:right w:val="single" w:sz="24" w:space="0" w:color="auto"/>
            </w:tcBorders>
            <w:vAlign w:val="center"/>
          </w:tcPr>
          <w:p w14:paraId="352CBF7C"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AD543" w14:textId="77777777" w:rsidR="000B18DC" w:rsidRPr="00940161" w:rsidRDefault="000B18DC"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A941D51" w14:textId="67C11CA7" w:rsidR="000B18DC" w:rsidRPr="00940161" w:rsidRDefault="00350BE0" w:rsidP="00F44BA6">
            <w:pPr>
              <w:jc w:val="center"/>
              <w:rPr>
                <w:rFonts w:eastAsia="Times New Roman"/>
                <w:sz w:val="22"/>
                <w:szCs w:val="22"/>
              </w:rPr>
            </w:pPr>
            <w:r w:rsidRPr="00940161">
              <w:rPr>
                <w:rFonts w:eastAsia="Times New Roman"/>
                <w:sz w:val="22"/>
                <w:szCs w:val="22"/>
              </w:rPr>
              <w:t>153</w:t>
            </w:r>
          </w:p>
        </w:tc>
        <w:tc>
          <w:tcPr>
            <w:tcW w:w="805" w:type="dxa"/>
            <w:vAlign w:val="center"/>
          </w:tcPr>
          <w:p w14:paraId="4F358C2F" w14:textId="579F06F7" w:rsidR="000B18DC" w:rsidRPr="00940161" w:rsidRDefault="00350BE0" w:rsidP="00F44BA6">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A2EBE5E" w14:textId="6FC37F61" w:rsidR="000B18DC" w:rsidRPr="00940161" w:rsidRDefault="00350BE0" w:rsidP="00D43D8D">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E49D791" w14:textId="0DEDAB39" w:rsidR="000B18DC" w:rsidRPr="00940161" w:rsidRDefault="00350BE0" w:rsidP="00F44BA6">
            <w:pPr>
              <w:jc w:val="center"/>
              <w:rPr>
                <w:rFonts w:eastAsia="Times New Roman"/>
                <w:sz w:val="22"/>
                <w:szCs w:val="22"/>
              </w:rPr>
            </w:pPr>
            <w:r w:rsidRPr="00940161">
              <w:rPr>
                <w:rFonts w:eastAsia="Times New Roman"/>
                <w:sz w:val="22"/>
                <w:szCs w:val="22"/>
              </w:rPr>
              <w:t>2.12</w:t>
            </w:r>
          </w:p>
        </w:tc>
      </w:tr>
      <w:tr w:rsidR="000B18DC" w:rsidRPr="00940161" w14:paraId="0E92E11C" w14:textId="77777777" w:rsidTr="003C6E05">
        <w:trPr>
          <w:jc w:val="center"/>
        </w:trPr>
        <w:tc>
          <w:tcPr>
            <w:tcW w:w="1403" w:type="dxa"/>
            <w:vMerge/>
            <w:tcBorders>
              <w:left w:val="single" w:sz="24" w:space="0" w:color="auto"/>
              <w:right w:val="single" w:sz="24" w:space="0" w:color="auto"/>
            </w:tcBorders>
            <w:vAlign w:val="center"/>
          </w:tcPr>
          <w:p w14:paraId="0D9989E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C7F38" w14:textId="77777777" w:rsidR="000B18DC" w:rsidRPr="00940161" w:rsidRDefault="000B18DC"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FB95D70" w14:textId="6A27F34A" w:rsidR="000B18DC" w:rsidRPr="00940161" w:rsidRDefault="00350BE0" w:rsidP="00F44BA6">
            <w:pPr>
              <w:jc w:val="center"/>
              <w:rPr>
                <w:rFonts w:eastAsia="Times New Roman"/>
                <w:sz w:val="22"/>
                <w:szCs w:val="22"/>
              </w:rPr>
            </w:pPr>
            <w:r w:rsidRPr="00940161">
              <w:rPr>
                <w:rFonts w:eastAsia="Times New Roman"/>
                <w:sz w:val="22"/>
                <w:szCs w:val="22"/>
              </w:rPr>
              <w:t>172</w:t>
            </w:r>
          </w:p>
        </w:tc>
        <w:tc>
          <w:tcPr>
            <w:tcW w:w="805" w:type="dxa"/>
            <w:vAlign w:val="center"/>
          </w:tcPr>
          <w:p w14:paraId="15426037" w14:textId="0ADB23B3" w:rsidR="000B18DC" w:rsidRPr="00940161" w:rsidRDefault="00350BE0" w:rsidP="00F44BA6">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28526032" w14:textId="1D7B1EF9" w:rsidR="000B18DC" w:rsidRPr="00940161" w:rsidRDefault="00350BE0" w:rsidP="00F44BA6">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7B412E1C" w14:textId="696E37ED" w:rsidR="000B18DC" w:rsidRPr="00940161" w:rsidRDefault="00350BE0" w:rsidP="00F44BA6">
            <w:pPr>
              <w:jc w:val="center"/>
              <w:rPr>
                <w:rFonts w:eastAsia="Times New Roman"/>
                <w:sz w:val="22"/>
                <w:szCs w:val="22"/>
              </w:rPr>
            </w:pPr>
            <w:r w:rsidRPr="00940161">
              <w:rPr>
                <w:rFonts w:eastAsia="Times New Roman"/>
                <w:sz w:val="22"/>
                <w:szCs w:val="22"/>
              </w:rPr>
              <w:t>1.41</w:t>
            </w:r>
          </w:p>
        </w:tc>
      </w:tr>
      <w:tr w:rsidR="000B18DC" w:rsidRPr="00940161" w14:paraId="4FBA9991" w14:textId="77777777" w:rsidTr="003C6E05">
        <w:trPr>
          <w:jc w:val="center"/>
        </w:trPr>
        <w:tc>
          <w:tcPr>
            <w:tcW w:w="1403" w:type="dxa"/>
            <w:vMerge/>
            <w:tcBorders>
              <w:left w:val="single" w:sz="24" w:space="0" w:color="auto"/>
              <w:right w:val="single" w:sz="24" w:space="0" w:color="auto"/>
            </w:tcBorders>
            <w:vAlign w:val="center"/>
          </w:tcPr>
          <w:p w14:paraId="33D2A93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3B38099" w14:textId="77777777" w:rsidR="000B18DC" w:rsidRPr="00940161" w:rsidRDefault="000B18DC"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8593598" w14:textId="2658C5AA" w:rsidR="000B18DC" w:rsidRPr="00940161" w:rsidRDefault="00350BE0" w:rsidP="00F44BA6">
            <w:pPr>
              <w:jc w:val="center"/>
              <w:rPr>
                <w:rFonts w:eastAsia="Times New Roman"/>
                <w:sz w:val="22"/>
                <w:szCs w:val="22"/>
              </w:rPr>
            </w:pPr>
            <w:r w:rsidRPr="00940161">
              <w:rPr>
                <w:rFonts w:eastAsia="Times New Roman"/>
                <w:sz w:val="22"/>
                <w:szCs w:val="22"/>
              </w:rPr>
              <w:t>194</w:t>
            </w:r>
          </w:p>
        </w:tc>
        <w:tc>
          <w:tcPr>
            <w:tcW w:w="805" w:type="dxa"/>
            <w:vAlign w:val="center"/>
          </w:tcPr>
          <w:p w14:paraId="6169AAAF" w14:textId="446B1C3D" w:rsidR="000B18DC" w:rsidRPr="00940161" w:rsidRDefault="00350BE0" w:rsidP="00F44BA6">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0CC3041" w14:textId="3FD98416" w:rsidR="000B18DC" w:rsidRPr="00940161" w:rsidRDefault="00350BE0" w:rsidP="00F44BA6">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44641D08" w14:textId="5221D1E2"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6DF1BE7D" w14:textId="77777777" w:rsidTr="003C6E05">
        <w:trPr>
          <w:jc w:val="center"/>
        </w:trPr>
        <w:tc>
          <w:tcPr>
            <w:tcW w:w="1403" w:type="dxa"/>
            <w:vMerge/>
            <w:tcBorders>
              <w:left w:val="single" w:sz="24" w:space="0" w:color="auto"/>
              <w:right w:val="single" w:sz="24" w:space="0" w:color="auto"/>
            </w:tcBorders>
            <w:vAlign w:val="center"/>
          </w:tcPr>
          <w:p w14:paraId="44A22B77"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C6A3B44" w14:textId="77777777" w:rsidR="000B18DC" w:rsidRPr="00940161" w:rsidRDefault="000B18DC"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2705AAC" w14:textId="38366E6A" w:rsidR="000B18DC" w:rsidRPr="00940161" w:rsidRDefault="00350BE0" w:rsidP="00F44BA6">
            <w:pPr>
              <w:jc w:val="center"/>
              <w:rPr>
                <w:rFonts w:eastAsia="Times New Roman"/>
                <w:sz w:val="22"/>
                <w:szCs w:val="22"/>
              </w:rPr>
            </w:pPr>
            <w:r w:rsidRPr="00940161">
              <w:rPr>
                <w:rFonts w:eastAsia="Times New Roman"/>
                <w:sz w:val="22"/>
                <w:szCs w:val="22"/>
              </w:rPr>
              <w:t>209</w:t>
            </w:r>
          </w:p>
        </w:tc>
        <w:tc>
          <w:tcPr>
            <w:tcW w:w="805" w:type="dxa"/>
            <w:vAlign w:val="center"/>
          </w:tcPr>
          <w:p w14:paraId="1B535074" w14:textId="296DB903" w:rsidR="000B18DC" w:rsidRPr="00940161" w:rsidRDefault="00350BE0" w:rsidP="00F44BA6">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0BA4E13D" w14:textId="5AA51E8F" w:rsidR="000B18DC" w:rsidRPr="00940161" w:rsidRDefault="00350BE0" w:rsidP="00F44BA6">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4F61972F" w14:textId="59C7E553"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2823EEF0" w14:textId="77777777" w:rsidTr="003C6E05">
        <w:trPr>
          <w:jc w:val="center"/>
        </w:trPr>
        <w:tc>
          <w:tcPr>
            <w:tcW w:w="1403" w:type="dxa"/>
            <w:vMerge/>
            <w:tcBorders>
              <w:left w:val="single" w:sz="24" w:space="0" w:color="auto"/>
              <w:right w:val="single" w:sz="24" w:space="0" w:color="auto"/>
            </w:tcBorders>
            <w:vAlign w:val="center"/>
          </w:tcPr>
          <w:p w14:paraId="6E25A822"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021C1" w14:textId="77777777" w:rsidR="000B18DC" w:rsidRPr="00940161" w:rsidRDefault="000B18DC"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10BB744" w14:textId="6FD4ABA7" w:rsidR="000B18DC" w:rsidRPr="00940161" w:rsidRDefault="00350BE0" w:rsidP="00F44BA6">
            <w:pPr>
              <w:jc w:val="center"/>
              <w:rPr>
                <w:rFonts w:eastAsia="Times New Roman"/>
                <w:sz w:val="22"/>
                <w:szCs w:val="22"/>
              </w:rPr>
            </w:pPr>
            <w:r w:rsidRPr="00940161">
              <w:rPr>
                <w:rFonts w:eastAsia="Times New Roman"/>
                <w:sz w:val="22"/>
                <w:szCs w:val="22"/>
              </w:rPr>
              <w:t>222</w:t>
            </w:r>
          </w:p>
        </w:tc>
        <w:tc>
          <w:tcPr>
            <w:tcW w:w="805" w:type="dxa"/>
            <w:vAlign w:val="center"/>
          </w:tcPr>
          <w:p w14:paraId="7982707C" w14:textId="17FC3155" w:rsidR="000B18DC" w:rsidRPr="00940161" w:rsidRDefault="00350BE0"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7E384561" w14:textId="22D0D627" w:rsidR="000B18DC" w:rsidRPr="00940161" w:rsidRDefault="00350BE0" w:rsidP="00350BE0">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4FCA8A2E" w14:textId="11D3896A"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66BAFCD9" w14:textId="77777777" w:rsidTr="003C6E05">
        <w:trPr>
          <w:jc w:val="center"/>
        </w:trPr>
        <w:tc>
          <w:tcPr>
            <w:tcW w:w="1403" w:type="dxa"/>
            <w:vMerge/>
            <w:tcBorders>
              <w:left w:val="single" w:sz="24" w:space="0" w:color="auto"/>
              <w:right w:val="single" w:sz="24" w:space="0" w:color="auto"/>
            </w:tcBorders>
            <w:vAlign w:val="center"/>
          </w:tcPr>
          <w:p w14:paraId="05923A1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5CA5F96" w14:textId="77777777" w:rsidR="000B18DC" w:rsidRPr="00940161" w:rsidRDefault="000B18DC"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FC1ED49" w14:textId="4CCA1B28" w:rsidR="000B18DC" w:rsidRPr="00940161" w:rsidRDefault="00350BE0" w:rsidP="00F44BA6">
            <w:pPr>
              <w:jc w:val="center"/>
              <w:rPr>
                <w:rFonts w:eastAsia="Times New Roman"/>
                <w:sz w:val="22"/>
                <w:szCs w:val="22"/>
              </w:rPr>
            </w:pPr>
            <w:r w:rsidRPr="00940161">
              <w:rPr>
                <w:rFonts w:eastAsia="Times New Roman"/>
                <w:sz w:val="22"/>
                <w:szCs w:val="22"/>
              </w:rPr>
              <w:t>240</w:t>
            </w:r>
          </w:p>
        </w:tc>
        <w:tc>
          <w:tcPr>
            <w:tcW w:w="805" w:type="dxa"/>
            <w:vAlign w:val="center"/>
          </w:tcPr>
          <w:p w14:paraId="5DB8E3A8" w14:textId="40FD4B4B" w:rsidR="000B18DC" w:rsidRPr="00940161" w:rsidRDefault="00350BE0" w:rsidP="00F44BA6">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5BC34E48" w14:textId="3BE40904" w:rsidR="000B18DC" w:rsidRPr="00940161" w:rsidRDefault="00350BE0" w:rsidP="00F44BA6">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6E9F0CCD" w14:textId="2CFAF8D7"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41DDDCC8" w14:textId="77777777" w:rsidTr="003C6E05">
        <w:trPr>
          <w:jc w:val="center"/>
        </w:trPr>
        <w:tc>
          <w:tcPr>
            <w:tcW w:w="1403" w:type="dxa"/>
            <w:vMerge/>
            <w:tcBorders>
              <w:left w:val="single" w:sz="24" w:space="0" w:color="auto"/>
              <w:right w:val="single" w:sz="24" w:space="0" w:color="auto"/>
            </w:tcBorders>
            <w:vAlign w:val="center"/>
          </w:tcPr>
          <w:p w14:paraId="2E82EBB9"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F99D858" w14:textId="77777777" w:rsidR="000B18DC" w:rsidRPr="00940161" w:rsidRDefault="000B18DC"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7C0D9463" w14:textId="7FD58564" w:rsidR="000B18DC" w:rsidRPr="00940161" w:rsidRDefault="00350BE0" w:rsidP="00F44BA6">
            <w:pPr>
              <w:jc w:val="center"/>
              <w:rPr>
                <w:rFonts w:eastAsia="Times New Roman"/>
                <w:sz w:val="22"/>
                <w:szCs w:val="22"/>
              </w:rPr>
            </w:pPr>
            <w:r w:rsidRPr="00940161">
              <w:rPr>
                <w:rFonts w:eastAsia="Times New Roman"/>
                <w:sz w:val="22"/>
                <w:szCs w:val="22"/>
              </w:rPr>
              <w:t>261</w:t>
            </w:r>
          </w:p>
        </w:tc>
        <w:tc>
          <w:tcPr>
            <w:tcW w:w="805" w:type="dxa"/>
            <w:vAlign w:val="center"/>
          </w:tcPr>
          <w:p w14:paraId="300293E0" w14:textId="1E0F3BA7" w:rsidR="000B18DC" w:rsidRPr="00940161" w:rsidRDefault="00350BE0" w:rsidP="00F44BA6">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17E6DDC1" w14:textId="4879895A" w:rsidR="000B18DC" w:rsidRPr="00940161" w:rsidRDefault="00350BE0" w:rsidP="00F44BA6">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ED5F9D3" w14:textId="57E1980E" w:rsidR="000B18DC" w:rsidRPr="00940161" w:rsidRDefault="00350BE0" w:rsidP="00F44BA6">
            <w:pPr>
              <w:jc w:val="center"/>
              <w:rPr>
                <w:rFonts w:eastAsia="Times New Roman"/>
                <w:sz w:val="22"/>
                <w:szCs w:val="22"/>
              </w:rPr>
            </w:pPr>
            <w:r w:rsidRPr="00940161">
              <w:rPr>
                <w:rFonts w:eastAsia="Times New Roman"/>
                <w:sz w:val="22"/>
                <w:szCs w:val="22"/>
              </w:rPr>
              <w:t>3.18</w:t>
            </w:r>
          </w:p>
        </w:tc>
      </w:tr>
      <w:tr w:rsidR="000B18DC" w:rsidRPr="00940161" w14:paraId="12C53D99" w14:textId="77777777" w:rsidTr="003C6E05">
        <w:trPr>
          <w:jc w:val="center"/>
        </w:trPr>
        <w:tc>
          <w:tcPr>
            <w:tcW w:w="1403" w:type="dxa"/>
            <w:vMerge/>
            <w:tcBorders>
              <w:left w:val="single" w:sz="24" w:space="0" w:color="auto"/>
              <w:right w:val="single" w:sz="24" w:space="0" w:color="auto"/>
            </w:tcBorders>
            <w:vAlign w:val="center"/>
          </w:tcPr>
          <w:p w14:paraId="2F1EC47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458DB" w14:textId="3221BD9A" w:rsidR="000B18DC" w:rsidRPr="00940161" w:rsidRDefault="000B18DC"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6B1AFEA" w14:textId="30106B8B" w:rsidR="000B18DC" w:rsidRPr="00940161" w:rsidRDefault="00350BE0" w:rsidP="00F44BA6">
            <w:pPr>
              <w:jc w:val="center"/>
              <w:rPr>
                <w:rFonts w:eastAsia="Times New Roman"/>
                <w:sz w:val="22"/>
                <w:szCs w:val="22"/>
              </w:rPr>
            </w:pPr>
            <w:r w:rsidRPr="00940161">
              <w:rPr>
                <w:rFonts w:eastAsia="Times New Roman"/>
                <w:sz w:val="22"/>
                <w:szCs w:val="22"/>
              </w:rPr>
              <w:t>260</w:t>
            </w:r>
          </w:p>
        </w:tc>
        <w:tc>
          <w:tcPr>
            <w:tcW w:w="805" w:type="dxa"/>
            <w:vAlign w:val="center"/>
          </w:tcPr>
          <w:p w14:paraId="69B65C20" w14:textId="7DE9A1A2" w:rsidR="000B18DC" w:rsidRPr="00940161" w:rsidRDefault="00350BE0" w:rsidP="00F44BA6">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13F939B4" w14:textId="1361264D"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B276E74" w14:textId="2B420ADD"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7AE08604" w14:textId="77777777" w:rsidTr="003C6E05">
        <w:trPr>
          <w:jc w:val="center"/>
        </w:trPr>
        <w:tc>
          <w:tcPr>
            <w:tcW w:w="1403" w:type="dxa"/>
            <w:vMerge/>
            <w:tcBorders>
              <w:left w:val="single" w:sz="24" w:space="0" w:color="auto"/>
              <w:right w:val="single" w:sz="24" w:space="0" w:color="auto"/>
            </w:tcBorders>
            <w:vAlign w:val="center"/>
          </w:tcPr>
          <w:p w14:paraId="2FE269C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FEA0E" w14:textId="53738E64" w:rsidR="000B18DC" w:rsidRPr="00940161" w:rsidRDefault="000B18DC"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C2E5DD" w14:textId="356763F3"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805" w:type="dxa"/>
            <w:vAlign w:val="center"/>
          </w:tcPr>
          <w:p w14:paraId="26F933C4" w14:textId="18E8D2C2"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4143AFEF" w14:textId="110701A3" w:rsidR="000B18DC" w:rsidRPr="00940161" w:rsidRDefault="00350BE0" w:rsidP="00F44BA6">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5CC13379" w14:textId="766205BA" w:rsidR="000B18DC" w:rsidRPr="00940161" w:rsidRDefault="00350BE0" w:rsidP="00F44BA6">
            <w:pPr>
              <w:jc w:val="center"/>
              <w:rPr>
                <w:rFonts w:eastAsia="Times New Roman"/>
                <w:sz w:val="22"/>
                <w:szCs w:val="22"/>
              </w:rPr>
            </w:pPr>
            <w:r w:rsidRPr="00940161">
              <w:rPr>
                <w:rFonts w:eastAsia="Times New Roman"/>
                <w:sz w:val="22"/>
                <w:szCs w:val="22"/>
              </w:rPr>
              <w:t>6.01</w:t>
            </w:r>
          </w:p>
        </w:tc>
      </w:tr>
      <w:tr w:rsidR="000B18DC" w:rsidRPr="00940161" w14:paraId="14F703CF" w14:textId="77777777" w:rsidTr="003C6E05">
        <w:trPr>
          <w:jc w:val="center"/>
        </w:trPr>
        <w:tc>
          <w:tcPr>
            <w:tcW w:w="1403" w:type="dxa"/>
            <w:vMerge/>
            <w:tcBorders>
              <w:left w:val="single" w:sz="24" w:space="0" w:color="auto"/>
              <w:right w:val="single" w:sz="24" w:space="0" w:color="auto"/>
            </w:tcBorders>
            <w:vAlign w:val="center"/>
          </w:tcPr>
          <w:p w14:paraId="51B818F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3AB8E" w14:textId="132A7D2E" w:rsidR="000B18DC" w:rsidRPr="00940161" w:rsidRDefault="000B18DC"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7F933EA" w14:textId="621EDB89"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7E495CDD" w14:textId="4ABA0776" w:rsidR="000B18DC" w:rsidRPr="00940161" w:rsidRDefault="00350BE0" w:rsidP="00F44BA6">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5F7C87B7" w14:textId="3C889968" w:rsidR="000B18DC" w:rsidRPr="00940161" w:rsidRDefault="00350BE0" w:rsidP="00F44BA6">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476F5404" w14:textId="10AA2E50" w:rsidR="000B18DC" w:rsidRPr="00940161" w:rsidRDefault="00350BE0" w:rsidP="00F44BA6">
            <w:pPr>
              <w:jc w:val="center"/>
              <w:rPr>
                <w:rFonts w:eastAsia="Times New Roman"/>
                <w:sz w:val="22"/>
                <w:szCs w:val="22"/>
              </w:rPr>
            </w:pPr>
            <w:r w:rsidRPr="00940161">
              <w:rPr>
                <w:rFonts w:eastAsia="Times New Roman"/>
                <w:sz w:val="22"/>
                <w:szCs w:val="22"/>
              </w:rPr>
              <w:t>7.07</w:t>
            </w:r>
          </w:p>
        </w:tc>
      </w:tr>
      <w:tr w:rsidR="000B18DC" w:rsidRPr="00940161" w14:paraId="39922E0F" w14:textId="77777777" w:rsidTr="003C6E05">
        <w:trPr>
          <w:jc w:val="center"/>
        </w:trPr>
        <w:tc>
          <w:tcPr>
            <w:tcW w:w="1403" w:type="dxa"/>
            <w:vMerge/>
            <w:tcBorders>
              <w:left w:val="single" w:sz="24" w:space="0" w:color="auto"/>
              <w:right w:val="single" w:sz="24" w:space="0" w:color="auto"/>
            </w:tcBorders>
            <w:vAlign w:val="center"/>
          </w:tcPr>
          <w:p w14:paraId="262055A0"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819FD6" w14:textId="601101EF" w:rsidR="000B18DC" w:rsidRPr="00940161" w:rsidRDefault="000B18DC"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24DD9DE0" w14:textId="3D0B23B6"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64FE58A3" w14:textId="366E1CCF" w:rsidR="000B18DC" w:rsidRPr="00940161" w:rsidRDefault="00350BE0" w:rsidP="00F44BA6">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0C9B633F" w14:textId="7521F025" w:rsidR="000B18DC" w:rsidRPr="00940161" w:rsidRDefault="00350BE0" w:rsidP="00F44BA6">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03B2F4B" w14:textId="21B66E13" w:rsidR="00350BE0" w:rsidRPr="00940161" w:rsidRDefault="00350BE0" w:rsidP="00350BE0">
            <w:pPr>
              <w:jc w:val="center"/>
              <w:rPr>
                <w:rFonts w:eastAsia="Times New Roman"/>
                <w:sz w:val="22"/>
                <w:szCs w:val="22"/>
              </w:rPr>
            </w:pPr>
            <w:r w:rsidRPr="00940161">
              <w:rPr>
                <w:rFonts w:eastAsia="Times New Roman"/>
                <w:sz w:val="22"/>
                <w:szCs w:val="22"/>
              </w:rPr>
              <w:t>4.95</w:t>
            </w:r>
          </w:p>
        </w:tc>
      </w:tr>
      <w:tr w:rsidR="000B18DC" w:rsidRPr="00940161" w14:paraId="0A896D27" w14:textId="77777777" w:rsidTr="003C6E05">
        <w:trPr>
          <w:jc w:val="center"/>
        </w:trPr>
        <w:tc>
          <w:tcPr>
            <w:tcW w:w="1403" w:type="dxa"/>
            <w:vMerge/>
            <w:tcBorders>
              <w:left w:val="single" w:sz="24" w:space="0" w:color="auto"/>
              <w:right w:val="single" w:sz="24" w:space="0" w:color="auto"/>
            </w:tcBorders>
            <w:vAlign w:val="center"/>
          </w:tcPr>
          <w:p w14:paraId="4C67EC6C" w14:textId="4CEFAC6B"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E5C23A" w14:textId="07841ED2" w:rsidR="000B18DC" w:rsidRPr="00940161" w:rsidRDefault="000B18DC"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59007E" w14:textId="6F65DAED"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077497F3" w14:textId="3498F2B8"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1EF60545" w14:textId="62E2E2E3" w:rsidR="000B18DC" w:rsidRPr="00940161" w:rsidRDefault="00350BE0" w:rsidP="00F44BA6">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5F34E030" w14:textId="0F22394E" w:rsidR="000B18DC" w:rsidRPr="00940161" w:rsidRDefault="00350BE0" w:rsidP="00F44BA6">
            <w:pPr>
              <w:jc w:val="center"/>
              <w:rPr>
                <w:rFonts w:eastAsia="Times New Roman"/>
                <w:sz w:val="22"/>
                <w:szCs w:val="22"/>
              </w:rPr>
            </w:pPr>
            <w:r w:rsidRPr="00940161">
              <w:rPr>
                <w:rFonts w:eastAsia="Times New Roman"/>
                <w:sz w:val="22"/>
                <w:szCs w:val="22"/>
              </w:rPr>
              <w:t>1.06</w:t>
            </w:r>
          </w:p>
        </w:tc>
      </w:tr>
      <w:tr w:rsidR="000B18DC" w:rsidRPr="00940161" w14:paraId="3F78E1A5" w14:textId="77777777" w:rsidTr="003C6E05">
        <w:trPr>
          <w:jc w:val="center"/>
        </w:trPr>
        <w:tc>
          <w:tcPr>
            <w:tcW w:w="1403" w:type="dxa"/>
            <w:vMerge/>
            <w:tcBorders>
              <w:left w:val="single" w:sz="24" w:space="0" w:color="auto"/>
              <w:right w:val="single" w:sz="24" w:space="0" w:color="auto"/>
            </w:tcBorders>
            <w:vAlign w:val="center"/>
          </w:tcPr>
          <w:p w14:paraId="7658C64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BC9506" w14:textId="03A86410" w:rsidR="000B18DC" w:rsidRPr="00940161" w:rsidRDefault="000B18DC"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BADD63B" w14:textId="2E719F42" w:rsidR="000B18DC" w:rsidRPr="00940161" w:rsidRDefault="00350BE0" w:rsidP="00F44BA6">
            <w:pPr>
              <w:jc w:val="center"/>
              <w:rPr>
                <w:rFonts w:eastAsia="Times New Roman"/>
                <w:sz w:val="22"/>
                <w:szCs w:val="22"/>
              </w:rPr>
            </w:pPr>
            <w:r w:rsidRPr="00940161">
              <w:rPr>
                <w:rFonts w:eastAsia="Times New Roman"/>
                <w:sz w:val="22"/>
                <w:szCs w:val="22"/>
              </w:rPr>
              <w:t>285</w:t>
            </w:r>
          </w:p>
        </w:tc>
        <w:tc>
          <w:tcPr>
            <w:tcW w:w="805" w:type="dxa"/>
            <w:vAlign w:val="center"/>
          </w:tcPr>
          <w:p w14:paraId="6700611C" w14:textId="6AA43A95" w:rsidR="000B18DC" w:rsidRPr="00940161" w:rsidRDefault="00350BE0" w:rsidP="00F44BA6">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149A5A8C" w14:textId="7D93141E"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00906B81" w14:textId="0B34C2D2" w:rsidR="000B18DC" w:rsidRPr="00940161" w:rsidRDefault="00350BE0" w:rsidP="00F44BA6">
            <w:pPr>
              <w:jc w:val="center"/>
              <w:rPr>
                <w:rFonts w:eastAsia="Times New Roman"/>
                <w:sz w:val="22"/>
                <w:szCs w:val="22"/>
              </w:rPr>
            </w:pPr>
            <w:r w:rsidRPr="00940161">
              <w:rPr>
                <w:rFonts w:eastAsia="Times New Roman"/>
                <w:sz w:val="22"/>
                <w:szCs w:val="22"/>
              </w:rPr>
              <w:t>2.83</w:t>
            </w:r>
          </w:p>
        </w:tc>
      </w:tr>
      <w:tr w:rsidR="000B18DC" w:rsidRPr="00940161" w14:paraId="7FB12004" w14:textId="77777777" w:rsidTr="003C6E05">
        <w:trPr>
          <w:jc w:val="center"/>
        </w:trPr>
        <w:tc>
          <w:tcPr>
            <w:tcW w:w="1403" w:type="dxa"/>
            <w:vMerge/>
            <w:tcBorders>
              <w:left w:val="single" w:sz="24" w:space="0" w:color="auto"/>
              <w:right w:val="single" w:sz="24" w:space="0" w:color="auto"/>
            </w:tcBorders>
            <w:vAlign w:val="center"/>
          </w:tcPr>
          <w:p w14:paraId="6F5E536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314CD" w14:textId="7702149F" w:rsidR="000B18DC" w:rsidRPr="00940161" w:rsidRDefault="000B18DC" w:rsidP="00182B21">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131C9B9" w14:textId="22B89684"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2E14A276" w14:textId="396859BE" w:rsidR="000B18DC" w:rsidRPr="00940161" w:rsidRDefault="00350BE0" w:rsidP="00F44BA6">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68A9640E" w14:textId="0E77C461"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45704919" w14:textId="7F04BDA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6FAB7028" w14:textId="77777777" w:rsidTr="003C6E05">
        <w:trPr>
          <w:jc w:val="center"/>
        </w:trPr>
        <w:tc>
          <w:tcPr>
            <w:tcW w:w="1403" w:type="dxa"/>
            <w:vMerge/>
            <w:tcBorders>
              <w:left w:val="single" w:sz="24" w:space="0" w:color="auto"/>
              <w:right w:val="single" w:sz="24" w:space="0" w:color="auto"/>
            </w:tcBorders>
            <w:vAlign w:val="center"/>
          </w:tcPr>
          <w:p w14:paraId="7881F746" w14:textId="166F2CA0"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820A8" w14:textId="25DE1A10" w:rsidR="000B18DC" w:rsidRPr="00940161" w:rsidRDefault="000B18DC"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60999FC" w14:textId="783A8013"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805" w:type="dxa"/>
            <w:vAlign w:val="center"/>
          </w:tcPr>
          <w:p w14:paraId="796520ED" w14:textId="2E5B31C6"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37AD0FC5" w14:textId="202655EE" w:rsidR="000B18DC" w:rsidRPr="00940161" w:rsidRDefault="00350BE0" w:rsidP="00F44BA6">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0542D329" w14:textId="6F3675DA"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0A6DC1E8" w14:textId="77777777" w:rsidTr="003C6E05">
        <w:trPr>
          <w:jc w:val="center"/>
        </w:trPr>
        <w:tc>
          <w:tcPr>
            <w:tcW w:w="1403" w:type="dxa"/>
            <w:vMerge/>
            <w:tcBorders>
              <w:left w:val="single" w:sz="24" w:space="0" w:color="auto"/>
              <w:right w:val="single" w:sz="24" w:space="0" w:color="auto"/>
            </w:tcBorders>
            <w:vAlign w:val="center"/>
          </w:tcPr>
          <w:p w14:paraId="07D73024"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5E8987" w14:textId="549AACDB" w:rsidR="000B18DC" w:rsidRPr="00940161" w:rsidRDefault="000B18DC"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6CEDF93" w14:textId="77504219" w:rsidR="000B18DC" w:rsidRPr="00940161" w:rsidRDefault="00350BE0" w:rsidP="00F44BA6">
            <w:pPr>
              <w:jc w:val="center"/>
              <w:rPr>
                <w:rFonts w:eastAsia="Times New Roman"/>
                <w:sz w:val="22"/>
                <w:szCs w:val="22"/>
              </w:rPr>
            </w:pPr>
            <w:r w:rsidRPr="00940161">
              <w:rPr>
                <w:rFonts w:eastAsia="Times New Roman"/>
                <w:sz w:val="22"/>
                <w:szCs w:val="22"/>
              </w:rPr>
              <w:t>290</w:t>
            </w:r>
          </w:p>
        </w:tc>
        <w:tc>
          <w:tcPr>
            <w:tcW w:w="805" w:type="dxa"/>
            <w:vAlign w:val="center"/>
          </w:tcPr>
          <w:p w14:paraId="7963FAF1" w14:textId="7B913997" w:rsidR="000B18DC" w:rsidRPr="00940161" w:rsidRDefault="00350BE0" w:rsidP="00F44BA6">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0B9EE92A" w14:textId="22F40A5D" w:rsidR="000B18DC" w:rsidRPr="00940161" w:rsidRDefault="00350BE0" w:rsidP="00F44BA6">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6A639C3D" w14:textId="2DF4947C"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00391053" w14:textId="77777777" w:rsidTr="003C6E05">
        <w:trPr>
          <w:jc w:val="center"/>
        </w:trPr>
        <w:tc>
          <w:tcPr>
            <w:tcW w:w="1403" w:type="dxa"/>
            <w:vMerge/>
            <w:tcBorders>
              <w:left w:val="single" w:sz="24" w:space="0" w:color="auto"/>
              <w:right w:val="single" w:sz="24" w:space="0" w:color="auto"/>
            </w:tcBorders>
            <w:vAlign w:val="center"/>
          </w:tcPr>
          <w:p w14:paraId="717A6DA8"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DA86B" w14:textId="4CE62D9E" w:rsidR="000B18DC" w:rsidRPr="00940161" w:rsidRDefault="000B18DC"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CC2B103" w14:textId="5D04BA2F"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805" w:type="dxa"/>
            <w:vAlign w:val="center"/>
          </w:tcPr>
          <w:p w14:paraId="040DBD60" w14:textId="0D5B4CB2" w:rsidR="000B18DC" w:rsidRPr="00940161" w:rsidRDefault="00350BE0" w:rsidP="00F44BA6">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E26BF81" w14:textId="152E7A12" w:rsidR="000B18DC" w:rsidRPr="00940161" w:rsidRDefault="00350BE0" w:rsidP="00F44BA6">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4F8D711C" w14:textId="7EC16F11"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53762F06" w14:textId="77777777" w:rsidTr="003C6E05">
        <w:trPr>
          <w:jc w:val="center"/>
        </w:trPr>
        <w:tc>
          <w:tcPr>
            <w:tcW w:w="1403" w:type="dxa"/>
            <w:vMerge/>
            <w:tcBorders>
              <w:left w:val="single" w:sz="24" w:space="0" w:color="auto"/>
              <w:right w:val="single" w:sz="24" w:space="0" w:color="auto"/>
            </w:tcBorders>
            <w:vAlign w:val="center"/>
          </w:tcPr>
          <w:p w14:paraId="18C814C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D26E3C" w14:textId="3570DAFE" w:rsidR="000B18DC" w:rsidRPr="00940161" w:rsidRDefault="000B18DC"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9DBE05D" w14:textId="22EF1A9F" w:rsidR="000B18DC" w:rsidRPr="00940161" w:rsidRDefault="00350BE0" w:rsidP="00F44BA6">
            <w:pPr>
              <w:jc w:val="center"/>
              <w:rPr>
                <w:rFonts w:eastAsia="Times New Roman"/>
                <w:sz w:val="22"/>
                <w:szCs w:val="22"/>
              </w:rPr>
            </w:pPr>
            <w:r w:rsidRPr="00940161">
              <w:rPr>
                <w:rFonts w:eastAsia="Times New Roman"/>
                <w:sz w:val="22"/>
                <w:szCs w:val="22"/>
              </w:rPr>
              <w:t>306</w:t>
            </w:r>
          </w:p>
        </w:tc>
        <w:tc>
          <w:tcPr>
            <w:tcW w:w="805" w:type="dxa"/>
            <w:vAlign w:val="center"/>
          </w:tcPr>
          <w:p w14:paraId="033B578F" w14:textId="0299FF71"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169AC186" w14:textId="3CC1F7C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9FEEA7A" w14:textId="3D0DC220" w:rsidR="000B18DC" w:rsidRPr="00940161" w:rsidRDefault="00350BE0" w:rsidP="00F44BA6">
            <w:pPr>
              <w:jc w:val="center"/>
              <w:rPr>
                <w:rFonts w:eastAsia="Times New Roman"/>
                <w:sz w:val="22"/>
                <w:szCs w:val="22"/>
              </w:rPr>
            </w:pPr>
            <w:r w:rsidRPr="00940161">
              <w:rPr>
                <w:rFonts w:eastAsia="Times New Roman"/>
                <w:sz w:val="22"/>
                <w:szCs w:val="22"/>
              </w:rPr>
              <w:t>0.35</w:t>
            </w:r>
          </w:p>
        </w:tc>
      </w:tr>
      <w:tr w:rsidR="000B18DC" w:rsidRPr="00940161" w14:paraId="0CCC729B" w14:textId="77777777" w:rsidTr="003C6E05">
        <w:trPr>
          <w:jc w:val="center"/>
        </w:trPr>
        <w:tc>
          <w:tcPr>
            <w:tcW w:w="1403" w:type="dxa"/>
            <w:vMerge/>
            <w:tcBorders>
              <w:left w:val="single" w:sz="24" w:space="0" w:color="auto"/>
              <w:right w:val="single" w:sz="24" w:space="0" w:color="auto"/>
            </w:tcBorders>
            <w:vAlign w:val="center"/>
          </w:tcPr>
          <w:p w14:paraId="5E6F4C3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CC3299" w14:textId="458E1EE3" w:rsidR="000B18DC" w:rsidRPr="00940161" w:rsidRDefault="000B18DC"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ABE0D25" w14:textId="65BA6286"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805" w:type="dxa"/>
            <w:vAlign w:val="center"/>
          </w:tcPr>
          <w:p w14:paraId="580B1E21" w14:textId="2921218F" w:rsidR="000B18DC" w:rsidRPr="00940161" w:rsidRDefault="00350BE0" w:rsidP="00F44BA6">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3D8FC216" w14:textId="5663D27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F15A7A0" w14:textId="642BB1AC" w:rsidR="000B18DC" w:rsidRPr="00940161" w:rsidRDefault="00350BE0" w:rsidP="00F44BA6">
            <w:pPr>
              <w:jc w:val="center"/>
              <w:rPr>
                <w:rFonts w:eastAsia="Times New Roman"/>
                <w:sz w:val="22"/>
                <w:szCs w:val="22"/>
              </w:rPr>
            </w:pPr>
            <w:r w:rsidRPr="00940161">
              <w:rPr>
                <w:rFonts w:eastAsia="Times New Roman"/>
                <w:sz w:val="22"/>
                <w:szCs w:val="22"/>
              </w:rPr>
              <w:t>3.18</w:t>
            </w:r>
          </w:p>
        </w:tc>
      </w:tr>
    </w:tbl>
    <w:bookmarkEnd w:id="260"/>
    <w:bookmarkEnd w:id="261"/>
    <w:p w14:paraId="1DE602D5" w14:textId="4E1B6642" w:rsidR="000B18DC" w:rsidRPr="00940161" w:rsidRDefault="00182E6D" w:rsidP="002E3764">
      <w:pPr>
        <w:rPr>
          <w:rFonts w:eastAsia="Times New Roman"/>
          <w:sz w:val="22"/>
          <w:szCs w:val="22"/>
        </w:rPr>
      </w:pPr>
      <w:r>
        <w:rPr>
          <w:rFonts w:eastAsia="Times New Roman"/>
          <w:sz w:val="22"/>
          <w:szCs w:val="22"/>
        </w:rPr>
        <w:tab/>
      </w:r>
      <w:r>
        <w:rPr>
          <w:rFonts w:eastAsia="Times New Roman"/>
          <w:sz w:val="22"/>
          <w:szCs w:val="22"/>
        </w:rPr>
        <w:tab/>
        <w:t>Table 6.8</w:t>
      </w:r>
      <w:r w:rsidR="003630A1">
        <w:rPr>
          <w:rFonts w:eastAsia="Times New Roman"/>
          <w:sz w:val="22"/>
          <w:szCs w:val="22"/>
        </w:rPr>
        <w:t>: 0</w:t>
      </w:r>
      <w:r w:rsidR="00350BE0" w:rsidRPr="00940161">
        <w:rPr>
          <w:rFonts w:eastAsia="Times New Roman"/>
          <w:sz w:val="22"/>
          <w:szCs w:val="22"/>
        </w:rPr>
        <w:t>% senescence results with each iteration = 1 hour</w:t>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0B18DC" w:rsidRPr="00940161" w14:paraId="05971C20" w14:textId="77777777" w:rsidTr="00F44BA6">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1C076D16"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3F0B85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4DBAE4E"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ABAA6A1"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7C2E7D51" w14:textId="77777777" w:rsidTr="00F44BA6">
        <w:trPr>
          <w:jc w:val="center"/>
        </w:trPr>
        <w:tc>
          <w:tcPr>
            <w:tcW w:w="2213" w:type="dxa"/>
            <w:gridSpan w:val="2"/>
            <w:vMerge/>
            <w:tcBorders>
              <w:left w:val="single" w:sz="24" w:space="0" w:color="auto"/>
              <w:bottom w:val="single" w:sz="24" w:space="0" w:color="auto"/>
              <w:right w:val="single" w:sz="24" w:space="0" w:color="auto"/>
            </w:tcBorders>
            <w:vAlign w:val="center"/>
          </w:tcPr>
          <w:p w14:paraId="111E9C7E"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5E664F56"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5FE6D9D"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5CBFCB91" w14:textId="77777777" w:rsidR="000B18DC" w:rsidRPr="00940161" w:rsidRDefault="000B18DC"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F167F8" w14:textId="77777777" w:rsidR="000B18DC" w:rsidRPr="00940161" w:rsidRDefault="000B18DC" w:rsidP="00F44BA6">
            <w:pPr>
              <w:jc w:val="center"/>
              <w:rPr>
                <w:rFonts w:eastAsia="Times New Roman"/>
                <w:b/>
                <w:sz w:val="22"/>
                <w:szCs w:val="22"/>
              </w:rPr>
            </w:pPr>
          </w:p>
        </w:tc>
      </w:tr>
      <w:tr w:rsidR="009A12BF" w:rsidRPr="00940161" w14:paraId="797AD9FA" w14:textId="77777777" w:rsidTr="00F44BA6">
        <w:trPr>
          <w:jc w:val="center"/>
        </w:trPr>
        <w:tc>
          <w:tcPr>
            <w:tcW w:w="2213" w:type="dxa"/>
            <w:gridSpan w:val="2"/>
            <w:tcBorders>
              <w:top w:val="single" w:sz="24" w:space="0" w:color="auto"/>
              <w:left w:val="single" w:sz="24" w:space="0" w:color="auto"/>
              <w:right w:val="single" w:sz="24" w:space="0" w:color="auto"/>
            </w:tcBorders>
            <w:vAlign w:val="center"/>
          </w:tcPr>
          <w:p w14:paraId="1E8A7FAB" w14:textId="77777777" w:rsidR="009A12BF" w:rsidRPr="00940161" w:rsidRDefault="009A12BF"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25084AF" w14:textId="55DC0A8F" w:rsidR="009A12BF" w:rsidRPr="00940161" w:rsidRDefault="009A12BF" w:rsidP="00F44BA6">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25FF04F1" w14:textId="491119DB"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36D6373" w14:textId="3DECEF35" w:rsidR="009A12BF" w:rsidRPr="00940161" w:rsidRDefault="009A12BF" w:rsidP="00F44BA6">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568CFAB5" w14:textId="46C4EE70" w:rsidR="009A12BF" w:rsidRPr="00940161" w:rsidRDefault="009A12BF" w:rsidP="00F44BA6">
            <w:pPr>
              <w:jc w:val="center"/>
              <w:rPr>
                <w:rFonts w:eastAsia="Times New Roman"/>
                <w:sz w:val="22"/>
                <w:szCs w:val="22"/>
              </w:rPr>
            </w:pPr>
            <w:r w:rsidRPr="00940161">
              <w:rPr>
                <w:rFonts w:eastAsia="Times New Roman"/>
                <w:color w:val="000000"/>
                <w:sz w:val="22"/>
                <w:szCs w:val="22"/>
              </w:rPr>
              <w:t>0.46</w:t>
            </w:r>
          </w:p>
        </w:tc>
      </w:tr>
      <w:tr w:rsidR="009A12BF" w:rsidRPr="00940161" w14:paraId="0298F095" w14:textId="77777777" w:rsidTr="00F44BA6">
        <w:trPr>
          <w:jc w:val="center"/>
        </w:trPr>
        <w:tc>
          <w:tcPr>
            <w:tcW w:w="2213" w:type="dxa"/>
            <w:gridSpan w:val="2"/>
            <w:tcBorders>
              <w:left w:val="single" w:sz="24" w:space="0" w:color="auto"/>
              <w:bottom w:val="single" w:sz="24" w:space="0" w:color="auto"/>
              <w:right w:val="single" w:sz="24" w:space="0" w:color="auto"/>
            </w:tcBorders>
            <w:vAlign w:val="center"/>
          </w:tcPr>
          <w:p w14:paraId="79093F0F" w14:textId="3097969D" w:rsidR="009A12BF" w:rsidRPr="00940161" w:rsidRDefault="009A12BF"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2C50A5F" w14:textId="719AB52A" w:rsidR="009A12BF" w:rsidRPr="00940161" w:rsidRDefault="009A12BF" w:rsidP="00F44BA6">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0C2BDC52" w14:textId="50E7B2D1"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09AFE85F" w14:textId="22E39C55" w:rsidR="009A12BF" w:rsidRPr="00940161" w:rsidRDefault="009A12BF" w:rsidP="00F44BA6">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3C7228ED" w14:textId="76AD2569"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D044B75" w14:textId="77777777" w:rsidTr="00F44BA6">
        <w:trPr>
          <w:jc w:val="center"/>
        </w:trPr>
        <w:tc>
          <w:tcPr>
            <w:tcW w:w="1403" w:type="dxa"/>
            <w:vMerge w:val="restart"/>
            <w:tcBorders>
              <w:top w:val="single" w:sz="24" w:space="0" w:color="auto"/>
              <w:left w:val="single" w:sz="24" w:space="0" w:color="auto"/>
              <w:right w:val="single" w:sz="24" w:space="0" w:color="auto"/>
            </w:tcBorders>
            <w:vAlign w:val="center"/>
          </w:tcPr>
          <w:p w14:paraId="4052277F" w14:textId="77777777" w:rsidR="009A12BF" w:rsidRPr="00940161" w:rsidRDefault="009A12BF"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AC202C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6FF1CD15" w14:textId="4A250100" w:rsidR="009A12BF" w:rsidRPr="00940161" w:rsidRDefault="009A12BF"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A558655" w14:textId="5765F83D" w:rsidR="009A12BF" w:rsidRPr="00940161" w:rsidRDefault="009A12BF" w:rsidP="00F44BA6">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2E0F2D57" w14:textId="4FD99164" w:rsidR="009A12BF" w:rsidRPr="00940161" w:rsidRDefault="009A12BF" w:rsidP="00F44BA6">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174B40DE" w14:textId="2FBB9873" w:rsidR="009A12BF" w:rsidRPr="00940161" w:rsidRDefault="009A12BF" w:rsidP="00F44BA6">
            <w:pPr>
              <w:jc w:val="center"/>
              <w:rPr>
                <w:rFonts w:eastAsia="Times New Roman"/>
                <w:sz w:val="22"/>
                <w:szCs w:val="22"/>
              </w:rPr>
            </w:pPr>
            <w:r w:rsidRPr="00940161">
              <w:rPr>
                <w:rFonts w:eastAsia="Times New Roman"/>
                <w:color w:val="000000"/>
                <w:sz w:val="22"/>
                <w:szCs w:val="22"/>
              </w:rPr>
              <w:t>14.50</w:t>
            </w:r>
          </w:p>
        </w:tc>
      </w:tr>
      <w:tr w:rsidR="009A12BF" w:rsidRPr="00940161" w14:paraId="04FF8E9A" w14:textId="77777777" w:rsidTr="00F44BA6">
        <w:trPr>
          <w:jc w:val="center"/>
        </w:trPr>
        <w:tc>
          <w:tcPr>
            <w:tcW w:w="1403" w:type="dxa"/>
            <w:vMerge/>
            <w:tcBorders>
              <w:left w:val="single" w:sz="24" w:space="0" w:color="auto"/>
              <w:right w:val="single" w:sz="24" w:space="0" w:color="auto"/>
            </w:tcBorders>
            <w:vAlign w:val="center"/>
          </w:tcPr>
          <w:p w14:paraId="68CF93E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AF5C9" w14:textId="77777777" w:rsidR="009A12BF" w:rsidRPr="00940161" w:rsidRDefault="009A12BF"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8642889" w14:textId="6DA9E2DC" w:rsidR="009A12BF" w:rsidRPr="00940161" w:rsidRDefault="009A12BF" w:rsidP="00F44BA6">
            <w:pPr>
              <w:jc w:val="center"/>
              <w:rPr>
                <w:rFonts w:eastAsia="Times New Roman"/>
                <w:sz w:val="22"/>
                <w:szCs w:val="22"/>
              </w:rPr>
            </w:pPr>
            <w:r w:rsidRPr="00940161">
              <w:rPr>
                <w:rFonts w:eastAsia="Times New Roman"/>
                <w:sz w:val="22"/>
                <w:szCs w:val="22"/>
              </w:rPr>
              <w:t>104</w:t>
            </w:r>
          </w:p>
        </w:tc>
        <w:tc>
          <w:tcPr>
            <w:tcW w:w="805" w:type="dxa"/>
            <w:vAlign w:val="center"/>
          </w:tcPr>
          <w:p w14:paraId="65740E2C" w14:textId="1BC91AFF" w:rsidR="009A12BF" w:rsidRPr="00940161" w:rsidRDefault="009A12BF" w:rsidP="00F44BA6">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3050983C" w14:textId="27D13405" w:rsidR="009A12BF" w:rsidRPr="00940161" w:rsidRDefault="009A12BF" w:rsidP="00F44BA6">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1EECFF01" w14:textId="48A5E6AA" w:rsidR="009A12BF" w:rsidRPr="00940161" w:rsidRDefault="009A12BF" w:rsidP="00F44BA6">
            <w:pPr>
              <w:jc w:val="center"/>
              <w:rPr>
                <w:rFonts w:eastAsia="Times New Roman"/>
                <w:sz w:val="22"/>
                <w:szCs w:val="22"/>
              </w:rPr>
            </w:pPr>
            <w:r w:rsidRPr="00940161">
              <w:rPr>
                <w:rFonts w:eastAsia="Times New Roman"/>
                <w:color w:val="000000"/>
                <w:sz w:val="22"/>
                <w:szCs w:val="22"/>
              </w:rPr>
              <w:t>12.02</w:t>
            </w:r>
          </w:p>
        </w:tc>
      </w:tr>
      <w:tr w:rsidR="009A12BF" w:rsidRPr="00940161" w14:paraId="726EDAD1" w14:textId="77777777" w:rsidTr="00F44BA6">
        <w:trPr>
          <w:jc w:val="center"/>
        </w:trPr>
        <w:tc>
          <w:tcPr>
            <w:tcW w:w="1403" w:type="dxa"/>
            <w:vMerge/>
            <w:tcBorders>
              <w:left w:val="single" w:sz="24" w:space="0" w:color="auto"/>
              <w:right w:val="single" w:sz="24" w:space="0" w:color="auto"/>
            </w:tcBorders>
            <w:vAlign w:val="center"/>
          </w:tcPr>
          <w:p w14:paraId="5B0E57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03154C5" w14:textId="77777777" w:rsidR="009A12BF" w:rsidRPr="00940161" w:rsidRDefault="009A12BF"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F8DE3DC" w14:textId="5D636DAB" w:rsidR="009A12BF" w:rsidRPr="00940161" w:rsidRDefault="009A12BF" w:rsidP="00F44BA6">
            <w:pPr>
              <w:jc w:val="center"/>
              <w:rPr>
                <w:rFonts w:eastAsia="Times New Roman"/>
                <w:sz w:val="22"/>
                <w:szCs w:val="22"/>
              </w:rPr>
            </w:pPr>
            <w:r w:rsidRPr="00940161">
              <w:rPr>
                <w:rFonts w:eastAsia="Times New Roman"/>
                <w:sz w:val="22"/>
                <w:szCs w:val="22"/>
              </w:rPr>
              <w:t>115</w:t>
            </w:r>
          </w:p>
        </w:tc>
        <w:tc>
          <w:tcPr>
            <w:tcW w:w="805" w:type="dxa"/>
            <w:vAlign w:val="center"/>
          </w:tcPr>
          <w:p w14:paraId="516B1DAD" w14:textId="0BFF3994" w:rsidR="009A12BF" w:rsidRPr="00940161" w:rsidRDefault="009A12BF" w:rsidP="00F44BA6">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155E5CE1" w14:textId="1FC57305" w:rsidR="009A12BF" w:rsidRPr="00940161" w:rsidRDefault="009A12BF" w:rsidP="00F44BA6">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01DCDD9" w14:textId="0B693D6D"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428514A" w14:textId="77777777" w:rsidTr="00F44BA6">
        <w:trPr>
          <w:jc w:val="center"/>
        </w:trPr>
        <w:tc>
          <w:tcPr>
            <w:tcW w:w="1403" w:type="dxa"/>
            <w:vMerge/>
            <w:tcBorders>
              <w:left w:val="single" w:sz="24" w:space="0" w:color="auto"/>
              <w:right w:val="single" w:sz="24" w:space="0" w:color="auto"/>
            </w:tcBorders>
            <w:vAlign w:val="center"/>
          </w:tcPr>
          <w:p w14:paraId="21CD6DBA"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F73E54" w14:textId="77777777" w:rsidR="009A12BF" w:rsidRPr="00940161" w:rsidRDefault="009A12BF"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081EFA7B" w14:textId="4A7332F4" w:rsidR="009A12BF" w:rsidRPr="00940161" w:rsidRDefault="009A12BF"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277BEB9F" w14:textId="5683DFB8" w:rsidR="009A12BF" w:rsidRPr="00940161" w:rsidRDefault="009A12BF" w:rsidP="00F44BA6">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580AE94F" w14:textId="74DA3A11" w:rsidR="009A12BF" w:rsidRPr="00940161" w:rsidRDefault="009A12BF" w:rsidP="00F44BA6">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35A55E88" w14:textId="76D29933" w:rsidR="009A12BF" w:rsidRPr="00940161" w:rsidRDefault="009A12BF" w:rsidP="00F44BA6">
            <w:pPr>
              <w:jc w:val="center"/>
              <w:rPr>
                <w:rFonts w:eastAsia="Times New Roman"/>
                <w:sz w:val="22"/>
                <w:szCs w:val="22"/>
              </w:rPr>
            </w:pPr>
            <w:r w:rsidRPr="00940161">
              <w:rPr>
                <w:rFonts w:eastAsia="Times New Roman"/>
                <w:color w:val="000000"/>
                <w:sz w:val="22"/>
                <w:szCs w:val="22"/>
              </w:rPr>
              <w:t>10.96</w:t>
            </w:r>
          </w:p>
        </w:tc>
      </w:tr>
      <w:tr w:rsidR="009A12BF" w:rsidRPr="00940161" w14:paraId="66448BBB" w14:textId="77777777" w:rsidTr="00F44BA6">
        <w:trPr>
          <w:jc w:val="center"/>
        </w:trPr>
        <w:tc>
          <w:tcPr>
            <w:tcW w:w="1403" w:type="dxa"/>
            <w:vMerge/>
            <w:tcBorders>
              <w:left w:val="single" w:sz="24" w:space="0" w:color="auto"/>
              <w:right w:val="single" w:sz="24" w:space="0" w:color="auto"/>
            </w:tcBorders>
            <w:vAlign w:val="center"/>
          </w:tcPr>
          <w:p w14:paraId="39C33B1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BF4FA1" w14:textId="77777777" w:rsidR="009A12BF" w:rsidRPr="00940161" w:rsidRDefault="009A12BF"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735E9EA3" w14:textId="4076A1D1" w:rsidR="009A12BF" w:rsidRPr="00940161" w:rsidRDefault="009A12BF" w:rsidP="00F44BA6">
            <w:pPr>
              <w:jc w:val="center"/>
              <w:rPr>
                <w:rFonts w:eastAsia="Times New Roman"/>
                <w:sz w:val="22"/>
                <w:szCs w:val="22"/>
              </w:rPr>
            </w:pPr>
            <w:r w:rsidRPr="00940161">
              <w:rPr>
                <w:rFonts w:eastAsia="Times New Roman"/>
                <w:sz w:val="22"/>
                <w:szCs w:val="22"/>
              </w:rPr>
              <w:t>140</w:t>
            </w:r>
          </w:p>
        </w:tc>
        <w:tc>
          <w:tcPr>
            <w:tcW w:w="805" w:type="dxa"/>
            <w:vAlign w:val="center"/>
          </w:tcPr>
          <w:p w14:paraId="0FF8DA8A" w14:textId="00F18D48" w:rsidR="009A12BF" w:rsidRPr="00940161" w:rsidRDefault="009A12BF" w:rsidP="00F44BA6">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58E49568" w14:textId="72F2814E" w:rsidR="009A12BF" w:rsidRPr="00940161" w:rsidRDefault="009A12BF" w:rsidP="00F44BA6">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5444963D" w14:textId="0601508E" w:rsidR="009A12BF" w:rsidRPr="00940161" w:rsidRDefault="009A12BF" w:rsidP="00F44BA6">
            <w:pPr>
              <w:jc w:val="center"/>
              <w:rPr>
                <w:rFonts w:eastAsia="Times New Roman"/>
                <w:sz w:val="22"/>
                <w:szCs w:val="22"/>
              </w:rPr>
            </w:pPr>
            <w:r w:rsidRPr="00940161">
              <w:rPr>
                <w:rFonts w:eastAsia="Times New Roman"/>
                <w:color w:val="000000"/>
                <w:sz w:val="22"/>
                <w:szCs w:val="22"/>
              </w:rPr>
              <w:t>8.49</w:t>
            </w:r>
          </w:p>
        </w:tc>
      </w:tr>
      <w:tr w:rsidR="009A12BF" w:rsidRPr="00940161" w14:paraId="794F0AA0" w14:textId="77777777" w:rsidTr="00F44BA6">
        <w:trPr>
          <w:jc w:val="center"/>
        </w:trPr>
        <w:tc>
          <w:tcPr>
            <w:tcW w:w="1403" w:type="dxa"/>
            <w:vMerge/>
            <w:tcBorders>
              <w:left w:val="single" w:sz="24" w:space="0" w:color="auto"/>
              <w:right w:val="single" w:sz="24" w:space="0" w:color="auto"/>
            </w:tcBorders>
            <w:vAlign w:val="center"/>
          </w:tcPr>
          <w:p w14:paraId="6EB1828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E8C5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EFD7242" w14:textId="5A4890FC" w:rsidR="009A12BF" w:rsidRPr="00940161" w:rsidRDefault="009A12BF" w:rsidP="00F44BA6">
            <w:pPr>
              <w:jc w:val="center"/>
              <w:rPr>
                <w:rFonts w:eastAsia="Times New Roman"/>
                <w:sz w:val="22"/>
                <w:szCs w:val="22"/>
              </w:rPr>
            </w:pPr>
            <w:r w:rsidRPr="00940161">
              <w:rPr>
                <w:rFonts w:eastAsia="Times New Roman"/>
                <w:sz w:val="22"/>
                <w:szCs w:val="22"/>
              </w:rPr>
              <w:t>152</w:t>
            </w:r>
          </w:p>
        </w:tc>
        <w:tc>
          <w:tcPr>
            <w:tcW w:w="805" w:type="dxa"/>
            <w:vAlign w:val="center"/>
          </w:tcPr>
          <w:p w14:paraId="1C15160F" w14:textId="5249C4A6" w:rsidR="009A12BF" w:rsidRPr="00940161" w:rsidRDefault="009A12BF" w:rsidP="00F44BA6">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6FFC0D3F" w14:textId="5C577329" w:rsidR="009A12BF" w:rsidRPr="00940161" w:rsidRDefault="009A12BF" w:rsidP="00F44BA6">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339514E3" w14:textId="30759CD0"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F8F4B0F" w14:textId="77777777" w:rsidTr="00F44BA6">
        <w:trPr>
          <w:jc w:val="center"/>
        </w:trPr>
        <w:tc>
          <w:tcPr>
            <w:tcW w:w="1403" w:type="dxa"/>
            <w:vMerge/>
            <w:tcBorders>
              <w:left w:val="single" w:sz="24" w:space="0" w:color="auto"/>
              <w:right w:val="single" w:sz="24" w:space="0" w:color="auto"/>
            </w:tcBorders>
            <w:vAlign w:val="center"/>
          </w:tcPr>
          <w:p w14:paraId="685784D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915CD2" w14:textId="77777777" w:rsidR="009A12BF" w:rsidRPr="00940161" w:rsidRDefault="009A12BF"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3A296CA" w14:textId="2FCC2DE7" w:rsidR="009A12BF" w:rsidRPr="00940161" w:rsidRDefault="009A12BF" w:rsidP="00F44BA6">
            <w:pPr>
              <w:jc w:val="center"/>
              <w:rPr>
                <w:rFonts w:eastAsia="Times New Roman"/>
                <w:sz w:val="22"/>
                <w:szCs w:val="22"/>
              </w:rPr>
            </w:pPr>
            <w:r w:rsidRPr="00940161">
              <w:rPr>
                <w:rFonts w:eastAsia="Times New Roman"/>
                <w:sz w:val="22"/>
                <w:szCs w:val="22"/>
              </w:rPr>
              <w:t>160</w:t>
            </w:r>
          </w:p>
        </w:tc>
        <w:tc>
          <w:tcPr>
            <w:tcW w:w="805" w:type="dxa"/>
            <w:vAlign w:val="center"/>
          </w:tcPr>
          <w:p w14:paraId="6F7FAD8E" w14:textId="195E2F85" w:rsidR="009A12BF" w:rsidRPr="00940161" w:rsidRDefault="009A12BF"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103214A7" w14:textId="21E9E668" w:rsidR="009A12BF" w:rsidRPr="00940161" w:rsidRDefault="009A12BF" w:rsidP="00DD779C">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6C4F0C14" w14:textId="734F0D70" w:rsidR="009A12BF" w:rsidRPr="00940161" w:rsidRDefault="009A12BF" w:rsidP="00F44BA6">
            <w:pPr>
              <w:jc w:val="center"/>
              <w:rPr>
                <w:rFonts w:eastAsia="Times New Roman"/>
                <w:sz w:val="22"/>
                <w:szCs w:val="22"/>
              </w:rPr>
            </w:pPr>
            <w:r w:rsidRPr="00940161">
              <w:rPr>
                <w:rFonts w:eastAsia="Times New Roman"/>
                <w:color w:val="000000"/>
                <w:sz w:val="22"/>
                <w:szCs w:val="22"/>
              </w:rPr>
              <w:t>9.55</w:t>
            </w:r>
          </w:p>
        </w:tc>
      </w:tr>
      <w:tr w:rsidR="009A12BF" w:rsidRPr="00940161" w14:paraId="3B83C817" w14:textId="77777777" w:rsidTr="00F44BA6">
        <w:trPr>
          <w:jc w:val="center"/>
        </w:trPr>
        <w:tc>
          <w:tcPr>
            <w:tcW w:w="1403" w:type="dxa"/>
            <w:vMerge/>
            <w:tcBorders>
              <w:left w:val="single" w:sz="24" w:space="0" w:color="auto"/>
              <w:right w:val="single" w:sz="24" w:space="0" w:color="auto"/>
            </w:tcBorders>
            <w:vAlign w:val="center"/>
          </w:tcPr>
          <w:p w14:paraId="273F589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36600A" w14:textId="77777777" w:rsidR="009A12BF" w:rsidRPr="00940161" w:rsidRDefault="009A12BF"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50F2889" w14:textId="4709B76E" w:rsidR="009A12BF" w:rsidRPr="00940161" w:rsidRDefault="009A12BF" w:rsidP="00F44BA6">
            <w:pPr>
              <w:jc w:val="center"/>
              <w:rPr>
                <w:rFonts w:eastAsia="Times New Roman"/>
                <w:sz w:val="22"/>
                <w:szCs w:val="22"/>
              </w:rPr>
            </w:pPr>
            <w:r w:rsidRPr="00940161">
              <w:rPr>
                <w:rFonts w:eastAsia="Times New Roman"/>
                <w:sz w:val="22"/>
                <w:szCs w:val="22"/>
              </w:rPr>
              <w:t>162</w:t>
            </w:r>
          </w:p>
        </w:tc>
        <w:tc>
          <w:tcPr>
            <w:tcW w:w="805" w:type="dxa"/>
            <w:vAlign w:val="center"/>
          </w:tcPr>
          <w:p w14:paraId="619305DB" w14:textId="7F59B2A9" w:rsidR="009A12BF" w:rsidRPr="00940161" w:rsidRDefault="009A12BF" w:rsidP="00F44BA6">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60548696" w14:textId="2538D696" w:rsidR="009A12BF" w:rsidRPr="00940161" w:rsidRDefault="009A12BF" w:rsidP="00F44BA6">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25BC1524" w14:textId="0BBBC49D" w:rsidR="009A12BF" w:rsidRPr="00940161" w:rsidRDefault="009A12BF" w:rsidP="00F44BA6">
            <w:pPr>
              <w:jc w:val="center"/>
              <w:rPr>
                <w:rFonts w:eastAsia="Times New Roman"/>
                <w:sz w:val="22"/>
                <w:szCs w:val="22"/>
              </w:rPr>
            </w:pPr>
            <w:r w:rsidRPr="00940161">
              <w:rPr>
                <w:rFonts w:eastAsia="Times New Roman"/>
                <w:color w:val="000000"/>
                <w:sz w:val="22"/>
                <w:szCs w:val="22"/>
              </w:rPr>
              <w:t>4.95</w:t>
            </w:r>
          </w:p>
        </w:tc>
      </w:tr>
      <w:tr w:rsidR="009A12BF" w:rsidRPr="00940161" w14:paraId="4A9B5151" w14:textId="77777777" w:rsidTr="00F44BA6">
        <w:trPr>
          <w:jc w:val="center"/>
        </w:trPr>
        <w:tc>
          <w:tcPr>
            <w:tcW w:w="1403" w:type="dxa"/>
            <w:vMerge/>
            <w:tcBorders>
              <w:left w:val="single" w:sz="24" w:space="0" w:color="auto"/>
              <w:right w:val="single" w:sz="24" w:space="0" w:color="auto"/>
            </w:tcBorders>
            <w:vAlign w:val="center"/>
          </w:tcPr>
          <w:p w14:paraId="499FF52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8D5228" w14:textId="77777777" w:rsidR="009A12BF" w:rsidRPr="00940161" w:rsidRDefault="009A12BF"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9592B7" w14:textId="1F64056D"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805" w:type="dxa"/>
            <w:vAlign w:val="center"/>
          </w:tcPr>
          <w:p w14:paraId="052A2337" w14:textId="291585B5" w:rsidR="009A12BF" w:rsidRPr="00940161" w:rsidRDefault="009A12BF" w:rsidP="00F44BA6">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95B951" w14:textId="108CF1D1" w:rsidR="009A12BF" w:rsidRPr="00940161" w:rsidRDefault="009A12BF" w:rsidP="00F44BA6">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56F33093" w14:textId="1CEFF09F"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ECFA66A" w14:textId="77777777" w:rsidTr="00F44BA6">
        <w:trPr>
          <w:jc w:val="center"/>
        </w:trPr>
        <w:tc>
          <w:tcPr>
            <w:tcW w:w="1403" w:type="dxa"/>
            <w:vMerge/>
            <w:tcBorders>
              <w:left w:val="single" w:sz="24" w:space="0" w:color="auto"/>
              <w:right w:val="single" w:sz="24" w:space="0" w:color="auto"/>
            </w:tcBorders>
            <w:vAlign w:val="center"/>
          </w:tcPr>
          <w:p w14:paraId="438B6911"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A8671" w14:textId="77777777" w:rsidR="009A12BF" w:rsidRPr="00940161" w:rsidRDefault="009A12BF"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4149205" w14:textId="40EDCC6F" w:rsidR="009A12BF" w:rsidRPr="00940161" w:rsidRDefault="009A12BF" w:rsidP="00F44BA6">
            <w:pPr>
              <w:jc w:val="center"/>
              <w:rPr>
                <w:rFonts w:eastAsia="Times New Roman"/>
                <w:sz w:val="22"/>
                <w:szCs w:val="22"/>
              </w:rPr>
            </w:pPr>
            <w:r w:rsidRPr="00940161">
              <w:rPr>
                <w:rFonts w:eastAsia="Times New Roman"/>
                <w:sz w:val="22"/>
                <w:szCs w:val="22"/>
              </w:rPr>
              <w:t>167</w:t>
            </w:r>
          </w:p>
        </w:tc>
        <w:tc>
          <w:tcPr>
            <w:tcW w:w="805" w:type="dxa"/>
            <w:vAlign w:val="center"/>
          </w:tcPr>
          <w:p w14:paraId="24326BB0" w14:textId="67D8CF35"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3D59F64F" w14:textId="0A2590AF" w:rsidR="009A12BF" w:rsidRPr="00940161" w:rsidRDefault="009A12BF" w:rsidP="00F44BA6">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3F4B1774" w14:textId="755785F2"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27AC2B28" w14:textId="77777777" w:rsidTr="00F44BA6">
        <w:trPr>
          <w:jc w:val="center"/>
        </w:trPr>
        <w:tc>
          <w:tcPr>
            <w:tcW w:w="1403" w:type="dxa"/>
            <w:vMerge/>
            <w:tcBorders>
              <w:left w:val="single" w:sz="24" w:space="0" w:color="auto"/>
              <w:right w:val="single" w:sz="24" w:space="0" w:color="auto"/>
            </w:tcBorders>
            <w:vAlign w:val="center"/>
          </w:tcPr>
          <w:p w14:paraId="3F30123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79C6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A78D046" w14:textId="7DC8A1E7" w:rsidR="009A12BF" w:rsidRPr="00940161" w:rsidRDefault="009A12BF" w:rsidP="00F44BA6">
            <w:pPr>
              <w:jc w:val="center"/>
              <w:rPr>
                <w:rFonts w:eastAsia="Times New Roman"/>
                <w:sz w:val="22"/>
                <w:szCs w:val="22"/>
              </w:rPr>
            </w:pPr>
            <w:r w:rsidRPr="00940161">
              <w:rPr>
                <w:rFonts w:eastAsia="Times New Roman"/>
                <w:sz w:val="22"/>
                <w:szCs w:val="22"/>
              </w:rPr>
              <w:t>169</w:t>
            </w:r>
          </w:p>
        </w:tc>
        <w:tc>
          <w:tcPr>
            <w:tcW w:w="805" w:type="dxa"/>
            <w:vAlign w:val="center"/>
          </w:tcPr>
          <w:p w14:paraId="27DADCA1" w14:textId="4275C12A" w:rsidR="009A12BF" w:rsidRPr="00940161" w:rsidRDefault="009A12BF" w:rsidP="00F44BA6">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124EE61B" w14:textId="5E2C2E10" w:rsidR="009A12BF" w:rsidRPr="00940161" w:rsidRDefault="009A12BF" w:rsidP="00F44BA6">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77DE5693" w14:textId="31D99EB6"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5A98C6B9" w14:textId="77777777" w:rsidTr="00F44BA6">
        <w:trPr>
          <w:jc w:val="center"/>
        </w:trPr>
        <w:tc>
          <w:tcPr>
            <w:tcW w:w="1403" w:type="dxa"/>
            <w:vMerge/>
            <w:tcBorders>
              <w:left w:val="single" w:sz="24" w:space="0" w:color="auto"/>
              <w:right w:val="single" w:sz="24" w:space="0" w:color="auto"/>
            </w:tcBorders>
            <w:vAlign w:val="center"/>
          </w:tcPr>
          <w:p w14:paraId="13006AC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D5E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25FEEBD6" w14:textId="74D78E73"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3FAA2664" w14:textId="1B91ADB3" w:rsidR="009A12BF" w:rsidRPr="00940161" w:rsidRDefault="009A12BF" w:rsidP="00F44BA6">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7D8FA643" w14:textId="5FF00742"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AEA53AD" w14:textId="28F1FCCF"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9FDBCD5" w14:textId="77777777" w:rsidTr="00F44BA6">
        <w:trPr>
          <w:jc w:val="center"/>
        </w:trPr>
        <w:tc>
          <w:tcPr>
            <w:tcW w:w="1403" w:type="dxa"/>
            <w:vMerge/>
            <w:tcBorders>
              <w:left w:val="single" w:sz="24" w:space="0" w:color="auto"/>
              <w:right w:val="single" w:sz="24" w:space="0" w:color="auto"/>
            </w:tcBorders>
            <w:vAlign w:val="center"/>
          </w:tcPr>
          <w:p w14:paraId="320C8DD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AB04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9E8769A" w14:textId="0C80D37B" w:rsidR="009A12BF" w:rsidRPr="00940161" w:rsidRDefault="009A12BF" w:rsidP="00F44BA6">
            <w:pPr>
              <w:jc w:val="center"/>
              <w:rPr>
                <w:rFonts w:eastAsia="Times New Roman"/>
                <w:sz w:val="22"/>
                <w:szCs w:val="22"/>
              </w:rPr>
            </w:pPr>
            <w:r w:rsidRPr="00940161">
              <w:rPr>
                <w:rFonts w:eastAsia="Times New Roman"/>
                <w:sz w:val="22"/>
                <w:szCs w:val="22"/>
              </w:rPr>
              <w:t>180</w:t>
            </w:r>
          </w:p>
        </w:tc>
        <w:tc>
          <w:tcPr>
            <w:tcW w:w="805" w:type="dxa"/>
            <w:vAlign w:val="center"/>
          </w:tcPr>
          <w:p w14:paraId="361AB382" w14:textId="61B462D4"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9655998" w14:textId="16535AF3"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02AEE1F" w14:textId="39B0D4DD"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114CE66A" w14:textId="77777777" w:rsidTr="00F44BA6">
        <w:trPr>
          <w:jc w:val="center"/>
        </w:trPr>
        <w:tc>
          <w:tcPr>
            <w:tcW w:w="1403" w:type="dxa"/>
            <w:vMerge/>
            <w:tcBorders>
              <w:left w:val="single" w:sz="24" w:space="0" w:color="auto"/>
              <w:right w:val="single" w:sz="24" w:space="0" w:color="auto"/>
            </w:tcBorders>
            <w:vAlign w:val="center"/>
          </w:tcPr>
          <w:p w14:paraId="6641F93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39A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15597FE" w14:textId="453DD958" w:rsidR="009A12BF" w:rsidRPr="00940161" w:rsidRDefault="009A12BF" w:rsidP="00F44BA6">
            <w:pPr>
              <w:jc w:val="center"/>
              <w:rPr>
                <w:rFonts w:eastAsia="Times New Roman"/>
                <w:sz w:val="22"/>
                <w:szCs w:val="22"/>
              </w:rPr>
            </w:pPr>
            <w:r w:rsidRPr="00940161">
              <w:rPr>
                <w:rFonts w:eastAsia="Times New Roman"/>
                <w:sz w:val="22"/>
                <w:szCs w:val="22"/>
              </w:rPr>
              <w:t>176</w:t>
            </w:r>
          </w:p>
        </w:tc>
        <w:tc>
          <w:tcPr>
            <w:tcW w:w="805" w:type="dxa"/>
            <w:vAlign w:val="center"/>
          </w:tcPr>
          <w:p w14:paraId="4BB49AA1" w14:textId="7878DB70"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6A9CE489" w14:textId="16D4EC4E" w:rsidR="009A12BF" w:rsidRPr="00940161" w:rsidRDefault="009A12BF" w:rsidP="00F44BA6">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1FF83D1B" w14:textId="632E1095"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1E5DF52" w14:textId="77777777" w:rsidTr="00F44BA6">
        <w:trPr>
          <w:jc w:val="center"/>
        </w:trPr>
        <w:tc>
          <w:tcPr>
            <w:tcW w:w="1403" w:type="dxa"/>
            <w:vMerge/>
            <w:tcBorders>
              <w:left w:val="single" w:sz="24" w:space="0" w:color="auto"/>
              <w:right w:val="single" w:sz="24" w:space="0" w:color="auto"/>
            </w:tcBorders>
            <w:vAlign w:val="center"/>
          </w:tcPr>
          <w:p w14:paraId="4E302D6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4B7BE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FDDF7F5" w14:textId="2E4A1E2C" w:rsidR="009A12BF" w:rsidRPr="00940161" w:rsidRDefault="009A12BF" w:rsidP="00F44BA6">
            <w:pPr>
              <w:jc w:val="center"/>
              <w:rPr>
                <w:rFonts w:eastAsia="Times New Roman"/>
                <w:sz w:val="22"/>
                <w:szCs w:val="22"/>
              </w:rPr>
            </w:pPr>
            <w:r w:rsidRPr="00940161">
              <w:rPr>
                <w:rFonts w:eastAsia="Times New Roman"/>
                <w:sz w:val="22"/>
                <w:szCs w:val="22"/>
              </w:rPr>
              <w:t>183</w:t>
            </w:r>
          </w:p>
        </w:tc>
        <w:tc>
          <w:tcPr>
            <w:tcW w:w="805" w:type="dxa"/>
            <w:vAlign w:val="center"/>
          </w:tcPr>
          <w:p w14:paraId="117E4913" w14:textId="4836C6E3" w:rsidR="009A12BF" w:rsidRPr="00940161" w:rsidRDefault="009A12BF" w:rsidP="00F44BA6">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34C613ED" w14:textId="017A1F84" w:rsidR="009A12BF" w:rsidRPr="00940161" w:rsidRDefault="009A12BF" w:rsidP="00F44BA6">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2DF74384" w14:textId="088370BF" w:rsidR="009A12BF" w:rsidRPr="00940161" w:rsidRDefault="009A12BF" w:rsidP="00F44BA6">
            <w:pPr>
              <w:jc w:val="center"/>
              <w:rPr>
                <w:rFonts w:eastAsia="Times New Roman"/>
                <w:sz w:val="22"/>
                <w:szCs w:val="22"/>
              </w:rPr>
            </w:pPr>
            <w:r w:rsidRPr="00940161">
              <w:rPr>
                <w:rFonts w:eastAsia="Times New Roman"/>
                <w:color w:val="000000"/>
                <w:sz w:val="22"/>
                <w:szCs w:val="22"/>
              </w:rPr>
              <w:t>2.12</w:t>
            </w:r>
          </w:p>
        </w:tc>
      </w:tr>
      <w:tr w:rsidR="009A12BF" w:rsidRPr="00940161" w14:paraId="2427B75B" w14:textId="77777777" w:rsidTr="00F44BA6">
        <w:trPr>
          <w:jc w:val="center"/>
        </w:trPr>
        <w:tc>
          <w:tcPr>
            <w:tcW w:w="1403" w:type="dxa"/>
            <w:vMerge/>
            <w:tcBorders>
              <w:left w:val="single" w:sz="24" w:space="0" w:color="auto"/>
              <w:right w:val="single" w:sz="24" w:space="0" w:color="auto"/>
            </w:tcBorders>
            <w:vAlign w:val="center"/>
          </w:tcPr>
          <w:p w14:paraId="6AB5016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320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3C0041A1" w14:textId="6C7451C0"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70E28844" w14:textId="5E42EACE" w:rsidR="009A12BF" w:rsidRPr="00940161" w:rsidRDefault="009A12BF" w:rsidP="00F44BA6">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3D927D2F" w14:textId="4517C0C0" w:rsidR="009A12BF" w:rsidRPr="00940161" w:rsidRDefault="009A12BF" w:rsidP="00F44BA6">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7D93DE1" w14:textId="5CBE8A12"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76242A3C" w14:textId="77777777" w:rsidTr="00F44BA6">
        <w:trPr>
          <w:jc w:val="center"/>
        </w:trPr>
        <w:tc>
          <w:tcPr>
            <w:tcW w:w="1403" w:type="dxa"/>
            <w:vMerge/>
            <w:tcBorders>
              <w:left w:val="single" w:sz="24" w:space="0" w:color="auto"/>
              <w:right w:val="single" w:sz="24" w:space="0" w:color="auto"/>
            </w:tcBorders>
            <w:vAlign w:val="center"/>
          </w:tcPr>
          <w:p w14:paraId="22B1F70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5D85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3EE207C6" w14:textId="2DD4BF15"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005100AA" w14:textId="5A0A754D" w:rsidR="009A12BF" w:rsidRPr="00940161" w:rsidRDefault="009A12BF" w:rsidP="00F44BA6">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3E93230B" w14:textId="3B4A6FA0" w:rsidR="009A12BF" w:rsidRPr="00940161" w:rsidRDefault="009A12BF" w:rsidP="00F44BA6">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2DB43A0F" w14:textId="1896B16A" w:rsidR="009A12BF" w:rsidRPr="00940161" w:rsidRDefault="009A12BF" w:rsidP="00F44BA6">
            <w:pPr>
              <w:jc w:val="center"/>
              <w:rPr>
                <w:rFonts w:eastAsia="Times New Roman"/>
                <w:sz w:val="22"/>
                <w:szCs w:val="22"/>
              </w:rPr>
            </w:pPr>
            <w:r w:rsidRPr="00940161">
              <w:rPr>
                <w:rFonts w:eastAsia="Times New Roman"/>
                <w:color w:val="000000"/>
                <w:sz w:val="22"/>
                <w:szCs w:val="22"/>
              </w:rPr>
              <w:t>4.24</w:t>
            </w:r>
          </w:p>
        </w:tc>
      </w:tr>
      <w:tr w:rsidR="009A12BF" w:rsidRPr="00940161" w14:paraId="56D917FC" w14:textId="77777777" w:rsidTr="00F44BA6">
        <w:trPr>
          <w:jc w:val="center"/>
        </w:trPr>
        <w:tc>
          <w:tcPr>
            <w:tcW w:w="1403" w:type="dxa"/>
            <w:vMerge/>
            <w:tcBorders>
              <w:left w:val="single" w:sz="24" w:space="0" w:color="auto"/>
              <w:right w:val="single" w:sz="24" w:space="0" w:color="auto"/>
            </w:tcBorders>
            <w:vAlign w:val="center"/>
          </w:tcPr>
          <w:p w14:paraId="6475495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8C6183" w14:textId="77777777" w:rsidR="009A12BF" w:rsidRPr="00940161" w:rsidRDefault="009A12BF"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858135" w14:textId="55B34804" w:rsidR="009A12BF" w:rsidRPr="00940161" w:rsidRDefault="009A12BF" w:rsidP="00F44BA6">
            <w:pPr>
              <w:jc w:val="center"/>
              <w:rPr>
                <w:rFonts w:eastAsia="Times New Roman"/>
                <w:sz w:val="22"/>
                <w:szCs w:val="22"/>
              </w:rPr>
            </w:pPr>
            <w:r w:rsidRPr="00940161">
              <w:rPr>
                <w:rFonts w:eastAsia="Times New Roman"/>
                <w:sz w:val="22"/>
                <w:szCs w:val="22"/>
              </w:rPr>
              <w:t>186</w:t>
            </w:r>
          </w:p>
        </w:tc>
        <w:tc>
          <w:tcPr>
            <w:tcW w:w="805" w:type="dxa"/>
            <w:vAlign w:val="center"/>
          </w:tcPr>
          <w:p w14:paraId="42BAA4F3" w14:textId="451D2B6A" w:rsidR="009A12BF" w:rsidRPr="00940161" w:rsidRDefault="009A12BF" w:rsidP="00F44BA6">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0D56CED4" w14:textId="31A92551" w:rsidR="009A12BF" w:rsidRPr="00940161" w:rsidRDefault="009A12BF" w:rsidP="00F44BA6">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5649589B" w14:textId="345FEB3D" w:rsidR="009A12BF" w:rsidRPr="00940161" w:rsidRDefault="009A12BF" w:rsidP="00F44BA6">
            <w:pPr>
              <w:jc w:val="center"/>
              <w:rPr>
                <w:rFonts w:eastAsia="Times New Roman"/>
                <w:sz w:val="22"/>
                <w:szCs w:val="22"/>
              </w:rPr>
            </w:pPr>
            <w:r w:rsidRPr="00940161">
              <w:rPr>
                <w:rFonts w:eastAsia="Times New Roman"/>
                <w:color w:val="000000"/>
                <w:sz w:val="22"/>
                <w:szCs w:val="22"/>
              </w:rPr>
              <w:t>0.35</w:t>
            </w:r>
          </w:p>
        </w:tc>
      </w:tr>
      <w:tr w:rsidR="009A12BF" w:rsidRPr="00940161" w14:paraId="5F710A43" w14:textId="77777777" w:rsidTr="00F44BA6">
        <w:trPr>
          <w:jc w:val="center"/>
        </w:trPr>
        <w:tc>
          <w:tcPr>
            <w:tcW w:w="1403" w:type="dxa"/>
            <w:vMerge/>
            <w:tcBorders>
              <w:left w:val="single" w:sz="24" w:space="0" w:color="auto"/>
              <w:right w:val="single" w:sz="24" w:space="0" w:color="auto"/>
            </w:tcBorders>
            <w:vAlign w:val="center"/>
          </w:tcPr>
          <w:p w14:paraId="617A0B0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2067F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E53A860" w14:textId="1C1D8150" w:rsidR="009A12BF" w:rsidRPr="00940161" w:rsidRDefault="009A12BF" w:rsidP="00F44BA6">
            <w:pPr>
              <w:jc w:val="center"/>
              <w:rPr>
                <w:rFonts w:eastAsia="Times New Roman"/>
                <w:sz w:val="22"/>
                <w:szCs w:val="22"/>
              </w:rPr>
            </w:pPr>
            <w:r w:rsidRPr="00940161">
              <w:rPr>
                <w:rFonts w:eastAsia="Times New Roman"/>
                <w:sz w:val="22"/>
                <w:szCs w:val="22"/>
              </w:rPr>
              <w:t>200</w:t>
            </w:r>
          </w:p>
        </w:tc>
        <w:tc>
          <w:tcPr>
            <w:tcW w:w="805" w:type="dxa"/>
            <w:vAlign w:val="center"/>
          </w:tcPr>
          <w:p w14:paraId="1A6F7006" w14:textId="074D8CBF" w:rsidR="009A12BF" w:rsidRPr="00940161" w:rsidRDefault="009A12BF" w:rsidP="00F44BA6">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4029677A" w14:textId="4109663F" w:rsidR="009A12BF" w:rsidRPr="00940161" w:rsidRDefault="009A12BF" w:rsidP="00F44BA6">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0F73903C" w14:textId="17ADA4DA"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15F8B0AA" w14:textId="77777777" w:rsidTr="00F44BA6">
        <w:trPr>
          <w:jc w:val="center"/>
        </w:trPr>
        <w:tc>
          <w:tcPr>
            <w:tcW w:w="1403" w:type="dxa"/>
            <w:vMerge/>
            <w:tcBorders>
              <w:left w:val="single" w:sz="24" w:space="0" w:color="auto"/>
              <w:right w:val="single" w:sz="24" w:space="0" w:color="auto"/>
            </w:tcBorders>
            <w:vAlign w:val="center"/>
          </w:tcPr>
          <w:p w14:paraId="0EA39C96"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ADDB7" w14:textId="77777777" w:rsidR="009A12BF" w:rsidRPr="00940161" w:rsidRDefault="009A12BF"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D88A4C" w14:textId="32F68E97" w:rsidR="009A12BF" w:rsidRPr="00940161" w:rsidRDefault="009A12BF" w:rsidP="00F44BA6">
            <w:pPr>
              <w:jc w:val="center"/>
              <w:rPr>
                <w:rFonts w:eastAsia="Times New Roman"/>
                <w:sz w:val="22"/>
                <w:szCs w:val="22"/>
              </w:rPr>
            </w:pPr>
            <w:r w:rsidRPr="00940161">
              <w:rPr>
                <w:rFonts w:eastAsia="Times New Roman"/>
                <w:sz w:val="22"/>
                <w:szCs w:val="22"/>
              </w:rPr>
              <w:t>212</w:t>
            </w:r>
          </w:p>
        </w:tc>
        <w:tc>
          <w:tcPr>
            <w:tcW w:w="805" w:type="dxa"/>
            <w:vAlign w:val="center"/>
          </w:tcPr>
          <w:p w14:paraId="7A3E771F" w14:textId="3DB5ECE3" w:rsidR="009A12BF" w:rsidRPr="00940161" w:rsidRDefault="009A12BF" w:rsidP="00F44BA6">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96CE795" w14:textId="20A46637" w:rsidR="009A12BF" w:rsidRPr="00940161" w:rsidRDefault="009A12BF" w:rsidP="00F44BA6">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71FD1AC3" w14:textId="2E14E308" w:rsidR="009A12BF" w:rsidRPr="00940161" w:rsidRDefault="009A12BF" w:rsidP="00F44BA6">
            <w:pPr>
              <w:jc w:val="center"/>
              <w:rPr>
                <w:rFonts w:eastAsia="Times New Roman"/>
                <w:sz w:val="22"/>
                <w:szCs w:val="22"/>
              </w:rPr>
            </w:pPr>
            <w:r w:rsidRPr="00940161">
              <w:rPr>
                <w:rFonts w:eastAsia="Times New Roman"/>
                <w:color w:val="000000"/>
                <w:sz w:val="22"/>
                <w:szCs w:val="22"/>
              </w:rPr>
              <w:t>4.60</w:t>
            </w:r>
          </w:p>
        </w:tc>
      </w:tr>
      <w:tr w:rsidR="009A12BF" w:rsidRPr="00940161" w14:paraId="18FBB2E0" w14:textId="77777777" w:rsidTr="00F44BA6">
        <w:trPr>
          <w:jc w:val="center"/>
        </w:trPr>
        <w:tc>
          <w:tcPr>
            <w:tcW w:w="1403" w:type="dxa"/>
            <w:vMerge/>
            <w:tcBorders>
              <w:left w:val="single" w:sz="24" w:space="0" w:color="auto"/>
              <w:right w:val="single" w:sz="24" w:space="0" w:color="auto"/>
            </w:tcBorders>
            <w:vAlign w:val="center"/>
          </w:tcPr>
          <w:p w14:paraId="009E2D1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F35BD0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BA27DCE" w14:textId="2BD939D7" w:rsidR="009A12BF" w:rsidRPr="00940161" w:rsidRDefault="009A12BF" w:rsidP="00F44BA6">
            <w:pPr>
              <w:jc w:val="center"/>
              <w:rPr>
                <w:rFonts w:eastAsia="Times New Roman"/>
                <w:sz w:val="22"/>
                <w:szCs w:val="22"/>
              </w:rPr>
            </w:pPr>
            <w:r w:rsidRPr="00940161">
              <w:rPr>
                <w:rFonts w:eastAsia="Times New Roman"/>
                <w:sz w:val="22"/>
                <w:szCs w:val="22"/>
              </w:rPr>
              <w:t>215</w:t>
            </w:r>
          </w:p>
        </w:tc>
        <w:tc>
          <w:tcPr>
            <w:tcW w:w="805" w:type="dxa"/>
            <w:vAlign w:val="center"/>
          </w:tcPr>
          <w:p w14:paraId="03C1243A" w14:textId="5F00D345" w:rsidR="009A12BF" w:rsidRPr="00940161" w:rsidRDefault="009A12BF" w:rsidP="00F44BA6">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23977720" w14:textId="5DF211F6" w:rsidR="009A12BF" w:rsidRPr="00940161" w:rsidRDefault="009A12BF" w:rsidP="00F44BA6">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04C1C6FE" w14:textId="26B060D4" w:rsidR="009A12BF" w:rsidRPr="00940161" w:rsidRDefault="009A12BF" w:rsidP="00F44BA6">
            <w:pPr>
              <w:jc w:val="center"/>
              <w:rPr>
                <w:rFonts w:eastAsia="Times New Roman"/>
                <w:sz w:val="22"/>
                <w:szCs w:val="22"/>
              </w:rPr>
            </w:pPr>
            <w:r w:rsidRPr="00940161">
              <w:rPr>
                <w:rFonts w:eastAsia="Times New Roman"/>
                <w:color w:val="000000"/>
                <w:sz w:val="22"/>
                <w:szCs w:val="22"/>
              </w:rPr>
              <w:t>3.54</w:t>
            </w:r>
          </w:p>
        </w:tc>
      </w:tr>
      <w:tr w:rsidR="009A12BF" w:rsidRPr="00940161" w14:paraId="185B2401" w14:textId="77777777" w:rsidTr="00F44BA6">
        <w:trPr>
          <w:jc w:val="center"/>
        </w:trPr>
        <w:tc>
          <w:tcPr>
            <w:tcW w:w="1403" w:type="dxa"/>
            <w:vMerge/>
            <w:tcBorders>
              <w:left w:val="single" w:sz="24" w:space="0" w:color="auto"/>
              <w:right w:val="single" w:sz="24" w:space="0" w:color="auto"/>
            </w:tcBorders>
            <w:vAlign w:val="center"/>
          </w:tcPr>
          <w:p w14:paraId="0B0A027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0E10F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8AE6765" w14:textId="56252F84"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805" w:type="dxa"/>
            <w:vAlign w:val="center"/>
          </w:tcPr>
          <w:p w14:paraId="45C14AFC" w14:textId="793AC768"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3666F5A" w14:textId="2AA7FD3C" w:rsidR="009A12BF" w:rsidRPr="00940161" w:rsidRDefault="009A12BF" w:rsidP="00F44BA6">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2BCAA650" w14:textId="577F5EC9"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E3239A5" w14:textId="77777777" w:rsidTr="00F44BA6">
        <w:trPr>
          <w:jc w:val="center"/>
        </w:trPr>
        <w:tc>
          <w:tcPr>
            <w:tcW w:w="1403" w:type="dxa"/>
            <w:vMerge/>
            <w:tcBorders>
              <w:left w:val="single" w:sz="24" w:space="0" w:color="auto"/>
              <w:right w:val="single" w:sz="24" w:space="0" w:color="auto"/>
            </w:tcBorders>
            <w:vAlign w:val="center"/>
          </w:tcPr>
          <w:p w14:paraId="7B81052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AF1A8F" w14:textId="77777777" w:rsidR="009A12BF" w:rsidRPr="00940161" w:rsidRDefault="009A12BF"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1B9AA9C2" w14:textId="6B9CAF3F" w:rsidR="009A12BF" w:rsidRPr="00940161" w:rsidRDefault="009A12BF" w:rsidP="00F44BA6">
            <w:pPr>
              <w:jc w:val="center"/>
              <w:rPr>
                <w:rFonts w:eastAsia="Times New Roman"/>
                <w:sz w:val="22"/>
                <w:szCs w:val="22"/>
              </w:rPr>
            </w:pPr>
            <w:r w:rsidRPr="00940161">
              <w:rPr>
                <w:rFonts w:eastAsia="Times New Roman"/>
                <w:sz w:val="22"/>
                <w:szCs w:val="22"/>
              </w:rPr>
              <w:t>229</w:t>
            </w:r>
          </w:p>
        </w:tc>
        <w:tc>
          <w:tcPr>
            <w:tcW w:w="805" w:type="dxa"/>
            <w:vAlign w:val="center"/>
          </w:tcPr>
          <w:p w14:paraId="176F27BC" w14:textId="5DF78065" w:rsidR="009A12BF" w:rsidRPr="00940161" w:rsidRDefault="009A12BF"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1E5409E0" w14:textId="09AAABBC" w:rsidR="009A12BF" w:rsidRPr="00940161" w:rsidRDefault="009A12BF" w:rsidP="00F44BA6">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190BA128" w14:textId="61FB7758"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564191A6" w14:textId="77777777" w:rsidTr="00F44BA6">
        <w:trPr>
          <w:jc w:val="center"/>
        </w:trPr>
        <w:tc>
          <w:tcPr>
            <w:tcW w:w="1403" w:type="dxa"/>
            <w:vMerge/>
            <w:tcBorders>
              <w:left w:val="single" w:sz="24" w:space="0" w:color="auto"/>
              <w:right w:val="single" w:sz="24" w:space="0" w:color="auto"/>
            </w:tcBorders>
            <w:vAlign w:val="center"/>
          </w:tcPr>
          <w:p w14:paraId="17DA5F0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F7CAB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5CDC336E" w14:textId="77C47630" w:rsidR="009A12BF" w:rsidRPr="00940161" w:rsidRDefault="009A12BF" w:rsidP="00F44BA6">
            <w:pPr>
              <w:jc w:val="center"/>
              <w:rPr>
                <w:rFonts w:eastAsia="Times New Roman"/>
                <w:sz w:val="22"/>
                <w:szCs w:val="22"/>
              </w:rPr>
            </w:pPr>
            <w:r w:rsidRPr="00940161">
              <w:rPr>
                <w:rFonts w:eastAsia="Times New Roman"/>
                <w:sz w:val="22"/>
                <w:szCs w:val="22"/>
              </w:rPr>
              <w:t>236</w:t>
            </w:r>
          </w:p>
        </w:tc>
        <w:tc>
          <w:tcPr>
            <w:tcW w:w="805" w:type="dxa"/>
            <w:vAlign w:val="center"/>
          </w:tcPr>
          <w:p w14:paraId="06ADF3BB" w14:textId="76B6CD86" w:rsidR="009A12BF" w:rsidRPr="00940161" w:rsidRDefault="009A12BF" w:rsidP="00F44BA6">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5A6C0E92" w14:textId="738B02F7" w:rsidR="009A12BF" w:rsidRPr="00940161" w:rsidRDefault="009A12BF" w:rsidP="00F44BA6">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7E77D55F" w14:textId="0B1B2EC8" w:rsidR="009A12BF" w:rsidRPr="00940161" w:rsidRDefault="009A12BF" w:rsidP="00F44BA6">
            <w:pPr>
              <w:jc w:val="center"/>
              <w:rPr>
                <w:rFonts w:eastAsia="Times New Roman"/>
                <w:sz w:val="22"/>
                <w:szCs w:val="22"/>
              </w:rPr>
            </w:pPr>
            <w:r w:rsidRPr="00940161">
              <w:rPr>
                <w:rFonts w:eastAsia="Times New Roman"/>
                <w:color w:val="000000"/>
                <w:sz w:val="22"/>
                <w:szCs w:val="22"/>
              </w:rPr>
              <w:t>2.83</w:t>
            </w:r>
          </w:p>
        </w:tc>
      </w:tr>
      <w:tr w:rsidR="009A12BF" w:rsidRPr="00940161" w14:paraId="18CB561C" w14:textId="77777777" w:rsidTr="00F44BA6">
        <w:trPr>
          <w:jc w:val="center"/>
        </w:trPr>
        <w:tc>
          <w:tcPr>
            <w:tcW w:w="1403" w:type="dxa"/>
            <w:vMerge/>
            <w:tcBorders>
              <w:left w:val="single" w:sz="24" w:space="0" w:color="auto"/>
              <w:right w:val="single" w:sz="24" w:space="0" w:color="auto"/>
            </w:tcBorders>
            <w:vAlign w:val="center"/>
          </w:tcPr>
          <w:p w14:paraId="2C7D7C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0FA3E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40FAB50" w14:textId="46F6FE55" w:rsidR="009A12BF" w:rsidRPr="00940161" w:rsidRDefault="009A12BF" w:rsidP="00F44BA6">
            <w:pPr>
              <w:jc w:val="center"/>
              <w:rPr>
                <w:rFonts w:eastAsia="Times New Roman"/>
                <w:sz w:val="22"/>
                <w:szCs w:val="22"/>
              </w:rPr>
            </w:pPr>
            <w:r w:rsidRPr="00940161">
              <w:rPr>
                <w:rFonts w:eastAsia="Times New Roman"/>
                <w:sz w:val="22"/>
                <w:szCs w:val="22"/>
              </w:rPr>
              <w:t>246</w:t>
            </w:r>
          </w:p>
        </w:tc>
        <w:tc>
          <w:tcPr>
            <w:tcW w:w="805" w:type="dxa"/>
            <w:vAlign w:val="center"/>
          </w:tcPr>
          <w:p w14:paraId="082BE01A" w14:textId="6E135528" w:rsidR="009A12BF" w:rsidRPr="00940161" w:rsidRDefault="009A12BF" w:rsidP="00F44BA6">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1640F63A" w14:textId="36FDBC5C" w:rsidR="009A12BF" w:rsidRPr="00940161" w:rsidRDefault="009A12BF" w:rsidP="00F44BA6">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5532CC10" w14:textId="725042A1"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03DF3EE0" w14:textId="77777777" w:rsidTr="00F44BA6">
        <w:trPr>
          <w:jc w:val="center"/>
        </w:trPr>
        <w:tc>
          <w:tcPr>
            <w:tcW w:w="1403" w:type="dxa"/>
            <w:vMerge/>
            <w:tcBorders>
              <w:left w:val="single" w:sz="24" w:space="0" w:color="auto"/>
              <w:right w:val="single" w:sz="24" w:space="0" w:color="auto"/>
            </w:tcBorders>
            <w:vAlign w:val="center"/>
          </w:tcPr>
          <w:p w14:paraId="4BB330E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68321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C564EDC" w14:textId="5176FF87"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61C11BC" w14:textId="1EC7B263" w:rsidR="009A12BF" w:rsidRPr="00940161" w:rsidRDefault="009A12BF" w:rsidP="00F44BA6">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6DE11B88" w14:textId="3F2FEE5D" w:rsidR="009A12BF" w:rsidRPr="00940161" w:rsidRDefault="009A12BF" w:rsidP="00F44BA6">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6FEA201F" w14:textId="6C393F8B"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7B778220" w14:textId="77777777" w:rsidTr="00F44BA6">
        <w:trPr>
          <w:jc w:val="center"/>
        </w:trPr>
        <w:tc>
          <w:tcPr>
            <w:tcW w:w="1403" w:type="dxa"/>
            <w:vMerge/>
            <w:tcBorders>
              <w:left w:val="single" w:sz="24" w:space="0" w:color="auto"/>
              <w:right w:val="single" w:sz="24" w:space="0" w:color="auto"/>
            </w:tcBorders>
            <w:vAlign w:val="center"/>
          </w:tcPr>
          <w:p w14:paraId="267BC35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5026BCC" w14:textId="77777777" w:rsidR="009A12BF" w:rsidRPr="00940161" w:rsidRDefault="009A12BF"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8EE66F8" w14:textId="5D35BBB4" w:rsidR="009A12BF" w:rsidRPr="00940161" w:rsidRDefault="009A12BF" w:rsidP="00F44BA6">
            <w:pPr>
              <w:jc w:val="center"/>
              <w:rPr>
                <w:rFonts w:eastAsia="Times New Roman"/>
                <w:sz w:val="22"/>
                <w:szCs w:val="22"/>
              </w:rPr>
            </w:pPr>
            <w:r w:rsidRPr="00940161">
              <w:rPr>
                <w:rFonts w:eastAsia="Times New Roman"/>
                <w:sz w:val="22"/>
                <w:szCs w:val="22"/>
              </w:rPr>
              <w:t>276</w:t>
            </w:r>
          </w:p>
        </w:tc>
        <w:tc>
          <w:tcPr>
            <w:tcW w:w="805" w:type="dxa"/>
            <w:vAlign w:val="center"/>
          </w:tcPr>
          <w:p w14:paraId="6CF12DA7" w14:textId="0A8155DD" w:rsidR="009A12BF" w:rsidRPr="00940161" w:rsidRDefault="009A12BF" w:rsidP="00F44BA6">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7B715FB8" w14:textId="2CD83091" w:rsidR="009A12BF" w:rsidRPr="00940161" w:rsidRDefault="009A12BF" w:rsidP="00F44BA6">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47720004" w14:textId="63620531" w:rsidR="009A12BF" w:rsidRPr="00940161" w:rsidRDefault="009A12BF" w:rsidP="00F44BA6">
            <w:pPr>
              <w:jc w:val="center"/>
              <w:rPr>
                <w:rFonts w:eastAsia="Times New Roman"/>
                <w:sz w:val="22"/>
                <w:szCs w:val="22"/>
              </w:rPr>
            </w:pPr>
            <w:r w:rsidRPr="00940161">
              <w:rPr>
                <w:rFonts w:eastAsia="Times New Roman"/>
                <w:color w:val="000000"/>
                <w:sz w:val="22"/>
                <w:szCs w:val="22"/>
              </w:rPr>
              <w:t>6.01</w:t>
            </w:r>
          </w:p>
        </w:tc>
      </w:tr>
      <w:tr w:rsidR="009A12BF" w:rsidRPr="00940161" w14:paraId="0DF08656" w14:textId="77777777" w:rsidTr="00F44BA6">
        <w:trPr>
          <w:jc w:val="center"/>
        </w:trPr>
        <w:tc>
          <w:tcPr>
            <w:tcW w:w="1403" w:type="dxa"/>
            <w:vMerge/>
            <w:tcBorders>
              <w:left w:val="single" w:sz="24" w:space="0" w:color="auto"/>
              <w:right w:val="single" w:sz="24" w:space="0" w:color="auto"/>
            </w:tcBorders>
            <w:vAlign w:val="center"/>
          </w:tcPr>
          <w:p w14:paraId="32C7FC5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27581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296C1C37" w14:textId="77A813C9"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3832EFE" w14:textId="06C5F1D8"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4AAE84EA" w14:textId="7CCBE8CA" w:rsidR="009A12BF" w:rsidRPr="00940161" w:rsidRDefault="009A12BF" w:rsidP="00F44BA6">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242DD928" w14:textId="426E0976"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7C7CA43" w14:textId="77777777" w:rsidTr="00F44BA6">
        <w:trPr>
          <w:jc w:val="center"/>
        </w:trPr>
        <w:tc>
          <w:tcPr>
            <w:tcW w:w="1403" w:type="dxa"/>
            <w:vMerge/>
            <w:tcBorders>
              <w:left w:val="single" w:sz="24" w:space="0" w:color="auto"/>
              <w:right w:val="single" w:sz="24" w:space="0" w:color="auto"/>
            </w:tcBorders>
            <w:vAlign w:val="center"/>
          </w:tcPr>
          <w:p w14:paraId="5F5E4A9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5F4E6E" w14:textId="77777777" w:rsidR="009A12BF" w:rsidRPr="00940161" w:rsidRDefault="009A12BF"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46509CD0" w14:textId="060C02A1" w:rsidR="009A12BF" w:rsidRPr="00940161" w:rsidRDefault="009A12BF" w:rsidP="00F44BA6">
            <w:pPr>
              <w:jc w:val="center"/>
              <w:rPr>
                <w:rFonts w:eastAsia="Times New Roman"/>
                <w:sz w:val="22"/>
                <w:szCs w:val="22"/>
              </w:rPr>
            </w:pPr>
            <w:r w:rsidRPr="00940161">
              <w:rPr>
                <w:rFonts w:eastAsia="Times New Roman"/>
                <w:sz w:val="22"/>
                <w:szCs w:val="22"/>
              </w:rPr>
              <w:t>274</w:t>
            </w:r>
          </w:p>
        </w:tc>
        <w:tc>
          <w:tcPr>
            <w:tcW w:w="805" w:type="dxa"/>
            <w:vAlign w:val="center"/>
          </w:tcPr>
          <w:p w14:paraId="1D9CC303" w14:textId="0ED46F7E"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21F20FB3" w14:textId="35AE7D7A" w:rsidR="009A12BF" w:rsidRPr="00940161" w:rsidRDefault="009A12BF" w:rsidP="00F44BA6">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5E51160D" w14:textId="126DBEF3"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bl>
    <w:p w14:paraId="645DCBCF" w14:textId="4853C438" w:rsidR="000B18DC" w:rsidRPr="00940161" w:rsidRDefault="00182E6D" w:rsidP="00182E6D">
      <w:pPr>
        <w:rPr>
          <w:rFonts w:eastAsia="Times New Roman"/>
          <w:sz w:val="22"/>
          <w:szCs w:val="22"/>
        </w:rPr>
      </w:pPr>
      <w:r>
        <w:rPr>
          <w:rFonts w:eastAsia="Times New Roman"/>
          <w:sz w:val="22"/>
          <w:szCs w:val="22"/>
        </w:rPr>
        <w:tab/>
      </w:r>
      <w:r>
        <w:rPr>
          <w:rFonts w:eastAsia="Times New Roman"/>
          <w:sz w:val="22"/>
          <w:szCs w:val="22"/>
        </w:rPr>
        <w:tab/>
        <w:t>Table 6.9</w:t>
      </w:r>
      <w:r w:rsidR="003630A1">
        <w:rPr>
          <w:rFonts w:eastAsia="Times New Roman"/>
          <w:sz w:val="22"/>
          <w:szCs w:val="22"/>
        </w:rPr>
        <w:t xml:space="preserve">: </w:t>
      </w:r>
      <w:r>
        <w:rPr>
          <w:rFonts w:eastAsia="Times New Roman"/>
          <w:sz w:val="22"/>
          <w:szCs w:val="22"/>
        </w:rPr>
        <w:t>0</w:t>
      </w:r>
      <w:r w:rsidR="003630A1">
        <w:rPr>
          <w:rFonts w:eastAsia="Times New Roman"/>
          <w:sz w:val="22"/>
          <w:szCs w:val="22"/>
        </w:rPr>
        <w:t>-5</w:t>
      </w:r>
      <w:r w:rsidRPr="00940161">
        <w:rPr>
          <w:rFonts w:eastAsia="Times New Roman"/>
          <w:sz w:val="22"/>
          <w:szCs w:val="22"/>
        </w:rPr>
        <w:t>% senescence results with each iteration = 1 hour</w:t>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0B18DC" w:rsidRPr="00940161" w14:paraId="1D1D957A" w14:textId="77777777" w:rsidTr="00B044B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D60AEC8"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011E2A7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4EE738"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57095C0F"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10F54DD7" w14:textId="77777777" w:rsidTr="00B044B2">
        <w:trPr>
          <w:jc w:val="center"/>
        </w:trPr>
        <w:tc>
          <w:tcPr>
            <w:tcW w:w="2213" w:type="dxa"/>
            <w:gridSpan w:val="2"/>
            <w:vMerge/>
            <w:tcBorders>
              <w:left w:val="single" w:sz="24" w:space="0" w:color="auto"/>
              <w:bottom w:val="single" w:sz="24" w:space="0" w:color="auto"/>
              <w:right w:val="single" w:sz="24" w:space="0" w:color="auto"/>
            </w:tcBorders>
            <w:vAlign w:val="center"/>
          </w:tcPr>
          <w:p w14:paraId="12FC1DA0"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6D092E5B"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44451D9"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C049DD1" w14:textId="77777777" w:rsidR="000B18DC" w:rsidRPr="00940161" w:rsidRDefault="000B18DC" w:rsidP="00F44BA6">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827264D" w14:textId="77777777" w:rsidR="000B18DC" w:rsidRPr="00940161" w:rsidRDefault="000B18DC" w:rsidP="00F44BA6">
            <w:pPr>
              <w:jc w:val="center"/>
              <w:rPr>
                <w:rFonts w:eastAsia="Times New Roman"/>
                <w:b/>
                <w:sz w:val="22"/>
                <w:szCs w:val="22"/>
              </w:rPr>
            </w:pPr>
          </w:p>
        </w:tc>
      </w:tr>
      <w:tr w:rsidR="00B044B2" w:rsidRPr="00940161" w14:paraId="47BCAE98" w14:textId="77777777" w:rsidTr="00B044B2">
        <w:trPr>
          <w:jc w:val="center"/>
        </w:trPr>
        <w:tc>
          <w:tcPr>
            <w:tcW w:w="2213" w:type="dxa"/>
            <w:gridSpan w:val="2"/>
            <w:tcBorders>
              <w:top w:val="single" w:sz="24" w:space="0" w:color="auto"/>
              <w:left w:val="single" w:sz="24" w:space="0" w:color="auto"/>
              <w:right w:val="single" w:sz="24" w:space="0" w:color="auto"/>
            </w:tcBorders>
            <w:vAlign w:val="center"/>
          </w:tcPr>
          <w:p w14:paraId="2DB7D9F1" w14:textId="77777777" w:rsidR="00B044B2" w:rsidRPr="00940161" w:rsidRDefault="00B044B2"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0130CC2B" w14:textId="5A43EF91" w:rsidR="00B044B2" w:rsidRPr="00940161" w:rsidRDefault="00B044B2" w:rsidP="00F44BA6">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48154A63" w14:textId="2C8F7A30" w:rsidR="00B044B2" w:rsidRPr="00940161" w:rsidRDefault="00B044B2" w:rsidP="00F44BA6">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73D39DB7" w14:textId="250C5D90" w:rsidR="00B044B2" w:rsidRPr="00940161" w:rsidRDefault="00B044B2" w:rsidP="00F44BA6">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18567469" w14:textId="798019E4" w:rsidR="00B044B2" w:rsidRPr="00940161" w:rsidRDefault="00B044B2" w:rsidP="00F44BA6">
            <w:pPr>
              <w:jc w:val="center"/>
              <w:rPr>
                <w:rFonts w:eastAsia="Times New Roman"/>
                <w:sz w:val="22"/>
                <w:szCs w:val="22"/>
              </w:rPr>
            </w:pPr>
            <w:r w:rsidRPr="00940161">
              <w:rPr>
                <w:rFonts w:eastAsia="Times New Roman"/>
                <w:color w:val="000000"/>
                <w:sz w:val="22"/>
                <w:szCs w:val="22"/>
              </w:rPr>
              <w:t>0.25</w:t>
            </w:r>
          </w:p>
        </w:tc>
      </w:tr>
      <w:tr w:rsidR="00B044B2" w:rsidRPr="00940161" w14:paraId="5FF7DA60" w14:textId="77777777" w:rsidTr="00B044B2">
        <w:trPr>
          <w:jc w:val="center"/>
        </w:trPr>
        <w:tc>
          <w:tcPr>
            <w:tcW w:w="2213" w:type="dxa"/>
            <w:gridSpan w:val="2"/>
            <w:tcBorders>
              <w:left w:val="single" w:sz="24" w:space="0" w:color="auto"/>
              <w:bottom w:val="single" w:sz="24" w:space="0" w:color="auto"/>
              <w:right w:val="single" w:sz="24" w:space="0" w:color="auto"/>
            </w:tcBorders>
            <w:vAlign w:val="center"/>
          </w:tcPr>
          <w:p w14:paraId="2C82DDE1" w14:textId="0127BF96" w:rsidR="00B044B2" w:rsidRPr="00940161" w:rsidRDefault="00B044B2"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86C05A" w14:textId="7B4A74C6" w:rsidR="00B044B2" w:rsidRPr="00940161" w:rsidRDefault="00B044B2" w:rsidP="00F44BA6">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538E1EB3" w14:textId="726ECDBB" w:rsidR="00B044B2" w:rsidRPr="00940161" w:rsidRDefault="00B044B2" w:rsidP="00F44BA6">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0E3CA959" w14:textId="2AA0435D" w:rsidR="00B044B2" w:rsidRPr="00940161" w:rsidRDefault="00B044B2" w:rsidP="00F44BA6">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8397986" w14:textId="7452CC96"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91C1A1B" w14:textId="77777777" w:rsidTr="00B044B2">
        <w:trPr>
          <w:jc w:val="center"/>
        </w:trPr>
        <w:tc>
          <w:tcPr>
            <w:tcW w:w="1403" w:type="dxa"/>
            <w:vMerge w:val="restart"/>
            <w:tcBorders>
              <w:top w:val="single" w:sz="24" w:space="0" w:color="auto"/>
              <w:left w:val="single" w:sz="24" w:space="0" w:color="auto"/>
              <w:right w:val="single" w:sz="24" w:space="0" w:color="auto"/>
            </w:tcBorders>
            <w:vAlign w:val="center"/>
          </w:tcPr>
          <w:p w14:paraId="428186C4" w14:textId="77777777" w:rsidR="00B044B2" w:rsidRPr="00940161" w:rsidRDefault="00B044B2"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E1BEAA3" w14:textId="77777777" w:rsidR="00B044B2" w:rsidRPr="00940161" w:rsidRDefault="00B044B2"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0055C77" w14:textId="16113289" w:rsidR="00B044B2" w:rsidRPr="00940161" w:rsidRDefault="00B044B2" w:rsidP="00F44BA6">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38B8EE6A" w14:textId="2CCC7CED" w:rsidR="00B044B2" w:rsidRPr="00940161" w:rsidRDefault="00B044B2" w:rsidP="00F44BA6">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299F204A" w14:textId="21F39565" w:rsidR="00B044B2" w:rsidRPr="00940161" w:rsidRDefault="00B044B2" w:rsidP="00F44BA6">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58A6912C" w14:textId="3AEBF656"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02664390" w14:textId="77777777" w:rsidTr="00B044B2">
        <w:trPr>
          <w:jc w:val="center"/>
        </w:trPr>
        <w:tc>
          <w:tcPr>
            <w:tcW w:w="1403" w:type="dxa"/>
            <w:vMerge/>
            <w:tcBorders>
              <w:left w:val="single" w:sz="24" w:space="0" w:color="auto"/>
              <w:right w:val="single" w:sz="24" w:space="0" w:color="auto"/>
            </w:tcBorders>
            <w:vAlign w:val="center"/>
          </w:tcPr>
          <w:p w14:paraId="16223E7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786E" w14:textId="77777777" w:rsidR="00B044B2" w:rsidRPr="00940161" w:rsidRDefault="00B044B2"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7EFF0F2" w14:textId="3BE14AB1"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4AFB5DB6" w14:textId="4CFB43CA"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846FB3E" w14:textId="4100BE17"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4621311F" w14:textId="09560E46"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5E0406CA" w14:textId="77777777" w:rsidTr="00B044B2">
        <w:trPr>
          <w:jc w:val="center"/>
        </w:trPr>
        <w:tc>
          <w:tcPr>
            <w:tcW w:w="1403" w:type="dxa"/>
            <w:vMerge/>
            <w:tcBorders>
              <w:left w:val="single" w:sz="24" w:space="0" w:color="auto"/>
              <w:right w:val="single" w:sz="24" w:space="0" w:color="auto"/>
            </w:tcBorders>
            <w:vAlign w:val="center"/>
          </w:tcPr>
          <w:p w14:paraId="283AA1D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6057C1" w14:textId="77777777" w:rsidR="00B044B2" w:rsidRPr="00940161" w:rsidRDefault="00B044B2"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71367FF" w14:textId="5E646DE7" w:rsidR="00B044B2" w:rsidRPr="00940161" w:rsidRDefault="00B044B2"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E89763B" w14:textId="4DD928BC" w:rsidR="00B044B2" w:rsidRPr="00940161" w:rsidRDefault="00B044B2"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A89920C" w14:textId="3484A9EE" w:rsidR="00B044B2" w:rsidRPr="00940161" w:rsidRDefault="00B044B2" w:rsidP="00F44BA6">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5AB49D51" w14:textId="6FA6657C"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61A44751" w14:textId="77777777" w:rsidTr="00B044B2">
        <w:trPr>
          <w:jc w:val="center"/>
        </w:trPr>
        <w:tc>
          <w:tcPr>
            <w:tcW w:w="1403" w:type="dxa"/>
            <w:vMerge/>
            <w:tcBorders>
              <w:left w:val="single" w:sz="24" w:space="0" w:color="auto"/>
              <w:right w:val="single" w:sz="24" w:space="0" w:color="auto"/>
            </w:tcBorders>
            <w:vAlign w:val="center"/>
          </w:tcPr>
          <w:p w14:paraId="5B854F7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469180" w14:textId="77777777" w:rsidR="00B044B2" w:rsidRPr="00940161" w:rsidRDefault="00B044B2"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248AC59" w14:textId="1EFC8AC4" w:rsidR="00B044B2" w:rsidRPr="00940161" w:rsidRDefault="00B044B2"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908ABCB" w14:textId="59644C35" w:rsidR="00B044B2" w:rsidRPr="00940161" w:rsidRDefault="00B044B2"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5CB3864D" w14:textId="71F36F84" w:rsidR="00B044B2" w:rsidRPr="00940161" w:rsidRDefault="00B044B2" w:rsidP="00F44BA6">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6E34260A" w14:textId="6E5AC290"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4C5D8463" w14:textId="77777777" w:rsidTr="00B044B2">
        <w:trPr>
          <w:jc w:val="center"/>
        </w:trPr>
        <w:tc>
          <w:tcPr>
            <w:tcW w:w="1403" w:type="dxa"/>
            <w:vMerge/>
            <w:tcBorders>
              <w:left w:val="single" w:sz="24" w:space="0" w:color="auto"/>
              <w:right w:val="single" w:sz="24" w:space="0" w:color="auto"/>
            </w:tcBorders>
            <w:vAlign w:val="center"/>
          </w:tcPr>
          <w:p w14:paraId="7650C7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408AB6A" w14:textId="77777777" w:rsidR="00B044B2" w:rsidRPr="00940161" w:rsidRDefault="00B044B2"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BA4AF4A" w14:textId="77CC6045"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7E5830C" w14:textId="76964128" w:rsidR="00B044B2" w:rsidRPr="00940161" w:rsidRDefault="00B044B2" w:rsidP="00F44BA6">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6AE1430A" w14:textId="51F7EAEF" w:rsidR="00B044B2" w:rsidRPr="00940161" w:rsidRDefault="00B044B2" w:rsidP="00F44BA6">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5ED5D51C" w14:textId="2A43F616" w:rsidR="00B044B2" w:rsidRPr="00940161" w:rsidRDefault="00B044B2" w:rsidP="00F44BA6">
            <w:pPr>
              <w:jc w:val="center"/>
              <w:rPr>
                <w:rFonts w:eastAsia="Times New Roman"/>
                <w:sz w:val="22"/>
                <w:szCs w:val="22"/>
              </w:rPr>
            </w:pPr>
            <w:r w:rsidRPr="00940161">
              <w:rPr>
                <w:rFonts w:eastAsia="Times New Roman"/>
                <w:color w:val="000000"/>
                <w:sz w:val="22"/>
                <w:szCs w:val="22"/>
              </w:rPr>
              <w:t>3.11</w:t>
            </w:r>
          </w:p>
        </w:tc>
      </w:tr>
      <w:tr w:rsidR="00B044B2" w:rsidRPr="00940161" w14:paraId="69D8CBA8" w14:textId="77777777" w:rsidTr="00B044B2">
        <w:trPr>
          <w:jc w:val="center"/>
        </w:trPr>
        <w:tc>
          <w:tcPr>
            <w:tcW w:w="1403" w:type="dxa"/>
            <w:vMerge/>
            <w:tcBorders>
              <w:left w:val="single" w:sz="24" w:space="0" w:color="auto"/>
              <w:right w:val="single" w:sz="24" w:space="0" w:color="auto"/>
            </w:tcBorders>
            <w:vAlign w:val="center"/>
          </w:tcPr>
          <w:p w14:paraId="3AACB56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EB8691F" w14:textId="77777777" w:rsidR="00B044B2" w:rsidRPr="00940161" w:rsidRDefault="00B044B2"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3A573EC" w14:textId="7D4E92BD"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0D5CFE47" w14:textId="4A605C90" w:rsidR="00B044B2" w:rsidRPr="00940161" w:rsidRDefault="00B044B2" w:rsidP="00F44BA6">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43939F97" w14:textId="31A642D5" w:rsidR="00B044B2" w:rsidRPr="00940161" w:rsidRDefault="00B044B2" w:rsidP="00F44BA6">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115E4DBB" w14:textId="2EF11193" w:rsidR="00B044B2" w:rsidRPr="00940161" w:rsidRDefault="00B044B2" w:rsidP="00F44BA6">
            <w:pPr>
              <w:jc w:val="center"/>
              <w:rPr>
                <w:rFonts w:eastAsia="Times New Roman"/>
                <w:sz w:val="22"/>
                <w:szCs w:val="22"/>
              </w:rPr>
            </w:pPr>
            <w:r w:rsidRPr="00940161">
              <w:rPr>
                <w:rFonts w:eastAsia="Times New Roman"/>
                <w:color w:val="000000"/>
                <w:sz w:val="22"/>
                <w:szCs w:val="22"/>
              </w:rPr>
              <w:t>2.69</w:t>
            </w:r>
          </w:p>
        </w:tc>
      </w:tr>
      <w:tr w:rsidR="00B044B2" w:rsidRPr="00940161" w14:paraId="405A5267" w14:textId="77777777" w:rsidTr="00B044B2">
        <w:trPr>
          <w:jc w:val="center"/>
        </w:trPr>
        <w:tc>
          <w:tcPr>
            <w:tcW w:w="1403" w:type="dxa"/>
            <w:vMerge/>
            <w:tcBorders>
              <w:left w:val="single" w:sz="24" w:space="0" w:color="auto"/>
              <w:right w:val="single" w:sz="24" w:space="0" w:color="auto"/>
            </w:tcBorders>
            <w:vAlign w:val="center"/>
          </w:tcPr>
          <w:p w14:paraId="3D09EC3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B88B78" w14:textId="77777777" w:rsidR="00B044B2" w:rsidRPr="00940161" w:rsidRDefault="00B044B2"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02CB53FD" w14:textId="6DCBDC8C"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4D61B8C6" w14:textId="40D8D7B4" w:rsidR="00B044B2" w:rsidRPr="00940161" w:rsidRDefault="00B044B2"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8FA4FAF" w14:textId="157C144E" w:rsidR="00B044B2" w:rsidRPr="00940161" w:rsidRDefault="00B044B2" w:rsidP="00DD779C">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75CFCF8D" w14:textId="61901025"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r>
      <w:tr w:rsidR="00B044B2" w:rsidRPr="00940161" w14:paraId="45B1F8B8" w14:textId="77777777" w:rsidTr="00B044B2">
        <w:trPr>
          <w:jc w:val="center"/>
        </w:trPr>
        <w:tc>
          <w:tcPr>
            <w:tcW w:w="1403" w:type="dxa"/>
            <w:vMerge/>
            <w:tcBorders>
              <w:left w:val="single" w:sz="24" w:space="0" w:color="auto"/>
              <w:right w:val="single" w:sz="24" w:space="0" w:color="auto"/>
            </w:tcBorders>
            <w:vAlign w:val="center"/>
          </w:tcPr>
          <w:p w14:paraId="64180EC2"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9FB2469" w14:textId="77777777" w:rsidR="00B044B2" w:rsidRPr="00940161" w:rsidRDefault="00B044B2"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2B09442" w14:textId="59D7DD25"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B345FB9" w14:textId="494BBC97" w:rsidR="00B044B2" w:rsidRPr="00940161" w:rsidRDefault="00B044B2"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33491B72" w14:textId="7AAC9CE8" w:rsidR="00B044B2" w:rsidRPr="00940161" w:rsidRDefault="00B044B2" w:rsidP="00F44BA6">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16AEA9BA" w14:textId="7B3F8049"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12A24EB4" w14:textId="77777777" w:rsidTr="00B044B2">
        <w:trPr>
          <w:jc w:val="center"/>
        </w:trPr>
        <w:tc>
          <w:tcPr>
            <w:tcW w:w="1403" w:type="dxa"/>
            <w:vMerge/>
            <w:tcBorders>
              <w:left w:val="single" w:sz="24" w:space="0" w:color="auto"/>
              <w:right w:val="single" w:sz="24" w:space="0" w:color="auto"/>
            </w:tcBorders>
            <w:vAlign w:val="center"/>
          </w:tcPr>
          <w:p w14:paraId="579F94D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1EE350" w14:textId="77777777" w:rsidR="00B044B2" w:rsidRPr="00940161" w:rsidRDefault="00B044B2"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C0345A8" w14:textId="798ED920" w:rsidR="00B044B2" w:rsidRPr="00940161" w:rsidRDefault="00B044B2"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49436D2" w14:textId="782C8C85" w:rsidR="00B044B2" w:rsidRPr="00940161" w:rsidRDefault="00B044B2" w:rsidP="00F44BA6">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4507C246" w14:textId="3746F697"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55B4C2CE" w14:textId="5C54D55F" w:rsidR="00B044B2" w:rsidRPr="00940161" w:rsidRDefault="00B044B2" w:rsidP="00F44BA6">
            <w:pPr>
              <w:jc w:val="center"/>
              <w:rPr>
                <w:rFonts w:eastAsia="Times New Roman"/>
                <w:sz w:val="22"/>
                <w:szCs w:val="22"/>
              </w:rPr>
            </w:pPr>
            <w:r w:rsidRPr="00940161">
              <w:rPr>
                <w:rFonts w:eastAsia="Times New Roman"/>
                <w:color w:val="000000"/>
                <w:sz w:val="22"/>
                <w:szCs w:val="22"/>
              </w:rPr>
              <w:t>2.55</w:t>
            </w:r>
          </w:p>
        </w:tc>
      </w:tr>
      <w:tr w:rsidR="00B044B2" w:rsidRPr="00940161" w14:paraId="4921AF63" w14:textId="77777777" w:rsidTr="00B044B2">
        <w:trPr>
          <w:jc w:val="center"/>
        </w:trPr>
        <w:tc>
          <w:tcPr>
            <w:tcW w:w="1403" w:type="dxa"/>
            <w:vMerge/>
            <w:tcBorders>
              <w:left w:val="single" w:sz="24" w:space="0" w:color="auto"/>
              <w:right w:val="single" w:sz="24" w:space="0" w:color="auto"/>
            </w:tcBorders>
            <w:vAlign w:val="center"/>
          </w:tcPr>
          <w:p w14:paraId="77B1F8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89C2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1D038CE4" w14:textId="6017B9B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C40CCD0" w14:textId="093D3F0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4CFE1F91" w14:textId="0ECC9E3A" w:rsidR="00B044B2" w:rsidRPr="00940161" w:rsidRDefault="00B044B2" w:rsidP="00F44BA6">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4C0DD142" w14:textId="0AF24E6A"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01A5E3DD" w14:textId="77777777" w:rsidTr="00B044B2">
        <w:trPr>
          <w:jc w:val="center"/>
        </w:trPr>
        <w:tc>
          <w:tcPr>
            <w:tcW w:w="1403" w:type="dxa"/>
            <w:vMerge/>
            <w:tcBorders>
              <w:left w:val="single" w:sz="24" w:space="0" w:color="auto"/>
              <w:right w:val="single" w:sz="24" w:space="0" w:color="auto"/>
            </w:tcBorders>
            <w:vAlign w:val="center"/>
          </w:tcPr>
          <w:p w14:paraId="2C523DB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16334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70BAF60C" w14:textId="0DA7F8AA"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4F7E2BD6" w14:textId="7FFB54AA"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66485C9" w14:textId="33296AB6"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496D5014" w14:textId="56277547"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5C5FE43D" w14:textId="77777777" w:rsidTr="00B044B2">
        <w:trPr>
          <w:jc w:val="center"/>
        </w:trPr>
        <w:tc>
          <w:tcPr>
            <w:tcW w:w="1403" w:type="dxa"/>
            <w:vMerge/>
            <w:tcBorders>
              <w:left w:val="single" w:sz="24" w:space="0" w:color="auto"/>
              <w:right w:val="single" w:sz="24" w:space="0" w:color="auto"/>
            </w:tcBorders>
            <w:vAlign w:val="center"/>
          </w:tcPr>
          <w:p w14:paraId="54234B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158DBA" w14:textId="77777777" w:rsidR="00B044B2" w:rsidRPr="00940161" w:rsidRDefault="00B044B2"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7AEAFE65" w14:textId="67EC05D3"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242E6320" w14:textId="64A86A75"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229D94F9" w14:textId="3DBB5880" w:rsidR="00B044B2" w:rsidRPr="00940161" w:rsidRDefault="00B044B2" w:rsidP="00F44BA6">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1268DFD7" w14:textId="610DD3A9"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27C1ED22" w14:textId="77777777" w:rsidTr="00B044B2">
        <w:trPr>
          <w:jc w:val="center"/>
        </w:trPr>
        <w:tc>
          <w:tcPr>
            <w:tcW w:w="1403" w:type="dxa"/>
            <w:vMerge/>
            <w:tcBorders>
              <w:left w:val="single" w:sz="24" w:space="0" w:color="auto"/>
              <w:right w:val="single" w:sz="24" w:space="0" w:color="auto"/>
            </w:tcBorders>
            <w:vAlign w:val="center"/>
          </w:tcPr>
          <w:p w14:paraId="65C3EDA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880CBF4" w14:textId="77777777" w:rsidR="00B044B2" w:rsidRPr="00940161" w:rsidRDefault="00B044B2"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701D1087" w14:textId="2C08FF8B" w:rsidR="00B044B2" w:rsidRPr="00940161" w:rsidRDefault="00B044B2"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60FF06C" w14:textId="704046B1" w:rsidR="00B044B2" w:rsidRPr="00940161" w:rsidRDefault="00B044B2"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4C872FEF" w14:textId="282AADB3"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7946AF59" w14:textId="250EA4C2"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376EC91C" w14:textId="77777777" w:rsidTr="00B044B2">
        <w:trPr>
          <w:jc w:val="center"/>
        </w:trPr>
        <w:tc>
          <w:tcPr>
            <w:tcW w:w="1403" w:type="dxa"/>
            <w:vMerge/>
            <w:tcBorders>
              <w:left w:val="single" w:sz="24" w:space="0" w:color="auto"/>
              <w:right w:val="single" w:sz="24" w:space="0" w:color="auto"/>
            </w:tcBorders>
            <w:vAlign w:val="center"/>
          </w:tcPr>
          <w:p w14:paraId="55B2F84F"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DECC910" w14:textId="77777777" w:rsidR="00B044B2" w:rsidRPr="00940161" w:rsidRDefault="00B044B2"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EA46E7" w14:textId="4FFF7762"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29AEC876" w14:textId="267C2AED"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14D27B7" w14:textId="0F653EEA" w:rsidR="00B044B2" w:rsidRPr="00940161" w:rsidRDefault="00B044B2" w:rsidP="00F44BA6">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7F970F1" w14:textId="1D50572D" w:rsidR="00B044B2" w:rsidRPr="00940161" w:rsidRDefault="00B044B2" w:rsidP="00F44BA6">
            <w:pPr>
              <w:jc w:val="center"/>
              <w:rPr>
                <w:rFonts w:eastAsia="Times New Roman"/>
                <w:sz w:val="22"/>
                <w:szCs w:val="22"/>
              </w:rPr>
            </w:pPr>
            <w:r w:rsidRPr="00940161">
              <w:rPr>
                <w:rFonts w:eastAsia="Times New Roman"/>
                <w:color w:val="000000"/>
                <w:sz w:val="22"/>
                <w:szCs w:val="22"/>
              </w:rPr>
              <w:t>0.42</w:t>
            </w:r>
          </w:p>
        </w:tc>
      </w:tr>
      <w:tr w:rsidR="00B044B2" w:rsidRPr="00940161" w14:paraId="2E4E7C29" w14:textId="77777777" w:rsidTr="00B044B2">
        <w:trPr>
          <w:jc w:val="center"/>
        </w:trPr>
        <w:tc>
          <w:tcPr>
            <w:tcW w:w="1403" w:type="dxa"/>
            <w:vMerge/>
            <w:tcBorders>
              <w:left w:val="single" w:sz="24" w:space="0" w:color="auto"/>
              <w:right w:val="single" w:sz="24" w:space="0" w:color="auto"/>
            </w:tcBorders>
            <w:vAlign w:val="center"/>
          </w:tcPr>
          <w:p w14:paraId="3025FEE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CAFD10F" w14:textId="77777777" w:rsidR="00B044B2" w:rsidRPr="00940161" w:rsidRDefault="00B044B2"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FF405B0" w14:textId="04878591"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F8B1798" w14:textId="5E1BB961"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6614CFD9" w14:textId="6B029AB9"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776A96C" w14:textId="5FD5673D"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0E5FCF41" w14:textId="77777777" w:rsidTr="00B044B2">
        <w:trPr>
          <w:jc w:val="center"/>
        </w:trPr>
        <w:tc>
          <w:tcPr>
            <w:tcW w:w="1403" w:type="dxa"/>
            <w:vMerge/>
            <w:tcBorders>
              <w:left w:val="single" w:sz="24" w:space="0" w:color="auto"/>
              <w:right w:val="single" w:sz="24" w:space="0" w:color="auto"/>
            </w:tcBorders>
            <w:vAlign w:val="center"/>
          </w:tcPr>
          <w:p w14:paraId="13FE0844"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8FC43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0D682018" w14:textId="68A3B6CC"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EA3FA94" w14:textId="6BA893E9" w:rsidR="00B044B2" w:rsidRPr="00940161" w:rsidRDefault="00B044B2"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3D0F302" w14:textId="5723FA9E"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2207554A" w14:textId="3967EFDA" w:rsidR="00B044B2" w:rsidRPr="00940161" w:rsidRDefault="00B044B2" w:rsidP="00F44BA6">
            <w:pPr>
              <w:jc w:val="center"/>
              <w:rPr>
                <w:rFonts w:eastAsia="Times New Roman"/>
                <w:sz w:val="22"/>
                <w:szCs w:val="22"/>
              </w:rPr>
            </w:pPr>
            <w:r w:rsidRPr="00940161">
              <w:rPr>
                <w:rFonts w:eastAsia="Times New Roman"/>
                <w:color w:val="000000"/>
                <w:sz w:val="22"/>
                <w:szCs w:val="22"/>
              </w:rPr>
              <w:t>1.84</w:t>
            </w:r>
          </w:p>
        </w:tc>
      </w:tr>
      <w:tr w:rsidR="00B044B2" w:rsidRPr="00940161" w14:paraId="6A020DFD" w14:textId="77777777" w:rsidTr="00B044B2">
        <w:trPr>
          <w:jc w:val="center"/>
        </w:trPr>
        <w:tc>
          <w:tcPr>
            <w:tcW w:w="1403" w:type="dxa"/>
            <w:vMerge/>
            <w:tcBorders>
              <w:left w:val="single" w:sz="24" w:space="0" w:color="auto"/>
              <w:right w:val="single" w:sz="24" w:space="0" w:color="auto"/>
            </w:tcBorders>
            <w:vAlign w:val="center"/>
          </w:tcPr>
          <w:p w14:paraId="0C9E9C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BD925B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4898586" w14:textId="3D3F4FC0" w:rsidR="00B044B2" w:rsidRPr="00940161" w:rsidRDefault="00B044B2" w:rsidP="00F44BA6">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7AD4328E" w14:textId="40E34733"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9A4595D" w14:textId="65C5D8DB"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71050E4A" w14:textId="2BB36F14"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1972BFF5" w14:textId="77777777" w:rsidTr="00B044B2">
        <w:trPr>
          <w:jc w:val="center"/>
        </w:trPr>
        <w:tc>
          <w:tcPr>
            <w:tcW w:w="1403" w:type="dxa"/>
            <w:vMerge/>
            <w:tcBorders>
              <w:left w:val="single" w:sz="24" w:space="0" w:color="auto"/>
              <w:right w:val="single" w:sz="24" w:space="0" w:color="auto"/>
            </w:tcBorders>
            <w:vAlign w:val="center"/>
          </w:tcPr>
          <w:p w14:paraId="6BDF8C5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178885" w14:textId="77777777" w:rsidR="00B044B2" w:rsidRPr="00940161" w:rsidRDefault="00B044B2"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3DD4907" w14:textId="6A2F502F"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0B479558" w14:textId="3424010D"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43917ED" w14:textId="63372DF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D57B976" w14:textId="2887085E"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7C3ADBF1" w14:textId="77777777" w:rsidTr="00B044B2">
        <w:trPr>
          <w:jc w:val="center"/>
        </w:trPr>
        <w:tc>
          <w:tcPr>
            <w:tcW w:w="1403" w:type="dxa"/>
            <w:vMerge/>
            <w:tcBorders>
              <w:left w:val="single" w:sz="24" w:space="0" w:color="auto"/>
              <w:right w:val="single" w:sz="24" w:space="0" w:color="auto"/>
            </w:tcBorders>
            <w:vAlign w:val="center"/>
          </w:tcPr>
          <w:p w14:paraId="623AD68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589B6" w14:textId="77777777" w:rsidR="00B044B2" w:rsidRPr="00940161" w:rsidRDefault="00B044B2"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34C0BE38" w14:textId="644931BA"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614E3F89" w14:textId="67059CE3"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1E858C4" w14:textId="29209258" w:rsidR="00B044B2" w:rsidRPr="00940161" w:rsidRDefault="00B044B2" w:rsidP="00F44BA6">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19A2238F" w14:textId="3D7ADC68"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75F56B01" w14:textId="77777777" w:rsidTr="00B044B2">
        <w:trPr>
          <w:jc w:val="center"/>
        </w:trPr>
        <w:tc>
          <w:tcPr>
            <w:tcW w:w="1403" w:type="dxa"/>
            <w:vMerge/>
            <w:tcBorders>
              <w:left w:val="single" w:sz="24" w:space="0" w:color="auto"/>
              <w:right w:val="single" w:sz="24" w:space="0" w:color="auto"/>
            </w:tcBorders>
            <w:vAlign w:val="center"/>
          </w:tcPr>
          <w:p w14:paraId="7914B93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11646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5453734" w14:textId="5D609504" w:rsidR="00B044B2" w:rsidRPr="00940161" w:rsidRDefault="00B044B2" w:rsidP="00F44BA6">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5B63AECA" w14:textId="5D41B183" w:rsidR="00B044B2" w:rsidRPr="00940161" w:rsidRDefault="00B044B2"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A35609D" w14:textId="148A86ED" w:rsidR="00B044B2" w:rsidRPr="00940161" w:rsidRDefault="00B044B2" w:rsidP="00F44BA6">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0CC829BA" w14:textId="3A6F3192"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347731C5" w14:textId="77777777" w:rsidTr="00B044B2">
        <w:trPr>
          <w:jc w:val="center"/>
        </w:trPr>
        <w:tc>
          <w:tcPr>
            <w:tcW w:w="1403" w:type="dxa"/>
            <w:vMerge/>
            <w:tcBorders>
              <w:left w:val="single" w:sz="24" w:space="0" w:color="auto"/>
              <w:right w:val="single" w:sz="24" w:space="0" w:color="auto"/>
            </w:tcBorders>
            <w:vAlign w:val="center"/>
          </w:tcPr>
          <w:p w14:paraId="63170C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8B153" w14:textId="77777777" w:rsidR="00B044B2" w:rsidRPr="00940161" w:rsidRDefault="00B044B2"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DC7708E" w14:textId="3C43E07B" w:rsidR="00B044B2" w:rsidRPr="00940161" w:rsidRDefault="00B044B2"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5735C24A" w14:textId="1307AC1F"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46B6E65" w14:textId="066D6874" w:rsidR="00B044B2" w:rsidRPr="00940161" w:rsidRDefault="00B044B2" w:rsidP="00F44BA6">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876E68A" w14:textId="490B4B4E" w:rsidR="00B044B2" w:rsidRPr="00940161" w:rsidRDefault="00B044B2" w:rsidP="00F44BA6">
            <w:pPr>
              <w:jc w:val="center"/>
              <w:rPr>
                <w:rFonts w:eastAsia="Times New Roman"/>
                <w:sz w:val="22"/>
                <w:szCs w:val="22"/>
              </w:rPr>
            </w:pPr>
            <w:r w:rsidRPr="00940161">
              <w:rPr>
                <w:rFonts w:eastAsia="Times New Roman"/>
                <w:color w:val="000000"/>
                <w:sz w:val="22"/>
                <w:szCs w:val="22"/>
              </w:rPr>
              <w:t>2.97</w:t>
            </w:r>
          </w:p>
        </w:tc>
      </w:tr>
      <w:tr w:rsidR="00B044B2" w:rsidRPr="00940161" w14:paraId="6941403B" w14:textId="77777777" w:rsidTr="00B044B2">
        <w:trPr>
          <w:jc w:val="center"/>
        </w:trPr>
        <w:tc>
          <w:tcPr>
            <w:tcW w:w="1403" w:type="dxa"/>
            <w:vMerge/>
            <w:tcBorders>
              <w:left w:val="single" w:sz="24" w:space="0" w:color="auto"/>
              <w:right w:val="single" w:sz="24" w:space="0" w:color="auto"/>
            </w:tcBorders>
            <w:vAlign w:val="center"/>
          </w:tcPr>
          <w:p w14:paraId="5BBD33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46017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757E6CB0" w14:textId="2862E825"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0E1C8BE2" w14:textId="7570A6D5" w:rsidR="00B044B2" w:rsidRPr="00940161" w:rsidRDefault="00B044B2" w:rsidP="00F44BA6">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782F1EF6" w14:textId="56350431" w:rsidR="00B044B2" w:rsidRPr="00940161" w:rsidRDefault="00B044B2" w:rsidP="00F44BA6">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42C3B69B" w14:textId="6BD1FA6A"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63460211" w14:textId="77777777" w:rsidTr="00B044B2">
        <w:trPr>
          <w:jc w:val="center"/>
        </w:trPr>
        <w:tc>
          <w:tcPr>
            <w:tcW w:w="1403" w:type="dxa"/>
            <w:vMerge/>
            <w:tcBorders>
              <w:left w:val="single" w:sz="24" w:space="0" w:color="auto"/>
              <w:right w:val="single" w:sz="24" w:space="0" w:color="auto"/>
            </w:tcBorders>
            <w:vAlign w:val="center"/>
          </w:tcPr>
          <w:p w14:paraId="074A152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1ABE28" w14:textId="77777777" w:rsidR="00B044B2" w:rsidRPr="00940161" w:rsidRDefault="00B044B2"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CFDCC76" w14:textId="7DBD3FF2" w:rsidR="00B044B2" w:rsidRPr="00940161" w:rsidRDefault="00B044B2" w:rsidP="00F44BA6">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0F99B319" w14:textId="604B2FCE"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16786C99" w14:textId="3EFC65C5" w:rsidR="00B044B2" w:rsidRPr="00940161" w:rsidRDefault="00B044B2" w:rsidP="00F44BA6">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24EAEAFF" w14:textId="70C5B40E"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2EFA6941" w14:textId="77777777" w:rsidTr="00B044B2">
        <w:trPr>
          <w:jc w:val="center"/>
        </w:trPr>
        <w:tc>
          <w:tcPr>
            <w:tcW w:w="1403" w:type="dxa"/>
            <w:vMerge/>
            <w:tcBorders>
              <w:left w:val="single" w:sz="24" w:space="0" w:color="auto"/>
              <w:right w:val="single" w:sz="24" w:space="0" w:color="auto"/>
            </w:tcBorders>
            <w:vAlign w:val="center"/>
          </w:tcPr>
          <w:p w14:paraId="0FCA205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8468A9B" w14:textId="77777777" w:rsidR="00B044B2" w:rsidRPr="00940161" w:rsidRDefault="00B044B2"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25404B94" w14:textId="3F75ECA5" w:rsidR="00B044B2" w:rsidRPr="00940161" w:rsidRDefault="00B044B2"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2EA03C7E" w14:textId="2A04449E" w:rsidR="00B044B2" w:rsidRPr="00940161" w:rsidRDefault="00B044B2" w:rsidP="00F44BA6">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543D6B70" w14:textId="68A4FF78" w:rsidR="00B044B2" w:rsidRPr="00940161" w:rsidRDefault="00B044B2" w:rsidP="00F44BA6">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534F9455" w14:textId="6FE5CCB2"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2C5971A8" w14:textId="77777777" w:rsidTr="00B044B2">
        <w:trPr>
          <w:jc w:val="center"/>
        </w:trPr>
        <w:tc>
          <w:tcPr>
            <w:tcW w:w="1403" w:type="dxa"/>
            <w:vMerge/>
            <w:tcBorders>
              <w:left w:val="single" w:sz="24" w:space="0" w:color="auto"/>
              <w:right w:val="single" w:sz="24" w:space="0" w:color="auto"/>
            </w:tcBorders>
            <w:vAlign w:val="center"/>
          </w:tcPr>
          <w:p w14:paraId="57A4BD6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03DE2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D6D8888" w14:textId="00C9309A" w:rsidR="00B044B2" w:rsidRPr="00940161" w:rsidRDefault="00B044B2" w:rsidP="00F44BA6">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2E1B9C81" w14:textId="415A3732" w:rsidR="00B044B2" w:rsidRPr="00940161" w:rsidRDefault="00B044B2" w:rsidP="00F44BA6">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744FC532" w14:textId="4778610F" w:rsidR="00B044B2" w:rsidRPr="00940161" w:rsidRDefault="00B044B2" w:rsidP="00F44BA6">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334D022E" w14:textId="272EA1ED"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1F95D6C" w14:textId="77777777" w:rsidTr="00B044B2">
        <w:trPr>
          <w:jc w:val="center"/>
        </w:trPr>
        <w:tc>
          <w:tcPr>
            <w:tcW w:w="1403" w:type="dxa"/>
            <w:vMerge/>
            <w:tcBorders>
              <w:left w:val="single" w:sz="24" w:space="0" w:color="auto"/>
              <w:right w:val="single" w:sz="24" w:space="0" w:color="auto"/>
            </w:tcBorders>
            <w:vAlign w:val="center"/>
          </w:tcPr>
          <w:p w14:paraId="7E6A16C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F93EA4" w14:textId="77777777" w:rsidR="00B044B2" w:rsidRPr="00940161" w:rsidRDefault="00B044B2"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62E4EBC6" w14:textId="3D045C4C" w:rsidR="00B044B2" w:rsidRPr="00940161" w:rsidRDefault="00B044B2"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335EEBD" w14:textId="6B559A76" w:rsidR="00B044B2" w:rsidRPr="00940161" w:rsidRDefault="00B044B2" w:rsidP="00F44BA6">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47147A0A" w14:textId="0B48511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79AA002" w14:textId="20AD54F7" w:rsidR="00B044B2" w:rsidRPr="00940161" w:rsidRDefault="00B044B2" w:rsidP="00F44BA6">
            <w:pPr>
              <w:jc w:val="center"/>
              <w:rPr>
                <w:rFonts w:eastAsia="Times New Roman"/>
                <w:sz w:val="22"/>
                <w:szCs w:val="22"/>
              </w:rPr>
            </w:pPr>
            <w:r w:rsidRPr="00940161">
              <w:rPr>
                <w:rFonts w:eastAsia="Times New Roman"/>
                <w:color w:val="000000"/>
                <w:sz w:val="22"/>
                <w:szCs w:val="22"/>
              </w:rPr>
              <w:t>3.68</w:t>
            </w:r>
          </w:p>
        </w:tc>
      </w:tr>
      <w:tr w:rsidR="00B044B2" w:rsidRPr="00940161" w14:paraId="55AB7A6D" w14:textId="77777777" w:rsidTr="00B044B2">
        <w:trPr>
          <w:jc w:val="center"/>
        </w:trPr>
        <w:tc>
          <w:tcPr>
            <w:tcW w:w="1403" w:type="dxa"/>
            <w:vMerge/>
            <w:tcBorders>
              <w:left w:val="single" w:sz="24" w:space="0" w:color="auto"/>
              <w:right w:val="single" w:sz="24" w:space="0" w:color="auto"/>
            </w:tcBorders>
            <w:vAlign w:val="center"/>
          </w:tcPr>
          <w:p w14:paraId="5681B2E7"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B92A60" w14:textId="77777777" w:rsidR="00B044B2" w:rsidRPr="00940161" w:rsidRDefault="00B044B2"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29B8948" w14:textId="4E138C50" w:rsidR="00B044B2" w:rsidRPr="00940161" w:rsidRDefault="00B044B2" w:rsidP="00F44BA6">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23EE51EB" w14:textId="5EFAC52F" w:rsidR="00B044B2" w:rsidRPr="00940161" w:rsidRDefault="00B044B2" w:rsidP="00F44BA6">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08C97826" w14:textId="0502BCB5"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3412F0C5" w14:textId="3E4DD639" w:rsidR="00B044B2" w:rsidRPr="00940161" w:rsidRDefault="00B044B2" w:rsidP="00F44BA6">
            <w:pPr>
              <w:jc w:val="center"/>
              <w:rPr>
                <w:rFonts w:eastAsia="Times New Roman"/>
                <w:sz w:val="22"/>
                <w:szCs w:val="22"/>
              </w:rPr>
            </w:pPr>
            <w:r w:rsidRPr="00940161">
              <w:rPr>
                <w:rFonts w:eastAsia="Times New Roman"/>
                <w:color w:val="000000"/>
                <w:sz w:val="22"/>
                <w:szCs w:val="22"/>
              </w:rPr>
              <w:t>2.40</w:t>
            </w:r>
          </w:p>
        </w:tc>
      </w:tr>
      <w:tr w:rsidR="00B044B2" w:rsidRPr="00940161" w14:paraId="18915EC5" w14:textId="77777777" w:rsidTr="00B044B2">
        <w:trPr>
          <w:jc w:val="center"/>
        </w:trPr>
        <w:tc>
          <w:tcPr>
            <w:tcW w:w="1403" w:type="dxa"/>
            <w:vMerge/>
            <w:tcBorders>
              <w:left w:val="single" w:sz="24" w:space="0" w:color="auto"/>
              <w:right w:val="single" w:sz="24" w:space="0" w:color="auto"/>
            </w:tcBorders>
            <w:vAlign w:val="center"/>
          </w:tcPr>
          <w:p w14:paraId="2E847E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FC1C2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01D08FDC" w14:textId="556B7A09" w:rsidR="00B044B2" w:rsidRPr="00940161" w:rsidRDefault="00B044B2" w:rsidP="00F44BA6">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392BAB49" w14:textId="17357C92" w:rsidR="00B044B2" w:rsidRPr="00940161" w:rsidRDefault="00B044B2" w:rsidP="00F44BA6">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5B56EA7C" w14:textId="1C1B51BA"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306E7528" w14:textId="60C4D551"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3B5975AA" w14:textId="77777777" w:rsidTr="00B044B2">
        <w:trPr>
          <w:jc w:val="center"/>
        </w:trPr>
        <w:tc>
          <w:tcPr>
            <w:tcW w:w="1403" w:type="dxa"/>
            <w:vMerge/>
            <w:tcBorders>
              <w:left w:val="single" w:sz="24" w:space="0" w:color="auto"/>
              <w:right w:val="single" w:sz="24" w:space="0" w:color="auto"/>
            </w:tcBorders>
            <w:vAlign w:val="center"/>
          </w:tcPr>
          <w:p w14:paraId="1BED59E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B9DA397" w14:textId="77777777" w:rsidR="00B044B2" w:rsidRPr="00940161" w:rsidRDefault="00B044B2"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6999C10D" w14:textId="79F8A395" w:rsidR="00B044B2" w:rsidRPr="00940161" w:rsidRDefault="00B044B2" w:rsidP="00F44BA6">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4A9010D3" w14:textId="52A89452"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3E24738" w14:textId="2A4AD91E" w:rsidR="00B044B2" w:rsidRPr="00940161" w:rsidRDefault="00B044B2" w:rsidP="00F44BA6">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6AD2FDA4" w14:textId="46F42CF4"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7439A4DA" w14:textId="77777777" w:rsidTr="00B044B2">
        <w:trPr>
          <w:jc w:val="center"/>
        </w:trPr>
        <w:tc>
          <w:tcPr>
            <w:tcW w:w="1403" w:type="dxa"/>
            <w:vMerge/>
            <w:tcBorders>
              <w:left w:val="single" w:sz="24" w:space="0" w:color="auto"/>
              <w:right w:val="single" w:sz="24" w:space="0" w:color="auto"/>
            </w:tcBorders>
            <w:vAlign w:val="center"/>
          </w:tcPr>
          <w:p w14:paraId="7203C29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4DE24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7EF2864" w14:textId="284EFE1C" w:rsidR="00B044B2" w:rsidRPr="00940161" w:rsidRDefault="00B044B2" w:rsidP="00F44BA6">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5CED79AA" w14:textId="7977365C" w:rsidR="00B044B2" w:rsidRPr="00940161" w:rsidRDefault="00B044B2" w:rsidP="00F44BA6">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1D6159D5" w14:textId="60F5838A"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3AC00982" w14:textId="7A72FCF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3AEB7AF2" w14:textId="77777777" w:rsidTr="00B044B2">
        <w:trPr>
          <w:jc w:val="center"/>
        </w:trPr>
        <w:tc>
          <w:tcPr>
            <w:tcW w:w="1403" w:type="dxa"/>
            <w:vMerge/>
            <w:tcBorders>
              <w:left w:val="single" w:sz="24" w:space="0" w:color="auto"/>
              <w:right w:val="single" w:sz="24" w:space="0" w:color="auto"/>
            </w:tcBorders>
            <w:vAlign w:val="center"/>
          </w:tcPr>
          <w:p w14:paraId="62763D3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17A1A0" w14:textId="77777777" w:rsidR="00B044B2" w:rsidRPr="00940161" w:rsidRDefault="00B044B2"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3EA062DF" w14:textId="6D6D5E7B" w:rsidR="00B044B2" w:rsidRPr="00940161" w:rsidRDefault="00B044B2" w:rsidP="00F44BA6">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29FDE6A5" w14:textId="17CE86A7" w:rsidR="00B044B2" w:rsidRPr="00940161" w:rsidRDefault="00B044B2" w:rsidP="00F44BA6">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C86156C" w14:textId="10B9BE90"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EF07CAC" w14:textId="66A13C92"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31DD5780" w14:textId="77777777" w:rsidTr="00B044B2">
        <w:trPr>
          <w:jc w:val="center"/>
        </w:trPr>
        <w:tc>
          <w:tcPr>
            <w:tcW w:w="1403" w:type="dxa"/>
            <w:vMerge/>
            <w:tcBorders>
              <w:left w:val="single" w:sz="24" w:space="0" w:color="auto"/>
              <w:right w:val="single" w:sz="24" w:space="0" w:color="auto"/>
            </w:tcBorders>
            <w:vAlign w:val="center"/>
          </w:tcPr>
          <w:p w14:paraId="76D8730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8C28B1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0A5EFBC0" w14:textId="330F4FC8"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8ECBB08" w14:textId="691072C8"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2CD00A48" w14:textId="127E8D79"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4427470B" w14:textId="529D962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798882F6" w14:textId="77777777" w:rsidTr="00B044B2">
        <w:trPr>
          <w:jc w:val="center"/>
        </w:trPr>
        <w:tc>
          <w:tcPr>
            <w:tcW w:w="1403" w:type="dxa"/>
            <w:vMerge/>
            <w:tcBorders>
              <w:left w:val="single" w:sz="24" w:space="0" w:color="auto"/>
              <w:right w:val="single" w:sz="24" w:space="0" w:color="auto"/>
            </w:tcBorders>
            <w:vAlign w:val="center"/>
          </w:tcPr>
          <w:p w14:paraId="13728F9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A346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5B9D40D" w14:textId="6D74710A"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1508AEC6" w14:textId="345574EE"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085" w:type="dxa"/>
            <w:tcBorders>
              <w:left w:val="single" w:sz="24" w:space="0" w:color="auto"/>
            </w:tcBorders>
            <w:vAlign w:val="center"/>
          </w:tcPr>
          <w:p w14:paraId="09259050" w14:textId="0D6D9675"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202" w:type="dxa"/>
            <w:tcBorders>
              <w:right w:val="single" w:sz="24" w:space="0" w:color="auto"/>
            </w:tcBorders>
            <w:vAlign w:val="center"/>
          </w:tcPr>
          <w:p w14:paraId="011E1140" w14:textId="02969D08"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EC7F7B9" w14:textId="77777777" w:rsidTr="00B044B2">
        <w:trPr>
          <w:jc w:val="center"/>
        </w:trPr>
        <w:tc>
          <w:tcPr>
            <w:tcW w:w="1403" w:type="dxa"/>
            <w:vMerge/>
            <w:tcBorders>
              <w:left w:val="single" w:sz="24" w:space="0" w:color="auto"/>
              <w:right w:val="single" w:sz="24" w:space="0" w:color="auto"/>
            </w:tcBorders>
            <w:vAlign w:val="center"/>
          </w:tcPr>
          <w:p w14:paraId="051518D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66F70E" w14:textId="77777777" w:rsidR="00B044B2" w:rsidRPr="00940161" w:rsidRDefault="00B044B2"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2A208CBC" w14:textId="27216E1E"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3DC3C810" w14:textId="08435F6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1ADED765" w14:textId="289D8B25"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1F9FF67" w14:textId="6712F23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0B6BD414" w14:textId="77777777" w:rsidTr="00B044B2">
        <w:trPr>
          <w:jc w:val="center"/>
        </w:trPr>
        <w:tc>
          <w:tcPr>
            <w:tcW w:w="1403" w:type="dxa"/>
            <w:vMerge/>
            <w:tcBorders>
              <w:left w:val="single" w:sz="24" w:space="0" w:color="auto"/>
              <w:right w:val="single" w:sz="24" w:space="0" w:color="auto"/>
            </w:tcBorders>
            <w:vAlign w:val="center"/>
          </w:tcPr>
          <w:p w14:paraId="78773DD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8D0FF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6BAA580F" w14:textId="488A3483"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010135C8" w14:textId="1BAFA91E"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678F6BA" w14:textId="0F47272F"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99DF279" w14:textId="5CE38F5C"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3092697" w14:textId="77777777" w:rsidTr="00B044B2">
        <w:trPr>
          <w:jc w:val="center"/>
        </w:trPr>
        <w:tc>
          <w:tcPr>
            <w:tcW w:w="1403" w:type="dxa"/>
            <w:vMerge/>
            <w:tcBorders>
              <w:left w:val="single" w:sz="24" w:space="0" w:color="auto"/>
              <w:right w:val="single" w:sz="24" w:space="0" w:color="auto"/>
            </w:tcBorders>
            <w:vAlign w:val="center"/>
          </w:tcPr>
          <w:p w14:paraId="42B3C35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5AC2E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05F400AC" w14:textId="3EC77740"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CCA7769" w14:textId="3CF7AE4E"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7E53E86F" w14:textId="7EF6DA38"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7408DCBD" w14:textId="57A20DD9"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bl>
    <w:p w14:paraId="335992F5" w14:textId="5E3E6BF2" w:rsidR="000B18DC" w:rsidRPr="00940161" w:rsidRDefault="00182E6D" w:rsidP="002E3764">
      <w:pPr>
        <w:rPr>
          <w:rFonts w:eastAsia="Times New Roman"/>
          <w:sz w:val="22"/>
          <w:szCs w:val="22"/>
        </w:rPr>
      </w:pPr>
      <w:r>
        <w:rPr>
          <w:rFonts w:eastAsia="Times New Roman"/>
          <w:sz w:val="22"/>
          <w:szCs w:val="22"/>
        </w:rPr>
        <w:tab/>
      </w:r>
      <w:r>
        <w:rPr>
          <w:rFonts w:eastAsia="Times New Roman"/>
          <w:sz w:val="22"/>
          <w:szCs w:val="22"/>
        </w:rPr>
        <w:tab/>
        <w:t>Table 6.10</w:t>
      </w:r>
      <w:r w:rsidR="003630A1">
        <w:rPr>
          <w:rFonts w:eastAsia="Times New Roman"/>
          <w:sz w:val="22"/>
          <w:szCs w:val="22"/>
        </w:rPr>
        <w:t xml:space="preserve">: </w:t>
      </w:r>
      <w:r w:rsidRPr="00940161">
        <w:rPr>
          <w:rFonts w:eastAsia="Times New Roman"/>
          <w:sz w:val="22"/>
          <w:szCs w:val="22"/>
        </w:rPr>
        <w:t>5</w:t>
      </w:r>
      <w:r w:rsidR="003630A1">
        <w:rPr>
          <w:rFonts w:eastAsia="Times New Roman"/>
          <w:sz w:val="22"/>
          <w:szCs w:val="22"/>
        </w:rPr>
        <w:t>-10</w:t>
      </w:r>
      <w:r w:rsidRPr="00940161">
        <w:rPr>
          <w:rFonts w:eastAsia="Times New Roman"/>
          <w:sz w:val="22"/>
          <w:szCs w:val="22"/>
        </w:rPr>
        <w:t>% senescence results with each iteration = 1 hour</w:t>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1085C5B0" w14:textId="77777777" w:rsidTr="00786C9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E679C32"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7DFDFD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29A0A80"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A91A579"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288BD1A3" w14:textId="77777777" w:rsidTr="00786C93">
        <w:trPr>
          <w:jc w:val="center"/>
        </w:trPr>
        <w:tc>
          <w:tcPr>
            <w:tcW w:w="2213" w:type="dxa"/>
            <w:gridSpan w:val="2"/>
            <w:vMerge/>
            <w:tcBorders>
              <w:left w:val="single" w:sz="24" w:space="0" w:color="auto"/>
              <w:bottom w:val="single" w:sz="24" w:space="0" w:color="auto"/>
              <w:right w:val="single" w:sz="24" w:space="0" w:color="auto"/>
            </w:tcBorders>
            <w:vAlign w:val="center"/>
          </w:tcPr>
          <w:p w14:paraId="76FDA349"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7B6E2A1E"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C52B1D1"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B7C6E94"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0FAADA77" w14:textId="77777777" w:rsidR="000B18DC" w:rsidRPr="00940161" w:rsidRDefault="000B18DC" w:rsidP="00F44BA6">
            <w:pPr>
              <w:jc w:val="center"/>
              <w:rPr>
                <w:rFonts w:eastAsia="Times New Roman"/>
                <w:b/>
                <w:sz w:val="22"/>
                <w:szCs w:val="22"/>
              </w:rPr>
            </w:pPr>
          </w:p>
        </w:tc>
      </w:tr>
      <w:tr w:rsidR="00786C93" w:rsidRPr="00940161" w14:paraId="608ED6F7" w14:textId="77777777" w:rsidTr="00786C93">
        <w:trPr>
          <w:jc w:val="center"/>
        </w:trPr>
        <w:tc>
          <w:tcPr>
            <w:tcW w:w="2213" w:type="dxa"/>
            <w:gridSpan w:val="2"/>
            <w:tcBorders>
              <w:top w:val="single" w:sz="24" w:space="0" w:color="auto"/>
              <w:left w:val="single" w:sz="24" w:space="0" w:color="auto"/>
              <w:right w:val="single" w:sz="24" w:space="0" w:color="auto"/>
            </w:tcBorders>
            <w:vAlign w:val="center"/>
          </w:tcPr>
          <w:p w14:paraId="16F61BDB" w14:textId="77777777" w:rsidR="00786C93" w:rsidRPr="00940161" w:rsidRDefault="00786C9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7A975887" w14:textId="3B82C0BE" w:rsidR="00786C93" w:rsidRPr="00940161" w:rsidRDefault="00786C93" w:rsidP="00F44BA6">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1B2C272F" w14:textId="2229000F"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07E7FE89" w14:textId="3EDB312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6A1C73AE" w14:textId="7C0DD0CD" w:rsidR="00786C93" w:rsidRPr="00940161" w:rsidRDefault="00786C93" w:rsidP="00F44BA6">
            <w:pPr>
              <w:jc w:val="center"/>
              <w:rPr>
                <w:rFonts w:eastAsia="Times New Roman"/>
                <w:sz w:val="22"/>
                <w:szCs w:val="22"/>
              </w:rPr>
            </w:pPr>
            <w:r w:rsidRPr="00940161">
              <w:rPr>
                <w:rFonts w:eastAsia="Times New Roman"/>
                <w:color w:val="000000"/>
                <w:sz w:val="22"/>
                <w:szCs w:val="22"/>
              </w:rPr>
              <w:t>0.14</w:t>
            </w:r>
          </w:p>
        </w:tc>
      </w:tr>
      <w:tr w:rsidR="00786C93" w:rsidRPr="00940161" w14:paraId="7E93F57D" w14:textId="77777777" w:rsidTr="00786C93">
        <w:trPr>
          <w:jc w:val="center"/>
        </w:trPr>
        <w:tc>
          <w:tcPr>
            <w:tcW w:w="2213" w:type="dxa"/>
            <w:gridSpan w:val="2"/>
            <w:tcBorders>
              <w:left w:val="single" w:sz="24" w:space="0" w:color="auto"/>
              <w:bottom w:val="single" w:sz="24" w:space="0" w:color="auto"/>
              <w:right w:val="single" w:sz="24" w:space="0" w:color="auto"/>
            </w:tcBorders>
            <w:vAlign w:val="center"/>
          </w:tcPr>
          <w:p w14:paraId="62D9AC20" w14:textId="44260FA7" w:rsidR="00786C93" w:rsidRPr="00940161" w:rsidRDefault="00786C9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53AD4521" w14:textId="19F3FA6C" w:rsidR="00786C93" w:rsidRPr="00940161" w:rsidRDefault="00786C93" w:rsidP="00F44BA6">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941E658" w14:textId="3FDAB2D6" w:rsidR="00786C93" w:rsidRPr="00940161" w:rsidRDefault="00786C93" w:rsidP="00F44BA6">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302E9244" w14:textId="213D730B" w:rsidR="00786C93" w:rsidRPr="00940161" w:rsidRDefault="00786C93" w:rsidP="00F44BA6">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5ADFB72" w14:textId="796C900A" w:rsidR="00786C93" w:rsidRPr="00940161" w:rsidRDefault="00786C93" w:rsidP="00F44BA6">
            <w:pPr>
              <w:jc w:val="center"/>
              <w:rPr>
                <w:rFonts w:eastAsia="Times New Roman"/>
                <w:sz w:val="22"/>
                <w:szCs w:val="22"/>
              </w:rPr>
            </w:pPr>
            <w:r w:rsidRPr="00940161">
              <w:rPr>
                <w:rFonts w:eastAsia="Times New Roman"/>
                <w:color w:val="000000"/>
                <w:sz w:val="22"/>
                <w:szCs w:val="22"/>
              </w:rPr>
              <w:t>1.06</w:t>
            </w:r>
          </w:p>
        </w:tc>
      </w:tr>
      <w:tr w:rsidR="00786C93" w:rsidRPr="00940161" w14:paraId="0C91AE8E" w14:textId="77777777" w:rsidTr="00786C93">
        <w:trPr>
          <w:jc w:val="center"/>
        </w:trPr>
        <w:tc>
          <w:tcPr>
            <w:tcW w:w="1403" w:type="dxa"/>
            <w:vMerge w:val="restart"/>
            <w:tcBorders>
              <w:top w:val="single" w:sz="24" w:space="0" w:color="auto"/>
              <w:left w:val="single" w:sz="24" w:space="0" w:color="auto"/>
              <w:right w:val="single" w:sz="24" w:space="0" w:color="auto"/>
            </w:tcBorders>
            <w:vAlign w:val="center"/>
          </w:tcPr>
          <w:p w14:paraId="0D3DBBA4" w14:textId="77777777" w:rsidR="00786C93" w:rsidRPr="00940161" w:rsidRDefault="00786C9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454468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0022EC4F" w14:textId="783683FB"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56D053D0" w14:textId="5E723462" w:rsidR="00786C93" w:rsidRPr="00940161" w:rsidRDefault="00786C93" w:rsidP="00F44BA6">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112C267D" w14:textId="466869F8" w:rsidR="00786C93" w:rsidRPr="00940161" w:rsidRDefault="00786C93" w:rsidP="00F44BA6">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65CD35B1" w14:textId="67148A33"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24926A99" w14:textId="77777777" w:rsidTr="00786C93">
        <w:trPr>
          <w:jc w:val="center"/>
        </w:trPr>
        <w:tc>
          <w:tcPr>
            <w:tcW w:w="1403" w:type="dxa"/>
            <w:vMerge/>
            <w:tcBorders>
              <w:left w:val="single" w:sz="24" w:space="0" w:color="auto"/>
              <w:right w:val="single" w:sz="24" w:space="0" w:color="auto"/>
            </w:tcBorders>
            <w:vAlign w:val="center"/>
          </w:tcPr>
          <w:p w14:paraId="4BE23C9A"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3BB092" w14:textId="77777777" w:rsidR="00786C93" w:rsidRPr="00940161" w:rsidRDefault="00786C9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9F1959A" w14:textId="5E508BB6" w:rsidR="00786C93" w:rsidRPr="00940161" w:rsidRDefault="00786C93" w:rsidP="00F44BA6">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3404F024" w14:textId="530CA579" w:rsidR="00786C93" w:rsidRPr="00940161" w:rsidRDefault="00786C93" w:rsidP="00F44BA6">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3C7D5B96" w14:textId="1B5EC0BE" w:rsidR="00786C93" w:rsidRPr="00940161" w:rsidRDefault="00786C93" w:rsidP="00F44BA6">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302F6069" w14:textId="6CE0BE4F"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550DF2D7" w14:textId="77777777" w:rsidTr="00786C93">
        <w:trPr>
          <w:jc w:val="center"/>
        </w:trPr>
        <w:tc>
          <w:tcPr>
            <w:tcW w:w="1403" w:type="dxa"/>
            <w:vMerge/>
            <w:tcBorders>
              <w:left w:val="single" w:sz="24" w:space="0" w:color="auto"/>
              <w:right w:val="single" w:sz="24" w:space="0" w:color="auto"/>
            </w:tcBorders>
            <w:vAlign w:val="center"/>
          </w:tcPr>
          <w:p w14:paraId="201029E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7235C5B" w14:textId="77777777" w:rsidR="00786C93" w:rsidRPr="00940161" w:rsidRDefault="00786C9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29ACAB4" w14:textId="2735036D" w:rsidR="00786C93" w:rsidRPr="00940161" w:rsidRDefault="00786C93"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575F2558" w14:textId="37D138BA"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78288585" w14:textId="496DDD64"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5973661" w14:textId="5594ADA4"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2EC918BC" w14:textId="77777777" w:rsidTr="00786C93">
        <w:trPr>
          <w:jc w:val="center"/>
        </w:trPr>
        <w:tc>
          <w:tcPr>
            <w:tcW w:w="1403" w:type="dxa"/>
            <w:vMerge/>
            <w:tcBorders>
              <w:left w:val="single" w:sz="24" w:space="0" w:color="auto"/>
              <w:right w:val="single" w:sz="24" w:space="0" w:color="auto"/>
            </w:tcBorders>
            <w:vAlign w:val="center"/>
          </w:tcPr>
          <w:p w14:paraId="132A0683"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4892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1235A77" w14:textId="707A0006"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545263EA" w14:textId="135FD8D3"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7CFFC4B" w14:textId="3ECC6A5C" w:rsidR="00786C93" w:rsidRPr="00940161" w:rsidRDefault="00786C93" w:rsidP="00F44BA6">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010EC5DB" w14:textId="70646882"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35327592" w14:textId="77777777" w:rsidTr="00786C93">
        <w:trPr>
          <w:jc w:val="center"/>
        </w:trPr>
        <w:tc>
          <w:tcPr>
            <w:tcW w:w="1403" w:type="dxa"/>
            <w:vMerge/>
            <w:tcBorders>
              <w:left w:val="single" w:sz="24" w:space="0" w:color="auto"/>
              <w:right w:val="single" w:sz="24" w:space="0" w:color="auto"/>
            </w:tcBorders>
            <w:vAlign w:val="center"/>
          </w:tcPr>
          <w:p w14:paraId="73C6A44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996E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7313556" w14:textId="5F0DC6D4"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65D8025A" w14:textId="2E91AB5A" w:rsidR="00786C93" w:rsidRPr="00940161" w:rsidRDefault="00786C9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ADF15EE" w14:textId="357B1B3D" w:rsidR="00786C93" w:rsidRPr="00940161" w:rsidRDefault="00786C93" w:rsidP="00F44BA6">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4B592021" w14:textId="323BE519"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4C422930" w14:textId="77777777" w:rsidTr="00786C93">
        <w:trPr>
          <w:jc w:val="center"/>
        </w:trPr>
        <w:tc>
          <w:tcPr>
            <w:tcW w:w="1403" w:type="dxa"/>
            <w:vMerge/>
            <w:tcBorders>
              <w:left w:val="single" w:sz="24" w:space="0" w:color="auto"/>
              <w:right w:val="single" w:sz="24" w:space="0" w:color="auto"/>
            </w:tcBorders>
            <w:vAlign w:val="center"/>
          </w:tcPr>
          <w:p w14:paraId="6BD524D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F4801C" w14:textId="77777777" w:rsidR="00786C93" w:rsidRPr="00940161" w:rsidRDefault="00786C9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0E3B12D" w14:textId="25676A99"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7A10E0B0" w14:textId="0B712D54" w:rsidR="00786C93" w:rsidRPr="00940161" w:rsidRDefault="00786C93" w:rsidP="00F44BA6">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7488BBDE" w14:textId="3A35D79B" w:rsidR="00786C93" w:rsidRPr="00940161" w:rsidRDefault="00786C9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C9C1E46" w14:textId="4B4BD90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275E77C0" w14:textId="77777777" w:rsidTr="00786C93">
        <w:trPr>
          <w:jc w:val="center"/>
        </w:trPr>
        <w:tc>
          <w:tcPr>
            <w:tcW w:w="1403" w:type="dxa"/>
            <w:vMerge/>
            <w:tcBorders>
              <w:left w:val="single" w:sz="24" w:space="0" w:color="auto"/>
              <w:right w:val="single" w:sz="24" w:space="0" w:color="auto"/>
            </w:tcBorders>
            <w:vAlign w:val="center"/>
          </w:tcPr>
          <w:p w14:paraId="2132F46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D6BE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B515F9B" w14:textId="0FE49668"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5BCDA023" w14:textId="4F6AD1AC"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7A854EF4" w14:textId="2D99E853" w:rsidR="00786C93" w:rsidRPr="00940161" w:rsidRDefault="00786C93" w:rsidP="00DD779C">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6732EA96" w14:textId="171F5D52" w:rsidR="00786C93" w:rsidRPr="00940161" w:rsidRDefault="00786C93" w:rsidP="00F44BA6">
            <w:pPr>
              <w:jc w:val="center"/>
              <w:rPr>
                <w:rFonts w:eastAsia="Times New Roman"/>
                <w:sz w:val="22"/>
                <w:szCs w:val="22"/>
              </w:rPr>
            </w:pPr>
            <w:r w:rsidRPr="00940161">
              <w:rPr>
                <w:rFonts w:eastAsia="Times New Roman"/>
                <w:color w:val="000000"/>
                <w:sz w:val="22"/>
                <w:szCs w:val="22"/>
              </w:rPr>
              <w:t>2.47</w:t>
            </w:r>
          </w:p>
        </w:tc>
      </w:tr>
      <w:tr w:rsidR="00786C93" w:rsidRPr="00940161" w14:paraId="44C19874" w14:textId="77777777" w:rsidTr="00786C93">
        <w:trPr>
          <w:jc w:val="center"/>
        </w:trPr>
        <w:tc>
          <w:tcPr>
            <w:tcW w:w="1403" w:type="dxa"/>
            <w:vMerge/>
            <w:tcBorders>
              <w:left w:val="single" w:sz="24" w:space="0" w:color="auto"/>
              <w:right w:val="single" w:sz="24" w:space="0" w:color="auto"/>
            </w:tcBorders>
            <w:vAlign w:val="center"/>
          </w:tcPr>
          <w:p w14:paraId="6E24D2D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BA91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17A0DC5" w14:textId="4FFA8EAC" w:rsidR="00786C93" w:rsidRPr="00940161" w:rsidRDefault="00786C9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326F1389" w14:textId="5A40387F"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6A4D47DB" w14:textId="39439B5C" w:rsidR="00786C93" w:rsidRPr="00940161" w:rsidRDefault="00786C9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31CA9BA3" w14:textId="514D436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62156C18" w14:textId="77777777" w:rsidTr="00786C93">
        <w:trPr>
          <w:jc w:val="center"/>
        </w:trPr>
        <w:tc>
          <w:tcPr>
            <w:tcW w:w="1403" w:type="dxa"/>
            <w:vMerge/>
            <w:tcBorders>
              <w:left w:val="single" w:sz="24" w:space="0" w:color="auto"/>
              <w:right w:val="single" w:sz="24" w:space="0" w:color="auto"/>
            </w:tcBorders>
            <w:vAlign w:val="center"/>
          </w:tcPr>
          <w:p w14:paraId="5202649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DAF05E" w14:textId="77777777" w:rsidR="00786C93" w:rsidRPr="00940161" w:rsidRDefault="00786C9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A44205D" w14:textId="6CC43C12"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129A5DF0" w14:textId="3F4179DF" w:rsidR="00786C93" w:rsidRPr="00940161" w:rsidRDefault="00786C93"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471284F9" w14:textId="6E347218"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C84148F" w14:textId="7924A906"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5132EF3E" w14:textId="77777777" w:rsidTr="00786C93">
        <w:trPr>
          <w:jc w:val="center"/>
        </w:trPr>
        <w:tc>
          <w:tcPr>
            <w:tcW w:w="1403" w:type="dxa"/>
            <w:vMerge/>
            <w:tcBorders>
              <w:left w:val="single" w:sz="24" w:space="0" w:color="auto"/>
              <w:right w:val="single" w:sz="24" w:space="0" w:color="auto"/>
            </w:tcBorders>
            <w:vAlign w:val="center"/>
          </w:tcPr>
          <w:p w14:paraId="6AE0ACC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5078B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3440ED" w14:textId="4DED3940" w:rsidR="00786C93" w:rsidRPr="00940161" w:rsidRDefault="00786C9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39AB9745" w14:textId="20BA32E7" w:rsidR="00786C93" w:rsidRPr="00940161" w:rsidRDefault="00786C9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06D6FD60" w14:textId="30EE8E36" w:rsidR="00786C93" w:rsidRPr="00940161" w:rsidRDefault="00786C93" w:rsidP="00F44BA6">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00C2EE0C" w14:textId="336E1CC5" w:rsidR="00786C93" w:rsidRPr="00940161" w:rsidRDefault="00786C93" w:rsidP="00F44BA6">
            <w:pPr>
              <w:jc w:val="center"/>
              <w:rPr>
                <w:rFonts w:eastAsia="Times New Roman"/>
                <w:sz w:val="22"/>
                <w:szCs w:val="22"/>
              </w:rPr>
            </w:pPr>
            <w:r w:rsidRPr="00940161">
              <w:rPr>
                <w:rFonts w:eastAsia="Times New Roman"/>
                <w:color w:val="000000"/>
                <w:sz w:val="22"/>
                <w:szCs w:val="22"/>
              </w:rPr>
              <w:t>4.60</w:t>
            </w:r>
          </w:p>
        </w:tc>
      </w:tr>
      <w:tr w:rsidR="00786C93" w:rsidRPr="00940161" w14:paraId="65B5ED90" w14:textId="77777777" w:rsidTr="00786C93">
        <w:trPr>
          <w:jc w:val="center"/>
        </w:trPr>
        <w:tc>
          <w:tcPr>
            <w:tcW w:w="1403" w:type="dxa"/>
            <w:vMerge/>
            <w:tcBorders>
              <w:left w:val="single" w:sz="24" w:space="0" w:color="auto"/>
              <w:right w:val="single" w:sz="24" w:space="0" w:color="auto"/>
            </w:tcBorders>
            <w:vAlign w:val="center"/>
          </w:tcPr>
          <w:p w14:paraId="2A10EFC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CC34F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197326" w14:textId="223F9BEA" w:rsidR="00786C93" w:rsidRPr="00940161" w:rsidRDefault="00786C93"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42635D35" w14:textId="7D4D2B3B"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78FBA360" w14:textId="07CBFA64" w:rsidR="00786C93" w:rsidRPr="00940161" w:rsidRDefault="00786C93" w:rsidP="00F44BA6">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68B79402" w14:textId="602426AB"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11322F3A" w14:textId="77777777" w:rsidTr="00786C93">
        <w:trPr>
          <w:jc w:val="center"/>
        </w:trPr>
        <w:tc>
          <w:tcPr>
            <w:tcW w:w="1403" w:type="dxa"/>
            <w:vMerge/>
            <w:tcBorders>
              <w:left w:val="single" w:sz="24" w:space="0" w:color="auto"/>
              <w:right w:val="single" w:sz="24" w:space="0" w:color="auto"/>
            </w:tcBorders>
            <w:vAlign w:val="center"/>
          </w:tcPr>
          <w:p w14:paraId="0F67892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651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76BA08C" w14:textId="148084BA" w:rsidR="00786C93" w:rsidRPr="00940161" w:rsidRDefault="00786C93" w:rsidP="00F44BA6">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16FACCD7" w14:textId="217084A7"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2E910D80" w14:textId="4AA8E7A2" w:rsidR="00786C93" w:rsidRPr="00940161" w:rsidRDefault="00786C9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0DBFC696" w14:textId="2016C283"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486A99FD" w14:textId="77777777" w:rsidTr="00786C93">
        <w:trPr>
          <w:jc w:val="center"/>
        </w:trPr>
        <w:tc>
          <w:tcPr>
            <w:tcW w:w="1403" w:type="dxa"/>
            <w:vMerge/>
            <w:tcBorders>
              <w:left w:val="single" w:sz="24" w:space="0" w:color="auto"/>
              <w:right w:val="single" w:sz="24" w:space="0" w:color="auto"/>
            </w:tcBorders>
            <w:vAlign w:val="center"/>
          </w:tcPr>
          <w:p w14:paraId="4D4A898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8AE87E" w14:textId="77777777" w:rsidR="00786C93" w:rsidRPr="00940161" w:rsidRDefault="00786C9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F060B8E" w14:textId="749DAD2B" w:rsidR="00786C93" w:rsidRPr="00940161" w:rsidRDefault="00786C93" w:rsidP="00F44BA6">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35F62200" w14:textId="600934CB" w:rsidR="00786C93" w:rsidRPr="00940161" w:rsidRDefault="00786C93" w:rsidP="00F44BA6">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3E83248E" w14:textId="22C06BAB" w:rsidR="00786C93" w:rsidRPr="00940161" w:rsidRDefault="00786C9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481E2B29" w14:textId="65BB468B"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024C5BAE" w14:textId="77777777" w:rsidTr="00786C93">
        <w:trPr>
          <w:jc w:val="center"/>
        </w:trPr>
        <w:tc>
          <w:tcPr>
            <w:tcW w:w="1403" w:type="dxa"/>
            <w:vMerge/>
            <w:tcBorders>
              <w:left w:val="single" w:sz="24" w:space="0" w:color="auto"/>
              <w:right w:val="single" w:sz="24" w:space="0" w:color="auto"/>
            </w:tcBorders>
            <w:vAlign w:val="center"/>
          </w:tcPr>
          <w:p w14:paraId="3CA24D6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8182F3" w14:textId="77777777" w:rsidR="00786C93" w:rsidRPr="00940161" w:rsidRDefault="00786C9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38898622" w14:textId="5C3B386B" w:rsidR="00786C93" w:rsidRPr="00940161" w:rsidRDefault="00786C93"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EEBA8BC" w14:textId="66F0578E"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01B4FABC" w14:textId="56779D9D"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703A7E3" w14:textId="648CDA57"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4A10DA56" w14:textId="77777777" w:rsidTr="00786C93">
        <w:trPr>
          <w:jc w:val="center"/>
        </w:trPr>
        <w:tc>
          <w:tcPr>
            <w:tcW w:w="1403" w:type="dxa"/>
            <w:vMerge/>
            <w:tcBorders>
              <w:left w:val="single" w:sz="24" w:space="0" w:color="auto"/>
              <w:right w:val="single" w:sz="24" w:space="0" w:color="auto"/>
            </w:tcBorders>
            <w:vAlign w:val="center"/>
          </w:tcPr>
          <w:p w14:paraId="4665CCC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D8200" w14:textId="77777777" w:rsidR="00786C93" w:rsidRPr="00940161" w:rsidRDefault="00786C9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66212213" w14:textId="2D5BD800" w:rsidR="00786C93" w:rsidRPr="00940161" w:rsidRDefault="00786C9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20251835" w14:textId="377A43AE" w:rsidR="00786C93" w:rsidRPr="00940161" w:rsidRDefault="00786C9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4A1E72E8" w14:textId="354FF2D7" w:rsidR="00786C93" w:rsidRPr="00940161" w:rsidRDefault="00786C93" w:rsidP="00F44BA6">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0D2B1D54" w14:textId="38AD9DA1"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4C102DC2" w14:textId="77777777" w:rsidTr="00786C93">
        <w:trPr>
          <w:jc w:val="center"/>
        </w:trPr>
        <w:tc>
          <w:tcPr>
            <w:tcW w:w="1403" w:type="dxa"/>
            <w:vMerge/>
            <w:tcBorders>
              <w:left w:val="single" w:sz="24" w:space="0" w:color="auto"/>
              <w:right w:val="single" w:sz="24" w:space="0" w:color="auto"/>
            </w:tcBorders>
            <w:vAlign w:val="center"/>
          </w:tcPr>
          <w:p w14:paraId="0394DF4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464598" w14:textId="77777777" w:rsidR="00786C93" w:rsidRPr="00940161" w:rsidRDefault="00786C9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E87E6E" w14:textId="68832F38" w:rsidR="00786C93" w:rsidRPr="00940161" w:rsidRDefault="00786C93" w:rsidP="00F44BA6">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1547343B" w14:textId="0BB75C5A"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67AB7A99" w14:textId="16E7AE3B" w:rsidR="00786C93" w:rsidRPr="00940161" w:rsidRDefault="00786C93" w:rsidP="00F44BA6">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388B1E24" w14:textId="24550323" w:rsidR="00786C93" w:rsidRPr="00940161" w:rsidRDefault="00786C93" w:rsidP="00F44BA6">
            <w:pPr>
              <w:jc w:val="center"/>
              <w:rPr>
                <w:rFonts w:eastAsia="Times New Roman"/>
                <w:sz w:val="22"/>
                <w:szCs w:val="22"/>
              </w:rPr>
            </w:pPr>
            <w:r w:rsidRPr="00940161">
              <w:rPr>
                <w:rFonts w:eastAsia="Times New Roman"/>
                <w:color w:val="000000"/>
                <w:sz w:val="22"/>
                <w:szCs w:val="22"/>
              </w:rPr>
              <w:t>9.19</w:t>
            </w:r>
          </w:p>
        </w:tc>
      </w:tr>
      <w:tr w:rsidR="00786C93" w:rsidRPr="00940161" w14:paraId="4AFA0F04" w14:textId="77777777" w:rsidTr="00786C93">
        <w:trPr>
          <w:jc w:val="center"/>
        </w:trPr>
        <w:tc>
          <w:tcPr>
            <w:tcW w:w="1403" w:type="dxa"/>
            <w:vMerge/>
            <w:tcBorders>
              <w:left w:val="single" w:sz="24" w:space="0" w:color="auto"/>
              <w:right w:val="single" w:sz="24" w:space="0" w:color="auto"/>
            </w:tcBorders>
            <w:vAlign w:val="center"/>
          </w:tcPr>
          <w:p w14:paraId="23B84DC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8CD77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33841D" w14:textId="145E967B"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6160453E" w14:textId="0BBF9F7D"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54D4D44" w14:textId="012F560A" w:rsidR="00786C93" w:rsidRPr="00940161" w:rsidRDefault="00786C93" w:rsidP="00F44BA6">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199F934" w14:textId="22668C49" w:rsidR="00786C93" w:rsidRPr="00940161" w:rsidRDefault="00786C93" w:rsidP="00F44BA6">
            <w:pPr>
              <w:jc w:val="center"/>
              <w:rPr>
                <w:rFonts w:eastAsia="Times New Roman"/>
                <w:sz w:val="22"/>
                <w:szCs w:val="22"/>
              </w:rPr>
            </w:pPr>
            <w:r w:rsidRPr="00940161">
              <w:rPr>
                <w:rFonts w:eastAsia="Times New Roman"/>
                <w:color w:val="000000"/>
                <w:sz w:val="22"/>
                <w:szCs w:val="22"/>
              </w:rPr>
              <w:t>14.50</w:t>
            </w:r>
          </w:p>
        </w:tc>
      </w:tr>
      <w:tr w:rsidR="00786C93" w:rsidRPr="00940161" w14:paraId="1E65157B" w14:textId="77777777" w:rsidTr="00786C93">
        <w:trPr>
          <w:jc w:val="center"/>
        </w:trPr>
        <w:tc>
          <w:tcPr>
            <w:tcW w:w="1403" w:type="dxa"/>
            <w:vMerge/>
            <w:tcBorders>
              <w:left w:val="single" w:sz="24" w:space="0" w:color="auto"/>
              <w:right w:val="single" w:sz="24" w:space="0" w:color="auto"/>
            </w:tcBorders>
            <w:vAlign w:val="center"/>
          </w:tcPr>
          <w:p w14:paraId="761EDF1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961A956" w14:textId="77777777" w:rsidR="00786C93" w:rsidRPr="00940161" w:rsidRDefault="00786C9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2AA0768" w14:textId="515637BB" w:rsidR="00786C93" w:rsidRPr="00940161" w:rsidRDefault="00786C93"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5FEAFF57" w14:textId="73A4D90C"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55528F49" w14:textId="168DC42C" w:rsidR="00786C93" w:rsidRPr="00940161" w:rsidRDefault="00786C93" w:rsidP="00F44BA6">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5B4FC5D3" w14:textId="129B16E3"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5CF9AA2E" w14:textId="77777777" w:rsidTr="00786C93">
        <w:trPr>
          <w:jc w:val="center"/>
        </w:trPr>
        <w:tc>
          <w:tcPr>
            <w:tcW w:w="1403" w:type="dxa"/>
            <w:vMerge/>
            <w:tcBorders>
              <w:left w:val="single" w:sz="24" w:space="0" w:color="auto"/>
              <w:right w:val="single" w:sz="24" w:space="0" w:color="auto"/>
            </w:tcBorders>
            <w:vAlign w:val="center"/>
          </w:tcPr>
          <w:p w14:paraId="26F5E3C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2F354F" w14:textId="77777777" w:rsidR="00786C93" w:rsidRPr="00940161" w:rsidRDefault="00786C9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81CFB81" w14:textId="16279294" w:rsidR="00786C93" w:rsidRPr="00940161" w:rsidRDefault="00786C93" w:rsidP="00F44BA6">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7AE95B9A" w14:textId="072EFCEE" w:rsidR="00786C93" w:rsidRPr="00940161" w:rsidRDefault="00786C93"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656C17AF" w14:textId="6DA5412A" w:rsidR="00786C93" w:rsidRPr="00940161" w:rsidRDefault="00786C93" w:rsidP="00F44BA6">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7ED56E69" w14:textId="24941661"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3B3EB24" w14:textId="77777777" w:rsidTr="00786C93">
        <w:trPr>
          <w:jc w:val="center"/>
        </w:trPr>
        <w:tc>
          <w:tcPr>
            <w:tcW w:w="1403" w:type="dxa"/>
            <w:vMerge/>
            <w:tcBorders>
              <w:left w:val="single" w:sz="24" w:space="0" w:color="auto"/>
              <w:right w:val="single" w:sz="24" w:space="0" w:color="auto"/>
            </w:tcBorders>
            <w:vAlign w:val="center"/>
          </w:tcPr>
          <w:p w14:paraId="7102803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7FEF36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CCED2B" w14:textId="30A9DCAD"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02B3654A" w14:textId="7F83A4BF" w:rsidR="00786C93" w:rsidRPr="00940161" w:rsidRDefault="00786C93"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741731E" w14:textId="62F78018" w:rsidR="00786C93" w:rsidRPr="00940161" w:rsidRDefault="00786C93"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64EA1852" w14:textId="22ED12EB"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73A4B3B1" w14:textId="77777777" w:rsidTr="00786C93">
        <w:trPr>
          <w:jc w:val="center"/>
        </w:trPr>
        <w:tc>
          <w:tcPr>
            <w:tcW w:w="1403" w:type="dxa"/>
            <w:vMerge/>
            <w:tcBorders>
              <w:left w:val="single" w:sz="24" w:space="0" w:color="auto"/>
              <w:right w:val="single" w:sz="24" w:space="0" w:color="auto"/>
            </w:tcBorders>
            <w:vAlign w:val="center"/>
          </w:tcPr>
          <w:p w14:paraId="28508664"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407AA7" w14:textId="77777777" w:rsidR="00786C93" w:rsidRPr="00940161" w:rsidRDefault="00786C9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8AE27B8" w14:textId="785433A9" w:rsidR="00786C93" w:rsidRPr="00940161" w:rsidRDefault="00786C93" w:rsidP="00F44BA6">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3C368986" w14:textId="514ED966" w:rsidR="00786C93" w:rsidRPr="00940161" w:rsidRDefault="00786C9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13469EB1" w14:textId="536FF4DB" w:rsidR="00786C93" w:rsidRPr="00940161" w:rsidRDefault="00786C93" w:rsidP="00F44BA6">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1742AAF2" w14:textId="1F7B9745" w:rsidR="00786C93" w:rsidRPr="00940161" w:rsidRDefault="00786C93" w:rsidP="00F44BA6">
            <w:pPr>
              <w:jc w:val="center"/>
              <w:rPr>
                <w:rFonts w:eastAsia="Times New Roman"/>
                <w:sz w:val="22"/>
                <w:szCs w:val="22"/>
              </w:rPr>
            </w:pPr>
            <w:r w:rsidRPr="00940161">
              <w:rPr>
                <w:rFonts w:eastAsia="Times New Roman"/>
                <w:color w:val="000000"/>
                <w:sz w:val="22"/>
                <w:szCs w:val="22"/>
              </w:rPr>
              <w:t>13.79</w:t>
            </w:r>
          </w:p>
        </w:tc>
      </w:tr>
      <w:tr w:rsidR="00786C93" w:rsidRPr="00940161" w14:paraId="29CE6E45" w14:textId="77777777" w:rsidTr="00786C93">
        <w:trPr>
          <w:jc w:val="center"/>
        </w:trPr>
        <w:tc>
          <w:tcPr>
            <w:tcW w:w="1403" w:type="dxa"/>
            <w:vMerge/>
            <w:tcBorders>
              <w:left w:val="single" w:sz="24" w:space="0" w:color="auto"/>
              <w:right w:val="single" w:sz="24" w:space="0" w:color="auto"/>
            </w:tcBorders>
            <w:vAlign w:val="center"/>
          </w:tcPr>
          <w:p w14:paraId="108E8CD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BD80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4C04EAE2" w14:textId="58F6F366"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73B3C913" w14:textId="14E465A0"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5335CA19" w14:textId="790B831E" w:rsidR="00786C93" w:rsidRPr="00940161" w:rsidRDefault="00786C93" w:rsidP="00F44BA6">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1970602" w14:textId="7E803E4B"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7768CEE" w14:textId="77777777" w:rsidTr="00786C93">
        <w:trPr>
          <w:jc w:val="center"/>
        </w:trPr>
        <w:tc>
          <w:tcPr>
            <w:tcW w:w="1403" w:type="dxa"/>
            <w:vMerge/>
            <w:tcBorders>
              <w:left w:val="single" w:sz="24" w:space="0" w:color="auto"/>
              <w:right w:val="single" w:sz="24" w:space="0" w:color="auto"/>
            </w:tcBorders>
            <w:vAlign w:val="center"/>
          </w:tcPr>
          <w:p w14:paraId="6F6903F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CAE0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4089FFB" w14:textId="191B6F3D"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19EE3FA5" w14:textId="4C872EE8" w:rsidR="00786C93" w:rsidRPr="00940161" w:rsidRDefault="00786C93" w:rsidP="00F44BA6">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640C6026" w14:textId="510F294B" w:rsidR="00786C93" w:rsidRPr="00940161" w:rsidRDefault="00786C93"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49D18F62" w14:textId="52FE1600" w:rsidR="00786C93" w:rsidRPr="00940161" w:rsidRDefault="00786C93" w:rsidP="00F44BA6">
            <w:pPr>
              <w:jc w:val="center"/>
              <w:rPr>
                <w:rFonts w:eastAsia="Times New Roman"/>
                <w:sz w:val="22"/>
                <w:szCs w:val="22"/>
              </w:rPr>
            </w:pPr>
            <w:r w:rsidRPr="00940161">
              <w:rPr>
                <w:rFonts w:eastAsia="Times New Roman"/>
                <w:color w:val="000000"/>
                <w:sz w:val="22"/>
                <w:szCs w:val="22"/>
              </w:rPr>
              <w:t>11.67</w:t>
            </w:r>
          </w:p>
        </w:tc>
      </w:tr>
      <w:tr w:rsidR="00786C93" w:rsidRPr="00940161" w14:paraId="5A0D9C80" w14:textId="77777777" w:rsidTr="00786C93">
        <w:trPr>
          <w:jc w:val="center"/>
        </w:trPr>
        <w:tc>
          <w:tcPr>
            <w:tcW w:w="1403" w:type="dxa"/>
            <w:vMerge/>
            <w:tcBorders>
              <w:left w:val="single" w:sz="24" w:space="0" w:color="auto"/>
              <w:right w:val="single" w:sz="24" w:space="0" w:color="auto"/>
            </w:tcBorders>
            <w:vAlign w:val="center"/>
          </w:tcPr>
          <w:p w14:paraId="6A09304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8DAE8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3F6DDE6B" w14:textId="791F5983"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4FA7321" w14:textId="42B9F19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71FA509" w14:textId="750D36A6" w:rsidR="00786C93" w:rsidRPr="00940161" w:rsidRDefault="00786C93" w:rsidP="00F44BA6">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240B216A" w14:textId="11C4274E"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042FC951" w14:textId="77777777" w:rsidTr="00786C93">
        <w:trPr>
          <w:jc w:val="center"/>
        </w:trPr>
        <w:tc>
          <w:tcPr>
            <w:tcW w:w="1403" w:type="dxa"/>
            <w:vMerge/>
            <w:tcBorders>
              <w:left w:val="single" w:sz="24" w:space="0" w:color="auto"/>
              <w:right w:val="single" w:sz="24" w:space="0" w:color="auto"/>
            </w:tcBorders>
            <w:vAlign w:val="center"/>
          </w:tcPr>
          <w:p w14:paraId="5739AEC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F388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4BD5C446" w14:textId="7277447D" w:rsidR="00786C93" w:rsidRPr="00940161" w:rsidRDefault="00786C93" w:rsidP="00F44BA6">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62D78A4B" w14:textId="648B668B" w:rsidR="00786C93" w:rsidRPr="00940161" w:rsidRDefault="00786C93" w:rsidP="00F44BA6">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01E1496C" w14:textId="0A8265D7"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3ACA7679" w14:textId="48020C7A"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207CD37A" w14:textId="77777777" w:rsidTr="00786C93">
        <w:trPr>
          <w:jc w:val="center"/>
        </w:trPr>
        <w:tc>
          <w:tcPr>
            <w:tcW w:w="1403" w:type="dxa"/>
            <w:vMerge/>
            <w:tcBorders>
              <w:left w:val="single" w:sz="24" w:space="0" w:color="auto"/>
              <w:right w:val="single" w:sz="24" w:space="0" w:color="auto"/>
            </w:tcBorders>
            <w:vAlign w:val="center"/>
          </w:tcPr>
          <w:p w14:paraId="384AEC3D"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5A266" w14:textId="77777777" w:rsidR="00786C93" w:rsidRPr="00940161" w:rsidRDefault="00786C9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943EC69" w14:textId="52E9DB81" w:rsidR="00786C93" w:rsidRPr="00940161" w:rsidRDefault="00786C93" w:rsidP="00F44BA6">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4DD14B50" w14:textId="7096CB1D" w:rsidR="00786C93" w:rsidRPr="00940161" w:rsidRDefault="00786C93" w:rsidP="00F44BA6">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71432DBA" w14:textId="0614E89F" w:rsidR="00786C93" w:rsidRPr="00940161" w:rsidRDefault="00786C93" w:rsidP="00F44BA6">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393E2777" w14:textId="318048AD" w:rsidR="00786C93" w:rsidRPr="00940161" w:rsidRDefault="00786C93" w:rsidP="00F44BA6">
            <w:pPr>
              <w:jc w:val="center"/>
              <w:rPr>
                <w:rFonts w:eastAsia="Times New Roman"/>
                <w:sz w:val="22"/>
                <w:szCs w:val="22"/>
              </w:rPr>
            </w:pPr>
            <w:r w:rsidRPr="00940161">
              <w:rPr>
                <w:rFonts w:eastAsia="Times New Roman"/>
                <w:color w:val="000000"/>
                <w:sz w:val="22"/>
                <w:szCs w:val="22"/>
              </w:rPr>
              <w:t>12.02</w:t>
            </w:r>
          </w:p>
        </w:tc>
      </w:tr>
      <w:tr w:rsidR="00786C93" w:rsidRPr="00940161" w14:paraId="2FB7052B" w14:textId="77777777" w:rsidTr="00786C93">
        <w:trPr>
          <w:jc w:val="center"/>
        </w:trPr>
        <w:tc>
          <w:tcPr>
            <w:tcW w:w="1403" w:type="dxa"/>
            <w:vMerge/>
            <w:tcBorders>
              <w:left w:val="single" w:sz="24" w:space="0" w:color="auto"/>
              <w:right w:val="single" w:sz="24" w:space="0" w:color="auto"/>
            </w:tcBorders>
            <w:vAlign w:val="center"/>
          </w:tcPr>
          <w:p w14:paraId="6FC9C19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14A8A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595FC2E" w14:textId="63FAFCE9" w:rsidR="00786C93" w:rsidRPr="00940161" w:rsidRDefault="00786C93" w:rsidP="00F44BA6">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5F86CCC" w14:textId="2EC56DB5"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767279CA" w14:textId="332AF0E8" w:rsidR="00786C93" w:rsidRPr="00940161" w:rsidRDefault="00786C93" w:rsidP="00F44BA6">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0B7369E" w14:textId="6F9BA226" w:rsidR="00786C93" w:rsidRPr="00940161" w:rsidRDefault="00786C93" w:rsidP="00F44BA6">
            <w:pPr>
              <w:jc w:val="center"/>
              <w:rPr>
                <w:rFonts w:eastAsia="Times New Roman"/>
                <w:sz w:val="22"/>
                <w:szCs w:val="22"/>
              </w:rPr>
            </w:pPr>
            <w:r w:rsidRPr="00940161">
              <w:rPr>
                <w:rFonts w:eastAsia="Times New Roman"/>
                <w:color w:val="000000"/>
                <w:sz w:val="22"/>
                <w:szCs w:val="22"/>
              </w:rPr>
              <w:t>14.14</w:t>
            </w:r>
          </w:p>
        </w:tc>
      </w:tr>
      <w:tr w:rsidR="00786C93" w:rsidRPr="00940161" w14:paraId="2DBEF353" w14:textId="77777777" w:rsidTr="00786C93">
        <w:trPr>
          <w:jc w:val="center"/>
        </w:trPr>
        <w:tc>
          <w:tcPr>
            <w:tcW w:w="1403" w:type="dxa"/>
            <w:vMerge/>
            <w:tcBorders>
              <w:left w:val="single" w:sz="24" w:space="0" w:color="auto"/>
              <w:right w:val="single" w:sz="24" w:space="0" w:color="auto"/>
            </w:tcBorders>
            <w:vAlign w:val="center"/>
          </w:tcPr>
          <w:p w14:paraId="1B4E1E30"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E8C99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63898701" w14:textId="670E8448" w:rsidR="00786C93" w:rsidRPr="00940161" w:rsidRDefault="00786C93" w:rsidP="00F44BA6">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2E0D2E92" w14:textId="32F59B98" w:rsidR="00786C93" w:rsidRPr="00940161" w:rsidRDefault="00786C93" w:rsidP="00F44BA6">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4AC05E85" w14:textId="7D64C52C"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0F6F918" w14:textId="31C82DCC" w:rsidR="00786C93" w:rsidRPr="00940161" w:rsidRDefault="00786C93" w:rsidP="00F44BA6">
            <w:pPr>
              <w:jc w:val="center"/>
              <w:rPr>
                <w:rFonts w:eastAsia="Times New Roman"/>
                <w:sz w:val="22"/>
                <w:szCs w:val="22"/>
              </w:rPr>
            </w:pPr>
            <w:r w:rsidRPr="00940161">
              <w:rPr>
                <w:rFonts w:eastAsia="Times New Roman"/>
                <w:color w:val="000000"/>
                <w:sz w:val="22"/>
                <w:szCs w:val="22"/>
              </w:rPr>
              <w:t>12.73</w:t>
            </w:r>
          </w:p>
        </w:tc>
      </w:tr>
      <w:tr w:rsidR="00786C93" w:rsidRPr="00940161" w14:paraId="3B2E39F0" w14:textId="77777777" w:rsidTr="00786C93">
        <w:trPr>
          <w:jc w:val="center"/>
        </w:trPr>
        <w:tc>
          <w:tcPr>
            <w:tcW w:w="1403" w:type="dxa"/>
            <w:vMerge/>
            <w:tcBorders>
              <w:left w:val="single" w:sz="24" w:space="0" w:color="auto"/>
              <w:right w:val="single" w:sz="24" w:space="0" w:color="auto"/>
            </w:tcBorders>
            <w:vAlign w:val="center"/>
          </w:tcPr>
          <w:p w14:paraId="1189765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CDFFC" w14:textId="77777777" w:rsidR="00786C93" w:rsidRPr="00940161" w:rsidRDefault="00786C9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7479A939" w14:textId="135EDD1B" w:rsidR="00786C93" w:rsidRPr="00940161" w:rsidRDefault="00786C93" w:rsidP="00F44BA6">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7A5DF85F" w14:textId="395501D7"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20E60B5" w14:textId="2BB14673" w:rsidR="00786C93" w:rsidRPr="00940161" w:rsidRDefault="00786C93" w:rsidP="00F44BA6">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7CA0AD88" w14:textId="0060CD28" w:rsidR="00786C93" w:rsidRPr="00940161" w:rsidRDefault="00786C93" w:rsidP="00F44BA6">
            <w:pPr>
              <w:jc w:val="center"/>
              <w:rPr>
                <w:rFonts w:eastAsia="Times New Roman"/>
                <w:sz w:val="22"/>
                <w:szCs w:val="22"/>
              </w:rPr>
            </w:pPr>
            <w:r w:rsidRPr="00940161">
              <w:rPr>
                <w:rFonts w:eastAsia="Times New Roman"/>
                <w:color w:val="000000"/>
                <w:sz w:val="22"/>
                <w:szCs w:val="22"/>
              </w:rPr>
              <w:t>8.49</w:t>
            </w:r>
          </w:p>
        </w:tc>
      </w:tr>
      <w:tr w:rsidR="00786C93" w:rsidRPr="00940161" w14:paraId="343B3B78" w14:textId="77777777" w:rsidTr="00786C93">
        <w:trPr>
          <w:jc w:val="center"/>
        </w:trPr>
        <w:tc>
          <w:tcPr>
            <w:tcW w:w="1403" w:type="dxa"/>
            <w:vMerge/>
            <w:tcBorders>
              <w:left w:val="single" w:sz="24" w:space="0" w:color="auto"/>
              <w:right w:val="single" w:sz="24" w:space="0" w:color="auto"/>
            </w:tcBorders>
            <w:vAlign w:val="center"/>
          </w:tcPr>
          <w:p w14:paraId="77717C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C55C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97AD525" w14:textId="0D347551" w:rsidR="00786C93" w:rsidRPr="00940161" w:rsidRDefault="00786C93" w:rsidP="00F44BA6">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84FD831" w14:textId="30856098"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258AEA" w14:textId="5111A3FB" w:rsidR="00786C93" w:rsidRPr="00940161" w:rsidRDefault="00786C93" w:rsidP="00F44BA6">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0D4F3F47" w14:textId="03F349C4"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4A420ED6" w14:textId="77777777" w:rsidTr="00786C93">
        <w:trPr>
          <w:jc w:val="center"/>
        </w:trPr>
        <w:tc>
          <w:tcPr>
            <w:tcW w:w="1403" w:type="dxa"/>
            <w:vMerge/>
            <w:tcBorders>
              <w:left w:val="single" w:sz="24" w:space="0" w:color="auto"/>
              <w:right w:val="single" w:sz="24" w:space="0" w:color="auto"/>
            </w:tcBorders>
            <w:vAlign w:val="center"/>
          </w:tcPr>
          <w:p w14:paraId="5F6538A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3BDC4D" w14:textId="77777777" w:rsidR="00786C93" w:rsidRPr="00940161" w:rsidRDefault="00786C9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87F4A32" w14:textId="07D77B97" w:rsidR="00786C93" w:rsidRPr="00940161" w:rsidRDefault="00786C93"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664E19EF" w14:textId="70AD178F"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D45C163" w14:textId="43F205B4" w:rsidR="00786C93" w:rsidRPr="00940161" w:rsidRDefault="00786C93" w:rsidP="00F44BA6">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5818CB74" w14:textId="692456FC"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3187399F" w14:textId="77777777" w:rsidTr="00786C93">
        <w:trPr>
          <w:jc w:val="center"/>
        </w:trPr>
        <w:tc>
          <w:tcPr>
            <w:tcW w:w="1403" w:type="dxa"/>
            <w:vMerge/>
            <w:tcBorders>
              <w:left w:val="single" w:sz="24" w:space="0" w:color="auto"/>
              <w:right w:val="single" w:sz="24" w:space="0" w:color="auto"/>
            </w:tcBorders>
            <w:vAlign w:val="center"/>
          </w:tcPr>
          <w:p w14:paraId="633FFE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1687F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606B403C" w14:textId="3B6DC2A2"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0D8C2367" w14:textId="7CD09A16"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5436E595" w14:textId="24DB0E7E"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591263B0" w14:textId="1AC1910A"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6C14B58B" w14:textId="77777777" w:rsidTr="00786C93">
        <w:trPr>
          <w:jc w:val="center"/>
        </w:trPr>
        <w:tc>
          <w:tcPr>
            <w:tcW w:w="1403" w:type="dxa"/>
            <w:vMerge/>
            <w:tcBorders>
              <w:left w:val="single" w:sz="24" w:space="0" w:color="auto"/>
              <w:right w:val="single" w:sz="24" w:space="0" w:color="auto"/>
            </w:tcBorders>
            <w:vAlign w:val="center"/>
          </w:tcPr>
          <w:p w14:paraId="2BBA44B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EA93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791E9F69" w14:textId="69B44B01" w:rsidR="00786C93" w:rsidRPr="00940161" w:rsidRDefault="00786C93" w:rsidP="00F44BA6">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26D677B5" w14:textId="44AE5FDF"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CBB1846" w14:textId="45E3EFAA" w:rsidR="00786C93" w:rsidRPr="00940161" w:rsidRDefault="00786C93" w:rsidP="00F44BA6">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009EEDC8" w14:textId="1CF2CECB"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3AE26E27" w14:textId="77777777" w:rsidTr="00786C93">
        <w:trPr>
          <w:jc w:val="center"/>
        </w:trPr>
        <w:tc>
          <w:tcPr>
            <w:tcW w:w="1403" w:type="dxa"/>
            <w:vMerge/>
            <w:tcBorders>
              <w:left w:val="single" w:sz="24" w:space="0" w:color="auto"/>
              <w:right w:val="single" w:sz="24" w:space="0" w:color="auto"/>
            </w:tcBorders>
            <w:vAlign w:val="center"/>
          </w:tcPr>
          <w:p w14:paraId="718595E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D570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3572740" w14:textId="70A0C72C" w:rsidR="00786C93" w:rsidRPr="00940161" w:rsidRDefault="00786C93"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118983BE" w14:textId="6305E907"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638FBA0E" w14:textId="2249F30F"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BE1A778" w14:textId="0410E5D5"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07B62647" w14:textId="77777777" w:rsidTr="00786C93">
        <w:trPr>
          <w:jc w:val="center"/>
        </w:trPr>
        <w:tc>
          <w:tcPr>
            <w:tcW w:w="1403" w:type="dxa"/>
            <w:vMerge/>
            <w:tcBorders>
              <w:left w:val="single" w:sz="24" w:space="0" w:color="auto"/>
              <w:right w:val="single" w:sz="24" w:space="0" w:color="auto"/>
            </w:tcBorders>
            <w:vAlign w:val="center"/>
          </w:tcPr>
          <w:p w14:paraId="1BA8938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3169B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BB1044B" w14:textId="74C9B018"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0FE8C49" w14:textId="787580E7"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30589A99" w14:textId="7BAD2BFD"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22F9D66" w14:textId="7953AD5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629777B2" w14:textId="77777777" w:rsidTr="00786C93">
        <w:trPr>
          <w:jc w:val="center"/>
        </w:trPr>
        <w:tc>
          <w:tcPr>
            <w:tcW w:w="1403" w:type="dxa"/>
            <w:vMerge/>
            <w:tcBorders>
              <w:left w:val="single" w:sz="24" w:space="0" w:color="auto"/>
              <w:right w:val="single" w:sz="24" w:space="0" w:color="auto"/>
            </w:tcBorders>
            <w:vAlign w:val="center"/>
          </w:tcPr>
          <w:p w14:paraId="71E72B8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C7F0EE0" w14:textId="77777777" w:rsidR="00786C93" w:rsidRPr="00940161" w:rsidRDefault="00786C9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16A8004" w14:textId="4EDF053E"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2DBDEEB9" w14:textId="5CD907F1"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7BFDCE" w14:textId="10AF1591"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1C4B66E" w14:textId="1A2E486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27CDCFF7" w14:textId="77777777" w:rsidTr="00786C93">
        <w:trPr>
          <w:jc w:val="center"/>
        </w:trPr>
        <w:tc>
          <w:tcPr>
            <w:tcW w:w="1403" w:type="dxa"/>
            <w:vMerge/>
            <w:tcBorders>
              <w:left w:val="single" w:sz="24" w:space="0" w:color="auto"/>
              <w:right w:val="single" w:sz="24" w:space="0" w:color="auto"/>
            </w:tcBorders>
            <w:vAlign w:val="center"/>
          </w:tcPr>
          <w:p w14:paraId="67D7CA6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C7D542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4F11F126" w14:textId="0D12A263"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7E5D133F" w14:textId="1EEC70C8"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53B84CED" w14:textId="19B03F0A"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606BEF72" w14:textId="2A135D00"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bl>
    <w:p w14:paraId="434678B6" w14:textId="3341F6E7" w:rsidR="003630A1" w:rsidRPr="00940161" w:rsidRDefault="003630A1" w:rsidP="003630A1">
      <w:pPr>
        <w:rPr>
          <w:rFonts w:eastAsia="Times New Roman"/>
          <w:sz w:val="22"/>
          <w:szCs w:val="22"/>
        </w:rPr>
      </w:pPr>
      <w:r>
        <w:rPr>
          <w:rFonts w:eastAsia="Times New Roman"/>
          <w:sz w:val="22"/>
          <w:szCs w:val="22"/>
        </w:rPr>
        <w:tab/>
      </w:r>
      <w:r>
        <w:rPr>
          <w:rFonts w:eastAsia="Times New Roman"/>
          <w:sz w:val="22"/>
          <w:szCs w:val="22"/>
        </w:rPr>
        <w:tab/>
        <w:t>Table 6.11: 10-15</w:t>
      </w:r>
      <w:r w:rsidRPr="00940161">
        <w:rPr>
          <w:rFonts w:eastAsia="Times New Roman"/>
          <w:sz w:val="22"/>
          <w:szCs w:val="22"/>
        </w:rPr>
        <w:t>% senescence results with each iteration = 1 hour</w:t>
      </w:r>
      <w:r w:rsidRPr="00940161">
        <w:rPr>
          <w:rFonts w:eastAsia="Times New Roman"/>
          <w:sz w:val="22"/>
          <w:szCs w:val="22"/>
        </w:rPr>
        <w:br/>
      </w:r>
    </w:p>
    <w:p w14:paraId="0761C967"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45A16E16" w14:textId="77777777" w:rsidTr="00167D5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7836CE"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7DB542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43740EA"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66C2436C"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CAC36FD" w14:textId="77777777" w:rsidTr="00167D53">
        <w:trPr>
          <w:jc w:val="center"/>
        </w:trPr>
        <w:tc>
          <w:tcPr>
            <w:tcW w:w="2213" w:type="dxa"/>
            <w:gridSpan w:val="2"/>
            <w:vMerge/>
            <w:tcBorders>
              <w:left w:val="single" w:sz="24" w:space="0" w:color="auto"/>
              <w:bottom w:val="single" w:sz="24" w:space="0" w:color="auto"/>
              <w:right w:val="single" w:sz="24" w:space="0" w:color="auto"/>
            </w:tcBorders>
            <w:vAlign w:val="center"/>
          </w:tcPr>
          <w:p w14:paraId="5D091264"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40135C59"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1CA89E4"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218B537"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8ECBA19" w14:textId="77777777" w:rsidR="000B18DC" w:rsidRPr="00940161" w:rsidRDefault="000B18DC" w:rsidP="00F44BA6">
            <w:pPr>
              <w:jc w:val="center"/>
              <w:rPr>
                <w:rFonts w:eastAsia="Times New Roman"/>
                <w:b/>
                <w:sz w:val="22"/>
                <w:szCs w:val="22"/>
              </w:rPr>
            </w:pPr>
          </w:p>
        </w:tc>
      </w:tr>
      <w:tr w:rsidR="00167D53" w:rsidRPr="00940161" w14:paraId="102BD22A" w14:textId="77777777" w:rsidTr="00167D53">
        <w:trPr>
          <w:jc w:val="center"/>
        </w:trPr>
        <w:tc>
          <w:tcPr>
            <w:tcW w:w="2213" w:type="dxa"/>
            <w:gridSpan w:val="2"/>
            <w:tcBorders>
              <w:top w:val="single" w:sz="24" w:space="0" w:color="auto"/>
              <w:left w:val="single" w:sz="24" w:space="0" w:color="auto"/>
              <w:right w:val="single" w:sz="24" w:space="0" w:color="auto"/>
            </w:tcBorders>
            <w:vAlign w:val="center"/>
          </w:tcPr>
          <w:p w14:paraId="45C63C96" w14:textId="77777777" w:rsidR="00167D53" w:rsidRPr="00940161" w:rsidRDefault="00167D5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10F1491" w14:textId="6B7BF036" w:rsidR="00167D53" w:rsidRPr="00940161" w:rsidRDefault="00167D53" w:rsidP="00F44BA6">
            <w:pPr>
              <w:jc w:val="center"/>
              <w:rPr>
                <w:rFonts w:eastAsia="Times New Roman"/>
                <w:sz w:val="22"/>
                <w:szCs w:val="22"/>
              </w:rPr>
            </w:pPr>
            <w:r w:rsidRPr="00940161">
              <w:rPr>
                <w:rFonts w:eastAsia="Times New Roman"/>
                <w:color w:val="000000"/>
                <w:sz w:val="22"/>
                <w:szCs w:val="22"/>
              </w:rPr>
              <w:t>16.1</w:t>
            </w:r>
          </w:p>
        </w:tc>
        <w:tc>
          <w:tcPr>
            <w:tcW w:w="805" w:type="dxa"/>
            <w:tcBorders>
              <w:top w:val="single" w:sz="24" w:space="0" w:color="auto"/>
            </w:tcBorders>
            <w:vAlign w:val="center"/>
          </w:tcPr>
          <w:p w14:paraId="1A94E2DC" w14:textId="0CBB35D7" w:rsidR="00167D53" w:rsidRPr="00940161" w:rsidRDefault="00167D53" w:rsidP="00F44BA6">
            <w:pPr>
              <w:jc w:val="center"/>
              <w:rPr>
                <w:rFonts w:eastAsia="Times New Roman"/>
                <w:sz w:val="22"/>
                <w:szCs w:val="22"/>
              </w:rPr>
            </w:pPr>
            <w:r w:rsidRPr="00940161">
              <w:rPr>
                <w:rFonts w:eastAsia="Times New Roman"/>
                <w:color w:val="000000"/>
                <w:sz w:val="22"/>
                <w:szCs w:val="22"/>
              </w:rPr>
              <w:t>18.9</w:t>
            </w:r>
          </w:p>
        </w:tc>
        <w:tc>
          <w:tcPr>
            <w:tcW w:w="1085" w:type="dxa"/>
            <w:tcBorders>
              <w:top w:val="single" w:sz="24" w:space="0" w:color="auto"/>
              <w:left w:val="single" w:sz="24" w:space="0" w:color="auto"/>
            </w:tcBorders>
            <w:vAlign w:val="center"/>
          </w:tcPr>
          <w:p w14:paraId="5CCFBFC7" w14:textId="5A0F3BF6" w:rsidR="00167D53" w:rsidRPr="00940161" w:rsidRDefault="00167D53" w:rsidP="00F44BA6">
            <w:pPr>
              <w:jc w:val="center"/>
              <w:rPr>
                <w:rFonts w:eastAsia="Times New Roman"/>
                <w:sz w:val="22"/>
                <w:szCs w:val="22"/>
              </w:rPr>
            </w:pPr>
            <w:r w:rsidRPr="00940161">
              <w:rPr>
                <w:rFonts w:eastAsia="Times New Roman"/>
                <w:color w:val="000000"/>
                <w:sz w:val="22"/>
                <w:szCs w:val="22"/>
              </w:rPr>
              <w:t>17.5</w:t>
            </w:r>
          </w:p>
        </w:tc>
        <w:tc>
          <w:tcPr>
            <w:tcW w:w="1493" w:type="dxa"/>
            <w:tcBorders>
              <w:top w:val="single" w:sz="24" w:space="0" w:color="auto"/>
              <w:right w:val="single" w:sz="24" w:space="0" w:color="auto"/>
            </w:tcBorders>
            <w:vAlign w:val="center"/>
          </w:tcPr>
          <w:p w14:paraId="28FD156D" w14:textId="4FF8891F" w:rsidR="00167D53" w:rsidRPr="00940161" w:rsidRDefault="009D0979" w:rsidP="00F44BA6">
            <w:pPr>
              <w:jc w:val="center"/>
              <w:rPr>
                <w:rFonts w:eastAsia="Times New Roman"/>
                <w:sz w:val="22"/>
                <w:szCs w:val="22"/>
              </w:rPr>
            </w:pPr>
            <w:r w:rsidRPr="00940161">
              <w:rPr>
                <w:rFonts w:eastAsia="Times New Roman"/>
                <w:color w:val="000000"/>
                <w:sz w:val="22"/>
                <w:szCs w:val="22"/>
              </w:rPr>
              <w:t>0.99</w:t>
            </w:r>
          </w:p>
        </w:tc>
      </w:tr>
      <w:tr w:rsidR="00167D53" w:rsidRPr="00940161" w14:paraId="60C910A0" w14:textId="77777777" w:rsidTr="00167D53">
        <w:trPr>
          <w:jc w:val="center"/>
        </w:trPr>
        <w:tc>
          <w:tcPr>
            <w:tcW w:w="2213" w:type="dxa"/>
            <w:gridSpan w:val="2"/>
            <w:tcBorders>
              <w:left w:val="single" w:sz="24" w:space="0" w:color="auto"/>
              <w:bottom w:val="single" w:sz="24" w:space="0" w:color="auto"/>
              <w:right w:val="single" w:sz="24" w:space="0" w:color="auto"/>
            </w:tcBorders>
            <w:vAlign w:val="center"/>
          </w:tcPr>
          <w:p w14:paraId="7C2A4762" w14:textId="0C701D70" w:rsidR="00167D53" w:rsidRPr="00940161" w:rsidRDefault="00167D5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D01684B" w14:textId="050D3414" w:rsidR="00167D53" w:rsidRPr="00940161" w:rsidRDefault="00167D53" w:rsidP="00F44BA6">
            <w:pPr>
              <w:jc w:val="center"/>
              <w:rPr>
                <w:rFonts w:eastAsia="Times New Roman"/>
                <w:sz w:val="22"/>
                <w:szCs w:val="22"/>
              </w:rPr>
            </w:pPr>
            <w:r w:rsidRPr="00940161">
              <w:rPr>
                <w:rFonts w:eastAsia="Times New Roman"/>
                <w:color w:val="000000"/>
                <w:sz w:val="22"/>
                <w:szCs w:val="22"/>
              </w:rPr>
              <w:t>38</w:t>
            </w:r>
          </w:p>
        </w:tc>
        <w:tc>
          <w:tcPr>
            <w:tcW w:w="805" w:type="dxa"/>
            <w:tcBorders>
              <w:bottom w:val="single" w:sz="24" w:space="0" w:color="auto"/>
            </w:tcBorders>
            <w:vAlign w:val="center"/>
          </w:tcPr>
          <w:p w14:paraId="3A0B0274" w14:textId="669394DE" w:rsidR="00167D53" w:rsidRPr="00940161" w:rsidRDefault="00167D53"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bottom w:val="single" w:sz="24" w:space="0" w:color="auto"/>
            </w:tcBorders>
            <w:vAlign w:val="center"/>
          </w:tcPr>
          <w:p w14:paraId="5369E3B2" w14:textId="5617B955" w:rsidR="00167D53" w:rsidRPr="00940161" w:rsidRDefault="00167D53" w:rsidP="00F44BA6">
            <w:pPr>
              <w:jc w:val="center"/>
              <w:rPr>
                <w:rFonts w:eastAsia="Times New Roman"/>
                <w:sz w:val="22"/>
                <w:szCs w:val="22"/>
              </w:rPr>
            </w:pPr>
            <w:r w:rsidRPr="00940161">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20510F6A" w14:textId="47388414" w:rsidR="00167D53" w:rsidRPr="00940161" w:rsidRDefault="009D0979" w:rsidP="00F44BA6">
            <w:pPr>
              <w:jc w:val="center"/>
              <w:rPr>
                <w:rFonts w:eastAsia="Times New Roman"/>
                <w:sz w:val="22"/>
                <w:szCs w:val="22"/>
              </w:rPr>
            </w:pPr>
            <w:r w:rsidRPr="00940161">
              <w:rPr>
                <w:rFonts w:eastAsia="Times New Roman"/>
                <w:color w:val="000000"/>
                <w:sz w:val="22"/>
                <w:szCs w:val="22"/>
              </w:rPr>
              <w:t>2.83</w:t>
            </w:r>
          </w:p>
        </w:tc>
      </w:tr>
      <w:tr w:rsidR="00167D53" w:rsidRPr="00940161" w14:paraId="1672943D" w14:textId="77777777" w:rsidTr="00167D53">
        <w:trPr>
          <w:jc w:val="center"/>
        </w:trPr>
        <w:tc>
          <w:tcPr>
            <w:tcW w:w="1403" w:type="dxa"/>
            <w:vMerge w:val="restart"/>
            <w:tcBorders>
              <w:top w:val="single" w:sz="24" w:space="0" w:color="auto"/>
              <w:left w:val="single" w:sz="24" w:space="0" w:color="auto"/>
              <w:right w:val="single" w:sz="24" w:space="0" w:color="auto"/>
            </w:tcBorders>
            <w:vAlign w:val="center"/>
          </w:tcPr>
          <w:p w14:paraId="1C8FB008" w14:textId="77777777" w:rsidR="00167D53" w:rsidRPr="00940161" w:rsidRDefault="00167D5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F60D79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13B3D34" w14:textId="1E8878C8" w:rsidR="00167D53" w:rsidRPr="00940161" w:rsidRDefault="00167D53" w:rsidP="00F44BA6">
            <w:pPr>
              <w:jc w:val="center"/>
              <w:rPr>
                <w:rFonts w:eastAsia="Times New Roman"/>
                <w:sz w:val="22"/>
                <w:szCs w:val="22"/>
              </w:rPr>
            </w:pPr>
            <w:r w:rsidRPr="00940161">
              <w:rPr>
                <w:rFonts w:eastAsia="Times New Roman"/>
                <w:color w:val="000000"/>
                <w:sz w:val="22"/>
                <w:szCs w:val="22"/>
              </w:rPr>
              <w:t>32</w:t>
            </w:r>
          </w:p>
        </w:tc>
        <w:tc>
          <w:tcPr>
            <w:tcW w:w="805" w:type="dxa"/>
            <w:tcBorders>
              <w:top w:val="single" w:sz="24" w:space="0" w:color="auto"/>
            </w:tcBorders>
            <w:vAlign w:val="center"/>
          </w:tcPr>
          <w:p w14:paraId="68A7D811" w14:textId="748E53DD" w:rsidR="00167D53" w:rsidRPr="00940161" w:rsidRDefault="00167D53"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0A18FEC3" w14:textId="0CE1AC21" w:rsidR="00167D53" w:rsidRPr="00940161" w:rsidRDefault="00167D53" w:rsidP="00F44BA6">
            <w:pPr>
              <w:jc w:val="center"/>
              <w:rPr>
                <w:rFonts w:eastAsia="Times New Roman"/>
                <w:sz w:val="22"/>
                <w:szCs w:val="22"/>
              </w:rPr>
            </w:pPr>
            <w:r w:rsidRPr="00940161">
              <w:rPr>
                <w:rFonts w:eastAsia="Times New Roman"/>
                <w:color w:val="000000"/>
                <w:sz w:val="22"/>
                <w:szCs w:val="22"/>
              </w:rPr>
              <w:t>28</w:t>
            </w:r>
          </w:p>
        </w:tc>
        <w:tc>
          <w:tcPr>
            <w:tcW w:w="1493" w:type="dxa"/>
            <w:tcBorders>
              <w:top w:val="single" w:sz="24" w:space="0" w:color="auto"/>
              <w:right w:val="single" w:sz="24" w:space="0" w:color="auto"/>
            </w:tcBorders>
            <w:vAlign w:val="center"/>
          </w:tcPr>
          <w:p w14:paraId="7BF2389B" w14:textId="62A5A610" w:rsidR="00167D53" w:rsidRPr="00940161" w:rsidRDefault="00167D53" w:rsidP="00F44BA6">
            <w:pPr>
              <w:jc w:val="center"/>
              <w:rPr>
                <w:rFonts w:eastAsia="Times New Roman"/>
                <w:sz w:val="22"/>
                <w:szCs w:val="22"/>
              </w:rPr>
            </w:pPr>
            <w:r w:rsidRPr="00940161">
              <w:rPr>
                <w:rFonts w:eastAsia="Times New Roman"/>
                <w:color w:val="000000"/>
                <w:sz w:val="22"/>
                <w:szCs w:val="22"/>
              </w:rPr>
              <w:t>2.8</w:t>
            </w:r>
            <w:r w:rsidR="009D0979" w:rsidRPr="00940161">
              <w:rPr>
                <w:rFonts w:eastAsia="Times New Roman"/>
                <w:color w:val="000000"/>
                <w:sz w:val="22"/>
                <w:szCs w:val="22"/>
              </w:rPr>
              <w:t>3</w:t>
            </w:r>
          </w:p>
        </w:tc>
      </w:tr>
      <w:tr w:rsidR="00167D53" w:rsidRPr="00940161" w14:paraId="7D9EA8B0" w14:textId="77777777" w:rsidTr="00167D53">
        <w:trPr>
          <w:jc w:val="center"/>
        </w:trPr>
        <w:tc>
          <w:tcPr>
            <w:tcW w:w="1403" w:type="dxa"/>
            <w:vMerge/>
            <w:tcBorders>
              <w:left w:val="single" w:sz="24" w:space="0" w:color="auto"/>
              <w:right w:val="single" w:sz="24" w:space="0" w:color="auto"/>
            </w:tcBorders>
            <w:vAlign w:val="center"/>
          </w:tcPr>
          <w:p w14:paraId="44AD9A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0A8F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5741789A" w14:textId="133442DE"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805" w:type="dxa"/>
            <w:vAlign w:val="center"/>
          </w:tcPr>
          <w:p w14:paraId="05BC9A8B" w14:textId="56F6029B" w:rsidR="00167D53" w:rsidRPr="00940161" w:rsidRDefault="00167D53"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2F817DDF" w14:textId="1BC188F3" w:rsidR="00167D53" w:rsidRPr="00940161" w:rsidRDefault="00167D53" w:rsidP="00F44BA6">
            <w:pPr>
              <w:jc w:val="center"/>
              <w:rPr>
                <w:rFonts w:eastAsia="Times New Roman"/>
                <w:sz w:val="22"/>
                <w:szCs w:val="22"/>
              </w:rPr>
            </w:pPr>
            <w:r w:rsidRPr="00940161">
              <w:rPr>
                <w:rFonts w:eastAsia="Times New Roman"/>
                <w:color w:val="000000"/>
                <w:sz w:val="22"/>
                <w:szCs w:val="22"/>
              </w:rPr>
              <w:t>38.5</w:t>
            </w:r>
          </w:p>
        </w:tc>
        <w:tc>
          <w:tcPr>
            <w:tcW w:w="1493" w:type="dxa"/>
            <w:tcBorders>
              <w:right w:val="single" w:sz="24" w:space="0" w:color="auto"/>
            </w:tcBorders>
            <w:vAlign w:val="center"/>
          </w:tcPr>
          <w:p w14:paraId="15C69068" w14:textId="56EE0A1A"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3973E463" w14:textId="77777777" w:rsidTr="00167D53">
        <w:trPr>
          <w:jc w:val="center"/>
        </w:trPr>
        <w:tc>
          <w:tcPr>
            <w:tcW w:w="1403" w:type="dxa"/>
            <w:vMerge/>
            <w:tcBorders>
              <w:left w:val="single" w:sz="24" w:space="0" w:color="auto"/>
              <w:right w:val="single" w:sz="24" w:space="0" w:color="auto"/>
            </w:tcBorders>
            <w:vAlign w:val="center"/>
          </w:tcPr>
          <w:p w14:paraId="4ABA700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67D12B" w14:textId="77777777" w:rsidR="00167D53" w:rsidRPr="00940161" w:rsidRDefault="00167D5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2D053A9" w14:textId="36CEEAD9" w:rsidR="00167D53" w:rsidRPr="00940161" w:rsidRDefault="00167D53" w:rsidP="00F44BA6">
            <w:pPr>
              <w:jc w:val="center"/>
              <w:rPr>
                <w:rFonts w:eastAsia="Times New Roman"/>
                <w:sz w:val="22"/>
                <w:szCs w:val="22"/>
              </w:rPr>
            </w:pPr>
            <w:r w:rsidRPr="00940161">
              <w:rPr>
                <w:rFonts w:eastAsia="Times New Roman"/>
                <w:color w:val="000000"/>
                <w:sz w:val="22"/>
                <w:szCs w:val="22"/>
              </w:rPr>
              <w:t>54</w:t>
            </w:r>
          </w:p>
        </w:tc>
        <w:tc>
          <w:tcPr>
            <w:tcW w:w="805" w:type="dxa"/>
            <w:vAlign w:val="center"/>
          </w:tcPr>
          <w:p w14:paraId="4D2649BE" w14:textId="3B1447F2" w:rsidR="00167D53" w:rsidRPr="00940161" w:rsidRDefault="00167D53" w:rsidP="00F44BA6">
            <w:pPr>
              <w:jc w:val="center"/>
              <w:rPr>
                <w:rFonts w:eastAsia="Times New Roman"/>
                <w:sz w:val="22"/>
                <w:szCs w:val="22"/>
              </w:rPr>
            </w:pPr>
            <w:r w:rsidRPr="00940161">
              <w:rPr>
                <w:rFonts w:eastAsia="Times New Roman"/>
                <w:color w:val="000000"/>
                <w:sz w:val="22"/>
                <w:szCs w:val="22"/>
              </w:rPr>
              <w:t>37</w:t>
            </w:r>
          </w:p>
        </w:tc>
        <w:tc>
          <w:tcPr>
            <w:tcW w:w="1085" w:type="dxa"/>
            <w:tcBorders>
              <w:left w:val="single" w:sz="24" w:space="0" w:color="auto"/>
            </w:tcBorders>
            <w:vAlign w:val="center"/>
          </w:tcPr>
          <w:p w14:paraId="50E7E593" w14:textId="6BB0A304" w:rsidR="00167D53" w:rsidRPr="00940161" w:rsidRDefault="00167D53" w:rsidP="00F44BA6">
            <w:pPr>
              <w:jc w:val="center"/>
              <w:rPr>
                <w:rFonts w:eastAsia="Times New Roman"/>
                <w:sz w:val="22"/>
                <w:szCs w:val="22"/>
              </w:rPr>
            </w:pPr>
            <w:r w:rsidRPr="00940161">
              <w:rPr>
                <w:rFonts w:eastAsia="Times New Roman"/>
                <w:color w:val="000000"/>
                <w:sz w:val="22"/>
                <w:szCs w:val="22"/>
              </w:rPr>
              <w:t>45.5</w:t>
            </w:r>
          </w:p>
        </w:tc>
        <w:tc>
          <w:tcPr>
            <w:tcW w:w="1493" w:type="dxa"/>
            <w:tcBorders>
              <w:right w:val="single" w:sz="24" w:space="0" w:color="auto"/>
            </w:tcBorders>
            <w:vAlign w:val="center"/>
          </w:tcPr>
          <w:p w14:paraId="6B5F134A" w14:textId="38AC20DA"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5ADC1E96" w14:textId="77777777" w:rsidTr="00167D53">
        <w:trPr>
          <w:jc w:val="center"/>
        </w:trPr>
        <w:tc>
          <w:tcPr>
            <w:tcW w:w="1403" w:type="dxa"/>
            <w:vMerge/>
            <w:tcBorders>
              <w:left w:val="single" w:sz="24" w:space="0" w:color="auto"/>
              <w:right w:val="single" w:sz="24" w:space="0" w:color="auto"/>
            </w:tcBorders>
            <w:vAlign w:val="center"/>
          </w:tcPr>
          <w:p w14:paraId="2E0D700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8F69A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CD4EC7C" w14:textId="1418E2D6"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805" w:type="dxa"/>
            <w:vAlign w:val="center"/>
          </w:tcPr>
          <w:p w14:paraId="2F810918" w14:textId="19C2F001"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0446B277" w14:textId="024D22D3" w:rsidR="00167D53" w:rsidRPr="00940161" w:rsidRDefault="00167D53" w:rsidP="00F44BA6">
            <w:pPr>
              <w:jc w:val="center"/>
              <w:rPr>
                <w:rFonts w:eastAsia="Times New Roman"/>
                <w:sz w:val="22"/>
                <w:szCs w:val="22"/>
              </w:rPr>
            </w:pPr>
            <w:r w:rsidRPr="00940161">
              <w:rPr>
                <w:rFonts w:eastAsia="Times New Roman"/>
                <w:color w:val="000000"/>
                <w:sz w:val="22"/>
                <w:szCs w:val="22"/>
              </w:rPr>
              <w:t>51.5</w:t>
            </w:r>
          </w:p>
        </w:tc>
        <w:tc>
          <w:tcPr>
            <w:tcW w:w="1493" w:type="dxa"/>
            <w:tcBorders>
              <w:right w:val="single" w:sz="24" w:space="0" w:color="auto"/>
            </w:tcBorders>
            <w:vAlign w:val="center"/>
          </w:tcPr>
          <w:p w14:paraId="2739436B" w14:textId="6B66AE3D" w:rsidR="00167D53" w:rsidRPr="00940161" w:rsidRDefault="00167D53" w:rsidP="00F44BA6">
            <w:pPr>
              <w:jc w:val="center"/>
              <w:rPr>
                <w:rFonts w:eastAsia="Times New Roman"/>
                <w:sz w:val="22"/>
                <w:szCs w:val="22"/>
              </w:rPr>
            </w:pPr>
            <w:r w:rsidRPr="00940161">
              <w:rPr>
                <w:rFonts w:eastAsia="Times New Roman"/>
                <w:color w:val="000000"/>
                <w:sz w:val="22"/>
                <w:szCs w:val="22"/>
              </w:rPr>
              <w:t>2.47</w:t>
            </w:r>
          </w:p>
        </w:tc>
      </w:tr>
      <w:tr w:rsidR="00167D53" w:rsidRPr="00940161" w14:paraId="273E2D94" w14:textId="77777777" w:rsidTr="00167D53">
        <w:trPr>
          <w:jc w:val="center"/>
        </w:trPr>
        <w:tc>
          <w:tcPr>
            <w:tcW w:w="1403" w:type="dxa"/>
            <w:vMerge/>
            <w:tcBorders>
              <w:left w:val="single" w:sz="24" w:space="0" w:color="auto"/>
              <w:right w:val="single" w:sz="24" w:space="0" w:color="auto"/>
            </w:tcBorders>
            <w:vAlign w:val="center"/>
          </w:tcPr>
          <w:p w14:paraId="498E3B9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917E59" w14:textId="77777777" w:rsidR="00167D53" w:rsidRPr="00940161" w:rsidRDefault="00167D5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18A922C2" w14:textId="667E1C0B" w:rsidR="00167D53" w:rsidRPr="00940161" w:rsidRDefault="00167D5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BA71ADC" w14:textId="0F06CF5B" w:rsidR="00167D53" w:rsidRPr="00940161" w:rsidRDefault="00167D53" w:rsidP="00F44BA6">
            <w:pPr>
              <w:jc w:val="center"/>
              <w:rPr>
                <w:rFonts w:eastAsia="Times New Roman"/>
                <w:sz w:val="22"/>
                <w:szCs w:val="22"/>
              </w:rPr>
            </w:pPr>
            <w:r w:rsidRPr="00940161">
              <w:rPr>
                <w:rFonts w:eastAsia="Times New Roman"/>
                <w:color w:val="000000"/>
                <w:sz w:val="22"/>
                <w:szCs w:val="22"/>
              </w:rPr>
              <w:t>47</w:t>
            </w:r>
          </w:p>
        </w:tc>
        <w:tc>
          <w:tcPr>
            <w:tcW w:w="1085" w:type="dxa"/>
            <w:tcBorders>
              <w:left w:val="single" w:sz="24" w:space="0" w:color="auto"/>
            </w:tcBorders>
            <w:vAlign w:val="center"/>
          </w:tcPr>
          <w:p w14:paraId="44BE2E1B" w14:textId="2E9F2D0A" w:rsidR="00167D53" w:rsidRPr="00940161" w:rsidRDefault="00167D53"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4EFBA6E3" w14:textId="64CA34F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660CADB3" w14:textId="77777777" w:rsidTr="00167D53">
        <w:trPr>
          <w:jc w:val="center"/>
        </w:trPr>
        <w:tc>
          <w:tcPr>
            <w:tcW w:w="1403" w:type="dxa"/>
            <w:vMerge/>
            <w:tcBorders>
              <w:left w:val="single" w:sz="24" w:space="0" w:color="auto"/>
              <w:right w:val="single" w:sz="24" w:space="0" w:color="auto"/>
            </w:tcBorders>
            <w:vAlign w:val="center"/>
          </w:tcPr>
          <w:p w14:paraId="17675BD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339F441" w14:textId="77777777" w:rsidR="00167D53" w:rsidRPr="00940161" w:rsidRDefault="00167D5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115C5C93" w14:textId="134D851E"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F5829BA" w14:textId="1FF88613"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14459280" w14:textId="436DF5BD"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493" w:type="dxa"/>
            <w:tcBorders>
              <w:right w:val="single" w:sz="24" w:space="0" w:color="auto"/>
            </w:tcBorders>
            <w:vAlign w:val="center"/>
          </w:tcPr>
          <w:p w14:paraId="4C11E861" w14:textId="26085142" w:rsidR="00167D53"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167D53" w:rsidRPr="00940161" w14:paraId="2636568F" w14:textId="77777777" w:rsidTr="00167D53">
        <w:trPr>
          <w:jc w:val="center"/>
        </w:trPr>
        <w:tc>
          <w:tcPr>
            <w:tcW w:w="1403" w:type="dxa"/>
            <w:vMerge/>
            <w:tcBorders>
              <w:left w:val="single" w:sz="24" w:space="0" w:color="auto"/>
              <w:right w:val="single" w:sz="24" w:space="0" w:color="auto"/>
            </w:tcBorders>
            <w:vAlign w:val="center"/>
          </w:tcPr>
          <w:p w14:paraId="0F708B6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A11DBF" w14:textId="77777777" w:rsidR="00167D53" w:rsidRPr="00940161" w:rsidRDefault="00167D5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1EFF2A17" w14:textId="1C3C46E5"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3DFE7804" w14:textId="4F787750"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664F0C1D" w14:textId="02545C56" w:rsidR="00167D53" w:rsidRPr="00940161" w:rsidRDefault="00167D53" w:rsidP="00DD779C">
            <w:pPr>
              <w:jc w:val="center"/>
              <w:rPr>
                <w:rFonts w:eastAsia="Times New Roman"/>
                <w:sz w:val="22"/>
                <w:szCs w:val="22"/>
              </w:rPr>
            </w:pPr>
            <w:r w:rsidRPr="00940161">
              <w:rPr>
                <w:rFonts w:eastAsia="Times New Roman"/>
                <w:color w:val="000000"/>
                <w:sz w:val="22"/>
                <w:szCs w:val="22"/>
              </w:rPr>
              <w:t>63</w:t>
            </w:r>
          </w:p>
        </w:tc>
        <w:tc>
          <w:tcPr>
            <w:tcW w:w="1493" w:type="dxa"/>
            <w:tcBorders>
              <w:right w:val="single" w:sz="24" w:space="0" w:color="auto"/>
            </w:tcBorders>
            <w:vAlign w:val="center"/>
          </w:tcPr>
          <w:p w14:paraId="0190AC80" w14:textId="6A6C01ED" w:rsidR="00167D53"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4ADD236B" w14:textId="77777777" w:rsidTr="00167D53">
        <w:trPr>
          <w:jc w:val="center"/>
        </w:trPr>
        <w:tc>
          <w:tcPr>
            <w:tcW w:w="1403" w:type="dxa"/>
            <w:vMerge/>
            <w:tcBorders>
              <w:left w:val="single" w:sz="24" w:space="0" w:color="auto"/>
              <w:right w:val="single" w:sz="24" w:space="0" w:color="auto"/>
            </w:tcBorders>
            <w:vAlign w:val="center"/>
          </w:tcPr>
          <w:p w14:paraId="0DA37E4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31007D" w14:textId="77777777" w:rsidR="00167D53" w:rsidRPr="00940161" w:rsidRDefault="00167D5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EC998E" w14:textId="5B8613C6"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805" w:type="dxa"/>
            <w:vAlign w:val="center"/>
          </w:tcPr>
          <w:p w14:paraId="6DCBD285" w14:textId="41B1795B" w:rsidR="00167D53" w:rsidRPr="00940161" w:rsidRDefault="00167D53"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F5834EC" w14:textId="0013DC32"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5F31E46" w14:textId="27F41FA3" w:rsidR="00167D53"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27EB4861" w14:textId="77777777" w:rsidTr="00167D53">
        <w:trPr>
          <w:jc w:val="center"/>
        </w:trPr>
        <w:tc>
          <w:tcPr>
            <w:tcW w:w="1403" w:type="dxa"/>
            <w:vMerge/>
            <w:tcBorders>
              <w:left w:val="single" w:sz="24" w:space="0" w:color="auto"/>
              <w:right w:val="single" w:sz="24" w:space="0" w:color="auto"/>
            </w:tcBorders>
            <w:vAlign w:val="center"/>
          </w:tcPr>
          <w:p w14:paraId="20A49E5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5BE4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6E643FFE" w14:textId="50897D83"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6F7D8BB" w14:textId="45A0E22E" w:rsidR="00167D53" w:rsidRPr="00940161" w:rsidRDefault="00167D53"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3D422F50" w14:textId="4BCB0503" w:rsidR="00167D53" w:rsidRPr="00940161" w:rsidRDefault="00167D53" w:rsidP="00F44BA6">
            <w:pPr>
              <w:jc w:val="center"/>
              <w:rPr>
                <w:rFonts w:eastAsia="Times New Roman"/>
                <w:sz w:val="22"/>
                <w:szCs w:val="22"/>
              </w:rPr>
            </w:pPr>
            <w:r w:rsidRPr="00940161">
              <w:rPr>
                <w:rFonts w:eastAsia="Times New Roman"/>
                <w:color w:val="000000"/>
                <w:sz w:val="22"/>
                <w:szCs w:val="22"/>
              </w:rPr>
              <w:t>61.5</w:t>
            </w:r>
          </w:p>
        </w:tc>
        <w:tc>
          <w:tcPr>
            <w:tcW w:w="1493" w:type="dxa"/>
            <w:tcBorders>
              <w:right w:val="single" w:sz="24" w:space="0" w:color="auto"/>
            </w:tcBorders>
            <w:vAlign w:val="center"/>
          </w:tcPr>
          <w:p w14:paraId="2F1DDE70" w14:textId="51478334" w:rsidR="00167D53" w:rsidRPr="00940161" w:rsidRDefault="009D0979"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0B71E7EF" w14:textId="77777777" w:rsidTr="00167D53">
        <w:trPr>
          <w:jc w:val="center"/>
        </w:trPr>
        <w:tc>
          <w:tcPr>
            <w:tcW w:w="1403" w:type="dxa"/>
            <w:vMerge/>
            <w:tcBorders>
              <w:left w:val="single" w:sz="24" w:space="0" w:color="auto"/>
              <w:right w:val="single" w:sz="24" w:space="0" w:color="auto"/>
            </w:tcBorders>
            <w:vAlign w:val="center"/>
          </w:tcPr>
          <w:p w14:paraId="084474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548561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31B7DD6" w14:textId="4811E583"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50B7272D" w14:textId="719EB485" w:rsidR="00167D53" w:rsidRPr="00940161" w:rsidRDefault="00167D53" w:rsidP="00F44BA6">
            <w:pPr>
              <w:jc w:val="center"/>
              <w:rPr>
                <w:rFonts w:eastAsia="Times New Roman"/>
                <w:sz w:val="22"/>
                <w:szCs w:val="22"/>
              </w:rPr>
            </w:pPr>
            <w:r w:rsidRPr="00940161">
              <w:rPr>
                <w:rFonts w:eastAsia="Times New Roman"/>
                <w:color w:val="000000"/>
                <w:sz w:val="22"/>
                <w:szCs w:val="22"/>
              </w:rPr>
              <w:t>57</w:t>
            </w:r>
          </w:p>
        </w:tc>
        <w:tc>
          <w:tcPr>
            <w:tcW w:w="1085" w:type="dxa"/>
            <w:tcBorders>
              <w:left w:val="single" w:sz="24" w:space="0" w:color="auto"/>
            </w:tcBorders>
            <w:vAlign w:val="center"/>
          </w:tcPr>
          <w:p w14:paraId="1D66B82D" w14:textId="09D5AC88" w:rsidR="00167D53" w:rsidRPr="00940161" w:rsidRDefault="00167D53" w:rsidP="00F44BA6">
            <w:pPr>
              <w:jc w:val="center"/>
              <w:rPr>
                <w:rFonts w:eastAsia="Times New Roman"/>
                <w:sz w:val="22"/>
                <w:szCs w:val="22"/>
              </w:rPr>
            </w:pPr>
            <w:r w:rsidRPr="00940161">
              <w:rPr>
                <w:rFonts w:eastAsia="Times New Roman"/>
                <w:color w:val="000000"/>
                <w:sz w:val="22"/>
                <w:szCs w:val="22"/>
              </w:rPr>
              <w:t>66.5</w:t>
            </w:r>
          </w:p>
        </w:tc>
        <w:tc>
          <w:tcPr>
            <w:tcW w:w="1493" w:type="dxa"/>
            <w:tcBorders>
              <w:right w:val="single" w:sz="24" w:space="0" w:color="auto"/>
            </w:tcBorders>
            <w:vAlign w:val="center"/>
          </w:tcPr>
          <w:p w14:paraId="08B46420" w14:textId="58D7CCA6"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4714D2A" w14:textId="77777777" w:rsidTr="00167D53">
        <w:trPr>
          <w:jc w:val="center"/>
        </w:trPr>
        <w:tc>
          <w:tcPr>
            <w:tcW w:w="1403" w:type="dxa"/>
            <w:vMerge/>
            <w:tcBorders>
              <w:left w:val="single" w:sz="24" w:space="0" w:color="auto"/>
              <w:right w:val="single" w:sz="24" w:space="0" w:color="auto"/>
            </w:tcBorders>
            <w:vAlign w:val="center"/>
          </w:tcPr>
          <w:p w14:paraId="2BDB7A2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DEA7B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79FC37A" w14:textId="70803BAA"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571AFD81" w14:textId="027DD196" w:rsidR="00167D53" w:rsidRPr="00940161" w:rsidRDefault="00167D5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417C2411" w14:textId="2CDF54C8" w:rsidR="00167D53" w:rsidRPr="00940161" w:rsidRDefault="00167D5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528070B9" w14:textId="2B6C9797" w:rsidR="00167D53"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167D53" w:rsidRPr="00940161" w14:paraId="5581A1F4" w14:textId="77777777" w:rsidTr="00167D53">
        <w:trPr>
          <w:jc w:val="center"/>
        </w:trPr>
        <w:tc>
          <w:tcPr>
            <w:tcW w:w="1403" w:type="dxa"/>
            <w:vMerge/>
            <w:tcBorders>
              <w:left w:val="single" w:sz="24" w:space="0" w:color="auto"/>
              <w:right w:val="single" w:sz="24" w:space="0" w:color="auto"/>
            </w:tcBorders>
            <w:vAlign w:val="center"/>
          </w:tcPr>
          <w:p w14:paraId="29AA039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7E488" w14:textId="77777777" w:rsidR="00167D53" w:rsidRPr="00940161" w:rsidRDefault="00167D5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8E73636" w14:textId="2FDE1F77"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79177262" w14:textId="7769E601"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38BFF5B" w14:textId="1C654140" w:rsidR="00167D53" w:rsidRPr="00940161" w:rsidRDefault="00167D53"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CD0134E" w14:textId="7A5E696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72019658" w14:textId="77777777" w:rsidTr="00167D53">
        <w:trPr>
          <w:jc w:val="center"/>
        </w:trPr>
        <w:tc>
          <w:tcPr>
            <w:tcW w:w="1403" w:type="dxa"/>
            <w:vMerge/>
            <w:tcBorders>
              <w:left w:val="single" w:sz="24" w:space="0" w:color="auto"/>
              <w:right w:val="single" w:sz="24" w:space="0" w:color="auto"/>
            </w:tcBorders>
            <w:vAlign w:val="center"/>
          </w:tcPr>
          <w:p w14:paraId="692EE8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ACA8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5D36143" w14:textId="34A9BA09" w:rsidR="00167D53" w:rsidRPr="00940161" w:rsidRDefault="00167D53"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59471D0E" w14:textId="6E52C6E8"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8329A80" w14:textId="51804547" w:rsidR="00167D53" w:rsidRPr="00940161" w:rsidRDefault="00167D5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685DD001" w14:textId="69020CF3"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F34D197" w14:textId="77777777" w:rsidTr="00167D53">
        <w:trPr>
          <w:jc w:val="center"/>
        </w:trPr>
        <w:tc>
          <w:tcPr>
            <w:tcW w:w="1403" w:type="dxa"/>
            <w:vMerge/>
            <w:tcBorders>
              <w:left w:val="single" w:sz="24" w:space="0" w:color="auto"/>
              <w:right w:val="single" w:sz="24" w:space="0" w:color="auto"/>
            </w:tcBorders>
            <w:vAlign w:val="center"/>
          </w:tcPr>
          <w:p w14:paraId="41F1A1F5"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F14B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222B5D3F" w14:textId="78A591BD" w:rsidR="00167D53" w:rsidRPr="00940161" w:rsidRDefault="00167D53" w:rsidP="00F44BA6">
            <w:pPr>
              <w:jc w:val="center"/>
              <w:rPr>
                <w:rFonts w:eastAsia="Times New Roman"/>
                <w:sz w:val="22"/>
                <w:szCs w:val="22"/>
              </w:rPr>
            </w:pPr>
            <w:r w:rsidRPr="00940161">
              <w:rPr>
                <w:rFonts w:eastAsia="Times New Roman"/>
                <w:color w:val="000000"/>
                <w:sz w:val="22"/>
                <w:szCs w:val="22"/>
              </w:rPr>
              <w:t>84</w:t>
            </w:r>
          </w:p>
        </w:tc>
        <w:tc>
          <w:tcPr>
            <w:tcW w:w="805" w:type="dxa"/>
            <w:vAlign w:val="center"/>
          </w:tcPr>
          <w:p w14:paraId="74A4F18E" w14:textId="02D4E963"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76D3D336" w14:textId="1CD11848"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375ABDEC" w14:textId="693E36CA" w:rsidR="00167D53" w:rsidRPr="00940161" w:rsidRDefault="00167D53" w:rsidP="00F44BA6">
            <w:pPr>
              <w:jc w:val="center"/>
              <w:rPr>
                <w:rFonts w:eastAsia="Times New Roman"/>
                <w:sz w:val="22"/>
                <w:szCs w:val="22"/>
              </w:rPr>
            </w:pPr>
            <w:r w:rsidRPr="00940161">
              <w:rPr>
                <w:rFonts w:eastAsia="Times New Roman"/>
                <w:color w:val="000000"/>
                <w:sz w:val="22"/>
                <w:szCs w:val="22"/>
              </w:rPr>
              <w:t>7.7</w:t>
            </w:r>
            <w:r w:rsidR="009D0979" w:rsidRPr="00940161">
              <w:rPr>
                <w:rFonts w:eastAsia="Times New Roman"/>
                <w:color w:val="000000"/>
                <w:sz w:val="22"/>
                <w:szCs w:val="22"/>
              </w:rPr>
              <w:t>8</w:t>
            </w:r>
          </w:p>
        </w:tc>
      </w:tr>
      <w:tr w:rsidR="00167D53" w:rsidRPr="00940161" w14:paraId="291B47BC" w14:textId="77777777" w:rsidTr="00167D53">
        <w:trPr>
          <w:jc w:val="center"/>
        </w:trPr>
        <w:tc>
          <w:tcPr>
            <w:tcW w:w="1403" w:type="dxa"/>
            <w:vMerge/>
            <w:tcBorders>
              <w:left w:val="single" w:sz="24" w:space="0" w:color="auto"/>
              <w:right w:val="single" w:sz="24" w:space="0" w:color="auto"/>
            </w:tcBorders>
            <w:vAlign w:val="center"/>
          </w:tcPr>
          <w:p w14:paraId="185952F1"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FAD29" w14:textId="77777777" w:rsidR="00167D53" w:rsidRPr="00940161" w:rsidRDefault="00167D5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7B32CDEA" w14:textId="3D0A39D5" w:rsidR="00167D53" w:rsidRPr="00940161" w:rsidRDefault="00167D5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671289E9" w14:textId="4C596311"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4D418BE1" w14:textId="591077A4"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66A02794" w14:textId="4EA4FEB4" w:rsidR="00167D53"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167D53" w:rsidRPr="00940161" w14:paraId="626CAFBB" w14:textId="77777777" w:rsidTr="00167D53">
        <w:trPr>
          <w:jc w:val="center"/>
        </w:trPr>
        <w:tc>
          <w:tcPr>
            <w:tcW w:w="1403" w:type="dxa"/>
            <w:vMerge/>
            <w:tcBorders>
              <w:left w:val="single" w:sz="24" w:space="0" w:color="auto"/>
              <w:right w:val="single" w:sz="24" w:space="0" w:color="auto"/>
            </w:tcBorders>
            <w:vAlign w:val="center"/>
          </w:tcPr>
          <w:p w14:paraId="169BD18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2C15CBD" w14:textId="77777777" w:rsidR="00167D53" w:rsidRPr="00940161" w:rsidRDefault="00167D5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0FA9CE" w14:textId="1C3A66FC"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805" w:type="dxa"/>
            <w:vAlign w:val="center"/>
          </w:tcPr>
          <w:p w14:paraId="16F23A73" w14:textId="078D82EE" w:rsidR="00167D53" w:rsidRPr="00940161" w:rsidRDefault="00167D5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5B915EE" w14:textId="63C5ECE3" w:rsidR="00167D53" w:rsidRPr="00940161" w:rsidRDefault="00167D53" w:rsidP="00F44BA6">
            <w:pPr>
              <w:jc w:val="center"/>
              <w:rPr>
                <w:rFonts w:eastAsia="Times New Roman"/>
                <w:sz w:val="22"/>
                <w:szCs w:val="22"/>
              </w:rPr>
            </w:pPr>
            <w:r w:rsidRPr="00940161">
              <w:rPr>
                <w:rFonts w:eastAsia="Times New Roman"/>
                <w:color w:val="000000"/>
                <w:sz w:val="22"/>
                <w:szCs w:val="22"/>
              </w:rPr>
              <w:t>77</w:t>
            </w:r>
          </w:p>
        </w:tc>
        <w:tc>
          <w:tcPr>
            <w:tcW w:w="1493" w:type="dxa"/>
            <w:tcBorders>
              <w:right w:val="single" w:sz="24" w:space="0" w:color="auto"/>
            </w:tcBorders>
            <w:vAlign w:val="center"/>
          </w:tcPr>
          <w:p w14:paraId="088B4898" w14:textId="6AA1C807"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5956D3FF" w14:textId="77777777" w:rsidTr="00167D53">
        <w:trPr>
          <w:jc w:val="center"/>
        </w:trPr>
        <w:tc>
          <w:tcPr>
            <w:tcW w:w="1403" w:type="dxa"/>
            <w:vMerge/>
            <w:tcBorders>
              <w:left w:val="single" w:sz="24" w:space="0" w:color="auto"/>
              <w:right w:val="single" w:sz="24" w:space="0" w:color="auto"/>
            </w:tcBorders>
            <w:vAlign w:val="center"/>
          </w:tcPr>
          <w:p w14:paraId="7E9E81D4"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1E7AD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FFBFC6F" w14:textId="5AE48C79" w:rsidR="00167D53" w:rsidRPr="00940161" w:rsidRDefault="00167D53" w:rsidP="00F44BA6">
            <w:pPr>
              <w:jc w:val="center"/>
              <w:rPr>
                <w:rFonts w:eastAsia="Times New Roman"/>
                <w:sz w:val="22"/>
                <w:szCs w:val="22"/>
              </w:rPr>
            </w:pPr>
            <w:r w:rsidRPr="00940161">
              <w:rPr>
                <w:rFonts w:eastAsia="Times New Roman"/>
                <w:color w:val="000000"/>
                <w:sz w:val="22"/>
                <w:szCs w:val="22"/>
              </w:rPr>
              <w:t>89</w:t>
            </w:r>
          </w:p>
        </w:tc>
        <w:tc>
          <w:tcPr>
            <w:tcW w:w="805" w:type="dxa"/>
            <w:vAlign w:val="center"/>
          </w:tcPr>
          <w:p w14:paraId="11100219" w14:textId="0CEDD7A6"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E2D2F68" w14:textId="7D0E0D77" w:rsidR="00167D53" w:rsidRPr="00940161" w:rsidRDefault="00167D5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168076B6" w14:textId="314DC706" w:rsidR="00167D53" w:rsidRPr="00940161" w:rsidRDefault="00167D53" w:rsidP="00F44BA6">
            <w:pPr>
              <w:jc w:val="center"/>
              <w:rPr>
                <w:rFonts w:eastAsia="Times New Roman"/>
                <w:sz w:val="22"/>
                <w:szCs w:val="22"/>
              </w:rPr>
            </w:pPr>
            <w:r w:rsidRPr="00940161">
              <w:rPr>
                <w:rFonts w:eastAsia="Times New Roman"/>
                <w:color w:val="000000"/>
                <w:sz w:val="22"/>
                <w:szCs w:val="22"/>
              </w:rPr>
              <w:t>7.42</w:t>
            </w:r>
          </w:p>
        </w:tc>
      </w:tr>
      <w:tr w:rsidR="00167D53" w:rsidRPr="00940161" w14:paraId="12482FF0" w14:textId="77777777" w:rsidTr="00167D53">
        <w:trPr>
          <w:jc w:val="center"/>
        </w:trPr>
        <w:tc>
          <w:tcPr>
            <w:tcW w:w="1403" w:type="dxa"/>
            <w:vMerge/>
            <w:tcBorders>
              <w:left w:val="single" w:sz="24" w:space="0" w:color="auto"/>
              <w:right w:val="single" w:sz="24" w:space="0" w:color="auto"/>
            </w:tcBorders>
            <w:vAlign w:val="center"/>
          </w:tcPr>
          <w:p w14:paraId="730FBA1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63307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214727EA" w14:textId="1B76BF0B" w:rsidR="00167D53" w:rsidRPr="00940161" w:rsidRDefault="00167D53" w:rsidP="00F44BA6">
            <w:pPr>
              <w:jc w:val="center"/>
              <w:rPr>
                <w:rFonts w:eastAsia="Times New Roman"/>
                <w:sz w:val="22"/>
                <w:szCs w:val="22"/>
              </w:rPr>
            </w:pPr>
            <w:r w:rsidRPr="00940161">
              <w:rPr>
                <w:rFonts w:eastAsia="Times New Roman"/>
                <w:color w:val="000000"/>
                <w:sz w:val="22"/>
                <w:szCs w:val="22"/>
              </w:rPr>
              <w:t>93</w:t>
            </w:r>
          </w:p>
        </w:tc>
        <w:tc>
          <w:tcPr>
            <w:tcW w:w="805" w:type="dxa"/>
            <w:vAlign w:val="center"/>
          </w:tcPr>
          <w:p w14:paraId="41D2F7F3" w14:textId="358BC444"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7F0B1B" w14:textId="4B6D8B9F"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493" w:type="dxa"/>
            <w:tcBorders>
              <w:right w:val="single" w:sz="24" w:space="0" w:color="auto"/>
            </w:tcBorders>
            <w:vAlign w:val="center"/>
          </w:tcPr>
          <w:p w14:paraId="05D9DEE2" w14:textId="4D896E8B"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42B1A9F6" w14:textId="77777777" w:rsidTr="00167D53">
        <w:trPr>
          <w:jc w:val="center"/>
        </w:trPr>
        <w:tc>
          <w:tcPr>
            <w:tcW w:w="1403" w:type="dxa"/>
            <w:vMerge/>
            <w:tcBorders>
              <w:left w:val="single" w:sz="24" w:space="0" w:color="auto"/>
              <w:right w:val="single" w:sz="24" w:space="0" w:color="auto"/>
            </w:tcBorders>
            <w:vAlign w:val="center"/>
          </w:tcPr>
          <w:p w14:paraId="7663C7A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EE433A" w14:textId="77777777" w:rsidR="00167D53" w:rsidRPr="00940161" w:rsidRDefault="00167D5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0B95FCE3" w14:textId="4DF5322E" w:rsidR="00167D53" w:rsidRPr="00940161" w:rsidRDefault="00167D53" w:rsidP="00F44BA6">
            <w:pPr>
              <w:jc w:val="center"/>
              <w:rPr>
                <w:rFonts w:eastAsia="Times New Roman"/>
                <w:sz w:val="22"/>
                <w:szCs w:val="22"/>
              </w:rPr>
            </w:pPr>
            <w:r w:rsidRPr="00940161">
              <w:rPr>
                <w:rFonts w:eastAsia="Times New Roman"/>
                <w:color w:val="000000"/>
                <w:sz w:val="22"/>
                <w:szCs w:val="22"/>
              </w:rPr>
              <w:t>101</w:t>
            </w:r>
          </w:p>
        </w:tc>
        <w:tc>
          <w:tcPr>
            <w:tcW w:w="805" w:type="dxa"/>
            <w:vAlign w:val="center"/>
          </w:tcPr>
          <w:p w14:paraId="14134AD6" w14:textId="5292E182"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432ABA53" w14:textId="3969633A" w:rsidR="00167D53" w:rsidRPr="00940161" w:rsidRDefault="00167D53" w:rsidP="00F44BA6">
            <w:pPr>
              <w:jc w:val="center"/>
              <w:rPr>
                <w:rFonts w:eastAsia="Times New Roman"/>
                <w:sz w:val="22"/>
                <w:szCs w:val="22"/>
              </w:rPr>
            </w:pPr>
            <w:r w:rsidRPr="00940161">
              <w:rPr>
                <w:rFonts w:eastAsia="Times New Roman"/>
                <w:color w:val="000000"/>
                <w:sz w:val="22"/>
                <w:szCs w:val="22"/>
              </w:rPr>
              <w:t>86</w:t>
            </w:r>
          </w:p>
        </w:tc>
        <w:tc>
          <w:tcPr>
            <w:tcW w:w="1493" w:type="dxa"/>
            <w:tcBorders>
              <w:right w:val="single" w:sz="24" w:space="0" w:color="auto"/>
            </w:tcBorders>
            <w:vAlign w:val="center"/>
          </w:tcPr>
          <w:p w14:paraId="593AE009" w14:textId="45689953"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19E03874" w14:textId="77777777" w:rsidTr="00167D53">
        <w:trPr>
          <w:jc w:val="center"/>
        </w:trPr>
        <w:tc>
          <w:tcPr>
            <w:tcW w:w="1403" w:type="dxa"/>
            <w:vMerge/>
            <w:tcBorders>
              <w:left w:val="single" w:sz="24" w:space="0" w:color="auto"/>
              <w:right w:val="single" w:sz="24" w:space="0" w:color="auto"/>
            </w:tcBorders>
            <w:vAlign w:val="center"/>
          </w:tcPr>
          <w:p w14:paraId="34D2236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CA4E28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9288FD" w14:textId="67E2070D" w:rsidR="00167D53" w:rsidRPr="00940161" w:rsidRDefault="00167D53"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C9E442C" w14:textId="65355ADB"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5EAA4C43" w14:textId="61DC0A42" w:rsidR="00167D53" w:rsidRPr="00940161" w:rsidRDefault="00167D53" w:rsidP="00F44BA6">
            <w:pPr>
              <w:jc w:val="center"/>
              <w:rPr>
                <w:rFonts w:eastAsia="Times New Roman"/>
                <w:sz w:val="22"/>
                <w:szCs w:val="22"/>
              </w:rPr>
            </w:pPr>
            <w:r w:rsidRPr="00940161">
              <w:rPr>
                <w:rFonts w:eastAsia="Times New Roman"/>
                <w:color w:val="000000"/>
                <w:sz w:val="22"/>
                <w:szCs w:val="22"/>
              </w:rPr>
              <w:t>91</w:t>
            </w:r>
          </w:p>
        </w:tc>
        <w:tc>
          <w:tcPr>
            <w:tcW w:w="1493" w:type="dxa"/>
            <w:tcBorders>
              <w:right w:val="single" w:sz="24" w:space="0" w:color="auto"/>
            </w:tcBorders>
            <w:vAlign w:val="center"/>
          </w:tcPr>
          <w:p w14:paraId="463C7EFB" w14:textId="1D6A7C9B"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426DD497" w14:textId="77777777" w:rsidTr="00167D53">
        <w:trPr>
          <w:jc w:val="center"/>
        </w:trPr>
        <w:tc>
          <w:tcPr>
            <w:tcW w:w="1403" w:type="dxa"/>
            <w:vMerge/>
            <w:tcBorders>
              <w:left w:val="single" w:sz="24" w:space="0" w:color="auto"/>
              <w:right w:val="single" w:sz="24" w:space="0" w:color="auto"/>
            </w:tcBorders>
            <w:vAlign w:val="center"/>
          </w:tcPr>
          <w:p w14:paraId="49E288B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A4A94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1FE0059" w14:textId="4AEB7B4B" w:rsidR="00167D53" w:rsidRPr="00940161" w:rsidRDefault="00167D5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8603917" w14:textId="46E5D020"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1085" w:type="dxa"/>
            <w:tcBorders>
              <w:left w:val="single" w:sz="24" w:space="0" w:color="auto"/>
            </w:tcBorders>
            <w:vAlign w:val="center"/>
          </w:tcPr>
          <w:p w14:paraId="3E7AEA44" w14:textId="11FBC297"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0C7A146A" w14:textId="6D959942" w:rsidR="00167D53" w:rsidRPr="00940161" w:rsidRDefault="00167D53" w:rsidP="00F44BA6">
            <w:pPr>
              <w:jc w:val="center"/>
              <w:rPr>
                <w:rFonts w:eastAsia="Times New Roman"/>
                <w:sz w:val="22"/>
                <w:szCs w:val="22"/>
              </w:rPr>
            </w:pPr>
            <w:r w:rsidRPr="00940161">
              <w:rPr>
                <w:rFonts w:eastAsia="Times New Roman"/>
                <w:color w:val="000000"/>
                <w:sz w:val="22"/>
                <w:szCs w:val="22"/>
              </w:rPr>
              <w:t>9.19</w:t>
            </w:r>
          </w:p>
        </w:tc>
      </w:tr>
      <w:tr w:rsidR="00167D53" w:rsidRPr="00940161" w14:paraId="7441A8E9" w14:textId="77777777" w:rsidTr="00167D53">
        <w:trPr>
          <w:jc w:val="center"/>
        </w:trPr>
        <w:tc>
          <w:tcPr>
            <w:tcW w:w="1403" w:type="dxa"/>
            <w:vMerge/>
            <w:tcBorders>
              <w:left w:val="single" w:sz="24" w:space="0" w:color="auto"/>
              <w:right w:val="single" w:sz="24" w:space="0" w:color="auto"/>
            </w:tcBorders>
            <w:vAlign w:val="center"/>
          </w:tcPr>
          <w:p w14:paraId="0A81738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39F7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1DCCEED" w14:textId="796E3A55" w:rsidR="00167D53" w:rsidRPr="00940161" w:rsidRDefault="00167D53" w:rsidP="00F44BA6">
            <w:pPr>
              <w:jc w:val="center"/>
              <w:rPr>
                <w:rFonts w:eastAsia="Times New Roman"/>
                <w:sz w:val="22"/>
                <w:szCs w:val="22"/>
              </w:rPr>
            </w:pPr>
            <w:r w:rsidRPr="00940161">
              <w:rPr>
                <w:rFonts w:eastAsia="Times New Roman"/>
                <w:color w:val="000000"/>
                <w:sz w:val="22"/>
                <w:szCs w:val="22"/>
              </w:rPr>
              <w:t>102</w:t>
            </w:r>
          </w:p>
        </w:tc>
        <w:tc>
          <w:tcPr>
            <w:tcW w:w="805" w:type="dxa"/>
            <w:vAlign w:val="center"/>
          </w:tcPr>
          <w:p w14:paraId="0EFB16DE" w14:textId="14C0BF80"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51A9020A" w14:textId="741518F7" w:rsidR="00167D53" w:rsidRPr="00940161" w:rsidRDefault="00167D53" w:rsidP="00F44BA6">
            <w:pPr>
              <w:jc w:val="center"/>
              <w:rPr>
                <w:rFonts w:eastAsia="Times New Roman"/>
                <w:sz w:val="22"/>
                <w:szCs w:val="22"/>
              </w:rPr>
            </w:pPr>
            <w:r w:rsidRPr="00940161">
              <w:rPr>
                <w:rFonts w:eastAsia="Times New Roman"/>
                <w:color w:val="000000"/>
                <w:sz w:val="22"/>
                <w:szCs w:val="22"/>
              </w:rPr>
              <w:t>85</w:t>
            </w:r>
          </w:p>
        </w:tc>
        <w:tc>
          <w:tcPr>
            <w:tcW w:w="1493" w:type="dxa"/>
            <w:tcBorders>
              <w:right w:val="single" w:sz="24" w:space="0" w:color="auto"/>
            </w:tcBorders>
            <w:vAlign w:val="center"/>
          </w:tcPr>
          <w:p w14:paraId="5BC01DBC" w14:textId="5837C6F9"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38D99BA3" w14:textId="77777777" w:rsidTr="00167D53">
        <w:trPr>
          <w:jc w:val="center"/>
        </w:trPr>
        <w:tc>
          <w:tcPr>
            <w:tcW w:w="1403" w:type="dxa"/>
            <w:vMerge/>
            <w:tcBorders>
              <w:left w:val="single" w:sz="24" w:space="0" w:color="auto"/>
              <w:right w:val="single" w:sz="24" w:space="0" w:color="auto"/>
            </w:tcBorders>
            <w:vAlign w:val="center"/>
          </w:tcPr>
          <w:p w14:paraId="15F9D6E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B610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FB2E4C6" w14:textId="417F4547" w:rsidR="00167D53" w:rsidRPr="00940161" w:rsidRDefault="00167D53"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CFF79FC" w14:textId="4A917BF9"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FF7B4A1" w14:textId="06DC56AD" w:rsidR="00167D53" w:rsidRPr="00940161" w:rsidRDefault="00167D5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7CD95688" w14:textId="3DAF23DA" w:rsidR="00167D53" w:rsidRPr="00940161" w:rsidRDefault="00167D53" w:rsidP="00F44BA6">
            <w:pPr>
              <w:jc w:val="center"/>
              <w:rPr>
                <w:rFonts w:eastAsia="Times New Roman"/>
                <w:sz w:val="22"/>
                <w:szCs w:val="22"/>
              </w:rPr>
            </w:pPr>
            <w:r w:rsidRPr="00940161">
              <w:rPr>
                <w:rFonts w:eastAsia="Times New Roman"/>
                <w:color w:val="000000"/>
                <w:sz w:val="22"/>
                <w:szCs w:val="22"/>
              </w:rPr>
              <w:t>11.67</w:t>
            </w:r>
          </w:p>
        </w:tc>
      </w:tr>
      <w:tr w:rsidR="00167D53" w:rsidRPr="00940161" w14:paraId="68B4E53C" w14:textId="77777777" w:rsidTr="00167D53">
        <w:trPr>
          <w:jc w:val="center"/>
        </w:trPr>
        <w:tc>
          <w:tcPr>
            <w:tcW w:w="1403" w:type="dxa"/>
            <w:vMerge/>
            <w:tcBorders>
              <w:left w:val="single" w:sz="24" w:space="0" w:color="auto"/>
              <w:right w:val="single" w:sz="24" w:space="0" w:color="auto"/>
            </w:tcBorders>
            <w:vAlign w:val="center"/>
          </w:tcPr>
          <w:p w14:paraId="0F349C5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5EDD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27372B0" w14:textId="4A4DEEBA"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2036AFC" w14:textId="2ACC254C"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782BFCFE" w14:textId="6A50DF7D"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493" w:type="dxa"/>
            <w:tcBorders>
              <w:right w:val="single" w:sz="24" w:space="0" w:color="auto"/>
            </w:tcBorders>
            <w:vAlign w:val="center"/>
          </w:tcPr>
          <w:p w14:paraId="4A959D00" w14:textId="11577115"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05DD96F4" w14:textId="77777777" w:rsidTr="00167D53">
        <w:trPr>
          <w:jc w:val="center"/>
        </w:trPr>
        <w:tc>
          <w:tcPr>
            <w:tcW w:w="1403" w:type="dxa"/>
            <w:vMerge/>
            <w:tcBorders>
              <w:left w:val="single" w:sz="24" w:space="0" w:color="auto"/>
              <w:right w:val="single" w:sz="24" w:space="0" w:color="auto"/>
            </w:tcBorders>
            <w:vAlign w:val="center"/>
          </w:tcPr>
          <w:p w14:paraId="7ECB1FA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899F2F" w14:textId="77777777" w:rsidR="00167D53" w:rsidRPr="00940161" w:rsidRDefault="00167D5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7ACA85D" w14:textId="74BF9246"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805" w:type="dxa"/>
            <w:vAlign w:val="center"/>
          </w:tcPr>
          <w:p w14:paraId="25C3CCE8" w14:textId="745B7413" w:rsidR="00167D53" w:rsidRPr="00940161" w:rsidRDefault="00167D53"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6398A0F1" w14:textId="3887161E"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71633462" w14:textId="2B7E1838"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6D1FC6BA" w14:textId="77777777" w:rsidTr="00167D53">
        <w:trPr>
          <w:jc w:val="center"/>
        </w:trPr>
        <w:tc>
          <w:tcPr>
            <w:tcW w:w="1403" w:type="dxa"/>
            <w:vMerge/>
            <w:tcBorders>
              <w:left w:val="single" w:sz="24" w:space="0" w:color="auto"/>
              <w:right w:val="single" w:sz="24" w:space="0" w:color="auto"/>
            </w:tcBorders>
            <w:vAlign w:val="center"/>
          </w:tcPr>
          <w:p w14:paraId="20F4D22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2EEE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028FA109" w14:textId="7380E56D"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5B2181A7" w14:textId="32EE6F6C"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F77C408" w14:textId="078FE7F8"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493" w:type="dxa"/>
            <w:tcBorders>
              <w:right w:val="single" w:sz="24" w:space="0" w:color="auto"/>
            </w:tcBorders>
            <w:vAlign w:val="center"/>
          </w:tcPr>
          <w:p w14:paraId="20A821A7" w14:textId="1AC1A276" w:rsidR="00167D53" w:rsidRPr="00940161" w:rsidRDefault="00167D53" w:rsidP="00F44BA6">
            <w:pPr>
              <w:jc w:val="center"/>
              <w:rPr>
                <w:rFonts w:eastAsia="Times New Roman"/>
                <w:sz w:val="22"/>
                <w:szCs w:val="22"/>
              </w:rPr>
            </w:pPr>
            <w:r w:rsidRPr="00940161">
              <w:rPr>
                <w:rFonts w:eastAsia="Times New Roman"/>
                <w:color w:val="000000"/>
                <w:sz w:val="22"/>
                <w:szCs w:val="22"/>
              </w:rPr>
              <w:t>12.73</w:t>
            </w:r>
          </w:p>
        </w:tc>
      </w:tr>
      <w:tr w:rsidR="00167D53" w:rsidRPr="00940161" w14:paraId="2AB87BA1" w14:textId="77777777" w:rsidTr="00167D53">
        <w:trPr>
          <w:jc w:val="center"/>
        </w:trPr>
        <w:tc>
          <w:tcPr>
            <w:tcW w:w="1403" w:type="dxa"/>
            <w:vMerge/>
            <w:tcBorders>
              <w:left w:val="single" w:sz="24" w:space="0" w:color="auto"/>
              <w:right w:val="single" w:sz="24" w:space="0" w:color="auto"/>
            </w:tcBorders>
            <w:vAlign w:val="center"/>
          </w:tcPr>
          <w:p w14:paraId="7717BD3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4C2B35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1C66A151" w14:textId="00356093"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2847674F" w14:textId="1AC68ED1" w:rsidR="00167D53" w:rsidRPr="00940161" w:rsidRDefault="00167D53"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56531518" w14:textId="6B026A49" w:rsidR="00167D53" w:rsidRPr="00940161" w:rsidRDefault="00167D53" w:rsidP="00F44BA6">
            <w:pPr>
              <w:jc w:val="center"/>
              <w:rPr>
                <w:rFonts w:eastAsia="Times New Roman"/>
                <w:sz w:val="22"/>
                <w:szCs w:val="22"/>
              </w:rPr>
            </w:pPr>
            <w:r w:rsidRPr="00940161">
              <w:rPr>
                <w:rFonts w:eastAsia="Times New Roman"/>
                <w:color w:val="000000"/>
                <w:sz w:val="22"/>
                <w:szCs w:val="22"/>
              </w:rPr>
              <w:t>116.5</w:t>
            </w:r>
          </w:p>
        </w:tc>
        <w:tc>
          <w:tcPr>
            <w:tcW w:w="1493" w:type="dxa"/>
            <w:tcBorders>
              <w:right w:val="single" w:sz="24" w:space="0" w:color="auto"/>
            </w:tcBorders>
            <w:vAlign w:val="center"/>
          </w:tcPr>
          <w:p w14:paraId="4C5D19ED" w14:textId="7FCCDA38" w:rsidR="00167D53" w:rsidRPr="00940161" w:rsidRDefault="00167D53" w:rsidP="00F44BA6">
            <w:pPr>
              <w:jc w:val="center"/>
              <w:rPr>
                <w:rFonts w:eastAsia="Times New Roman"/>
                <w:sz w:val="22"/>
                <w:szCs w:val="22"/>
              </w:rPr>
            </w:pPr>
            <w:r w:rsidRPr="00940161">
              <w:rPr>
                <w:rFonts w:eastAsia="Times New Roman"/>
                <w:color w:val="000000"/>
                <w:sz w:val="22"/>
                <w:szCs w:val="22"/>
              </w:rPr>
              <w:t>12.37</w:t>
            </w:r>
          </w:p>
        </w:tc>
      </w:tr>
      <w:tr w:rsidR="00167D53" w:rsidRPr="00940161" w14:paraId="297484A1" w14:textId="77777777" w:rsidTr="00167D53">
        <w:trPr>
          <w:jc w:val="center"/>
        </w:trPr>
        <w:tc>
          <w:tcPr>
            <w:tcW w:w="1403" w:type="dxa"/>
            <w:vMerge/>
            <w:tcBorders>
              <w:left w:val="single" w:sz="24" w:space="0" w:color="auto"/>
              <w:right w:val="single" w:sz="24" w:space="0" w:color="auto"/>
            </w:tcBorders>
            <w:vAlign w:val="center"/>
          </w:tcPr>
          <w:p w14:paraId="026BA3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79F6A0" w14:textId="77777777" w:rsidR="00167D53" w:rsidRPr="00940161" w:rsidRDefault="00167D5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3FF751D0" w14:textId="4E61B03C" w:rsidR="00167D53" w:rsidRPr="00940161" w:rsidRDefault="00167D53" w:rsidP="00F44BA6">
            <w:pPr>
              <w:jc w:val="center"/>
              <w:rPr>
                <w:rFonts w:eastAsia="Times New Roman"/>
                <w:sz w:val="22"/>
                <w:szCs w:val="22"/>
              </w:rPr>
            </w:pPr>
            <w:r w:rsidRPr="00940161">
              <w:rPr>
                <w:rFonts w:eastAsia="Times New Roman"/>
                <w:color w:val="000000"/>
                <w:sz w:val="22"/>
                <w:szCs w:val="22"/>
              </w:rPr>
              <w:t>138</w:t>
            </w:r>
          </w:p>
        </w:tc>
        <w:tc>
          <w:tcPr>
            <w:tcW w:w="805" w:type="dxa"/>
            <w:vAlign w:val="center"/>
          </w:tcPr>
          <w:p w14:paraId="0E0A6285" w14:textId="14B2BA87"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F724682" w14:textId="5FDF0034"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1493" w:type="dxa"/>
            <w:tcBorders>
              <w:right w:val="single" w:sz="24" w:space="0" w:color="auto"/>
            </w:tcBorders>
            <w:vAlign w:val="center"/>
          </w:tcPr>
          <w:p w14:paraId="1E07B9ED" w14:textId="23735564"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31B445B9" w14:textId="77777777" w:rsidTr="00167D53">
        <w:trPr>
          <w:jc w:val="center"/>
        </w:trPr>
        <w:tc>
          <w:tcPr>
            <w:tcW w:w="1403" w:type="dxa"/>
            <w:vMerge/>
            <w:tcBorders>
              <w:left w:val="single" w:sz="24" w:space="0" w:color="auto"/>
              <w:right w:val="single" w:sz="24" w:space="0" w:color="auto"/>
            </w:tcBorders>
            <w:vAlign w:val="center"/>
          </w:tcPr>
          <w:p w14:paraId="7610CB8F"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5E1A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E1FC3B6" w14:textId="27AA8085"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43A3E4F9" w14:textId="53113FFD"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019405B8" w14:textId="6AF20D49"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26AC0E7B" w14:textId="55C5A766" w:rsidR="00167D53" w:rsidRPr="00940161" w:rsidRDefault="00167D53"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12E4563F" w14:textId="77777777" w:rsidTr="00167D53">
        <w:trPr>
          <w:jc w:val="center"/>
        </w:trPr>
        <w:tc>
          <w:tcPr>
            <w:tcW w:w="1403" w:type="dxa"/>
            <w:vMerge/>
            <w:tcBorders>
              <w:left w:val="single" w:sz="24" w:space="0" w:color="auto"/>
              <w:right w:val="single" w:sz="24" w:space="0" w:color="auto"/>
            </w:tcBorders>
            <w:vAlign w:val="center"/>
          </w:tcPr>
          <w:p w14:paraId="6BE3A2A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4046D" w14:textId="77777777" w:rsidR="00167D53" w:rsidRPr="00940161" w:rsidRDefault="00167D5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48A8F5B" w14:textId="57D0A64C"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805" w:type="dxa"/>
            <w:vAlign w:val="center"/>
          </w:tcPr>
          <w:p w14:paraId="12AA7406" w14:textId="7A88A632"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3031B51D" w14:textId="5B96789D" w:rsidR="00167D53" w:rsidRPr="00940161" w:rsidRDefault="00167D53" w:rsidP="00F44BA6">
            <w:pPr>
              <w:jc w:val="center"/>
              <w:rPr>
                <w:rFonts w:eastAsia="Times New Roman"/>
                <w:sz w:val="22"/>
                <w:szCs w:val="22"/>
              </w:rPr>
            </w:pPr>
            <w:r w:rsidRPr="00940161">
              <w:rPr>
                <w:rFonts w:eastAsia="Times New Roman"/>
                <w:color w:val="000000"/>
                <w:sz w:val="22"/>
                <w:szCs w:val="22"/>
              </w:rPr>
              <w:t>120.5</w:t>
            </w:r>
          </w:p>
        </w:tc>
        <w:tc>
          <w:tcPr>
            <w:tcW w:w="1493" w:type="dxa"/>
            <w:tcBorders>
              <w:right w:val="single" w:sz="24" w:space="0" w:color="auto"/>
            </w:tcBorders>
            <w:vAlign w:val="center"/>
          </w:tcPr>
          <w:p w14:paraId="7DFDF671" w14:textId="09127464" w:rsidR="00167D53" w:rsidRPr="00940161" w:rsidRDefault="00167D53" w:rsidP="00F44BA6">
            <w:pPr>
              <w:jc w:val="center"/>
              <w:rPr>
                <w:rFonts w:eastAsia="Times New Roman"/>
                <w:sz w:val="22"/>
                <w:szCs w:val="22"/>
              </w:rPr>
            </w:pPr>
            <w:r w:rsidRPr="00940161">
              <w:rPr>
                <w:rFonts w:eastAsia="Times New Roman"/>
                <w:color w:val="000000"/>
                <w:sz w:val="22"/>
                <w:szCs w:val="22"/>
              </w:rPr>
              <w:t>3.18</w:t>
            </w:r>
          </w:p>
        </w:tc>
      </w:tr>
      <w:tr w:rsidR="00167D53" w:rsidRPr="00940161" w14:paraId="0E6F61D1" w14:textId="77777777" w:rsidTr="00167D53">
        <w:trPr>
          <w:jc w:val="center"/>
        </w:trPr>
        <w:tc>
          <w:tcPr>
            <w:tcW w:w="1403" w:type="dxa"/>
            <w:vMerge/>
            <w:tcBorders>
              <w:left w:val="single" w:sz="24" w:space="0" w:color="auto"/>
              <w:right w:val="single" w:sz="24" w:space="0" w:color="auto"/>
            </w:tcBorders>
            <w:vAlign w:val="center"/>
          </w:tcPr>
          <w:p w14:paraId="5CCD78D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A1B4A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439C8818" w14:textId="675CBE47"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671DCC3F" w14:textId="6BFC9C3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7D316A52" w14:textId="6A216457"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6BC8B908" w14:textId="40731F14" w:rsidR="00167D53" w:rsidRPr="00940161" w:rsidRDefault="00167D53"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5170AE85" w14:textId="77777777" w:rsidTr="00167D53">
        <w:trPr>
          <w:jc w:val="center"/>
        </w:trPr>
        <w:tc>
          <w:tcPr>
            <w:tcW w:w="1403" w:type="dxa"/>
            <w:vMerge/>
            <w:tcBorders>
              <w:left w:val="single" w:sz="24" w:space="0" w:color="auto"/>
              <w:right w:val="single" w:sz="24" w:space="0" w:color="auto"/>
            </w:tcBorders>
            <w:vAlign w:val="center"/>
          </w:tcPr>
          <w:p w14:paraId="620856C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617E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20003D02" w14:textId="5501851B" w:rsidR="00167D53" w:rsidRPr="00940161" w:rsidRDefault="00167D53"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443136D7" w14:textId="365C2D5C"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F11AA07" w14:textId="656A9DBE" w:rsidR="00167D53" w:rsidRPr="00940161" w:rsidRDefault="00167D53" w:rsidP="00F44BA6">
            <w:pPr>
              <w:jc w:val="center"/>
              <w:rPr>
                <w:rFonts w:eastAsia="Times New Roman"/>
                <w:sz w:val="22"/>
                <w:szCs w:val="22"/>
              </w:rPr>
            </w:pPr>
            <w:r w:rsidRPr="00940161">
              <w:rPr>
                <w:rFonts w:eastAsia="Times New Roman"/>
                <w:color w:val="000000"/>
                <w:sz w:val="22"/>
                <w:szCs w:val="22"/>
              </w:rPr>
              <w:t>126</w:t>
            </w:r>
          </w:p>
        </w:tc>
        <w:tc>
          <w:tcPr>
            <w:tcW w:w="1493" w:type="dxa"/>
            <w:tcBorders>
              <w:right w:val="single" w:sz="24" w:space="0" w:color="auto"/>
            </w:tcBorders>
            <w:vAlign w:val="center"/>
          </w:tcPr>
          <w:p w14:paraId="53B492CD" w14:textId="3C60FA35"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004AD449" w14:textId="77777777" w:rsidTr="00167D53">
        <w:trPr>
          <w:jc w:val="center"/>
        </w:trPr>
        <w:tc>
          <w:tcPr>
            <w:tcW w:w="1403" w:type="dxa"/>
            <w:vMerge/>
            <w:tcBorders>
              <w:left w:val="single" w:sz="24" w:space="0" w:color="auto"/>
              <w:right w:val="single" w:sz="24" w:space="0" w:color="auto"/>
            </w:tcBorders>
            <w:vAlign w:val="center"/>
          </w:tcPr>
          <w:p w14:paraId="6AE3FB4E"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2CDB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DEEA70" w14:textId="0944E004" w:rsidR="00167D53" w:rsidRPr="00940161" w:rsidRDefault="00167D53"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8D48AAD" w14:textId="3252B8C5"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CD8ED55" w14:textId="199869CF" w:rsidR="00167D53" w:rsidRPr="00940161" w:rsidRDefault="00167D53"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6915B197" w14:textId="53DE85F3"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099D7EF1" w14:textId="77777777" w:rsidTr="00167D53">
        <w:trPr>
          <w:jc w:val="center"/>
        </w:trPr>
        <w:tc>
          <w:tcPr>
            <w:tcW w:w="1403" w:type="dxa"/>
            <w:vMerge/>
            <w:tcBorders>
              <w:left w:val="single" w:sz="24" w:space="0" w:color="auto"/>
              <w:right w:val="single" w:sz="24" w:space="0" w:color="auto"/>
            </w:tcBorders>
            <w:vAlign w:val="center"/>
          </w:tcPr>
          <w:p w14:paraId="51BEB39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D3F4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5D70E287" w14:textId="2A8723B3" w:rsidR="00167D53" w:rsidRPr="00940161" w:rsidRDefault="00167D5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EAF322E" w14:textId="1D716478"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3224E016" w14:textId="6B997240"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1493" w:type="dxa"/>
            <w:tcBorders>
              <w:right w:val="single" w:sz="24" w:space="0" w:color="auto"/>
            </w:tcBorders>
            <w:vAlign w:val="center"/>
          </w:tcPr>
          <w:p w14:paraId="4BB56982" w14:textId="2D6AC47B" w:rsidR="00167D53" w:rsidRPr="00940161" w:rsidRDefault="00167D53" w:rsidP="00F44BA6">
            <w:pPr>
              <w:jc w:val="center"/>
              <w:rPr>
                <w:rFonts w:eastAsia="Times New Roman"/>
                <w:sz w:val="22"/>
                <w:szCs w:val="22"/>
              </w:rPr>
            </w:pPr>
            <w:r w:rsidRPr="00940161">
              <w:rPr>
                <w:rFonts w:eastAsia="Times New Roman"/>
                <w:color w:val="000000"/>
                <w:sz w:val="22"/>
                <w:szCs w:val="22"/>
              </w:rPr>
              <w:t>14.14</w:t>
            </w:r>
          </w:p>
        </w:tc>
      </w:tr>
      <w:tr w:rsidR="00167D53" w:rsidRPr="00940161" w14:paraId="1A43068B" w14:textId="77777777" w:rsidTr="00167D53">
        <w:trPr>
          <w:jc w:val="center"/>
        </w:trPr>
        <w:tc>
          <w:tcPr>
            <w:tcW w:w="1403" w:type="dxa"/>
            <w:vMerge/>
            <w:tcBorders>
              <w:left w:val="single" w:sz="24" w:space="0" w:color="auto"/>
              <w:right w:val="single" w:sz="24" w:space="0" w:color="auto"/>
            </w:tcBorders>
            <w:vAlign w:val="center"/>
          </w:tcPr>
          <w:p w14:paraId="7A1B87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D27D4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4C014343" w14:textId="22280C4A" w:rsidR="00167D53" w:rsidRPr="00940161" w:rsidRDefault="00167D53" w:rsidP="00F44BA6">
            <w:pPr>
              <w:jc w:val="center"/>
              <w:rPr>
                <w:rFonts w:eastAsia="Times New Roman"/>
                <w:sz w:val="22"/>
                <w:szCs w:val="22"/>
              </w:rPr>
            </w:pPr>
            <w:r w:rsidRPr="00940161">
              <w:rPr>
                <w:rFonts w:eastAsia="Times New Roman"/>
                <w:color w:val="000000"/>
                <w:sz w:val="22"/>
                <w:szCs w:val="22"/>
              </w:rPr>
              <w:t>144</w:t>
            </w:r>
          </w:p>
        </w:tc>
        <w:tc>
          <w:tcPr>
            <w:tcW w:w="805" w:type="dxa"/>
            <w:vAlign w:val="center"/>
          </w:tcPr>
          <w:p w14:paraId="677E3C4D" w14:textId="756C2B4D" w:rsidR="00167D53" w:rsidRPr="00940161" w:rsidRDefault="00167D53"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70DC4371" w14:textId="1ED4B74D" w:rsidR="00167D53" w:rsidRPr="00940161" w:rsidRDefault="00167D53" w:rsidP="00F44BA6">
            <w:pPr>
              <w:jc w:val="center"/>
              <w:rPr>
                <w:rFonts w:eastAsia="Times New Roman"/>
                <w:sz w:val="22"/>
                <w:szCs w:val="22"/>
              </w:rPr>
            </w:pPr>
            <w:r w:rsidRPr="00940161">
              <w:rPr>
                <w:rFonts w:eastAsia="Times New Roman"/>
                <w:color w:val="000000"/>
                <w:sz w:val="22"/>
                <w:szCs w:val="22"/>
              </w:rPr>
              <w:t>128</w:t>
            </w:r>
          </w:p>
        </w:tc>
        <w:tc>
          <w:tcPr>
            <w:tcW w:w="1493" w:type="dxa"/>
            <w:tcBorders>
              <w:right w:val="single" w:sz="24" w:space="0" w:color="auto"/>
            </w:tcBorders>
            <w:vAlign w:val="center"/>
          </w:tcPr>
          <w:p w14:paraId="4D142E5A" w14:textId="78E5D708" w:rsidR="00167D53" w:rsidRPr="00940161" w:rsidRDefault="00167D53" w:rsidP="00F44BA6">
            <w:pPr>
              <w:jc w:val="center"/>
              <w:rPr>
                <w:rFonts w:eastAsia="Times New Roman"/>
                <w:sz w:val="22"/>
                <w:szCs w:val="22"/>
              </w:rPr>
            </w:pPr>
            <w:r w:rsidRPr="00940161">
              <w:rPr>
                <w:rFonts w:eastAsia="Times New Roman"/>
                <w:color w:val="000000"/>
                <w:sz w:val="22"/>
                <w:szCs w:val="22"/>
              </w:rPr>
              <w:t>11.31</w:t>
            </w:r>
          </w:p>
        </w:tc>
      </w:tr>
      <w:tr w:rsidR="00167D53" w:rsidRPr="00940161" w14:paraId="612EDBAF" w14:textId="77777777" w:rsidTr="00167D53">
        <w:trPr>
          <w:jc w:val="center"/>
        </w:trPr>
        <w:tc>
          <w:tcPr>
            <w:tcW w:w="1403" w:type="dxa"/>
            <w:vMerge/>
            <w:tcBorders>
              <w:left w:val="single" w:sz="24" w:space="0" w:color="auto"/>
              <w:right w:val="single" w:sz="24" w:space="0" w:color="auto"/>
            </w:tcBorders>
            <w:vAlign w:val="center"/>
          </w:tcPr>
          <w:p w14:paraId="185EBFC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F072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7459720D" w14:textId="51C6208F"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26795C07" w14:textId="38DBE3E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18CC4366" w14:textId="58A53C95" w:rsidR="00167D53" w:rsidRPr="00940161" w:rsidRDefault="00167D53" w:rsidP="00F44BA6">
            <w:pPr>
              <w:jc w:val="center"/>
              <w:rPr>
                <w:rFonts w:eastAsia="Times New Roman"/>
                <w:sz w:val="22"/>
                <w:szCs w:val="22"/>
              </w:rPr>
            </w:pPr>
            <w:r w:rsidRPr="00940161">
              <w:rPr>
                <w:rFonts w:eastAsia="Times New Roman"/>
                <w:color w:val="000000"/>
                <w:sz w:val="22"/>
                <w:szCs w:val="22"/>
              </w:rPr>
              <w:t>132.5</w:t>
            </w:r>
          </w:p>
        </w:tc>
        <w:tc>
          <w:tcPr>
            <w:tcW w:w="1493" w:type="dxa"/>
            <w:tcBorders>
              <w:right w:val="single" w:sz="24" w:space="0" w:color="auto"/>
            </w:tcBorders>
            <w:vAlign w:val="center"/>
          </w:tcPr>
          <w:p w14:paraId="6F426523" w14:textId="7E82D07D"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37DFBF9A" w14:textId="77777777" w:rsidTr="00167D53">
        <w:trPr>
          <w:jc w:val="center"/>
        </w:trPr>
        <w:tc>
          <w:tcPr>
            <w:tcW w:w="1403" w:type="dxa"/>
            <w:vMerge/>
            <w:tcBorders>
              <w:left w:val="single" w:sz="24" w:space="0" w:color="auto"/>
              <w:right w:val="single" w:sz="24" w:space="0" w:color="auto"/>
            </w:tcBorders>
            <w:vAlign w:val="center"/>
          </w:tcPr>
          <w:p w14:paraId="5DAEBF0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E39CC8" w14:textId="77777777" w:rsidR="00167D53" w:rsidRPr="00940161" w:rsidRDefault="00167D5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1E025656" w14:textId="66C288C7" w:rsidR="00167D53" w:rsidRPr="00940161" w:rsidRDefault="00167D53"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5AB6E520" w14:textId="50062A29" w:rsidR="00167D53" w:rsidRPr="00940161" w:rsidRDefault="00167D53" w:rsidP="00F44BA6">
            <w:pPr>
              <w:jc w:val="center"/>
              <w:rPr>
                <w:rFonts w:eastAsia="Times New Roman"/>
                <w:sz w:val="22"/>
                <w:szCs w:val="22"/>
              </w:rPr>
            </w:pPr>
            <w:r w:rsidRPr="00940161">
              <w:rPr>
                <w:rFonts w:eastAsia="Times New Roman"/>
                <w:color w:val="000000"/>
                <w:sz w:val="22"/>
                <w:szCs w:val="22"/>
              </w:rPr>
              <w:t>107</w:t>
            </w:r>
          </w:p>
        </w:tc>
        <w:tc>
          <w:tcPr>
            <w:tcW w:w="1085" w:type="dxa"/>
            <w:tcBorders>
              <w:left w:val="single" w:sz="24" w:space="0" w:color="auto"/>
            </w:tcBorders>
            <w:vAlign w:val="center"/>
          </w:tcPr>
          <w:p w14:paraId="3580EC32" w14:textId="0AEEADED" w:rsidR="00167D53" w:rsidRPr="00940161" w:rsidRDefault="00167D53" w:rsidP="00F44BA6">
            <w:pPr>
              <w:jc w:val="center"/>
              <w:rPr>
                <w:rFonts w:eastAsia="Times New Roman"/>
                <w:sz w:val="22"/>
                <w:szCs w:val="22"/>
              </w:rPr>
            </w:pPr>
            <w:r w:rsidRPr="00940161">
              <w:rPr>
                <w:rFonts w:eastAsia="Times New Roman"/>
                <w:color w:val="000000"/>
                <w:sz w:val="22"/>
                <w:szCs w:val="22"/>
              </w:rPr>
              <w:t>126.5</w:t>
            </w:r>
          </w:p>
        </w:tc>
        <w:tc>
          <w:tcPr>
            <w:tcW w:w="1493" w:type="dxa"/>
            <w:tcBorders>
              <w:right w:val="single" w:sz="24" w:space="0" w:color="auto"/>
            </w:tcBorders>
            <w:vAlign w:val="center"/>
          </w:tcPr>
          <w:p w14:paraId="2DF1FF66" w14:textId="20289655"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7F2ACEF2" w14:textId="77777777" w:rsidTr="00167D53">
        <w:trPr>
          <w:jc w:val="center"/>
        </w:trPr>
        <w:tc>
          <w:tcPr>
            <w:tcW w:w="1403" w:type="dxa"/>
            <w:vMerge/>
            <w:tcBorders>
              <w:left w:val="single" w:sz="24" w:space="0" w:color="auto"/>
              <w:right w:val="single" w:sz="24" w:space="0" w:color="auto"/>
            </w:tcBorders>
            <w:vAlign w:val="center"/>
          </w:tcPr>
          <w:p w14:paraId="1DC63EB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13FDC" w14:textId="77777777" w:rsidR="00167D53" w:rsidRPr="00940161" w:rsidRDefault="00167D53"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02DBB00B" w14:textId="178C4801"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40FD56A9" w14:textId="7BB311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1F261DE" w14:textId="7FC7C1E7" w:rsidR="00167D53" w:rsidRPr="00940161" w:rsidRDefault="00167D53"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5AA175A3" w14:textId="7B1909CA" w:rsidR="00167D53" w:rsidRPr="00940161" w:rsidRDefault="00167D53" w:rsidP="00F44BA6">
            <w:pPr>
              <w:jc w:val="center"/>
              <w:rPr>
                <w:rFonts w:eastAsia="Times New Roman"/>
                <w:sz w:val="22"/>
                <w:szCs w:val="22"/>
              </w:rPr>
            </w:pPr>
            <w:r w:rsidRPr="00940161">
              <w:rPr>
                <w:rFonts w:eastAsia="Times New Roman"/>
                <w:color w:val="000000"/>
                <w:sz w:val="22"/>
                <w:szCs w:val="22"/>
              </w:rPr>
              <w:t>13.44</w:t>
            </w:r>
          </w:p>
        </w:tc>
      </w:tr>
      <w:tr w:rsidR="00167D53" w:rsidRPr="00940161" w14:paraId="407C9D97" w14:textId="77777777" w:rsidTr="00167D53">
        <w:trPr>
          <w:jc w:val="center"/>
        </w:trPr>
        <w:tc>
          <w:tcPr>
            <w:tcW w:w="1403" w:type="dxa"/>
            <w:vMerge/>
            <w:tcBorders>
              <w:left w:val="single" w:sz="24" w:space="0" w:color="auto"/>
              <w:right w:val="single" w:sz="24" w:space="0" w:color="auto"/>
            </w:tcBorders>
            <w:vAlign w:val="center"/>
          </w:tcPr>
          <w:p w14:paraId="285206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E03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bottom"/>
          </w:tcPr>
          <w:p w14:paraId="794AA644" w14:textId="0A84E85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3FD97E02" w14:textId="1FB04BE1"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15C3DD95" w14:textId="56EC4B27"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16186237" w14:textId="2FFE2C93"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4613AD6" w14:textId="77777777" w:rsidTr="00167D53">
        <w:trPr>
          <w:jc w:val="center"/>
        </w:trPr>
        <w:tc>
          <w:tcPr>
            <w:tcW w:w="1403" w:type="dxa"/>
            <w:vMerge/>
            <w:tcBorders>
              <w:left w:val="single" w:sz="24" w:space="0" w:color="auto"/>
              <w:right w:val="single" w:sz="24" w:space="0" w:color="auto"/>
            </w:tcBorders>
            <w:vAlign w:val="center"/>
          </w:tcPr>
          <w:p w14:paraId="07B679E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E864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71222DF4" w14:textId="27D23B0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4749D3AA" w14:textId="495BC31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7649FB7E" w14:textId="6188301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F420FB5" w14:textId="2DDDC5E8"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A94FEBE" w14:textId="77777777" w:rsidTr="00167D53">
        <w:trPr>
          <w:jc w:val="center"/>
        </w:trPr>
        <w:tc>
          <w:tcPr>
            <w:tcW w:w="1403" w:type="dxa"/>
            <w:vMerge/>
            <w:tcBorders>
              <w:left w:val="single" w:sz="24" w:space="0" w:color="auto"/>
              <w:right w:val="single" w:sz="24" w:space="0" w:color="auto"/>
            </w:tcBorders>
            <w:vAlign w:val="center"/>
          </w:tcPr>
          <w:p w14:paraId="511B2AC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4460F8" w14:textId="77777777" w:rsidR="00167D53" w:rsidRPr="00940161" w:rsidRDefault="00167D53"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C48D3AC" w14:textId="472F6B30"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20ED5590" w14:textId="605826B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4BF83440" w14:textId="693E9B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BF96B45" w14:textId="28F72F49"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2773A6F4" w14:textId="77777777" w:rsidTr="00167D53">
        <w:trPr>
          <w:jc w:val="center"/>
        </w:trPr>
        <w:tc>
          <w:tcPr>
            <w:tcW w:w="1403" w:type="dxa"/>
            <w:vMerge/>
            <w:tcBorders>
              <w:left w:val="single" w:sz="24" w:space="0" w:color="auto"/>
              <w:right w:val="single" w:sz="24" w:space="0" w:color="auto"/>
            </w:tcBorders>
            <w:vAlign w:val="center"/>
          </w:tcPr>
          <w:p w14:paraId="40FDC69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B7992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387AEC92" w14:textId="012FDCA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ED2657E" w14:textId="30D220C2"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085" w:type="dxa"/>
            <w:tcBorders>
              <w:left w:val="single" w:sz="24" w:space="0" w:color="auto"/>
            </w:tcBorders>
            <w:vAlign w:val="center"/>
          </w:tcPr>
          <w:p w14:paraId="488C856A" w14:textId="450CB11D"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493" w:type="dxa"/>
            <w:tcBorders>
              <w:right w:val="single" w:sz="24" w:space="0" w:color="auto"/>
            </w:tcBorders>
            <w:vAlign w:val="center"/>
          </w:tcPr>
          <w:p w14:paraId="51E709E6" w14:textId="26CD31AB"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6DDCF6B2" w14:textId="77777777" w:rsidTr="00167D53">
        <w:trPr>
          <w:jc w:val="center"/>
        </w:trPr>
        <w:tc>
          <w:tcPr>
            <w:tcW w:w="1403" w:type="dxa"/>
            <w:vMerge/>
            <w:tcBorders>
              <w:left w:val="single" w:sz="24" w:space="0" w:color="auto"/>
              <w:right w:val="single" w:sz="24" w:space="0" w:color="auto"/>
            </w:tcBorders>
            <w:vAlign w:val="center"/>
          </w:tcPr>
          <w:p w14:paraId="1AD8B5C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D0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730E5062" w14:textId="24304F01"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72EA6B5" w14:textId="083F89FF"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23BE1ED6" w14:textId="25361759"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4FB1AA3E" w14:textId="495040A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01B5A81" w14:textId="77777777" w:rsidTr="00167D53">
        <w:trPr>
          <w:jc w:val="center"/>
        </w:trPr>
        <w:tc>
          <w:tcPr>
            <w:tcW w:w="1403" w:type="dxa"/>
            <w:vMerge/>
            <w:tcBorders>
              <w:left w:val="single" w:sz="24" w:space="0" w:color="auto"/>
              <w:right w:val="single" w:sz="24" w:space="0" w:color="auto"/>
            </w:tcBorders>
            <w:vAlign w:val="center"/>
          </w:tcPr>
          <w:p w14:paraId="2552472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7FB6AC" w14:textId="363C7DDD" w:rsidR="00167D53" w:rsidRPr="00940161" w:rsidRDefault="00167D53"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tcBorders>
            <w:vAlign w:val="bottom"/>
          </w:tcPr>
          <w:p w14:paraId="1E8FBDBA" w14:textId="6C53A18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B6E48DD" w14:textId="089DB51C"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0EDF3EB" w14:textId="21CBBAF7"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63B34999" w14:textId="3073109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2A5E98F" w14:textId="77777777" w:rsidTr="00167D53">
        <w:trPr>
          <w:jc w:val="center"/>
        </w:trPr>
        <w:tc>
          <w:tcPr>
            <w:tcW w:w="1403" w:type="dxa"/>
            <w:vMerge/>
            <w:tcBorders>
              <w:left w:val="single" w:sz="24" w:space="0" w:color="auto"/>
              <w:right w:val="single" w:sz="24" w:space="0" w:color="auto"/>
            </w:tcBorders>
            <w:vAlign w:val="center"/>
          </w:tcPr>
          <w:p w14:paraId="0560811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45E796" w14:textId="49B5562F" w:rsidR="00167D53" w:rsidRPr="00940161" w:rsidRDefault="00167D53" w:rsidP="00F44BA6">
            <w:pPr>
              <w:jc w:val="center"/>
              <w:rPr>
                <w:rFonts w:eastAsia="Times New Roman"/>
                <w:b/>
                <w:sz w:val="22"/>
                <w:szCs w:val="22"/>
              </w:rPr>
            </w:pPr>
            <w:r w:rsidRPr="00940161">
              <w:rPr>
                <w:rFonts w:eastAsia="Times New Roman"/>
                <w:b/>
                <w:sz w:val="22"/>
                <w:szCs w:val="22"/>
              </w:rPr>
              <w:t>IT 45</w:t>
            </w:r>
          </w:p>
        </w:tc>
        <w:tc>
          <w:tcPr>
            <w:tcW w:w="900" w:type="dxa"/>
            <w:tcBorders>
              <w:left w:val="single" w:sz="24" w:space="0" w:color="auto"/>
            </w:tcBorders>
            <w:vAlign w:val="bottom"/>
          </w:tcPr>
          <w:p w14:paraId="2ED24C38" w14:textId="5F684D9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4C2DB4E" w14:textId="2539B2DD"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52642CCE" w14:textId="190A7496"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493" w:type="dxa"/>
            <w:tcBorders>
              <w:right w:val="single" w:sz="24" w:space="0" w:color="auto"/>
            </w:tcBorders>
            <w:vAlign w:val="center"/>
          </w:tcPr>
          <w:p w14:paraId="6817C322" w14:textId="27BD9E6A"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06FF0746" w14:textId="77777777" w:rsidTr="00167D53">
        <w:trPr>
          <w:jc w:val="center"/>
        </w:trPr>
        <w:tc>
          <w:tcPr>
            <w:tcW w:w="1403" w:type="dxa"/>
            <w:vMerge/>
            <w:tcBorders>
              <w:left w:val="single" w:sz="24" w:space="0" w:color="auto"/>
              <w:bottom w:val="single" w:sz="24" w:space="0" w:color="auto"/>
              <w:right w:val="single" w:sz="24" w:space="0" w:color="auto"/>
            </w:tcBorders>
            <w:vAlign w:val="center"/>
          </w:tcPr>
          <w:p w14:paraId="50F0F343" w14:textId="77777777" w:rsidR="00167D53" w:rsidRPr="00940161" w:rsidRDefault="00167D53"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6B1410F" w14:textId="50AA0AF6" w:rsidR="00167D53" w:rsidRPr="00940161" w:rsidRDefault="00167D53" w:rsidP="00F44BA6">
            <w:pPr>
              <w:jc w:val="center"/>
              <w:rPr>
                <w:rFonts w:eastAsia="Times New Roman"/>
                <w:b/>
                <w:sz w:val="22"/>
                <w:szCs w:val="22"/>
              </w:rPr>
            </w:pPr>
            <w:r w:rsidRPr="00940161">
              <w:rPr>
                <w:rFonts w:eastAsia="Times New Roman"/>
                <w:b/>
                <w:sz w:val="22"/>
                <w:szCs w:val="22"/>
              </w:rPr>
              <w:t>IT 46</w:t>
            </w:r>
          </w:p>
        </w:tc>
        <w:tc>
          <w:tcPr>
            <w:tcW w:w="900" w:type="dxa"/>
            <w:tcBorders>
              <w:left w:val="single" w:sz="24" w:space="0" w:color="auto"/>
              <w:bottom w:val="single" w:sz="24" w:space="0" w:color="auto"/>
            </w:tcBorders>
            <w:vAlign w:val="bottom"/>
          </w:tcPr>
          <w:p w14:paraId="1919AF9F" w14:textId="1DDC8EA7"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center"/>
          </w:tcPr>
          <w:p w14:paraId="09733211" w14:textId="318F8AE6"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23547EB5" w14:textId="1E777223"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7B8DB8FF" w14:textId="18199032"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bl>
    <w:p w14:paraId="1B66AD1B" w14:textId="33E989DA" w:rsidR="000B18DC" w:rsidRPr="00940161" w:rsidRDefault="003630A1" w:rsidP="003630A1">
      <w:pPr>
        <w:ind w:left="720" w:firstLine="720"/>
        <w:rPr>
          <w:rFonts w:eastAsia="Times New Roman"/>
          <w:sz w:val="22"/>
          <w:szCs w:val="22"/>
        </w:rPr>
      </w:pPr>
      <w:r>
        <w:rPr>
          <w:rFonts w:eastAsia="Times New Roman"/>
          <w:sz w:val="22"/>
          <w:szCs w:val="22"/>
        </w:rPr>
        <w:lastRenderedPageBreak/>
        <w:t>Table 6.12: 1</w:t>
      </w:r>
      <w:r w:rsidRPr="00940161">
        <w:rPr>
          <w:rFonts w:eastAsia="Times New Roman"/>
          <w:sz w:val="22"/>
          <w:szCs w:val="22"/>
        </w:rPr>
        <w:t>5</w:t>
      </w:r>
      <w:r>
        <w:rPr>
          <w:rFonts w:eastAsia="Times New Roman"/>
          <w:sz w:val="22"/>
          <w:szCs w:val="22"/>
        </w:rPr>
        <w:t>-20</w:t>
      </w:r>
      <w:r w:rsidRPr="00940161">
        <w:rPr>
          <w:rFonts w:eastAsia="Times New Roman"/>
          <w:sz w:val="22"/>
          <w:szCs w:val="22"/>
        </w:rPr>
        <w:t>% senescence results with each iteration = 1 hour</w:t>
      </w:r>
      <w:r w:rsidRPr="00940161">
        <w:rPr>
          <w:rFonts w:eastAsia="Times New Roman"/>
          <w:sz w:val="22"/>
          <w:szCs w:val="22"/>
        </w:rPr>
        <w:br/>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2A50E95D" w14:textId="77777777" w:rsidTr="009D0979">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0BA0D3"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5225AB73"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0A2F2ABB"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4E86F424"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A7415B0" w14:textId="77777777" w:rsidTr="009D0979">
        <w:trPr>
          <w:jc w:val="center"/>
        </w:trPr>
        <w:tc>
          <w:tcPr>
            <w:tcW w:w="2213" w:type="dxa"/>
            <w:gridSpan w:val="2"/>
            <w:vMerge/>
            <w:tcBorders>
              <w:left w:val="single" w:sz="24" w:space="0" w:color="auto"/>
              <w:bottom w:val="single" w:sz="24" w:space="0" w:color="auto"/>
              <w:right w:val="single" w:sz="24" w:space="0" w:color="auto"/>
            </w:tcBorders>
            <w:vAlign w:val="center"/>
          </w:tcPr>
          <w:p w14:paraId="7D1557EB"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36DAC8FC"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25D33B5"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4C955728"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183D806A" w14:textId="77777777" w:rsidR="000B18DC" w:rsidRPr="00940161" w:rsidRDefault="000B18DC" w:rsidP="00F44BA6">
            <w:pPr>
              <w:jc w:val="center"/>
              <w:rPr>
                <w:rFonts w:eastAsia="Times New Roman"/>
                <w:b/>
                <w:sz w:val="22"/>
                <w:szCs w:val="22"/>
              </w:rPr>
            </w:pPr>
          </w:p>
        </w:tc>
      </w:tr>
      <w:tr w:rsidR="009D0979" w:rsidRPr="00940161" w14:paraId="529EED3C" w14:textId="77777777" w:rsidTr="009D0979">
        <w:trPr>
          <w:jc w:val="center"/>
        </w:trPr>
        <w:tc>
          <w:tcPr>
            <w:tcW w:w="2213" w:type="dxa"/>
            <w:gridSpan w:val="2"/>
            <w:tcBorders>
              <w:top w:val="single" w:sz="24" w:space="0" w:color="auto"/>
              <w:left w:val="single" w:sz="24" w:space="0" w:color="auto"/>
              <w:right w:val="single" w:sz="24" w:space="0" w:color="auto"/>
            </w:tcBorders>
            <w:vAlign w:val="center"/>
          </w:tcPr>
          <w:p w14:paraId="2270B6BD" w14:textId="77777777" w:rsidR="009D0979" w:rsidRPr="00940161" w:rsidRDefault="009D0979"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591F342B" w14:textId="7BE19F6C" w:rsidR="009D0979" w:rsidRPr="00940161" w:rsidRDefault="009D0979" w:rsidP="00F44BA6">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1D2148B7" w14:textId="19ADE70D" w:rsidR="009D0979" w:rsidRPr="00940161" w:rsidRDefault="009D0979"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20EF47F5" w14:textId="4BE70FB4" w:rsidR="009D0979" w:rsidRPr="00940161" w:rsidRDefault="009D0979" w:rsidP="00F44BA6">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16A853AE" w14:textId="3F75692F"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r>
      <w:tr w:rsidR="009D0979" w:rsidRPr="00940161" w14:paraId="386ABD82" w14:textId="77777777" w:rsidTr="009D0979">
        <w:trPr>
          <w:jc w:val="center"/>
        </w:trPr>
        <w:tc>
          <w:tcPr>
            <w:tcW w:w="2213" w:type="dxa"/>
            <w:gridSpan w:val="2"/>
            <w:tcBorders>
              <w:left w:val="single" w:sz="24" w:space="0" w:color="auto"/>
              <w:bottom w:val="single" w:sz="24" w:space="0" w:color="auto"/>
              <w:right w:val="single" w:sz="24" w:space="0" w:color="auto"/>
            </w:tcBorders>
            <w:vAlign w:val="center"/>
          </w:tcPr>
          <w:p w14:paraId="36000B63" w14:textId="19BD40EA" w:rsidR="009D0979" w:rsidRPr="00940161" w:rsidRDefault="009D0979"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AC1A0B8" w14:textId="3F859818"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313F7ED3" w14:textId="0328974E"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6BF11F2B" w14:textId="403DA40A" w:rsidR="009D0979" w:rsidRPr="00940161" w:rsidRDefault="009D0979" w:rsidP="00F44BA6">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1C45AF82" w14:textId="3FA08CB5" w:rsidR="009D0979" w:rsidRPr="00940161" w:rsidRDefault="009D0979" w:rsidP="00F44BA6">
            <w:pPr>
              <w:jc w:val="center"/>
              <w:rPr>
                <w:rFonts w:eastAsia="Times New Roman"/>
                <w:sz w:val="22"/>
                <w:szCs w:val="22"/>
              </w:rPr>
            </w:pPr>
            <w:r w:rsidRPr="00940161">
              <w:rPr>
                <w:rFonts w:eastAsia="Times New Roman"/>
                <w:color w:val="000000"/>
                <w:sz w:val="22"/>
                <w:szCs w:val="22"/>
              </w:rPr>
              <w:t>1.77</w:t>
            </w:r>
          </w:p>
        </w:tc>
      </w:tr>
      <w:tr w:rsidR="009D0979" w:rsidRPr="00940161" w14:paraId="35ABA0FF" w14:textId="77777777" w:rsidTr="009D0979">
        <w:trPr>
          <w:jc w:val="center"/>
        </w:trPr>
        <w:tc>
          <w:tcPr>
            <w:tcW w:w="1403" w:type="dxa"/>
            <w:vMerge w:val="restart"/>
            <w:tcBorders>
              <w:top w:val="single" w:sz="24" w:space="0" w:color="auto"/>
              <w:left w:val="single" w:sz="24" w:space="0" w:color="auto"/>
              <w:right w:val="single" w:sz="24" w:space="0" w:color="auto"/>
            </w:tcBorders>
            <w:vAlign w:val="center"/>
          </w:tcPr>
          <w:p w14:paraId="71F4EF4D" w14:textId="77777777" w:rsidR="009D0979" w:rsidRPr="00940161" w:rsidRDefault="009D0979"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5C8D5D5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364218D6" w14:textId="0A138CE0"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20BFA1DC" w14:textId="2B101D2E" w:rsidR="009D0979" w:rsidRPr="00940161" w:rsidRDefault="009D0979" w:rsidP="00F44BA6">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72B13FC6" w14:textId="7CFD92FB" w:rsidR="009D0979" w:rsidRPr="00940161" w:rsidRDefault="009D0979" w:rsidP="00F44BA6">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14E87A61" w14:textId="4A94DEF7" w:rsidR="009D0979" w:rsidRPr="00940161" w:rsidRDefault="009D0979" w:rsidP="00F44BA6">
            <w:pPr>
              <w:jc w:val="center"/>
              <w:rPr>
                <w:rFonts w:eastAsia="Times New Roman"/>
                <w:sz w:val="22"/>
                <w:szCs w:val="22"/>
              </w:rPr>
            </w:pPr>
            <w:r w:rsidRPr="00940161">
              <w:rPr>
                <w:rFonts w:eastAsia="Times New Roman"/>
                <w:color w:val="000000"/>
                <w:sz w:val="22"/>
                <w:szCs w:val="22"/>
              </w:rPr>
              <w:t>2.47</w:t>
            </w:r>
          </w:p>
        </w:tc>
      </w:tr>
      <w:tr w:rsidR="009D0979" w:rsidRPr="00940161" w14:paraId="677E2CA8" w14:textId="77777777" w:rsidTr="009D0979">
        <w:trPr>
          <w:jc w:val="center"/>
        </w:trPr>
        <w:tc>
          <w:tcPr>
            <w:tcW w:w="1403" w:type="dxa"/>
            <w:vMerge/>
            <w:tcBorders>
              <w:left w:val="single" w:sz="24" w:space="0" w:color="auto"/>
              <w:right w:val="single" w:sz="24" w:space="0" w:color="auto"/>
            </w:tcBorders>
            <w:vAlign w:val="center"/>
          </w:tcPr>
          <w:p w14:paraId="144C349A"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AA2E1" w14:textId="77777777" w:rsidR="009D0979" w:rsidRPr="00940161" w:rsidRDefault="009D0979"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43976EA6" w14:textId="243C4335" w:rsidR="009D0979" w:rsidRPr="00940161" w:rsidRDefault="009D0979" w:rsidP="00F44BA6">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237CB923" w14:textId="36EB0565"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02D73D99" w14:textId="438959B9" w:rsidR="009D0979" w:rsidRPr="00940161" w:rsidRDefault="009D0979" w:rsidP="00F44BA6">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1662CDCF" w14:textId="6F21BCDD"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4F87A8B0" w14:textId="77777777" w:rsidTr="009D0979">
        <w:trPr>
          <w:jc w:val="center"/>
        </w:trPr>
        <w:tc>
          <w:tcPr>
            <w:tcW w:w="1403" w:type="dxa"/>
            <w:vMerge/>
            <w:tcBorders>
              <w:left w:val="single" w:sz="24" w:space="0" w:color="auto"/>
              <w:right w:val="single" w:sz="24" w:space="0" w:color="auto"/>
            </w:tcBorders>
            <w:vAlign w:val="center"/>
          </w:tcPr>
          <w:p w14:paraId="6E840B2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E085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1825AE7" w14:textId="713AD5EB" w:rsidR="009D0979" w:rsidRPr="00940161" w:rsidRDefault="009D0979" w:rsidP="00F44BA6">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60E62855" w14:textId="792D9D97" w:rsidR="009D0979" w:rsidRPr="00940161" w:rsidRDefault="009D0979"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8A62B9A" w14:textId="555A6CD0" w:rsidR="009D0979" w:rsidRPr="00940161" w:rsidRDefault="009D0979" w:rsidP="00F44BA6">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19E3B446" w14:textId="4CBC19B4"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3B2D5023" w14:textId="77777777" w:rsidTr="009D0979">
        <w:trPr>
          <w:jc w:val="center"/>
        </w:trPr>
        <w:tc>
          <w:tcPr>
            <w:tcW w:w="1403" w:type="dxa"/>
            <w:vMerge/>
            <w:tcBorders>
              <w:left w:val="single" w:sz="24" w:space="0" w:color="auto"/>
              <w:right w:val="single" w:sz="24" w:space="0" w:color="auto"/>
            </w:tcBorders>
            <w:vAlign w:val="center"/>
          </w:tcPr>
          <w:p w14:paraId="225F37D0"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ECF22A" w14:textId="77777777" w:rsidR="009D0979" w:rsidRPr="00940161" w:rsidRDefault="009D0979"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21319A9" w14:textId="6603A88F" w:rsidR="009D0979" w:rsidRPr="00940161" w:rsidRDefault="009D0979" w:rsidP="00F44BA6">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41CC5185" w14:textId="356655C9" w:rsidR="009D0979" w:rsidRPr="00940161" w:rsidRDefault="009D0979" w:rsidP="00F44BA6">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56602F16" w14:textId="5CCF3B5F" w:rsidR="009D0979" w:rsidRPr="00940161" w:rsidRDefault="009D0979" w:rsidP="00F44BA6">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42FB3BAE" w14:textId="41C95F92"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30D456B3" w14:textId="77777777" w:rsidTr="009D0979">
        <w:trPr>
          <w:jc w:val="center"/>
        </w:trPr>
        <w:tc>
          <w:tcPr>
            <w:tcW w:w="1403" w:type="dxa"/>
            <w:vMerge/>
            <w:tcBorders>
              <w:left w:val="single" w:sz="24" w:space="0" w:color="auto"/>
              <w:right w:val="single" w:sz="24" w:space="0" w:color="auto"/>
            </w:tcBorders>
            <w:vAlign w:val="center"/>
          </w:tcPr>
          <w:p w14:paraId="546824F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EA777" w14:textId="77777777" w:rsidR="009D0979" w:rsidRPr="00940161" w:rsidRDefault="009D0979"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5C4B5F9D" w14:textId="31F5BFB6"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529FECA4" w14:textId="3BC86BBB" w:rsidR="009D0979" w:rsidRPr="00940161" w:rsidRDefault="009D0979" w:rsidP="00F44BA6">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5C462AEA" w14:textId="5FAF8EDE" w:rsidR="009D0979" w:rsidRPr="00940161" w:rsidRDefault="009D0979" w:rsidP="00F44BA6">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0AE93CF6" w14:textId="7B53F38B" w:rsidR="009D0979" w:rsidRPr="00940161" w:rsidRDefault="009D0979" w:rsidP="00F44BA6">
            <w:pPr>
              <w:jc w:val="center"/>
              <w:rPr>
                <w:rFonts w:eastAsia="Times New Roman"/>
                <w:sz w:val="22"/>
                <w:szCs w:val="22"/>
              </w:rPr>
            </w:pPr>
            <w:r w:rsidRPr="00940161">
              <w:rPr>
                <w:rFonts w:eastAsia="Times New Roman"/>
                <w:color w:val="000000"/>
                <w:sz w:val="22"/>
                <w:szCs w:val="22"/>
              </w:rPr>
              <w:t>4.60</w:t>
            </w:r>
          </w:p>
        </w:tc>
      </w:tr>
      <w:tr w:rsidR="009D0979" w:rsidRPr="00940161" w14:paraId="5CFD0F6E" w14:textId="77777777" w:rsidTr="009D0979">
        <w:trPr>
          <w:jc w:val="center"/>
        </w:trPr>
        <w:tc>
          <w:tcPr>
            <w:tcW w:w="1403" w:type="dxa"/>
            <w:vMerge/>
            <w:tcBorders>
              <w:left w:val="single" w:sz="24" w:space="0" w:color="auto"/>
              <w:right w:val="single" w:sz="24" w:space="0" w:color="auto"/>
            </w:tcBorders>
            <w:vAlign w:val="center"/>
          </w:tcPr>
          <w:p w14:paraId="5D0EE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B6FF6F" w14:textId="77777777" w:rsidR="009D0979" w:rsidRPr="00940161" w:rsidRDefault="009D0979"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A721B31" w14:textId="12D9AAC5"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168A06C9" w14:textId="43790622"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48331AA5" w14:textId="060EA266"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6B920CAC" w14:textId="02443340"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4919CB86" w14:textId="77777777" w:rsidTr="009D0979">
        <w:trPr>
          <w:jc w:val="center"/>
        </w:trPr>
        <w:tc>
          <w:tcPr>
            <w:tcW w:w="1403" w:type="dxa"/>
            <w:vMerge/>
            <w:tcBorders>
              <w:left w:val="single" w:sz="24" w:space="0" w:color="auto"/>
              <w:right w:val="single" w:sz="24" w:space="0" w:color="auto"/>
            </w:tcBorders>
            <w:vAlign w:val="center"/>
          </w:tcPr>
          <w:p w14:paraId="7345CCF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2AE7" w14:textId="77777777" w:rsidR="009D0979" w:rsidRPr="00940161" w:rsidRDefault="009D0979"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38B8DB" w14:textId="14ED1388" w:rsidR="009D0979" w:rsidRPr="00940161" w:rsidRDefault="009D0979"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71189AB3" w14:textId="6612FF54"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57F3A981" w14:textId="0A01631D" w:rsidR="009D0979" w:rsidRPr="00940161" w:rsidRDefault="009D0979" w:rsidP="00DD779C">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39BAAA08" w14:textId="3B20C225"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37FAB71F" w14:textId="77777777" w:rsidTr="009D0979">
        <w:trPr>
          <w:jc w:val="center"/>
        </w:trPr>
        <w:tc>
          <w:tcPr>
            <w:tcW w:w="1403" w:type="dxa"/>
            <w:vMerge/>
            <w:tcBorders>
              <w:left w:val="single" w:sz="24" w:space="0" w:color="auto"/>
              <w:right w:val="single" w:sz="24" w:space="0" w:color="auto"/>
            </w:tcBorders>
            <w:vAlign w:val="center"/>
          </w:tcPr>
          <w:p w14:paraId="7DA1AC9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E681A8A" w14:textId="77777777" w:rsidR="009D0979" w:rsidRPr="00940161" w:rsidRDefault="009D0979"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ACF04C3" w14:textId="01DA18D4"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2F68482" w14:textId="26F7324B" w:rsidR="009D0979" w:rsidRPr="00940161" w:rsidRDefault="009D0979"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64636A2" w14:textId="387341E6" w:rsidR="009D0979" w:rsidRPr="00940161" w:rsidRDefault="009D0979"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EAAC2AA" w14:textId="55CFB095" w:rsidR="009D0979" w:rsidRPr="00940161" w:rsidRDefault="009D0979" w:rsidP="00F44BA6">
            <w:pPr>
              <w:jc w:val="center"/>
              <w:rPr>
                <w:rFonts w:eastAsia="Times New Roman"/>
                <w:sz w:val="22"/>
                <w:szCs w:val="22"/>
              </w:rPr>
            </w:pPr>
            <w:r w:rsidRPr="00940161">
              <w:rPr>
                <w:rFonts w:eastAsia="Times New Roman"/>
                <w:color w:val="000000"/>
                <w:sz w:val="22"/>
                <w:szCs w:val="22"/>
              </w:rPr>
              <w:t>3.89</w:t>
            </w:r>
          </w:p>
        </w:tc>
      </w:tr>
      <w:tr w:rsidR="009D0979" w:rsidRPr="00940161" w14:paraId="2E169D07" w14:textId="77777777" w:rsidTr="009D0979">
        <w:trPr>
          <w:jc w:val="center"/>
        </w:trPr>
        <w:tc>
          <w:tcPr>
            <w:tcW w:w="1403" w:type="dxa"/>
            <w:vMerge/>
            <w:tcBorders>
              <w:left w:val="single" w:sz="24" w:space="0" w:color="auto"/>
              <w:right w:val="single" w:sz="24" w:space="0" w:color="auto"/>
            </w:tcBorders>
            <w:vAlign w:val="center"/>
          </w:tcPr>
          <w:p w14:paraId="284FDF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2CD7CE" w14:textId="77777777" w:rsidR="009D0979" w:rsidRPr="00940161" w:rsidRDefault="009D0979"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25FCAC3" w14:textId="74512057"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4FF254E9" w14:textId="6752AA2E"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EB03FB8" w14:textId="66F90AF4" w:rsidR="009D0979" w:rsidRPr="00940161" w:rsidRDefault="009D0979" w:rsidP="00F44BA6">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893DD9" w14:textId="590E05F1"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0302EDE" w14:textId="77777777" w:rsidTr="009D0979">
        <w:trPr>
          <w:jc w:val="center"/>
        </w:trPr>
        <w:tc>
          <w:tcPr>
            <w:tcW w:w="1403" w:type="dxa"/>
            <w:vMerge/>
            <w:tcBorders>
              <w:left w:val="single" w:sz="24" w:space="0" w:color="auto"/>
              <w:right w:val="single" w:sz="24" w:space="0" w:color="auto"/>
            </w:tcBorders>
            <w:vAlign w:val="center"/>
          </w:tcPr>
          <w:p w14:paraId="3492DE4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66F1C4" w14:textId="77777777" w:rsidR="009D0979" w:rsidRPr="00940161" w:rsidRDefault="009D0979"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5558BBF" w14:textId="69579B39"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1DDF0A49" w14:textId="60EAC4DA" w:rsidR="009D0979" w:rsidRPr="00940161" w:rsidRDefault="009D0979" w:rsidP="00F44BA6">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109A670B" w14:textId="7E0FD879" w:rsidR="009D0979" w:rsidRPr="00940161" w:rsidRDefault="009D0979" w:rsidP="00F44BA6">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0E6FC047" w14:textId="1D459D6B"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39406AD3" w14:textId="77777777" w:rsidTr="009D0979">
        <w:trPr>
          <w:jc w:val="center"/>
        </w:trPr>
        <w:tc>
          <w:tcPr>
            <w:tcW w:w="1403" w:type="dxa"/>
            <w:vMerge/>
            <w:tcBorders>
              <w:left w:val="single" w:sz="24" w:space="0" w:color="auto"/>
              <w:right w:val="single" w:sz="24" w:space="0" w:color="auto"/>
            </w:tcBorders>
            <w:vAlign w:val="center"/>
          </w:tcPr>
          <w:p w14:paraId="0382FB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2E40EAF" w14:textId="77777777" w:rsidR="009D0979" w:rsidRPr="00940161" w:rsidRDefault="009D0979"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21427B1" w14:textId="298ED5A9"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2A437C28" w14:textId="67A76E89"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79FECF9D" w14:textId="67FDF829"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3F6FA602" w14:textId="136893FC"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5DCFFBF6" w14:textId="77777777" w:rsidTr="009D0979">
        <w:trPr>
          <w:jc w:val="center"/>
        </w:trPr>
        <w:tc>
          <w:tcPr>
            <w:tcW w:w="1403" w:type="dxa"/>
            <w:vMerge/>
            <w:tcBorders>
              <w:left w:val="single" w:sz="24" w:space="0" w:color="auto"/>
              <w:right w:val="single" w:sz="24" w:space="0" w:color="auto"/>
            </w:tcBorders>
            <w:vAlign w:val="center"/>
          </w:tcPr>
          <w:p w14:paraId="774F012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EC59F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2431027" w14:textId="1D487C2D" w:rsidR="009D0979" w:rsidRPr="00940161" w:rsidRDefault="009D0979" w:rsidP="00F44BA6">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61CF51FA" w14:textId="00D08E3D" w:rsidR="009D0979" w:rsidRPr="00940161" w:rsidRDefault="009D0979"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6988CB4C" w14:textId="719C17F5"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FEC0D88" w14:textId="0830F675" w:rsidR="009D0979" w:rsidRPr="00940161" w:rsidRDefault="009D0979" w:rsidP="00F44BA6">
            <w:pPr>
              <w:jc w:val="center"/>
              <w:rPr>
                <w:rFonts w:eastAsia="Times New Roman"/>
                <w:sz w:val="22"/>
                <w:szCs w:val="22"/>
              </w:rPr>
            </w:pPr>
            <w:r w:rsidRPr="00940161">
              <w:rPr>
                <w:rFonts w:eastAsia="Times New Roman"/>
                <w:color w:val="000000"/>
                <w:sz w:val="22"/>
                <w:szCs w:val="22"/>
              </w:rPr>
              <w:t>2.12</w:t>
            </w:r>
          </w:p>
        </w:tc>
      </w:tr>
      <w:tr w:rsidR="009D0979" w:rsidRPr="00940161" w14:paraId="222D3AA8" w14:textId="77777777" w:rsidTr="009D0979">
        <w:trPr>
          <w:jc w:val="center"/>
        </w:trPr>
        <w:tc>
          <w:tcPr>
            <w:tcW w:w="1403" w:type="dxa"/>
            <w:vMerge/>
            <w:tcBorders>
              <w:left w:val="single" w:sz="24" w:space="0" w:color="auto"/>
              <w:right w:val="single" w:sz="24" w:space="0" w:color="auto"/>
            </w:tcBorders>
            <w:vAlign w:val="center"/>
          </w:tcPr>
          <w:p w14:paraId="0F01F93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C3701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9AF7DB7" w14:textId="5BED5D00"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1C76B624" w14:textId="3C15B499"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113642B2" w14:textId="74E0438E"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69A9624E" w14:textId="5A146665" w:rsidR="009D0979"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9D0979" w:rsidRPr="00940161" w14:paraId="57ACAD08" w14:textId="77777777" w:rsidTr="009D0979">
        <w:trPr>
          <w:jc w:val="center"/>
        </w:trPr>
        <w:tc>
          <w:tcPr>
            <w:tcW w:w="1403" w:type="dxa"/>
            <w:vMerge/>
            <w:tcBorders>
              <w:left w:val="single" w:sz="24" w:space="0" w:color="auto"/>
              <w:right w:val="single" w:sz="24" w:space="0" w:color="auto"/>
            </w:tcBorders>
            <w:vAlign w:val="center"/>
          </w:tcPr>
          <w:p w14:paraId="3C2FFD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124468" w14:textId="77777777" w:rsidR="009D0979" w:rsidRPr="00940161" w:rsidRDefault="009D0979"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D71550" w14:textId="27BE3098" w:rsidR="009D0979" w:rsidRPr="00940161" w:rsidRDefault="009D0979"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9595522" w14:textId="465AF6FC"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23E69A" w14:textId="5E7B2B4D"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13524EFB" w14:textId="790F11DF" w:rsidR="009D0979"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9D0979" w:rsidRPr="00940161" w14:paraId="3E1EDA3A" w14:textId="77777777" w:rsidTr="009D0979">
        <w:trPr>
          <w:jc w:val="center"/>
        </w:trPr>
        <w:tc>
          <w:tcPr>
            <w:tcW w:w="1403" w:type="dxa"/>
            <w:vMerge/>
            <w:tcBorders>
              <w:left w:val="single" w:sz="24" w:space="0" w:color="auto"/>
              <w:right w:val="single" w:sz="24" w:space="0" w:color="auto"/>
            </w:tcBorders>
            <w:vAlign w:val="center"/>
          </w:tcPr>
          <w:p w14:paraId="1676DF1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58CD91" w14:textId="77777777" w:rsidR="009D0979" w:rsidRPr="00940161" w:rsidRDefault="009D0979"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D32293" w14:textId="2AC1EB21" w:rsidR="009D0979" w:rsidRPr="00940161" w:rsidRDefault="009D0979"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54E20E49" w14:textId="6C6612B3"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7F4AD8CA" w14:textId="4486D33A" w:rsidR="009D0979" w:rsidRPr="00940161" w:rsidRDefault="009D0979"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56BA827" w14:textId="02969A4D"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2CD21672" w14:textId="77777777" w:rsidTr="009D0979">
        <w:trPr>
          <w:jc w:val="center"/>
        </w:trPr>
        <w:tc>
          <w:tcPr>
            <w:tcW w:w="1403" w:type="dxa"/>
            <w:vMerge/>
            <w:tcBorders>
              <w:left w:val="single" w:sz="24" w:space="0" w:color="auto"/>
              <w:right w:val="single" w:sz="24" w:space="0" w:color="auto"/>
            </w:tcBorders>
            <w:vAlign w:val="center"/>
          </w:tcPr>
          <w:p w14:paraId="40A6B8D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0EC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E338EB8" w14:textId="22E84255"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AF70934" w14:textId="43458089"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228DA26" w14:textId="672A7FF2"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74459781" w14:textId="41AACF3F"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7874C9AA" w14:textId="77777777" w:rsidTr="009D0979">
        <w:trPr>
          <w:jc w:val="center"/>
        </w:trPr>
        <w:tc>
          <w:tcPr>
            <w:tcW w:w="1403" w:type="dxa"/>
            <w:vMerge/>
            <w:tcBorders>
              <w:left w:val="single" w:sz="24" w:space="0" w:color="auto"/>
              <w:right w:val="single" w:sz="24" w:space="0" w:color="auto"/>
            </w:tcBorders>
            <w:vAlign w:val="center"/>
          </w:tcPr>
          <w:p w14:paraId="12B3D11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8D8EA" w14:textId="77777777" w:rsidR="009D0979" w:rsidRPr="00940161" w:rsidRDefault="009D0979"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C564B05" w14:textId="5C60D073"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0588D9A2" w14:textId="0929ACF7"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E11D505" w14:textId="6BF669AA"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D26115C" w14:textId="46205B1D"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6E5164A0" w14:textId="77777777" w:rsidTr="009D0979">
        <w:trPr>
          <w:jc w:val="center"/>
        </w:trPr>
        <w:tc>
          <w:tcPr>
            <w:tcW w:w="1403" w:type="dxa"/>
            <w:vMerge/>
            <w:tcBorders>
              <w:left w:val="single" w:sz="24" w:space="0" w:color="auto"/>
              <w:right w:val="single" w:sz="24" w:space="0" w:color="auto"/>
            </w:tcBorders>
            <w:vAlign w:val="center"/>
          </w:tcPr>
          <w:p w14:paraId="3369776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16224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1C2CD2CF" w14:textId="1EDD2366" w:rsidR="009D0979" w:rsidRPr="00940161" w:rsidRDefault="009D0979" w:rsidP="00F44BA6">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A015DA" w14:textId="24A3C537"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5E735769" w14:textId="3361891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09ED43DE" w14:textId="420CFBF3"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0B4614C3" w14:textId="77777777" w:rsidTr="009D0979">
        <w:trPr>
          <w:jc w:val="center"/>
        </w:trPr>
        <w:tc>
          <w:tcPr>
            <w:tcW w:w="1403" w:type="dxa"/>
            <w:vMerge/>
            <w:tcBorders>
              <w:left w:val="single" w:sz="24" w:space="0" w:color="auto"/>
              <w:right w:val="single" w:sz="24" w:space="0" w:color="auto"/>
            </w:tcBorders>
            <w:vAlign w:val="center"/>
          </w:tcPr>
          <w:p w14:paraId="438E4B2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E703B2" w14:textId="77777777" w:rsidR="009D0979" w:rsidRPr="00940161" w:rsidRDefault="009D0979"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D85914A" w14:textId="39D19B8F" w:rsidR="009D0979" w:rsidRPr="00940161" w:rsidRDefault="009D0979"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3823A49E" w14:textId="394988DA"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4A6F080E" w14:textId="642DF6F9" w:rsidR="009D0979" w:rsidRPr="00940161" w:rsidRDefault="009D0979"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2094E5F1" w14:textId="1506D578"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3F63C9A6" w14:textId="77777777" w:rsidTr="009D0979">
        <w:trPr>
          <w:jc w:val="center"/>
        </w:trPr>
        <w:tc>
          <w:tcPr>
            <w:tcW w:w="1403" w:type="dxa"/>
            <w:vMerge/>
            <w:tcBorders>
              <w:left w:val="single" w:sz="24" w:space="0" w:color="auto"/>
              <w:right w:val="single" w:sz="24" w:space="0" w:color="auto"/>
            </w:tcBorders>
            <w:vAlign w:val="center"/>
          </w:tcPr>
          <w:p w14:paraId="1A9737E3"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647B80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86C106D" w14:textId="5513ED1C" w:rsidR="009D0979" w:rsidRPr="00940161" w:rsidRDefault="009D0979" w:rsidP="00F44BA6">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64BF19A9" w14:textId="787C23CF"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1248502C" w14:textId="14354440"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7B387169" w14:textId="2E98A472" w:rsidR="009D0979" w:rsidRPr="00940161" w:rsidRDefault="009D0979" w:rsidP="00F44BA6">
            <w:pPr>
              <w:jc w:val="center"/>
              <w:rPr>
                <w:rFonts w:eastAsia="Times New Roman"/>
                <w:sz w:val="22"/>
                <w:szCs w:val="22"/>
              </w:rPr>
            </w:pPr>
            <w:r w:rsidRPr="00940161">
              <w:rPr>
                <w:rFonts w:eastAsia="Times New Roman"/>
                <w:color w:val="000000"/>
                <w:sz w:val="22"/>
                <w:szCs w:val="22"/>
              </w:rPr>
              <w:t>7.07</w:t>
            </w:r>
          </w:p>
        </w:tc>
      </w:tr>
      <w:tr w:rsidR="009D0979" w:rsidRPr="00940161" w14:paraId="7DA39B7E" w14:textId="77777777" w:rsidTr="009D0979">
        <w:trPr>
          <w:jc w:val="center"/>
        </w:trPr>
        <w:tc>
          <w:tcPr>
            <w:tcW w:w="1403" w:type="dxa"/>
            <w:vMerge/>
            <w:tcBorders>
              <w:left w:val="single" w:sz="24" w:space="0" w:color="auto"/>
              <w:right w:val="single" w:sz="24" w:space="0" w:color="auto"/>
            </w:tcBorders>
            <w:vAlign w:val="center"/>
          </w:tcPr>
          <w:p w14:paraId="723BAC8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57E02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4405D31" w14:textId="4D76B7D5"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443ECDA" w14:textId="5E773521" w:rsidR="009D0979" w:rsidRPr="00940161" w:rsidRDefault="009D0979"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4CE24F0C" w14:textId="31CD6E81" w:rsidR="009D0979" w:rsidRPr="00940161" w:rsidRDefault="009D0979" w:rsidP="00F44BA6">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20FF4FC2" w14:textId="48BDB202" w:rsidR="009D0979" w:rsidRPr="00940161" w:rsidRDefault="009D0979" w:rsidP="00F44BA6">
            <w:pPr>
              <w:jc w:val="center"/>
              <w:rPr>
                <w:rFonts w:eastAsia="Times New Roman"/>
                <w:sz w:val="22"/>
                <w:szCs w:val="22"/>
              </w:rPr>
            </w:pPr>
            <w:r w:rsidRPr="00940161">
              <w:rPr>
                <w:rFonts w:eastAsia="Times New Roman"/>
                <w:color w:val="000000"/>
                <w:sz w:val="22"/>
                <w:szCs w:val="22"/>
              </w:rPr>
              <w:t>9.55</w:t>
            </w:r>
          </w:p>
        </w:tc>
      </w:tr>
      <w:tr w:rsidR="009D0979" w:rsidRPr="00940161" w14:paraId="1C4D0DE2" w14:textId="77777777" w:rsidTr="009D0979">
        <w:trPr>
          <w:jc w:val="center"/>
        </w:trPr>
        <w:tc>
          <w:tcPr>
            <w:tcW w:w="1403" w:type="dxa"/>
            <w:vMerge/>
            <w:tcBorders>
              <w:left w:val="single" w:sz="24" w:space="0" w:color="auto"/>
              <w:right w:val="single" w:sz="24" w:space="0" w:color="auto"/>
            </w:tcBorders>
            <w:vAlign w:val="center"/>
          </w:tcPr>
          <w:p w14:paraId="08911EB2"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53581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126885B7" w14:textId="1E3E0929" w:rsidR="009D0979" w:rsidRPr="00940161" w:rsidRDefault="009D0979"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4EDE78E6" w14:textId="4CF2190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47D0EAF8" w14:textId="140B351B" w:rsidR="009D0979" w:rsidRPr="00940161" w:rsidRDefault="009D0979" w:rsidP="00F44BA6">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34D2F6A6" w14:textId="532D2AC7" w:rsidR="009D0979" w:rsidRPr="00940161" w:rsidRDefault="009D0979" w:rsidP="00F44BA6">
            <w:pPr>
              <w:jc w:val="center"/>
              <w:rPr>
                <w:rFonts w:eastAsia="Times New Roman"/>
                <w:sz w:val="22"/>
                <w:szCs w:val="22"/>
              </w:rPr>
            </w:pPr>
            <w:r w:rsidRPr="00940161">
              <w:rPr>
                <w:rFonts w:eastAsia="Times New Roman"/>
                <w:color w:val="000000"/>
                <w:sz w:val="22"/>
                <w:szCs w:val="22"/>
              </w:rPr>
              <w:t>10.25</w:t>
            </w:r>
          </w:p>
        </w:tc>
      </w:tr>
      <w:tr w:rsidR="009D0979" w:rsidRPr="00940161" w14:paraId="275FDCC2" w14:textId="77777777" w:rsidTr="009D0979">
        <w:trPr>
          <w:jc w:val="center"/>
        </w:trPr>
        <w:tc>
          <w:tcPr>
            <w:tcW w:w="1403" w:type="dxa"/>
            <w:vMerge/>
            <w:tcBorders>
              <w:left w:val="single" w:sz="24" w:space="0" w:color="auto"/>
              <w:right w:val="single" w:sz="24" w:space="0" w:color="auto"/>
            </w:tcBorders>
            <w:vAlign w:val="center"/>
          </w:tcPr>
          <w:p w14:paraId="531A46D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C27E8" w14:textId="77777777" w:rsidR="009D0979" w:rsidRPr="00940161" w:rsidRDefault="009D0979"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D33B08A" w14:textId="7EB6DEAE"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08A65A" w14:textId="4889C1CE"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3DE2AD3A" w14:textId="7E93B2BA" w:rsidR="009D0979" w:rsidRPr="00940161" w:rsidRDefault="009D0979" w:rsidP="00F44BA6">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3C1C5E71" w14:textId="555E56E3" w:rsidR="009D0979" w:rsidRPr="00940161" w:rsidRDefault="009D0979" w:rsidP="00F44BA6">
            <w:pPr>
              <w:jc w:val="center"/>
              <w:rPr>
                <w:rFonts w:eastAsia="Times New Roman"/>
                <w:sz w:val="22"/>
                <w:szCs w:val="22"/>
              </w:rPr>
            </w:pPr>
            <w:r w:rsidRPr="00940161">
              <w:rPr>
                <w:rFonts w:eastAsia="Times New Roman"/>
                <w:color w:val="000000"/>
                <w:sz w:val="22"/>
                <w:szCs w:val="22"/>
              </w:rPr>
              <w:t>8.84</w:t>
            </w:r>
          </w:p>
        </w:tc>
      </w:tr>
      <w:tr w:rsidR="009D0979" w:rsidRPr="00940161" w14:paraId="30B5AAB8" w14:textId="77777777" w:rsidTr="009D0979">
        <w:trPr>
          <w:jc w:val="center"/>
        </w:trPr>
        <w:tc>
          <w:tcPr>
            <w:tcW w:w="1403" w:type="dxa"/>
            <w:vMerge/>
            <w:tcBorders>
              <w:left w:val="single" w:sz="24" w:space="0" w:color="auto"/>
              <w:right w:val="single" w:sz="24" w:space="0" w:color="auto"/>
            </w:tcBorders>
            <w:vAlign w:val="center"/>
          </w:tcPr>
          <w:p w14:paraId="23A4D1C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11585A" w14:textId="77777777" w:rsidR="009D0979" w:rsidRPr="00940161" w:rsidRDefault="009D0979"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7734FD" w14:textId="67DCDAC5"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9387B8B" w14:textId="1EC196BA" w:rsidR="009D0979" w:rsidRPr="00940161" w:rsidRDefault="009D0979"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16E84EBA" w14:textId="41FD3F71" w:rsidR="009D0979" w:rsidRPr="00940161" w:rsidRDefault="009D0979"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6920F721" w14:textId="3FF13550"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2DC716D6" w14:textId="77777777" w:rsidTr="009D0979">
        <w:trPr>
          <w:jc w:val="center"/>
        </w:trPr>
        <w:tc>
          <w:tcPr>
            <w:tcW w:w="1403" w:type="dxa"/>
            <w:vMerge/>
            <w:tcBorders>
              <w:left w:val="single" w:sz="24" w:space="0" w:color="auto"/>
              <w:right w:val="single" w:sz="24" w:space="0" w:color="auto"/>
            </w:tcBorders>
            <w:vAlign w:val="center"/>
          </w:tcPr>
          <w:p w14:paraId="44632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D20EF5" w14:textId="77777777" w:rsidR="009D0979" w:rsidRPr="00940161" w:rsidRDefault="009D0979"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7948EDD" w14:textId="03C02B46"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939A786" w14:textId="7E48DDC4"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33DCA775" w14:textId="28B6D641" w:rsidR="009D0979" w:rsidRPr="00940161" w:rsidRDefault="009D0979" w:rsidP="00F44BA6">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3310FD02" w14:textId="0D182990"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ECF090A" w14:textId="77777777" w:rsidTr="009D0979">
        <w:trPr>
          <w:jc w:val="center"/>
        </w:trPr>
        <w:tc>
          <w:tcPr>
            <w:tcW w:w="1403" w:type="dxa"/>
            <w:vMerge/>
            <w:tcBorders>
              <w:left w:val="single" w:sz="24" w:space="0" w:color="auto"/>
              <w:right w:val="single" w:sz="24" w:space="0" w:color="auto"/>
            </w:tcBorders>
            <w:vAlign w:val="center"/>
          </w:tcPr>
          <w:p w14:paraId="49C3D2C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87AF21D" w14:textId="77777777" w:rsidR="009D0979" w:rsidRPr="00940161" w:rsidRDefault="009D0979"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FA7351A" w14:textId="4C709107" w:rsidR="009D0979" w:rsidRPr="00940161" w:rsidRDefault="009D0979" w:rsidP="00F44BA6">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6CACF5F1" w14:textId="157897E1" w:rsidR="009D0979" w:rsidRPr="00940161" w:rsidRDefault="009D0979"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4264140A" w14:textId="69859D9B" w:rsidR="009D0979" w:rsidRPr="00940161" w:rsidRDefault="009D0979" w:rsidP="00F44BA6">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4619648" w14:textId="622B5A44" w:rsidR="009D0979" w:rsidRPr="00940161" w:rsidRDefault="009D0979" w:rsidP="00F44BA6">
            <w:pPr>
              <w:jc w:val="center"/>
              <w:rPr>
                <w:rFonts w:eastAsia="Times New Roman"/>
                <w:sz w:val="22"/>
                <w:szCs w:val="22"/>
              </w:rPr>
            </w:pPr>
            <w:r w:rsidRPr="00940161">
              <w:rPr>
                <w:rFonts w:eastAsia="Times New Roman"/>
                <w:color w:val="000000"/>
                <w:sz w:val="22"/>
                <w:szCs w:val="22"/>
              </w:rPr>
              <w:t>9.19</w:t>
            </w:r>
          </w:p>
        </w:tc>
      </w:tr>
      <w:tr w:rsidR="009D0979" w:rsidRPr="00940161" w14:paraId="27F3BB94" w14:textId="77777777" w:rsidTr="009D0979">
        <w:trPr>
          <w:jc w:val="center"/>
        </w:trPr>
        <w:tc>
          <w:tcPr>
            <w:tcW w:w="1403" w:type="dxa"/>
            <w:vMerge/>
            <w:tcBorders>
              <w:left w:val="single" w:sz="24" w:space="0" w:color="auto"/>
              <w:right w:val="single" w:sz="24" w:space="0" w:color="auto"/>
            </w:tcBorders>
            <w:vAlign w:val="center"/>
          </w:tcPr>
          <w:p w14:paraId="679AD05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38C39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51B3A9EE" w14:textId="4E676083" w:rsidR="009D0979" w:rsidRPr="00940161" w:rsidRDefault="009D0979"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748AECE5" w14:textId="6EEE7042"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0AEFA71" w14:textId="75A63913"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23CA6E3C" w14:textId="07D012F0" w:rsidR="009D0979" w:rsidRPr="00940161" w:rsidRDefault="009D0979" w:rsidP="00F44BA6">
            <w:pPr>
              <w:jc w:val="center"/>
              <w:rPr>
                <w:rFonts w:eastAsia="Times New Roman"/>
                <w:sz w:val="22"/>
                <w:szCs w:val="22"/>
              </w:rPr>
            </w:pPr>
            <w:r w:rsidRPr="00940161">
              <w:rPr>
                <w:rFonts w:eastAsia="Times New Roman"/>
                <w:color w:val="000000"/>
                <w:sz w:val="22"/>
                <w:szCs w:val="22"/>
              </w:rPr>
              <w:t>10.61</w:t>
            </w:r>
          </w:p>
        </w:tc>
      </w:tr>
      <w:tr w:rsidR="009D0979" w:rsidRPr="00940161" w14:paraId="236FDE84" w14:textId="77777777" w:rsidTr="009D0979">
        <w:trPr>
          <w:jc w:val="center"/>
        </w:trPr>
        <w:tc>
          <w:tcPr>
            <w:tcW w:w="1403" w:type="dxa"/>
            <w:vMerge/>
            <w:tcBorders>
              <w:left w:val="single" w:sz="24" w:space="0" w:color="auto"/>
              <w:right w:val="single" w:sz="24" w:space="0" w:color="auto"/>
            </w:tcBorders>
            <w:vAlign w:val="center"/>
          </w:tcPr>
          <w:p w14:paraId="4C6FF7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5A93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1D1916EB" w14:textId="4C5578AE" w:rsidR="009D0979" w:rsidRPr="00940161" w:rsidRDefault="009D0979" w:rsidP="00F44BA6">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669105EB" w14:textId="060389D9"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649CEC53" w14:textId="67E87BD5" w:rsidR="009D0979" w:rsidRPr="00940161" w:rsidRDefault="009D0979" w:rsidP="00F44BA6">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732311D4" w14:textId="59997248" w:rsidR="009D0979" w:rsidRPr="00940161" w:rsidRDefault="009D0979" w:rsidP="00F44BA6">
            <w:pPr>
              <w:jc w:val="center"/>
              <w:rPr>
                <w:rFonts w:eastAsia="Times New Roman"/>
                <w:sz w:val="22"/>
                <w:szCs w:val="22"/>
              </w:rPr>
            </w:pPr>
            <w:r w:rsidRPr="00940161">
              <w:rPr>
                <w:rFonts w:eastAsia="Times New Roman"/>
                <w:color w:val="000000"/>
                <w:sz w:val="22"/>
                <w:szCs w:val="22"/>
              </w:rPr>
              <w:t>12.02</w:t>
            </w:r>
          </w:p>
        </w:tc>
      </w:tr>
      <w:tr w:rsidR="009D0979" w:rsidRPr="00940161" w14:paraId="44C68D18" w14:textId="77777777" w:rsidTr="009D0979">
        <w:trPr>
          <w:jc w:val="center"/>
        </w:trPr>
        <w:tc>
          <w:tcPr>
            <w:tcW w:w="1403" w:type="dxa"/>
            <w:vMerge/>
            <w:tcBorders>
              <w:left w:val="single" w:sz="24" w:space="0" w:color="auto"/>
              <w:right w:val="single" w:sz="24" w:space="0" w:color="auto"/>
            </w:tcBorders>
            <w:vAlign w:val="center"/>
          </w:tcPr>
          <w:p w14:paraId="15B8220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FE499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5D5A515D" w14:textId="50CC0D1E"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F0545E" w14:textId="3F201615"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5AE19674" w14:textId="1D30770B" w:rsidR="009D0979" w:rsidRPr="00940161" w:rsidRDefault="009D0979" w:rsidP="00F44BA6">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1B55C72B" w14:textId="7226900E"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1017FB3" w14:textId="77777777" w:rsidTr="009D0979">
        <w:trPr>
          <w:jc w:val="center"/>
        </w:trPr>
        <w:tc>
          <w:tcPr>
            <w:tcW w:w="1403" w:type="dxa"/>
            <w:vMerge/>
            <w:tcBorders>
              <w:left w:val="single" w:sz="24" w:space="0" w:color="auto"/>
              <w:right w:val="single" w:sz="24" w:space="0" w:color="auto"/>
            </w:tcBorders>
            <w:vAlign w:val="center"/>
          </w:tcPr>
          <w:p w14:paraId="101FAEB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7E1931" w14:textId="77777777" w:rsidR="009D0979" w:rsidRPr="00940161" w:rsidRDefault="009D0979"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299328F" w14:textId="4CFC09D5" w:rsidR="009D0979" w:rsidRPr="00940161" w:rsidRDefault="009D0979"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A3575EA" w14:textId="7C1200EC"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3FF93CF1" w14:textId="0F6D755C" w:rsidR="009D0979" w:rsidRPr="00940161" w:rsidRDefault="009D0979" w:rsidP="00F44BA6">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57A3C676" w14:textId="5A548145" w:rsidR="009D0979" w:rsidRPr="00940161" w:rsidRDefault="009D0979" w:rsidP="00F44BA6">
            <w:pPr>
              <w:jc w:val="center"/>
              <w:rPr>
                <w:rFonts w:eastAsia="Times New Roman"/>
                <w:sz w:val="22"/>
                <w:szCs w:val="22"/>
              </w:rPr>
            </w:pPr>
            <w:r w:rsidRPr="00940161">
              <w:rPr>
                <w:rFonts w:eastAsia="Times New Roman"/>
                <w:color w:val="000000"/>
                <w:sz w:val="22"/>
                <w:szCs w:val="22"/>
              </w:rPr>
              <w:t>13.79</w:t>
            </w:r>
          </w:p>
        </w:tc>
      </w:tr>
      <w:tr w:rsidR="009D0979" w:rsidRPr="00940161" w14:paraId="302AAB65" w14:textId="77777777" w:rsidTr="009D0979">
        <w:trPr>
          <w:jc w:val="center"/>
        </w:trPr>
        <w:tc>
          <w:tcPr>
            <w:tcW w:w="1403" w:type="dxa"/>
            <w:vMerge/>
            <w:tcBorders>
              <w:left w:val="single" w:sz="24" w:space="0" w:color="auto"/>
              <w:right w:val="single" w:sz="24" w:space="0" w:color="auto"/>
            </w:tcBorders>
            <w:vAlign w:val="center"/>
          </w:tcPr>
          <w:p w14:paraId="718CBFE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B04D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EE68D8B" w14:textId="59BA680D"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0DD0DF9F" w14:textId="5F36A08C"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211F8D3D" w14:textId="1C87AFB3" w:rsidR="009D0979" w:rsidRPr="00940161" w:rsidRDefault="009D0979" w:rsidP="00F44BA6">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527A12A8" w14:textId="750E16FF"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15A83D2C" w14:textId="77777777" w:rsidTr="009D0979">
        <w:trPr>
          <w:jc w:val="center"/>
        </w:trPr>
        <w:tc>
          <w:tcPr>
            <w:tcW w:w="1403" w:type="dxa"/>
            <w:vMerge/>
            <w:tcBorders>
              <w:left w:val="single" w:sz="24" w:space="0" w:color="auto"/>
              <w:right w:val="single" w:sz="24" w:space="0" w:color="auto"/>
            </w:tcBorders>
            <w:vAlign w:val="center"/>
          </w:tcPr>
          <w:p w14:paraId="6FFE1E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5C4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3842FCF" w14:textId="4DBA154B" w:rsidR="009D0979" w:rsidRPr="00940161" w:rsidRDefault="009D0979"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312AFE41" w14:textId="76CFB070" w:rsidR="009D0979" w:rsidRPr="00940161" w:rsidRDefault="009D0979" w:rsidP="00F44BA6">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968DD4D" w14:textId="7BE16719"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26FEBD13" w14:textId="7DF775D1" w:rsidR="009D0979" w:rsidRPr="00940161" w:rsidRDefault="009D0979" w:rsidP="00F44BA6">
            <w:pPr>
              <w:jc w:val="center"/>
              <w:rPr>
                <w:rFonts w:eastAsia="Times New Roman"/>
                <w:sz w:val="22"/>
                <w:szCs w:val="22"/>
              </w:rPr>
            </w:pPr>
            <w:r w:rsidRPr="00940161">
              <w:rPr>
                <w:rFonts w:eastAsia="Times New Roman"/>
                <w:color w:val="000000"/>
                <w:sz w:val="22"/>
                <w:szCs w:val="22"/>
              </w:rPr>
              <w:t>14.85</w:t>
            </w:r>
          </w:p>
        </w:tc>
      </w:tr>
      <w:tr w:rsidR="009D0979" w:rsidRPr="00940161" w14:paraId="47B494BC" w14:textId="77777777" w:rsidTr="009D0979">
        <w:trPr>
          <w:jc w:val="center"/>
        </w:trPr>
        <w:tc>
          <w:tcPr>
            <w:tcW w:w="1403" w:type="dxa"/>
            <w:vMerge/>
            <w:tcBorders>
              <w:left w:val="single" w:sz="24" w:space="0" w:color="auto"/>
              <w:right w:val="single" w:sz="24" w:space="0" w:color="auto"/>
            </w:tcBorders>
            <w:vAlign w:val="center"/>
          </w:tcPr>
          <w:p w14:paraId="723F8E7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B4917AB" w14:textId="77777777" w:rsidR="009D0979" w:rsidRPr="00940161" w:rsidRDefault="009D0979"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0E1DA3A9" w14:textId="18B0C2DC"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221C4823" w14:textId="5030234D"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320833F8" w14:textId="72A3033B" w:rsidR="009D0979" w:rsidRPr="00940161" w:rsidRDefault="009D0979" w:rsidP="00F44BA6">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7FBE6EFB" w14:textId="33244ABB" w:rsidR="009D0979" w:rsidRPr="00940161" w:rsidRDefault="009D0979" w:rsidP="00F44BA6">
            <w:pPr>
              <w:jc w:val="center"/>
              <w:rPr>
                <w:rFonts w:eastAsia="Times New Roman"/>
                <w:sz w:val="22"/>
                <w:szCs w:val="22"/>
              </w:rPr>
            </w:pPr>
            <w:r w:rsidRPr="00940161">
              <w:rPr>
                <w:rFonts w:eastAsia="Times New Roman"/>
                <w:color w:val="000000"/>
                <w:sz w:val="22"/>
                <w:szCs w:val="22"/>
              </w:rPr>
              <w:t>12.37</w:t>
            </w:r>
          </w:p>
        </w:tc>
      </w:tr>
      <w:tr w:rsidR="009D0979" w:rsidRPr="00940161" w14:paraId="43EABA4C" w14:textId="77777777" w:rsidTr="009D0979">
        <w:trPr>
          <w:jc w:val="center"/>
        </w:trPr>
        <w:tc>
          <w:tcPr>
            <w:tcW w:w="1403" w:type="dxa"/>
            <w:vMerge/>
            <w:tcBorders>
              <w:left w:val="single" w:sz="24" w:space="0" w:color="auto"/>
              <w:right w:val="single" w:sz="24" w:space="0" w:color="auto"/>
            </w:tcBorders>
            <w:vAlign w:val="center"/>
          </w:tcPr>
          <w:p w14:paraId="75BACC6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3FAE82" w14:textId="77777777" w:rsidR="009D0979" w:rsidRPr="00940161" w:rsidRDefault="009D0979"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8168214" w14:textId="61C70F59" w:rsidR="009D0979" w:rsidRPr="00940161" w:rsidRDefault="009D0979" w:rsidP="00F44BA6">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3288EC5E" w14:textId="2CA4A306"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49E0A757" w14:textId="443C02B0"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4A80A29A" w14:textId="13EB35B2" w:rsidR="009D0979" w:rsidRPr="00940161" w:rsidRDefault="009D0979" w:rsidP="00F44BA6">
            <w:pPr>
              <w:jc w:val="center"/>
              <w:rPr>
                <w:rFonts w:eastAsia="Times New Roman"/>
                <w:sz w:val="22"/>
                <w:szCs w:val="22"/>
              </w:rPr>
            </w:pPr>
            <w:r w:rsidRPr="00940161">
              <w:rPr>
                <w:rFonts w:eastAsia="Times New Roman"/>
                <w:color w:val="000000"/>
                <w:sz w:val="22"/>
                <w:szCs w:val="22"/>
              </w:rPr>
              <w:t>12.73</w:t>
            </w:r>
          </w:p>
        </w:tc>
      </w:tr>
      <w:tr w:rsidR="009D0979" w:rsidRPr="00940161" w14:paraId="2E5401BD" w14:textId="77777777" w:rsidTr="009D0979">
        <w:trPr>
          <w:jc w:val="center"/>
        </w:trPr>
        <w:tc>
          <w:tcPr>
            <w:tcW w:w="1403" w:type="dxa"/>
            <w:vMerge/>
            <w:tcBorders>
              <w:left w:val="single" w:sz="24" w:space="0" w:color="auto"/>
              <w:right w:val="single" w:sz="24" w:space="0" w:color="auto"/>
            </w:tcBorders>
            <w:vAlign w:val="center"/>
          </w:tcPr>
          <w:p w14:paraId="1EF9D2F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11F5A5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ADAC607" w14:textId="430EE0EA" w:rsidR="009D0979" w:rsidRPr="00940161" w:rsidRDefault="009D0979" w:rsidP="00F44BA6">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15EBDA61" w14:textId="2CD752A4"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14257AEE" w14:textId="2B0A58DC" w:rsidR="009D0979" w:rsidRPr="00940161" w:rsidRDefault="009D0979"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7CE9BF12" w14:textId="45A88DC1"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1D323D87" w14:textId="77777777" w:rsidTr="009D0979">
        <w:trPr>
          <w:jc w:val="center"/>
        </w:trPr>
        <w:tc>
          <w:tcPr>
            <w:tcW w:w="1403" w:type="dxa"/>
            <w:vMerge/>
            <w:tcBorders>
              <w:left w:val="single" w:sz="24" w:space="0" w:color="auto"/>
              <w:right w:val="single" w:sz="24" w:space="0" w:color="auto"/>
            </w:tcBorders>
            <w:vAlign w:val="center"/>
          </w:tcPr>
          <w:p w14:paraId="67D36E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38743F" w14:textId="77777777" w:rsidR="009D0979" w:rsidRPr="00940161" w:rsidRDefault="009D0979"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51D0722C" w14:textId="5B8A2B0D" w:rsidR="009D0979" w:rsidRPr="00940161" w:rsidRDefault="009D0979" w:rsidP="00F44BA6">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44B8E14B" w14:textId="5EA28AE1"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3A7D5E3" w14:textId="5DA152DF" w:rsidR="009D0979" w:rsidRPr="00940161" w:rsidRDefault="009D0979" w:rsidP="00F44BA6">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58C51E8F" w14:textId="499A99AF"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0D0B1ED5" w14:textId="77777777" w:rsidTr="009D0979">
        <w:trPr>
          <w:jc w:val="center"/>
        </w:trPr>
        <w:tc>
          <w:tcPr>
            <w:tcW w:w="1403" w:type="dxa"/>
            <w:vMerge/>
            <w:tcBorders>
              <w:left w:val="single" w:sz="24" w:space="0" w:color="auto"/>
              <w:right w:val="single" w:sz="24" w:space="0" w:color="auto"/>
            </w:tcBorders>
            <w:vAlign w:val="center"/>
          </w:tcPr>
          <w:p w14:paraId="2B6F14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F817F8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0605BB21" w14:textId="1CB6CEEE" w:rsidR="009D0979" w:rsidRPr="00940161" w:rsidRDefault="009D0979" w:rsidP="00F44BA6">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24E8A21A" w14:textId="2C2D373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B9F935E" w14:textId="28C55F23" w:rsidR="009D0979" w:rsidRPr="00940161" w:rsidRDefault="009D0979" w:rsidP="00F44BA6">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03E54169" w14:textId="1F49212D"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5E6ABBF7" w14:textId="77777777" w:rsidTr="009D0979">
        <w:trPr>
          <w:jc w:val="center"/>
        </w:trPr>
        <w:tc>
          <w:tcPr>
            <w:tcW w:w="1403" w:type="dxa"/>
            <w:vMerge/>
            <w:tcBorders>
              <w:left w:val="single" w:sz="24" w:space="0" w:color="auto"/>
              <w:right w:val="single" w:sz="24" w:space="0" w:color="auto"/>
            </w:tcBorders>
            <w:vAlign w:val="center"/>
          </w:tcPr>
          <w:p w14:paraId="7EAA82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4A5C2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35BDD3FB" w14:textId="5DACCA2B" w:rsidR="009D0979" w:rsidRPr="00940161" w:rsidRDefault="009D0979" w:rsidP="00F44BA6">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4E7A043F" w14:textId="48D4B780"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A01CA57" w14:textId="3B7C26F7"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71BC4332" w14:textId="179CA356"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67C9B32F" w14:textId="77777777" w:rsidTr="009D0979">
        <w:trPr>
          <w:jc w:val="center"/>
        </w:trPr>
        <w:tc>
          <w:tcPr>
            <w:tcW w:w="1403" w:type="dxa"/>
            <w:vMerge/>
            <w:tcBorders>
              <w:left w:val="single" w:sz="24" w:space="0" w:color="auto"/>
              <w:right w:val="single" w:sz="24" w:space="0" w:color="auto"/>
            </w:tcBorders>
            <w:vAlign w:val="center"/>
          </w:tcPr>
          <w:p w14:paraId="3FB9D4A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2040B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0B60A1B4" w14:textId="23908836" w:rsidR="009D0979" w:rsidRPr="00940161" w:rsidRDefault="009D0979" w:rsidP="00F44BA6">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1528205A" w14:textId="7AC649DE" w:rsidR="009D0979" w:rsidRPr="00940161" w:rsidRDefault="009D0979"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3F6DEBBF" w14:textId="19175767" w:rsidR="009D0979" w:rsidRPr="00940161" w:rsidRDefault="009D0979"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76F9CA10" w14:textId="7C9D69C5"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045C944" w14:textId="77777777" w:rsidTr="009D0979">
        <w:trPr>
          <w:jc w:val="center"/>
        </w:trPr>
        <w:tc>
          <w:tcPr>
            <w:tcW w:w="1403" w:type="dxa"/>
            <w:vMerge/>
            <w:tcBorders>
              <w:left w:val="single" w:sz="24" w:space="0" w:color="auto"/>
              <w:right w:val="single" w:sz="24" w:space="0" w:color="auto"/>
            </w:tcBorders>
            <w:vAlign w:val="center"/>
          </w:tcPr>
          <w:p w14:paraId="3FEBF72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756E48" w14:textId="77777777" w:rsidR="009D0979" w:rsidRPr="00940161" w:rsidRDefault="009D0979"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66149533" w14:textId="3C84CA41"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3EACA596" w14:textId="240CCA14"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0594017" w14:textId="7D1DDC87"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7AFC689A" w14:textId="257A55D6"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3ED19BB6" w14:textId="77777777" w:rsidTr="009D0979">
        <w:trPr>
          <w:jc w:val="center"/>
        </w:trPr>
        <w:tc>
          <w:tcPr>
            <w:tcW w:w="1403" w:type="dxa"/>
            <w:vMerge/>
            <w:tcBorders>
              <w:left w:val="single" w:sz="24" w:space="0" w:color="auto"/>
              <w:right w:val="single" w:sz="24" w:space="0" w:color="auto"/>
            </w:tcBorders>
            <w:vAlign w:val="center"/>
          </w:tcPr>
          <w:p w14:paraId="50471E8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6AF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AD11A25" w14:textId="4D4FFA5A"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52E4C9DE" w14:textId="19B121A2"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2E212DFB" w14:textId="4EE5835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49EDB1FA" w14:textId="3284A352"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76B1B344" w14:textId="77777777" w:rsidTr="009D0979">
        <w:trPr>
          <w:jc w:val="center"/>
        </w:trPr>
        <w:tc>
          <w:tcPr>
            <w:tcW w:w="1403" w:type="dxa"/>
            <w:vMerge/>
            <w:tcBorders>
              <w:left w:val="single" w:sz="24" w:space="0" w:color="auto"/>
              <w:right w:val="single" w:sz="24" w:space="0" w:color="auto"/>
            </w:tcBorders>
            <w:vAlign w:val="center"/>
          </w:tcPr>
          <w:p w14:paraId="0A4F716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BF5A6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BFC32A1" w14:textId="1044274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52F2513" w14:textId="3B63F874"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CAE3AE5" w14:textId="0A22DF88"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31639BC" w14:textId="030D5BB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1AC26A00" w14:textId="77777777" w:rsidTr="009D0979">
        <w:trPr>
          <w:jc w:val="center"/>
        </w:trPr>
        <w:tc>
          <w:tcPr>
            <w:tcW w:w="1403" w:type="dxa"/>
            <w:vMerge/>
            <w:tcBorders>
              <w:left w:val="single" w:sz="24" w:space="0" w:color="auto"/>
              <w:right w:val="single" w:sz="24" w:space="0" w:color="auto"/>
            </w:tcBorders>
            <w:vAlign w:val="center"/>
          </w:tcPr>
          <w:p w14:paraId="1A372CF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C4E3E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096835DE" w14:textId="21A303A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DE73F6A" w14:textId="053F4140"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2B78C76F" w14:textId="73EFCD9E"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387C5F7" w14:textId="34E2FCE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45D8D32B" w14:textId="77777777" w:rsidTr="009D0979">
        <w:trPr>
          <w:jc w:val="center"/>
        </w:trPr>
        <w:tc>
          <w:tcPr>
            <w:tcW w:w="1403" w:type="dxa"/>
            <w:vMerge/>
            <w:tcBorders>
              <w:left w:val="single" w:sz="24" w:space="0" w:color="auto"/>
              <w:bottom w:val="single" w:sz="24" w:space="0" w:color="auto"/>
              <w:right w:val="single" w:sz="24" w:space="0" w:color="auto"/>
            </w:tcBorders>
            <w:vAlign w:val="center"/>
          </w:tcPr>
          <w:p w14:paraId="2F69509A" w14:textId="77777777" w:rsidR="009D0979" w:rsidRPr="00940161" w:rsidRDefault="009D0979"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7645EC2C" w14:textId="77777777" w:rsidR="009D0979" w:rsidRPr="00940161" w:rsidRDefault="009D0979"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73825815" w14:textId="05CF7D4E"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A7A0075" w14:textId="66B6F62F"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657078D2" w14:textId="6A0B5EA0"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26D7F4D8" w14:textId="5276DC01"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bl>
    <w:p w14:paraId="6D1E85DB" w14:textId="29C772FB" w:rsidR="003630A1" w:rsidRPr="00940161" w:rsidRDefault="003630A1" w:rsidP="003630A1">
      <w:pPr>
        <w:rPr>
          <w:rFonts w:eastAsia="Times New Roman"/>
          <w:sz w:val="22"/>
          <w:szCs w:val="22"/>
        </w:rPr>
      </w:pPr>
      <w:r>
        <w:rPr>
          <w:rFonts w:eastAsia="Times New Roman"/>
          <w:sz w:val="22"/>
          <w:szCs w:val="22"/>
        </w:rPr>
        <w:lastRenderedPageBreak/>
        <w:br/>
      </w:r>
      <w:r>
        <w:rPr>
          <w:rFonts w:eastAsia="Times New Roman"/>
          <w:sz w:val="22"/>
          <w:szCs w:val="22"/>
        </w:rPr>
        <w:tab/>
      </w:r>
      <w:r>
        <w:rPr>
          <w:rFonts w:eastAsia="Times New Roman"/>
          <w:sz w:val="22"/>
          <w:szCs w:val="22"/>
        </w:rPr>
        <w:tab/>
        <w:t>Table 6.13</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403BCDF4">
            <wp:extent cx="4643120" cy="3480408"/>
            <wp:effectExtent l="0" t="0" r="5080" b="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3007" cy="3495315"/>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5D6CA806">
            <wp:extent cx="4643120" cy="3480408"/>
            <wp:effectExtent l="0" t="0" r="5080" b="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7370" cy="3483594"/>
                    </a:xfrm>
                    <a:prstGeom prst="rect">
                      <a:avLst/>
                    </a:prstGeom>
                    <a:noFill/>
                    <a:ln>
                      <a:noFill/>
                    </a:ln>
                  </pic:spPr>
                </pic:pic>
              </a:graphicData>
            </a:graphic>
          </wp:inline>
        </w:drawing>
      </w:r>
    </w:p>
    <w:p w14:paraId="50C2F0D8" w14:textId="30F17FDD" w:rsidR="00502685" w:rsidRDefault="00412695" w:rsidP="00412695">
      <w:pPr>
        <w:ind w:left="1440"/>
        <w:rPr>
          <w:rFonts w:eastAsia="Times New Roman"/>
          <w:sz w:val="22"/>
          <w:szCs w:val="22"/>
        </w:rPr>
      </w:pPr>
      <w:r>
        <w:rPr>
          <w:rFonts w:eastAsia="Times New Roman"/>
          <w:sz w:val="22"/>
          <w:szCs w:val="22"/>
        </w:rPr>
        <w:t>Figure 6.3</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4910AF7F" w14:textId="335D7C6B" w:rsidR="00D935C6" w:rsidRPr="003E7AB1" w:rsidRDefault="00D935C6" w:rsidP="002E3764">
      <w:pPr>
        <w:rPr>
          <w:rFonts w:eastAsia="Times New Roman"/>
          <w:sz w:val="22"/>
          <w:szCs w:val="22"/>
        </w:rPr>
      </w:pPr>
      <w:r>
        <w:rPr>
          <w:rFonts w:eastAsia="Times New Roman"/>
          <w:sz w:val="22"/>
          <w:szCs w:val="22"/>
        </w:rPr>
        <w:t>Fig</w:t>
      </w:r>
      <w:r w:rsidR="00412695">
        <w:rPr>
          <w:rFonts w:eastAsia="Times New Roman"/>
          <w:sz w:val="22"/>
          <w:szCs w:val="22"/>
        </w:rPr>
        <w:t>ure 6.3</w:t>
      </w:r>
      <w:r>
        <w:rPr>
          <w:rFonts w:eastAsia="Times New Roman"/>
          <w:sz w:val="22"/>
          <w:szCs w:val="22"/>
        </w:rPr>
        <w:t xml:space="preserve"> supports the findings in 6.1 but also provides a higher level of insight into the r</w:t>
      </w:r>
      <w:r w:rsidR="00E970A6">
        <w:rPr>
          <w:rFonts w:eastAsia="Times New Roman"/>
          <w:sz w:val="22"/>
          <w:szCs w:val="22"/>
        </w:rPr>
        <w:t xml:space="preserve">ates of wound healing with time, even though only two simulations were run for each category. It is interesting to note that towards the end of the healing, the rate of cell migration plateaus for each category but the lower the average senescence the later this plateau occurs. Looking at the graph, the </w:t>
      </w:r>
      <w:r w:rsidR="00E970A6">
        <w:rPr>
          <w:rFonts w:eastAsia="Times New Roman"/>
          <w:sz w:val="22"/>
          <w:szCs w:val="22"/>
        </w:rPr>
        <w:lastRenderedPageBreak/>
        <w:t>largest change occurs when senescence surpasses 5%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A73BE4">
      <w:pPr>
        <w:jc w:val="center"/>
        <w:rPr>
          <w:rFonts w:eastAsia="Times New Roman"/>
          <w:sz w:val="22"/>
          <w:szCs w:val="22"/>
        </w:rPr>
      </w:pPr>
      <w:r>
        <w:rPr>
          <w:rFonts w:eastAsia="Times New Roman"/>
          <w:noProof/>
          <w:sz w:val="22"/>
          <w:szCs w:val="22"/>
        </w:rPr>
        <w:drawing>
          <wp:inline distT="0" distB="0" distL="0" distR="0" wp14:anchorId="4DE612F8" wp14:editId="281796E1">
            <wp:extent cx="4568382" cy="3424386"/>
            <wp:effectExtent l="0" t="0" r="3810" b="508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98533" cy="3446987"/>
                    </a:xfrm>
                    <a:prstGeom prst="rect">
                      <a:avLst/>
                    </a:prstGeom>
                    <a:noFill/>
                    <a:ln>
                      <a:noFill/>
                    </a:ln>
                  </pic:spPr>
                </pic:pic>
              </a:graphicData>
            </a:graphic>
          </wp:inline>
        </w:drawing>
      </w:r>
    </w:p>
    <w:p w14:paraId="1F3F3023" w14:textId="4F8CDD9C" w:rsidR="00502685" w:rsidRDefault="00412695" w:rsidP="00412695">
      <w:pPr>
        <w:ind w:left="720" w:firstLine="720"/>
        <w:rPr>
          <w:rFonts w:eastAsia="Times New Roman"/>
          <w:sz w:val="22"/>
          <w:szCs w:val="22"/>
        </w:rPr>
      </w:pPr>
      <w:r>
        <w:rPr>
          <w:rFonts w:eastAsia="Times New Roman"/>
          <w:sz w:val="22"/>
          <w:szCs w:val="22"/>
        </w:rPr>
        <w:t>Figure 6.4</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62" w:name="_Toc513051047"/>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62"/>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0F58CD90" w14:textId="77777777" w:rsidR="00A36348" w:rsidRPr="003B118F" w:rsidRDefault="00EB3E88" w:rsidP="004F45B2">
      <w:pPr>
        <w:rPr>
          <w:rFonts w:eastAsia="Times New Roman"/>
          <w:sz w:val="22"/>
          <w:szCs w:val="22"/>
        </w:rPr>
      </w:pPr>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7748AF">
        <w:rPr>
          <w:rFonts w:eastAsia="Times New Roman"/>
          <w:sz w:val="22"/>
          <w:szCs w:val="22"/>
        </w:rPr>
        <w:br/>
      </w:r>
      <w:r w:rsidR="007748AF">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B23EB05" w14:textId="77777777" w:rsidTr="008774B2">
        <w:tc>
          <w:tcPr>
            <w:tcW w:w="2881" w:type="dxa"/>
            <w:gridSpan w:val="2"/>
            <w:tcBorders>
              <w:top w:val="single" w:sz="24" w:space="0" w:color="auto"/>
              <w:left w:val="single" w:sz="24" w:space="0" w:color="auto"/>
              <w:bottom w:val="single" w:sz="24" w:space="0" w:color="auto"/>
              <w:right w:val="single" w:sz="24" w:space="0" w:color="auto"/>
            </w:tcBorders>
            <w:vAlign w:val="center"/>
          </w:tcPr>
          <w:p w14:paraId="1E3D3F19" w14:textId="6EFF91A7" w:rsidR="0041067E" w:rsidRPr="0041067E" w:rsidRDefault="0041067E" w:rsidP="0041067E">
            <w:pPr>
              <w:jc w:val="center"/>
              <w:rPr>
                <w:rFonts w:eastAsia="Times New Roman"/>
                <w:b/>
                <w:sz w:val="22"/>
                <w:szCs w:val="22"/>
              </w:rPr>
            </w:pPr>
            <w:bookmarkStart w:id="263" w:name="OLE_LINK23"/>
            <w:bookmarkStart w:id="264" w:name="OLE_LINK24"/>
            <w:bookmarkStart w:id="265" w:name="OLE_LINK25"/>
          </w:p>
        </w:tc>
        <w:tc>
          <w:tcPr>
            <w:tcW w:w="1594" w:type="dxa"/>
            <w:tcBorders>
              <w:top w:val="single" w:sz="24" w:space="0" w:color="auto"/>
              <w:left w:val="single" w:sz="24" w:space="0" w:color="auto"/>
              <w:bottom w:val="single" w:sz="24" w:space="0" w:color="auto"/>
            </w:tcBorders>
            <w:vAlign w:val="center"/>
          </w:tcPr>
          <w:p w14:paraId="2EAA62AC" w14:textId="07503B0B" w:rsidR="0041067E" w:rsidRPr="0041067E" w:rsidRDefault="008774B2" w:rsidP="0041067E">
            <w:pPr>
              <w:jc w:val="center"/>
              <w:rPr>
                <w:rFonts w:eastAsia="Times New Roman"/>
                <w:b/>
                <w:sz w:val="22"/>
                <w:szCs w:val="22"/>
              </w:rPr>
            </w:pPr>
            <w:r>
              <w:rPr>
                <w:rFonts w:eastAsia="Times New Roman"/>
                <w:b/>
                <w:sz w:val="22"/>
                <w:szCs w:val="22"/>
              </w:rPr>
              <w:t xml:space="preserve">Migration * </w:t>
            </w:r>
            <w:r w:rsidR="0041067E" w:rsidRPr="0041067E">
              <w:rPr>
                <w:rFonts w:eastAsia="Times New Roman"/>
                <w:b/>
                <w:sz w:val="22"/>
                <w:szCs w:val="22"/>
              </w:rPr>
              <w:t>2</w:t>
            </w:r>
          </w:p>
        </w:tc>
        <w:tc>
          <w:tcPr>
            <w:tcW w:w="1497" w:type="dxa"/>
            <w:tcBorders>
              <w:top w:val="single" w:sz="24" w:space="0" w:color="auto"/>
              <w:bottom w:val="single" w:sz="24" w:space="0" w:color="auto"/>
            </w:tcBorders>
            <w:vAlign w:val="center"/>
          </w:tcPr>
          <w:p w14:paraId="599829FD" w14:textId="24A786FB" w:rsidR="0041067E" w:rsidRPr="0041067E" w:rsidRDefault="0041067E" w:rsidP="0041067E">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D8FB005" w14:textId="49F20D32" w:rsidR="0041067E" w:rsidRPr="0041067E" w:rsidRDefault="0041067E" w:rsidP="0041067E">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C6072E0" w14:textId="65F111FA" w:rsidR="0041067E" w:rsidRPr="0041067E" w:rsidRDefault="0041067E" w:rsidP="0041067E">
            <w:pPr>
              <w:jc w:val="center"/>
              <w:rPr>
                <w:rFonts w:eastAsia="Times New Roman"/>
                <w:b/>
                <w:sz w:val="22"/>
                <w:szCs w:val="22"/>
              </w:rPr>
            </w:pPr>
            <w:r w:rsidRPr="0041067E">
              <w:rPr>
                <w:rFonts w:eastAsia="Times New Roman"/>
                <w:b/>
                <w:sz w:val="22"/>
                <w:szCs w:val="22"/>
              </w:rPr>
              <w:t>Mitosis /2</w:t>
            </w:r>
          </w:p>
        </w:tc>
      </w:tr>
      <w:tr w:rsidR="00614880" w14:paraId="2FFE348B" w14:textId="77777777" w:rsidTr="00274598">
        <w:tc>
          <w:tcPr>
            <w:tcW w:w="2881" w:type="dxa"/>
            <w:gridSpan w:val="2"/>
            <w:tcBorders>
              <w:top w:val="single" w:sz="24" w:space="0" w:color="auto"/>
              <w:left w:val="single" w:sz="24" w:space="0" w:color="auto"/>
              <w:right w:val="single" w:sz="24" w:space="0" w:color="auto"/>
            </w:tcBorders>
            <w:vAlign w:val="center"/>
          </w:tcPr>
          <w:p w14:paraId="2A73EE3E" w14:textId="78DFFC9D" w:rsidR="00614880" w:rsidRPr="0041067E" w:rsidRDefault="00614880" w:rsidP="0041067E">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3C8788AE" w14:textId="08393E0E" w:rsidR="00614880" w:rsidRPr="00F12E97" w:rsidRDefault="00614880" w:rsidP="0041067E">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369351FB" w14:textId="1AF55653" w:rsidR="00614880" w:rsidRPr="00F12E97" w:rsidRDefault="00614880" w:rsidP="0041067E">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4CBCCAB2" w14:textId="2509FE7B" w:rsidR="00614880" w:rsidRPr="00F12E97" w:rsidRDefault="00614880" w:rsidP="0041067E">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01B8F791" w14:textId="41208244" w:rsidR="00614880" w:rsidRPr="00F12E97" w:rsidRDefault="00614880" w:rsidP="0041067E">
            <w:pPr>
              <w:jc w:val="center"/>
              <w:rPr>
                <w:rFonts w:eastAsia="Times New Roman"/>
                <w:sz w:val="22"/>
                <w:szCs w:val="22"/>
              </w:rPr>
            </w:pPr>
            <w:r w:rsidRPr="00F12E97">
              <w:rPr>
                <w:rFonts w:eastAsia="Times New Roman"/>
                <w:sz w:val="22"/>
                <w:szCs w:val="22"/>
              </w:rPr>
              <w:t>0</w:t>
            </w:r>
          </w:p>
        </w:tc>
      </w:tr>
      <w:tr w:rsidR="00614880" w14:paraId="6EED7F31" w14:textId="77777777" w:rsidTr="00274598">
        <w:tc>
          <w:tcPr>
            <w:tcW w:w="2881" w:type="dxa"/>
            <w:gridSpan w:val="2"/>
            <w:tcBorders>
              <w:left w:val="single" w:sz="24" w:space="0" w:color="auto"/>
              <w:bottom w:val="single" w:sz="24" w:space="0" w:color="auto"/>
              <w:right w:val="single" w:sz="24" w:space="0" w:color="auto"/>
            </w:tcBorders>
            <w:vAlign w:val="center"/>
          </w:tcPr>
          <w:p w14:paraId="19AC9DE2" w14:textId="06BC6AA3" w:rsidR="00614880" w:rsidRPr="0041067E" w:rsidRDefault="00614880" w:rsidP="0041067E">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1987C" w14:textId="0B746D2F" w:rsidR="00614880" w:rsidRPr="00F12E97" w:rsidRDefault="00614880" w:rsidP="0041067E">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1FB37510" w14:textId="0C8D55E8" w:rsidR="00614880" w:rsidRPr="00F12E97" w:rsidRDefault="00614880" w:rsidP="0041067E">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429E9A23" w14:textId="252550BE" w:rsidR="00614880" w:rsidRPr="00F12E97" w:rsidRDefault="00614880" w:rsidP="0041067E">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598C1AD0" w14:textId="476F6035" w:rsidR="00614880" w:rsidRPr="00F12E97" w:rsidRDefault="0019061C" w:rsidP="0041067E">
            <w:pPr>
              <w:jc w:val="center"/>
              <w:rPr>
                <w:rFonts w:eastAsia="Times New Roman"/>
                <w:sz w:val="22"/>
                <w:szCs w:val="22"/>
              </w:rPr>
            </w:pPr>
            <w:r>
              <w:rPr>
                <w:rFonts w:eastAsia="Times New Roman"/>
                <w:sz w:val="22"/>
                <w:szCs w:val="22"/>
              </w:rPr>
              <w:t>48</w:t>
            </w:r>
          </w:p>
        </w:tc>
      </w:tr>
      <w:tr w:rsidR="00F12E97" w14:paraId="7CEE87AB" w14:textId="77777777" w:rsidTr="00274598">
        <w:tc>
          <w:tcPr>
            <w:tcW w:w="1491" w:type="dxa"/>
            <w:vMerge w:val="restart"/>
            <w:tcBorders>
              <w:top w:val="single" w:sz="24" w:space="0" w:color="auto"/>
              <w:left w:val="single" w:sz="24" w:space="0" w:color="auto"/>
            </w:tcBorders>
            <w:vAlign w:val="center"/>
          </w:tcPr>
          <w:p w14:paraId="28356EA4" w14:textId="299D3A1D" w:rsidR="00F12E97" w:rsidRPr="0041067E" w:rsidRDefault="00F12E97" w:rsidP="0041067E">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24E25C87" w14:textId="0A1FBE7A" w:rsidR="00F12E97" w:rsidRPr="0041067E" w:rsidRDefault="00F12E97" w:rsidP="0041067E">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1B045D72" w14:textId="47A9491E" w:rsidR="00F12E97" w:rsidRPr="00F12E97" w:rsidRDefault="00F12E97" w:rsidP="0041067E">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11818CF3" w14:textId="4466D532" w:rsidR="00F12E97" w:rsidRPr="00F12E97" w:rsidRDefault="00F12E97" w:rsidP="0041067E">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3208F209" w14:textId="380DBC13" w:rsidR="00F12E97" w:rsidRPr="00F12E97" w:rsidRDefault="00F12E97" w:rsidP="0041067E">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1C3A201C" w14:textId="7E8B257B" w:rsidR="00F12E97" w:rsidRPr="00F12E97" w:rsidRDefault="00D568A6" w:rsidP="0041067E">
            <w:pPr>
              <w:jc w:val="center"/>
              <w:rPr>
                <w:rFonts w:eastAsia="Times New Roman"/>
                <w:sz w:val="22"/>
                <w:szCs w:val="22"/>
              </w:rPr>
            </w:pPr>
            <w:r>
              <w:rPr>
                <w:rFonts w:eastAsia="Times New Roman"/>
                <w:sz w:val="22"/>
                <w:szCs w:val="22"/>
              </w:rPr>
              <w:t>199</w:t>
            </w:r>
          </w:p>
        </w:tc>
      </w:tr>
      <w:tr w:rsidR="00F12E97" w14:paraId="50CCDDDA" w14:textId="77777777" w:rsidTr="00274598">
        <w:tc>
          <w:tcPr>
            <w:tcW w:w="1491" w:type="dxa"/>
            <w:vMerge/>
            <w:tcBorders>
              <w:left w:val="single" w:sz="24" w:space="0" w:color="auto"/>
            </w:tcBorders>
            <w:vAlign w:val="center"/>
          </w:tcPr>
          <w:p w14:paraId="65D79F7C"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1C0E3556" w14:textId="7EDAFC19" w:rsidR="00F12E97" w:rsidRPr="0041067E" w:rsidRDefault="00F12E97" w:rsidP="0041067E">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6820DD30" w14:textId="01F507BD" w:rsidR="00F12E97" w:rsidRPr="00F12E97" w:rsidRDefault="00F12E97" w:rsidP="0041067E">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4FD25613" w14:textId="3036812D" w:rsidR="00F12E97" w:rsidRPr="00F12E97" w:rsidRDefault="00F12E97" w:rsidP="0041067E">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533CF65C" w14:textId="360678F0" w:rsidR="00F12E97" w:rsidRPr="00F12E97" w:rsidRDefault="00F12E97" w:rsidP="0041067E">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64C410FE" w14:textId="3B29D446" w:rsidR="00F12E97" w:rsidRPr="00F12E97" w:rsidRDefault="00D568A6" w:rsidP="0041067E">
            <w:pPr>
              <w:jc w:val="center"/>
              <w:rPr>
                <w:rFonts w:eastAsia="Times New Roman"/>
                <w:sz w:val="22"/>
                <w:szCs w:val="22"/>
              </w:rPr>
            </w:pPr>
            <w:r>
              <w:rPr>
                <w:rFonts w:eastAsia="Times New Roman"/>
                <w:sz w:val="22"/>
                <w:szCs w:val="22"/>
              </w:rPr>
              <w:t>276</w:t>
            </w:r>
          </w:p>
        </w:tc>
      </w:tr>
      <w:tr w:rsidR="00F12E97" w14:paraId="37DF991B" w14:textId="77777777" w:rsidTr="00274598">
        <w:tc>
          <w:tcPr>
            <w:tcW w:w="1491" w:type="dxa"/>
            <w:vMerge/>
            <w:tcBorders>
              <w:left w:val="single" w:sz="24" w:space="0" w:color="auto"/>
            </w:tcBorders>
            <w:vAlign w:val="center"/>
          </w:tcPr>
          <w:p w14:paraId="5E67DE84"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51D0647D" w14:textId="32064A9C" w:rsidR="00F12E97" w:rsidRPr="0041067E" w:rsidRDefault="00F12E97" w:rsidP="0041067E">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2ABF6E3" w14:textId="315A54A6" w:rsidR="00F12E97" w:rsidRPr="00F12E97" w:rsidRDefault="00F12E97" w:rsidP="0041067E">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5A2B3662" w14:textId="716E2664" w:rsidR="00F12E97" w:rsidRPr="00F12E97" w:rsidRDefault="00F12E97" w:rsidP="0041067E">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46D23839" w14:textId="29C3AC1C" w:rsidR="00F12E97" w:rsidRPr="00F12E97" w:rsidRDefault="00F12E97" w:rsidP="0041067E">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09C3CEC2" w14:textId="0C43F2FD" w:rsidR="00F12E97" w:rsidRPr="00F12E97" w:rsidRDefault="00D568A6" w:rsidP="0041067E">
            <w:pPr>
              <w:jc w:val="center"/>
              <w:rPr>
                <w:rFonts w:eastAsia="Times New Roman"/>
                <w:sz w:val="22"/>
                <w:szCs w:val="22"/>
              </w:rPr>
            </w:pPr>
            <w:r>
              <w:rPr>
                <w:rFonts w:eastAsia="Times New Roman"/>
                <w:sz w:val="22"/>
                <w:szCs w:val="22"/>
              </w:rPr>
              <w:t>329</w:t>
            </w:r>
          </w:p>
        </w:tc>
      </w:tr>
      <w:tr w:rsidR="00F12E97" w14:paraId="5A149958" w14:textId="77777777" w:rsidTr="00274598">
        <w:tc>
          <w:tcPr>
            <w:tcW w:w="1491" w:type="dxa"/>
            <w:vMerge/>
            <w:tcBorders>
              <w:left w:val="single" w:sz="24" w:space="0" w:color="auto"/>
            </w:tcBorders>
            <w:vAlign w:val="center"/>
          </w:tcPr>
          <w:p w14:paraId="1801763B"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0B216B9C" w14:textId="36692282" w:rsidR="00F12E97" w:rsidRPr="0041067E" w:rsidRDefault="00F12E97" w:rsidP="0041067E">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C29FFAA" w14:textId="52AE89A9" w:rsidR="00F12E97" w:rsidRPr="00F12E97" w:rsidRDefault="00F12E97" w:rsidP="0041067E">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1241D4E2" w14:textId="0CE3E9EC" w:rsidR="00F12E97" w:rsidRPr="00F12E97" w:rsidRDefault="00F12E97" w:rsidP="0041067E">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02909774" w14:textId="1E91A7D4" w:rsidR="00F12E97" w:rsidRPr="00F12E97" w:rsidRDefault="00F12E97" w:rsidP="0041067E">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000EFD35" w14:textId="1D4F5919" w:rsidR="00F12E97" w:rsidRPr="00F12E97" w:rsidRDefault="00D568A6" w:rsidP="0041067E">
            <w:pPr>
              <w:jc w:val="center"/>
              <w:rPr>
                <w:rFonts w:eastAsia="Times New Roman"/>
                <w:sz w:val="22"/>
                <w:szCs w:val="22"/>
              </w:rPr>
            </w:pPr>
            <w:r>
              <w:rPr>
                <w:rFonts w:eastAsia="Times New Roman"/>
                <w:sz w:val="22"/>
                <w:szCs w:val="22"/>
              </w:rPr>
              <w:t>341</w:t>
            </w:r>
          </w:p>
        </w:tc>
      </w:tr>
      <w:tr w:rsidR="00F12E97" w14:paraId="29B62E55" w14:textId="77777777" w:rsidTr="00274598">
        <w:tc>
          <w:tcPr>
            <w:tcW w:w="1491" w:type="dxa"/>
            <w:vMerge/>
            <w:tcBorders>
              <w:left w:val="single" w:sz="24" w:space="0" w:color="auto"/>
            </w:tcBorders>
            <w:vAlign w:val="center"/>
          </w:tcPr>
          <w:p w14:paraId="634BB38E"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6A3441C0" w14:textId="65ADF7F7" w:rsidR="00F12E97" w:rsidRPr="0041067E" w:rsidRDefault="00F12E97" w:rsidP="0041067E">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71CB438E" w14:textId="54E0201E" w:rsidR="00F12E97" w:rsidRPr="00F12E97" w:rsidRDefault="00F12E97" w:rsidP="0041067E">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1DEB9281" w14:textId="353D1044" w:rsidR="00F12E97" w:rsidRPr="00F12E97" w:rsidRDefault="00F12E97" w:rsidP="0041067E">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71601256" w14:textId="02A5D3BA"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0DAC6548" w14:textId="489F8527" w:rsidR="00F12E97" w:rsidRPr="00F12E97" w:rsidRDefault="00D568A6" w:rsidP="0041067E">
            <w:pPr>
              <w:jc w:val="center"/>
              <w:rPr>
                <w:rFonts w:eastAsia="Times New Roman"/>
                <w:sz w:val="22"/>
                <w:szCs w:val="22"/>
              </w:rPr>
            </w:pPr>
            <w:r>
              <w:rPr>
                <w:rFonts w:eastAsia="Times New Roman"/>
                <w:sz w:val="22"/>
                <w:szCs w:val="22"/>
              </w:rPr>
              <w:t>362</w:t>
            </w:r>
          </w:p>
        </w:tc>
      </w:tr>
      <w:tr w:rsidR="00F12E97" w14:paraId="3F054515" w14:textId="77777777" w:rsidTr="00274598">
        <w:tc>
          <w:tcPr>
            <w:tcW w:w="1491" w:type="dxa"/>
            <w:vMerge/>
            <w:tcBorders>
              <w:left w:val="single" w:sz="24" w:space="0" w:color="auto"/>
            </w:tcBorders>
            <w:vAlign w:val="center"/>
          </w:tcPr>
          <w:p w14:paraId="00D70557"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53F48B15" w14:textId="680F8D1C" w:rsidR="00F12E97" w:rsidRPr="0041067E" w:rsidRDefault="00F12E97" w:rsidP="0041067E">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7889279" w14:textId="2EB843F0"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D681C32" w14:textId="6E131EF6"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0EAE1D" w14:textId="6E97ACDD"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343A636E" w14:textId="53BFC400" w:rsidR="00F12E97" w:rsidRPr="00F12E97" w:rsidRDefault="00D568A6" w:rsidP="0041067E">
            <w:pPr>
              <w:jc w:val="center"/>
              <w:rPr>
                <w:rFonts w:eastAsia="Times New Roman"/>
                <w:sz w:val="22"/>
                <w:szCs w:val="22"/>
              </w:rPr>
            </w:pPr>
            <w:r>
              <w:rPr>
                <w:rFonts w:eastAsia="Times New Roman"/>
                <w:sz w:val="22"/>
                <w:szCs w:val="22"/>
              </w:rPr>
              <w:t>374</w:t>
            </w:r>
          </w:p>
        </w:tc>
      </w:tr>
      <w:tr w:rsidR="00F12E97" w14:paraId="619FF177" w14:textId="77777777" w:rsidTr="00274598">
        <w:tc>
          <w:tcPr>
            <w:tcW w:w="1491" w:type="dxa"/>
            <w:vMerge/>
            <w:tcBorders>
              <w:left w:val="single" w:sz="24" w:space="0" w:color="auto"/>
            </w:tcBorders>
            <w:vAlign w:val="center"/>
          </w:tcPr>
          <w:p w14:paraId="1BBEABB2"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7CCD8BE0" w14:textId="37A5568C" w:rsidR="00F12E97" w:rsidRPr="0041067E" w:rsidRDefault="00F12E97" w:rsidP="0041067E">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47C03C3" w14:textId="4BCF90E5"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4A9458D" w14:textId="74F68FB5"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CDE19D8" w14:textId="31F40FE3"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F927BB0" w14:textId="07CCCE87" w:rsidR="00F12E97" w:rsidRPr="00F12E97" w:rsidRDefault="00D568A6" w:rsidP="0041067E">
            <w:pPr>
              <w:jc w:val="center"/>
              <w:rPr>
                <w:rFonts w:eastAsia="Times New Roman"/>
                <w:sz w:val="22"/>
                <w:szCs w:val="22"/>
              </w:rPr>
            </w:pPr>
            <w:r>
              <w:rPr>
                <w:rFonts w:eastAsia="Times New Roman"/>
                <w:sz w:val="22"/>
                <w:szCs w:val="22"/>
              </w:rPr>
              <w:t>402</w:t>
            </w:r>
          </w:p>
        </w:tc>
      </w:tr>
      <w:tr w:rsidR="00F12E97" w14:paraId="28259BE2" w14:textId="77777777" w:rsidTr="00274598">
        <w:tc>
          <w:tcPr>
            <w:tcW w:w="1491" w:type="dxa"/>
            <w:vMerge/>
            <w:tcBorders>
              <w:left w:val="single" w:sz="24" w:space="0" w:color="auto"/>
            </w:tcBorders>
            <w:vAlign w:val="center"/>
          </w:tcPr>
          <w:p w14:paraId="684AADFC" w14:textId="77777777" w:rsidR="00F12E97" w:rsidRPr="0041067E" w:rsidRDefault="00F12E97" w:rsidP="0041067E">
            <w:pPr>
              <w:jc w:val="center"/>
              <w:rPr>
                <w:rFonts w:eastAsia="Times New Roman"/>
                <w:b/>
                <w:sz w:val="22"/>
                <w:szCs w:val="22"/>
              </w:rPr>
            </w:pPr>
          </w:p>
        </w:tc>
        <w:tc>
          <w:tcPr>
            <w:tcW w:w="1390" w:type="dxa"/>
            <w:tcBorders>
              <w:right w:val="single" w:sz="24" w:space="0" w:color="auto"/>
            </w:tcBorders>
            <w:vAlign w:val="center"/>
          </w:tcPr>
          <w:p w14:paraId="14019170" w14:textId="5CF5F77F" w:rsidR="00F12E97" w:rsidRPr="0041067E" w:rsidRDefault="00F12E97" w:rsidP="0041067E">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B3536F4" w14:textId="7B123820"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389EA22" w14:textId="05001A77"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CE7FCBC" w14:textId="7003FE00"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AD77EBB" w14:textId="571BD41A" w:rsidR="00F12E97" w:rsidRPr="00F12E97" w:rsidRDefault="00D568A6" w:rsidP="0041067E">
            <w:pPr>
              <w:jc w:val="center"/>
              <w:rPr>
                <w:rFonts w:eastAsia="Times New Roman"/>
                <w:sz w:val="22"/>
                <w:szCs w:val="22"/>
              </w:rPr>
            </w:pPr>
            <w:r>
              <w:rPr>
                <w:rFonts w:eastAsia="Times New Roman"/>
                <w:sz w:val="22"/>
                <w:szCs w:val="22"/>
              </w:rPr>
              <w:t>399</w:t>
            </w:r>
          </w:p>
        </w:tc>
      </w:tr>
      <w:tr w:rsidR="00F12E97" w14:paraId="142EF23B" w14:textId="77777777" w:rsidTr="00274598">
        <w:tc>
          <w:tcPr>
            <w:tcW w:w="1491" w:type="dxa"/>
            <w:vMerge/>
            <w:tcBorders>
              <w:left w:val="single" w:sz="24" w:space="0" w:color="auto"/>
              <w:bottom w:val="single" w:sz="24" w:space="0" w:color="auto"/>
            </w:tcBorders>
            <w:vAlign w:val="center"/>
          </w:tcPr>
          <w:p w14:paraId="786D7FF6" w14:textId="77777777" w:rsidR="00F12E97" w:rsidRPr="0041067E" w:rsidRDefault="00F12E97" w:rsidP="0041067E">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1BD2E659" w14:textId="427DEACC" w:rsidR="00F12E97" w:rsidRPr="0041067E" w:rsidRDefault="00F12E97" w:rsidP="0041067E">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04DBA00E" w14:textId="64343DBC"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897E3A4" w14:textId="43313954"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605115F" w14:textId="527111CC" w:rsidR="00F12E97" w:rsidRPr="00F12E97" w:rsidRDefault="00F12E97" w:rsidP="0041067E">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3B786106" w14:textId="519744A8" w:rsidR="00F12E97" w:rsidRPr="00F12E97" w:rsidRDefault="00A35F39" w:rsidP="0041067E">
            <w:pPr>
              <w:jc w:val="center"/>
              <w:rPr>
                <w:rFonts w:eastAsia="Times New Roman"/>
                <w:sz w:val="22"/>
                <w:szCs w:val="22"/>
              </w:rPr>
            </w:pPr>
            <w:r>
              <w:rPr>
                <w:rFonts w:eastAsia="Times New Roman"/>
                <w:sz w:val="22"/>
                <w:szCs w:val="22"/>
              </w:rPr>
              <w:t>-</w:t>
            </w:r>
          </w:p>
        </w:tc>
      </w:tr>
    </w:tbl>
    <w:bookmarkEnd w:id="263"/>
    <w:bookmarkEnd w:id="264"/>
    <w:bookmarkEnd w:id="265"/>
    <w:p w14:paraId="4CEBCC77" w14:textId="18A4A85A" w:rsidR="00412695" w:rsidRPr="00940161" w:rsidRDefault="00412695" w:rsidP="00412695">
      <w:pPr>
        <w:rPr>
          <w:rFonts w:eastAsia="Times New Roman"/>
          <w:sz w:val="22"/>
          <w:szCs w:val="22"/>
        </w:rPr>
      </w:pPr>
      <w:r>
        <w:rPr>
          <w:rFonts w:eastAsia="Times New Roman"/>
          <w:sz w:val="22"/>
          <w:szCs w:val="22"/>
        </w:rPr>
        <w:t>Table 6.14: 0</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p w14:paraId="6B56F430" w14:textId="4A433519" w:rsidR="0044284C" w:rsidRDefault="0044284C" w:rsidP="004F45B2">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15317735"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3914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A6A0B45"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13F16C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C5AB447"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C2E0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F12E97" w14:paraId="0D6E927F" w14:textId="77777777" w:rsidTr="00274598">
        <w:tc>
          <w:tcPr>
            <w:tcW w:w="2881" w:type="dxa"/>
            <w:gridSpan w:val="2"/>
            <w:tcBorders>
              <w:top w:val="single" w:sz="24" w:space="0" w:color="auto"/>
              <w:left w:val="single" w:sz="24" w:space="0" w:color="auto"/>
              <w:right w:val="single" w:sz="24" w:space="0" w:color="auto"/>
            </w:tcBorders>
            <w:vAlign w:val="center"/>
          </w:tcPr>
          <w:p w14:paraId="25B6EE91" w14:textId="77777777" w:rsidR="00F12E97" w:rsidRPr="0041067E" w:rsidRDefault="00F12E97"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75EB00FF" w14:textId="0E168171" w:rsidR="00F12E97" w:rsidRPr="00F12E97" w:rsidRDefault="00F12E97" w:rsidP="006C4ACA">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53922C0C" w14:textId="10708CCB" w:rsidR="00F12E97" w:rsidRPr="00F12E97" w:rsidRDefault="00F12E97" w:rsidP="006C4ACA">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29B0BA7A" w14:textId="48D5F8D3" w:rsidR="00F12E97" w:rsidRPr="00F12E97" w:rsidRDefault="00F12E97" w:rsidP="006C4ACA">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7BEEA64B" w14:textId="53B78F84" w:rsidR="00F12E97" w:rsidRPr="00F12E97" w:rsidRDefault="00F12E97" w:rsidP="006C4ACA">
            <w:pPr>
              <w:jc w:val="center"/>
              <w:rPr>
                <w:rFonts w:eastAsia="Times New Roman"/>
                <w:sz w:val="22"/>
                <w:szCs w:val="22"/>
              </w:rPr>
            </w:pPr>
            <w:r w:rsidRPr="00F12E97">
              <w:rPr>
                <w:rFonts w:eastAsia="Times New Roman"/>
                <w:color w:val="000000"/>
                <w:sz w:val="22"/>
                <w:szCs w:val="22"/>
              </w:rPr>
              <w:t>3.4</w:t>
            </w:r>
          </w:p>
        </w:tc>
      </w:tr>
      <w:tr w:rsidR="00F12E97" w14:paraId="5DB5A7B7" w14:textId="77777777" w:rsidTr="00274598">
        <w:tc>
          <w:tcPr>
            <w:tcW w:w="2881" w:type="dxa"/>
            <w:gridSpan w:val="2"/>
            <w:tcBorders>
              <w:left w:val="single" w:sz="24" w:space="0" w:color="auto"/>
              <w:bottom w:val="single" w:sz="24" w:space="0" w:color="auto"/>
              <w:right w:val="single" w:sz="24" w:space="0" w:color="auto"/>
            </w:tcBorders>
            <w:vAlign w:val="center"/>
          </w:tcPr>
          <w:p w14:paraId="65F6C05E" w14:textId="77777777" w:rsidR="00F12E97" w:rsidRPr="0041067E" w:rsidRDefault="00F12E97"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63EB2C2" w14:textId="4409A520" w:rsidR="00F12E97" w:rsidRPr="00F12E97" w:rsidRDefault="00F12E97" w:rsidP="006C4ACA">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6E5CA9CB" w14:textId="4110A53A" w:rsidR="00F12E97" w:rsidRPr="00F12E97" w:rsidRDefault="00F12E97" w:rsidP="006C4ACA">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73EAD178" w14:textId="369F6B6D" w:rsidR="00F12E97" w:rsidRPr="00F12E97" w:rsidRDefault="00F12E97" w:rsidP="006C4ACA">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1272EB32" w14:textId="1CE907C5" w:rsidR="00F12E97" w:rsidRPr="00F12E97" w:rsidRDefault="00F12E97" w:rsidP="006C4ACA">
            <w:pPr>
              <w:jc w:val="center"/>
              <w:rPr>
                <w:rFonts w:eastAsia="Times New Roman"/>
                <w:sz w:val="22"/>
                <w:szCs w:val="22"/>
              </w:rPr>
            </w:pPr>
            <w:r w:rsidRPr="00F12E97">
              <w:rPr>
                <w:rFonts w:eastAsia="Times New Roman"/>
                <w:color w:val="000000"/>
                <w:sz w:val="22"/>
                <w:szCs w:val="22"/>
              </w:rPr>
              <w:t>72</w:t>
            </w:r>
          </w:p>
        </w:tc>
      </w:tr>
      <w:tr w:rsidR="00F12E97" w14:paraId="765972EA" w14:textId="77777777" w:rsidTr="00274598">
        <w:tc>
          <w:tcPr>
            <w:tcW w:w="1491" w:type="dxa"/>
            <w:vMerge w:val="restart"/>
            <w:tcBorders>
              <w:top w:val="single" w:sz="24" w:space="0" w:color="auto"/>
              <w:left w:val="single" w:sz="24" w:space="0" w:color="auto"/>
            </w:tcBorders>
            <w:vAlign w:val="center"/>
          </w:tcPr>
          <w:p w14:paraId="1CF00D6C" w14:textId="77777777" w:rsidR="00F12E97" w:rsidRPr="0041067E" w:rsidRDefault="00F12E97"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03F97F7" w14:textId="77777777" w:rsidR="00F12E97" w:rsidRPr="0041067E" w:rsidRDefault="00F12E97"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62B5AD41" w14:textId="7593480B" w:rsidR="00F12E97" w:rsidRPr="00F12E97" w:rsidRDefault="00F12E97" w:rsidP="006C4ACA">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EC47E3D" w14:textId="2E3FD34C" w:rsidR="00F12E97" w:rsidRPr="00F12E97" w:rsidRDefault="00F12E97" w:rsidP="006C4ACA">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032BCC05" w14:textId="6199C37A" w:rsidR="00F12E97" w:rsidRPr="00F12E97" w:rsidRDefault="00F12E97" w:rsidP="006C4ACA">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423E97FC" w14:textId="62ED1A5A" w:rsidR="00F12E97" w:rsidRPr="00F12E97" w:rsidRDefault="00F12E97" w:rsidP="006C4ACA">
            <w:pPr>
              <w:jc w:val="center"/>
              <w:rPr>
                <w:rFonts w:eastAsia="Times New Roman"/>
                <w:sz w:val="22"/>
                <w:szCs w:val="22"/>
              </w:rPr>
            </w:pPr>
            <w:r w:rsidRPr="00F12E97">
              <w:rPr>
                <w:rFonts w:eastAsia="Times New Roman"/>
                <w:color w:val="000000"/>
                <w:sz w:val="22"/>
                <w:szCs w:val="22"/>
              </w:rPr>
              <w:t>91</w:t>
            </w:r>
          </w:p>
        </w:tc>
      </w:tr>
      <w:tr w:rsidR="00F12E97" w14:paraId="6A57BA8E" w14:textId="77777777" w:rsidTr="00274598">
        <w:tc>
          <w:tcPr>
            <w:tcW w:w="1491" w:type="dxa"/>
            <w:vMerge/>
            <w:tcBorders>
              <w:left w:val="single" w:sz="24" w:space="0" w:color="auto"/>
            </w:tcBorders>
            <w:vAlign w:val="center"/>
          </w:tcPr>
          <w:p w14:paraId="609A8014"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22306FE3" w14:textId="77777777" w:rsidR="00F12E97" w:rsidRPr="0041067E" w:rsidRDefault="00F12E97"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7410B2B" w14:textId="3D18D247" w:rsidR="00F12E97" w:rsidRPr="00F12E97" w:rsidRDefault="00F12E97" w:rsidP="006C4ACA">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555630D5" w14:textId="7C47B0A0" w:rsidR="00F12E97" w:rsidRPr="00F12E97" w:rsidRDefault="00F12E97" w:rsidP="006C4ACA">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669C4EC4" w14:textId="654FEB39" w:rsidR="00F12E97" w:rsidRPr="00F12E97" w:rsidRDefault="00F12E97" w:rsidP="006C4ACA">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1586AAEB" w14:textId="45FFE8B6" w:rsidR="00F12E97" w:rsidRPr="00F12E97" w:rsidRDefault="00F12E97" w:rsidP="006C4ACA">
            <w:pPr>
              <w:jc w:val="center"/>
              <w:rPr>
                <w:rFonts w:eastAsia="Times New Roman"/>
                <w:sz w:val="22"/>
                <w:szCs w:val="22"/>
              </w:rPr>
            </w:pPr>
            <w:r w:rsidRPr="00F12E97">
              <w:rPr>
                <w:rFonts w:eastAsia="Times New Roman"/>
                <w:color w:val="000000"/>
                <w:sz w:val="22"/>
                <w:szCs w:val="22"/>
              </w:rPr>
              <w:t>133</w:t>
            </w:r>
          </w:p>
        </w:tc>
      </w:tr>
      <w:tr w:rsidR="00F12E97" w14:paraId="772CEF22" w14:textId="77777777" w:rsidTr="00274598">
        <w:tc>
          <w:tcPr>
            <w:tcW w:w="1491" w:type="dxa"/>
            <w:vMerge/>
            <w:tcBorders>
              <w:left w:val="single" w:sz="24" w:space="0" w:color="auto"/>
            </w:tcBorders>
            <w:vAlign w:val="center"/>
          </w:tcPr>
          <w:p w14:paraId="429CDAD6"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16842A3F" w14:textId="77777777" w:rsidR="00F12E97" w:rsidRPr="0041067E" w:rsidRDefault="00F12E97"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675578F1" w14:textId="058F6364" w:rsidR="00F12E97" w:rsidRPr="00F12E97" w:rsidRDefault="00F12E97" w:rsidP="006C4ACA">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550DAF62" w14:textId="68E49B90" w:rsidR="00F12E97" w:rsidRPr="00F12E97" w:rsidRDefault="00F12E97" w:rsidP="006C4ACA">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090E29C8" w14:textId="2530D1E9" w:rsidR="00F12E97" w:rsidRPr="00F12E97" w:rsidRDefault="00F12E97" w:rsidP="006C4ACA">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7F6595B3" w14:textId="5CF18F04" w:rsidR="00F12E97" w:rsidRPr="00F12E97" w:rsidRDefault="00F12E97" w:rsidP="006C4ACA">
            <w:pPr>
              <w:jc w:val="center"/>
              <w:rPr>
                <w:rFonts w:eastAsia="Times New Roman"/>
                <w:sz w:val="22"/>
                <w:szCs w:val="22"/>
              </w:rPr>
            </w:pPr>
            <w:r w:rsidRPr="00F12E97">
              <w:rPr>
                <w:rFonts w:eastAsia="Times New Roman"/>
                <w:color w:val="000000"/>
                <w:sz w:val="22"/>
                <w:szCs w:val="22"/>
              </w:rPr>
              <w:t>149</w:t>
            </w:r>
          </w:p>
        </w:tc>
      </w:tr>
      <w:tr w:rsidR="00F12E97" w14:paraId="63CF7F9C" w14:textId="77777777" w:rsidTr="00274598">
        <w:tc>
          <w:tcPr>
            <w:tcW w:w="1491" w:type="dxa"/>
            <w:vMerge/>
            <w:tcBorders>
              <w:left w:val="single" w:sz="24" w:space="0" w:color="auto"/>
            </w:tcBorders>
            <w:vAlign w:val="center"/>
          </w:tcPr>
          <w:p w14:paraId="11DED5FA"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2CC39D94" w14:textId="77777777" w:rsidR="00F12E97" w:rsidRPr="0041067E" w:rsidRDefault="00F12E97"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78114B9" w14:textId="3A086F36" w:rsidR="00F12E97" w:rsidRPr="00F12E97" w:rsidRDefault="00F12E97" w:rsidP="006C4ACA">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5E04F4DE" w14:textId="709F2D87" w:rsidR="00F12E97" w:rsidRPr="00F12E97" w:rsidRDefault="00F12E97" w:rsidP="006C4ACA">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7F32C58E" w14:textId="25A275C0" w:rsidR="00F12E97" w:rsidRPr="00F12E97" w:rsidRDefault="00F12E97" w:rsidP="006C4ACA">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59D1E1C7" w14:textId="648C1B31" w:rsidR="00F12E97" w:rsidRPr="00F12E97" w:rsidRDefault="00F12E97" w:rsidP="006C4ACA">
            <w:pPr>
              <w:jc w:val="center"/>
              <w:rPr>
                <w:rFonts w:eastAsia="Times New Roman"/>
                <w:sz w:val="22"/>
                <w:szCs w:val="22"/>
              </w:rPr>
            </w:pPr>
            <w:r w:rsidRPr="00F12E97">
              <w:rPr>
                <w:rFonts w:eastAsia="Times New Roman"/>
                <w:color w:val="000000"/>
                <w:sz w:val="22"/>
                <w:szCs w:val="22"/>
              </w:rPr>
              <w:t>163</w:t>
            </w:r>
          </w:p>
        </w:tc>
      </w:tr>
      <w:tr w:rsidR="00F12E97" w14:paraId="730A5A04" w14:textId="77777777" w:rsidTr="00274598">
        <w:tc>
          <w:tcPr>
            <w:tcW w:w="1491" w:type="dxa"/>
            <w:vMerge/>
            <w:tcBorders>
              <w:left w:val="single" w:sz="24" w:space="0" w:color="auto"/>
            </w:tcBorders>
            <w:vAlign w:val="center"/>
          </w:tcPr>
          <w:p w14:paraId="2A5F683A"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292E49C5" w14:textId="77777777" w:rsidR="00F12E97" w:rsidRPr="0041067E" w:rsidRDefault="00F12E97"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FD0D617" w14:textId="6DFC1BD6" w:rsidR="00F12E97" w:rsidRPr="00F12E97" w:rsidRDefault="00F12E97" w:rsidP="006C4ACA">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9B23428" w14:textId="7BC4D64D" w:rsidR="00F12E97" w:rsidRPr="00F12E97" w:rsidRDefault="00F12E97" w:rsidP="006C4ACA">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0487A97E" w14:textId="495E4806"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637DFAC6" w14:textId="40FDF85A" w:rsidR="00F12E97" w:rsidRPr="00F12E97" w:rsidRDefault="00F12E97" w:rsidP="006C4ACA">
            <w:pPr>
              <w:jc w:val="center"/>
              <w:rPr>
                <w:rFonts w:eastAsia="Times New Roman"/>
                <w:sz w:val="22"/>
                <w:szCs w:val="22"/>
              </w:rPr>
            </w:pPr>
            <w:r w:rsidRPr="00F12E97">
              <w:rPr>
                <w:rFonts w:eastAsia="Times New Roman"/>
                <w:color w:val="000000"/>
                <w:sz w:val="22"/>
                <w:szCs w:val="22"/>
              </w:rPr>
              <w:t>189</w:t>
            </w:r>
          </w:p>
        </w:tc>
      </w:tr>
      <w:tr w:rsidR="00F12E97" w14:paraId="3CD646A1" w14:textId="77777777" w:rsidTr="00274598">
        <w:tc>
          <w:tcPr>
            <w:tcW w:w="1491" w:type="dxa"/>
            <w:vMerge/>
            <w:tcBorders>
              <w:left w:val="single" w:sz="24" w:space="0" w:color="auto"/>
            </w:tcBorders>
            <w:vAlign w:val="center"/>
          </w:tcPr>
          <w:p w14:paraId="6F2C2E5B"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0CFB5046" w14:textId="77777777" w:rsidR="00F12E97" w:rsidRPr="0041067E" w:rsidRDefault="00F12E97"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43409C" w14:textId="6A2D7D4B" w:rsidR="00F12E97" w:rsidRPr="00F12E97" w:rsidRDefault="00F12E97" w:rsidP="006C4ACA">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4F125678" w14:textId="6E2C95F6" w:rsidR="00F12E97" w:rsidRPr="00F12E97" w:rsidRDefault="00F12E97" w:rsidP="006C4ACA">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0D8C2379" w14:textId="3F81F7E7"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397F52" w14:textId="7810245E" w:rsidR="00F12E97" w:rsidRPr="00F12E97" w:rsidRDefault="00F12E97" w:rsidP="006C4ACA">
            <w:pPr>
              <w:jc w:val="center"/>
              <w:rPr>
                <w:rFonts w:eastAsia="Times New Roman"/>
                <w:sz w:val="22"/>
                <w:szCs w:val="22"/>
              </w:rPr>
            </w:pPr>
            <w:r w:rsidRPr="00F12E97">
              <w:rPr>
                <w:rFonts w:eastAsia="Times New Roman"/>
                <w:color w:val="000000"/>
                <w:sz w:val="22"/>
                <w:szCs w:val="22"/>
              </w:rPr>
              <w:t>218</w:t>
            </w:r>
          </w:p>
        </w:tc>
      </w:tr>
      <w:tr w:rsidR="00F12E97" w14:paraId="10CFA7B1" w14:textId="77777777" w:rsidTr="00274598">
        <w:tc>
          <w:tcPr>
            <w:tcW w:w="1491" w:type="dxa"/>
            <w:vMerge/>
            <w:tcBorders>
              <w:left w:val="single" w:sz="24" w:space="0" w:color="auto"/>
            </w:tcBorders>
            <w:vAlign w:val="center"/>
          </w:tcPr>
          <w:p w14:paraId="0360602A"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2355DE49" w14:textId="77777777" w:rsidR="00F12E97" w:rsidRPr="0041067E" w:rsidRDefault="00F12E97"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303D64BF" w14:textId="1E5026FB"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E4EBF24" w14:textId="03F43657"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E07940E" w14:textId="4AD5623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3C7BDF8" w14:textId="77251A03" w:rsidR="00F12E97" w:rsidRPr="00F12E97" w:rsidRDefault="00F12E97" w:rsidP="006C4ACA">
            <w:pPr>
              <w:jc w:val="center"/>
              <w:rPr>
                <w:rFonts w:eastAsia="Times New Roman"/>
                <w:sz w:val="22"/>
                <w:szCs w:val="22"/>
              </w:rPr>
            </w:pPr>
            <w:r w:rsidRPr="00F12E97">
              <w:rPr>
                <w:rFonts w:eastAsia="Times New Roman"/>
                <w:color w:val="000000"/>
                <w:sz w:val="22"/>
                <w:szCs w:val="22"/>
              </w:rPr>
              <w:t>206</w:t>
            </w:r>
          </w:p>
        </w:tc>
      </w:tr>
      <w:tr w:rsidR="00F12E97" w14:paraId="098DD566" w14:textId="77777777" w:rsidTr="00274598">
        <w:tc>
          <w:tcPr>
            <w:tcW w:w="1491" w:type="dxa"/>
            <w:vMerge/>
            <w:tcBorders>
              <w:left w:val="single" w:sz="24" w:space="0" w:color="auto"/>
            </w:tcBorders>
            <w:vAlign w:val="center"/>
          </w:tcPr>
          <w:p w14:paraId="0960E78D"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659FD32E" w14:textId="77777777" w:rsidR="00F12E97" w:rsidRPr="0041067E" w:rsidRDefault="00F12E97"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F756613" w14:textId="6563DCF9"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5D9C2FE" w14:textId="43212E46"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E1A46D0" w14:textId="6AF909E5"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11B90C6" w14:textId="6EFD878E" w:rsidR="00F12E97" w:rsidRPr="00F12E97" w:rsidRDefault="00F12E97" w:rsidP="006C4ACA">
            <w:pPr>
              <w:jc w:val="center"/>
              <w:rPr>
                <w:rFonts w:eastAsia="Times New Roman"/>
                <w:sz w:val="22"/>
                <w:szCs w:val="22"/>
              </w:rPr>
            </w:pPr>
            <w:r w:rsidRPr="00F12E97">
              <w:rPr>
                <w:rFonts w:eastAsia="Times New Roman"/>
                <w:color w:val="000000"/>
                <w:sz w:val="22"/>
                <w:szCs w:val="22"/>
              </w:rPr>
              <w:t>235</w:t>
            </w:r>
          </w:p>
        </w:tc>
      </w:tr>
      <w:tr w:rsidR="00F12E97" w14:paraId="5FBF00D2" w14:textId="77777777" w:rsidTr="00274598">
        <w:tc>
          <w:tcPr>
            <w:tcW w:w="1491" w:type="dxa"/>
            <w:vMerge/>
            <w:tcBorders>
              <w:left w:val="single" w:sz="24" w:space="0" w:color="auto"/>
            </w:tcBorders>
            <w:vAlign w:val="center"/>
          </w:tcPr>
          <w:p w14:paraId="214058E3"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3C9EC419" w14:textId="77777777" w:rsidR="00F12E97" w:rsidRPr="0041067E" w:rsidRDefault="00F12E97"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1D5BF6F" w14:textId="0F464C0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01DE2AF" w14:textId="16E02CC6"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58E39DA" w14:textId="31225530"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7C4E37C8" w14:textId="0D2AE131" w:rsidR="00F12E97" w:rsidRPr="00F12E97" w:rsidRDefault="00F12E97" w:rsidP="006C4ACA">
            <w:pPr>
              <w:jc w:val="center"/>
              <w:rPr>
                <w:rFonts w:eastAsia="Times New Roman"/>
                <w:sz w:val="22"/>
                <w:szCs w:val="22"/>
              </w:rPr>
            </w:pPr>
            <w:r w:rsidRPr="00F12E97">
              <w:rPr>
                <w:rFonts w:eastAsia="Times New Roman"/>
                <w:color w:val="000000"/>
                <w:sz w:val="22"/>
                <w:szCs w:val="22"/>
              </w:rPr>
              <w:t>250</w:t>
            </w:r>
          </w:p>
        </w:tc>
      </w:tr>
      <w:tr w:rsidR="00F12E97" w14:paraId="72F078E3" w14:textId="77777777" w:rsidTr="00274598">
        <w:tc>
          <w:tcPr>
            <w:tcW w:w="1491" w:type="dxa"/>
            <w:vMerge/>
            <w:tcBorders>
              <w:left w:val="single" w:sz="24" w:space="0" w:color="auto"/>
            </w:tcBorders>
            <w:vAlign w:val="center"/>
          </w:tcPr>
          <w:p w14:paraId="2332B665"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6B8BF404" w14:textId="247C8235" w:rsidR="00F12E97" w:rsidRPr="0041067E" w:rsidRDefault="00F12E97" w:rsidP="006C4ACA">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31D278C" w14:textId="410DC49B"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40832DDB" w14:textId="483C43CD"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382F81D" w14:textId="4B01F2FA"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27523EF" w14:textId="24D3430E" w:rsidR="00F12E97" w:rsidRPr="00F12E97" w:rsidRDefault="00F12E97" w:rsidP="006C4ACA">
            <w:pPr>
              <w:jc w:val="center"/>
              <w:rPr>
                <w:rFonts w:eastAsia="Times New Roman"/>
                <w:sz w:val="22"/>
                <w:szCs w:val="22"/>
              </w:rPr>
            </w:pPr>
            <w:r w:rsidRPr="00F12E97">
              <w:rPr>
                <w:rFonts w:eastAsia="Times New Roman"/>
                <w:color w:val="000000"/>
                <w:sz w:val="22"/>
                <w:szCs w:val="22"/>
              </w:rPr>
              <w:t>273</w:t>
            </w:r>
          </w:p>
        </w:tc>
      </w:tr>
      <w:tr w:rsidR="00F12E97" w14:paraId="3EB95BE1" w14:textId="77777777" w:rsidTr="00274598">
        <w:tc>
          <w:tcPr>
            <w:tcW w:w="1491" w:type="dxa"/>
            <w:vMerge/>
            <w:tcBorders>
              <w:left w:val="single" w:sz="24" w:space="0" w:color="auto"/>
            </w:tcBorders>
            <w:vAlign w:val="center"/>
          </w:tcPr>
          <w:p w14:paraId="69C70C83"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1437E5D1" w14:textId="579BE326" w:rsidR="00F12E97" w:rsidRPr="0041067E" w:rsidRDefault="00F12E97" w:rsidP="006C4ACA">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3F784FCD" w14:textId="57C02895"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59A5341" w14:textId="01E1B45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C7887AF" w14:textId="4ACF7F9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6F9F85A" w14:textId="155F6B01" w:rsidR="00F12E97" w:rsidRPr="00F12E97" w:rsidRDefault="00F12E97" w:rsidP="006C4ACA">
            <w:pPr>
              <w:jc w:val="center"/>
              <w:rPr>
                <w:rFonts w:eastAsia="Times New Roman"/>
                <w:sz w:val="22"/>
                <w:szCs w:val="22"/>
              </w:rPr>
            </w:pPr>
            <w:r w:rsidRPr="00F12E97">
              <w:rPr>
                <w:rFonts w:eastAsia="Times New Roman"/>
                <w:color w:val="000000"/>
                <w:sz w:val="22"/>
                <w:szCs w:val="22"/>
              </w:rPr>
              <w:t>293</w:t>
            </w:r>
          </w:p>
        </w:tc>
      </w:tr>
      <w:tr w:rsidR="00F12E97" w14:paraId="35F088B8" w14:textId="77777777" w:rsidTr="00274598">
        <w:tc>
          <w:tcPr>
            <w:tcW w:w="1491" w:type="dxa"/>
            <w:vMerge/>
            <w:tcBorders>
              <w:left w:val="single" w:sz="24" w:space="0" w:color="auto"/>
              <w:bottom w:val="single" w:sz="24" w:space="0" w:color="auto"/>
            </w:tcBorders>
            <w:vAlign w:val="center"/>
          </w:tcPr>
          <w:p w14:paraId="6B8633A9" w14:textId="77777777" w:rsidR="00F12E97" w:rsidRPr="0041067E" w:rsidRDefault="00F12E97"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1678C6D2" w14:textId="4D1C937B" w:rsidR="00F12E97" w:rsidRPr="0041067E" w:rsidRDefault="00F12E97" w:rsidP="006C4ACA">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32701379" w14:textId="0898BBFD"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10A7D0BE" w14:textId="66709C58"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10FFBCF4" w14:textId="092AC818"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E008B65" w14:textId="494AF851" w:rsidR="00F12E97" w:rsidRPr="00F12E97" w:rsidRDefault="00F12E97" w:rsidP="006C4ACA">
            <w:pPr>
              <w:jc w:val="center"/>
              <w:rPr>
                <w:rFonts w:eastAsia="Times New Roman"/>
                <w:sz w:val="22"/>
                <w:szCs w:val="22"/>
              </w:rPr>
            </w:pPr>
            <w:r w:rsidRPr="00F12E97">
              <w:rPr>
                <w:rFonts w:eastAsia="Times New Roman"/>
                <w:color w:val="000000"/>
                <w:sz w:val="22"/>
                <w:szCs w:val="22"/>
              </w:rPr>
              <w:t>302</w:t>
            </w:r>
          </w:p>
        </w:tc>
      </w:tr>
    </w:tbl>
    <w:p w14:paraId="05966904" w14:textId="11D76425" w:rsidR="008774B2" w:rsidRPr="008774B2" w:rsidRDefault="00412695" w:rsidP="004F45B2">
      <w:pPr>
        <w:rPr>
          <w:rFonts w:eastAsia="Times New Roman"/>
          <w:sz w:val="22"/>
          <w:szCs w:val="22"/>
        </w:rPr>
      </w:pPr>
      <w:r>
        <w:rPr>
          <w:rFonts w:eastAsia="Times New Roman"/>
          <w:sz w:val="22"/>
          <w:szCs w:val="22"/>
        </w:rPr>
        <w:t>Table 6.15: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59ED737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3D8F5A39"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F84FFB1"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C5211F9"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388742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4DC7E7E"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F12E97" w14:paraId="01936377" w14:textId="77777777" w:rsidTr="00274598">
        <w:tc>
          <w:tcPr>
            <w:tcW w:w="2881" w:type="dxa"/>
            <w:gridSpan w:val="2"/>
            <w:tcBorders>
              <w:top w:val="single" w:sz="24" w:space="0" w:color="auto"/>
              <w:left w:val="single" w:sz="24" w:space="0" w:color="auto"/>
              <w:right w:val="single" w:sz="24" w:space="0" w:color="auto"/>
            </w:tcBorders>
            <w:vAlign w:val="center"/>
          </w:tcPr>
          <w:p w14:paraId="0572EE27" w14:textId="77777777" w:rsidR="00F12E97" w:rsidRPr="0041067E" w:rsidRDefault="00F12E97"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5270CCF" w14:textId="63625E00" w:rsidR="00F12E97" w:rsidRPr="00F12E97" w:rsidRDefault="00F12E97" w:rsidP="006C4ACA">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66233557" w14:textId="4FBD162B" w:rsidR="00F12E97" w:rsidRPr="00F12E97" w:rsidRDefault="00F12E97" w:rsidP="006C4ACA">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6FC24A21" w14:textId="2408463D" w:rsidR="00F12E97" w:rsidRPr="00F12E97" w:rsidRDefault="00F12E97" w:rsidP="006C4ACA">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0BA2DA0A" w14:textId="6C7B6B19" w:rsidR="00F12E97" w:rsidRPr="00F12E97" w:rsidRDefault="00F12E97" w:rsidP="006C4ACA">
            <w:pPr>
              <w:jc w:val="center"/>
              <w:rPr>
                <w:rFonts w:eastAsia="Times New Roman"/>
                <w:sz w:val="22"/>
                <w:szCs w:val="22"/>
              </w:rPr>
            </w:pPr>
            <w:r w:rsidRPr="00F12E97">
              <w:rPr>
                <w:rFonts w:eastAsia="Times New Roman"/>
                <w:color w:val="000000"/>
                <w:sz w:val="22"/>
                <w:szCs w:val="22"/>
              </w:rPr>
              <w:t>7.8</w:t>
            </w:r>
          </w:p>
        </w:tc>
      </w:tr>
      <w:tr w:rsidR="00F12E97" w14:paraId="5C4106D6" w14:textId="77777777" w:rsidTr="00274598">
        <w:tc>
          <w:tcPr>
            <w:tcW w:w="2881" w:type="dxa"/>
            <w:gridSpan w:val="2"/>
            <w:tcBorders>
              <w:left w:val="single" w:sz="24" w:space="0" w:color="auto"/>
              <w:bottom w:val="single" w:sz="24" w:space="0" w:color="auto"/>
              <w:right w:val="single" w:sz="24" w:space="0" w:color="auto"/>
            </w:tcBorders>
            <w:vAlign w:val="center"/>
          </w:tcPr>
          <w:p w14:paraId="0E5B77B1" w14:textId="77777777" w:rsidR="00F12E97" w:rsidRPr="0041067E" w:rsidRDefault="00F12E97"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660B8243" w14:textId="55C88F39" w:rsidR="00F12E97" w:rsidRPr="00F12E97" w:rsidRDefault="00F12E97" w:rsidP="006C4ACA">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62913C30" w14:textId="0A2B6257" w:rsidR="00F12E97" w:rsidRPr="00F12E97" w:rsidRDefault="00F12E97" w:rsidP="006C4ACA">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8BED88C" w14:textId="3D6854E9" w:rsidR="00F12E97" w:rsidRPr="00F12E97" w:rsidRDefault="00F12E97" w:rsidP="006C4ACA">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C866E44" w14:textId="668E360D" w:rsidR="00F12E97" w:rsidRPr="00F12E97" w:rsidRDefault="00F12E97" w:rsidP="006C4ACA">
            <w:pPr>
              <w:jc w:val="center"/>
              <w:rPr>
                <w:rFonts w:eastAsia="Times New Roman"/>
                <w:sz w:val="22"/>
                <w:szCs w:val="22"/>
              </w:rPr>
            </w:pPr>
            <w:r w:rsidRPr="00F12E97">
              <w:rPr>
                <w:rFonts w:eastAsia="Times New Roman"/>
                <w:color w:val="000000"/>
                <w:sz w:val="22"/>
                <w:szCs w:val="22"/>
              </w:rPr>
              <w:t>84</w:t>
            </w:r>
          </w:p>
        </w:tc>
      </w:tr>
      <w:tr w:rsidR="00F12E97" w14:paraId="125B4564" w14:textId="77777777" w:rsidTr="00274598">
        <w:tc>
          <w:tcPr>
            <w:tcW w:w="1491" w:type="dxa"/>
            <w:vMerge w:val="restart"/>
            <w:tcBorders>
              <w:top w:val="single" w:sz="24" w:space="0" w:color="auto"/>
              <w:left w:val="single" w:sz="24" w:space="0" w:color="auto"/>
            </w:tcBorders>
            <w:vAlign w:val="center"/>
          </w:tcPr>
          <w:p w14:paraId="45B01B4E" w14:textId="77777777" w:rsidR="00F12E97" w:rsidRPr="0041067E" w:rsidRDefault="00F12E97"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01457D4" w14:textId="77777777" w:rsidR="00F12E97" w:rsidRPr="0041067E" w:rsidRDefault="00F12E97"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77A2758" w14:textId="56C301D8" w:rsidR="00F12E97" w:rsidRPr="00F12E97" w:rsidRDefault="00F12E97" w:rsidP="006C4ACA">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2444582D" w14:textId="122AACFD" w:rsidR="00F12E97" w:rsidRPr="00F12E97" w:rsidRDefault="00F12E97" w:rsidP="006C4ACA">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6CF77DE7" w14:textId="0A3B2082" w:rsidR="00F12E97" w:rsidRPr="00F12E97" w:rsidRDefault="00F12E97" w:rsidP="006C4ACA">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6DA5F2AA" w14:textId="195AD05A" w:rsidR="00F12E97" w:rsidRPr="00F12E97" w:rsidRDefault="00F12E97" w:rsidP="006C4ACA">
            <w:pPr>
              <w:jc w:val="center"/>
              <w:rPr>
                <w:rFonts w:eastAsia="Times New Roman"/>
                <w:sz w:val="22"/>
                <w:szCs w:val="22"/>
              </w:rPr>
            </w:pPr>
            <w:r w:rsidRPr="00F12E97">
              <w:rPr>
                <w:rFonts w:eastAsia="Times New Roman"/>
                <w:color w:val="000000"/>
                <w:sz w:val="22"/>
                <w:szCs w:val="22"/>
              </w:rPr>
              <w:t>62</w:t>
            </w:r>
          </w:p>
        </w:tc>
      </w:tr>
      <w:tr w:rsidR="00F12E97" w14:paraId="4A61721D" w14:textId="77777777" w:rsidTr="00274598">
        <w:tc>
          <w:tcPr>
            <w:tcW w:w="1491" w:type="dxa"/>
            <w:vMerge/>
            <w:tcBorders>
              <w:left w:val="single" w:sz="24" w:space="0" w:color="auto"/>
            </w:tcBorders>
            <w:vAlign w:val="center"/>
          </w:tcPr>
          <w:p w14:paraId="5281DAE1"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5AB6C380" w14:textId="77777777" w:rsidR="00F12E97" w:rsidRPr="0041067E" w:rsidRDefault="00F12E97"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076F691" w14:textId="4BF7DE38" w:rsidR="00F12E97" w:rsidRPr="00F12E97" w:rsidRDefault="00F12E97" w:rsidP="006C4ACA">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5EDDF62F" w14:textId="7F14D5CB" w:rsidR="00F12E97" w:rsidRPr="00F12E97" w:rsidRDefault="00F12E97" w:rsidP="006C4ACA">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043A5D4B" w14:textId="5D5AC993" w:rsidR="00F12E97" w:rsidRPr="00F12E97" w:rsidRDefault="00F12E97" w:rsidP="006C4ACA">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4E19AF28" w14:textId="7EF3FDEA" w:rsidR="00F12E97" w:rsidRPr="00F12E97" w:rsidRDefault="00F12E97" w:rsidP="006C4ACA">
            <w:pPr>
              <w:jc w:val="center"/>
              <w:rPr>
                <w:rFonts w:eastAsia="Times New Roman"/>
                <w:sz w:val="22"/>
                <w:szCs w:val="22"/>
              </w:rPr>
            </w:pPr>
            <w:r w:rsidRPr="00F12E97">
              <w:rPr>
                <w:rFonts w:eastAsia="Times New Roman"/>
                <w:color w:val="000000"/>
                <w:sz w:val="22"/>
                <w:szCs w:val="22"/>
              </w:rPr>
              <w:t>82</w:t>
            </w:r>
          </w:p>
        </w:tc>
      </w:tr>
      <w:tr w:rsidR="00F12E97" w14:paraId="51859093" w14:textId="77777777" w:rsidTr="00274598">
        <w:tc>
          <w:tcPr>
            <w:tcW w:w="1491" w:type="dxa"/>
            <w:vMerge/>
            <w:tcBorders>
              <w:left w:val="single" w:sz="24" w:space="0" w:color="auto"/>
            </w:tcBorders>
            <w:vAlign w:val="center"/>
          </w:tcPr>
          <w:p w14:paraId="1763A18C"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6439379F" w14:textId="77777777" w:rsidR="00F12E97" w:rsidRPr="0041067E" w:rsidRDefault="00F12E97"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0217BEB5" w14:textId="71610153" w:rsidR="00F12E97" w:rsidRPr="00F12E97" w:rsidRDefault="00F12E97" w:rsidP="006C4ACA">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63FBE777" w14:textId="317CCF27" w:rsidR="00F12E97" w:rsidRPr="00F12E97" w:rsidRDefault="00F12E97" w:rsidP="006C4ACA">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51EBA589" w14:textId="1C23EAB4" w:rsidR="00F12E97" w:rsidRPr="00F12E97" w:rsidRDefault="00F12E97" w:rsidP="006C4ACA">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583A596D" w14:textId="28EFC592" w:rsidR="00F12E97" w:rsidRPr="00F12E97" w:rsidRDefault="00F12E97" w:rsidP="006C4ACA">
            <w:pPr>
              <w:jc w:val="center"/>
              <w:rPr>
                <w:rFonts w:eastAsia="Times New Roman"/>
                <w:sz w:val="22"/>
                <w:szCs w:val="22"/>
              </w:rPr>
            </w:pPr>
            <w:r w:rsidRPr="00F12E97">
              <w:rPr>
                <w:rFonts w:eastAsia="Times New Roman"/>
                <w:color w:val="000000"/>
                <w:sz w:val="22"/>
                <w:szCs w:val="22"/>
              </w:rPr>
              <w:t>114</w:t>
            </w:r>
          </w:p>
        </w:tc>
      </w:tr>
      <w:tr w:rsidR="00F12E97" w14:paraId="65AE0822" w14:textId="77777777" w:rsidTr="00274598">
        <w:tc>
          <w:tcPr>
            <w:tcW w:w="1491" w:type="dxa"/>
            <w:vMerge/>
            <w:tcBorders>
              <w:left w:val="single" w:sz="24" w:space="0" w:color="auto"/>
            </w:tcBorders>
            <w:vAlign w:val="center"/>
          </w:tcPr>
          <w:p w14:paraId="0C083969"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328F3B1A" w14:textId="77777777" w:rsidR="00F12E97" w:rsidRPr="0041067E" w:rsidRDefault="00F12E97"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BDB12A3" w14:textId="117B4523" w:rsidR="00F12E97" w:rsidRPr="00F12E97" w:rsidRDefault="00F12E97" w:rsidP="006C4ACA">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5E66C7E9" w14:textId="4118140D" w:rsidR="00F12E97" w:rsidRPr="00F12E97" w:rsidRDefault="00F12E97" w:rsidP="006C4ACA">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2810278A" w14:textId="53C60360" w:rsidR="00F12E97" w:rsidRPr="00F12E97" w:rsidRDefault="00F12E97" w:rsidP="006C4ACA">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0EC99035" w14:textId="6E7C4CBE" w:rsidR="00F12E97" w:rsidRPr="00F12E97" w:rsidRDefault="00F12E97" w:rsidP="006C4ACA">
            <w:pPr>
              <w:jc w:val="center"/>
              <w:rPr>
                <w:rFonts w:eastAsia="Times New Roman"/>
                <w:sz w:val="22"/>
                <w:szCs w:val="22"/>
              </w:rPr>
            </w:pPr>
            <w:r w:rsidRPr="00F12E97">
              <w:rPr>
                <w:rFonts w:eastAsia="Times New Roman"/>
                <w:color w:val="000000"/>
                <w:sz w:val="22"/>
                <w:szCs w:val="22"/>
              </w:rPr>
              <w:t>115</w:t>
            </w:r>
          </w:p>
        </w:tc>
      </w:tr>
      <w:tr w:rsidR="00F12E97" w14:paraId="2116E8D5" w14:textId="77777777" w:rsidTr="00274598">
        <w:tc>
          <w:tcPr>
            <w:tcW w:w="1491" w:type="dxa"/>
            <w:vMerge/>
            <w:tcBorders>
              <w:left w:val="single" w:sz="24" w:space="0" w:color="auto"/>
            </w:tcBorders>
            <w:vAlign w:val="center"/>
          </w:tcPr>
          <w:p w14:paraId="607AFA1C"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68D9E461" w14:textId="77777777" w:rsidR="00F12E97" w:rsidRPr="0041067E" w:rsidRDefault="00F12E97"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A1B3FC6" w14:textId="3199112E" w:rsidR="00F12E97" w:rsidRPr="00F12E97" w:rsidRDefault="00F12E97" w:rsidP="006C4ACA">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526A3CEF" w14:textId="5834EACD" w:rsidR="00F12E97" w:rsidRPr="00F12E97" w:rsidRDefault="00F12E97" w:rsidP="006C4ACA">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50B08AE5" w14:textId="01209331"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FCD4684" w14:textId="59BB74AC" w:rsidR="00F12E97" w:rsidRPr="00F12E97" w:rsidRDefault="00F12E97" w:rsidP="006C4ACA">
            <w:pPr>
              <w:jc w:val="center"/>
              <w:rPr>
                <w:rFonts w:eastAsia="Times New Roman"/>
                <w:sz w:val="22"/>
                <w:szCs w:val="22"/>
              </w:rPr>
            </w:pPr>
            <w:r w:rsidRPr="00F12E97">
              <w:rPr>
                <w:rFonts w:eastAsia="Times New Roman"/>
                <w:color w:val="000000"/>
                <w:sz w:val="22"/>
                <w:szCs w:val="22"/>
              </w:rPr>
              <w:t>123</w:t>
            </w:r>
          </w:p>
        </w:tc>
      </w:tr>
      <w:tr w:rsidR="00F12E97" w14:paraId="1F5CDE0C" w14:textId="77777777" w:rsidTr="00274598">
        <w:tc>
          <w:tcPr>
            <w:tcW w:w="1491" w:type="dxa"/>
            <w:vMerge/>
            <w:tcBorders>
              <w:left w:val="single" w:sz="24" w:space="0" w:color="auto"/>
            </w:tcBorders>
            <w:vAlign w:val="center"/>
          </w:tcPr>
          <w:p w14:paraId="06EEF3AC"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1806BB1E" w14:textId="77777777" w:rsidR="00F12E97" w:rsidRPr="0041067E" w:rsidRDefault="00F12E97"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5453920" w14:textId="0777DB55" w:rsidR="00F12E97" w:rsidRPr="00F12E97" w:rsidRDefault="00F12E97" w:rsidP="006C4ACA">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5BAD688D" w14:textId="1C25F996" w:rsidR="00F12E97" w:rsidRPr="00F12E97" w:rsidRDefault="00F12E97" w:rsidP="006C4ACA">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2690C097" w14:textId="77E4C1AF"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A3932C1" w14:textId="1DE760BF" w:rsidR="00F12E97" w:rsidRPr="00F12E97" w:rsidRDefault="00F12E97" w:rsidP="006C4ACA">
            <w:pPr>
              <w:jc w:val="center"/>
              <w:rPr>
                <w:rFonts w:eastAsia="Times New Roman"/>
                <w:sz w:val="22"/>
                <w:szCs w:val="22"/>
              </w:rPr>
            </w:pPr>
            <w:r w:rsidRPr="00F12E97">
              <w:rPr>
                <w:rFonts w:eastAsia="Times New Roman"/>
                <w:color w:val="000000"/>
                <w:sz w:val="22"/>
                <w:szCs w:val="22"/>
              </w:rPr>
              <w:t>125</w:t>
            </w:r>
          </w:p>
        </w:tc>
      </w:tr>
      <w:tr w:rsidR="00F12E97" w14:paraId="14F9B7CD" w14:textId="77777777" w:rsidTr="00274598">
        <w:tc>
          <w:tcPr>
            <w:tcW w:w="1491" w:type="dxa"/>
            <w:vMerge/>
            <w:tcBorders>
              <w:left w:val="single" w:sz="24" w:space="0" w:color="auto"/>
            </w:tcBorders>
            <w:vAlign w:val="center"/>
          </w:tcPr>
          <w:p w14:paraId="48BF3439"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6A433B95" w14:textId="77777777" w:rsidR="00F12E97" w:rsidRPr="0041067E" w:rsidRDefault="00F12E97"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3051AAE8" w14:textId="507730C4"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48164FB6" w14:textId="07969D95" w:rsidR="00F12E97" w:rsidRPr="00F12E97" w:rsidRDefault="00F12E97" w:rsidP="006C4ACA">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1AFCD342" w14:textId="38281075"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70415228" w14:textId="740C1C3C" w:rsidR="00F12E97" w:rsidRPr="00F12E97" w:rsidRDefault="00F12E97" w:rsidP="006C4ACA">
            <w:pPr>
              <w:jc w:val="center"/>
              <w:rPr>
                <w:rFonts w:eastAsia="Times New Roman"/>
                <w:sz w:val="22"/>
                <w:szCs w:val="22"/>
              </w:rPr>
            </w:pPr>
            <w:r w:rsidRPr="00F12E97">
              <w:rPr>
                <w:rFonts w:eastAsia="Times New Roman"/>
                <w:color w:val="000000"/>
                <w:sz w:val="22"/>
                <w:szCs w:val="22"/>
              </w:rPr>
              <w:t>140</w:t>
            </w:r>
          </w:p>
        </w:tc>
      </w:tr>
      <w:tr w:rsidR="00F12E97" w14:paraId="58A0A03B" w14:textId="77777777" w:rsidTr="00274598">
        <w:tc>
          <w:tcPr>
            <w:tcW w:w="1491" w:type="dxa"/>
            <w:vMerge/>
            <w:tcBorders>
              <w:left w:val="single" w:sz="24" w:space="0" w:color="auto"/>
            </w:tcBorders>
            <w:vAlign w:val="center"/>
          </w:tcPr>
          <w:p w14:paraId="4B0D0345"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4D435910" w14:textId="77777777" w:rsidR="00F12E97" w:rsidRPr="0041067E" w:rsidRDefault="00F12E97"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BBCA357" w14:textId="0FA431C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ED302FD" w14:textId="2917064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026A192" w14:textId="73596B5F"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651102AD" w14:textId="48790C94" w:rsidR="00F12E97" w:rsidRPr="00F12E97" w:rsidRDefault="00F12E97" w:rsidP="006C4ACA">
            <w:pPr>
              <w:jc w:val="center"/>
              <w:rPr>
                <w:rFonts w:eastAsia="Times New Roman"/>
                <w:sz w:val="22"/>
                <w:szCs w:val="22"/>
              </w:rPr>
            </w:pPr>
            <w:r w:rsidRPr="00F12E97">
              <w:rPr>
                <w:rFonts w:eastAsia="Times New Roman"/>
                <w:color w:val="000000"/>
                <w:sz w:val="22"/>
                <w:szCs w:val="22"/>
              </w:rPr>
              <w:t>139</w:t>
            </w:r>
          </w:p>
        </w:tc>
      </w:tr>
      <w:tr w:rsidR="00F12E97" w14:paraId="6F288A46" w14:textId="77777777" w:rsidTr="00274598">
        <w:tc>
          <w:tcPr>
            <w:tcW w:w="1491" w:type="dxa"/>
            <w:vMerge/>
            <w:tcBorders>
              <w:left w:val="single" w:sz="24" w:space="0" w:color="auto"/>
            </w:tcBorders>
            <w:vAlign w:val="center"/>
          </w:tcPr>
          <w:p w14:paraId="252FE98D"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3A1F9233" w14:textId="77777777" w:rsidR="00F12E97" w:rsidRPr="0041067E" w:rsidRDefault="00F12E97"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8388F68" w14:textId="66E46759"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CE283AA" w14:textId="635DBC8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8E1E666" w14:textId="1E15DF1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D50C880" w14:textId="481CEFC4" w:rsidR="00F12E97" w:rsidRPr="00F12E97" w:rsidRDefault="00F12E97" w:rsidP="006C4ACA">
            <w:pPr>
              <w:jc w:val="center"/>
              <w:rPr>
                <w:rFonts w:eastAsia="Times New Roman"/>
                <w:sz w:val="22"/>
                <w:szCs w:val="22"/>
              </w:rPr>
            </w:pPr>
            <w:r w:rsidRPr="00F12E97">
              <w:rPr>
                <w:rFonts w:eastAsia="Times New Roman"/>
                <w:color w:val="000000"/>
                <w:sz w:val="22"/>
                <w:szCs w:val="22"/>
              </w:rPr>
              <w:t>165</w:t>
            </w:r>
          </w:p>
        </w:tc>
      </w:tr>
      <w:tr w:rsidR="00F12E97" w14:paraId="17507C9A" w14:textId="77777777" w:rsidTr="00274598">
        <w:tc>
          <w:tcPr>
            <w:tcW w:w="1491" w:type="dxa"/>
            <w:vMerge/>
            <w:tcBorders>
              <w:left w:val="single" w:sz="24" w:space="0" w:color="auto"/>
            </w:tcBorders>
            <w:vAlign w:val="center"/>
          </w:tcPr>
          <w:p w14:paraId="61B04636"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42827676" w14:textId="43BFC550" w:rsidR="00F12E97" w:rsidRPr="0041067E" w:rsidRDefault="00F12E97" w:rsidP="006C4ACA">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207557A" w14:textId="19270DB1"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E66DD2D" w14:textId="0A4510D4"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3FAF23" w14:textId="16A33A1C"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752E967F" w14:textId="0EF8F447" w:rsidR="00F12E97" w:rsidRPr="00F12E97" w:rsidRDefault="00F12E97" w:rsidP="006C4ACA">
            <w:pPr>
              <w:jc w:val="center"/>
              <w:rPr>
                <w:rFonts w:eastAsia="Times New Roman"/>
                <w:sz w:val="22"/>
                <w:szCs w:val="22"/>
              </w:rPr>
            </w:pPr>
            <w:r w:rsidRPr="00F12E97">
              <w:rPr>
                <w:rFonts w:eastAsia="Times New Roman"/>
                <w:color w:val="000000"/>
                <w:sz w:val="22"/>
                <w:szCs w:val="22"/>
              </w:rPr>
              <w:t>199</w:t>
            </w:r>
          </w:p>
        </w:tc>
      </w:tr>
      <w:tr w:rsidR="00F12E97" w14:paraId="0764DFDC" w14:textId="77777777" w:rsidTr="00274598">
        <w:tc>
          <w:tcPr>
            <w:tcW w:w="1491" w:type="dxa"/>
            <w:vMerge/>
            <w:tcBorders>
              <w:left w:val="single" w:sz="24" w:space="0" w:color="auto"/>
            </w:tcBorders>
            <w:vAlign w:val="center"/>
          </w:tcPr>
          <w:p w14:paraId="149EFBB2"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322AA458" w14:textId="2F016E32" w:rsidR="00F12E97" w:rsidRPr="0041067E" w:rsidRDefault="00F12E97" w:rsidP="006C4ACA">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EFA527" w14:textId="7FC012CB"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9F9333" w14:textId="069DEF22"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0DED0AF" w14:textId="73EBA8B7"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F8BC83" w14:textId="32B46B9E" w:rsidR="00F12E97" w:rsidRPr="00F12E97" w:rsidRDefault="00F12E97" w:rsidP="006C4ACA">
            <w:pPr>
              <w:jc w:val="center"/>
              <w:rPr>
                <w:rFonts w:eastAsia="Times New Roman"/>
                <w:sz w:val="22"/>
                <w:szCs w:val="22"/>
              </w:rPr>
            </w:pPr>
            <w:r w:rsidRPr="00F12E97">
              <w:rPr>
                <w:rFonts w:eastAsia="Times New Roman"/>
                <w:color w:val="000000"/>
                <w:sz w:val="22"/>
                <w:szCs w:val="22"/>
              </w:rPr>
              <w:t>190</w:t>
            </w:r>
          </w:p>
        </w:tc>
      </w:tr>
      <w:tr w:rsidR="00F12E97" w14:paraId="4BD93AB5" w14:textId="77777777" w:rsidTr="00274598">
        <w:tc>
          <w:tcPr>
            <w:tcW w:w="1491" w:type="dxa"/>
            <w:vMerge/>
            <w:tcBorders>
              <w:left w:val="single" w:sz="24" w:space="0" w:color="auto"/>
            </w:tcBorders>
            <w:vAlign w:val="center"/>
          </w:tcPr>
          <w:p w14:paraId="67FC1A40"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4D87F2E6" w14:textId="64ED4FB9" w:rsidR="00F12E97" w:rsidRPr="0041067E" w:rsidRDefault="00F12E97" w:rsidP="006C4ACA">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737E3FBD" w14:textId="4E915F0B"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4D601BDD" w14:textId="39F8103F"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19BDD4" w14:textId="7C94264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5947856" w14:textId="5A8CCF53" w:rsidR="00F12E97" w:rsidRPr="00F12E97" w:rsidRDefault="00F12E97" w:rsidP="006C4ACA">
            <w:pPr>
              <w:jc w:val="center"/>
              <w:rPr>
                <w:rFonts w:eastAsia="Times New Roman"/>
                <w:sz w:val="22"/>
                <w:szCs w:val="22"/>
              </w:rPr>
            </w:pPr>
            <w:r w:rsidRPr="00F12E97">
              <w:rPr>
                <w:rFonts w:eastAsia="Times New Roman"/>
                <w:color w:val="000000"/>
                <w:sz w:val="22"/>
                <w:szCs w:val="22"/>
              </w:rPr>
              <w:t>182</w:t>
            </w:r>
          </w:p>
        </w:tc>
      </w:tr>
      <w:tr w:rsidR="00F12E97" w14:paraId="552A38EC" w14:textId="77777777" w:rsidTr="00274598">
        <w:tc>
          <w:tcPr>
            <w:tcW w:w="1491" w:type="dxa"/>
            <w:vMerge/>
            <w:tcBorders>
              <w:left w:val="single" w:sz="24" w:space="0" w:color="auto"/>
            </w:tcBorders>
            <w:vAlign w:val="center"/>
          </w:tcPr>
          <w:p w14:paraId="387B95D2" w14:textId="77777777" w:rsidR="00F12E97" w:rsidRPr="0041067E" w:rsidRDefault="00F12E97" w:rsidP="006C4ACA">
            <w:pPr>
              <w:jc w:val="center"/>
              <w:rPr>
                <w:rFonts w:eastAsia="Times New Roman"/>
                <w:b/>
                <w:sz w:val="22"/>
                <w:szCs w:val="22"/>
              </w:rPr>
            </w:pPr>
          </w:p>
        </w:tc>
        <w:tc>
          <w:tcPr>
            <w:tcW w:w="1390" w:type="dxa"/>
            <w:tcBorders>
              <w:right w:val="single" w:sz="24" w:space="0" w:color="auto"/>
            </w:tcBorders>
            <w:vAlign w:val="center"/>
          </w:tcPr>
          <w:p w14:paraId="782F64BD" w14:textId="7F186B0F" w:rsidR="00F12E97" w:rsidRPr="0041067E" w:rsidRDefault="00F12E97" w:rsidP="006C4ACA">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D38A37D" w14:textId="66FA8E1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0E4E3EE" w14:textId="35295076"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808DC0E" w14:textId="0D008561"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6EEE093" w14:textId="68098ACA" w:rsidR="00F12E97" w:rsidRPr="00F12E97" w:rsidRDefault="00F12E97" w:rsidP="006C4ACA">
            <w:pPr>
              <w:jc w:val="center"/>
              <w:rPr>
                <w:rFonts w:eastAsia="Times New Roman"/>
                <w:sz w:val="22"/>
                <w:szCs w:val="22"/>
              </w:rPr>
            </w:pPr>
            <w:r w:rsidRPr="00F12E97">
              <w:rPr>
                <w:rFonts w:eastAsia="Times New Roman"/>
                <w:color w:val="000000"/>
                <w:sz w:val="22"/>
                <w:szCs w:val="22"/>
              </w:rPr>
              <w:t>205</w:t>
            </w:r>
          </w:p>
        </w:tc>
      </w:tr>
      <w:tr w:rsidR="00F12E97" w14:paraId="4FE3E4F6" w14:textId="77777777" w:rsidTr="00274598">
        <w:tc>
          <w:tcPr>
            <w:tcW w:w="1491" w:type="dxa"/>
            <w:vMerge/>
            <w:tcBorders>
              <w:left w:val="single" w:sz="24" w:space="0" w:color="auto"/>
              <w:bottom w:val="single" w:sz="24" w:space="0" w:color="auto"/>
            </w:tcBorders>
            <w:vAlign w:val="center"/>
          </w:tcPr>
          <w:p w14:paraId="6509FF4E" w14:textId="77777777" w:rsidR="00F12E97" w:rsidRPr="0041067E" w:rsidRDefault="00F12E97"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B943019" w14:textId="66D00C24" w:rsidR="00F12E97" w:rsidRPr="0041067E" w:rsidRDefault="00F12E97" w:rsidP="006C4ACA">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F0603FB" w14:textId="511E5C32"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4D35FF0" w14:textId="14C3CAD3"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6C147D62" w14:textId="3648C044" w:rsidR="00F12E97" w:rsidRPr="00F12E97" w:rsidRDefault="00F12E97" w:rsidP="006C4ACA">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691B1AE6" w14:textId="2004D2B6" w:rsidR="00F12E97" w:rsidRPr="00F12E97" w:rsidRDefault="00F12E97" w:rsidP="006C4ACA">
            <w:pPr>
              <w:jc w:val="center"/>
              <w:rPr>
                <w:rFonts w:eastAsia="Times New Roman"/>
                <w:sz w:val="22"/>
                <w:szCs w:val="22"/>
              </w:rPr>
            </w:pPr>
            <w:r w:rsidRPr="00F12E97">
              <w:rPr>
                <w:rFonts w:eastAsia="Times New Roman"/>
                <w:color w:val="000000"/>
                <w:sz w:val="22"/>
                <w:szCs w:val="22"/>
              </w:rPr>
              <w:t>229</w:t>
            </w:r>
          </w:p>
        </w:tc>
      </w:tr>
    </w:tbl>
    <w:p w14:paraId="01E0DBEE" w14:textId="4AF5E919" w:rsidR="00422FE8" w:rsidRPr="00412695" w:rsidRDefault="00412695" w:rsidP="00412695">
      <w:pPr>
        <w:rPr>
          <w:rFonts w:eastAsia="Times New Roman"/>
          <w:b/>
          <w:sz w:val="22"/>
          <w:szCs w:val="22"/>
        </w:rPr>
      </w:pPr>
      <w:r>
        <w:rPr>
          <w:rFonts w:eastAsia="Times New Roman"/>
          <w:sz w:val="22"/>
          <w:szCs w:val="22"/>
        </w:rPr>
        <w:t>Table 6.16</w:t>
      </w:r>
      <w:r w:rsidR="007B68E3">
        <w:rPr>
          <w:rFonts w:eastAsia="Times New Roman"/>
          <w:sz w:val="22"/>
          <w:szCs w:val="22"/>
        </w:rPr>
        <w:t>: 5-10</w:t>
      </w:r>
      <w:r w:rsidRPr="00412695">
        <w:rPr>
          <w:rFonts w:eastAsia="Times New Roman"/>
          <w:sz w:val="22"/>
          <w:szCs w:val="22"/>
        </w:rPr>
        <w:t xml:space="preserve">% senescence sensitivity analysis </w:t>
      </w:r>
      <w:r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4B206AB"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77FBEDF2"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6E44A16"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EFAFA7E"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D689F1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1AB539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F955F7" w14:paraId="724CB956" w14:textId="77777777" w:rsidTr="00274598">
        <w:tc>
          <w:tcPr>
            <w:tcW w:w="2881" w:type="dxa"/>
            <w:gridSpan w:val="2"/>
            <w:tcBorders>
              <w:top w:val="single" w:sz="24" w:space="0" w:color="auto"/>
              <w:left w:val="single" w:sz="24" w:space="0" w:color="auto"/>
              <w:right w:val="single" w:sz="24" w:space="0" w:color="auto"/>
            </w:tcBorders>
            <w:vAlign w:val="center"/>
          </w:tcPr>
          <w:p w14:paraId="5CB6A6E9" w14:textId="77777777" w:rsidR="00F955F7" w:rsidRPr="0041067E" w:rsidRDefault="00F955F7"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662E32DA" w14:textId="4E4DE0F3" w:rsidR="00F955F7" w:rsidRPr="00F955F7" w:rsidRDefault="00F955F7" w:rsidP="006C4ACA">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1561B8DA" w14:textId="1CBBA40B" w:rsidR="00F955F7" w:rsidRPr="00F955F7" w:rsidRDefault="00F955F7" w:rsidP="006C4ACA">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0FD4CFF" w14:textId="659104B3" w:rsidR="00F955F7" w:rsidRPr="00F955F7" w:rsidRDefault="00F955F7" w:rsidP="006C4ACA">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707FCF9D" w14:textId="076E248B" w:rsidR="00F955F7" w:rsidRPr="00F955F7" w:rsidRDefault="00F955F7" w:rsidP="006C4ACA">
            <w:pPr>
              <w:jc w:val="center"/>
              <w:rPr>
                <w:rFonts w:eastAsia="Times New Roman"/>
                <w:sz w:val="22"/>
                <w:szCs w:val="22"/>
              </w:rPr>
            </w:pPr>
            <w:r w:rsidRPr="00F955F7">
              <w:rPr>
                <w:rFonts w:eastAsia="Times New Roman"/>
                <w:color w:val="000000"/>
                <w:sz w:val="22"/>
                <w:szCs w:val="22"/>
              </w:rPr>
              <w:t>21.6</w:t>
            </w:r>
          </w:p>
        </w:tc>
      </w:tr>
      <w:tr w:rsidR="00F955F7" w14:paraId="1461E0A1" w14:textId="77777777" w:rsidTr="00274598">
        <w:tc>
          <w:tcPr>
            <w:tcW w:w="2881" w:type="dxa"/>
            <w:gridSpan w:val="2"/>
            <w:tcBorders>
              <w:left w:val="single" w:sz="24" w:space="0" w:color="auto"/>
              <w:bottom w:val="single" w:sz="24" w:space="0" w:color="auto"/>
              <w:right w:val="single" w:sz="24" w:space="0" w:color="auto"/>
            </w:tcBorders>
            <w:vAlign w:val="center"/>
          </w:tcPr>
          <w:p w14:paraId="046F0976" w14:textId="77777777" w:rsidR="00F955F7" w:rsidRPr="0041067E" w:rsidRDefault="00F955F7"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2CAB907" w14:textId="277C8FFC" w:rsidR="00F955F7" w:rsidRPr="00F955F7" w:rsidRDefault="00F955F7" w:rsidP="006C4ACA">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26290E1F" w14:textId="70AC85D2" w:rsidR="00F955F7" w:rsidRPr="00F955F7" w:rsidRDefault="00F955F7" w:rsidP="006C4ACA">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00F872B" w14:textId="2596A9E0" w:rsidR="00F955F7" w:rsidRPr="00F955F7" w:rsidRDefault="00F955F7" w:rsidP="006C4ACA">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3EC1302C" w14:textId="1FFFAF19" w:rsidR="00F955F7" w:rsidRPr="00F955F7" w:rsidRDefault="00F955F7" w:rsidP="006C4ACA">
            <w:pPr>
              <w:jc w:val="center"/>
              <w:rPr>
                <w:rFonts w:eastAsia="Times New Roman"/>
                <w:sz w:val="22"/>
                <w:szCs w:val="22"/>
              </w:rPr>
            </w:pPr>
            <w:r w:rsidRPr="00F955F7">
              <w:rPr>
                <w:rFonts w:eastAsia="Times New Roman"/>
                <w:color w:val="000000"/>
                <w:sz w:val="22"/>
                <w:szCs w:val="22"/>
              </w:rPr>
              <w:t>102</w:t>
            </w:r>
          </w:p>
        </w:tc>
      </w:tr>
      <w:tr w:rsidR="00F955F7" w14:paraId="3E2D01F2" w14:textId="77777777" w:rsidTr="00274598">
        <w:tc>
          <w:tcPr>
            <w:tcW w:w="1491" w:type="dxa"/>
            <w:vMerge w:val="restart"/>
            <w:tcBorders>
              <w:top w:val="single" w:sz="24" w:space="0" w:color="auto"/>
              <w:left w:val="single" w:sz="24" w:space="0" w:color="auto"/>
            </w:tcBorders>
            <w:vAlign w:val="center"/>
          </w:tcPr>
          <w:p w14:paraId="09F32F66" w14:textId="77777777" w:rsidR="00F955F7" w:rsidRPr="0041067E" w:rsidRDefault="00F955F7"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6E044A" w14:textId="77777777" w:rsidR="00F955F7" w:rsidRPr="0041067E" w:rsidRDefault="00F955F7"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4A7797B" w14:textId="22C73753" w:rsidR="00F955F7" w:rsidRPr="00F955F7" w:rsidRDefault="00F955F7" w:rsidP="006C4ACA">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27EC1B0F" w14:textId="4FA23B66" w:rsidR="00F955F7" w:rsidRPr="00F955F7" w:rsidRDefault="00F955F7" w:rsidP="006C4ACA">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27D6CAD8" w14:textId="1DCDA680" w:rsidR="00F955F7" w:rsidRPr="00F955F7" w:rsidRDefault="00F955F7" w:rsidP="006C4ACA">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76308360" w14:textId="75794C4C" w:rsidR="00F955F7" w:rsidRPr="00F955F7" w:rsidRDefault="00F955F7" w:rsidP="006C4ACA">
            <w:pPr>
              <w:jc w:val="center"/>
              <w:rPr>
                <w:rFonts w:eastAsia="Times New Roman"/>
                <w:sz w:val="22"/>
                <w:szCs w:val="22"/>
              </w:rPr>
            </w:pPr>
            <w:r w:rsidRPr="00F955F7">
              <w:rPr>
                <w:rFonts w:eastAsia="Times New Roman"/>
                <w:color w:val="000000"/>
                <w:sz w:val="22"/>
                <w:szCs w:val="22"/>
              </w:rPr>
              <w:t>51</w:t>
            </w:r>
          </w:p>
        </w:tc>
      </w:tr>
      <w:tr w:rsidR="00F955F7" w14:paraId="5C3AC9F9" w14:textId="77777777" w:rsidTr="00274598">
        <w:tc>
          <w:tcPr>
            <w:tcW w:w="1491" w:type="dxa"/>
            <w:vMerge/>
            <w:tcBorders>
              <w:left w:val="single" w:sz="24" w:space="0" w:color="auto"/>
            </w:tcBorders>
            <w:vAlign w:val="center"/>
          </w:tcPr>
          <w:p w14:paraId="5FB0755B"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0F93191A" w14:textId="77777777" w:rsidR="00F955F7" w:rsidRPr="0041067E" w:rsidRDefault="00F955F7"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936A349" w14:textId="4970EA9B" w:rsidR="00F955F7" w:rsidRPr="00F955F7" w:rsidRDefault="00F955F7" w:rsidP="006C4ACA">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6022DAC5" w14:textId="0BE524D6" w:rsidR="00F955F7" w:rsidRPr="00F955F7" w:rsidRDefault="00F955F7" w:rsidP="006C4ACA">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342F9AB3" w14:textId="70C2E820" w:rsidR="00F955F7" w:rsidRPr="00F955F7" w:rsidRDefault="00F955F7" w:rsidP="006C4ACA">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214E846B" w14:textId="00501149" w:rsidR="00F955F7" w:rsidRPr="00F955F7" w:rsidRDefault="00F955F7" w:rsidP="006C4ACA">
            <w:pPr>
              <w:jc w:val="center"/>
              <w:rPr>
                <w:rFonts w:eastAsia="Times New Roman"/>
                <w:sz w:val="22"/>
                <w:szCs w:val="22"/>
              </w:rPr>
            </w:pPr>
            <w:r w:rsidRPr="00F955F7">
              <w:rPr>
                <w:rFonts w:eastAsia="Times New Roman"/>
                <w:color w:val="000000"/>
                <w:sz w:val="22"/>
                <w:szCs w:val="22"/>
              </w:rPr>
              <w:t>69</w:t>
            </w:r>
          </w:p>
        </w:tc>
      </w:tr>
      <w:tr w:rsidR="00F955F7" w14:paraId="3B9D1F69" w14:textId="77777777" w:rsidTr="00274598">
        <w:tc>
          <w:tcPr>
            <w:tcW w:w="1491" w:type="dxa"/>
            <w:vMerge/>
            <w:tcBorders>
              <w:left w:val="single" w:sz="24" w:space="0" w:color="auto"/>
            </w:tcBorders>
            <w:vAlign w:val="center"/>
          </w:tcPr>
          <w:p w14:paraId="56632BC6"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35932E5C" w14:textId="77777777" w:rsidR="00F955F7" w:rsidRPr="0041067E" w:rsidRDefault="00F955F7"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6A665AAF" w14:textId="1AB3C229" w:rsidR="00F955F7" w:rsidRPr="00F955F7" w:rsidRDefault="00F955F7" w:rsidP="006C4ACA">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73B1CE8D" w14:textId="7D2C71EA" w:rsidR="00F955F7" w:rsidRPr="00F955F7" w:rsidRDefault="00F955F7" w:rsidP="006C4ACA">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074DF568" w14:textId="2D1B1020" w:rsidR="00F955F7" w:rsidRPr="00F955F7" w:rsidRDefault="00F955F7" w:rsidP="006C4ACA">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54CC45C3" w14:textId="024667AE" w:rsidR="00F955F7" w:rsidRPr="00F955F7" w:rsidRDefault="00F955F7" w:rsidP="006C4ACA">
            <w:pPr>
              <w:jc w:val="center"/>
              <w:rPr>
                <w:rFonts w:eastAsia="Times New Roman"/>
                <w:sz w:val="22"/>
                <w:szCs w:val="22"/>
              </w:rPr>
            </w:pPr>
            <w:r w:rsidRPr="00F955F7">
              <w:rPr>
                <w:rFonts w:eastAsia="Times New Roman"/>
                <w:color w:val="000000"/>
                <w:sz w:val="22"/>
                <w:szCs w:val="22"/>
              </w:rPr>
              <w:t>60</w:t>
            </w:r>
          </w:p>
        </w:tc>
      </w:tr>
      <w:tr w:rsidR="00F955F7" w14:paraId="3A594C10" w14:textId="77777777" w:rsidTr="00274598">
        <w:tc>
          <w:tcPr>
            <w:tcW w:w="1491" w:type="dxa"/>
            <w:vMerge/>
            <w:tcBorders>
              <w:left w:val="single" w:sz="24" w:space="0" w:color="auto"/>
            </w:tcBorders>
            <w:vAlign w:val="center"/>
          </w:tcPr>
          <w:p w14:paraId="15CAC342"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1EB172BA" w14:textId="77777777" w:rsidR="00F955F7" w:rsidRPr="0041067E" w:rsidRDefault="00F955F7"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88B0272" w14:textId="62043FB2" w:rsidR="00F955F7" w:rsidRPr="00F955F7" w:rsidRDefault="00F955F7" w:rsidP="006C4ACA">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27E97DB9" w14:textId="580C866D" w:rsidR="00F955F7" w:rsidRPr="00F955F7" w:rsidRDefault="00F955F7" w:rsidP="006C4ACA">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4388DF6C" w14:textId="738DF09E" w:rsidR="00F955F7" w:rsidRPr="00F955F7" w:rsidRDefault="00F955F7" w:rsidP="006C4ACA">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74F01B6E" w14:textId="2754C241" w:rsidR="00F955F7" w:rsidRPr="00F955F7" w:rsidRDefault="00F955F7" w:rsidP="006C4ACA">
            <w:pPr>
              <w:jc w:val="center"/>
              <w:rPr>
                <w:rFonts w:eastAsia="Times New Roman"/>
                <w:sz w:val="22"/>
                <w:szCs w:val="22"/>
              </w:rPr>
            </w:pPr>
            <w:r w:rsidRPr="00F955F7">
              <w:rPr>
                <w:rFonts w:eastAsia="Times New Roman"/>
                <w:color w:val="000000"/>
                <w:sz w:val="22"/>
                <w:szCs w:val="22"/>
              </w:rPr>
              <w:t>71</w:t>
            </w:r>
          </w:p>
        </w:tc>
      </w:tr>
      <w:tr w:rsidR="00F955F7" w14:paraId="004908F5" w14:textId="77777777" w:rsidTr="00274598">
        <w:tc>
          <w:tcPr>
            <w:tcW w:w="1491" w:type="dxa"/>
            <w:vMerge/>
            <w:tcBorders>
              <w:left w:val="single" w:sz="24" w:space="0" w:color="auto"/>
            </w:tcBorders>
            <w:vAlign w:val="center"/>
          </w:tcPr>
          <w:p w14:paraId="0EC7DA75"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24146969" w14:textId="77777777" w:rsidR="00F955F7" w:rsidRPr="0041067E" w:rsidRDefault="00F955F7"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E1CAFBF" w14:textId="79ACFDF8" w:rsidR="00F955F7" w:rsidRPr="00F955F7" w:rsidRDefault="00F955F7" w:rsidP="006C4ACA">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6D8EFA9D" w14:textId="7C98026F" w:rsidR="00F955F7" w:rsidRPr="00F955F7" w:rsidRDefault="00F955F7" w:rsidP="006C4ACA">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21315D23" w14:textId="6EA25987"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DCEC42E" w14:textId="65517DF6" w:rsidR="00F955F7" w:rsidRPr="00F955F7" w:rsidRDefault="00F955F7" w:rsidP="006C4ACA">
            <w:pPr>
              <w:jc w:val="center"/>
              <w:rPr>
                <w:rFonts w:eastAsia="Times New Roman"/>
                <w:sz w:val="22"/>
                <w:szCs w:val="22"/>
              </w:rPr>
            </w:pPr>
            <w:r w:rsidRPr="00F955F7">
              <w:rPr>
                <w:rFonts w:eastAsia="Times New Roman"/>
                <w:color w:val="000000"/>
                <w:sz w:val="22"/>
                <w:szCs w:val="22"/>
              </w:rPr>
              <w:t>82</w:t>
            </w:r>
          </w:p>
        </w:tc>
      </w:tr>
      <w:tr w:rsidR="00F955F7" w14:paraId="099B2C58" w14:textId="77777777" w:rsidTr="00274598">
        <w:tc>
          <w:tcPr>
            <w:tcW w:w="1491" w:type="dxa"/>
            <w:vMerge/>
            <w:tcBorders>
              <w:left w:val="single" w:sz="24" w:space="0" w:color="auto"/>
            </w:tcBorders>
            <w:vAlign w:val="center"/>
          </w:tcPr>
          <w:p w14:paraId="0CE95661"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6EA383A1" w14:textId="77777777" w:rsidR="00F955F7" w:rsidRPr="0041067E" w:rsidRDefault="00F955F7"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11FDAF24" w14:textId="025A3231" w:rsidR="00F955F7" w:rsidRPr="00F955F7" w:rsidRDefault="00F955F7" w:rsidP="006C4ACA">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C34C5C7" w14:textId="594443E3" w:rsidR="00F955F7" w:rsidRPr="00F955F7" w:rsidRDefault="00F955F7" w:rsidP="006C4ACA">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1F944AFF" w14:textId="2AED3D40"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170DDB1A" w14:textId="6A538C4D" w:rsidR="00F955F7" w:rsidRPr="00F955F7" w:rsidRDefault="00F955F7" w:rsidP="006C4ACA">
            <w:pPr>
              <w:jc w:val="center"/>
              <w:rPr>
                <w:rFonts w:eastAsia="Times New Roman"/>
                <w:sz w:val="22"/>
                <w:szCs w:val="22"/>
              </w:rPr>
            </w:pPr>
            <w:r w:rsidRPr="00F955F7">
              <w:rPr>
                <w:rFonts w:eastAsia="Times New Roman"/>
                <w:color w:val="000000"/>
                <w:sz w:val="22"/>
                <w:szCs w:val="22"/>
              </w:rPr>
              <w:t>87</w:t>
            </w:r>
          </w:p>
        </w:tc>
      </w:tr>
      <w:tr w:rsidR="00F955F7" w14:paraId="7028D5F4" w14:textId="77777777" w:rsidTr="00274598">
        <w:tc>
          <w:tcPr>
            <w:tcW w:w="1491" w:type="dxa"/>
            <w:vMerge/>
            <w:tcBorders>
              <w:left w:val="single" w:sz="24" w:space="0" w:color="auto"/>
            </w:tcBorders>
            <w:vAlign w:val="center"/>
          </w:tcPr>
          <w:p w14:paraId="2100F2C7"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3C6E88B8" w14:textId="77777777" w:rsidR="00F955F7" w:rsidRPr="0041067E" w:rsidRDefault="00F955F7"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77FDF2B" w14:textId="223A4DD3" w:rsidR="00F955F7" w:rsidRPr="00F955F7" w:rsidRDefault="00F955F7" w:rsidP="006C4ACA">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7FA17D23" w14:textId="31C8680D" w:rsidR="00F955F7" w:rsidRPr="00F955F7" w:rsidRDefault="00F955F7" w:rsidP="006C4ACA">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714AA61E" w14:textId="704C90BD"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57D3B738" w14:textId="44599094" w:rsidR="00F955F7" w:rsidRPr="00F955F7" w:rsidRDefault="00F955F7" w:rsidP="006C4ACA">
            <w:pPr>
              <w:jc w:val="center"/>
              <w:rPr>
                <w:rFonts w:eastAsia="Times New Roman"/>
                <w:sz w:val="22"/>
                <w:szCs w:val="22"/>
              </w:rPr>
            </w:pPr>
            <w:r w:rsidRPr="00F955F7">
              <w:rPr>
                <w:rFonts w:eastAsia="Times New Roman"/>
                <w:color w:val="000000"/>
                <w:sz w:val="22"/>
                <w:szCs w:val="22"/>
              </w:rPr>
              <w:t>91</w:t>
            </w:r>
          </w:p>
        </w:tc>
      </w:tr>
      <w:tr w:rsidR="00F955F7" w14:paraId="6BD567F3" w14:textId="77777777" w:rsidTr="00274598">
        <w:tc>
          <w:tcPr>
            <w:tcW w:w="1491" w:type="dxa"/>
            <w:vMerge/>
            <w:tcBorders>
              <w:left w:val="single" w:sz="24" w:space="0" w:color="auto"/>
            </w:tcBorders>
            <w:vAlign w:val="center"/>
          </w:tcPr>
          <w:p w14:paraId="69A4E015"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75357BF0" w14:textId="77777777" w:rsidR="00F955F7" w:rsidRPr="0041067E" w:rsidRDefault="00F955F7"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FE09F20" w14:textId="3B0C6997" w:rsidR="00F955F7" w:rsidRPr="00F955F7" w:rsidRDefault="00F955F7" w:rsidP="006C4ACA">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074548B3" w14:textId="663B87F1"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802A5BD" w14:textId="14DB0A56"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9D0BAA" w14:textId="32283A4B" w:rsidR="00F955F7" w:rsidRPr="00F955F7" w:rsidRDefault="00F955F7" w:rsidP="006C4ACA">
            <w:pPr>
              <w:jc w:val="center"/>
              <w:rPr>
                <w:rFonts w:eastAsia="Times New Roman"/>
                <w:sz w:val="22"/>
                <w:szCs w:val="22"/>
              </w:rPr>
            </w:pPr>
            <w:r w:rsidRPr="00F955F7">
              <w:rPr>
                <w:rFonts w:eastAsia="Times New Roman"/>
                <w:color w:val="000000"/>
                <w:sz w:val="22"/>
                <w:szCs w:val="22"/>
              </w:rPr>
              <w:t>95</w:t>
            </w:r>
          </w:p>
        </w:tc>
      </w:tr>
      <w:tr w:rsidR="00F955F7" w14:paraId="33E7C851" w14:textId="77777777" w:rsidTr="00274598">
        <w:tc>
          <w:tcPr>
            <w:tcW w:w="1491" w:type="dxa"/>
            <w:vMerge/>
            <w:tcBorders>
              <w:left w:val="single" w:sz="24" w:space="0" w:color="auto"/>
            </w:tcBorders>
            <w:vAlign w:val="center"/>
          </w:tcPr>
          <w:p w14:paraId="7501C465"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5FD83EEA" w14:textId="77777777" w:rsidR="00F955F7" w:rsidRPr="0041067E" w:rsidRDefault="00F955F7"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05F28A54" w14:textId="4C5119CD"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44B15A88" w14:textId="5E579D0C"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62EAFF14" w14:textId="6230AB73"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487CC7" w14:textId="002E4FAB" w:rsidR="00F955F7" w:rsidRPr="00F955F7" w:rsidRDefault="00F955F7" w:rsidP="006C4ACA">
            <w:pPr>
              <w:jc w:val="center"/>
              <w:rPr>
                <w:rFonts w:eastAsia="Times New Roman"/>
                <w:sz w:val="22"/>
                <w:szCs w:val="22"/>
              </w:rPr>
            </w:pPr>
            <w:r w:rsidRPr="00F955F7">
              <w:rPr>
                <w:rFonts w:eastAsia="Times New Roman"/>
                <w:color w:val="000000"/>
                <w:sz w:val="22"/>
                <w:szCs w:val="22"/>
              </w:rPr>
              <w:t>116</w:t>
            </w:r>
          </w:p>
        </w:tc>
      </w:tr>
      <w:tr w:rsidR="00F955F7" w14:paraId="262478EC" w14:textId="77777777" w:rsidTr="00274598">
        <w:tc>
          <w:tcPr>
            <w:tcW w:w="1491" w:type="dxa"/>
            <w:vMerge/>
            <w:tcBorders>
              <w:left w:val="single" w:sz="24" w:space="0" w:color="auto"/>
            </w:tcBorders>
            <w:vAlign w:val="center"/>
          </w:tcPr>
          <w:p w14:paraId="761CC40D"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489A2AD2" w14:textId="4AC7EEF8" w:rsidR="00F955F7" w:rsidRPr="0041067E" w:rsidRDefault="00F955F7" w:rsidP="006C4ACA">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5D699D1E" w14:textId="0BB31463"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37BD7824" w14:textId="7021D575"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AB6DAA9" w14:textId="5D06DA43"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53EF8093" w14:textId="6AF01521" w:rsidR="00F955F7" w:rsidRPr="00F955F7" w:rsidRDefault="00F955F7" w:rsidP="006C4ACA">
            <w:pPr>
              <w:jc w:val="center"/>
              <w:rPr>
                <w:rFonts w:eastAsia="Times New Roman"/>
                <w:sz w:val="22"/>
                <w:szCs w:val="22"/>
              </w:rPr>
            </w:pPr>
            <w:r w:rsidRPr="00F955F7">
              <w:rPr>
                <w:rFonts w:eastAsia="Times New Roman"/>
                <w:color w:val="000000"/>
                <w:sz w:val="22"/>
                <w:szCs w:val="22"/>
              </w:rPr>
              <w:t>121</w:t>
            </w:r>
          </w:p>
        </w:tc>
      </w:tr>
      <w:tr w:rsidR="00F955F7" w14:paraId="5587B6DB" w14:textId="77777777" w:rsidTr="00274598">
        <w:tc>
          <w:tcPr>
            <w:tcW w:w="1491" w:type="dxa"/>
            <w:vMerge/>
            <w:tcBorders>
              <w:left w:val="single" w:sz="24" w:space="0" w:color="auto"/>
            </w:tcBorders>
            <w:vAlign w:val="center"/>
          </w:tcPr>
          <w:p w14:paraId="6947BD31"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0031E489" w14:textId="73278625" w:rsidR="00F955F7" w:rsidRPr="0041067E" w:rsidRDefault="00F955F7" w:rsidP="006C4ACA">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519062F" w14:textId="17677632"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7C0EE535" w14:textId="772E2285"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627C09EF" w14:textId="3FEF37A9"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4B960697" w14:textId="5737253C" w:rsidR="00F955F7" w:rsidRPr="00F955F7" w:rsidRDefault="00F955F7" w:rsidP="006C4ACA">
            <w:pPr>
              <w:jc w:val="center"/>
              <w:rPr>
                <w:rFonts w:eastAsia="Times New Roman"/>
                <w:sz w:val="22"/>
                <w:szCs w:val="22"/>
              </w:rPr>
            </w:pPr>
            <w:r w:rsidRPr="00F955F7">
              <w:rPr>
                <w:rFonts w:eastAsia="Times New Roman"/>
                <w:color w:val="000000"/>
                <w:sz w:val="22"/>
                <w:szCs w:val="22"/>
              </w:rPr>
              <w:t>120</w:t>
            </w:r>
          </w:p>
        </w:tc>
      </w:tr>
      <w:tr w:rsidR="00F955F7" w14:paraId="7F7CABC1" w14:textId="77777777" w:rsidTr="00274598">
        <w:tc>
          <w:tcPr>
            <w:tcW w:w="1491" w:type="dxa"/>
            <w:vMerge/>
            <w:tcBorders>
              <w:left w:val="single" w:sz="24" w:space="0" w:color="auto"/>
            </w:tcBorders>
            <w:vAlign w:val="center"/>
          </w:tcPr>
          <w:p w14:paraId="00B29CA1"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5F2F73E6" w14:textId="4E52226A" w:rsidR="00F955F7" w:rsidRPr="0041067E" w:rsidRDefault="00F955F7" w:rsidP="006C4ACA">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7E2D3A" w14:textId="799C5CA3"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599D3E1" w14:textId="7E9AE45A"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620EFE" w14:textId="17375CBD"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51E5FF36" w14:textId="41ED84DE" w:rsidR="00F955F7" w:rsidRPr="00F955F7" w:rsidRDefault="00F955F7" w:rsidP="006C4ACA">
            <w:pPr>
              <w:jc w:val="center"/>
              <w:rPr>
                <w:rFonts w:eastAsia="Times New Roman"/>
                <w:sz w:val="22"/>
                <w:szCs w:val="22"/>
              </w:rPr>
            </w:pPr>
            <w:r w:rsidRPr="00F955F7">
              <w:rPr>
                <w:rFonts w:eastAsia="Times New Roman"/>
                <w:color w:val="000000"/>
                <w:sz w:val="22"/>
                <w:szCs w:val="22"/>
              </w:rPr>
              <w:t>133</w:t>
            </w:r>
          </w:p>
        </w:tc>
      </w:tr>
      <w:tr w:rsidR="00F955F7" w14:paraId="3E2266A5" w14:textId="77777777" w:rsidTr="00274598">
        <w:tc>
          <w:tcPr>
            <w:tcW w:w="1491" w:type="dxa"/>
            <w:vMerge/>
            <w:tcBorders>
              <w:left w:val="single" w:sz="24" w:space="0" w:color="auto"/>
            </w:tcBorders>
            <w:vAlign w:val="center"/>
          </w:tcPr>
          <w:p w14:paraId="26310717"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41E9CD4E" w14:textId="3FFF28C8" w:rsidR="00F955F7" w:rsidRPr="0041067E" w:rsidRDefault="00F955F7" w:rsidP="006C4ACA">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75FBE8" w14:textId="500F1A0E"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664DD390" w14:textId="6E676A04"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2BA24D0" w14:textId="105B20FB"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4A230FCF" w14:textId="130CE4AD" w:rsidR="00F955F7" w:rsidRPr="00F955F7" w:rsidRDefault="00F955F7" w:rsidP="006C4ACA">
            <w:pPr>
              <w:jc w:val="center"/>
              <w:rPr>
                <w:rFonts w:eastAsia="Times New Roman"/>
                <w:sz w:val="22"/>
                <w:szCs w:val="22"/>
              </w:rPr>
            </w:pPr>
            <w:r w:rsidRPr="00F955F7">
              <w:rPr>
                <w:rFonts w:eastAsia="Times New Roman"/>
                <w:color w:val="000000"/>
                <w:sz w:val="22"/>
                <w:szCs w:val="22"/>
              </w:rPr>
              <w:t>148</w:t>
            </w:r>
          </w:p>
        </w:tc>
      </w:tr>
      <w:tr w:rsidR="00F955F7" w14:paraId="15D564EA" w14:textId="77777777" w:rsidTr="00274598">
        <w:tc>
          <w:tcPr>
            <w:tcW w:w="1491" w:type="dxa"/>
            <w:vMerge/>
            <w:tcBorders>
              <w:left w:val="single" w:sz="24" w:space="0" w:color="auto"/>
            </w:tcBorders>
            <w:vAlign w:val="center"/>
          </w:tcPr>
          <w:p w14:paraId="277873BC"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52FCB190" w14:textId="3ACC4631" w:rsidR="00F955F7" w:rsidRPr="0041067E" w:rsidRDefault="00F955F7" w:rsidP="006C4ACA">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334B8FB" w14:textId="70AD69C2"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8A93C97" w14:textId="47BF180F"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6F864AAA" w14:textId="090AD689"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DEB457C" w14:textId="7FD50C80" w:rsidR="00F955F7" w:rsidRPr="00F955F7" w:rsidRDefault="00F955F7" w:rsidP="006C4ACA">
            <w:pPr>
              <w:jc w:val="center"/>
              <w:rPr>
                <w:rFonts w:eastAsia="Times New Roman"/>
                <w:sz w:val="22"/>
                <w:szCs w:val="22"/>
              </w:rPr>
            </w:pPr>
            <w:r w:rsidRPr="00F955F7">
              <w:rPr>
                <w:rFonts w:eastAsia="Times New Roman"/>
                <w:color w:val="000000"/>
                <w:sz w:val="22"/>
                <w:szCs w:val="22"/>
              </w:rPr>
              <w:t>147</w:t>
            </w:r>
          </w:p>
        </w:tc>
      </w:tr>
      <w:tr w:rsidR="00F955F7" w14:paraId="7C710CBD" w14:textId="77777777" w:rsidTr="00274598">
        <w:tc>
          <w:tcPr>
            <w:tcW w:w="1491" w:type="dxa"/>
            <w:vMerge/>
            <w:tcBorders>
              <w:left w:val="single" w:sz="24" w:space="0" w:color="auto"/>
            </w:tcBorders>
            <w:vAlign w:val="center"/>
          </w:tcPr>
          <w:p w14:paraId="33A5F59A"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00CBE32D" w14:textId="3777B853" w:rsidR="00F955F7" w:rsidRPr="0041067E" w:rsidRDefault="00F955F7" w:rsidP="006C4ACA">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28D6DABD" w14:textId="2B4D7653"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59250A3" w14:textId="55C11050"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692C6999" w14:textId="6A9BB5CF"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7DBF5C9" w14:textId="729AC3DA" w:rsidR="00F955F7" w:rsidRPr="00F955F7" w:rsidRDefault="00F955F7" w:rsidP="006C4ACA">
            <w:pPr>
              <w:jc w:val="center"/>
              <w:rPr>
                <w:rFonts w:eastAsia="Times New Roman"/>
                <w:sz w:val="22"/>
                <w:szCs w:val="22"/>
              </w:rPr>
            </w:pPr>
            <w:r w:rsidRPr="00F955F7">
              <w:rPr>
                <w:rFonts w:eastAsia="Times New Roman"/>
                <w:color w:val="000000"/>
                <w:sz w:val="22"/>
                <w:szCs w:val="22"/>
              </w:rPr>
              <w:t>143</w:t>
            </w:r>
          </w:p>
        </w:tc>
      </w:tr>
      <w:tr w:rsidR="00F955F7" w14:paraId="14ED04A8" w14:textId="77777777" w:rsidTr="00274598">
        <w:tc>
          <w:tcPr>
            <w:tcW w:w="1491" w:type="dxa"/>
            <w:vMerge/>
            <w:tcBorders>
              <w:left w:val="single" w:sz="24" w:space="0" w:color="auto"/>
            </w:tcBorders>
            <w:vAlign w:val="center"/>
          </w:tcPr>
          <w:p w14:paraId="361E39BD" w14:textId="77777777" w:rsidR="00F955F7" w:rsidRPr="0041067E" w:rsidRDefault="00F955F7" w:rsidP="006C4ACA">
            <w:pPr>
              <w:jc w:val="center"/>
              <w:rPr>
                <w:rFonts w:eastAsia="Times New Roman"/>
                <w:b/>
                <w:sz w:val="22"/>
                <w:szCs w:val="22"/>
              </w:rPr>
            </w:pPr>
          </w:p>
        </w:tc>
        <w:tc>
          <w:tcPr>
            <w:tcW w:w="1390" w:type="dxa"/>
            <w:tcBorders>
              <w:right w:val="single" w:sz="24" w:space="0" w:color="auto"/>
            </w:tcBorders>
            <w:vAlign w:val="center"/>
          </w:tcPr>
          <w:p w14:paraId="4099D2F7" w14:textId="69F936FF" w:rsidR="00F955F7" w:rsidRPr="0041067E" w:rsidRDefault="00F955F7" w:rsidP="006C4ACA">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683F1642" w14:textId="3658737D"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745DB96" w14:textId="7A534E76"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2E05DBC4" w14:textId="68F5ECB7"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31CCB29D" w14:textId="3D871F64" w:rsidR="00F955F7" w:rsidRPr="00F955F7" w:rsidRDefault="00F955F7" w:rsidP="006C4ACA">
            <w:pPr>
              <w:jc w:val="center"/>
              <w:rPr>
                <w:rFonts w:eastAsia="Times New Roman"/>
                <w:sz w:val="22"/>
                <w:szCs w:val="22"/>
              </w:rPr>
            </w:pPr>
            <w:r w:rsidRPr="00F955F7">
              <w:rPr>
                <w:rFonts w:eastAsia="Times New Roman"/>
                <w:color w:val="000000"/>
                <w:sz w:val="22"/>
                <w:szCs w:val="22"/>
              </w:rPr>
              <w:t>140</w:t>
            </w:r>
          </w:p>
        </w:tc>
      </w:tr>
      <w:tr w:rsidR="00F955F7" w14:paraId="4D763BAB" w14:textId="77777777" w:rsidTr="00274598">
        <w:tc>
          <w:tcPr>
            <w:tcW w:w="1491" w:type="dxa"/>
            <w:vMerge/>
            <w:tcBorders>
              <w:left w:val="single" w:sz="24" w:space="0" w:color="auto"/>
              <w:bottom w:val="single" w:sz="24" w:space="0" w:color="auto"/>
            </w:tcBorders>
            <w:vAlign w:val="center"/>
          </w:tcPr>
          <w:p w14:paraId="4BADF93E" w14:textId="77777777" w:rsidR="00F955F7" w:rsidRPr="0041067E" w:rsidRDefault="00F955F7"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C3F9E4E" w14:textId="32DC0ECB" w:rsidR="00F955F7" w:rsidRPr="0041067E" w:rsidRDefault="00F955F7" w:rsidP="006C4ACA">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5FA90DEB" w14:textId="03CC2349"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7387ECAD" w14:textId="497266D5"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08F8FCD" w14:textId="44DFE5E0" w:rsidR="00F955F7" w:rsidRPr="00F955F7" w:rsidRDefault="00F955F7" w:rsidP="006C4ACA">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E8C7520" w14:textId="5C829CD0" w:rsidR="00F955F7" w:rsidRPr="00F955F7" w:rsidRDefault="00F955F7" w:rsidP="006C4ACA">
            <w:pPr>
              <w:jc w:val="center"/>
              <w:rPr>
                <w:rFonts w:eastAsia="Times New Roman"/>
                <w:sz w:val="22"/>
                <w:szCs w:val="22"/>
              </w:rPr>
            </w:pPr>
            <w:r w:rsidRPr="00F955F7">
              <w:rPr>
                <w:rFonts w:eastAsia="Times New Roman"/>
                <w:color w:val="000000"/>
                <w:sz w:val="22"/>
                <w:szCs w:val="22"/>
              </w:rPr>
              <w:t>155</w:t>
            </w:r>
          </w:p>
        </w:tc>
      </w:tr>
    </w:tbl>
    <w:p w14:paraId="57A24812" w14:textId="134FC47C" w:rsidR="008774B2" w:rsidRDefault="007B68E3" w:rsidP="008774B2">
      <w:pPr>
        <w:rPr>
          <w:rFonts w:eastAsia="Times New Roman"/>
          <w:b/>
          <w:sz w:val="22"/>
          <w:szCs w:val="22"/>
        </w:rPr>
      </w:pPr>
      <w:r>
        <w:rPr>
          <w:rFonts w:eastAsia="Times New Roman"/>
          <w:sz w:val="22"/>
          <w:szCs w:val="22"/>
        </w:rPr>
        <w:t>Table 6.17</w:t>
      </w:r>
      <w:r>
        <w:rPr>
          <w:rFonts w:eastAsia="Times New Roman"/>
          <w:sz w:val="22"/>
          <w:szCs w:val="22"/>
        </w:rPr>
        <w:t xml:space="preserve">: </w:t>
      </w:r>
      <w:r>
        <w:rPr>
          <w:rFonts w:eastAsia="Times New Roman"/>
          <w:sz w:val="22"/>
          <w:szCs w:val="22"/>
        </w:rPr>
        <w:t>1</w:t>
      </w:r>
      <w:r>
        <w:rPr>
          <w:rFonts w:eastAsia="Times New Roman"/>
          <w:sz w:val="22"/>
          <w:szCs w:val="22"/>
        </w:rPr>
        <w:t>0</w:t>
      </w:r>
      <w:r>
        <w:rPr>
          <w:rFonts w:eastAsia="Times New Roman"/>
          <w:sz w:val="22"/>
          <w:szCs w:val="22"/>
        </w:rPr>
        <w:t>-15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71136DE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407F71D3"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743E79F3"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BD9585D"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7C1FAFA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6A207D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142EB" w14:paraId="2659297D" w14:textId="77777777" w:rsidTr="00274598">
        <w:tc>
          <w:tcPr>
            <w:tcW w:w="2881" w:type="dxa"/>
            <w:gridSpan w:val="2"/>
            <w:tcBorders>
              <w:top w:val="single" w:sz="24" w:space="0" w:color="auto"/>
              <w:left w:val="single" w:sz="24" w:space="0" w:color="auto"/>
              <w:right w:val="single" w:sz="24" w:space="0" w:color="auto"/>
            </w:tcBorders>
            <w:vAlign w:val="center"/>
          </w:tcPr>
          <w:p w14:paraId="116B92CE" w14:textId="77777777" w:rsidR="008142EB" w:rsidRPr="0041067E" w:rsidRDefault="008142EB"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66EBADB1" w14:textId="5B2B328E" w:rsidR="008142EB" w:rsidRPr="008142EB" w:rsidRDefault="008142EB" w:rsidP="006C4ACA">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7A735CBA" w14:textId="233F6414" w:rsidR="008142EB" w:rsidRPr="008142EB" w:rsidRDefault="008142EB" w:rsidP="006C4ACA">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36B94E52" w14:textId="51EF1BB8" w:rsidR="008142EB" w:rsidRPr="008142EB" w:rsidRDefault="008142EB" w:rsidP="006C4ACA">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7DFE7847" w14:textId="5D07547C" w:rsidR="008142EB" w:rsidRPr="008142EB" w:rsidRDefault="008142EB" w:rsidP="006C4ACA">
            <w:pPr>
              <w:jc w:val="center"/>
              <w:rPr>
                <w:rFonts w:eastAsia="Times New Roman"/>
                <w:sz w:val="22"/>
                <w:szCs w:val="22"/>
              </w:rPr>
            </w:pPr>
            <w:r w:rsidRPr="008142EB">
              <w:rPr>
                <w:rFonts w:eastAsia="Times New Roman"/>
                <w:color w:val="000000"/>
                <w:sz w:val="22"/>
                <w:szCs w:val="22"/>
              </w:rPr>
              <w:t>27</w:t>
            </w:r>
          </w:p>
        </w:tc>
      </w:tr>
      <w:tr w:rsidR="008142EB" w14:paraId="09BEAE00" w14:textId="77777777" w:rsidTr="00274598">
        <w:tc>
          <w:tcPr>
            <w:tcW w:w="2881" w:type="dxa"/>
            <w:gridSpan w:val="2"/>
            <w:tcBorders>
              <w:left w:val="single" w:sz="24" w:space="0" w:color="auto"/>
              <w:bottom w:val="single" w:sz="24" w:space="0" w:color="auto"/>
              <w:right w:val="single" w:sz="24" w:space="0" w:color="auto"/>
            </w:tcBorders>
            <w:vAlign w:val="center"/>
          </w:tcPr>
          <w:p w14:paraId="45997741" w14:textId="77777777" w:rsidR="008142EB" w:rsidRPr="0041067E" w:rsidRDefault="008142EB"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2B80C019" w14:textId="7D40EF70" w:rsidR="008142EB" w:rsidRPr="008142EB" w:rsidRDefault="008142EB" w:rsidP="006C4ACA">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05563D80" w14:textId="3F2E8616" w:rsidR="008142EB" w:rsidRPr="008142EB" w:rsidRDefault="008142EB" w:rsidP="006C4ACA">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588216BD" w14:textId="76DAD121" w:rsidR="008142EB" w:rsidRPr="008142EB" w:rsidRDefault="008142EB" w:rsidP="006C4ACA">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11AF3631" w14:textId="4395E8B5" w:rsidR="008142EB" w:rsidRPr="008142EB" w:rsidRDefault="008142EB" w:rsidP="006C4ACA">
            <w:pPr>
              <w:jc w:val="center"/>
              <w:rPr>
                <w:rFonts w:eastAsia="Times New Roman"/>
                <w:sz w:val="22"/>
                <w:szCs w:val="22"/>
              </w:rPr>
            </w:pPr>
            <w:r w:rsidRPr="008142EB">
              <w:rPr>
                <w:rFonts w:eastAsia="Times New Roman"/>
                <w:color w:val="000000"/>
                <w:sz w:val="22"/>
                <w:szCs w:val="22"/>
              </w:rPr>
              <w:t>96</w:t>
            </w:r>
          </w:p>
        </w:tc>
      </w:tr>
      <w:tr w:rsidR="008142EB" w14:paraId="782C8762" w14:textId="77777777" w:rsidTr="00274598">
        <w:tc>
          <w:tcPr>
            <w:tcW w:w="1491" w:type="dxa"/>
            <w:vMerge w:val="restart"/>
            <w:tcBorders>
              <w:top w:val="single" w:sz="24" w:space="0" w:color="auto"/>
              <w:left w:val="single" w:sz="24" w:space="0" w:color="auto"/>
            </w:tcBorders>
            <w:vAlign w:val="center"/>
          </w:tcPr>
          <w:p w14:paraId="7325F251" w14:textId="77777777" w:rsidR="008142EB" w:rsidRPr="0041067E" w:rsidRDefault="008142EB"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1CDEFBC" w14:textId="77777777" w:rsidR="008142EB" w:rsidRPr="0041067E" w:rsidRDefault="008142EB"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472BEC3" w14:textId="064F345D" w:rsidR="008142EB" w:rsidRPr="008142EB" w:rsidRDefault="008142EB" w:rsidP="006C4ACA">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610D12E8" w14:textId="27988EAE" w:rsidR="008142EB" w:rsidRPr="008142EB" w:rsidRDefault="008142EB" w:rsidP="006C4ACA">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D9B46D7" w14:textId="22A67A36" w:rsidR="008142EB" w:rsidRPr="008142EB" w:rsidRDefault="008142EB" w:rsidP="006C4ACA">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8F989E9" w14:textId="67AB2AA7" w:rsidR="008142EB" w:rsidRPr="008142EB" w:rsidRDefault="008142EB" w:rsidP="006C4ACA">
            <w:pPr>
              <w:jc w:val="center"/>
              <w:rPr>
                <w:rFonts w:eastAsia="Times New Roman"/>
                <w:sz w:val="22"/>
                <w:szCs w:val="22"/>
              </w:rPr>
            </w:pPr>
            <w:r w:rsidRPr="008142EB">
              <w:rPr>
                <w:rFonts w:eastAsia="Times New Roman"/>
                <w:color w:val="000000"/>
                <w:sz w:val="22"/>
                <w:szCs w:val="22"/>
              </w:rPr>
              <w:t>38</w:t>
            </w:r>
          </w:p>
        </w:tc>
      </w:tr>
      <w:tr w:rsidR="008142EB" w14:paraId="278B50FB" w14:textId="77777777" w:rsidTr="00274598">
        <w:tc>
          <w:tcPr>
            <w:tcW w:w="1491" w:type="dxa"/>
            <w:vMerge/>
            <w:tcBorders>
              <w:left w:val="single" w:sz="24" w:space="0" w:color="auto"/>
            </w:tcBorders>
            <w:vAlign w:val="center"/>
          </w:tcPr>
          <w:p w14:paraId="5F52AF57"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021D7673" w14:textId="77777777" w:rsidR="008142EB" w:rsidRPr="0041067E" w:rsidRDefault="008142EB"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F55C516" w14:textId="2C903BFC" w:rsidR="008142EB" w:rsidRPr="008142EB" w:rsidRDefault="008142EB" w:rsidP="006C4ACA">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5876B662" w14:textId="3459FAEE" w:rsidR="008142EB" w:rsidRPr="008142EB" w:rsidRDefault="008142EB" w:rsidP="006C4ACA">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5D3FB2D4" w14:textId="7AFC41C4" w:rsidR="008142EB" w:rsidRPr="008142EB" w:rsidRDefault="008142EB" w:rsidP="006C4ACA">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6FBC5810" w14:textId="3A73FD15" w:rsidR="008142EB" w:rsidRPr="008142EB" w:rsidRDefault="008142EB" w:rsidP="006C4ACA">
            <w:pPr>
              <w:jc w:val="center"/>
              <w:rPr>
                <w:rFonts w:eastAsia="Times New Roman"/>
                <w:sz w:val="22"/>
                <w:szCs w:val="22"/>
              </w:rPr>
            </w:pPr>
            <w:r w:rsidRPr="008142EB">
              <w:rPr>
                <w:rFonts w:eastAsia="Times New Roman"/>
                <w:color w:val="000000"/>
                <w:sz w:val="22"/>
                <w:szCs w:val="22"/>
              </w:rPr>
              <w:t>51</w:t>
            </w:r>
          </w:p>
        </w:tc>
      </w:tr>
      <w:tr w:rsidR="008142EB" w14:paraId="36CF5745" w14:textId="77777777" w:rsidTr="00274598">
        <w:tc>
          <w:tcPr>
            <w:tcW w:w="1491" w:type="dxa"/>
            <w:vMerge/>
            <w:tcBorders>
              <w:left w:val="single" w:sz="24" w:space="0" w:color="auto"/>
            </w:tcBorders>
            <w:vAlign w:val="center"/>
          </w:tcPr>
          <w:p w14:paraId="26AE67B4"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0BCD38EA" w14:textId="77777777" w:rsidR="008142EB" w:rsidRPr="0041067E" w:rsidRDefault="008142EB"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5B0D1849" w14:textId="0EC0D24B" w:rsidR="008142EB" w:rsidRPr="008142EB" w:rsidRDefault="008142EB" w:rsidP="006C4ACA">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206999F7" w14:textId="16503B8D" w:rsidR="008142EB" w:rsidRPr="008142EB" w:rsidRDefault="008142EB" w:rsidP="006C4ACA">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444C5C" w14:textId="1F093B75" w:rsidR="008142EB" w:rsidRPr="008142EB" w:rsidRDefault="008142EB" w:rsidP="006C4ACA">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D321EAA" w14:textId="403AC9ED" w:rsidR="008142EB" w:rsidRPr="008142EB" w:rsidRDefault="008142EB" w:rsidP="006C4ACA">
            <w:pPr>
              <w:jc w:val="center"/>
              <w:rPr>
                <w:rFonts w:eastAsia="Times New Roman"/>
                <w:sz w:val="22"/>
                <w:szCs w:val="22"/>
              </w:rPr>
            </w:pPr>
            <w:r w:rsidRPr="008142EB">
              <w:rPr>
                <w:rFonts w:eastAsia="Times New Roman"/>
                <w:color w:val="000000"/>
                <w:sz w:val="22"/>
                <w:szCs w:val="22"/>
              </w:rPr>
              <w:t>58</w:t>
            </w:r>
          </w:p>
        </w:tc>
      </w:tr>
      <w:tr w:rsidR="008142EB" w14:paraId="308A5BA9" w14:textId="77777777" w:rsidTr="00274598">
        <w:tc>
          <w:tcPr>
            <w:tcW w:w="1491" w:type="dxa"/>
            <w:vMerge/>
            <w:tcBorders>
              <w:left w:val="single" w:sz="24" w:space="0" w:color="auto"/>
            </w:tcBorders>
            <w:vAlign w:val="center"/>
          </w:tcPr>
          <w:p w14:paraId="4B53C11E"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67246793" w14:textId="77777777" w:rsidR="008142EB" w:rsidRPr="0041067E" w:rsidRDefault="008142EB"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AA65DC5" w14:textId="2A615B72" w:rsidR="008142EB" w:rsidRPr="008142EB" w:rsidRDefault="008142EB" w:rsidP="006C4ACA">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5B6859EF" w14:textId="73FDEFCA" w:rsidR="008142EB" w:rsidRPr="008142EB" w:rsidRDefault="008142EB" w:rsidP="006C4ACA">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4D4EF9F8" w14:textId="6FE50E3E" w:rsidR="008142EB" w:rsidRPr="008142EB" w:rsidRDefault="008142EB" w:rsidP="006C4ACA">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69D87842" w14:textId="41605616" w:rsidR="008142EB" w:rsidRPr="008142EB" w:rsidRDefault="008142EB" w:rsidP="006C4ACA">
            <w:pPr>
              <w:jc w:val="center"/>
              <w:rPr>
                <w:rFonts w:eastAsia="Times New Roman"/>
                <w:sz w:val="22"/>
                <w:szCs w:val="22"/>
              </w:rPr>
            </w:pPr>
            <w:r w:rsidRPr="008142EB">
              <w:rPr>
                <w:rFonts w:eastAsia="Times New Roman"/>
                <w:color w:val="000000"/>
                <w:sz w:val="22"/>
                <w:szCs w:val="22"/>
              </w:rPr>
              <w:t>70</w:t>
            </w:r>
          </w:p>
        </w:tc>
      </w:tr>
      <w:tr w:rsidR="008142EB" w14:paraId="460B668D" w14:textId="77777777" w:rsidTr="00274598">
        <w:tc>
          <w:tcPr>
            <w:tcW w:w="1491" w:type="dxa"/>
            <w:vMerge/>
            <w:tcBorders>
              <w:left w:val="single" w:sz="24" w:space="0" w:color="auto"/>
            </w:tcBorders>
            <w:vAlign w:val="center"/>
          </w:tcPr>
          <w:p w14:paraId="46EB3A83"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49307E71" w14:textId="77777777" w:rsidR="008142EB" w:rsidRPr="0041067E" w:rsidRDefault="008142EB"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46FA07F" w14:textId="27D363AF" w:rsidR="008142EB" w:rsidRPr="008142EB" w:rsidRDefault="008142EB" w:rsidP="006C4ACA">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296D141C" w14:textId="73A3F44E" w:rsidR="008142EB" w:rsidRPr="008142EB" w:rsidRDefault="008142EB" w:rsidP="006C4ACA">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58A94632" w14:textId="73E05C54" w:rsidR="008142EB" w:rsidRPr="008142EB" w:rsidRDefault="008142EB" w:rsidP="006C4ACA">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70F6C5B3" w14:textId="0142F66F" w:rsidR="008142EB" w:rsidRPr="008142EB" w:rsidRDefault="008142EB" w:rsidP="006C4ACA">
            <w:pPr>
              <w:jc w:val="center"/>
              <w:rPr>
                <w:rFonts w:eastAsia="Times New Roman"/>
                <w:sz w:val="22"/>
                <w:szCs w:val="22"/>
              </w:rPr>
            </w:pPr>
            <w:r w:rsidRPr="008142EB">
              <w:rPr>
                <w:rFonts w:eastAsia="Times New Roman"/>
                <w:color w:val="000000"/>
                <w:sz w:val="22"/>
                <w:szCs w:val="22"/>
              </w:rPr>
              <w:t>70</w:t>
            </w:r>
          </w:p>
        </w:tc>
      </w:tr>
      <w:tr w:rsidR="008142EB" w14:paraId="3A5D0C2C" w14:textId="77777777" w:rsidTr="00274598">
        <w:tc>
          <w:tcPr>
            <w:tcW w:w="1491" w:type="dxa"/>
            <w:vMerge/>
            <w:tcBorders>
              <w:left w:val="single" w:sz="24" w:space="0" w:color="auto"/>
            </w:tcBorders>
            <w:vAlign w:val="center"/>
          </w:tcPr>
          <w:p w14:paraId="3E6A193F"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0757608E" w14:textId="77777777" w:rsidR="008142EB" w:rsidRPr="0041067E" w:rsidRDefault="008142EB"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3E1FD2D2" w14:textId="00F4B3CE" w:rsidR="008142EB" w:rsidRPr="008142EB" w:rsidRDefault="008142EB" w:rsidP="006C4ACA">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65E794B5" w14:textId="46A29125" w:rsidR="008142EB" w:rsidRPr="008142EB" w:rsidRDefault="008142EB" w:rsidP="006C4ACA">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0040DC78" w14:textId="65A71D54"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3568C9C" w14:textId="571D0BC9" w:rsidR="008142EB" w:rsidRPr="008142EB" w:rsidRDefault="008142EB" w:rsidP="006C4ACA">
            <w:pPr>
              <w:jc w:val="center"/>
              <w:rPr>
                <w:rFonts w:eastAsia="Times New Roman"/>
                <w:sz w:val="22"/>
                <w:szCs w:val="22"/>
              </w:rPr>
            </w:pPr>
            <w:r w:rsidRPr="008142EB">
              <w:rPr>
                <w:rFonts w:eastAsia="Times New Roman"/>
                <w:color w:val="000000"/>
                <w:sz w:val="22"/>
                <w:szCs w:val="22"/>
              </w:rPr>
              <w:t>75</w:t>
            </w:r>
          </w:p>
        </w:tc>
      </w:tr>
      <w:tr w:rsidR="008142EB" w14:paraId="7322596B" w14:textId="77777777" w:rsidTr="00274598">
        <w:tc>
          <w:tcPr>
            <w:tcW w:w="1491" w:type="dxa"/>
            <w:vMerge/>
            <w:tcBorders>
              <w:left w:val="single" w:sz="24" w:space="0" w:color="auto"/>
            </w:tcBorders>
            <w:vAlign w:val="center"/>
          </w:tcPr>
          <w:p w14:paraId="1EA8D17F"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4D79C2FD" w14:textId="77777777" w:rsidR="008142EB" w:rsidRPr="0041067E" w:rsidRDefault="008142EB"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33A332F" w14:textId="105A09EB" w:rsidR="008142EB" w:rsidRPr="008142EB" w:rsidRDefault="008142EB" w:rsidP="006C4ACA">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ACA72A7" w14:textId="693B456D" w:rsidR="008142EB" w:rsidRPr="008142EB" w:rsidRDefault="008142EB" w:rsidP="006C4ACA">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439D760A" w14:textId="21E34443"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AC643C3" w14:textId="26BE73C4" w:rsidR="008142EB" w:rsidRPr="008142EB" w:rsidRDefault="008142EB" w:rsidP="006C4ACA">
            <w:pPr>
              <w:jc w:val="center"/>
              <w:rPr>
                <w:rFonts w:eastAsia="Times New Roman"/>
                <w:sz w:val="22"/>
                <w:szCs w:val="22"/>
              </w:rPr>
            </w:pPr>
            <w:r w:rsidRPr="008142EB">
              <w:rPr>
                <w:rFonts w:eastAsia="Times New Roman"/>
                <w:color w:val="000000"/>
                <w:sz w:val="22"/>
                <w:szCs w:val="22"/>
              </w:rPr>
              <w:t>87</w:t>
            </w:r>
          </w:p>
        </w:tc>
      </w:tr>
      <w:tr w:rsidR="008142EB" w14:paraId="35C2A32A" w14:textId="77777777" w:rsidTr="00274598">
        <w:tc>
          <w:tcPr>
            <w:tcW w:w="1491" w:type="dxa"/>
            <w:vMerge/>
            <w:tcBorders>
              <w:left w:val="single" w:sz="24" w:space="0" w:color="auto"/>
            </w:tcBorders>
            <w:vAlign w:val="center"/>
          </w:tcPr>
          <w:p w14:paraId="07CD45F3"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69013A4A" w14:textId="77777777" w:rsidR="008142EB" w:rsidRPr="0041067E" w:rsidRDefault="008142EB"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6F261FDE" w14:textId="736BED3B" w:rsidR="008142EB" w:rsidRPr="008142EB" w:rsidRDefault="008142EB" w:rsidP="006C4ACA">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24A17293" w14:textId="0E78F822" w:rsidR="008142EB" w:rsidRPr="008142EB" w:rsidRDefault="008142EB" w:rsidP="006C4ACA">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60B52CAB" w14:textId="51D3E207"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17F8FF6" w14:textId="489310CB" w:rsidR="008142EB" w:rsidRPr="008142EB" w:rsidRDefault="008142EB" w:rsidP="006C4ACA">
            <w:pPr>
              <w:jc w:val="center"/>
              <w:rPr>
                <w:rFonts w:eastAsia="Times New Roman"/>
                <w:sz w:val="22"/>
                <w:szCs w:val="22"/>
              </w:rPr>
            </w:pPr>
            <w:r w:rsidRPr="008142EB">
              <w:rPr>
                <w:rFonts w:eastAsia="Times New Roman"/>
                <w:color w:val="000000"/>
                <w:sz w:val="22"/>
                <w:szCs w:val="22"/>
              </w:rPr>
              <w:t>79</w:t>
            </w:r>
          </w:p>
        </w:tc>
      </w:tr>
      <w:tr w:rsidR="008142EB" w14:paraId="5D2CFFFB" w14:textId="77777777" w:rsidTr="00274598">
        <w:tc>
          <w:tcPr>
            <w:tcW w:w="1491" w:type="dxa"/>
            <w:vMerge/>
            <w:tcBorders>
              <w:left w:val="single" w:sz="24" w:space="0" w:color="auto"/>
            </w:tcBorders>
            <w:vAlign w:val="center"/>
          </w:tcPr>
          <w:p w14:paraId="06FA5116"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4C056FC4" w14:textId="77777777" w:rsidR="008142EB" w:rsidRPr="0041067E" w:rsidRDefault="008142EB"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079D8394" w14:textId="4CF804F3" w:rsidR="008142EB" w:rsidRPr="008142EB" w:rsidRDefault="008142EB" w:rsidP="006C4ACA">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40CD8248" w14:textId="61E2C9DF" w:rsidR="008142EB" w:rsidRPr="008142EB" w:rsidRDefault="008142EB" w:rsidP="006C4ACA">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270BE2DE" w14:textId="546769EB"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E0B28E8" w14:textId="1E574A85" w:rsidR="008142EB" w:rsidRPr="008142EB" w:rsidRDefault="008142EB" w:rsidP="006C4ACA">
            <w:pPr>
              <w:jc w:val="center"/>
              <w:rPr>
                <w:rFonts w:eastAsia="Times New Roman"/>
                <w:sz w:val="22"/>
                <w:szCs w:val="22"/>
              </w:rPr>
            </w:pPr>
            <w:r w:rsidRPr="008142EB">
              <w:rPr>
                <w:rFonts w:eastAsia="Times New Roman"/>
                <w:color w:val="000000"/>
                <w:sz w:val="22"/>
                <w:szCs w:val="22"/>
              </w:rPr>
              <w:t>88</w:t>
            </w:r>
          </w:p>
        </w:tc>
      </w:tr>
      <w:tr w:rsidR="008142EB" w14:paraId="6BA2EB77" w14:textId="77777777" w:rsidTr="00274598">
        <w:tc>
          <w:tcPr>
            <w:tcW w:w="1491" w:type="dxa"/>
            <w:vMerge/>
            <w:tcBorders>
              <w:left w:val="single" w:sz="24" w:space="0" w:color="auto"/>
            </w:tcBorders>
            <w:vAlign w:val="center"/>
          </w:tcPr>
          <w:p w14:paraId="00135003"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7FF145D9" w14:textId="6C229B9A" w:rsidR="008142EB" w:rsidRPr="0041067E" w:rsidRDefault="008142EB" w:rsidP="006C4ACA">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66118FF7" w14:textId="15D2843F"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ACCE134" w14:textId="482813A4" w:rsidR="008142EB" w:rsidRPr="008142EB" w:rsidRDefault="008142EB" w:rsidP="006C4ACA">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30E86600" w14:textId="4486619B"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E9DED3B" w14:textId="725B47C7" w:rsidR="008142EB" w:rsidRPr="008142EB" w:rsidRDefault="008142EB" w:rsidP="006C4ACA">
            <w:pPr>
              <w:jc w:val="center"/>
              <w:rPr>
                <w:rFonts w:eastAsia="Times New Roman"/>
                <w:sz w:val="22"/>
                <w:szCs w:val="22"/>
              </w:rPr>
            </w:pPr>
            <w:r w:rsidRPr="008142EB">
              <w:rPr>
                <w:rFonts w:eastAsia="Times New Roman"/>
                <w:color w:val="000000"/>
                <w:sz w:val="22"/>
                <w:szCs w:val="22"/>
              </w:rPr>
              <w:t>108</w:t>
            </w:r>
          </w:p>
        </w:tc>
      </w:tr>
      <w:tr w:rsidR="008142EB" w14:paraId="78171B85" w14:textId="77777777" w:rsidTr="00274598">
        <w:tc>
          <w:tcPr>
            <w:tcW w:w="1491" w:type="dxa"/>
            <w:vMerge/>
            <w:tcBorders>
              <w:left w:val="single" w:sz="24" w:space="0" w:color="auto"/>
            </w:tcBorders>
            <w:vAlign w:val="center"/>
          </w:tcPr>
          <w:p w14:paraId="703CDEFD"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6A43730A" w14:textId="06B84EB2" w:rsidR="008142EB" w:rsidRPr="0041067E" w:rsidRDefault="008142EB" w:rsidP="006C4ACA">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38A12C76" w14:textId="32DDA0A5"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A337EF0" w14:textId="7B689D73" w:rsidR="008142EB" w:rsidRPr="008142EB" w:rsidRDefault="008142EB" w:rsidP="006C4ACA">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44998F62" w14:textId="776D37DD"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21E8668" w14:textId="3405197D" w:rsidR="008142EB" w:rsidRPr="008142EB" w:rsidRDefault="008142EB" w:rsidP="006C4ACA">
            <w:pPr>
              <w:jc w:val="center"/>
              <w:rPr>
                <w:rFonts w:eastAsia="Times New Roman"/>
                <w:sz w:val="22"/>
                <w:szCs w:val="22"/>
              </w:rPr>
            </w:pPr>
            <w:r w:rsidRPr="008142EB">
              <w:rPr>
                <w:rFonts w:eastAsia="Times New Roman"/>
                <w:color w:val="000000"/>
                <w:sz w:val="22"/>
                <w:szCs w:val="22"/>
              </w:rPr>
              <w:t>117</w:t>
            </w:r>
          </w:p>
        </w:tc>
      </w:tr>
      <w:tr w:rsidR="008142EB" w14:paraId="4A711FF9" w14:textId="77777777" w:rsidTr="00274598">
        <w:tc>
          <w:tcPr>
            <w:tcW w:w="1491" w:type="dxa"/>
            <w:vMerge/>
            <w:tcBorders>
              <w:left w:val="single" w:sz="24" w:space="0" w:color="auto"/>
            </w:tcBorders>
            <w:vAlign w:val="center"/>
          </w:tcPr>
          <w:p w14:paraId="778F4869"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4ED9EB64" w14:textId="67AFBDEE" w:rsidR="008142EB" w:rsidRPr="0041067E" w:rsidRDefault="008142EB" w:rsidP="006C4ACA">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19282FED" w14:textId="42AFA228"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5C34D59" w14:textId="66ECB8E3" w:rsidR="008142EB" w:rsidRPr="008142EB" w:rsidRDefault="008142EB" w:rsidP="006C4ACA">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207B164B" w14:textId="227DCCEF"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D12EF3F" w14:textId="4F2BB8F3" w:rsidR="008142EB" w:rsidRPr="008142EB" w:rsidRDefault="008142EB" w:rsidP="006C4ACA">
            <w:pPr>
              <w:jc w:val="center"/>
              <w:rPr>
                <w:rFonts w:eastAsia="Times New Roman"/>
                <w:sz w:val="22"/>
                <w:szCs w:val="22"/>
              </w:rPr>
            </w:pPr>
            <w:r w:rsidRPr="008142EB">
              <w:rPr>
                <w:rFonts w:eastAsia="Times New Roman"/>
                <w:color w:val="000000"/>
                <w:sz w:val="22"/>
                <w:szCs w:val="22"/>
              </w:rPr>
              <w:t>117</w:t>
            </w:r>
          </w:p>
        </w:tc>
      </w:tr>
      <w:tr w:rsidR="008142EB" w14:paraId="27386B51" w14:textId="77777777" w:rsidTr="00274598">
        <w:tc>
          <w:tcPr>
            <w:tcW w:w="1491" w:type="dxa"/>
            <w:vMerge/>
            <w:tcBorders>
              <w:left w:val="single" w:sz="24" w:space="0" w:color="auto"/>
            </w:tcBorders>
            <w:vAlign w:val="center"/>
          </w:tcPr>
          <w:p w14:paraId="56DB1EBA"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2F369752" w14:textId="5C16474C" w:rsidR="008142EB" w:rsidRPr="0041067E" w:rsidRDefault="008142EB" w:rsidP="006C4ACA">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5C57DEC8" w14:textId="5B633118"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20A8F20" w14:textId="075F585D" w:rsidR="008142EB" w:rsidRPr="008142EB" w:rsidRDefault="008142EB" w:rsidP="006C4ACA">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5A218AC0" w14:textId="6FCD97D0"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3D4D691" w14:textId="3D45F0F6" w:rsidR="008142EB" w:rsidRPr="008142EB" w:rsidRDefault="008142EB" w:rsidP="006C4ACA">
            <w:pPr>
              <w:jc w:val="center"/>
              <w:rPr>
                <w:rFonts w:eastAsia="Times New Roman"/>
                <w:sz w:val="22"/>
                <w:szCs w:val="22"/>
              </w:rPr>
            </w:pPr>
            <w:r w:rsidRPr="008142EB">
              <w:rPr>
                <w:rFonts w:eastAsia="Times New Roman"/>
                <w:color w:val="000000"/>
                <w:sz w:val="22"/>
                <w:szCs w:val="22"/>
              </w:rPr>
              <w:t>123</w:t>
            </w:r>
          </w:p>
        </w:tc>
      </w:tr>
      <w:tr w:rsidR="008142EB" w14:paraId="61430A45" w14:textId="77777777" w:rsidTr="00274598">
        <w:tc>
          <w:tcPr>
            <w:tcW w:w="1491" w:type="dxa"/>
            <w:vMerge/>
            <w:tcBorders>
              <w:left w:val="single" w:sz="24" w:space="0" w:color="auto"/>
            </w:tcBorders>
            <w:vAlign w:val="center"/>
          </w:tcPr>
          <w:p w14:paraId="699693FB"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50B7FFE4" w14:textId="5DBA27C4" w:rsidR="008142EB" w:rsidRPr="0041067E" w:rsidRDefault="008142EB" w:rsidP="006C4ACA">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E0A366" w14:textId="3F39E482"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6DE94429" w14:textId="2B003295" w:rsidR="008142EB" w:rsidRPr="008142EB" w:rsidRDefault="008142EB" w:rsidP="006C4ACA">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28E8DD5F" w14:textId="41A1526C"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8813E63" w14:textId="64E3E055" w:rsidR="008142EB" w:rsidRPr="008142EB" w:rsidRDefault="008142EB" w:rsidP="006C4ACA">
            <w:pPr>
              <w:jc w:val="center"/>
              <w:rPr>
                <w:rFonts w:eastAsia="Times New Roman"/>
                <w:sz w:val="22"/>
                <w:szCs w:val="22"/>
              </w:rPr>
            </w:pPr>
            <w:r w:rsidRPr="008142EB">
              <w:rPr>
                <w:rFonts w:eastAsia="Times New Roman"/>
                <w:color w:val="000000"/>
                <w:sz w:val="22"/>
                <w:szCs w:val="22"/>
              </w:rPr>
              <w:t>120</w:t>
            </w:r>
          </w:p>
        </w:tc>
      </w:tr>
      <w:tr w:rsidR="008142EB" w14:paraId="4F67AE38" w14:textId="77777777" w:rsidTr="00274598">
        <w:tc>
          <w:tcPr>
            <w:tcW w:w="1491" w:type="dxa"/>
            <w:vMerge/>
            <w:tcBorders>
              <w:left w:val="single" w:sz="24" w:space="0" w:color="auto"/>
            </w:tcBorders>
            <w:vAlign w:val="center"/>
          </w:tcPr>
          <w:p w14:paraId="1C7D94DB" w14:textId="77777777" w:rsidR="008142EB" w:rsidRPr="0041067E" w:rsidRDefault="008142EB" w:rsidP="006C4ACA">
            <w:pPr>
              <w:jc w:val="center"/>
              <w:rPr>
                <w:rFonts w:eastAsia="Times New Roman"/>
                <w:b/>
                <w:sz w:val="22"/>
                <w:szCs w:val="22"/>
              </w:rPr>
            </w:pPr>
          </w:p>
        </w:tc>
        <w:tc>
          <w:tcPr>
            <w:tcW w:w="1390" w:type="dxa"/>
            <w:tcBorders>
              <w:right w:val="single" w:sz="24" w:space="0" w:color="auto"/>
            </w:tcBorders>
            <w:vAlign w:val="center"/>
          </w:tcPr>
          <w:p w14:paraId="18C44C55" w14:textId="49947F64" w:rsidR="008142EB" w:rsidRPr="0041067E" w:rsidRDefault="008142EB" w:rsidP="006C4ACA">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3DB12A40" w14:textId="15221AB0"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50AEBD21" w14:textId="58668470"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5A9A79B2" w14:textId="6FF3A6DC"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733B9247" w14:textId="71552E85" w:rsidR="008142EB" w:rsidRPr="008142EB" w:rsidRDefault="008142EB" w:rsidP="006C4ACA">
            <w:pPr>
              <w:jc w:val="center"/>
              <w:rPr>
                <w:rFonts w:eastAsia="Times New Roman"/>
                <w:sz w:val="22"/>
                <w:szCs w:val="22"/>
              </w:rPr>
            </w:pPr>
            <w:r w:rsidRPr="008142EB">
              <w:rPr>
                <w:rFonts w:eastAsia="Times New Roman"/>
                <w:color w:val="000000"/>
                <w:sz w:val="22"/>
                <w:szCs w:val="22"/>
              </w:rPr>
              <w:t>135</w:t>
            </w:r>
          </w:p>
        </w:tc>
      </w:tr>
      <w:tr w:rsidR="008142EB" w14:paraId="31AF225C" w14:textId="77777777" w:rsidTr="00274598">
        <w:tc>
          <w:tcPr>
            <w:tcW w:w="1491" w:type="dxa"/>
            <w:vMerge/>
            <w:tcBorders>
              <w:left w:val="single" w:sz="24" w:space="0" w:color="auto"/>
              <w:bottom w:val="single" w:sz="24" w:space="0" w:color="auto"/>
            </w:tcBorders>
            <w:vAlign w:val="center"/>
          </w:tcPr>
          <w:p w14:paraId="09FE8B5A" w14:textId="77777777" w:rsidR="008142EB" w:rsidRPr="0041067E" w:rsidRDefault="008142EB"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0534AECD" w14:textId="60E7FC76" w:rsidR="008142EB" w:rsidRPr="0041067E" w:rsidRDefault="008142EB" w:rsidP="006C4ACA">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51229D4D" w14:textId="6BE69408"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37F980F8" w14:textId="07C9F085"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79D57671" w14:textId="691CCA4C" w:rsidR="008142EB" w:rsidRPr="008142EB" w:rsidRDefault="008142EB" w:rsidP="006C4ACA">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2DD0C7" w14:textId="1089B75B" w:rsidR="008142EB" w:rsidRPr="008142EB" w:rsidRDefault="008142EB" w:rsidP="006C4ACA">
            <w:pPr>
              <w:jc w:val="center"/>
              <w:rPr>
                <w:rFonts w:eastAsia="Times New Roman"/>
                <w:sz w:val="22"/>
                <w:szCs w:val="22"/>
              </w:rPr>
            </w:pPr>
            <w:r w:rsidRPr="008142EB">
              <w:rPr>
                <w:rFonts w:eastAsia="Times New Roman"/>
                <w:color w:val="000000"/>
                <w:sz w:val="22"/>
                <w:szCs w:val="22"/>
              </w:rPr>
              <w:t>124</w:t>
            </w:r>
          </w:p>
        </w:tc>
      </w:tr>
    </w:tbl>
    <w:p w14:paraId="5DFCA62A" w14:textId="21B76E5B" w:rsidR="008774B2" w:rsidRDefault="008835F5" w:rsidP="008774B2">
      <w:pPr>
        <w:rPr>
          <w:rFonts w:eastAsia="Times New Roman"/>
          <w:b/>
          <w:sz w:val="22"/>
          <w:szCs w:val="22"/>
        </w:rPr>
      </w:pPr>
      <w:r>
        <w:rPr>
          <w:rFonts w:eastAsia="Times New Roman"/>
          <w:sz w:val="22"/>
          <w:szCs w:val="22"/>
        </w:rPr>
        <w:t>Table 6.17: 15-20</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35BD0D17"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1D8CD3D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EA8BAFF"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A1AB02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CE5FC5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3E0DE2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654B36" w14:paraId="7075453E" w14:textId="77777777" w:rsidTr="00274598">
        <w:tc>
          <w:tcPr>
            <w:tcW w:w="2881" w:type="dxa"/>
            <w:gridSpan w:val="2"/>
            <w:tcBorders>
              <w:top w:val="single" w:sz="24" w:space="0" w:color="auto"/>
              <w:left w:val="single" w:sz="24" w:space="0" w:color="auto"/>
              <w:right w:val="single" w:sz="24" w:space="0" w:color="auto"/>
            </w:tcBorders>
            <w:vAlign w:val="center"/>
          </w:tcPr>
          <w:p w14:paraId="30ABFED4" w14:textId="77777777" w:rsidR="00654B36" w:rsidRPr="0041067E" w:rsidRDefault="00654B36"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15BCBD4" w14:textId="64D1A242" w:rsidR="00654B36" w:rsidRPr="00654B36" w:rsidRDefault="00654B36" w:rsidP="006C4ACA">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9A7626D" w14:textId="594AAEE4" w:rsidR="00654B36" w:rsidRPr="00654B36" w:rsidRDefault="00654B36" w:rsidP="006C4ACA">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3577C458" w14:textId="212456C4" w:rsidR="00654B36" w:rsidRPr="00654B36" w:rsidRDefault="00654B36" w:rsidP="006C4ACA">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4EB42827" w14:textId="0A21734D" w:rsidR="00654B36" w:rsidRPr="00654B36" w:rsidRDefault="00654B36" w:rsidP="006C4ACA">
            <w:pPr>
              <w:jc w:val="center"/>
              <w:rPr>
                <w:rFonts w:eastAsia="Times New Roman"/>
                <w:sz w:val="22"/>
                <w:szCs w:val="22"/>
              </w:rPr>
            </w:pPr>
            <w:r w:rsidRPr="00654B36">
              <w:rPr>
                <w:rFonts w:eastAsia="Times New Roman"/>
                <w:color w:val="000000"/>
                <w:sz w:val="22"/>
                <w:szCs w:val="22"/>
              </w:rPr>
              <w:t>35.7</w:t>
            </w:r>
          </w:p>
        </w:tc>
      </w:tr>
      <w:tr w:rsidR="00654B36" w14:paraId="3F9CC98E" w14:textId="77777777" w:rsidTr="00274598">
        <w:tc>
          <w:tcPr>
            <w:tcW w:w="2881" w:type="dxa"/>
            <w:gridSpan w:val="2"/>
            <w:tcBorders>
              <w:left w:val="single" w:sz="24" w:space="0" w:color="auto"/>
              <w:bottom w:val="single" w:sz="24" w:space="0" w:color="auto"/>
              <w:right w:val="single" w:sz="24" w:space="0" w:color="auto"/>
            </w:tcBorders>
            <w:vAlign w:val="center"/>
          </w:tcPr>
          <w:p w14:paraId="5DEE5CFF" w14:textId="77777777" w:rsidR="00654B36" w:rsidRPr="0041067E" w:rsidRDefault="00654B36"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C729E0C" w14:textId="4050F922" w:rsidR="00654B36" w:rsidRPr="00654B36" w:rsidRDefault="00654B36" w:rsidP="006C4ACA">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7425EC0D" w14:textId="7D7274F9" w:rsidR="00654B36" w:rsidRPr="00654B36" w:rsidRDefault="00654B36" w:rsidP="006C4ACA">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DDDA9AD" w14:textId="2AFE7CAE" w:rsidR="00654B36" w:rsidRPr="00654B36" w:rsidRDefault="00654B36" w:rsidP="006C4ACA">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6BC354E5" w14:textId="0001DB62" w:rsidR="00654B36" w:rsidRPr="00654B36" w:rsidRDefault="00654B36" w:rsidP="006C4ACA">
            <w:pPr>
              <w:jc w:val="center"/>
              <w:rPr>
                <w:rFonts w:eastAsia="Times New Roman"/>
                <w:sz w:val="22"/>
                <w:szCs w:val="22"/>
              </w:rPr>
            </w:pPr>
            <w:r w:rsidRPr="00654B36">
              <w:rPr>
                <w:rFonts w:eastAsia="Times New Roman"/>
                <w:color w:val="000000"/>
                <w:sz w:val="22"/>
                <w:szCs w:val="22"/>
              </w:rPr>
              <w:t>90</w:t>
            </w:r>
          </w:p>
        </w:tc>
      </w:tr>
      <w:tr w:rsidR="00654B36" w14:paraId="7E92BFF0" w14:textId="77777777" w:rsidTr="00274598">
        <w:tc>
          <w:tcPr>
            <w:tcW w:w="1491" w:type="dxa"/>
            <w:vMerge w:val="restart"/>
            <w:tcBorders>
              <w:top w:val="single" w:sz="24" w:space="0" w:color="auto"/>
              <w:left w:val="single" w:sz="24" w:space="0" w:color="auto"/>
            </w:tcBorders>
            <w:vAlign w:val="center"/>
          </w:tcPr>
          <w:p w14:paraId="7CED29DE" w14:textId="77777777" w:rsidR="00654B36" w:rsidRPr="0041067E" w:rsidRDefault="00654B36"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16C2F52" w14:textId="77777777" w:rsidR="00654B36" w:rsidRPr="0041067E" w:rsidRDefault="00654B36"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1E60386E" w14:textId="63FAD744" w:rsidR="00654B36" w:rsidRPr="00654B36" w:rsidRDefault="00654B36" w:rsidP="006C4ACA">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6C618D0E" w14:textId="29214038" w:rsidR="00654B36" w:rsidRPr="00654B36" w:rsidRDefault="00654B36" w:rsidP="006C4ACA">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756D3BA8" w14:textId="7BA96920" w:rsidR="00654B36" w:rsidRPr="00654B36" w:rsidRDefault="00654B36" w:rsidP="006C4ACA">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7A9699AF" w14:textId="2D32E717" w:rsidR="00654B36" w:rsidRPr="00654B36" w:rsidRDefault="00654B36" w:rsidP="006C4ACA">
            <w:pPr>
              <w:jc w:val="center"/>
              <w:rPr>
                <w:rFonts w:eastAsia="Times New Roman"/>
                <w:sz w:val="22"/>
                <w:szCs w:val="22"/>
              </w:rPr>
            </w:pPr>
            <w:r w:rsidRPr="00654B36">
              <w:rPr>
                <w:rFonts w:eastAsia="Times New Roman"/>
                <w:color w:val="000000"/>
                <w:sz w:val="22"/>
                <w:szCs w:val="22"/>
              </w:rPr>
              <w:t>44</w:t>
            </w:r>
          </w:p>
        </w:tc>
      </w:tr>
      <w:tr w:rsidR="00654B36" w14:paraId="01A5D118" w14:textId="77777777" w:rsidTr="00274598">
        <w:tc>
          <w:tcPr>
            <w:tcW w:w="1491" w:type="dxa"/>
            <w:vMerge/>
            <w:tcBorders>
              <w:left w:val="single" w:sz="24" w:space="0" w:color="auto"/>
            </w:tcBorders>
            <w:vAlign w:val="center"/>
          </w:tcPr>
          <w:p w14:paraId="5EDA53A5"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78C7CBB6" w14:textId="77777777" w:rsidR="00654B36" w:rsidRPr="0041067E" w:rsidRDefault="00654B36"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3DEFF1A" w14:textId="14D81794" w:rsidR="00654B36" w:rsidRPr="00654B36" w:rsidRDefault="00654B36" w:rsidP="006C4ACA">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3CED5732" w14:textId="410D4169" w:rsidR="00654B36" w:rsidRPr="00654B36" w:rsidRDefault="00654B36" w:rsidP="006C4ACA">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7836EF54" w14:textId="34933F46" w:rsidR="00654B36" w:rsidRPr="00654B36" w:rsidRDefault="00654B36" w:rsidP="006C4ACA">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E88655F" w14:textId="0FEF2A03" w:rsidR="00654B36" w:rsidRPr="00654B36" w:rsidRDefault="00654B36" w:rsidP="006C4ACA">
            <w:pPr>
              <w:jc w:val="center"/>
              <w:rPr>
                <w:rFonts w:eastAsia="Times New Roman"/>
                <w:sz w:val="22"/>
                <w:szCs w:val="22"/>
              </w:rPr>
            </w:pPr>
            <w:r w:rsidRPr="00654B36">
              <w:rPr>
                <w:rFonts w:eastAsia="Times New Roman"/>
                <w:color w:val="000000"/>
                <w:sz w:val="22"/>
                <w:szCs w:val="22"/>
              </w:rPr>
              <w:t>55</w:t>
            </w:r>
          </w:p>
        </w:tc>
      </w:tr>
      <w:tr w:rsidR="00654B36" w14:paraId="7BE22095" w14:textId="77777777" w:rsidTr="00274598">
        <w:tc>
          <w:tcPr>
            <w:tcW w:w="1491" w:type="dxa"/>
            <w:vMerge/>
            <w:tcBorders>
              <w:left w:val="single" w:sz="24" w:space="0" w:color="auto"/>
            </w:tcBorders>
            <w:vAlign w:val="center"/>
          </w:tcPr>
          <w:p w14:paraId="515348A1"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03162A33" w14:textId="77777777" w:rsidR="00654B36" w:rsidRPr="0041067E" w:rsidRDefault="00654B36"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045DA014" w14:textId="652B76CD" w:rsidR="00654B36" w:rsidRPr="00654B36" w:rsidRDefault="00654B36" w:rsidP="006C4ACA">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16D2BF91" w14:textId="4F797BC6" w:rsidR="00654B36" w:rsidRPr="00654B36" w:rsidRDefault="00654B36" w:rsidP="006C4ACA">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E0BCCCC" w14:textId="028E4AF4" w:rsidR="00654B36" w:rsidRPr="00654B36" w:rsidRDefault="00654B36" w:rsidP="006C4ACA">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5BC825F" w14:textId="27DE14F6" w:rsidR="00654B36" w:rsidRPr="00654B36" w:rsidRDefault="00654B36" w:rsidP="006C4ACA">
            <w:pPr>
              <w:jc w:val="center"/>
              <w:rPr>
                <w:rFonts w:eastAsia="Times New Roman"/>
                <w:sz w:val="22"/>
                <w:szCs w:val="22"/>
              </w:rPr>
            </w:pPr>
            <w:r w:rsidRPr="00654B36">
              <w:rPr>
                <w:rFonts w:eastAsia="Times New Roman"/>
                <w:color w:val="000000"/>
                <w:sz w:val="22"/>
                <w:szCs w:val="22"/>
              </w:rPr>
              <w:t>61</w:t>
            </w:r>
          </w:p>
        </w:tc>
      </w:tr>
      <w:tr w:rsidR="00654B36" w14:paraId="325CD0AC" w14:textId="77777777" w:rsidTr="00274598">
        <w:tc>
          <w:tcPr>
            <w:tcW w:w="1491" w:type="dxa"/>
            <w:vMerge/>
            <w:tcBorders>
              <w:left w:val="single" w:sz="24" w:space="0" w:color="auto"/>
            </w:tcBorders>
            <w:vAlign w:val="center"/>
          </w:tcPr>
          <w:p w14:paraId="2D08E0D0"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48A5645A" w14:textId="77777777" w:rsidR="00654B36" w:rsidRPr="0041067E" w:rsidRDefault="00654B36"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0C07B3E7" w14:textId="0DD6DC31" w:rsidR="00654B36" w:rsidRPr="00654B36" w:rsidRDefault="00654B36" w:rsidP="006C4ACA">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E8D6B47" w14:textId="06C9FE79" w:rsidR="00654B36" w:rsidRPr="00654B36" w:rsidRDefault="00654B36" w:rsidP="006C4ACA">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32594BC6" w14:textId="0E34240E" w:rsidR="00654B36" w:rsidRPr="00654B36" w:rsidRDefault="00654B36" w:rsidP="006C4ACA">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26BCC1A0" w14:textId="0157D421" w:rsidR="00654B36" w:rsidRPr="00654B36" w:rsidRDefault="00654B36" w:rsidP="006C4ACA">
            <w:pPr>
              <w:jc w:val="center"/>
              <w:rPr>
                <w:rFonts w:eastAsia="Times New Roman"/>
                <w:sz w:val="22"/>
                <w:szCs w:val="22"/>
              </w:rPr>
            </w:pPr>
            <w:r w:rsidRPr="00654B36">
              <w:rPr>
                <w:rFonts w:eastAsia="Times New Roman"/>
                <w:color w:val="000000"/>
                <w:sz w:val="22"/>
                <w:szCs w:val="22"/>
              </w:rPr>
              <w:t>54</w:t>
            </w:r>
          </w:p>
        </w:tc>
      </w:tr>
      <w:tr w:rsidR="00654B36" w14:paraId="58545903" w14:textId="77777777" w:rsidTr="00274598">
        <w:tc>
          <w:tcPr>
            <w:tcW w:w="1491" w:type="dxa"/>
            <w:vMerge/>
            <w:tcBorders>
              <w:left w:val="single" w:sz="24" w:space="0" w:color="auto"/>
            </w:tcBorders>
            <w:vAlign w:val="center"/>
          </w:tcPr>
          <w:p w14:paraId="2DBE1D25"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7170D2EE" w14:textId="77777777" w:rsidR="00654B36" w:rsidRPr="0041067E" w:rsidRDefault="00654B36"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058E109" w14:textId="21719B74" w:rsidR="00654B36" w:rsidRPr="00654B36" w:rsidRDefault="00654B36" w:rsidP="006C4ACA">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3CBDD163" w14:textId="1E658417" w:rsidR="00654B36" w:rsidRPr="00654B36" w:rsidRDefault="00654B36" w:rsidP="006C4ACA">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5916A8DE" w14:textId="37892841" w:rsidR="00654B36" w:rsidRPr="00654B36" w:rsidRDefault="00654B36" w:rsidP="006C4ACA">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555927AF" w14:textId="23DA2928" w:rsidR="00654B36" w:rsidRPr="00654B36" w:rsidRDefault="00654B36" w:rsidP="006C4ACA">
            <w:pPr>
              <w:jc w:val="center"/>
              <w:rPr>
                <w:rFonts w:eastAsia="Times New Roman"/>
                <w:sz w:val="22"/>
                <w:szCs w:val="22"/>
              </w:rPr>
            </w:pPr>
            <w:r w:rsidRPr="00654B36">
              <w:rPr>
                <w:rFonts w:eastAsia="Times New Roman"/>
                <w:color w:val="000000"/>
                <w:sz w:val="22"/>
                <w:szCs w:val="22"/>
              </w:rPr>
              <w:t>61</w:t>
            </w:r>
          </w:p>
        </w:tc>
      </w:tr>
      <w:tr w:rsidR="00654B36" w14:paraId="61251E01" w14:textId="77777777" w:rsidTr="00274598">
        <w:tc>
          <w:tcPr>
            <w:tcW w:w="1491" w:type="dxa"/>
            <w:vMerge/>
            <w:tcBorders>
              <w:left w:val="single" w:sz="24" w:space="0" w:color="auto"/>
            </w:tcBorders>
            <w:vAlign w:val="center"/>
          </w:tcPr>
          <w:p w14:paraId="36E7AC45"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70C8A748" w14:textId="77777777" w:rsidR="00654B36" w:rsidRPr="0041067E" w:rsidRDefault="00654B36"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CC67BA7" w14:textId="0369B61B" w:rsidR="00654B36" w:rsidRPr="00654B36" w:rsidRDefault="00654B36" w:rsidP="006C4ACA">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4582914E" w14:textId="097BE3BB" w:rsidR="00654B36" w:rsidRPr="00654B36" w:rsidRDefault="00654B36" w:rsidP="006C4ACA">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3D0D3CCC" w14:textId="70DC4011"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FE22152" w14:textId="4C92C2C9" w:rsidR="00654B36" w:rsidRPr="00654B36" w:rsidRDefault="00654B36" w:rsidP="006C4ACA">
            <w:pPr>
              <w:jc w:val="center"/>
              <w:rPr>
                <w:rFonts w:eastAsia="Times New Roman"/>
                <w:sz w:val="22"/>
                <w:szCs w:val="22"/>
              </w:rPr>
            </w:pPr>
            <w:r w:rsidRPr="00654B36">
              <w:rPr>
                <w:rFonts w:eastAsia="Times New Roman"/>
                <w:color w:val="000000"/>
                <w:sz w:val="22"/>
                <w:szCs w:val="22"/>
              </w:rPr>
              <w:t>64</w:t>
            </w:r>
          </w:p>
        </w:tc>
      </w:tr>
      <w:tr w:rsidR="00654B36" w14:paraId="20B53582" w14:textId="77777777" w:rsidTr="00274598">
        <w:tc>
          <w:tcPr>
            <w:tcW w:w="1491" w:type="dxa"/>
            <w:vMerge/>
            <w:tcBorders>
              <w:left w:val="single" w:sz="24" w:space="0" w:color="auto"/>
            </w:tcBorders>
            <w:vAlign w:val="center"/>
          </w:tcPr>
          <w:p w14:paraId="67FCF6AF"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6E908E1C" w14:textId="77777777" w:rsidR="00654B36" w:rsidRPr="0041067E" w:rsidRDefault="00654B36"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3AA8AFA6" w14:textId="3547878A" w:rsidR="00654B36" w:rsidRPr="00654B36" w:rsidRDefault="00654B36" w:rsidP="006C4ACA">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7467474C" w14:textId="14278FE7" w:rsidR="00654B36" w:rsidRPr="00654B36" w:rsidRDefault="00654B36" w:rsidP="006C4ACA">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39272034" w14:textId="4CC8516E"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2D0B2C74" w14:textId="3BE8D1DC" w:rsidR="00654B36" w:rsidRPr="00654B36" w:rsidRDefault="00654B36" w:rsidP="006C4ACA">
            <w:pPr>
              <w:jc w:val="center"/>
              <w:rPr>
                <w:rFonts w:eastAsia="Times New Roman"/>
                <w:sz w:val="22"/>
                <w:szCs w:val="22"/>
              </w:rPr>
            </w:pPr>
            <w:r w:rsidRPr="00654B36">
              <w:rPr>
                <w:rFonts w:eastAsia="Times New Roman"/>
                <w:color w:val="000000"/>
                <w:sz w:val="22"/>
                <w:szCs w:val="22"/>
              </w:rPr>
              <w:t>70</w:t>
            </w:r>
          </w:p>
        </w:tc>
      </w:tr>
      <w:tr w:rsidR="00654B36" w14:paraId="788EEF88" w14:textId="77777777" w:rsidTr="00274598">
        <w:tc>
          <w:tcPr>
            <w:tcW w:w="1491" w:type="dxa"/>
            <w:vMerge/>
            <w:tcBorders>
              <w:left w:val="single" w:sz="24" w:space="0" w:color="auto"/>
            </w:tcBorders>
            <w:vAlign w:val="center"/>
          </w:tcPr>
          <w:p w14:paraId="62D28E1F"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42A3298E" w14:textId="77777777" w:rsidR="00654B36" w:rsidRPr="0041067E" w:rsidRDefault="00654B36"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087E14D1" w14:textId="6DC7CA26" w:rsidR="00654B36" w:rsidRPr="00654B36" w:rsidRDefault="00654B36" w:rsidP="006C4ACA">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67F13C70" w14:textId="24A2FCDB"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2CA87C77" w14:textId="1BCB2A83"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6BBAAA9" w14:textId="5C2AABF8" w:rsidR="00654B36" w:rsidRPr="00654B36" w:rsidRDefault="00654B36" w:rsidP="006C4ACA">
            <w:pPr>
              <w:jc w:val="center"/>
              <w:rPr>
                <w:rFonts w:eastAsia="Times New Roman"/>
                <w:sz w:val="22"/>
                <w:szCs w:val="22"/>
              </w:rPr>
            </w:pPr>
            <w:r w:rsidRPr="00654B36">
              <w:rPr>
                <w:rFonts w:eastAsia="Times New Roman"/>
                <w:color w:val="000000"/>
                <w:sz w:val="22"/>
                <w:szCs w:val="22"/>
              </w:rPr>
              <w:t>75</w:t>
            </w:r>
          </w:p>
        </w:tc>
      </w:tr>
      <w:tr w:rsidR="00654B36" w14:paraId="50888AE8" w14:textId="77777777" w:rsidTr="00274598">
        <w:tc>
          <w:tcPr>
            <w:tcW w:w="1491" w:type="dxa"/>
            <w:vMerge/>
            <w:tcBorders>
              <w:left w:val="single" w:sz="24" w:space="0" w:color="auto"/>
            </w:tcBorders>
            <w:vAlign w:val="center"/>
          </w:tcPr>
          <w:p w14:paraId="1E8821F4"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678B56B2" w14:textId="77777777" w:rsidR="00654B36" w:rsidRPr="0041067E" w:rsidRDefault="00654B36"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789C853" w14:textId="6C1434C3"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2BD6F3F1" w14:textId="5E391DB7"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0592B95" w14:textId="5035DF81"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27E9D476" w14:textId="3DCC3287" w:rsidR="00654B36" w:rsidRPr="00654B36" w:rsidRDefault="00654B36" w:rsidP="006C4ACA">
            <w:pPr>
              <w:jc w:val="center"/>
              <w:rPr>
                <w:rFonts w:eastAsia="Times New Roman"/>
                <w:sz w:val="22"/>
                <w:szCs w:val="22"/>
              </w:rPr>
            </w:pPr>
            <w:r w:rsidRPr="00654B36">
              <w:rPr>
                <w:rFonts w:eastAsia="Times New Roman"/>
                <w:color w:val="000000"/>
                <w:sz w:val="22"/>
                <w:szCs w:val="22"/>
              </w:rPr>
              <w:t>80</w:t>
            </w:r>
          </w:p>
        </w:tc>
      </w:tr>
      <w:tr w:rsidR="00654B36" w14:paraId="5EAFE6ED" w14:textId="77777777" w:rsidTr="00274598">
        <w:tc>
          <w:tcPr>
            <w:tcW w:w="1491" w:type="dxa"/>
            <w:vMerge/>
            <w:tcBorders>
              <w:left w:val="single" w:sz="24" w:space="0" w:color="auto"/>
            </w:tcBorders>
            <w:vAlign w:val="center"/>
          </w:tcPr>
          <w:p w14:paraId="7C1897F2"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568A0929" w14:textId="0631034C" w:rsidR="00654B36" w:rsidRPr="0041067E" w:rsidRDefault="00654B36" w:rsidP="006C4ACA">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088E599E" w14:textId="5DBB36A3"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5810AF34" w14:textId="722C03FF"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31E4F8F" w14:textId="1DA24659"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CDEE97C" w14:textId="75718FC8" w:rsidR="00654B36" w:rsidRPr="00654B36" w:rsidRDefault="00654B36" w:rsidP="006C4ACA">
            <w:pPr>
              <w:jc w:val="center"/>
              <w:rPr>
                <w:rFonts w:eastAsia="Times New Roman"/>
                <w:sz w:val="22"/>
                <w:szCs w:val="22"/>
              </w:rPr>
            </w:pPr>
            <w:r w:rsidRPr="00654B36">
              <w:rPr>
                <w:rFonts w:eastAsia="Times New Roman"/>
                <w:color w:val="000000"/>
                <w:sz w:val="22"/>
                <w:szCs w:val="22"/>
              </w:rPr>
              <w:t>81</w:t>
            </w:r>
          </w:p>
        </w:tc>
      </w:tr>
      <w:tr w:rsidR="00654B36" w14:paraId="0BCB8A98" w14:textId="77777777" w:rsidTr="00274598">
        <w:tc>
          <w:tcPr>
            <w:tcW w:w="1491" w:type="dxa"/>
            <w:vMerge/>
            <w:tcBorders>
              <w:left w:val="single" w:sz="24" w:space="0" w:color="auto"/>
            </w:tcBorders>
            <w:vAlign w:val="center"/>
          </w:tcPr>
          <w:p w14:paraId="544D51E8"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354C0B45" w14:textId="21583595" w:rsidR="00654B36" w:rsidRPr="0041067E" w:rsidRDefault="00654B36" w:rsidP="006C4ACA">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15935AD" w14:textId="20A5E87D"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66CFEFF" w14:textId="17D4CE91"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6E7F4B9C" w14:textId="5A054B45"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24848ABF" w14:textId="1825718E" w:rsidR="00654B36" w:rsidRPr="00654B36" w:rsidRDefault="00654B36" w:rsidP="006C4ACA">
            <w:pPr>
              <w:jc w:val="center"/>
              <w:rPr>
                <w:rFonts w:eastAsia="Times New Roman"/>
                <w:sz w:val="22"/>
                <w:szCs w:val="22"/>
              </w:rPr>
            </w:pPr>
            <w:r w:rsidRPr="00654B36">
              <w:rPr>
                <w:rFonts w:eastAsia="Times New Roman"/>
                <w:color w:val="000000"/>
                <w:sz w:val="22"/>
                <w:szCs w:val="22"/>
              </w:rPr>
              <w:t>86</w:t>
            </w:r>
          </w:p>
        </w:tc>
      </w:tr>
      <w:tr w:rsidR="00654B36" w14:paraId="6FDCF4E1" w14:textId="77777777" w:rsidTr="00274598">
        <w:tc>
          <w:tcPr>
            <w:tcW w:w="1491" w:type="dxa"/>
            <w:vMerge/>
            <w:tcBorders>
              <w:left w:val="single" w:sz="24" w:space="0" w:color="auto"/>
            </w:tcBorders>
            <w:vAlign w:val="center"/>
          </w:tcPr>
          <w:p w14:paraId="0C4F135F"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50A6D676" w14:textId="500C523A" w:rsidR="00654B36" w:rsidRPr="0041067E" w:rsidRDefault="00654B36" w:rsidP="006C4ACA">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B7E5A7D" w14:textId="6F82261B"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29623D49" w14:textId="6EFCCB9F"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38D5E51F" w14:textId="731C8FAA"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0C3BAAB" w14:textId="29C0652B" w:rsidR="00654B36" w:rsidRPr="00654B36" w:rsidRDefault="00654B36" w:rsidP="006C4ACA">
            <w:pPr>
              <w:jc w:val="center"/>
              <w:rPr>
                <w:rFonts w:eastAsia="Times New Roman"/>
                <w:sz w:val="22"/>
                <w:szCs w:val="22"/>
              </w:rPr>
            </w:pPr>
            <w:r w:rsidRPr="00654B36">
              <w:rPr>
                <w:rFonts w:eastAsia="Times New Roman"/>
                <w:color w:val="000000"/>
                <w:sz w:val="22"/>
                <w:szCs w:val="22"/>
              </w:rPr>
              <w:t>95</w:t>
            </w:r>
          </w:p>
        </w:tc>
      </w:tr>
      <w:tr w:rsidR="00654B36" w14:paraId="4524EDC7" w14:textId="77777777" w:rsidTr="00274598">
        <w:tc>
          <w:tcPr>
            <w:tcW w:w="1491" w:type="dxa"/>
            <w:vMerge/>
            <w:tcBorders>
              <w:left w:val="single" w:sz="24" w:space="0" w:color="auto"/>
            </w:tcBorders>
            <w:vAlign w:val="center"/>
          </w:tcPr>
          <w:p w14:paraId="5D6B45DC"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7763F830" w14:textId="03BB655C" w:rsidR="00654B36" w:rsidRPr="0041067E" w:rsidRDefault="00654B36" w:rsidP="006C4ACA">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51353F86" w14:textId="54F5F890"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2D2DBB7" w14:textId="7B4D9343"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6E439B66" w14:textId="6A176135"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2AD806F" w14:textId="1DF90F70" w:rsidR="00654B36" w:rsidRPr="00654B36" w:rsidRDefault="00654B36" w:rsidP="006C4ACA">
            <w:pPr>
              <w:jc w:val="center"/>
              <w:rPr>
                <w:rFonts w:eastAsia="Times New Roman"/>
                <w:sz w:val="22"/>
                <w:szCs w:val="22"/>
              </w:rPr>
            </w:pPr>
            <w:r w:rsidRPr="00654B36">
              <w:rPr>
                <w:rFonts w:eastAsia="Times New Roman"/>
                <w:color w:val="000000"/>
                <w:sz w:val="22"/>
                <w:szCs w:val="22"/>
              </w:rPr>
              <w:t>101</w:t>
            </w:r>
          </w:p>
        </w:tc>
      </w:tr>
      <w:tr w:rsidR="00654B36" w14:paraId="191F340D" w14:textId="77777777" w:rsidTr="00274598">
        <w:tc>
          <w:tcPr>
            <w:tcW w:w="1491" w:type="dxa"/>
            <w:vMerge/>
            <w:tcBorders>
              <w:left w:val="single" w:sz="24" w:space="0" w:color="auto"/>
            </w:tcBorders>
            <w:vAlign w:val="center"/>
          </w:tcPr>
          <w:p w14:paraId="7308219D" w14:textId="77777777" w:rsidR="00654B36" w:rsidRPr="0041067E" w:rsidRDefault="00654B36" w:rsidP="006C4ACA">
            <w:pPr>
              <w:jc w:val="center"/>
              <w:rPr>
                <w:rFonts w:eastAsia="Times New Roman"/>
                <w:b/>
                <w:sz w:val="22"/>
                <w:szCs w:val="22"/>
              </w:rPr>
            </w:pPr>
          </w:p>
        </w:tc>
        <w:tc>
          <w:tcPr>
            <w:tcW w:w="1390" w:type="dxa"/>
            <w:tcBorders>
              <w:right w:val="single" w:sz="24" w:space="0" w:color="auto"/>
            </w:tcBorders>
            <w:vAlign w:val="center"/>
          </w:tcPr>
          <w:p w14:paraId="19FE71A8" w14:textId="472C33F7" w:rsidR="00654B36" w:rsidRPr="0041067E" w:rsidRDefault="00654B36" w:rsidP="006C4ACA">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515B09FB" w14:textId="76D205B7"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2C9AB4C2" w14:textId="72322900"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6153065" w14:textId="095BD805"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5EE7C31" w14:textId="237AE467" w:rsidR="00654B36" w:rsidRPr="00654B36" w:rsidRDefault="00654B36" w:rsidP="006C4ACA">
            <w:pPr>
              <w:jc w:val="center"/>
              <w:rPr>
                <w:rFonts w:eastAsia="Times New Roman"/>
                <w:sz w:val="22"/>
                <w:szCs w:val="22"/>
              </w:rPr>
            </w:pPr>
            <w:r w:rsidRPr="00654B36">
              <w:rPr>
                <w:rFonts w:eastAsia="Times New Roman"/>
                <w:color w:val="000000"/>
                <w:sz w:val="22"/>
                <w:szCs w:val="22"/>
              </w:rPr>
              <w:t>102</w:t>
            </w:r>
          </w:p>
        </w:tc>
      </w:tr>
      <w:tr w:rsidR="00654B36" w14:paraId="4A2AA2BB" w14:textId="77777777" w:rsidTr="00274598">
        <w:tc>
          <w:tcPr>
            <w:tcW w:w="1491" w:type="dxa"/>
            <w:vMerge/>
            <w:tcBorders>
              <w:left w:val="single" w:sz="24" w:space="0" w:color="auto"/>
              <w:bottom w:val="single" w:sz="24" w:space="0" w:color="auto"/>
            </w:tcBorders>
            <w:vAlign w:val="center"/>
          </w:tcPr>
          <w:p w14:paraId="1BAF61B4" w14:textId="77777777" w:rsidR="00654B36" w:rsidRPr="0041067E" w:rsidRDefault="00654B36"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32440272" w14:textId="05D277C1" w:rsidR="00654B36" w:rsidRPr="0041067E" w:rsidRDefault="00654B36" w:rsidP="006C4ACA">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761E90E6" w14:textId="3C98F9D1"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0DA9BE52" w14:textId="53B49BD2"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3F6FF85" w14:textId="52CA9969" w:rsidR="00654B36" w:rsidRPr="00654B36" w:rsidRDefault="00654B36" w:rsidP="006C4ACA">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75B55FD7" w14:textId="416C2DFB" w:rsidR="00654B36" w:rsidRPr="00654B36" w:rsidRDefault="00654B36" w:rsidP="006C4ACA">
            <w:pPr>
              <w:jc w:val="center"/>
              <w:rPr>
                <w:rFonts w:eastAsia="Times New Roman"/>
                <w:sz w:val="22"/>
                <w:szCs w:val="22"/>
              </w:rPr>
            </w:pPr>
            <w:r w:rsidRPr="00654B36">
              <w:rPr>
                <w:rFonts w:eastAsia="Times New Roman"/>
                <w:color w:val="000000"/>
                <w:sz w:val="22"/>
                <w:szCs w:val="22"/>
              </w:rPr>
              <w:t>111</w:t>
            </w:r>
          </w:p>
        </w:tc>
      </w:tr>
    </w:tbl>
    <w:p w14:paraId="1C6EA5F8" w14:textId="453F2709" w:rsidR="00192019" w:rsidRDefault="008835F5" w:rsidP="00192019">
      <w:pPr>
        <w:rPr>
          <w:rFonts w:eastAsia="Times New Roman"/>
          <w:b/>
          <w:sz w:val="22"/>
          <w:szCs w:val="22"/>
        </w:rPr>
      </w:pPr>
      <w:r>
        <w:rPr>
          <w:rFonts w:eastAsia="Times New Roman"/>
          <w:sz w:val="22"/>
          <w:szCs w:val="22"/>
        </w:rPr>
        <w:t>Table 6.18</w:t>
      </w:r>
      <w:r>
        <w:rPr>
          <w:rFonts w:eastAsia="Times New Roman"/>
          <w:sz w:val="22"/>
          <w:szCs w:val="22"/>
        </w:rPr>
        <w:t xml:space="preserve">: </w:t>
      </w:r>
      <w:r>
        <w:rPr>
          <w:rFonts w:eastAsia="Times New Roman"/>
          <w:sz w:val="22"/>
          <w:szCs w:val="22"/>
        </w:rPr>
        <w:t>2</w:t>
      </w:r>
      <w:r>
        <w:rPr>
          <w:rFonts w:eastAsia="Times New Roman"/>
          <w:sz w:val="22"/>
          <w:szCs w:val="22"/>
        </w:rPr>
        <w:t>0</w:t>
      </w:r>
      <w:r>
        <w:rPr>
          <w:rFonts w:eastAsia="Times New Roman"/>
          <w:sz w:val="22"/>
          <w:szCs w:val="22"/>
        </w:rPr>
        <w:t>-25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66" w:name="_Toc513051048"/>
      <w:r w:rsidRPr="00C53905">
        <w:rPr>
          <w:rFonts w:ascii="Times New Roman" w:hAnsi="Times New Roman" w:cs="Times New Roman"/>
          <w:color w:val="auto"/>
        </w:rPr>
        <w:lastRenderedPageBreak/>
        <w:t>6.4 Program Efficiency and Runtime Analysis</w:t>
      </w:r>
      <w:bookmarkEnd w:id="266"/>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539D4C6B" w:rsidR="00F85A0F" w:rsidRPr="00192019" w:rsidRDefault="00F82911" w:rsidP="00192019">
      <w:pPr>
        <w:rPr>
          <w:rFonts w:eastAsia="Times New Roman"/>
          <w:sz w:val="22"/>
          <w:szCs w:val="22"/>
        </w:rPr>
      </w:pPr>
      <w:r>
        <w:rPr>
          <w:rFonts w:eastAsia="Times New Roman"/>
          <w:sz w:val="22"/>
          <w:szCs w:val="22"/>
        </w:rPr>
        <w:t>Figure 6.5</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3CE55A3A" w:rsidR="008774B2" w:rsidRDefault="00F82911" w:rsidP="0041325E">
      <w:pPr>
        <w:jc w:val="center"/>
        <w:rPr>
          <w:rFonts w:eastAsia="Times New Roman"/>
          <w:sz w:val="22"/>
          <w:szCs w:val="22"/>
        </w:rPr>
      </w:pPr>
      <w:r>
        <w:rPr>
          <w:rFonts w:eastAsia="Times New Roman"/>
          <w:sz w:val="22"/>
          <w:szCs w:val="22"/>
        </w:rPr>
        <w:t>Figure 6.5</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44831CAF" w:rsidR="00581231" w:rsidRPr="00192019" w:rsidRDefault="00121C18" w:rsidP="00192019">
      <w:pPr>
        <w:pStyle w:val="Heading2"/>
        <w:rPr>
          <w:rFonts w:ascii="Times New Roman" w:eastAsia="Times New Roman" w:hAnsi="Times New Roman" w:cs="Times New Roman"/>
          <w:color w:val="auto"/>
        </w:rPr>
      </w:pPr>
      <w:bookmarkStart w:id="267" w:name="_Toc513051049"/>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Meeting with Domain Expert</w:t>
      </w:r>
      <w:bookmarkEnd w:id="267"/>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360F75B"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432E6062"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rapidly then remain the same size before enlarging 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w:t>
      </w:r>
      <w:r>
        <w:rPr>
          <w:rFonts w:eastAsia="Times New Roman"/>
          <w:sz w:val="22"/>
          <w:szCs w:val="22"/>
        </w:rPr>
        <w:lastRenderedPageBreak/>
        <w:t xml:space="preserve">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68" w:name="_Toc513051050"/>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68"/>
    </w:p>
    <w:p w14:paraId="645D96DC" w14:textId="77777777" w:rsidR="00CD564B" w:rsidRPr="009C3727" w:rsidRDefault="00CD564B" w:rsidP="00CD564B">
      <w:pPr>
        <w:rPr>
          <w:rFonts w:eastAsia="Times New Roman"/>
          <w:sz w:val="22"/>
          <w:szCs w:val="22"/>
        </w:rPr>
      </w:pPr>
    </w:p>
    <w:p w14:paraId="44EE9543" w14:textId="77777777" w:rsidR="003E4A25" w:rsidRDefault="003E4A25" w:rsidP="00192019">
      <w:pPr>
        <w:rPr>
          <w:rFonts w:eastAsia="Times New Roman"/>
          <w:sz w:val="22"/>
          <w:szCs w:val="22"/>
        </w:rPr>
      </w:pPr>
      <w:r>
        <w:rPr>
          <w:rFonts w:eastAsia="Times New Roman"/>
          <w:sz w:val="22"/>
          <w:szCs w:val="22"/>
        </w:rPr>
        <w:t xml:space="preserve">The predictions of the model produced are like those found in vitro, and supports the theory the domain expert had that increased senescence with age decreases wound repair rate. </w:t>
      </w:r>
    </w:p>
    <w:p w14:paraId="65E6EB63" w14:textId="424089E7" w:rsidR="00CD564B" w:rsidRPr="00581231" w:rsidRDefault="00797D3A" w:rsidP="00192019">
      <w:pPr>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69" w:name="_Toc513051051"/>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69"/>
    </w:p>
    <w:p w14:paraId="61D4ABC4" w14:textId="77777777" w:rsidR="005C1C06" w:rsidRDefault="005C1C06" w:rsidP="007460F7">
      <w:pPr>
        <w:rPr>
          <w:rFonts w:eastAsia="Times New Roman"/>
          <w:sz w:val="22"/>
          <w:szCs w:val="22"/>
        </w:rPr>
      </w:pPr>
    </w:p>
    <w:p w14:paraId="36CEC23D" w14:textId="0194B172" w:rsidR="004A6310" w:rsidRDefault="004A6310" w:rsidP="00192019">
      <w:pPr>
        <w:rPr>
          <w:rFonts w:eastAsia="Times New Roman"/>
          <w:sz w:val="22"/>
          <w:szCs w:val="22"/>
        </w:rPr>
      </w:pPr>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however due to a lack of in vitro data surrounding senescence migration rates it is not possible to validate the model to a rigorous level. Therefore, it will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40940E63"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C66F65">
        <w:rPr>
          <w:rFonts w:eastAsia="Times New Roman"/>
          <w:sz w:val="22"/>
          <w:szCs w:val="22"/>
        </w:rPr>
        <w:t>lly healed is shown in Table 6.19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2DB2D7E1"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056D3125" w:rsidR="0049568A" w:rsidRPr="00D6226A" w:rsidDel="00D933E4" w:rsidRDefault="00C66F65" w:rsidP="005C1C06">
      <w:pPr>
        <w:ind w:left="360"/>
        <w:rPr>
          <w:del w:id="270" w:author="Harry Cooper" w:date="2017-11-29T15:21:00Z"/>
          <w:rFonts w:eastAsia="Times New Roman"/>
          <w:sz w:val="22"/>
          <w:szCs w:val="22"/>
        </w:rPr>
      </w:pPr>
      <w:r>
        <w:rPr>
          <w:rFonts w:eastAsia="Times New Roman"/>
          <w:sz w:val="22"/>
          <w:szCs w:val="22"/>
        </w:rPr>
        <w:t>Table 6.19</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71"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1EF58940" w14:textId="77777777" w:rsidR="004920DC" w:rsidRDefault="004920DC">
      <w:pPr>
        <w:rPr>
          <w:b/>
        </w:rPr>
      </w:pPr>
    </w:p>
    <w:p w14:paraId="4C9F127F" w14:textId="77777777" w:rsidR="004920DC" w:rsidRDefault="004920DC">
      <w:pPr>
        <w:rPr>
          <w:b/>
        </w:rPr>
      </w:pPr>
    </w:p>
    <w:p w14:paraId="0D957F76" w14:textId="77777777" w:rsidR="004920DC" w:rsidRDefault="004920DC">
      <w:pPr>
        <w:rPr>
          <w:b/>
        </w:rPr>
      </w:pPr>
    </w:p>
    <w:p w14:paraId="3B4785DE" w14:textId="77777777" w:rsidR="004920DC" w:rsidRDefault="004920DC">
      <w:pPr>
        <w:rPr>
          <w:b/>
        </w:rPr>
      </w:pPr>
    </w:p>
    <w:p w14:paraId="41E771BC" w14:textId="77777777" w:rsidR="004920DC" w:rsidRDefault="004920DC">
      <w:pPr>
        <w:rPr>
          <w:b/>
        </w:rPr>
      </w:pPr>
    </w:p>
    <w:p w14:paraId="67031C33" w14:textId="77777777" w:rsidR="004920DC" w:rsidRDefault="004920DC">
      <w:pPr>
        <w:rPr>
          <w:b/>
        </w:rPr>
      </w:pPr>
    </w:p>
    <w:p w14:paraId="7D5DC7BC" w14:textId="77777777" w:rsidR="004920DC" w:rsidRDefault="004920DC">
      <w:pPr>
        <w:rPr>
          <w:b/>
        </w:rPr>
      </w:pPr>
    </w:p>
    <w:p w14:paraId="11C47721" w14:textId="77777777" w:rsidR="004920DC" w:rsidRDefault="004920DC">
      <w:pPr>
        <w:rPr>
          <w:b/>
        </w:rPr>
      </w:pPr>
    </w:p>
    <w:p w14:paraId="391ADBF8" w14:textId="77777777" w:rsidR="004920DC" w:rsidRDefault="004920DC">
      <w:pPr>
        <w:rPr>
          <w:b/>
        </w:rPr>
      </w:pPr>
    </w:p>
    <w:p w14:paraId="56758EA9" w14:textId="77777777" w:rsidR="004920DC" w:rsidRDefault="004920DC">
      <w:pPr>
        <w:rPr>
          <w:b/>
        </w:rPr>
      </w:pPr>
    </w:p>
    <w:p w14:paraId="76EED3DD" w14:textId="77777777" w:rsidR="004920DC" w:rsidRDefault="004920DC">
      <w:pPr>
        <w:rPr>
          <w:b/>
        </w:rPr>
      </w:pPr>
    </w:p>
    <w:p w14:paraId="4342C9C2" w14:textId="77777777" w:rsidR="004920DC" w:rsidRDefault="004920DC">
      <w:pPr>
        <w:rPr>
          <w:b/>
        </w:rPr>
      </w:pPr>
    </w:p>
    <w:p w14:paraId="5E948D8E" w14:textId="3BAB7F5B" w:rsidR="0049568A" w:rsidRPr="009C3727" w:rsidRDefault="00192019" w:rsidP="00192019">
      <w:pPr>
        <w:pStyle w:val="Heading1"/>
      </w:pPr>
      <w:bookmarkStart w:id="272" w:name="_Toc513051052"/>
      <w:r>
        <w:t xml:space="preserve">7 </w:t>
      </w:r>
      <w:r w:rsidR="0049568A" w:rsidRPr="009C3727">
        <w:t>Conclusion</w:t>
      </w:r>
      <w:bookmarkEnd w:id="272"/>
    </w:p>
    <w:p w14:paraId="2A38CCDB" w14:textId="77777777" w:rsidR="0049568A" w:rsidRPr="00226F61" w:rsidRDefault="0049568A"/>
    <w:p w14:paraId="096C3B33" w14:textId="270970B9" w:rsidR="0049568A"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p>
    <w:p w14:paraId="090C75D0" w14:textId="77777777" w:rsidR="00951F65" w:rsidRDefault="00951F65"/>
    <w:p w14:paraId="3E105938" w14:textId="77777777" w:rsidR="00951F65" w:rsidRDefault="00951F65"/>
    <w:p w14:paraId="143B9D14" w14:textId="47745664" w:rsidR="00951F65" w:rsidRPr="00226F61" w:rsidRDefault="00951F65">
      <w:r>
        <w:t>Produce statistically accurate 6 hour simulations as main results</w:t>
      </w:r>
    </w:p>
    <w:p w14:paraId="1827C01D" w14:textId="2C148EC3" w:rsidR="0049568A" w:rsidRPr="00226F61" w:rsidRDefault="00951F65">
      <w:r>
        <w:t>Produced less accurate 1 hours simulations to show more granular results (stochasticity still shows through though due to low sample size)</w:t>
      </w:r>
    </w:p>
    <w:p w14:paraId="46A9286C" w14:textId="5CB0CF84" w:rsidR="00C53905" w:rsidRDefault="00951F65" w:rsidP="00C53905">
      <w:pPr>
        <w:rPr>
          <w:sz w:val="22"/>
        </w:rPr>
      </w:pPr>
      <w:r>
        <w:rPr>
          <w:sz w:val="22"/>
        </w:rPr>
        <w:t xml:space="preserve">Produced 1 simulation at in vitro scales </w:t>
      </w:r>
    </w:p>
    <w:p w14:paraId="0615E5BB" w14:textId="77777777" w:rsidR="00C53905" w:rsidRDefault="00C53905" w:rsidP="00C53905">
      <w:pPr>
        <w:rPr>
          <w:sz w:val="22"/>
        </w:rPr>
      </w:pPr>
    </w:p>
    <w:p w14:paraId="111AE432" w14:textId="77777777" w:rsidR="00C53905" w:rsidRDefault="00C53905" w:rsidP="00C53905">
      <w:pPr>
        <w:rPr>
          <w:sz w:val="22"/>
        </w:rPr>
      </w:pPr>
    </w:p>
    <w:p w14:paraId="4FB0FA8D" w14:textId="77777777" w:rsidR="00C53905" w:rsidRDefault="00C53905" w:rsidP="00C53905">
      <w:pPr>
        <w:rPr>
          <w:sz w:val="22"/>
        </w:rPr>
      </w:pPr>
    </w:p>
    <w:p w14:paraId="5388C964" w14:textId="77777777" w:rsidR="00C53905" w:rsidRDefault="00C53905" w:rsidP="00C53905">
      <w:pPr>
        <w:rPr>
          <w:sz w:val="22"/>
        </w:rPr>
      </w:pPr>
    </w:p>
    <w:p w14:paraId="41A2D6D2" w14:textId="77777777" w:rsidR="00C53905" w:rsidRDefault="00C53905" w:rsidP="00C53905">
      <w:pPr>
        <w:rPr>
          <w:sz w:val="22"/>
        </w:rPr>
      </w:pPr>
    </w:p>
    <w:p w14:paraId="1F1819CC" w14:textId="77777777" w:rsidR="00C53905" w:rsidRDefault="00C53905"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3EE6BE8D" w14:textId="77777777" w:rsidR="00C53905" w:rsidRDefault="00C53905" w:rsidP="00C53905">
      <w:pPr>
        <w:rPr>
          <w:sz w:val="22"/>
        </w:rPr>
      </w:pPr>
    </w:p>
    <w:p w14:paraId="352906FB" w14:textId="77777777" w:rsidR="00C53905" w:rsidRDefault="00C53905" w:rsidP="00C53905">
      <w:pPr>
        <w:rPr>
          <w:sz w:val="22"/>
        </w:rPr>
      </w:pPr>
    </w:p>
    <w:p w14:paraId="01FDAA46" w14:textId="77777777" w:rsidR="00C53905" w:rsidRDefault="00C53905" w:rsidP="00C53905">
      <w:pPr>
        <w:rPr>
          <w:sz w:val="22"/>
        </w:rPr>
      </w:pPr>
    </w:p>
    <w:p w14:paraId="7B79DFCC" w14:textId="77777777" w:rsidR="00C53905" w:rsidRDefault="00C53905" w:rsidP="00C53905">
      <w:pPr>
        <w:rPr>
          <w:sz w:val="22"/>
        </w:rPr>
      </w:pPr>
    </w:p>
    <w:p w14:paraId="0D8B80F0" w14:textId="77777777" w:rsidR="00C53905" w:rsidRDefault="00C53905" w:rsidP="00C53905">
      <w:pPr>
        <w:rPr>
          <w:sz w:val="22"/>
        </w:rPr>
      </w:pPr>
    </w:p>
    <w:p w14:paraId="3BDE29EA" w14:textId="77777777" w:rsidR="00C53905" w:rsidRDefault="00C53905" w:rsidP="00C53905">
      <w:pPr>
        <w:rPr>
          <w:sz w:val="22"/>
        </w:rPr>
      </w:pPr>
    </w:p>
    <w:p w14:paraId="54FACEB9" w14:textId="77777777" w:rsidR="00C53905" w:rsidRDefault="00C53905" w:rsidP="00C53905">
      <w:pPr>
        <w:rPr>
          <w:sz w:val="22"/>
        </w:rPr>
      </w:pPr>
    </w:p>
    <w:p w14:paraId="34D96B72" w14:textId="77777777" w:rsidR="00C53905" w:rsidRDefault="00C53905" w:rsidP="00C53905">
      <w:pPr>
        <w:rPr>
          <w:sz w:val="22"/>
        </w:rPr>
      </w:pPr>
    </w:p>
    <w:p w14:paraId="13FBBEE5" w14:textId="77777777" w:rsidR="00C53905" w:rsidRDefault="00C53905" w:rsidP="00C53905">
      <w:pPr>
        <w:rPr>
          <w:sz w:val="22"/>
        </w:rPr>
      </w:pPr>
    </w:p>
    <w:p w14:paraId="3BD71FCC" w14:textId="77777777" w:rsidR="00C53905" w:rsidRDefault="00C53905" w:rsidP="00C53905">
      <w:pPr>
        <w:rPr>
          <w:sz w:val="22"/>
        </w:rPr>
      </w:pPr>
    </w:p>
    <w:p w14:paraId="46EBAF53" w14:textId="77777777" w:rsidR="00C53905" w:rsidRDefault="00C53905" w:rsidP="00C53905">
      <w:pPr>
        <w:rPr>
          <w:sz w:val="22"/>
        </w:rPr>
      </w:pPr>
    </w:p>
    <w:p w14:paraId="5AB1D14D" w14:textId="77777777" w:rsidR="00C53905" w:rsidRDefault="00C53905" w:rsidP="00C53905">
      <w:pPr>
        <w:rPr>
          <w:sz w:val="22"/>
        </w:rPr>
      </w:pPr>
    </w:p>
    <w:p w14:paraId="72B7621E" w14:textId="77777777" w:rsidR="00C53905" w:rsidRDefault="00C53905" w:rsidP="00C53905">
      <w:pPr>
        <w:rPr>
          <w:sz w:val="22"/>
        </w:rPr>
      </w:pPr>
    </w:p>
    <w:p w14:paraId="003C0F5D" w14:textId="77777777" w:rsidR="00C53905" w:rsidRDefault="00C53905" w:rsidP="00C53905">
      <w:pPr>
        <w:rPr>
          <w:sz w:val="22"/>
        </w:rPr>
      </w:pPr>
    </w:p>
    <w:p w14:paraId="1B261D02" w14:textId="77777777" w:rsidR="00C53905" w:rsidRDefault="00C53905" w:rsidP="00C53905">
      <w:pPr>
        <w:rPr>
          <w:sz w:val="22"/>
        </w:rPr>
      </w:pPr>
    </w:p>
    <w:p w14:paraId="20338E60" w14:textId="77777777" w:rsidR="00C53905" w:rsidRDefault="00C53905" w:rsidP="00C53905">
      <w:pPr>
        <w:rPr>
          <w:sz w:val="22"/>
        </w:rPr>
      </w:pPr>
    </w:p>
    <w:p w14:paraId="74E9C706" w14:textId="77777777" w:rsidR="00C53905" w:rsidRDefault="00C53905" w:rsidP="00C53905">
      <w:pPr>
        <w:rPr>
          <w:sz w:val="22"/>
        </w:rPr>
      </w:pPr>
    </w:p>
    <w:p w14:paraId="47851C54" w14:textId="77777777" w:rsidR="00C53905" w:rsidRDefault="00C53905" w:rsidP="00C53905">
      <w:pPr>
        <w:rPr>
          <w:sz w:val="22"/>
        </w:rPr>
      </w:pPr>
    </w:p>
    <w:p w14:paraId="589C92C3" w14:textId="77777777" w:rsidR="00C53905" w:rsidRDefault="00C53905" w:rsidP="00C53905">
      <w:pPr>
        <w:rPr>
          <w:sz w:val="22"/>
        </w:rPr>
      </w:pPr>
    </w:p>
    <w:p w14:paraId="09B7314A" w14:textId="77777777" w:rsidR="00C53905" w:rsidRDefault="00C53905" w:rsidP="00C53905">
      <w:pPr>
        <w:rPr>
          <w:sz w:val="22"/>
        </w:rPr>
      </w:pPr>
    </w:p>
    <w:p w14:paraId="53EA8D51" w14:textId="77777777" w:rsidR="00C53905" w:rsidRDefault="00C53905" w:rsidP="00C53905">
      <w:pPr>
        <w:rPr>
          <w:sz w:val="22"/>
        </w:rPr>
      </w:pPr>
    </w:p>
    <w:p w14:paraId="683C476C" w14:textId="77777777" w:rsidR="00C53905" w:rsidRDefault="00C53905" w:rsidP="00C53905">
      <w:pPr>
        <w:rPr>
          <w:sz w:val="22"/>
        </w:rPr>
      </w:pPr>
    </w:p>
    <w:p w14:paraId="6B8CE2C2" w14:textId="77777777" w:rsidR="00C53905" w:rsidRDefault="00C53905" w:rsidP="00C53905">
      <w:pPr>
        <w:rPr>
          <w:sz w:val="22"/>
        </w:rPr>
      </w:pPr>
    </w:p>
    <w:p w14:paraId="16E4153B" w14:textId="77777777" w:rsidR="00C53905" w:rsidRDefault="00C53905" w:rsidP="00C53905">
      <w:pPr>
        <w:rPr>
          <w:sz w:val="22"/>
        </w:rPr>
      </w:pPr>
    </w:p>
    <w:p w14:paraId="470F2983" w14:textId="77777777" w:rsidR="00C53905" w:rsidRDefault="00C53905" w:rsidP="00C53905">
      <w:pPr>
        <w:rPr>
          <w:sz w:val="22"/>
        </w:rPr>
      </w:pPr>
    </w:p>
    <w:p w14:paraId="2BB85F75" w14:textId="77777777" w:rsidR="00C53905" w:rsidRDefault="00C53905" w:rsidP="00C53905">
      <w:pPr>
        <w:rPr>
          <w:sz w:val="22"/>
        </w:rPr>
      </w:pPr>
    </w:p>
    <w:p w14:paraId="5B32CF50" w14:textId="77777777" w:rsidR="00C53905" w:rsidRDefault="00C53905" w:rsidP="00C53905">
      <w:pPr>
        <w:rPr>
          <w:sz w:val="22"/>
        </w:rPr>
      </w:pPr>
    </w:p>
    <w:p w14:paraId="474818AA" w14:textId="77777777" w:rsidR="00C53905" w:rsidRDefault="00C53905" w:rsidP="00C53905">
      <w:pPr>
        <w:rPr>
          <w:sz w:val="22"/>
        </w:rPr>
      </w:pPr>
    </w:p>
    <w:p w14:paraId="33E6FB1D" w14:textId="77777777" w:rsidR="00C53905" w:rsidRDefault="00C53905" w:rsidP="00C53905">
      <w:pPr>
        <w:rPr>
          <w:sz w:val="22"/>
        </w:rPr>
      </w:pPr>
    </w:p>
    <w:p w14:paraId="3F3C5AB5" w14:textId="77777777" w:rsidR="00C53905" w:rsidRPr="00C53905" w:rsidRDefault="00C53905" w:rsidP="00C53905">
      <w:pPr>
        <w:rPr>
          <w:sz w:val="22"/>
        </w:rPr>
      </w:pPr>
    </w:p>
    <w:p w14:paraId="4C276823" w14:textId="77777777" w:rsidR="008614D1" w:rsidRPr="006434DA" w:rsidRDefault="008614D1" w:rsidP="00F605AF">
      <w:pPr>
        <w:pStyle w:val="Heading1"/>
      </w:pPr>
      <w:bookmarkStart w:id="273" w:name="_Toc513051053"/>
      <w:r w:rsidRPr="006434DA">
        <w:t>References</w:t>
      </w:r>
      <w:bookmarkEnd w:id="273"/>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lastRenderedPageBreak/>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7BF55DF1" w14:textId="77777777" w:rsidR="008614D1" w:rsidRPr="006434DA" w:rsidRDefault="008614D1" w:rsidP="008614D1">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0F21DA8B" w14:textId="77777777" w:rsidR="008614D1" w:rsidRPr="006434DA" w:rsidRDefault="008614D1" w:rsidP="008614D1">
      <w:pPr>
        <w:spacing w:after="180"/>
        <w:ind w:left="450" w:hanging="450"/>
        <w:rPr>
          <w:sz w:val="22"/>
        </w:rPr>
      </w:pPr>
    </w:p>
    <w:p w14:paraId="20C9C0DE" w14:textId="77777777" w:rsidR="008614D1" w:rsidRPr="006434DA" w:rsidRDefault="008614D1" w:rsidP="008614D1">
      <w:pPr>
        <w:spacing w:after="180"/>
        <w:ind w:left="450" w:hanging="450"/>
        <w:rPr>
          <w:sz w:val="22"/>
        </w:rPr>
      </w:pPr>
      <w:r w:rsidRPr="006434DA">
        <w:rPr>
          <w:sz w:val="22"/>
        </w:rPr>
        <w:t>[15] Chaudhury, H., Zakkar, M., Boyle, J., Cuhlmann, S., van der Heiden, K., Luong, L., Davis, J., Platt, A., Mason, J., Krams, R., Haskard, D., Clark, A. and Evans, P. (2010). c-Jun N-Terminal 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lastRenderedPageBreak/>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r w:rsidRPr="003A4F17">
        <w:rPr>
          <w:sz w:val="22"/>
          <w:szCs w:val="22"/>
        </w:rPr>
        <w:t>Jonkman, J., Cathcart, J., Xu, F., Bartolini, M., Amon, J., Stevens, K. and Colarusso,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Matsuda, M., Sawa, M., Edelhauser, H., Bartels, S., Neufeld, A. and Kenyon, K. (1985). Cellular migration and morphology in corneal endothelial wound repair. </w:t>
      </w:r>
      <w:r w:rsidRPr="003A4F17">
        <w:rPr>
          <w:i/>
          <w:iCs/>
          <w:sz w:val="22"/>
          <w:szCs w:val="22"/>
        </w:rPr>
        <w:t>Invest. Ophthalmol.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(n.d.).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26B25711" w:rsidR="00F80AF2" w:rsidRDefault="008614D1" w:rsidP="00F80AF2">
      <w:pPr>
        <w:spacing w:after="180"/>
        <w:ind w:left="450" w:hanging="450"/>
        <w:rPr>
          <w:sz w:val="22"/>
          <w:szCs w:val="22"/>
        </w:rPr>
      </w:pPr>
      <w:r w:rsidRPr="006434DA">
        <w:rPr>
          <w:sz w:val="22"/>
          <w:szCs w:val="22"/>
        </w:rPr>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r>
        <w:lastRenderedPageBreak/>
        <w:t>Appendix</w:t>
      </w:r>
    </w:p>
    <w:p w14:paraId="57204CC8" w14:textId="79629617" w:rsidR="007D3EB3" w:rsidRPr="00FB5184" w:rsidRDefault="007D3EB3" w:rsidP="00FB5184">
      <w:pPr>
        <w:pStyle w:val="Heading2"/>
        <w:rPr>
          <w:rFonts w:ascii="Times New Roman" w:hAnsi="Times New Roman" w:cs="Times New Roman"/>
          <w:color w:val="auto"/>
        </w:rPr>
      </w:pPr>
      <w:r w:rsidRPr="007D3EB3">
        <w:rPr>
          <w:rFonts w:ascii="Times New Roman" w:hAnsi="Times New Roman" w:cs="Times New Roman"/>
          <w:color w:val="auto"/>
        </w:rPr>
        <w:t>Main Simulation Results</w:t>
      </w:r>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BD599B">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BD599B">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BD599B">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BD599B">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BD599B">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BD599B">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BD599B">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BD599B">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BD599B">
            <w:pPr>
              <w:jc w:val="center"/>
              <w:rPr>
                <w:rFonts w:eastAsia="Times New Roman"/>
                <w:b/>
                <w:sz w:val="22"/>
                <w:szCs w:val="22"/>
              </w:rPr>
            </w:pPr>
          </w:p>
        </w:tc>
      </w:tr>
      <w:tr w:rsidR="00FB5184" w14:paraId="383EECA3"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BD599B">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r>
      <w:tr w:rsidR="00FB5184" w14:paraId="44C87A35"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BD599B">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BD599B">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BD599B">
            <w:pPr>
              <w:jc w:val="center"/>
              <w:rPr>
                <w:rFonts w:eastAsia="Times New Roman"/>
                <w:sz w:val="22"/>
                <w:szCs w:val="22"/>
              </w:rPr>
            </w:pPr>
            <w:r w:rsidRPr="004D7E1F">
              <w:rPr>
                <w:rFonts w:eastAsia="Times New Roman"/>
                <w:sz w:val="22"/>
                <w:szCs w:val="22"/>
              </w:rPr>
              <w:t>0</w:t>
            </w:r>
          </w:p>
        </w:tc>
      </w:tr>
      <w:tr w:rsidR="00FB5184" w14:paraId="6E383616"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BD599B">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BD599B">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BD599B">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BD599B">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BD599B">
            <w:pPr>
              <w:jc w:val="center"/>
              <w:rPr>
                <w:rFonts w:eastAsia="Times New Roman"/>
                <w:sz w:val="22"/>
                <w:szCs w:val="22"/>
              </w:rPr>
            </w:pPr>
            <w:r>
              <w:rPr>
                <w:rFonts w:eastAsia="Times New Roman"/>
                <w:color w:val="000000"/>
                <w:sz w:val="22"/>
                <w:szCs w:val="22"/>
              </w:rPr>
              <w:t>9.93</w:t>
            </w:r>
          </w:p>
        </w:tc>
      </w:tr>
      <w:tr w:rsidR="00FB5184" w14:paraId="185475A8" w14:textId="77777777" w:rsidTr="00BD599B">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BD599B">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BD599B">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BD599B">
            <w:pPr>
              <w:jc w:val="center"/>
              <w:rPr>
                <w:rFonts w:eastAsia="Times New Roman"/>
                <w:sz w:val="22"/>
                <w:szCs w:val="22"/>
              </w:rPr>
            </w:pPr>
            <w:r>
              <w:rPr>
                <w:rFonts w:eastAsia="Times New Roman"/>
                <w:color w:val="000000"/>
                <w:sz w:val="22"/>
                <w:szCs w:val="22"/>
              </w:rPr>
              <w:t>9.36</w:t>
            </w:r>
          </w:p>
        </w:tc>
      </w:tr>
      <w:tr w:rsidR="00FB5184" w14:paraId="04D79BC5" w14:textId="77777777" w:rsidTr="00BD599B">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BD599B">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BD599B">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BD599B">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BD599B">
            <w:pPr>
              <w:jc w:val="center"/>
              <w:rPr>
                <w:rFonts w:eastAsia="Times New Roman"/>
                <w:sz w:val="22"/>
                <w:szCs w:val="22"/>
              </w:rPr>
            </w:pPr>
            <w:r>
              <w:rPr>
                <w:rFonts w:eastAsia="Times New Roman"/>
                <w:color w:val="000000"/>
                <w:sz w:val="22"/>
                <w:szCs w:val="22"/>
              </w:rPr>
              <w:t>11.36</w:t>
            </w:r>
          </w:p>
        </w:tc>
      </w:tr>
      <w:tr w:rsidR="00FB5184" w14:paraId="65B62D5E" w14:textId="77777777" w:rsidTr="00BD599B">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BD599B">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BD599B">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BD599B">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BD599B">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BD599B">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BD599B">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BD599B">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w:t>
      </w:r>
      <w:r>
        <w:rPr>
          <w:rFonts w:ascii="Times New Roman" w:eastAsia="Times New Roman" w:hAnsi="Times New Roman" w:cs="Times New Roman"/>
          <w:sz w:val="22"/>
          <w:szCs w:val="22"/>
        </w:rPr>
        <w:t xml:space="preserve"> A</w:t>
      </w:r>
      <w:r>
        <w:rPr>
          <w:rFonts w:ascii="Times New Roman" w:eastAsia="Times New Roman" w:hAnsi="Times New Roman" w:cs="Times New Roman"/>
          <w:sz w:val="22"/>
          <w:szCs w:val="22"/>
        </w:rPr>
        <w:t>.1: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BD599B">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BD599B">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BD599B">
            <w:pPr>
              <w:jc w:val="center"/>
              <w:rPr>
                <w:rFonts w:eastAsia="Times New Roman"/>
                <w:b/>
                <w:sz w:val="22"/>
                <w:szCs w:val="22"/>
              </w:rPr>
            </w:pPr>
            <w:r>
              <w:rPr>
                <w:rFonts w:eastAsia="Times New Roman"/>
                <w:b/>
                <w:sz w:val="22"/>
                <w:szCs w:val="22"/>
              </w:rPr>
              <w:t>Standard Deviation</w:t>
            </w:r>
          </w:p>
        </w:tc>
      </w:tr>
      <w:tr w:rsidR="00FB5184" w14:paraId="1C67E244"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BD599B">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BD599B">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BD599B">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BD599B">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BD599B">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BD599B">
            <w:pPr>
              <w:jc w:val="center"/>
              <w:rPr>
                <w:rFonts w:eastAsia="Times New Roman"/>
                <w:b/>
                <w:sz w:val="22"/>
                <w:szCs w:val="22"/>
              </w:rPr>
            </w:pPr>
          </w:p>
        </w:tc>
      </w:tr>
      <w:tr w:rsidR="00FB5184" w14:paraId="4CA0C8DC"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BD599B">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BD599B">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BD599B">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BD599B">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BD599B">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BD599B">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BD599B">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BD599B">
            <w:pPr>
              <w:jc w:val="center"/>
              <w:rPr>
                <w:rFonts w:eastAsia="Times New Roman"/>
                <w:sz w:val="22"/>
                <w:szCs w:val="22"/>
              </w:rPr>
            </w:pPr>
            <w:r>
              <w:rPr>
                <w:rFonts w:eastAsia="Times New Roman"/>
                <w:sz w:val="22"/>
                <w:szCs w:val="22"/>
              </w:rPr>
              <w:t>0.06</w:t>
            </w:r>
          </w:p>
        </w:tc>
      </w:tr>
      <w:tr w:rsidR="00FB5184" w14:paraId="5E10E0DC"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BD599B">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BD599B">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BD599B">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BD599B">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BD599B">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BD599B">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BD599B">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BD599B">
            <w:pPr>
              <w:jc w:val="center"/>
              <w:rPr>
                <w:rFonts w:eastAsia="Times New Roman"/>
                <w:sz w:val="22"/>
                <w:szCs w:val="22"/>
              </w:rPr>
            </w:pPr>
            <w:r>
              <w:rPr>
                <w:rFonts w:eastAsia="Times New Roman"/>
                <w:sz w:val="22"/>
                <w:szCs w:val="22"/>
              </w:rPr>
              <w:t>1.07</w:t>
            </w:r>
          </w:p>
        </w:tc>
      </w:tr>
      <w:tr w:rsidR="00FB5184" w14:paraId="4EEE4A62"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BD599B">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BD599B">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BD599B">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BD599B">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BD599B">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BD599B">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BD599B">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BD599B">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BD599B">
            <w:pPr>
              <w:jc w:val="center"/>
              <w:rPr>
                <w:rFonts w:eastAsia="Times New Roman"/>
                <w:sz w:val="22"/>
                <w:szCs w:val="22"/>
              </w:rPr>
            </w:pPr>
            <w:r>
              <w:rPr>
                <w:rFonts w:eastAsia="Times New Roman"/>
                <w:sz w:val="22"/>
                <w:szCs w:val="22"/>
              </w:rPr>
              <w:t>7.39</w:t>
            </w:r>
          </w:p>
        </w:tc>
      </w:tr>
      <w:tr w:rsidR="00FB5184" w14:paraId="0D838817" w14:textId="77777777" w:rsidTr="00BD599B">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BD599B">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BD599B">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BD599B">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BD599B">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BD599B">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BD599B">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BD599B">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BD599B">
            <w:pPr>
              <w:jc w:val="center"/>
              <w:rPr>
                <w:rFonts w:eastAsia="Times New Roman"/>
                <w:sz w:val="22"/>
                <w:szCs w:val="22"/>
              </w:rPr>
            </w:pPr>
            <w:r>
              <w:rPr>
                <w:rFonts w:eastAsia="Times New Roman"/>
                <w:sz w:val="22"/>
                <w:szCs w:val="22"/>
              </w:rPr>
              <w:t>9.12</w:t>
            </w:r>
          </w:p>
        </w:tc>
      </w:tr>
      <w:tr w:rsidR="00FB5184" w14:paraId="2FFF3091" w14:textId="77777777" w:rsidTr="00BD599B">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BD599B">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BD599B">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BD599B">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BD599B">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BD599B">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BD599B">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BD599B">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BD599B">
            <w:pPr>
              <w:jc w:val="center"/>
              <w:rPr>
                <w:rFonts w:eastAsia="Times New Roman"/>
                <w:sz w:val="22"/>
                <w:szCs w:val="22"/>
              </w:rPr>
            </w:pPr>
            <w:r>
              <w:rPr>
                <w:rFonts w:eastAsia="Times New Roman"/>
                <w:sz w:val="22"/>
                <w:szCs w:val="22"/>
              </w:rPr>
              <w:t>9.53</w:t>
            </w:r>
          </w:p>
        </w:tc>
      </w:tr>
      <w:tr w:rsidR="00FB5184" w14:paraId="6D2BF177" w14:textId="77777777" w:rsidTr="00BD599B">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BD599B">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BD599B">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BD599B">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BD599B">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BD599B">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BD599B">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BD599B">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BD599B">
            <w:pPr>
              <w:jc w:val="center"/>
              <w:rPr>
                <w:rFonts w:eastAsia="Times New Roman"/>
                <w:sz w:val="22"/>
                <w:szCs w:val="22"/>
              </w:rPr>
            </w:pPr>
            <w:r>
              <w:rPr>
                <w:rFonts w:eastAsia="Times New Roman"/>
                <w:sz w:val="22"/>
                <w:szCs w:val="22"/>
              </w:rPr>
              <w:t>8.61</w:t>
            </w:r>
          </w:p>
        </w:tc>
      </w:tr>
      <w:tr w:rsidR="00FB5184" w14:paraId="5E252EE5" w14:textId="77777777" w:rsidTr="00BD599B">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BD599B">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BD599B">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BD599B">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BD599B">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BD599B">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BD599B">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BD599B">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BD599B">
            <w:pPr>
              <w:jc w:val="center"/>
              <w:rPr>
                <w:rFonts w:eastAsia="Times New Roman"/>
                <w:sz w:val="22"/>
                <w:szCs w:val="22"/>
              </w:rPr>
            </w:pPr>
            <w:r>
              <w:rPr>
                <w:rFonts w:eastAsia="Times New Roman"/>
                <w:sz w:val="22"/>
                <w:szCs w:val="22"/>
              </w:rPr>
              <w:t>7.95</w:t>
            </w:r>
          </w:p>
        </w:tc>
      </w:tr>
      <w:tr w:rsidR="00FB5184" w14:paraId="466A1FB5" w14:textId="77777777" w:rsidTr="00BD599B">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BD599B">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BD599B">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BD599B">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BD599B">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BD599B">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BD599B">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BD599B">
            <w:pPr>
              <w:jc w:val="center"/>
              <w:rPr>
                <w:rFonts w:eastAsia="Times New Roman"/>
                <w:sz w:val="22"/>
                <w:szCs w:val="22"/>
              </w:rPr>
            </w:pPr>
            <w:r>
              <w:rPr>
                <w:rFonts w:eastAsia="Times New Roman"/>
                <w:sz w:val="22"/>
                <w:szCs w:val="22"/>
              </w:rPr>
              <w:t>11.40</w:t>
            </w:r>
          </w:p>
        </w:tc>
      </w:tr>
      <w:tr w:rsidR="00FB5184" w14:paraId="4956EE8B" w14:textId="77777777" w:rsidTr="00BD599B">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BD599B">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BD599B">
            <w:pPr>
              <w:jc w:val="center"/>
              <w:rPr>
                <w:rFonts w:eastAsia="Times New Roman"/>
                <w:sz w:val="22"/>
                <w:szCs w:val="22"/>
              </w:rPr>
            </w:pPr>
            <w:r>
              <w:rPr>
                <w:rFonts w:eastAsia="Times New Roman"/>
                <w:sz w:val="22"/>
                <w:szCs w:val="22"/>
              </w:rPr>
              <w:t>-</w:t>
            </w:r>
          </w:p>
        </w:tc>
      </w:tr>
      <w:tr w:rsidR="00FB5184" w14:paraId="1E3C65EF" w14:textId="77777777" w:rsidTr="00BD599B">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BD599B">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BD599B">
            <w:pPr>
              <w:jc w:val="center"/>
              <w:rPr>
                <w:rFonts w:eastAsia="Times New Roman"/>
                <w:sz w:val="22"/>
                <w:szCs w:val="22"/>
              </w:rPr>
            </w:pPr>
            <w:r>
              <w:rPr>
                <w:rFonts w:eastAsia="Times New Roman"/>
                <w:sz w:val="22"/>
                <w:szCs w:val="22"/>
              </w:rPr>
              <w:t>-</w:t>
            </w:r>
          </w:p>
        </w:tc>
      </w:tr>
      <w:tr w:rsidR="00FB5184" w14:paraId="051D4130"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BD599B">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BD599B">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BD599B">
            <w:pPr>
              <w:jc w:val="center"/>
              <w:rPr>
                <w:rFonts w:eastAsia="Times New Roman"/>
                <w:sz w:val="22"/>
                <w:szCs w:val="22"/>
              </w:rPr>
            </w:pPr>
            <w:r>
              <w:rPr>
                <w:rFonts w:eastAsia="Times New Roman"/>
                <w:sz w:val="22"/>
                <w:szCs w:val="22"/>
              </w:rPr>
              <w:t>-</w:t>
            </w:r>
          </w:p>
        </w:tc>
      </w:tr>
    </w:tbl>
    <w:p w14:paraId="4E5A8C54" w14:textId="51CBBF77" w:rsidR="00FB5184" w:rsidRPr="00B0424D" w:rsidRDefault="00FB5184" w:rsidP="00FB5184">
      <w:pPr>
        <w:rPr>
          <w:rFonts w:eastAsia="Times New Roman"/>
          <w:b/>
          <w:sz w:val="22"/>
          <w:szCs w:val="22"/>
        </w:rPr>
      </w:pPr>
      <w:r>
        <w:rPr>
          <w:rFonts w:eastAsia="Times New Roman"/>
          <w:sz w:val="22"/>
          <w:szCs w:val="22"/>
        </w:rPr>
        <w:t>Table A</w:t>
      </w:r>
      <w:r>
        <w:rPr>
          <w:rFonts w:eastAsia="Times New Roman"/>
          <w:sz w:val="22"/>
          <w:szCs w:val="22"/>
        </w:rPr>
        <w:t>.1: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BD599B">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BD599B">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BD599B">
            <w:pPr>
              <w:jc w:val="center"/>
              <w:rPr>
                <w:rFonts w:eastAsia="Times New Roman"/>
                <w:b/>
                <w:sz w:val="22"/>
                <w:szCs w:val="22"/>
              </w:rPr>
            </w:pPr>
            <w:r>
              <w:rPr>
                <w:rFonts w:eastAsia="Times New Roman"/>
                <w:b/>
                <w:sz w:val="22"/>
                <w:szCs w:val="22"/>
              </w:rPr>
              <w:t>Standard Deviation</w:t>
            </w:r>
          </w:p>
        </w:tc>
      </w:tr>
      <w:tr w:rsidR="00FB5184" w14:paraId="32B0C7BA"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BD599B">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BD599B">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BD599B">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BD599B">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BD599B">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BD599B">
            <w:pPr>
              <w:jc w:val="center"/>
              <w:rPr>
                <w:rFonts w:eastAsia="Times New Roman"/>
                <w:b/>
                <w:sz w:val="22"/>
                <w:szCs w:val="22"/>
              </w:rPr>
            </w:pPr>
          </w:p>
        </w:tc>
      </w:tr>
      <w:tr w:rsidR="00FB5184" w14:paraId="3678F9DF"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BD599B">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BD599B">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BD599B">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BD599B">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BD599B">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BD599B">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BD599B">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BD599B">
            <w:pPr>
              <w:jc w:val="center"/>
              <w:rPr>
                <w:rFonts w:eastAsia="Times New Roman"/>
                <w:sz w:val="22"/>
                <w:szCs w:val="22"/>
              </w:rPr>
            </w:pPr>
            <w:r>
              <w:rPr>
                <w:rFonts w:eastAsia="Times New Roman"/>
                <w:sz w:val="22"/>
                <w:szCs w:val="22"/>
              </w:rPr>
              <w:t>0.36</w:t>
            </w:r>
          </w:p>
        </w:tc>
      </w:tr>
      <w:tr w:rsidR="00FB5184" w14:paraId="1DD7F251"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BD599B">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BD599B">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BD599B">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BD599B">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BD599B">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BD599B">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BD599B">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BD599B">
            <w:pPr>
              <w:jc w:val="center"/>
              <w:rPr>
                <w:rFonts w:eastAsia="Times New Roman"/>
                <w:sz w:val="22"/>
                <w:szCs w:val="22"/>
              </w:rPr>
            </w:pPr>
            <w:r>
              <w:rPr>
                <w:rFonts w:eastAsia="Times New Roman"/>
                <w:sz w:val="22"/>
                <w:szCs w:val="22"/>
              </w:rPr>
              <w:t>1.31</w:t>
            </w:r>
          </w:p>
        </w:tc>
      </w:tr>
      <w:tr w:rsidR="00FB5184" w14:paraId="04991E32"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BD599B">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BD599B">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BD599B">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BD599B">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BD599B">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BD599B">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BD599B">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BD599B">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BD599B">
            <w:pPr>
              <w:jc w:val="center"/>
              <w:rPr>
                <w:rFonts w:eastAsia="Times New Roman"/>
                <w:sz w:val="22"/>
                <w:szCs w:val="22"/>
              </w:rPr>
            </w:pPr>
            <w:r>
              <w:rPr>
                <w:rFonts w:eastAsia="Times New Roman"/>
                <w:sz w:val="22"/>
                <w:szCs w:val="22"/>
              </w:rPr>
              <w:t>5.58</w:t>
            </w:r>
          </w:p>
        </w:tc>
      </w:tr>
      <w:tr w:rsidR="00FB5184" w14:paraId="5B4E7924" w14:textId="77777777" w:rsidTr="00BD599B">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BD599B">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BD599B">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BD599B">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BD599B">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BD599B">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BD599B">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BD599B">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BD599B">
            <w:pPr>
              <w:jc w:val="center"/>
              <w:rPr>
                <w:rFonts w:eastAsia="Times New Roman"/>
                <w:sz w:val="22"/>
                <w:szCs w:val="22"/>
              </w:rPr>
            </w:pPr>
            <w:r>
              <w:rPr>
                <w:rFonts w:eastAsia="Times New Roman"/>
                <w:sz w:val="22"/>
                <w:szCs w:val="22"/>
              </w:rPr>
              <w:t>13.04</w:t>
            </w:r>
          </w:p>
        </w:tc>
      </w:tr>
      <w:tr w:rsidR="00FB5184" w14:paraId="602BE86F" w14:textId="77777777" w:rsidTr="00BD599B">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BD599B">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BD599B">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BD599B">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BD599B">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BD599B">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BD599B">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BD599B">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BD599B">
            <w:pPr>
              <w:jc w:val="center"/>
              <w:rPr>
                <w:rFonts w:eastAsia="Times New Roman"/>
                <w:sz w:val="22"/>
                <w:szCs w:val="22"/>
              </w:rPr>
            </w:pPr>
            <w:r>
              <w:rPr>
                <w:rFonts w:eastAsia="Times New Roman"/>
                <w:sz w:val="22"/>
                <w:szCs w:val="22"/>
              </w:rPr>
              <w:t>12.53</w:t>
            </w:r>
          </w:p>
        </w:tc>
      </w:tr>
      <w:tr w:rsidR="00FB5184" w14:paraId="4AA81A11" w14:textId="77777777" w:rsidTr="00BD599B">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BD599B">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BD599B">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BD599B">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BD599B">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BD599B">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BD599B">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BD599B">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BD599B">
            <w:pPr>
              <w:jc w:val="center"/>
              <w:rPr>
                <w:rFonts w:eastAsia="Times New Roman"/>
                <w:sz w:val="22"/>
                <w:szCs w:val="22"/>
              </w:rPr>
            </w:pPr>
            <w:r>
              <w:rPr>
                <w:rFonts w:eastAsia="Times New Roman"/>
                <w:sz w:val="22"/>
                <w:szCs w:val="22"/>
              </w:rPr>
              <w:t>10.93</w:t>
            </w:r>
          </w:p>
        </w:tc>
      </w:tr>
      <w:tr w:rsidR="00FB5184" w14:paraId="7DE46884" w14:textId="77777777" w:rsidTr="00BD599B">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BD599B">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BD599B">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BD599B">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BD599B">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BD599B">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BD599B">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BD599B">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BD599B">
            <w:pPr>
              <w:jc w:val="center"/>
              <w:rPr>
                <w:rFonts w:eastAsia="Times New Roman"/>
                <w:sz w:val="22"/>
                <w:szCs w:val="22"/>
              </w:rPr>
            </w:pPr>
            <w:r>
              <w:rPr>
                <w:rFonts w:eastAsia="Times New Roman"/>
                <w:sz w:val="22"/>
                <w:szCs w:val="22"/>
              </w:rPr>
              <w:t>9.74</w:t>
            </w:r>
          </w:p>
        </w:tc>
      </w:tr>
      <w:tr w:rsidR="00FB5184" w14:paraId="5A68DBEE" w14:textId="77777777" w:rsidTr="00BD599B">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BD599B">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BD599B">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BD599B">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BD599B">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BD599B">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BD599B">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BD599B">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BD599B">
            <w:pPr>
              <w:jc w:val="center"/>
              <w:rPr>
                <w:rFonts w:eastAsia="Times New Roman"/>
                <w:sz w:val="22"/>
                <w:szCs w:val="22"/>
              </w:rPr>
            </w:pPr>
            <w:r>
              <w:rPr>
                <w:rFonts w:eastAsia="Times New Roman"/>
                <w:sz w:val="22"/>
                <w:szCs w:val="22"/>
              </w:rPr>
              <w:t>12.41</w:t>
            </w:r>
          </w:p>
        </w:tc>
      </w:tr>
      <w:tr w:rsidR="00FB5184" w14:paraId="67214C26" w14:textId="77777777" w:rsidTr="00BD599B">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BD599B">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BD599B">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BD599B">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BD599B">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BD599B">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BD599B">
            <w:pPr>
              <w:jc w:val="center"/>
              <w:rPr>
                <w:rFonts w:eastAsia="Times New Roman"/>
                <w:sz w:val="22"/>
                <w:szCs w:val="22"/>
              </w:rPr>
            </w:pPr>
            <w:r>
              <w:rPr>
                <w:rFonts w:eastAsia="Times New Roman"/>
                <w:sz w:val="22"/>
                <w:szCs w:val="22"/>
              </w:rPr>
              <w:t>15.31</w:t>
            </w:r>
          </w:p>
        </w:tc>
      </w:tr>
      <w:tr w:rsidR="00FB5184" w14:paraId="0B1C4A5E" w14:textId="77777777" w:rsidTr="00BD599B">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BD599B">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BD599B">
            <w:pPr>
              <w:jc w:val="center"/>
              <w:rPr>
                <w:rFonts w:eastAsia="Times New Roman"/>
                <w:sz w:val="22"/>
                <w:szCs w:val="22"/>
              </w:rPr>
            </w:pPr>
            <w:r>
              <w:rPr>
                <w:rFonts w:eastAsia="Times New Roman"/>
                <w:sz w:val="22"/>
                <w:szCs w:val="22"/>
              </w:rPr>
              <w:t>-</w:t>
            </w:r>
          </w:p>
        </w:tc>
      </w:tr>
      <w:tr w:rsidR="00FB5184" w14:paraId="38EFCA92"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BD599B">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BD599B">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BD599B">
            <w:pPr>
              <w:jc w:val="center"/>
              <w:rPr>
                <w:rFonts w:eastAsia="Times New Roman"/>
                <w:sz w:val="22"/>
                <w:szCs w:val="22"/>
              </w:rPr>
            </w:pPr>
            <w:r>
              <w:rPr>
                <w:rFonts w:eastAsia="Times New Roman"/>
                <w:sz w:val="22"/>
                <w:szCs w:val="22"/>
              </w:rPr>
              <w:t>-</w:t>
            </w:r>
          </w:p>
        </w:tc>
      </w:tr>
    </w:tbl>
    <w:p w14:paraId="623B2724" w14:textId="2B1C57D7" w:rsidR="00FB5184" w:rsidRPr="00B0424D" w:rsidRDefault="00FB5184" w:rsidP="00FB5184">
      <w:pPr>
        <w:rPr>
          <w:rFonts w:eastAsia="Times New Roman"/>
          <w:b/>
          <w:sz w:val="22"/>
          <w:szCs w:val="22"/>
        </w:rPr>
      </w:pPr>
      <w:r>
        <w:rPr>
          <w:rFonts w:eastAsia="Times New Roman"/>
          <w:sz w:val="22"/>
          <w:szCs w:val="22"/>
        </w:rPr>
        <w:t>Table A</w:t>
      </w:r>
      <w:r>
        <w:rPr>
          <w:rFonts w:eastAsia="Times New Roman"/>
          <w:sz w:val="22"/>
          <w:szCs w:val="22"/>
        </w:rPr>
        <w:t>.2: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BD599B">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BD599B">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BD599B">
            <w:pPr>
              <w:jc w:val="center"/>
              <w:rPr>
                <w:rFonts w:eastAsia="Times New Roman"/>
                <w:b/>
                <w:sz w:val="22"/>
                <w:szCs w:val="22"/>
              </w:rPr>
            </w:pPr>
            <w:r>
              <w:rPr>
                <w:rFonts w:eastAsia="Times New Roman"/>
                <w:b/>
                <w:sz w:val="22"/>
                <w:szCs w:val="22"/>
              </w:rPr>
              <w:t>Standard Deviation</w:t>
            </w:r>
          </w:p>
        </w:tc>
      </w:tr>
      <w:tr w:rsidR="00FB5184" w14:paraId="4E6DA82C"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BD599B">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BD599B">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BD599B">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BD599B">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BD599B">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BD599B">
            <w:pPr>
              <w:jc w:val="center"/>
              <w:rPr>
                <w:rFonts w:eastAsia="Times New Roman"/>
                <w:b/>
                <w:sz w:val="22"/>
                <w:szCs w:val="22"/>
              </w:rPr>
            </w:pPr>
          </w:p>
        </w:tc>
      </w:tr>
      <w:tr w:rsidR="00FB5184" w14:paraId="20420DC8"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BD599B">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BD599B">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BD599B">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BD599B">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BD599B">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BD599B">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BD599B">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BD599B">
            <w:pPr>
              <w:jc w:val="center"/>
              <w:rPr>
                <w:rFonts w:eastAsia="Times New Roman"/>
                <w:sz w:val="22"/>
                <w:szCs w:val="22"/>
              </w:rPr>
            </w:pPr>
            <w:r>
              <w:rPr>
                <w:rFonts w:eastAsia="Times New Roman"/>
                <w:sz w:val="22"/>
                <w:szCs w:val="22"/>
              </w:rPr>
              <w:t>0.45</w:t>
            </w:r>
          </w:p>
        </w:tc>
      </w:tr>
      <w:tr w:rsidR="00FB5184" w14:paraId="736426E4"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BD599B">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BD599B">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BD599B">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BD599B">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BD599B">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BD599B">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BD599B">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BD599B">
            <w:pPr>
              <w:jc w:val="center"/>
              <w:rPr>
                <w:rFonts w:eastAsia="Times New Roman"/>
                <w:sz w:val="22"/>
                <w:szCs w:val="22"/>
              </w:rPr>
            </w:pPr>
            <w:r>
              <w:rPr>
                <w:rFonts w:eastAsia="Times New Roman"/>
                <w:sz w:val="22"/>
                <w:szCs w:val="22"/>
              </w:rPr>
              <w:t>1.31</w:t>
            </w:r>
          </w:p>
        </w:tc>
      </w:tr>
      <w:tr w:rsidR="00FB5184" w14:paraId="38CDF892"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BD599B">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BD599B">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BD599B">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BD599B">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BD599B">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BD599B">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BD599B">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BD599B">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BD599B">
            <w:pPr>
              <w:jc w:val="center"/>
              <w:rPr>
                <w:rFonts w:eastAsia="Times New Roman"/>
                <w:sz w:val="22"/>
                <w:szCs w:val="22"/>
              </w:rPr>
            </w:pPr>
            <w:r>
              <w:rPr>
                <w:rFonts w:eastAsia="Times New Roman"/>
                <w:sz w:val="22"/>
                <w:szCs w:val="22"/>
              </w:rPr>
              <w:t>3.03</w:t>
            </w:r>
          </w:p>
        </w:tc>
      </w:tr>
      <w:tr w:rsidR="00FB5184" w14:paraId="76A1F60E" w14:textId="77777777" w:rsidTr="00BD599B">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BD599B">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BD599B">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BD599B">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BD599B">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BD599B">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BD599B">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BD599B">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BD599B">
            <w:pPr>
              <w:jc w:val="center"/>
              <w:rPr>
                <w:rFonts w:eastAsia="Times New Roman"/>
                <w:sz w:val="22"/>
                <w:szCs w:val="22"/>
              </w:rPr>
            </w:pPr>
            <w:r>
              <w:rPr>
                <w:rFonts w:eastAsia="Times New Roman"/>
                <w:sz w:val="22"/>
                <w:szCs w:val="22"/>
              </w:rPr>
              <w:t>2.61</w:t>
            </w:r>
          </w:p>
        </w:tc>
      </w:tr>
      <w:tr w:rsidR="00FB5184" w14:paraId="1E38ED57" w14:textId="77777777" w:rsidTr="00BD599B">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BD599B">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BD599B">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BD599B">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BD599B">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BD599B">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BD599B">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BD599B">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BD599B">
            <w:pPr>
              <w:jc w:val="center"/>
              <w:rPr>
                <w:rFonts w:eastAsia="Times New Roman"/>
                <w:sz w:val="22"/>
                <w:szCs w:val="22"/>
              </w:rPr>
            </w:pPr>
            <w:r>
              <w:rPr>
                <w:rFonts w:eastAsia="Times New Roman"/>
                <w:sz w:val="22"/>
                <w:szCs w:val="22"/>
              </w:rPr>
              <w:t>4.64</w:t>
            </w:r>
          </w:p>
        </w:tc>
      </w:tr>
      <w:tr w:rsidR="00FB5184" w14:paraId="04C32718" w14:textId="77777777" w:rsidTr="00BD599B">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BD599B">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BD599B">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BD599B">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BD599B">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BD599B">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BD599B">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BD599B">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BD599B">
            <w:pPr>
              <w:jc w:val="center"/>
              <w:rPr>
                <w:rFonts w:eastAsia="Times New Roman"/>
                <w:sz w:val="22"/>
                <w:szCs w:val="22"/>
              </w:rPr>
            </w:pPr>
            <w:r>
              <w:rPr>
                <w:rFonts w:eastAsia="Times New Roman"/>
                <w:sz w:val="22"/>
                <w:szCs w:val="22"/>
              </w:rPr>
              <w:t>2.53</w:t>
            </w:r>
          </w:p>
        </w:tc>
      </w:tr>
      <w:tr w:rsidR="00FB5184" w14:paraId="428D82D2" w14:textId="77777777" w:rsidTr="00BD599B">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BD599B">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BD599B">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BD599B">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BD599B">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BD599B">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BD599B">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BD599B">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BD599B">
            <w:pPr>
              <w:jc w:val="center"/>
              <w:rPr>
                <w:rFonts w:eastAsia="Times New Roman"/>
                <w:sz w:val="22"/>
                <w:szCs w:val="22"/>
              </w:rPr>
            </w:pPr>
            <w:r>
              <w:rPr>
                <w:rFonts w:eastAsia="Times New Roman"/>
                <w:sz w:val="22"/>
                <w:szCs w:val="22"/>
              </w:rPr>
              <w:t>2.88</w:t>
            </w:r>
          </w:p>
        </w:tc>
      </w:tr>
      <w:tr w:rsidR="00FB5184" w14:paraId="71B7559E" w14:textId="77777777" w:rsidTr="00BD599B">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BD599B">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BD599B">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BD599B">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BD599B">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BD599B">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BD599B">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BD599B">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BD599B">
            <w:pPr>
              <w:jc w:val="center"/>
              <w:rPr>
                <w:rFonts w:eastAsia="Times New Roman"/>
                <w:sz w:val="22"/>
                <w:szCs w:val="22"/>
              </w:rPr>
            </w:pPr>
            <w:r>
              <w:rPr>
                <w:rFonts w:eastAsia="Times New Roman"/>
                <w:sz w:val="22"/>
                <w:szCs w:val="22"/>
              </w:rPr>
              <w:t>9.82</w:t>
            </w:r>
          </w:p>
        </w:tc>
      </w:tr>
      <w:tr w:rsidR="00FB5184" w14:paraId="7C907829" w14:textId="77777777" w:rsidTr="00BD599B">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BD599B">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BD599B">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BD599B">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BD599B">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BD599B">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BD599B">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BD599B">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BD599B">
            <w:pPr>
              <w:jc w:val="center"/>
              <w:rPr>
                <w:rFonts w:eastAsia="Times New Roman"/>
                <w:sz w:val="22"/>
                <w:szCs w:val="22"/>
              </w:rPr>
            </w:pPr>
            <w:r>
              <w:rPr>
                <w:rFonts w:eastAsia="Times New Roman"/>
                <w:sz w:val="22"/>
                <w:szCs w:val="22"/>
              </w:rPr>
              <w:t>9.05</w:t>
            </w:r>
          </w:p>
        </w:tc>
      </w:tr>
      <w:tr w:rsidR="00FB5184" w14:paraId="54A13724" w14:textId="77777777" w:rsidTr="00BD599B">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BD599B">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BD599B">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BD599B">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BD599B">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BD599B">
            <w:pPr>
              <w:jc w:val="center"/>
              <w:rPr>
                <w:rFonts w:eastAsia="Times New Roman"/>
                <w:sz w:val="22"/>
                <w:szCs w:val="22"/>
              </w:rPr>
            </w:pPr>
            <w:r>
              <w:rPr>
                <w:rFonts w:eastAsia="Times New Roman"/>
                <w:sz w:val="22"/>
                <w:szCs w:val="22"/>
              </w:rPr>
              <w:t>22.27</w:t>
            </w:r>
          </w:p>
        </w:tc>
      </w:tr>
      <w:tr w:rsidR="00FB5184" w14:paraId="1C5A036E"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BD599B">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BD599B">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BD599B">
            <w:pPr>
              <w:jc w:val="center"/>
              <w:rPr>
                <w:rFonts w:eastAsia="Times New Roman"/>
                <w:sz w:val="22"/>
                <w:szCs w:val="22"/>
              </w:rPr>
            </w:pPr>
            <w:r>
              <w:rPr>
                <w:rFonts w:eastAsia="Times New Roman"/>
                <w:sz w:val="22"/>
                <w:szCs w:val="22"/>
              </w:rPr>
              <w:t>-</w:t>
            </w:r>
          </w:p>
        </w:tc>
      </w:tr>
    </w:tbl>
    <w:p w14:paraId="44425CEA" w14:textId="01E5D076" w:rsidR="00FB5184" w:rsidRPr="00B0424D" w:rsidRDefault="00FB5184" w:rsidP="00FB5184">
      <w:pPr>
        <w:rPr>
          <w:rFonts w:eastAsia="Times New Roman"/>
          <w:b/>
          <w:sz w:val="22"/>
          <w:szCs w:val="22"/>
        </w:rPr>
      </w:pPr>
      <w:r>
        <w:rPr>
          <w:rFonts w:eastAsia="Times New Roman"/>
          <w:sz w:val="22"/>
          <w:szCs w:val="22"/>
        </w:rPr>
        <w:t>Table A</w:t>
      </w:r>
      <w:r>
        <w:rPr>
          <w:rFonts w:eastAsia="Times New Roman"/>
          <w:sz w:val="22"/>
          <w:szCs w:val="22"/>
        </w:rPr>
        <w:t>.3: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BD599B">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BD599B">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BD599B">
            <w:pPr>
              <w:jc w:val="center"/>
              <w:rPr>
                <w:rFonts w:eastAsia="Times New Roman"/>
                <w:b/>
                <w:sz w:val="22"/>
                <w:szCs w:val="22"/>
              </w:rPr>
            </w:pPr>
            <w:r>
              <w:rPr>
                <w:rFonts w:eastAsia="Times New Roman"/>
                <w:b/>
                <w:sz w:val="22"/>
                <w:szCs w:val="22"/>
              </w:rPr>
              <w:t>Standard Deviation</w:t>
            </w:r>
          </w:p>
        </w:tc>
      </w:tr>
      <w:tr w:rsidR="00FB5184" w14:paraId="3517D24D"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BD599B">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BD599B">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BD599B">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BD599B">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BD599B">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BD599B">
            <w:pPr>
              <w:jc w:val="center"/>
              <w:rPr>
                <w:rFonts w:eastAsia="Times New Roman"/>
                <w:b/>
                <w:sz w:val="22"/>
                <w:szCs w:val="22"/>
              </w:rPr>
            </w:pPr>
          </w:p>
        </w:tc>
      </w:tr>
      <w:tr w:rsidR="00FB5184" w14:paraId="318E571A"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BD599B">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BD599B">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BD599B">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BD599B">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BD599B">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BD599B">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BD599B">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BD599B">
            <w:pPr>
              <w:jc w:val="center"/>
              <w:rPr>
                <w:rFonts w:eastAsia="Times New Roman"/>
                <w:sz w:val="22"/>
                <w:szCs w:val="22"/>
              </w:rPr>
            </w:pPr>
            <w:r>
              <w:rPr>
                <w:rFonts w:eastAsia="Times New Roman"/>
                <w:sz w:val="22"/>
                <w:szCs w:val="22"/>
              </w:rPr>
              <w:t>0.67</w:t>
            </w:r>
          </w:p>
        </w:tc>
      </w:tr>
      <w:tr w:rsidR="00FB5184" w14:paraId="4B73E6D2"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BD599B">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BD599B">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BD599B">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BD599B">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BD599B">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BD599B">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BD599B">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BD599B">
            <w:pPr>
              <w:jc w:val="center"/>
              <w:rPr>
                <w:rFonts w:eastAsia="Times New Roman"/>
                <w:sz w:val="22"/>
                <w:szCs w:val="22"/>
              </w:rPr>
            </w:pPr>
            <w:r>
              <w:rPr>
                <w:rFonts w:eastAsia="Times New Roman"/>
                <w:sz w:val="22"/>
                <w:szCs w:val="22"/>
              </w:rPr>
              <w:t>1.87</w:t>
            </w:r>
          </w:p>
        </w:tc>
      </w:tr>
      <w:tr w:rsidR="00FB5184" w14:paraId="505C9F0D"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BD599B">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BD599B">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BD599B">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BD599B">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BD599B">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BD599B">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BD599B">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BD599B">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BD599B">
            <w:pPr>
              <w:jc w:val="center"/>
              <w:rPr>
                <w:rFonts w:eastAsia="Times New Roman"/>
                <w:sz w:val="22"/>
                <w:szCs w:val="22"/>
              </w:rPr>
            </w:pPr>
            <w:r>
              <w:rPr>
                <w:rFonts w:eastAsia="Times New Roman"/>
                <w:sz w:val="22"/>
                <w:szCs w:val="22"/>
              </w:rPr>
              <w:t>7.68</w:t>
            </w:r>
          </w:p>
        </w:tc>
      </w:tr>
      <w:tr w:rsidR="00FB5184" w14:paraId="6A7F45FE" w14:textId="77777777" w:rsidTr="00BD599B">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BD599B">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BD599B">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BD599B">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BD599B">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BD599B">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BD599B">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BD599B">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BD599B">
            <w:pPr>
              <w:jc w:val="center"/>
              <w:rPr>
                <w:rFonts w:eastAsia="Times New Roman"/>
                <w:sz w:val="22"/>
                <w:szCs w:val="22"/>
              </w:rPr>
            </w:pPr>
            <w:r>
              <w:rPr>
                <w:rFonts w:eastAsia="Times New Roman"/>
                <w:sz w:val="22"/>
                <w:szCs w:val="22"/>
              </w:rPr>
              <w:t>7.27</w:t>
            </w:r>
          </w:p>
        </w:tc>
      </w:tr>
      <w:tr w:rsidR="00FB5184" w14:paraId="2DAEEF7E" w14:textId="77777777" w:rsidTr="00BD599B">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BD599B">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BD599B">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BD599B">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BD599B">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BD599B">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BD599B">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BD599B">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BD599B">
            <w:pPr>
              <w:jc w:val="center"/>
              <w:rPr>
                <w:rFonts w:eastAsia="Times New Roman"/>
                <w:sz w:val="22"/>
                <w:szCs w:val="22"/>
              </w:rPr>
            </w:pPr>
            <w:r>
              <w:rPr>
                <w:rFonts w:eastAsia="Times New Roman"/>
                <w:sz w:val="22"/>
                <w:szCs w:val="22"/>
              </w:rPr>
              <w:t>4.83</w:t>
            </w:r>
          </w:p>
        </w:tc>
      </w:tr>
      <w:tr w:rsidR="00FB5184" w14:paraId="59DE5536" w14:textId="77777777" w:rsidTr="00BD599B">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BD599B">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BD599B">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BD599B">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BD599B">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BD599B">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BD599B">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BD599B">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BD599B">
            <w:pPr>
              <w:jc w:val="center"/>
              <w:rPr>
                <w:rFonts w:eastAsia="Times New Roman"/>
                <w:sz w:val="22"/>
                <w:szCs w:val="22"/>
              </w:rPr>
            </w:pPr>
            <w:r>
              <w:rPr>
                <w:rFonts w:eastAsia="Times New Roman"/>
                <w:sz w:val="22"/>
                <w:szCs w:val="22"/>
              </w:rPr>
              <w:t>8.83</w:t>
            </w:r>
          </w:p>
        </w:tc>
      </w:tr>
      <w:tr w:rsidR="00FB5184" w14:paraId="373DE68C" w14:textId="77777777" w:rsidTr="00BD599B">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BD599B">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BD599B">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BD599B">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BD599B">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BD599B">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BD599B">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BD599B">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BD599B">
            <w:pPr>
              <w:jc w:val="center"/>
              <w:rPr>
                <w:rFonts w:eastAsia="Times New Roman"/>
                <w:sz w:val="22"/>
                <w:szCs w:val="22"/>
              </w:rPr>
            </w:pPr>
            <w:r>
              <w:rPr>
                <w:rFonts w:eastAsia="Times New Roman"/>
                <w:sz w:val="22"/>
                <w:szCs w:val="22"/>
              </w:rPr>
              <w:t>9.39</w:t>
            </w:r>
          </w:p>
        </w:tc>
      </w:tr>
      <w:tr w:rsidR="00FB5184" w14:paraId="18A63F48" w14:textId="77777777" w:rsidTr="00BD599B">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BD599B">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BD599B">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BD599B">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BD599B">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BD599B">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BD599B">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BD599B">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BD599B">
            <w:pPr>
              <w:jc w:val="center"/>
              <w:rPr>
                <w:rFonts w:eastAsia="Times New Roman"/>
                <w:sz w:val="22"/>
                <w:szCs w:val="22"/>
              </w:rPr>
            </w:pPr>
            <w:r>
              <w:rPr>
                <w:rFonts w:eastAsia="Times New Roman"/>
                <w:sz w:val="22"/>
                <w:szCs w:val="22"/>
              </w:rPr>
              <w:t>15.10</w:t>
            </w:r>
          </w:p>
        </w:tc>
      </w:tr>
      <w:tr w:rsidR="00FB5184" w14:paraId="6025D97F" w14:textId="77777777" w:rsidTr="00BD599B">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BD599B">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BD599B">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BD599B">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BD599B">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BD599B">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BD599B">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BD599B">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BD599B">
            <w:pPr>
              <w:jc w:val="center"/>
              <w:rPr>
                <w:rFonts w:eastAsia="Times New Roman"/>
                <w:sz w:val="22"/>
                <w:szCs w:val="22"/>
              </w:rPr>
            </w:pPr>
            <w:r>
              <w:rPr>
                <w:rFonts w:eastAsia="Times New Roman"/>
                <w:sz w:val="22"/>
                <w:szCs w:val="22"/>
              </w:rPr>
              <w:t>12.57</w:t>
            </w:r>
          </w:p>
        </w:tc>
      </w:tr>
      <w:tr w:rsidR="00FB5184" w14:paraId="52B53F39" w14:textId="77777777" w:rsidTr="00BD599B">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BD599B">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BD599B">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BD599B">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BD599B">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BD599B">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BD599B">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BD599B">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BD599B">
            <w:pPr>
              <w:jc w:val="center"/>
              <w:rPr>
                <w:rFonts w:eastAsia="Times New Roman"/>
                <w:sz w:val="22"/>
                <w:szCs w:val="22"/>
              </w:rPr>
            </w:pPr>
            <w:r>
              <w:rPr>
                <w:rFonts w:eastAsia="Times New Roman"/>
                <w:sz w:val="22"/>
                <w:szCs w:val="22"/>
              </w:rPr>
              <w:t>12.84</w:t>
            </w:r>
          </w:p>
        </w:tc>
      </w:tr>
      <w:tr w:rsidR="00FB5184" w14:paraId="12CC391C"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BD599B">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BD599B">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BD599B">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BD599B">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BD599B">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BD599B">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BD599B">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BD599B">
            <w:pPr>
              <w:jc w:val="center"/>
              <w:rPr>
                <w:rFonts w:eastAsia="Times New Roman"/>
                <w:sz w:val="22"/>
                <w:szCs w:val="22"/>
              </w:rPr>
            </w:pPr>
            <w:r>
              <w:rPr>
                <w:rFonts w:eastAsia="Times New Roman"/>
                <w:sz w:val="22"/>
                <w:szCs w:val="22"/>
              </w:rPr>
              <w:t>18.74</w:t>
            </w:r>
          </w:p>
        </w:tc>
      </w:tr>
    </w:tbl>
    <w:p w14:paraId="3FB79002" w14:textId="0E0E13B6" w:rsidR="00FB5184" w:rsidRPr="00B0424D" w:rsidRDefault="00FB5184" w:rsidP="00FB5184">
      <w:pPr>
        <w:rPr>
          <w:rFonts w:eastAsia="Times New Roman"/>
          <w:b/>
          <w:sz w:val="22"/>
          <w:szCs w:val="22"/>
        </w:rPr>
      </w:pPr>
      <w:r>
        <w:rPr>
          <w:rFonts w:eastAsia="Times New Roman"/>
          <w:sz w:val="22"/>
          <w:szCs w:val="22"/>
        </w:rPr>
        <w:t>Table A</w:t>
      </w:r>
      <w:r>
        <w:rPr>
          <w:rFonts w:eastAsia="Times New Roman"/>
          <w:sz w:val="22"/>
          <w:szCs w:val="22"/>
        </w:rPr>
        <w:t>.4: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BD599B">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BD599B">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BD599B">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BD599B">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BD599B">
            <w:pPr>
              <w:jc w:val="center"/>
              <w:rPr>
                <w:rFonts w:eastAsia="Times New Roman"/>
                <w:b/>
                <w:sz w:val="22"/>
                <w:szCs w:val="22"/>
              </w:rPr>
            </w:pPr>
            <w:r>
              <w:rPr>
                <w:rFonts w:eastAsia="Times New Roman"/>
                <w:b/>
                <w:sz w:val="22"/>
                <w:szCs w:val="22"/>
              </w:rPr>
              <w:t>Standard Deviation</w:t>
            </w:r>
          </w:p>
        </w:tc>
      </w:tr>
      <w:tr w:rsidR="00FB5184" w14:paraId="7BAE1882" w14:textId="77777777" w:rsidTr="00BD599B">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BD599B">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BD599B">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BD599B">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BD599B">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BD599B">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BD599B">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BD599B">
            <w:pPr>
              <w:jc w:val="center"/>
              <w:rPr>
                <w:rFonts w:eastAsia="Times New Roman"/>
                <w:b/>
                <w:sz w:val="22"/>
                <w:szCs w:val="22"/>
              </w:rPr>
            </w:pPr>
          </w:p>
        </w:tc>
      </w:tr>
      <w:tr w:rsidR="00FB5184" w14:paraId="2F1DAAF2" w14:textId="77777777" w:rsidTr="00BD599B">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BD599B">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BD599B">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BD599B">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BD599B">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BD599B">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BD599B">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BD599B">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BD599B">
            <w:pPr>
              <w:jc w:val="center"/>
              <w:rPr>
                <w:rFonts w:eastAsia="Times New Roman"/>
                <w:sz w:val="22"/>
                <w:szCs w:val="22"/>
              </w:rPr>
            </w:pPr>
            <w:r>
              <w:rPr>
                <w:rFonts w:eastAsia="Times New Roman"/>
                <w:sz w:val="22"/>
                <w:szCs w:val="22"/>
              </w:rPr>
              <w:t>0.89</w:t>
            </w:r>
          </w:p>
        </w:tc>
      </w:tr>
      <w:tr w:rsidR="00FB5184" w14:paraId="197FA181" w14:textId="77777777" w:rsidTr="00BD599B">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BD599B">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BD599B">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BD599B">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BD599B">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BD599B">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BD599B">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BD599B">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BD599B">
            <w:pPr>
              <w:jc w:val="center"/>
              <w:rPr>
                <w:rFonts w:eastAsia="Times New Roman"/>
                <w:sz w:val="22"/>
                <w:szCs w:val="22"/>
              </w:rPr>
            </w:pPr>
            <w:r>
              <w:rPr>
                <w:rFonts w:eastAsia="Times New Roman"/>
                <w:sz w:val="22"/>
                <w:szCs w:val="22"/>
              </w:rPr>
              <w:t>1.70</w:t>
            </w:r>
          </w:p>
        </w:tc>
      </w:tr>
      <w:tr w:rsidR="00FB5184" w14:paraId="194EC890" w14:textId="77777777" w:rsidTr="00BD599B">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BD599B">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BD599B">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BD599B">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BD599B">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BD599B">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BD599B">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BD599B">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BD599B">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BD599B">
            <w:pPr>
              <w:jc w:val="center"/>
              <w:rPr>
                <w:rFonts w:eastAsia="Times New Roman"/>
                <w:sz w:val="22"/>
                <w:szCs w:val="22"/>
              </w:rPr>
            </w:pPr>
            <w:r>
              <w:rPr>
                <w:rFonts w:eastAsia="Times New Roman"/>
                <w:sz w:val="22"/>
                <w:szCs w:val="22"/>
              </w:rPr>
              <w:t>1.79</w:t>
            </w:r>
          </w:p>
        </w:tc>
      </w:tr>
      <w:tr w:rsidR="00FB5184" w14:paraId="0D6D7EDA" w14:textId="77777777" w:rsidTr="00BD599B">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BD599B">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BD599B">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BD599B">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BD599B">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BD599B">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BD599B">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BD599B">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BD599B">
            <w:pPr>
              <w:jc w:val="center"/>
              <w:rPr>
                <w:rFonts w:eastAsia="Times New Roman"/>
                <w:sz w:val="22"/>
                <w:szCs w:val="22"/>
              </w:rPr>
            </w:pPr>
            <w:r>
              <w:rPr>
                <w:rFonts w:eastAsia="Times New Roman"/>
                <w:sz w:val="22"/>
                <w:szCs w:val="22"/>
              </w:rPr>
              <w:t>3.16</w:t>
            </w:r>
          </w:p>
        </w:tc>
      </w:tr>
      <w:tr w:rsidR="00FB5184" w14:paraId="156A0F95" w14:textId="77777777" w:rsidTr="00BD599B">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BD599B">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BD599B">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BD599B">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BD599B">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BD599B">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BD599B">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BD599B">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BD599B">
            <w:pPr>
              <w:jc w:val="center"/>
              <w:rPr>
                <w:rFonts w:eastAsia="Times New Roman"/>
                <w:sz w:val="22"/>
                <w:szCs w:val="22"/>
              </w:rPr>
            </w:pPr>
            <w:r>
              <w:rPr>
                <w:rFonts w:eastAsia="Times New Roman"/>
                <w:sz w:val="22"/>
                <w:szCs w:val="22"/>
              </w:rPr>
              <w:t>3.72</w:t>
            </w:r>
          </w:p>
        </w:tc>
      </w:tr>
      <w:tr w:rsidR="00FB5184" w14:paraId="2CE72C6B" w14:textId="77777777" w:rsidTr="00BD599B">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BD599B">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BD599B">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BD599B">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BD599B">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BD599B">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BD599B">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BD599B">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BD599B">
            <w:pPr>
              <w:jc w:val="center"/>
              <w:rPr>
                <w:rFonts w:eastAsia="Times New Roman"/>
                <w:sz w:val="22"/>
                <w:szCs w:val="22"/>
              </w:rPr>
            </w:pPr>
            <w:r>
              <w:rPr>
                <w:rFonts w:eastAsia="Times New Roman"/>
                <w:sz w:val="22"/>
                <w:szCs w:val="22"/>
              </w:rPr>
              <w:t>3.36</w:t>
            </w:r>
          </w:p>
        </w:tc>
      </w:tr>
      <w:tr w:rsidR="00FB5184" w14:paraId="73EE69DD" w14:textId="77777777" w:rsidTr="00BD599B">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BD599B">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BD599B">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BD599B">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BD599B">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BD599B">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BD599B">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BD599B">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BD599B">
            <w:pPr>
              <w:jc w:val="center"/>
              <w:rPr>
                <w:rFonts w:eastAsia="Times New Roman"/>
                <w:sz w:val="22"/>
                <w:szCs w:val="22"/>
              </w:rPr>
            </w:pPr>
            <w:r>
              <w:rPr>
                <w:rFonts w:eastAsia="Times New Roman"/>
                <w:sz w:val="22"/>
                <w:szCs w:val="22"/>
              </w:rPr>
              <w:t>5.51</w:t>
            </w:r>
          </w:p>
        </w:tc>
      </w:tr>
      <w:tr w:rsidR="00FB5184" w14:paraId="321C9869" w14:textId="77777777" w:rsidTr="00BD599B">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BD599B">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BD599B">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BD599B">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BD599B">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BD599B">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BD599B">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BD599B">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BD599B">
            <w:pPr>
              <w:jc w:val="center"/>
              <w:rPr>
                <w:rFonts w:eastAsia="Times New Roman"/>
                <w:sz w:val="22"/>
                <w:szCs w:val="22"/>
              </w:rPr>
            </w:pPr>
            <w:r>
              <w:rPr>
                <w:rFonts w:eastAsia="Times New Roman"/>
                <w:sz w:val="22"/>
                <w:szCs w:val="22"/>
              </w:rPr>
              <w:t>7.98</w:t>
            </w:r>
          </w:p>
        </w:tc>
      </w:tr>
      <w:tr w:rsidR="00FB5184" w14:paraId="55462C19" w14:textId="77777777" w:rsidTr="00BD599B">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BD599B">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BD599B">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BD599B">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BD599B">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BD599B">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BD599B">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BD599B">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BD599B">
            <w:pPr>
              <w:jc w:val="center"/>
              <w:rPr>
                <w:rFonts w:eastAsia="Times New Roman"/>
                <w:sz w:val="22"/>
                <w:szCs w:val="22"/>
              </w:rPr>
            </w:pPr>
            <w:r>
              <w:rPr>
                <w:rFonts w:eastAsia="Times New Roman"/>
                <w:sz w:val="22"/>
                <w:szCs w:val="22"/>
              </w:rPr>
              <w:t>6.17</w:t>
            </w:r>
          </w:p>
        </w:tc>
      </w:tr>
      <w:tr w:rsidR="00FB5184" w14:paraId="5D0BB25F" w14:textId="77777777" w:rsidTr="00BD599B">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BD599B">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BD599B">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BD599B">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BD599B">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BD599B">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BD599B">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BD599B">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BD599B">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BD599B">
            <w:pPr>
              <w:jc w:val="center"/>
              <w:rPr>
                <w:rFonts w:eastAsia="Times New Roman"/>
                <w:sz w:val="22"/>
                <w:szCs w:val="22"/>
              </w:rPr>
            </w:pPr>
            <w:r>
              <w:rPr>
                <w:rFonts w:eastAsia="Times New Roman"/>
                <w:sz w:val="22"/>
                <w:szCs w:val="22"/>
              </w:rPr>
              <w:t>8.78</w:t>
            </w:r>
          </w:p>
        </w:tc>
      </w:tr>
      <w:tr w:rsidR="00FB5184" w14:paraId="46B8E31B" w14:textId="77777777" w:rsidTr="00BD599B">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BD599B">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BD599B">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BD599B">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BD599B">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BD599B">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BD599B">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BD599B">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BD599B">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BD599B">
            <w:pPr>
              <w:jc w:val="center"/>
              <w:rPr>
                <w:rFonts w:eastAsia="Times New Roman"/>
                <w:sz w:val="22"/>
                <w:szCs w:val="22"/>
              </w:rPr>
            </w:pPr>
            <w:r>
              <w:rPr>
                <w:rFonts w:eastAsia="Times New Roman"/>
                <w:sz w:val="22"/>
                <w:szCs w:val="22"/>
              </w:rPr>
              <w:t>0</w:t>
            </w:r>
          </w:p>
        </w:tc>
      </w:tr>
    </w:tbl>
    <w:p w14:paraId="3DED5AB3" w14:textId="4C9AD9D1" w:rsidR="00FB5184" w:rsidRDefault="00FB5184" w:rsidP="00FB5184">
      <w:pPr>
        <w:rPr>
          <w:rFonts w:eastAsia="Times New Roman"/>
          <w:sz w:val="22"/>
          <w:szCs w:val="22"/>
        </w:rPr>
      </w:pPr>
      <w:r>
        <w:rPr>
          <w:rFonts w:eastAsia="Times New Roman"/>
          <w:sz w:val="22"/>
          <w:szCs w:val="22"/>
        </w:rPr>
        <w:t>Table A</w:t>
      </w:r>
      <w:r>
        <w:rPr>
          <w:rFonts w:eastAsia="Times New Roman"/>
          <w:sz w:val="22"/>
          <w:szCs w:val="22"/>
        </w:rPr>
        <w:t>.5: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bookmarkStart w:id="274" w:name="_GoBack"/>
      <w:bookmarkEnd w:id="274"/>
    </w:p>
    <w:p w14:paraId="04AF1874" w14:textId="5E0E96C8" w:rsidR="007D3EB3" w:rsidRPr="007D3EB3" w:rsidRDefault="007D3EB3" w:rsidP="00042BCD">
      <w:pPr>
        <w:pStyle w:val="Heading2"/>
        <w:rPr>
          <w:rFonts w:ascii="Times New Roman" w:hAnsi="Times New Roman" w:cs="Times New Roman"/>
          <w:color w:val="auto"/>
        </w:rPr>
      </w:pPr>
      <w:r w:rsidRPr="007D3EB3">
        <w:rPr>
          <w:rFonts w:ascii="Times New Roman" w:hAnsi="Times New Roman" w:cs="Times New Roman"/>
          <w:color w:val="auto"/>
        </w:rPr>
        <w:lastRenderedPageBreak/>
        <w:t>Simulations Results with 1 Hour Time Step</w:t>
      </w:r>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BD599B">
            <w:pPr>
              <w:jc w:val="center"/>
              <w:rPr>
                <w:rFonts w:eastAsia="Times New Roman"/>
                <w:b/>
                <w:sz w:val="22"/>
                <w:szCs w:val="22"/>
              </w:rPr>
            </w:pPr>
          </w:p>
        </w:tc>
      </w:tr>
      <w:tr w:rsidR="00FB5184" w:rsidRPr="00940161" w14:paraId="54579D02"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BD599B">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BD599B">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BD599B">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BD599B">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BD599B">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BD599B">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BD599B">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BD599B">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BD599B">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BD599B">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BD599B">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BD599B">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BD599B">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BD599B">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BD599B">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BD599B">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BD599B">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BD599B">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BD599B">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BD599B">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BD599B">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BD599B">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BD599B">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BD599B">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BD599B">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BD599B">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BD599B">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BD599B">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BD599B">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BD599B">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BD599B">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BD599B">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BD599B">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BD599B">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BD599B">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BD599B">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BD599B">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BD599B">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BD599B">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BD599B">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BD599B">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BD599B">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BD599B">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BD599B">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BD599B">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BD599B">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BD599B">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BD599B">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BD599B">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BD599B">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BD599B">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BD599B">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BD599B">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BD599B">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BD599B">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BD599B">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BD599B">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BD599B">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BD599B">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BD599B">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BD599B">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BD599B">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BD599B">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BD599B">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BD599B">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BD599B">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BD599B">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BD599B">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BD599B">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BD599B">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BD599B">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BD599B">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BD599B">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BD599B">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BD599B">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BD599B">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BD599B">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BD599B">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BD599B">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BD599B">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BD599B">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BD599B">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BD599B">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BD599B">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BD599B">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BD599B">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BD599B">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BD599B">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BD599B">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BD599B">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BD599B">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BD599B">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BD599B">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BD599B">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BD599B">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BD599B">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BD599B">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BD599B">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BD599B">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BD599B">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BD599B">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BD599B">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BD599B">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BD599B">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BD599B">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BD599B">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BD599B">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BD599B">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BD599B">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BD599B">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BD599B">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BD599B">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BD599B">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BD599B">
            <w:pPr>
              <w:jc w:val="center"/>
              <w:rPr>
                <w:rFonts w:eastAsia="Times New Roman"/>
                <w:sz w:val="22"/>
                <w:szCs w:val="22"/>
              </w:rPr>
            </w:pPr>
            <w:r w:rsidRPr="00940161">
              <w:rPr>
                <w:rFonts w:eastAsia="Times New Roman"/>
                <w:sz w:val="22"/>
                <w:szCs w:val="22"/>
              </w:rPr>
              <w:t>3.18</w:t>
            </w:r>
          </w:p>
        </w:tc>
      </w:tr>
    </w:tbl>
    <w:p w14:paraId="0F63C3EE" w14:textId="322AC123" w:rsidR="00FB5184" w:rsidRPr="00940161" w:rsidRDefault="00FB5184" w:rsidP="00FB5184">
      <w:pPr>
        <w:rPr>
          <w:rFonts w:eastAsia="Times New Roman"/>
          <w:sz w:val="22"/>
          <w:szCs w:val="22"/>
        </w:rPr>
      </w:pPr>
      <w:r>
        <w:rPr>
          <w:rFonts w:eastAsia="Times New Roman"/>
          <w:sz w:val="22"/>
          <w:szCs w:val="22"/>
        </w:rPr>
        <w:tab/>
      </w:r>
      <w:r>
        <w:rPr>
          <w:rFonts w:eastAsia="Times New Roman"/>
          <w:sz w:val="22"/>
          <w:szCs w:val="22"/>
        </w:rPr>
        <w:tab/>
        <w:t>Table A.6</w:t>
      </w:r>
      <w:r>
        <w:rPr>
          <w:rFonts w:eastAsia="Times New Roman"/>
          <w:sz w:val="22"/>
          <w:szCs w:val="22"/>
        </w:rPr>
        <w:t>: 0</w:t>
      </w:r>
      <w:r w:rsidRPr="00940161">
        <w:rPr>
          <w:rFonts w:eastAsia="Times New Roman"/>
          <w:sz w:val="22"/>
          <w:szCs w:val="22"/>
        </w:rPr>
        <w:t>% senescence results with each iteration = 1 hour</w:t>
      </w: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BD599B">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BD599B">
            <w:pPr>
              <w:jc w:val="center"/>
              <w:rPr>
                <w:rFonts w:eastAsia="Times New Roman"/>
                <w:b/>
                <w:sz w:val="22"/>
                <w:szCs w:val="22"/>
              </w:rPr>
            </w:pPr>
          </w:p>
        </w:tc>
      </w:tr>
      <w:tr w:rsidR="00FB5184" w:rsidRPr="00940161" w14:paraId="5823FFE7"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BD599B">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BD599B">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BD599B">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BD599B">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BD599B">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BD599B">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BD599B">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BD599B">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BD599B">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BD599B">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BD599B">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BD599B">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BD599B">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BD599B">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BD599B">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BD599B">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BD599B">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BD599B">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BD599B">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BD599B">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BD599B">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BD599B">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BD599B">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BD599B">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BD599B">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BD599B">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BD599B">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BD599B">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BD599B">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BD599B">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BD599B">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BD599B">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BD599B">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BD599B">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BD599B">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BD599B">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BD599B">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BD599B">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BD599B">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BD599B">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BD599B">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BD599B">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BD599B">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BD599B">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BD599B">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BD599B">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BD599B">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BD599B">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BD599B">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BD599B">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BD599B">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BD599B">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BD599B">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BD599B">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BD599B">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BD599B">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BD599B">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BD599B">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BD599B">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BD599B">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BD599B">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BD599B">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BD599B">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BD599B">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BD599B">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BD599B">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BD599B">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BD599B">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BD599B">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BD599B">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BD599B">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BD599B">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BD599B">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BD599B">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BD599B">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BD599B">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BD599B">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BD599B">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BD599B">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BD599B">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BD599B">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BD599B">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BD599B">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BD599B">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BD599B">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BD599B">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BD599B">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BD599B">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BD599B">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BD599B">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BD599B">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BD599B">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BD599B">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BD599B">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BD599B">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BD599B">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BD599B">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BD599B">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BD599B">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BD599B">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bl>
    <w:p w14:paraId="6A58ECF0" w14:textId="68113884" w:rsidR="00FB5184" w:rsidRPr="00940161" w:rsidRDefault="00FB5184" w:rsidP="00FB5184">
      <w:pPr>
        <w:rPr>
          <w:rFonts w:eastAsia="Times New Roman"/>
          <w:sz w:val="22"/>
          <w:szCs w:val="22"/>
        </w:rPr>
      </w:pPr>
      <w:r>
        <w:rPr>
          <w:rFonts w:eastAsia="Times New Roman"/>
          <w:sz w:val="22"/>
          <w:szCs w:val="22"/>
        </w:rPr>
        <w:tab/>
      </w:r>
      <w:r>
        <w:rPr>
          <w:rFonts w:eastAsia="Times New Roman"/>
          <w:sz w:val="22"/>
          <w:szCs w:val="22"/>
        </w:rPr>
        <w:tab/>
        <w:t>Table A.7</w:t>
      </w:r>
      <w:r>
        <w:rPr>
          <w:rFonts w:eastAsia="Times New Roman"/>
          <w:sz w:val="22"/>
          <w:szCs w:val="22"/>
        </w:rPr>
        <w:t>: 0-5</w:t>
      </w:r>
      <w:r w:rsidRPr="00940161">
        <w:rPr>
          <w:rFonts w:eastAsia="Times New Roman"/>
          <w:sz w:val="22"/>
          <w:szCs w:val="22"/>
        </w:rPr>
        <w:t>% senescence results with each iteration = 1 hour</w:t>
      </w: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BD599B">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BD599B">
            <w:pPr>
              <w:jc w:val="center"/>
              <w:rPr>
                <w:rFonts w:eastAsia="Times New Roman"/>
                <w:b/>
                <w:sz w:val="22"/>
                <w:szCs w:val="22"/>
              </w:rPr>
            </w:pPr>
          </w:p>
        </w:tc>
      </w:tr>
      <w:tr w:rsidR="00FB5184" w:rsidRPr="00940161" w14:paraId="708780F3"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BD599B">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BD599B">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BD599B">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BD599B">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BD599B">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BD599B">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BD599B">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BD599B">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BD599B">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BD599B">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BD599B">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BD599B">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BD599B">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BD599B">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BD599B">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BD599B">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BD599B">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BD599B">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BD599B">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BD599B">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BD599B">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BD599B">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BD599B">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BD599B">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BD599B">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BD599B">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BD599B">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BD599B">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BD599B">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BD599B">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BD599B">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BD599B">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BD599B">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BD599B">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BD599B">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BD599B">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BD599B">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BD599B">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BD599B">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BD599B">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BD599B">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BD599B">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BD599B">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BD599B">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BD599B">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BD599B">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BD599B">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BD599B">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BD599B">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BD599B">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BD599B">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BD599B">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BD599B">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BD599B">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BD599B">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BD599B">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bl>
    <w:p w14:paraId="7AA8FE71" w14:textId="47B0066B" w:rsidR="00FB5184" w:rsidRPr="00940161" w:rsidRDefault="00FB5184" w:rsidP="00FB5184">
      <w:pPr>
        <w:rPr>
          <w:rFonts w:eastAsia="Times New Roman"/>
          <w:sz w:val="22"/>
          <w:szCs w:val="22"/>
        </w:rPr>
      </w:pPr>
      <w:r>
        <w:rPr>
          <w:rFonts w:eastAsia="Times New Roman"/>
          <w:sz w:val="22"/>
          <w:szCs w:val="22"/>
        </w:rPr>
        <w:tab/>
      </w:r>
      <w:r>
        <w:rPr>
          <w:rFonts w:eastAsia="Times New Roman"/>
          <w:sz w:val="22"/>
          <w:szCs w:val="22"/>
        </w:rPr>
        <w:tab/>
        <w:t>Table A.8</w:t>
      </w:r>
      <w:r>
        <w:rPr>
          <w:rFonts w:eastAsia="Times New Roman"/>
          <w:sz w:val="22"/>
          <w:szCs w:val="22"/>
        </w:rPr>
        <w:t xml:space="preserve">: </w:t>
      </w:r>
      <w:r w:rsidRPr="00940161">
        <w:rPr>
          <w:rFonts w:eastAsia="Times New Roman"/>
          <w:sz w:val="22"/>
          <w:szCs w:val="22"/>
        </w:rPr>
        <w:t>5</w:t>
      </w:r>
      <w:r>
        <w:rPr>
          <w:rFonts w:eastAsia="Times New Roman"/>
          <w:sz w:val="22"/>
          <w:szCs w:val="22"/>
        </w:rPr>
        <w:t>-10</w:t>
      </w:r>
      <w:r w:rsidRPr="00940161">
        <w:rPr>
          <w:rFonts w:eastAsia="Times New Roman"/>
          <w:sz w:val="22"/>
          <w:szCs w:val="22"/>
        </w:rPr>
        <w:t>% senescence results with each iteration = 1 hour</w:t>
      </w: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BD599B">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BD599B">
            <w:pPr>
              <w:jc w:val="center"/>
              <w:rPr>
                <w:rFonts w:eastAsia="Times New Roman"/>
                <w:b/>
                <w:sz w:val="22"/>
                <w:szCs w:val="22"/>
              </w:rPr>
            </w:pPr>
          </w:p>
        </w:tc>
      </w:tr>
      <w:tr w:rsidR="00FB5184" w:rsidRPr="00940161" w14:paraId="2F608E1E"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BD599B">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BD599B">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BD599B">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BD599B">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BD599B">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BD599B">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BD599B">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BD599B">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BD599B">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BD599B">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BD599B">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BD599B">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BD599B">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BD599B">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BD599B">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BD599B">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BD599B">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BD599B">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BD599B">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BD599B">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BD599B">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BD599B">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BD599B">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BD599B">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BD599B">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BD599B">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BD599B">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BD599B">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BD599B">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BD599B">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BD599B">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BD599B">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BD599B">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BD599B">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BD599B">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BD599B">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BD599B">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BD599B">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BD599B">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BD599B">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BD599B">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BD599B">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BD599B">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BD599B">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BD599B">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BD599B">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BD599B">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BD599B">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BD599B">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BD599B">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BD599B">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BD599B">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BD599B">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BD599B">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bl>
    <w:p w14:paraId="41271835" w14:textId="57CD3CF5" w:rsidR="00FB5184" w:rsidRPr="00940161" w:rsidRDefault="00FB5184" w:rsidP="00FB5184">
      <w:pPr>
        <w:rPr>
          <w:rFonts w:eastAsia="Times New Roman"/>
          <w:sz w:val="22"/>
          <w:szCs w:val="22"/>
        </w:rPr>
      </w:pPr>
      <w:r>
        <w:rPr>
          <w:rFonts w:eastAsia="Times New Roman"/>
          <w:sz w:val="22"/>
          <w:szCs w:val="22"/>
        </w:rPr>
        <w:tab/>
      </w:r>
      <w:r>
        <w:rPr>
          <w:rFonts w:eastAsia="Times New Roman"/>
          <w:sz w:val="22"/>
          <w:szCs w:val="22"/>
        </w:rPr>
        <w:tab/>
        <w:t>Table A.9</w:t>
      </w:r>
      <w:r>
        <w:rPr>
          <w:rFonts w:eastAsia="Times New Roman"/>
          <w:sz w:val="22"/>
          <w:szCs w:val="22"/>
        </w:rPr>
        <w:t>: 10-15</w:t>
      </w:r>
      <w:r w:rsidRPr="00940161">
        <w:rPr>
          <w:rFonts w:eastAsia="Times New Roman"/>
          <w:sz w:val="22"/>
          <w:szCs w:val="22"/>
        </w:rPr>
        <w:t>% senescence results with each iteration = 1 hour</w:t>
      </w:r>
      <w:r w:rsidRPr="00940161">
        <w:rPr>
          <w:rFonts w:eastAsia="Times New Roman"/>
          <w:sz w:val="22"/>
          <w:szCs w:val="22"/>
        </w:rPr>
        <w:br/>
      </w:r>
    </w:p>
    <w:p w14:paraId="13D872D6" w14:textId="77777777" w:rsidR="00FB5184" w:rsidRPr="00940161" w:rsidRDefault="00FB5184" w:rsidP="00FB518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0B43B87"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24983B3C"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6E23E8A6"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940161" w:rsidRDefault="00FB5184" w:rsidP="00BD599B">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940161" w:rsidRDefault="00FB5184" w:rsidP="00BD599B">
            <w:pPr>
              <w:jc w:val="center"/>
              <w:rPr>
                <w:rFonts w:eastAsia="Times New Roman"/>
                <w:b/>
                <w:sz w:val="22"/>
                <w:szCs w:val="22"/>
              </w:rPr>
            </w:pPr>
          </w:p>
        </w:tc>
      </w:tr>
      <w:tr w:rsidR="00FB5184" w:rsidRPr="00940161" w14:paraId="237EBE6F"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940161" w:rsidRDefault="00FB5184" w:rsidP="00BD599B">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0.99</w:t>
            </w:r>
          </w:p>
        </w:tc>
      </w:tr>
      <w:tr w:rsidR="00FB5184" w:rsidRPr="00940161" w14:paraId="219C874B"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940161" w:rsidRDefault="00FB5184" w:rsidP="00BD599B">
            <w:pPr>
              <w:jc w:val="center"/>
              <w:rPr>
                <w:rFonts w:eastAsia="Times New Roman"/>
                <w:b/>
                <w:sz w:val="22"/>
                <w:szCs w:val="22"/>
              </w:rPr>
            </w:pPr>
            <w:r w:rsidRPr="00940161">
              <w:rPr>
                <w:rFonts w:eastAsia="Times New Roman"/>
                <w:b/>
                <w:sz w:val="22"/>
                <w:szCs w:val="22"/>
              </w:rPr>
              <w:lastRenderedPageBreak/>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0348CC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2.83</w:t>
            </w:r>
          </w:p>
        </w:tc>
      </w:tr>
      <w:tr w:rsidR="00FB5184" w:rsidRPr="00940161" w14:paraId="796F2C54"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2.83</w:t>
            </w:r>
          </w:p>
        </w:tc>
      </w:tr>
      <w:tr w:rsidR="00FB5184" w:rsidRPr="00940161" w14:paraId="4EE41CA6" w14:textId="77777777" w:rsidTr="00BD599B">
        <w:trPr>
          <w:jc w:val="center"/>
        </w:trPr>
        <w:tc>
          <w:tcPr>
            <w:tcW w:w="1403" w:type="dxa"/>
            <w:vMerge/>
            <w:tcBorders>
              <w:left w:val="single" w:sz="24" w:space="0" w:color="auto"/>
              <w:right w:val="single" w:sz="24" w:space="0" w:color="auto"/>
            </w:tcBorders>
            <w:vAlign w:val="center"/>
          </w:tcPr>
          <w:p w14:paraId="3904833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5F15F7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48</w:t>
            </w:r>
          </w:p>
        </w:tc>
        <w:tc>
          <w:tcPr>
            <w:tcW w:w="805" w:type="dxa"/>
            <w:vAlign w:val="center"/>
          </w:tcPr>
          <w:p w14:paraId="68D6FF5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6.72</w:t>
            </w:r>
          </w:p>
        </w:tc>
      </w:tr>
      <w:tr w:rsidR="00FB5184" w:rsidRPr="00940161" w14:paraId="1B5B7926" w14:textId="77777777" w:rsidTr="00BD599B">
        <w:trPr>
          <w:jc w:val="center"/>
        </w:trPr>
        <w:tc>
          <w:tcPr>
            <w:tcW w:w="1403" w:type="dxa"/>
            <w:vMerge/>
            <w:tcBorders>
              <w:left w:val="single" w:sz="24" w:space="0" w:color="auto"/>
              <w:right w:val="single" w:sz="24" w:space="0" w:color="auto"/>
            </w:tcBorders>
            <w:vAlign w:val="center"/>
          </w:tcPr>
          <w:p w14:paraId="202BDA2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3CE626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54</w:t>
            </w:r>
          </w:p>
        </w:tc>
        <w:tc>
          <w:tcPr>
            <w:tcW w:w="805" w:type="dxa"/>
            <w:vAlign w:val="center"/>
          </w:tcPr>
          <w:p w14:paraId="1FA281E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47F14144" w14:textId="77777777" w:rsidTr="00BD599B">
        <w:trPr>
          <w:jc w:val="center"/>
        </w:trPr>
        <w:tc>
          <w:tcPr>
            <w:tcW w:w="1403" w:type="dxa"/>
            <w:vMerge/>
            <w:tcBorders>
              <w:left w:val="single" w:sz="24" w:space="0" w:color="auto"/>
              <w:right w:val="single" w:sz="24" w:space="0" w:color="auto"/>
            </w:tcBorders>
            <w:vAlign w:val="center"/>
          </w:tcPr>
          <w:p w14:paraId="1F4365D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35714A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w:t>
            </w:r>
          </w:p>
        </w:tc>
        <w:tc>
          <w:tcPr>
            <w:tcW w:w="805" w:type="dxa"/>
            <w:vAlign w:val="center"/>
          </w:tcPr>
          <w:p w14:paraId="56467E4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2.47</w:t>
            </w:r>
          </w:p>
        </w:tc>
      </w:tr>
      <w:tr w:rsidR="00FB5184" w:rsidRPr="00940161" w14:paraId="4C91ABD1" w14:textId="77777777" w:rsidTr="00BD599B">
        <w:trPr>
          <w:jc w:val="center"/>
        </w:trPr>
        <w:tc>
          <w:tcPr>
            <w:tcW w:w="1403" w:type="dxa"/>
            <w:vMerge/>
            <w:tcBorders>
              <w:left w:val="single" w:sz="24" w:space="0" w:color="auto"/>
              <w:right w:val="single" w:sz="24" w:space="0" w:color="auto"/>
            </w:tcBorders>
            <w:vAlign w:val="center"/>
          </w:tcPr>
          <w:p w14:paraId="0D61AAD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1C01EB3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10A8E25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0BB57F27" w14:textId="77777777" w:rsidTr="00BD599B">
        <w:trPr>
          <w:jc w:val="center"/>
        </w:trPr>
        <w:tc>
          <w:tcPr>
            <w:tcW w:w="1403" w:type="dxa"/>
            <w:vMerge/>
            <w:tcBorders>
              <w:left w:val="single" w:sz="24" w:space="0" w:color="auto"/>
              <w:right w:val="single" w:sz="24" w:space="0" w:color="auto"/>
            </w:tcBorders>
            <w:vAlign w:val="center"/>
          </w:tcPr>
          <w:p w14:paraId="0B7960CD"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28CF08E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2995E97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7BB56D9D" w14:textId="77777777" w:rsidTr="00BD599B">
        <w:trPr>
          <w:jc w:val="center"/>
        </w:trPr>
        <w:tc>
          <w:tcPr>
            <w:tcW w:w="1403" w:type="dxa"/>
            <w:vMerge/>
            <w:tcBorders>
              <w:left w:val="single" w:sz="24" w:space="0" w:color="auto"/>
              <w:right w:val="single" w:sz="24" w:space="0" w:color="auto"/>
            </w:tcBorders>
            <w:vAlign w:val="center"/>
          </w:tcPr>
          <w:p w14:paraId="4CDBB22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2348EE4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3FEA46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5.66</w:t>
            </w:r>
          </w:p>
        </w:tc>
      </w:tr>
      <w:tr w:rsidR="00FB5184" w:rsidRPr="00940161" w14:paraId="550EC31E" w14:textId="77777777" w:rsidTr="00BD599B">
        <w:trPr>
          <w:jc w:val="center"/>
        </w:trPr>
        <w:tc>
          <w:tcPr>
            <w:tcW w:w="1403" w:type="dxa"/>
            <w:vMerge/>
            <w:tcBorders>
              <w:left w:val="single" w:sz="24" w:space="0" w:color="auto"/>
              <w:right w:val="single" w:sz="24" w:space="0" w:color="auto"/>
            </w:tcBorders>
            <w:vAlign w:val="center"/>
          </w:tcPr>
          <w:p w14:paraId="7A3B2B5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448FD8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74</w:t>
            </w:r>
          </w:p>
        </w:tc>
        <w:tc>
          <w:tcPr>
            <w:tcW w:w="805" w:type="dxa"/>
            <w:vAlign w:val="center"/>
          </w:tcPr>
          <w:p w14:paraId="2F332C9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8.49</w:t>
            </w:r>
          </w:p>
        </w:tc>
      </w:tr>
      <w:tr w:rsidR="00FB5184" w:rsidRPr="00940161" w14:paraId="19682650" w14:textId="77777777" w:rsidTr="00BD599B">
        <w:trPr>
          <w:jc w:val="center"/>
        </w:trPr>
        <w:tc>
          <w:tcPr>
            <w:tcW w:w="1403" w:type="dxa"/>
            <w:vMerge/>
            <w:tcBorders>
              <w:left w:val="single" w:sz="24" w:space="0" w:color="auto"/>
              <w:right w:val="single" w:sz="24" w:space="0" w:color="auto"/>
            </w:tcBorders>
            <w:vAlign w:val="center"/>
          </w:tcPr>
          <w:p w14:paraId="3260417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4CCB995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39C7125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7B0B0A35" w14:textId="77777777" w:rsidTr="00BD599B">
        <w:trPr>
          <w:jc w:val="center"/>
        </w:trPr>
        <w:tc>
          <w:tcPr>
            <w:tcW w:w="1403" w:type="dxa"/>
            <w:vMerge/>
            <w:tcBorders>
              <w:left w:val="single" w:sz="24" w:space="0" w:color="auto"/>
              <w:right w:val="single" w:sz="24" w:space="0" w:color="auto"/>
            </w:tcBorders>
            <w:vAlign w:val="center"/>
          </w:tcPr>
          <w:p w14:paraId="4B9281A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5C928A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1128ACD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6.72</w:t>
            </w:r>
          </w:p>
        </w:tc>
      </w:tr>
      <w:tr w:rsidR="00FB5184" w:rsidRPr="00940161" w14:paraId="35707340" w14:textId="77777777" w:rsidTr="00BD599B">
        <w:trPr>
          <w:jc w:val="center"/>
        </w:trPr>
        <w:tc>
          <w:tcPr>
            <w:tcW w:w="1403" w:type="dxa"/>
            <w:vMerge/>
            <w:tcBorders>
              <w:left w:val="single" w:sz="24" w:space="0" w:color="auto"/>
              <w:right w:val="single" w:sz="24" w:space="0" w:color="auto"/>
            </w:tcBorders>
            <w:vAlign w:val="center"/>
          </w:tcPr>
          <w:p w14:paraId="7193837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034B59D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7CC27D5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2E27C2DE" w14:textId="77777777" w:rsidTr="00BD599B">
        <w:trPr>
          <w:jc w:val="center"/>
        </w:trPr>
        <w:tc>
          <w:tcPr>
            <w:tcW w:w="1403" w:type="dxa"/>
            <w:vMerge/>
            <w:tcBorders>
              <w:left w:val="single" w:sz="24" w:space="0" w:color="auto"/>
              <w:right w:val="single" w:sz="24" w:space="0" w:color="auto"/>
            </w:tcBorders>
            <w:vAlign w:val="center"/>
          </w:tcPr>
          <w:p w14:paraId="3602400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564C6A5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4C98818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6.01</w:t>
            </w:r>
          </w:p>
        </w:tc>
      </w:tr>
      <w:tr w:rsidR="00FB5184" w:rsidRPr="00940161" w14:paraId="106C3E34" w14:textId="77777777" w:rsidTr="00BD599B">
        <w:trPr>
          <w:jc w:val="center"/>
        </w:trPr>
        <w:tc>
          <w:tcPr>
            <w:tcW w:w="1403" w:type="dxa"/>
            <w:vMerge/>
            <w:tcBorders>
              <w:left w:val="single" w:sz="24" w:space="0" w:color="auto"/>
              <w:right w:val="single" w:sz="24" w:space="0" w:color="auto"/>
            </w:tcBorders>
            <w:vAlign w:val="center"/>
          </w:tcPr>
          <w:p w14:paraId="466B7A3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07743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1C014C2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6.72</w:t>
            </w:r>
          </w:p>
        </w:tc>
      </w:tr>
      <w:tr w:rsidR="00FB5184" w:rsidRPr="00940161" w14:paraId="568608E9" w14:textId="77777777" w:rsidTr="00BD599B">
        <w:trPr>
          <w:jc w:val="center"/>
        </w:trPr>
        <w:tc>
          <w:tcPr>
            <w:tcW w:w="1403" w:type="dxa"/>
            <w:vMerge/>
            <w:tcBorders>
              <w:left w:val="single" w:sz="24" w:space="0" w:color="auto"/>
              <w:right w:val="single" w:sz="24" w:space="0" w:color="auto"/>
            </w:tcBorders>
            <w:vAlign w:val="center"/>
          </w:tcPr>
          <w:p w14:paraId="239B1D7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230AF2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w:t>
            </w:r>
          </w:p>
        </w:tc>
        <w:tc>
          <w:tcPr>
            <w:tcW w:w="805" w:type="dxa"/>
            <w:vAlign w:val="center"/>
          </w:tcPr>
          <w:p w14:paraId="75F4B55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0BE3D1A5" w14:textId="77777777" w:rsidTr="00BD599B">
        <w:trPr>
          <w:jc w:val="center"/>
        </w:trPr>
        <w:tc>
          <w:tcPr>
            <w:tcW w:w="1403" w:type="dxa"/>
            <w:vMerge/>
            <w:tcBorders>
              <w:left w:val="single" w:sz="24" w:space="0" w:color="auto"/>
              <w:right w:val="single" w:sz="24" w:space="0" w:color="auto"/>
            </w:tcBorders>
            <w:vAlign w:val="center"/>
          </w:tcPr>
          <w:p w14:paraId="6F10A82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79D388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432B4E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6.36</w:t>
            </w:r>
          </w:p>
        </w:tc>
      </w:tr>
      <w:tr w:rsidR="00FB5184" w:rsidRPr="00940161" w14:paraId="7258FA14" w14:textId="77777777" w:rsidTr="00BD599B">
        <w:trPr>
          <w:jc w:val="center"/>
        </w:trPr>
        <w:tc>
          <w:tcPr>
            <w:tcW w:w="1403" w:type="dxa"/>
            <w:vMerge/>
            <w:tcBorders>
              <w:left w:val="single" w:sz="24" w:space="0" w:color="auto"/>
              <w:right w:val="single" w:sz="24" w:space="0" w:color="auto"/>
            </w:tcBorders>
            <w:vAlign w:val="center"/>
          </w:tcPr>
          <w:p w14:paraId="3DEE515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C477D1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w:t>
            </w:r>
          </w:p>
        </w:tc>
        <w:tc>
          <w:tcPr>
            <w:tcW w:w="805" w:type="dxa"/>
            <w:vAlign w:val="center"/>
          </w:tcPr>
          <w:p w14:paraId="3D97AF2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7.07</w:t>
            </w:r>
          </w:p>
        </w:tc>
      </w:tr>
      <w:tr w:rsidR="00FB5184" w:rsidRPr="00940161" w14:paraId="21519BC2" w14:textId="77777777" w:rsidTr="00BD599B">
        <w:trPr>
          <w:jc w:val="center"/>
        </w:trPr>
        <w:tc>
          <w:tcPr>
            <w:tcW w:w="1403" w:type="dxa"/>
            <w:vMerge/>
            <w:tcBorders>
              <w:left w:val="single" w:sz="24" w:space="0" w:color="auto"/>
              <w:right w:val="single" w:sz="24" w:space="0" w:color="auto"/>
            </w:tcBorders>
            <w:vAlign w:val="center"/>
          </w:tcPr>
          <w:p w14:paraId="5A7EC15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0771AD9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89</w:t>
            </w:r>
          </w:p>
        </w:tc>
        <w:tc>
          <w:tcPr>
            <w:tcW w:w="805" w:type="dxa"/>
            <w:vAlign w:val="center"/>
          </w:tcPr>
          <w:p w14:paraId="2F1DB7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7.42</w:t>
            </w:r>
          </w:p>
        </w:tc>
      </w:tr>
      <w:tr w:rsidR="00FB5184" w:rsidRPr="00940161" w14:paraId="1E90FF04" w14:textId="77777777" w:rsidTr="00BD599B">
        <w:trPr>
          <w:jc w:val="center"/>
        </w:trPr>
        <w:tc>
          <w:tcPr>
            <w:tcW w:w="1403" w:type="dxa"/>
            <w:vMerge/>
            <w:tcBorders>
              <w:left w:val="single" w:sz="24" w:space="0" w:color="auto"/>
              <w:right w:val="single" w:sz="24" w:space="0" w:color="auto"/>
            </w:tcBorders>
            <w:vAlign w:val="center"/>
          </w:tcPr>
          <w:p w14:paraId="52D129C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F9220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93</w:t>
            </w:r>
          </w:p>
        </w:tc>
        <w:tc>
          <w:tcPr>
            <w:tcW w:w="805" w:type="dxa"/>
            <w:vAlign w:val="center"/>
          </w:tcPr>
          <w:p w14:paraId="169C5CB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7.07</w:t>
            </w:r>
          </w:p>
        </w:tc>
      </w:tr>
      <w:tr w:rsidR="00FB5184" w:rsidRPr="00940161" w14:paraId="66CE2B56" w14:textId="77777777" w:rsidTr="00BD599B">
        <w:trPr>
          <w:jc w:val="center"/>
        </w:trPr>
        <w:tc>
          <w:tcPr>
            <w:tcW w:w="1403" w:type="dxa"/>
            <w:vMerge/>
            <w:tcBorders>
              <w:left w:val="single" w:sz="24" w:space="0" w:color="auto"/>
              <w:right w:val="single" w:sz="24" w:space="0" w:color="auto"/>
            </w:tcBorders>
            <w:vAlign w:val="center"/>
          </w:tcPr>
          <w:p w14:paraId="3B93FA0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D27BF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101</w:t>
            </w:r>
          </w:p>
        </w:tc>
        <w:tc>
          <w:tcPr>
            <w:tcW w:w="805" w:type="dxa"/>
            <w:vAlign w:val="center"/>
          </w:tcPr>
          <w:p w14:paraId="39EB269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10.61</w:t>
            </w:r>
          </w:p>
        </w:tc>
      </w:tr>
      <w:tr w:rsidR="00FB5184" w:rsidRPr="00940161" w14:paraId="6A5B3D4A" w14:textId="77777777" w:rsidTr="00BD599B">
        <w:trPr>
          <w:jc w:val="center"/>
        </w:trPr>
        <w:tc>
          <w:tcPr>
            <w:tcW w:w="1403" w:type="dxa"/>
            <w:vMerge/>
            <w:tcBorders>
              <w:left w:val="single" w:sz="24" w:space="0" w:color="auto"/>
              <w:right w:val="single" w:sz="24" w:space="0" w:color="auto"/>
            </w:tcBorders>
            <w:vAlign w:val="center"/>
          </w:tcPr>
          <w:p w14:paraId="0E617E8D"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472A01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C738D4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10.61</w:t>
            </w:r>
          </w:p>
        </w:tc>
      </w:tr>
      <w:tr w:rsidR="00FB5184" w:rsidRPr="00940161" w14:paraId="3C7C5ACB" w14:textId="77777777" w:rsidTr="00BD599B">
        <w:trPr>
          <w:jc w:val="center"/>
        </w:trPr>
        <w:tc>
          <w:tcPr>
            <w:tcW w:w="1403" w:type="dxa"/>
            <w:vMerge/>
            <w:tcBorders>
              <w:left w:val="single" w:sz="24" w:space="0" w:color="auto"/>
              <w:right w:val="single" w:sz="24" w:space="0" w:color="auto"/>
            </w:tcBorders>
            <w:vAlign w:val="center"/>
          </w:tcPr>
          <w:p w14:paraId="494B388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CDC553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BD07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9.19</w:t>
            </w:r>
          </w:p>
        </w:tc>
      </w:tr>
      <w:tr w:rsidR="00FB5184" w:rsidRPr="00940161" w14:paraId="59922731" w14:textId="77777777" w:rsidTr="00BD599B">
        <w:trPr>
          <w:jc w:val="center"/>
        </w:trPr>
        <w:tc>
          <w:tcPr>
            <w:tcW w:w="1403" w:type="dxa"/>
            <w:vMerge/>
            <w:tcBorders>
              <w:left w:val="single" w:sz="24" w:space="0" w:color="auto"/>
              <w:right w:val="single" w:sz="24" w:space="0" w:color="auto"/>
            </w:tcBorders>
            <w:vAlign w:val="center"/>
          </w:tcPr>
          <w:p w14:paraId="09B3FFF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940161" w:rsidRDefault="00FB5184" w:rsidP="00BD599B">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7A4036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w:t>
            </w:r>
          </w:p>
        </w:tc>
        <w:tc>
          <w:tcPr>
            <w:tcW w:w="805" w:type="dxa"/>
            <w:vAlign w:val="center"/>
          </w:tcPr>
          <w:p w14:paraId="2A23583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12.02</w:t>
            </w:r>
          </w:p>
        </w:tc>
      </w:tr>
      <w:tr w:rsidR="00FB5184" w:rsidRPr="00940161" w14:paraId="2C3E3840" w14:textId="77777777" w:rsidTr="00BD599B">
        <w:trPr>
          <w:jc w:val="center"/>
        </w:trPr>
        <w:tc>
          <w:tcPr>
            <w:tcW w:w="1403" w:type="dxa"/>
            <w:vMerge/>
            <w:tcBorders>
              <w:left w:val="single" w:sz="24" w:space="0" w:color="auto"/>
              <w:right w:val="single" w:sz="24" w:space="0" w:color="auto"/>
            </w:tcBorders>
            <w:vAlign w:val="center"/>
          </w:tcPr>
          <w:p w14:paraId="56F66E1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940161" w:rsidRDefault="00FB5184" w:rsidP="00BD599B">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301ABE2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0CFE2A0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11.67</w:t>
            </w:r>
          </w:p>
        </w:tc>
      </w:tr>
      <w:tr w:rsidR="00FB5184" w:rsidRPr="00940161" w14:paraId="44D4D501" w14:textId="77777777" w:rsidTr="00BD599B">
        <w:trPr>
          <w:jc w:val="center"/>
        </w:trPr>
        <w:tc>
          <w:tcPr>
            <w:tcW w:w="1403" w:type="dxa"/>
            <w:vMerge/>
            <w:tcBorders>
              <w:left w:val="single" w:sz="24" w:space="0" w:color="auto"/>
              <w:right w:val="single" w:sz="24" w:space="0" w:color="auto"/>
            </w:tcBorders>
            <w:vAlign w:val="center"/>
          </w:tcPr>
          <w:p w14:paraId="6A00C5F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940161" w:rsidRDefault="00FB5184" w:rsidP="00BD599B">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8840B8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4CBAF88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10.61</w:t>
            </w:r>
          </w:p>
        </w:tc>
      </w:tr>
      <w:tr w:rsidR="00FB5184" w:rsidRPr="00940161" w14:paraId="613DD108" w14:textId="77777777" w:rsidTr="00BD599B">
        <w:trPr>
          <w:jc w:val="center"/>
        </w:trPr>
        <w:tc>
          <w:tcPr>
            <w:tcW w:w="1403" w:type="dxa"/>
            <w:vMerge/>
            <w:tcBorders>
              <w:left w:val="single" w:sz="24" w:space="0" w:color="auto"/>
              <w:right w:val="single" w:sz="24" w:space="0" w:color="auto"/>
            </w:tcBorders>
            <w:vAlign w:val="center"/>
          </w:tcPr>
          <w:p w14:paraId="33FC668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940161" w:rsidRDefault="00FB5184" w:rsidP="00BD599B">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1A13A0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123</w:t>
            </w:r>
          </w:p>
        </w:tc>
        <w:tc>
          <w:tcPr>
            <w:tcW w:w="805" w:type="dxa"/>
            <w:vAlign w:val="center"/>
          </w:tcPr>
          <w:p w14:paraId="7E1200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9.90</w:t>
            </w:r>
          </w:p>
        </w:tc>
      </w:tr>
      <w:tr w:rsidR="00FB5184" w:rsidRPr="00940161" w14:paraId="0B1470D0" w14:textId="77777777" w:rsidTr="00BD599B">
        <w:trPr>
          <w:jc w:val="center"/>
        </w:trPr>
        <w:tc>
          <w:tcPr>
            <w:tcW w:w="1403" w:type="dxa"/>
            <w:vMerge/>
            <w:tcBorders>
              <w:left w:val="single" w:sz="24" w:space="0" w:color="auto"/>
              <w:right w:val="single" w:sz="24" w:space="0" w:color="auto"/>
            </w:tcBorders>
            <w:vAlign w:val="center"/>
          </w:tcPr>
          <w:p w14:paraId="1B88FBF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940161" w:rsidRDefault="00FB5184" w:rsidP="00BD599B">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1840F9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1255BA7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12.73</w:t>
            </w:r>
          </w:p>
        </w:tc>
      </w:tr>
      <w:tr w:rsidR="00FB5184" w:rsidRPr="00940161" w14:paraId="3E4CEE96" w14:textId="77777777" w:rsidTr="00BD599B">
        <w:trPr>
          <w:jc w:val="center"/>
        </w:trPr>
        <w:tc>
          <w:tcPr>
            <w:tcW w:w="1403" w:type="dxa"/>
            <w:vMerge/>
            <w:tcBorders>
              <w:left w:val="single" w:sz="24" w:space="0" w:color="auto"/>
              <w:right w:val="single" w:sz="24" w:space="0" w:color="auto"/>
            </w:tcBorders>
            <w:vAlign w:val="center"/>
          </w:tcPr>
          <w:p w14:paraId="2A38960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940161" w:rsidRDefault="00FB5184" w:rsidP="00BD599B">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37E1B58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68FEF9A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12.37</w:t>
            </w:r>
          </w:p>
        </w:tc>
      </w:tr>
      <w:tr w:rsidR="00FB5184" w:rsidRPr="00940161" w14:paraId="354DB8BA" w14:textId="77777777" w:rsidTr="00BD599B">
        <w:trPr>
          <w:jc w:val="center"/>
        </w:trPr>
        <w:tc>
          <w:tcPr>
            <w:tcW w:w="1403" w:type="dxa"/>
            <w:vMerge/>
            <w:tcBorders>
              <w:left w:val="single" w:sz="24" w:space="0" w:color="auto"/>
              <w:right w:val="single" w:sz="24" w:space="0" w:color="auto"/>
            </w:tcBorders>
            <w:vAlign w:val="center"/>
          </w:tcPr>
          <w:p w14:paraId="2869D11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0E7164C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138</w:t>
            </w:r>
          </w:p>
        </w:tc>
        <w:tc>
          <w:tcPr>
            <w:tcW w:w="805" w:type="dxa"/>
            <w:vAlign w:val="center"/>
          </w:tcPr>
          <w:p w14:paraId="2F33C99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10.61</w:t>
            </w:r>
          </w:p>
        </w:tc>
      </w:tr>
      <w:tr w:rsidR="00FB5184" w:rsidRPr="00940161" w14:paraId="754BD0C8" w14:textId="77777777" w:rsidTr="00BD599B">
        <w:trPr>
          <w:jc w:val="center"/>
        </w:trPr>
        <w:tc>
          <w:tcPr>
            <w:tcW w:w="1403" w:type="dxa"/>
            <w:vMerge/>
            <w:tcBorders>
              <w:left w:val="single" w:sz="24" w:space="0" w:color="auto"/>
              <w:right w:val="single" w:sz="24" w:space="0" w:color="auto"/>
            </w:tcBorders>
            <w:vAlign w:val="center"/>
          </w:tcPr>
          <w:p w14:paraId="01B483C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203CF53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5D982CB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8.49</w:t>
            </w:r>
          </w:p>
        </w:tc>
      </w:tr>
      <w:tr w:rsidR="00FB5184" w:rsidRPr="00940161" w14:paraId="1806832E" w14:textId="77777777" w:rsidTr="00BD599B">
        <w:trPr>
          <w:jc w:val="center"/>
        </w:trPr>
        <w:tc>
          <w:tcPr>
            <w:tcW w:w="1403" w:type="dxa"/>
            <w:vMerge/>
            <w:tcBorders>
              <w:left w:val="single" w:sz="24" w:space="0" w:color="auto"/>
              <w:right w:val="single" w:sz="24" w:space="0" w:color="auto"/>
            </w:tcBorders>
            <w:vAlign w:val="center"/>
          </w:tcPr>
          <w:p w14:paraId="78957C5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940161" w:rsidRDefault="00FB5184" w:rsidP="00BD599B">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17C59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125</w:t>
            </w:r>
          </w:p>
        </w:tc>
        <w:tc>
          <w:tcPr>
            <w:tcW w:w="805" w:type="dxa"/>
            <w:vAlign w:val="center"/>
          </w:tcPr>
          <w:p w14:paraId="7A9355E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3.18</w:t>
            </w:r>
          </w:p>
        </w:tc>
      </w:tr>
      <w:tr w:rsidR="00FB5184" w:rsidRPr="00940161" w14:paraId="61423137" w14:textId="77777777" w:rsidTr="00BD599B">
        <w:trPr>
          <w:jc w:val="center"/>
        </w:trPr>
        <w:tc>
          <w:tcPr>
            <w:tcW w:w="1403" w:type="dxa"/>
            <w:vMerge/>
            <w:tcBorders>
              <w:left w:val="single" w:sz="24" w:space="0" w:color="auto"/>
              <w:right w:val="single" w:sz="24" w:space="0" w:color="auto"/>
            </w:tcBorders>
            <w:vAlign w:val="center"/>
          </w:tcPr>
          <w:p w14:paraId="4CE335A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940161" w:rsidRDefault="00FB5184" w:rsidP="00BD599B">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E829C2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13AD98F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5.66</w:t>
            </w:r>
          </w:p>
        </w:tc>
      </w:tr>
      <w:tr w:rsidR="00FB5184" w:rsidRPr="00940161" w14:paraId="3C1A1FCC" w14:textId="77777777" w:rsidTr="00BD599B">
        <w:trPr>
          <w:jc w:val="center"/>
        </w:trPr>
        <w:tc>
          <w:tcPr>
            <w:tcW w:w="1403" w:type="dxa"/>
            <w:vMerge/>
            <w:tcBorders>
              <w:left w:val="single" w:sz="24" w:space="0" w:color="auto"/>
              <w:right w:val="single" w:sz="24" w:space="0" w:color="auto"/>
            </w:tcBorders>
            <w:vAlign w:val="center"/>
          </w:tcPr>
          <w:p w14:paraId="4366F3C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940161" w:rsidRDefault="00FB5184" w:rsidP="00BD599B">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323DF9E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0EA86C4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12.02</w:t>
            </w:r>
          </w:p>
        </w:tc>
      </w:tr>
      <w:tr w:rsidR="00FB5184" w:rsidRPr="00940161" w14:paraId="316B9D28" w14:textId="77777777" w:rsidTr="00BD599B">
        <w:trPr>
          <w:jc w:val="center"/>
        </w:trPr>
        <w:tc>
          <w:tcPr>
            <w:tcW w:w="1403" w:type="dxa"/>
            <w:vMerge/>
            <w:tcBorders>
              <w:left w:val="single" w:sz="24" w:space="0" w:color="auto"/>
              <w:right w:val="single" w:sz="24" w:space="0" w:color="auto"/>
            </w:tcBorders>
            <w:vAlign w:val="center"/>
          </w:tcPr>
          <w:p w14:paraId="514298F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940161" w:rsidRDefault="00FB5184" w:rsidP="00BD599B">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6E0F1EB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5519B2F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9.90</w:t>
            </w:r>
          </w:p>
        </w:tc>
      </w:tr>
      <w:tr w:rsidR="00FB5184" w:rsidRPr="00940161" w14:paraId="7AC84678" w14:textId="77777777" w:rsidTr="00BD599B">
        <w:trPr>
          <w:jc w:val="center"/>
        </w:trPr>
        <w:tc>
          <w:tcPr>
            <w:tcW w:w="1403" w:type="dxa"/>
            <w:vMerge/>
            <w:tcBorders>
              <w:left w:val="single" w:sz="24" w:space="0" w:color="auto"/>
              <w:right w:val="single" w:sz="24" w:space="0" w:color="auto"/>
            </w:tcBorders>
            <w:vAlign w:val="center"/>
          </w:tcPr>
          <w:p w14:paraId="0878C82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940161" w:rsidRDefault="00FB5184" w:rsidP="00BD599B">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1503E5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E73461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14.14</w:t>
            </w:r>
          </w:p>
        </w:tc>
      </w:tr>
      <w:tr w:rsidR="00FB5184" w:rsidRPr="00940161" w14:paraId="175912FE" w14:textId="77777777" w:rsidTr="00BD599B">
        <w:trPr>
          <w:jc w:val="center"/>
        </w:trPr>
        <w:tc>
          <w:tcPr>
            <w:tcW w:w="1403" w:type="dxa"/>
            <w:vMerge/>
            <w:tcBorders>
              <w:left w:val="single" w:sz="24" w:space="0" w:color="auto"/>
              <w:right w:val="single" w:sz="24" w:space="0" w:color="auto"/>
            </w:tcBorders>
            <w:vAlign w:val="center"/>
          </w:tcPr>
          <w:p w14:paraId="7044581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940161" w:rsidRDefault="00FB5184" w:rsidP="00BD599B">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3FF47BC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144</w:t>
            </w:r>
          </w:p>
        </w:tc>
        <w:tc>
          <w:tcPr>
            <w:tcW w:w="805" w:type="dxa"/>
            <w:vAlign w:val="center"/>
          </w:tcPr>
          <w:p w14:paraId="213E067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11.31</w:t>
            </w:r>
          </w:p>
        </w:tc>
      </w:tr>
      <w:tr w:rsidR="00FB5184" w:rsidRPr="00940161" w14:paraId="5A3716D4" w14:textId="77777777" w:rsidTr="00BD599B">
        <w:trPr>
          <w:jc w:val="center"/>
        </w:trPr>
        <w:tc>
          <w:tcPr>
            <w:tcW w:w="1403" w:type="dxa"/>
            <w:vMerge/>
            <w:tcBorders>
              <w:left w:val="single" w:sz="24" w:space="0" w:color="auto"/>
              <w:right w:val="single" w:sz="24" w:space="0" w:color="auto"/>
            </w:tcBorders>
            <w:vAlign w:val="center"/>
          </w:tcPr>
          <w:p w14:paraId="4F3A685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940161" w:rsidRDefault="00FB5184" w:rsidP="00BD599B">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E72FC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1721F8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13.79</w:t>
            </w:r>
          </w:p>
        </w:tc>
      </w:tr>
      <w:tr w:rsidR="00FB5184" w:rsidRPr="00940161" w14:paraId="4B1B2366" w14:textId="77777777" w:rsidTr="00BD599B">
        <w:trPr>
          <w:jc w:val="center"/>
        </w:trPr>
        <w:tc>
          <w:tcPr>
            <w:tcW w:w="1403" w:type="dxa"/>
            <w:vMerge/>
            <w:tcBorders>
              <w:left w:val="single" w:sz="24" w:space="0" w:color="auto"/>
              <w:right w:val="single" w:sz="24" w:space="0" w:color="auto"/>
            </w:tcBorders>
            <w:vAlign w:val="center"/>
          </w:tcPr>
          <w:p w14:paraId="0E7399D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940161" w:rsidRDefault="00FB5184" w:rsidP="00BD599B">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1CCCD83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798EDBC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13.79</w:t>
            </w:r>
          </w:p>
        </w:tc>
      </w:tr>
      <w:tr w:rsidR="00FB5184" w:rsidRPr="00940161" w14:paraId="73CA8E73" w14:textId="77777777" w:rsidTr="00BD599B">
        <w:trPr>
          <w:jc w:val="center"/>
        </w:trPr>
        <w:tc>
          <w:tcPr>
            <w:tcW w:w="1403" w:type="dxa"/>
            <w:vMerge/>
            <w:tcBorders>
              <w:left w:val="single" w:sz="24" w:space="0" w:color="auto"/>
              <w:right w:val="single" w:sz="24" w:space="0" w:color="auto"/>
            </w:tcBorders>
            <w:vAlign w:val="center"/>
          </w:tcPr>
          <w:p w14:paraId="6B29E53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940161" w:rsidRDefault="00FB5184" w:rsidP="00BD599B">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5F2283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65FE938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13.44</w:t>
            </w:r>
          </w:p>
        </w:tc>
      </w:tr>
      <w:tr w:rsidR="00FB5184" w:rsidRPr="00940161" w14:paraId="39740E9C" w14:textId="77777777" w:rsidTr="00BD599B">
        <w:trPr>
          <w:jc w:val="center"/>
        </w:trPr>
        <w:tc>
          <w:tcPr>
            <w:tcW w:w="1403" w:type="dxa"/>
            <w:vMerge/>
            <w:tcBorders>
              <w:left w:val="single" w:sz="24" w:space="0" w:color="auto"/>
              <w:right w:val="single" w:sz="24" w:space="0" w:color="auto"/>
            </w:tcBorders>
            <w:vAlign w:val="center"/>
          </w:tcPr>
          <w:p w14:paraId="3CC7BA3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940161" w:rsidRDefault="00FB5184" w:rsidP="00BD599B">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bottom"/>
          </w:tcPr>
          <w:p w14:paraId="18D85A5A"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3F0EF1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6A44AA19" w14:textId="77777777" w:rsidTr="00BD599B">
        <w:trPr>
          <w:jc w:val="center"/>
        </w:trPr>
        <w:tc>
          <w:tcPr>
            <w:tcW w:w="1403" w:type="dxa"/>
            <w:vMerge/>
            <w:tcBorders>
              <w:left w:val="single" w:sz="24" w:space="0" w:color="auto"/>
              <w:right w:val="single" w:sz="24" w:space="0" w:color="auto"/>
            </w:tcBorders>
            <w:vAlign w:val="center"/>
          </w:tcPr>
          <w:p w14:paraId="34613BA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940161" w:rsidRDefault="00FB5184" w:rsidP="00BD599B">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2EF37D20"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4E140DC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33720D97" w14:textId="77777777" w:rsidTr="00BD599B">
        <w:trPr>
          <w:jc w:val="center"/>
        </w:trPr>
        <w:tc>
          <w:tcPr>
            <w:tcW w:w="1403" w:type="dxa"/>
            <w:vMerge/>
            <w:tcBorders>
              <w:left w:val="single" w:sz="24" w:space="0" w:color="auto"/>
              <w:right w:val="single" w:sz="24" w:space="0" w:color="auto"/>
            </w:tcBorders>
            <w:vAlign w:val="center"/>
          </w:tcPr>
          <w:p w14:paraId="673E6C8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940161" w:rsidRDefault="00FB5184" w:rsidP="00BD599B">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1BA1607B"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18FF01D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26D2B4A1" w14:textId="77777777" w:rsidTr="00BD599B">
        <w:trPr>
          <w:jc w:val="center"/>
        </w:trPr>
        <w:tc>
          <w:tcPr>
            <w:tcW w:w="1403" w:type="dxa"/>
            <w:vMerge/>
            <w:tcBorders>
              <w:left w:val="single" w:sz="24" w:space="0" w:color="auto"/>
              <w:right w:val="single" w:sz="24" w:space="0" w:color="auto"/>
            </w:tcBorders>
            <w:vAlign w:val="center"/>
          </w:tcPr>
          <w:p w14:paraId="398033B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940161" w:rsidRDefault="00FB5184" w:rsidP="00BD599B">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2D758DA2"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11C74E1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75E546FF" w14:textId="77777777" w:rsidTr="00BD599B">
        <w:trPr>
          <w:jc w:val="center"/>
        </w:trPr>
        <w:tc>
          <w:tcPr>
            <w:tcW w:w="1403" w:type="dxa"/>
            <w:vMerge/>
            <w:tcBorders>
              <w:left w:val="single" w:sz="24" w:space="0" w:color="auto"/>
              <w:right w:val="single" w:sz="24" w:space="0" w:color="auto"/>
            </w:tcBorders>
            <w:vAlign w:val="center"/>
          </w:tcPr>
          <w:p w14:paraId="7C68590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940161" w:rsidRDefault="00FB5184" w:rsidP="00BD599B">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008F42AB"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12FD54B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5B9E23F6" w14:textId="77777777" w:rsidTr="00BD599B">
        <w:trPr>
          <w:jc w:val="center"/>
        </w:trPr>
        <w:tc>
          <w:tcPr>
            <w:tcW w:w="1403" w:type="dxa"/>
            <w:vMerge/>
            <w:tcBorders>
              <w:left w:val="single" w:sz="24" w:space="0" w:color="auto"/>
              <w:right w:val="single" w:sz="24" w:space="0" w:color="auto"/>
            </w:tcBorders>
            <w:vAlign w:val="center"/>
          </w:tcPr>
          <w:p w14:paraId="77E1A1E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940161" w:rsidRDefault="00FB5184" w:rsidP="00BD599B">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tcBorders>
            <w:vAlign w:val="bottom"/>
          </w:tcPr>
          <w:p w14:paraId="383ECE03"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5C72209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3EB3C144" w14:textId="77777777" w:rsidTr="00BD599B">
        <w:trPr>
          <w:jc w:val="center"/>
        </w:trPr>
        <w:tc>
          <w:tcPr>
            <w:tcW w:w="1403" w:type="dxa"/>
            <w:vMerge/>
            <w:tcBorders>
              <w:left w:val="single" w:sz="24" w:space="0" w:color="auto"/>
              <w:right w:val="single" w:sz="24" w:space="0" w:color="auto"/>
            </w:tcBorders>
            <w:vAlign w:val="center"/>
          </w:tcPr>
          <w:p w14:paraId="5CD6809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940161" w:rsidRDefault="00FB5184" w:rsidP="00BD599B">
            <w:pPr>
              <w:jc w:val="center"/>
              <w:rPr>
                <w:rFonts w:eastAsia="Times New Roman"/>
                <w:b/>
                <w:sz w:val="22"/>
                <w:szCs w:val="22"/>
              </w:rPr>
            </w:pPr>
            <w:r w:rsidRPr="00940161">
              <w:rPr>
                <w:rFonts w:eastAsia="Times New Roman"/>
                <w:b/>
                <w:sz w:val="22"/>
                <w:szCs w:val="22"/>
              </w:rPr>
              <w:t>IT 45</w:t>
            </w:r>
          </w:p>
        </w:tc>
        <w:tc>
          <w:tcPr>
            <w:tcW w:w="900" w:type="dxa"/>
            <w:tcBorders>
              <w:left w:val="single" w:sz="24" w:space="0" w:color="auto"/>
            </w:tcBorders>
            <w:vAlign w:val="bottom"/>
          </w:tcPr>
          <w:p w14:paraId="557C8CB3"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center"/>
          </w:tcPr>
          <w:p w14:paraId="262E8C5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28D7A67C" w14:textId="77777777" w:rsidTr="00BD599B">
        <w:trPr>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940161" w:rsidRDefault="00FB5184" w:rsidP="00BD599B">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940161" w:rsidRDefault="00FB5184" w:rsidP="00BD599B">
            <w:pPr>
              <w:jc w:val="center"/>
              <w:rPr>
                <w:rFonts w:eastAsia="Times New Roman"/>
                <w:b/>
                <w:sz w:val="22"/>
                <w:szCs w:val="22"/>
              </w:rPr>
            </w:pPr>
            <w:r w:rsidRPr="00940161">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center"/>
          </w:tcPr>
          <w:p w14:paraId="58679C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bl>
    <w:p w14:paraId="741AABF3" w14:textId="74502046" w:rsidR="00FB5184" w:rsidRPr="00940161" w:rsidRDefault="00FB5184" w:rsidP="00FB5184">
      <w:pPr>
        <w:ind w:left="720" w:firstLine="720"/>
        <w:rPr>
          <w:rFonts w:eastAsia="Times New Roman"/>
          <w:sz w:val="22"/>
          <w:szCs w:val="22"/>
        </w:rPr>
      </w:pPr>
      <w:r>
        <w:rPr>
          <w:rFonts w:eastAsia="Times New Roman"/>
          <w:sz w:val="22"/>
          <w:szCs w:val="22"/>
        </w:rPr>
        <w:t>Table A.10</w:t>
      </w:r>
      <w:r>
        <w:rPr>
          <w:rFonts w:eastAsia="Times New Roman"/>
          <w:sz w:val="22"/>
          <w:szCs w:val="22"/>
        </w:rPr>
        <w:t>: 1</w:t>
      </w:r>
      <w:r w:rsidRPr="00940161">
        <w:rPr>
          <w:rFonts w:eastAsia="Times New Roman"/>
          <w:sz w:val="22"/>
          <w:szCs w:val="22"/>
        </w:rPr>
        <w:t>5</w:t>
      </w:r>
      <w:r>
        <w:rPr>
          <w:rFonts w:eastAsia="Times New Roman"/>
          <w:sz w:val="22"/>
          <w:szCs w:val="22"/>
        </w:rPr>
        <w:t>-20</w:t>
      </w:r>
      <w:r w:rsidRPr="00940161">
        <w:rPr>
          <w:rFonts w:eastAsia="Times New Roman"/>
          <w:sz w:val="22"/>
          <w:szCs w:val="22"/>
        </w:rPr>
        <w:t>% senescence results with each iteration = 1 hour</w:t>
      </w:r>
      <w:r w:rsidRPr="00940161">
        <w:rPr>
          <w:rFonts w:eastAsia="Times New Roman"/>
          <w:sz w:val="22"/>
          <w:szCs w:val="22"/>
        </w:rPr>
        <w:br/>
      </w: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BD599B">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BD599B">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BD599B">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BD599B">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BD599B">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BD599B">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BD599B">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BD599B">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BD599B">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BD599B">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BD599B">
            <w:pPr>
              <w:jc w:val="center"/>
              <w:rPr>
                <w:rFonts w:eastAsia="Times New Roman"/>
                <w:b/>
                <w:sz w:val="22"/>
                <w:szCs w:val="22"/>
              </w:rPr>
            </w:pPr>
          </w:p>
        </w:tc>
      </w:tr>
      <w:tr w:rsidR="00FB5184" w:rsidRPr="00940161" w14:paraId="73E9EA86" w14:textId="77777777" w:rsidTr="00BD599B">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BD599B">
            <w:pPr>
              <w:jc w:val="center"/>
              <w:rPr>
                <w:rFonts w:eastAsia="Times New Roman"/>
                <w:b/>
                <w:sz w:val="22"/>
                <w:szCs w:val="22"/>
              </w:rPr>
            </w:pPr>
            <w:r w:rsidRPr="00940161">
              <w:rPr>
                <w:rFonts w:eastAsia="Times New Roman"/>
                <w:b/>
                <w:sz w:val="22"/>
                <w:szCs w:val="22"/>
              </w:rPr>
              <w:lastRenderedPageBreak/>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BD599B">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BD599B">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BD599B">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BD599B">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BD599B">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BD599B">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BD599B">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BD599B">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BD599B">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BD599B">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BD599B">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BD599B">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BD599B">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BD599B">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BD599B">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BD599B">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BD599B">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BD599B">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BD599B">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BD599B">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BD599B">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BD599B">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BD599B">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BD599B">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BD599B">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BD599B">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BD599B">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BD599B">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BD599B">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BD599B">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BD599B">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BD599B">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BD599B">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BD599B">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BD599B">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BD599B">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BD599B">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BD599B">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BD599B">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BD599B">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BD599B">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BD599B">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BD599B">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BD599B">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BD599B">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BD599B">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BD599B">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BD599B">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BD599B">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BD599B">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BD599B">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BD599B">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BD599B">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BD599B">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BD599B">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BD599B">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BD599B">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BD599B">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BD599B">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BD599B">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BD599B">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BD599B">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BD599B">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BD599B">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BD599B">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BD599B">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BD599B">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BD599B">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BD599B">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BD599B">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BD599B">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BD599B">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BD599B">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BD599B">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BD599B">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BD599B">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BD599B">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BD599B">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BD599B">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BD599B">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BD599B">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BD599B">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BD599B">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BD599B">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BD599B">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BD599B">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BD599B">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BD599B">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BD599B">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BD599B">
            <w:pPr>
              <w:jc w:val="center"/>
              <w:rPr>
                <w:rFonts w:eastAsia="Times New Roman"/>
                <w:sz w:val="22"/>
                <w:szCs w:val="22"/>
              </w:rPr>
            </w:pPr>
            <w:r w:rsidRPr="00940161">
              <w:rPr>
                <w:rFonts w:eastAsia="Times New Roman"/>
                <w:color w:val="000000"/>
                <w:sz w:val="22"/>
                <w:szCs w:val="22"/>
              </w:rPr>
              <w:t>0.00</w:t>
            </w:r>
          </w:p>
        </w:tc>
      </w:tr>
    </w:tbl>
    <w:p w14:paraId="435668D7" w14:textId="25B8A5E0" w:rsidR="00FB5184" w:rsidRPr="00940161" w:rsidRDefault="00FB5184" w:rsidP="00FB5184">
      <w:pPr>
        <w:rPr>
          <w:rFonts w:eastAsia="Times New Roman"/>
          <w:sz w:val="22"/>
          <w:szCs w:val="22"/>
        </w:rPr>
      </w:pPr>
      <w:r>
        <w:rPr>
          <w:rFonts w:eastAsia="Times New Roman"/>
          <w:sz w:val="22"/>
          <w:szCs w:val="22"/>
        </w:rPr>
        <w:br/>
      </w:r>
      <w:r>
        <w:rPr>
          <w:rFonts w:eastAsia="Times New Roman"/>
          <w:sz w:val="22"/>
          <w:szCs w:val="22"/>
        </w:rPr>
        <w:tab/>
      </w:r>
      <w:r>
        <w:rPr>
          <w:rFonts w:eastAsia="Times New Roman"/>
          <w:sz w:val="22"/>
          <w:szCs w:val="22"/>
        </w:rPr>
        <w:tab/>
        <w:t>Table A.11</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r w:rsidRPr="007D3EB3">
        <w:rPr>
          <w:rFonts w:ascii="Times New Roman" w:hAnsi="Times New Roman" w:cs="Times New Roman"/>
          <w:color w:val="auto"/>
        </w:rPr>
        <w:t>Sensitivity Analysis Results</w:t>
      </w:r>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lastRenderedPageBreak/>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7BA3ACC6" w14:textId="77777777" w:rsidTr="00BD599B">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BD599B">
            <w:pPr>
              <w:jc w:val="center"/>
              <w:rPr>
                <w:rFonts w:eastAsia="Times New Roman"/>
                <w:sz w:val="22"/>
                <w:szCs w:val="22"/>
              </w:rPr>
            </w:pPr>
            <w:r w:rsidRPr="00F12E97">
              <w:rPr>
                <w:rFonts w:eastAsia="Times New Roman"/>
                <w:sz w:val="22"/>
                <w:szCs w:val="22"/>
              </w:rPr>
              <w:t>0</w:t>
            </w:r>
          </w:p>
        </w:tc>
      </w:tr>
      <w:tr w:rsidR="00FB5184" w14:paraId="6809F9EA" w14:textId="77777777" w:rsidTr="00BD599B">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BD599B">
            <w:pPr>
              <w:jc w:val="center"/>
              <w:rPr>
                <w:rFonts w:eastAsia="Times New Roman"/>
                <w:sz w:val="22"/>
                <w:szCs w:val="22"/>
              </w:rPr>
            </w:pPr>
            <w:r>
              <w:rPr>
                <w:rFonts w:eastAsia="Times New Roman"/>
                <w:sz w:val="22"/>
                <w:szCs w:val="22"/>
              </w:rPr>
              <w:t>48</w:t>
            </w:r>
          </w:p>
        </w:tc>
      </w:tr>
      <w:tr w:rsidR="00FB5184" w14:paraId="35A8094A" w14:textId="77777777" w:rsidTr="00BD599B">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BD599B">
            <w:pPr>
              <w:jc w:val="center"/>
              <w:rPr>
                <w:rFonts w:eastAsia="Times New Roman"/>
                <w:sz w:val="22"/>
                <w:szCs w:val="22"/>
              </w:rPr>
            </w:pPr>
            <w:r>
              <w:rPr>
                <w:rFonts w:eastAsia="Times New Roman"/>
                <w:sz w:val="22"/>
                <w:szCs w:val="22"/>
              </w:rPr>
              <w:t>199</w:t>
            </w:r>
          </w:p>
        </w:tc>
      </w:tr>
      <w:tr w:rsidR="00FB5184" w14:paraId="02358F49" w14:textId="77777777" w:rsidTr="00BD599B">
        <w:tc>
          <w:tcPr>
            <w:tcW w:w="1491" w:type="dxa"/>
            <w:vMerge/>
            <w:tcBorders>
              <w:left w:val="single" w:sz="24" w:space="0" w:color="auto"/>
            </w:tcBorders>
            <w:vAlign w:val="center"/>
          </w:tcPr>
          <w:p w14:paraId="0A7931D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BD599B">
            <w:pPr>
              <w:jc w:val="center"/>
              <w:rPr>
                <w:rFonts w:eastAsia="Times New Roman"/>
                <w:sz w:val="22"/>
                <w:szCs w:val="22"/>
              </w:rPr>
            </w:pPr>
            <w:r>
              <w:rPr>
                <w:rFonts w:eastAsia="Times New Roman"/>
                <w:sz w:val="22"/>
                <w:szCs w:val="22"/>
              </w:rPr>
              <w:t>276</w:t>
            </w:r>
          </w:p>
        </w:tc>
      </w:tr>
      <w:tr w:rsidR="00FB5184" w14:paraId="454C382A" w14:textId="77777777" w:rsidTr="00BD599B">
        <w:tc>
          <w:tcPr>
            <w:tcW w:w="1491" w:type="dxa"/>
            <w:vMerge/>
            <w:tcBorders>
              <w:left w:val="single" w:sz="24" w:space="0" w:color="auto"/>
            </w:tcBorders>
            <w:vAlign w:val="center"/>
          </w:tcPr>
          <w:p w14:paraId="5BC68C9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BD599B">
            <w:pPr>
              <w:jc w:val="center"/>
              <w:rPr>
                <w:rFonts w:eastAsia="Times New Roman"/>
                <w:sz w:val="22"/>
                <w:szCs w:val="22"/>
              </w:rPr>
            </w:pPr>
            <w:r>
              <w:rPr>
                <w:rFonts w:eastAsia="Times New Roman"/>
                <w:sz w:val="22"/>
                <w:szCs w:val="22"/>
              </w:rPr>
              <w:t>329</w:t>
            </w:r>
          </w:p>
        </w:tc>
      </w:tr>
      <w:tr w:rsidR="00FB5184" w14:paraId="5273C9D4" w14:textId="77777777" w:rsidTr="00BD599B">
        <w:tc>
          <w:tcPr>
            <w:tcW w:w="1491" w:type="dxa"/>
            <w:vMerge/>
            <w:tcBorders>
              <w:left w:val="single" w:sz="24" w:space="0" w:color="auto"/>
            </w:tcBorders>
            <w:vAlign w:val="center"/>
          </w:tcPr>
          <w:p w14:paraId="181370A9"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BD599B">
            <w:pPr>
              <w:jc w:val="center"/>
              <w:rPr>
                <w:rFonts w:eastAsia="Times New Roman"/>
                <w:sz w:val="22"/>
                <w:szCs w:val="22"/>
              </w:rPr>
            </w:pPr>
            <w:r>
              <w:rPr>
                <w:rFonts w:eastAsia="Times New Roman"/>
                <w:sz w:val="22"/>
                <w:szCs w:val="22"/>
              </w:rPr>
              <w:t>341</w:t>
            </w:r>
          </w:p>
        </w:tc>
      </w:tr>
      <w:tr w:rsidR="00FB5184" w14:paraId="688DBE58" w14:textId="77777777" w:rsidTr="00BD599B">
        <w:tc>
          <w:tcPr>
            <w:tcW w:w="1491" w:type="dxa"/>
            <w:vMerge/>
            <w:tcBorders>
              <w:left w:val="single" w:sz="24" w:space="0" w:color="auto"/>
            </w:tcBorders>
            <w:vAlign w:val="center"/>
          </w:tcPr>
          <w:p w14:paraId="3F12A6A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BD599B">
            <w:pPr>
              <w:jc w:val="center"/>
              <w:rPr>
                <w:rFonts w:eastAsia="Times New Roman"/>
                <w:sz w:val="22"/>
                <w:szCs w:val="22"/>
              </w:rPr>
            </w:pPr>
            <w:r>
              <w:rPr>
                <w:rFonts w:eastAsia="Times New Roman"/>
                <w:sz w:val="22"/>
                <w:szCs w:val="22"/>
              </w:rPr>
              <w:t>362</w:t>
            </w:r>
          </w:p>
        </w:tc>
      </w:tr>
      <w:tr w:rsidR="00FB5184" w14:paraId="0E2D3CB2" w14:textId="77777777" w:rsidTr="00BD599B">
        <w:tc>
          <w:tcPr>
            <w:tcW w:w="1491" w:type="dxa"/>
            <w:vMerge/>
            <w:tcBorders>
              <w:left w:val="single" w:sz="24" w:space="0" w:color="auto"/>
            </w:tcBorders>
            <w:vAlign w:val="center"/>
          </w:tcPr>
          <w:p w14:paraId="20CC3187"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BD599B">
            <w:pPr>
              <w:jc w:val="center"/>
              <w:rPr>
                <w:rFonts w:eastAsia="Times New Roman"/>
                <w:sz w:val="22"/>
                <w:szCs w:val="22"/>
              </w:rPr>
            </w:pPr>
            <w:r>
              <w:rPr>
                <w:rFonts w:eastAsia="Times New Roman"/>
                <w:sz w:val="22"/>
                <w:szCs w:val="22"/>
              </w:rPr>
              <w:t>374</w:t>
            </w:r>
          </w:p>
        </w:tc>
      </w:tr>
      <w:tr w:rsidR="00FB5184" w14:paraId="0B71CFB9" w14:textId="77777777" w:rsidTr="00BD599B">
        <w:tc>
          <w:tcPr>
            <w:tcW w:w="1491" w:type="dxa"/>
            <w:vMerge/>
            <w:tcBorders>
              <w:left w:val="single" w:sz="24" w:space="0" w:color="auto"/>
            </w:tcBorders>
            <w:vAlign w:val="center"/>
          </w:tcPr>
          <w:p w14:paraId="787E3BF2"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BD599B">
            <w:pPr>
              <w:jc w:val="center"/>
              <w:rPr>
                <w:rFonts w:eastAsia="Times New Roman"/>
                <w:sz w:val="22"/>
                <w:szCs w:val="22"/>
              </w:rPr>
            </w:pPr>
            <w:r>
              <w:rPr>
                <w:rFonts w:eastAsia="Times New Roman"/>
                <w:sz w:val="22"/>
                <w:szCs w:val="22"/>
              </w:rPr>
              <w:t>402</w:t>
            </w:r>
          </w:p>
        </w:tc>
      </w:tr>
      <w:tr w:rsidR="00FB5184" w14:paraId="76AA5694" w14:textId="77777777" w:rsidTr="00BD599B">
        <w:tc>
          <w:tcPr>
            <w:tcW w:w="1491" w:type="dxa"/>
            <w:vMerge/>
            <w:tcBorders>
              <w:left w:val="single" w:sz="24" w:space="0" w:color="auto"/>
            </w:tcBorders>
            <w:vAlign w:val="center"/>
          </w:tcPr>
          <w:p w14:paraId="283AB20B"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BD599B">
            <w:pPr>
              <w:jc w:val="center"/>
              <w:rPr>
                <w:rFonts w:eastAsia="Times New Roman"/>
                <w:sz w:val="22"/>
                <w:szCs w:val="22"/>
              </w:rPr>
            </w:pPr>
            <w:r>
              <w:rPr>
                <w:rFonts w:eastAsia="Times New Roman"/>
                <w:sz w:val="22"/>
                <w:szCs w:val="22"/>
              </w:rPr>
              <w:t>399</w:t>
            </w:r>
          </w:p>
        </w:tc>
      </w:tr>
      <w:tr w:rsidR="00FB5184" w14:paraId="26F4F350" w14:textId="77777777" w:rsidTr="00BD599B">
        <w:tc>
          <w:tcPr>
            <w:tcW w:w="1491" w:type="dxa"/>
            <w:vMerge/>
            <w:tcBorders>
              <w:left w:val="single" w:sz="24" w:space="0" w:color="auto"/>
              <w:bottom w:val="single" w:sz="24" w:space="0" w:color="auto"/>
            </w:tcBorders>
            <w:vAlign w:val="center"/>
          </w:tcPr>
          <w:p w14:paraId="7FC874A8"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BD599B">
            <w:pPr>
              <w:jc w:val="center"/>
              <w:rPr>
                <w:rFonts w:eastAsia="Times New Roman"/>
                <w:sz w:val="22"/>
                <w:szCs w:val="22"/>
              </w:rPr>
            </w:pPr>
            <w:r>
              <w:rPr>
                <w:rFonts w:eastAsia="Times New Roman"/>
                <w:sz w:val="22"/>
                <w:szCs w:val="22"/>
              </w:rPr>
              <w:t>-</w:t>
            </w:r>
          </w:p>
        </w:tc>
      </w:tr>
    </w:tbl>
    <w:p w14:paraId="1E26F930" w14:textId="00CAABD4" w:rsidR="00FB5184" w:rsidRPr="00940161" w:rsidRDefault="00FB5184" w:rsidP="00FB5184">
      <w:pPr>
        <w:rPr>
          <w:rFonts w:eastAsia="Times New Roman"/>
          <w:sz w:val="22"/>
          <w:szCs w:val="22"/>
        </w:rPr>
      </w:pPr>
      <w:r>
        <w:rPr>
          <w:rFonts w:eastAsia="Times New Roman"/>
          <w:sz w:val="22"/>
          <w:szCs w:val="22"/>
        </w:rPr>
        <w:t>Table A.12</w:t>
      </w:r>
      <w:r>
        <w:rPr>
          <w:rFonts w:eastAsia="Times New Roman"/>
          <w:sz w:val="22"/>
          <w:szCs w:val="22"/>
        </w:rPr>
        <w:t>: 0</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19DDFCFC" w14:textId="77777777" w:rsidTr="00BD599B">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BD599B">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BD599B">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BD599B">
        <w:tc>
          <w:tcPr>
            <w:tcW w:w="1491" w:type="dxa"/>
            <w:vMerge/>
            <w:tcBorders>
              <w:left w:val="single" w:sz="24" w:space="0" w:color="auto"/>
            </w:tcBorders>
            <w:vAlign w:val="center"/>
          </w:tcPr>
          <w:p w14:paraId="4ECA4A8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BD599B">
        <w:tc>
          <w:tcPr>
            <w:tcW w:w="1491" w:type="dxa"/>
            <w:vMerge/>
            <w:tcBorders>
              <w:left w:val="single" w:sz="24" w:space="0" w:color="auto"/>
            </w:tcBorders>
            <w:vAlign w:val="center"/>
          </w:tcPr>
          <w:p w14:paraId="2932E23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BD599B">
        <w:tc>
          <w:tcPr>
            <w:tcW w:w="1491" w:type="dxa"/>
            <w:vMerge/>
            <w:tcBorders>
              <w:left w:val="single" w:sz="24" w:space="0" w:color="auto"/>
            </w:tcBorders>
            <w:vAlign w:val="center"/>
          </w:tcPr>
          <w:p w14:paraId="2224FCFF"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BD599B">
        <w:tc>
          <w:tcPr>
            <w:tcW w:w="1491" w:type="dxa"/>
            <w:vMerge/>
            <w:tcBorders>
              <w:left w:val="single" w:sz="24" w:space="0" w:color="auto"/>
            </w:tcBorders>
            <w:vAlign w:val="center"/>
          </w:tcPr>
          <w:p w14:paraId="39CE3C39"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BD599B">
        <w:tc>
          <w:tcPr>
            <w:tcW w:w="1491" w:type="dxa"/>
            <w:vMerge/>
            <w:tcBorders>
              <w:left w:val="single" w:sz="24" w:space="0" w:color="auto"/>
            </w:tcBorders>
            <w:vAlign w:val="center"/>
          </w:tcPr>
          <w:p w14:paraId="4949CAB5"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BD599B">
        <w:tc>
          <w:tcPr>
            <w:tcW w:w="1491" w:type="dxa"/>
            <w:vMerge/>
            <w:tcBorders>
              <w:left w:val="single" w:sz="24" w:space="0" w:color="auto"/>
            </w:tcBorders>
            <w:vAlign w:val="center"/>
          </w:tcPr>
          <w:p w14:paraId="7EA45D0C"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BD599B">
        <w:tc>
          <w:tcPr>
            <w:tcW w:w="1491" w:type="dxa"/>
            <w:vMerge/>
            <w:tcBorders>
              <w:left w:val="single" w:sz="24" w:space="0" w:color="auto"/>
            </w:tcBorders>
            <w:vAlign w:val="center"/>
          </w:tcPr>
          <w:p w14:paraId="36B5A08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BD599B">
        <w:tc>
          <w:tcPr>
            <w:tcW w:w="1491" w:type="dxa"/>
            <w:vMerge/>
            <w:tcBorders>
              <w:left w:val="single" w:sz="24" w:space="0" w:color="auto"/>
            </w:tcBorders>
            <w:vAlign w:val="center"/>
          </w:tcPr>
          <w:p w14:paraId="460B3F2B"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BD599B">
        <w:tc>
          <w:tcPr>
            <w:tcW w:w="1491" w:type="dxa"/>
            <w:vMerge/>
            <w:tcBorders>
              <w:left w:val="single" w:sz="24" w:space="0" w:color="auto"/>
            </w:tcBorders>
            <w:vAlign w:val="center"/>
          </w:tcPr>
          <w:p w14:paraId="096CF98F"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BD599B">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BD599B">
        <w:tc>
          <w:tcPr>
            <w:tcW w:w="1491" w:type="dxa"/>
            <w:vMerge/>
            <w:tcBorders>
              <w:left w:val="single" w:sz="24" w:space="0" w:color="auto"/>
            </w:tcBorders>
            <w:vAlign w:val="center"/>
          </w:tcPr>
          <w:p w14:paraId="7993D3BB"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BD599B">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BD599B">
        <w:tc>
          <w:tcPr>
            <w:tcW w:w="1491" w:type="dxa"/>
            <w:vMerge/>
            <w:tcBorders>
              <w:left w:val="single" w:sz="24" w:space="0" w:color="auto"/>
              <w:bottom w:val="single" w:sz="24" w:space="0" w:color="auto"/>
            </w:tcBorders>
            <w:vAlign w:val="center"/>
          </w:tcPr>
          <w:p w14:paraId="06FF000D"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BD599B">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302</w:t>
            </w:r>
          </w:p>
        </w:tc>
      </w:tr>
    </w:tbl>
    <w:p w14:paraId="3E81B091" w14:textId="744CA105" w:rsidR="00FB5184" w:rsidRPr="008774B2" w:rsidRDefault="00FB5184" w:rsidP="00FB5184">
      <w:pPr>
        <w:rPr>
          <w:rFonts w:eastAsia="Times New Roman"/>
          <w:sz w:val="22"/>
          <w:szCs w:val="22"/>
        </w:rPr>
      </w:pPr>
      <w:r>
        <w:rPr>
          <w:rFonts w:eastAsia="Times New Roman"/>
          <w:sz w:val="22"/>
          <w:szCs w:val="22"/>
        </w:rPr>
        <w:t>T</w:t>
      </w:r>
      <w:r>
        <w:rPr>
          <w:rFonts w:eastAsia="Times New Roman"/>
          <w:sz w:val="22"/>
          <w:szCs w:val="22"/>
        </w:rPr>
        <w:t>able A.13</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6E4C3351" w14:textId="77777777" w:rsidTr="00BD599B">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BD599B">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BD599B">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BD599B">
        <w:tc>
          <w:tcPr>
            <w:tcW w:w="1491" w:type="dxa"/>
            <w:vMerge/>
            <w:tcBorders>
              <w:left w:val="single" w:sz="24" w:space="0" w:color="auto"/>
            </w:tcBorders>
            <w:vAlign w:val="center"/>
          </w:tcPr>
          <w:p w14:paraId="60968DF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BD599B">
        <w:tc>
          <w:tcPr>
            <w:tcW w:w="1491" w:type="dxa"/>
            <w:vMerge/>
            <w:tcBorders>
              <w:left w:val="single" w:sz="24" w:space="0" w:color="auto"/>
            </w:tcBorders>
            <w:vAlign w:val="center"/>
          </w:tcPr>
          <w:p w14:paraId="76A6330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BD599B">
        <w:tc>
          <w:tcPr>
            <w:tcW w:w="1491" w:type="dxa"/>
            <w:vMerge/>
            <w:tcBorders>
              <w:left w:val="single" w:sz="24" w:space="0" w:color="auto"/>
            </w:tcBorders>
            <w:vAlign w:val="center"/>
          </w:tcPr>
          <w:p w14:paraId="6A20B9AB"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BD599B">
        <w:tc>
          <w:tcPr>
            <w:tcW w:w="1491" w:type="dxa"/>
            <w:vMerge/>
            <w:tcBorders>
              <w:left w:val="single" w:sz="24" w:space="0" w:color="auto"/>
            </w:tcBorders>
            <w:vAlign w:val="center"/>
          </w:tcPr>
          <w:p w14:paraId="043FA09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BD599B">
        <w:tc>
          <w:tcPr>
            <w:tcW w:w="1491" w:type="dxa"/>
            <w:vMerge/>
            <w:tcBorders>
              <w:left w:val="single" w:sz="24" w:space="0" w:color="auto"/>
            </w:tcBorders>
            <w:vAlign w:val="center"/>
          </w:tcPr>
          <w:p w14:paraId="3ABE488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BD599B">
        <w:tc>
          <w:tcPr>
            <w:tcW w:w="1491" w:type="dxa"/>
            <w:vMerge/>
            <w:tcBorders>
              <w:left w:val="single" w:sz="24" w:space="0" w:color="auto"/>
            </w:tcBorders>
            <w:vAlign w:val="center"/>
          </w:tcPr>
          <w:p w14:paraId="05CB796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BD599B">
        <w:tc>
          <w:tcPr>
            <w:tcW w:w="1491" w:type="dxa"/>
            <w:vMerge/>
            <w:tcBorders>
              <w:left w:val="single" w:sz="24" w:space="0" w:color="auto"/>
            </w:tcBorders>
            <w:vAlign w:val="center"/>
          </w:tcPr>
          <w:p w14:paraId="3D286D6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BD599B">
        <w:tc>
          <w:tcPr>
            <w:tcW w:w="1491" w:type="dxa"/>
            <w:vMerge/>
            <w:tcBorders>
              <w:left w:val="single" w:sz="24" w:space="0" w:color="auto"/>
            </w:tcBorders>
            <w:vAlign w:val="center"/>
          </w:tcPr>
          <w:p w14:paraId="17D9824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BD599B">
        <w:tc>
          <w:tcPr>
            <w:tcW w:w="1491" w:type="dxa"/>
            <w:vMerge/>
            <w:tcBorders>
              <w:left w:val="single" w:sz="24" w:space="0" w:color="auto"/>
            </w:tcBorders>
            <w:vAlign w:val="center"/>
          </w:tcPr>
          <w:p w14:paraId="298E429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BD599B">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BD599B">
        <w:tc>
          <w:tcPr>
            <w:tcW w:w="1491" w:type="dxa"/>
            <w:vMerge/>
            <w:tcBorders>
              <w:left w:val="single" w:sz="24" w:space="0" w:color="auto"/>
            </w:tcBorders>
            <w:vAlign w:val="center"/>
          </w:tcPr>
          <w:p w14:paraId="4C89ECA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BD599B">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BD599B">
        <w:tc>
          <w:tcPr>
            <w:tcW w:w="1491" w:type="dxa"/>
            <w:vMerge/>
            <w:tcBorders>
              <w:left w:val="single" w:sz="24" w:space="0" w:color="auto"/>
            </w:tcBorders>
            <w:vAlign w:val="center"/>
          </w:tcPr>
          <w:p w14:paraId="45DC452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BD599B">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BD599B">
        <w:tc>
          <w:tcPr>
            <w:tcW w:w="1491" w:type="dxa"/>
            <w:vMerge/>
            <w:tcBorders>
              <w:left w:val="single" w:sz="24" w:space="0" w:color="auto"/>
            </w:tcBorders>
            <w:vAlign w:val="center"/>
          </w:tcPr>
          <w:p w14:paraId="4E48642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BD599B">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BD599B">
        <w:tc>
          <w:tcPr>
            <w:tcW w:w="1491" w:type="dxa"/>
            <w:vMerge/>
            <w:tcBorders>
              <w:left w:val="single" w:sz="24" w:space="0" w:color="auto"/>
              <w:bottom w:val="single" w:sz="24" w:space="0" w:color="auto"/>
            </w:tcBorders>
            <w:vAlign w:val="center"/>
          </w:tcPr>
          <w:p w14:paraId="27B4927D"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BD599B">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BD599B">
            <w:pPr>
              <w:jc w:val="center"/>
              <w:rPr>
                <w:rFonts w:eastAsia="Times New Roman"/>
                <w:sz w:val="22"/>
                <w:szCs w:val="22"/>
              </w:rPr>
            </w:pPr>
            <w:r w:rsidRPr="00F12E97">
              <w:rPr>
                <w:rFonts w:eastAsia="Times New Roman"/>
                <w:color w:val="000000"/>
                <w:sz w:val="22"/>
                <w:szCs w:val="22"/>
              </w:rPr>
              <w:t>229</w:t>
            </w:r>
          </w:p>
        </w:tc>
      </w:tr>
    </w:tbl>
    <w:p w14:paraId="487696F1" w14:textId="717BC57D" w:rsidR="00FB5184" w:rsidRPr="00412695" w:rsidRDefault="00FB5184" w:rsidP="00FB5184">
      <w:pPr>
        <w:rPr>
          <w:rFonts w:eastAsia="Times New Roman"/>
          <w:b/>
          <w:sz w:val="22"/>
          <w:szCs w:val="22"/>
        </w:rPr>
      </w:pPr>
      <w:r>
        <w:rPr>
          <w:rFonts w:eastAsia="Times New Roman"/>
          <w:sz w:val="22"/>
          <w:szCs w:val="22"/>
        </w:rPr>
        <w:t>Table A.14</w:t>
      </w:r>
      <w:r>
        <w:rPr>
          <w:rFonts w:eastAsia="Times New Roman"/>
          <w:sz w:val="22"/>
          <w:szCs w:val="22"/>
        </w:rPr>
        <w:t>: 5-10</w:t>
      </w:r>
      <w:r w:rsidRPr="00412695">
        <w:rPr>
          <w:rFonts w:eastAsia="Times New Roman"/>
          <w:sz w:val="22"/>
          <w:szCs w:val="22"/>
        </w:rPr>
        <w:t xml:space="preserve">% senescence sensitivity analysis </w:t>
      </w:r>
      <w:r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60784E31" w14:textId="77777777" w:rsidTr="00BD599B">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BD599B">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BD599B">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BD599B">
        <w:tc>
          <w:tcPr>
            <w:tcW w:w="1491" w:type="dxa"/>
            <w:vMerge/>
            <w:tcBorders>
              <w:left w:val="single" w:sz="24" w:space="0" w:color="auto"/>
            </w:tcBorders>
            <w:vAlign w:val="center"/>
          </w:tcPr>
          <w:p w14:paraId="6CB0A53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BD599B">
        <w:tc>
          <w:tcPr>
            <w:tcW w:w="1491" w:type="dxa"/>
            <w:vMerge/>
            <w:tcBorders>
              <w:left w:val="single" w:sz="24" w:space="0" w:color="auto"/>
            </w:tcBorders>
            <w:vAlign w:val="center"/>
          </w:tcPr>
          <w:p w14:paraId="6AF7B16F"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BD599B">
        <w:tc>
          <w:tcPr>
            <w:tcW w:w="1491" w:type="dxa"/>
            <w:vMerge/>
            <w:tcBorders>
              <w:left w:val="single" w:sz="24" w:space="0" w:color="auto"/>
            </w:tcBorders>
            <w:vAlign w:val="center"/>
          </w:tcPr>
          <w:p w14:paraId="07979E9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BD599B">
        <w:tc>
          <w:tcPr>
            <w:tcW w:w="1491" w:type="dxa"/>
            <w:vMerge/>
            <w:tcBorders>
              <w:left w:val="single" w:sz="24" w:space="0" w:color="auto"/>
            </w:tcBorders>
            <w:vAlign w:val="center"/>
          </w:tcPr>
          <w:p w14:paraId="0DDD88C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BD599B">
        <w:tc>
          <w:tcPr>
            <w:tcW w:w="1491" w:type="dxa"/>
            <w:vMerge/>
            <w:tcBorders>
              <w:left w:val="single" w:sz="24" w:space="0" w:color="auto"/>
            </w:tcBorders>
            <w:vAlign w:val="center"/>
          </w:tcPr>
          <w:p w14:paraId="21420CB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BD599B">
        <w:tc>
          <w:tcPr>
            <w:tcW w:w="1491" w:type="dxa"/>
            <w:vMerge/>
            <w:tcBorders>
              <w:left w:val="single" w:sz="24" w:space="0" w:color="auto"/>
            </w:tcBorders>
            <w:vAlign w:val="center"/>
          </w:tcPr>
          <w:p w14:paraId="43978AE8"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BD599B">
        <w:tc>
          <w:tcPr>
            <w:tcW w:w="1491" w:type="dxa"/>
            <w:vMerge/>
            <w:tcBorders>
              <w:left w:val="single" w:sz="24" w:space="0" w:color="auto"/>
            </w:tcBorders>
            <w:vAlign w:val="center"/>
          </w:tcPr>
          <w:p w14:paraId="44EB8BF9"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BD599B">
        <w:tc>
          <w:tcPr>
            <w:tcW w:w="1491" w:type="dxa"/>
            <w:vMerge/>
            <w:tcBorders>
              <w:left w:val="single" w:sz="24" w:space="0" w:color="auto"/>
            </w:tcBorders>
            <w:vAlign w:val="center"/>
          </w:tcPr>
          <w:p w14:paraId="0EFA3F9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BD599B">
        <w:tc>
          <w:tcPr>
            <w:tcW w:w="1491" w:type="dxa"/>
            <w:vMerge/>
            <w:tcBorders>
              <w:left w:val="single" w:sz="24" w:space="0" w:color="auto"/>
            </w:tcBorders>
            <w:vAlign w:val="center"/>
          </w:tcPr>
          <w:p w14:paraId="4FEE283C"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BD599B">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BD599B">
        <w:tc>
          <w:tcPr>
            <w:tcW w:w="1491" w:type="dxa"/>
            <w:vMerge/>
            <w:tcBorders>
              <w:left w:val="single" w:sz="24" w:space="0" w:color="auto"/>
            </w:tcBorders>
            <w:vAlign w:val="center"/>
          </w:tcPr>
          <w:p w14:paraId="274DCDD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BD599B">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BD599B">
        <w:tc>
          <w:tcPr>
            <w:tcW w:w="1491" w:type="dxa"/>
            <w:vMerge/>
            <w:tcBorders>
              <w:left w:val="single" w:sz="24" w:space="0" w:color="auto"/>
            </w:tcBorders>
            <w:vAlign w:val="center"/>
          </w:tcPr>
          <w:p w14:paraId="6A29DFAD"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BD599B">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BD599B">
        <w:tc>
          <w:tcPr>
            <w:tcW w:w="1491" w:type="dxa"/>
            <w:vMerge/>
            <w:tcBorders>
              <w:left w:val="single" w:sz="24" w:space="0" w:color="auto"/>
            </w:tcBorders>
            <w:vAlign w:val="center"/>
          </w:tcPr>
          <w:p w14:paraId="6B88BAE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BD599B">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BD599B">
        <w:tc>
          <w:tcPr>
            <w:tcW w:w="1491" w:type="dxa"/>
            <w:vMerge/>
            <w:tcBorders>
              <w:left w:val="single" w:sz="24" w:space="0" w:color="auto"/>
            </w:tcBorders>
            <w:vAlign w:val="center"/>
          </w:tcPr>
          <w:p w14:paraId="6FED59B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BD599B">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BD599B">
        <w:tc>
          <w:tcPr>
            <w:tcW w:w="1491" w:type="dxa"/>
            <w:vMerge/>
            <w:tcBorders>
              <w:left w:val="single" w:sz="24" w:space="0" w:color="auto"/>
            </w:tcBorders>
            <w:vAlign w:val="center"/>
          </w:tcPr>
          <w:p w14:paraId="2D0BA145"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BD599B">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BD599B">
        <w:tc>
          <w:tcPr>
            <w:tcW w:w="1491" w:type="dxa"/>
            <w:vMerge/>
            <w:tcBorders>
              <w:left w:val="single" w:sz="24" w:space="0" w:color="auto"/>
            </w:tcBorders>
            <w:vAlign w:val="center"/>
          </w:tcPr>
          <w:p w14:paraId="63239AB8"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BD599B">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BD599B">
        <w:tc>
          <w:tcPr>
            <w:tcW w:w="1491" w:type="dxa"/>
            <w:vMerge/>
            <w:tcBorders>
              <w:left w:val="single" w:sz="24" w:space="0" w:color="auto"/>
              <w:bottom w:val="single" w:sz="24" w:space="0" w:color="auto"/>
            </w:tcBorders>
            <w:vAlign w:val="center"/>
          </w:tcPr>
          <w:p w14:paraId="20A7EA9A"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BD599B">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BD599B">
            <w:pPr>
              <w:jc w:val="center"/>
              <w:rPr>
                <w:rFonts w:eastAsia="Times New Roman"/>
                <w:sz w:val="22"/>
                <w:szCs w:val="22"/>
              </w:rPr>
            </w:pPr>
            <w:r w:rsidRPr="00F955F7">
              <w:rPr>
                <w:rFonts w:eastAsia="Times New Roman"/>
                <w:color w:val="000000"/>
                <w:sz w:val="22"/>
                <w:szCs w:val="22"/>
              </w:rPr>
              <w:t>155</w:t>
            </w:r>
          </w:p>
        </w:tc>
      </w:tr>
    </w:tbl>
    <w:p w14:paraId="019EFC8C" w14:textId="7430E572" w:rsidR="00FB5184" w:rsidRDefault="00FB5184" w:rsidP="00FB5184">
      <w:pPr>
        <w:rPr>
          <w:rFonts w:eastAsia="Times New Roman"/>
          <w:b/>
          <w:sz w:val="22"/>
          <w:szCs w:val="22"/>
        </w:rPr>
      </w:pPr>
      <w:r>
        <w:rPr>
          <w:rFonts w:eastAsia="Times New Roman"/>
          <w:sz w:val="22"/>
          <w:szCs w:val="22"/>
        </w:rPr>
        <w:t>Table A.15</w:t>
      </w:r>
      <w:r>
        <w:rPr>
          <w:rFonts w:eastAsia="Times New Roman"/>
          <w:sz w:val="22"/>
          <w:szCs w:val="22"/>
        </w:rPr>
        <w:t>: 10-15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0741607D" w14:textId="77777777" w:rsidTr="00BD599B">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BD599B">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BD599B">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BD599B">
        <w:tc>
          <w:tcPr>
            <w:tcW w:w="1491" w:type="dxa"/>
            <w:vMerge/>
            <w:tcBorders>
              <w:left w:val="single" w:sz="24" w:space="0" w:color="auto"/>
            </w:tcBorders>
            <w:vAlign w:val="center"/>
          </w:tcPr>
          <w:p w14:paraId="47892A85"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BD599B">
        <w:tc>
          <w:tcPr>
            <w:tcW w:w="1491" w:type="dxa"/>
            <w:vMerge/>
            <w:tcBorders>
              <w:left w:val="single" w:sz="24" w:space="0" w:color="auto"/>
            </w:tcBorders>
            <w:vAlign w:val="center"/>
          </w:tcPr>
          <w:p w14:paraId="07D1515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BD599B">
        <w:tc>
          <w:tcPr>
            <w:tcW w:w="1491" w:type="dxa"/>
            <w:vMerge/>
            <w:tcBorders>
              <w:left w:val="single" w:sz="24" w:space="0" w:color="auto"/>
            </w:tcBorders>
            <w:vAlign w:val="center"/>
          </w:tcPr>
          <w:p w14:paraId="0365652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BD599B">
        <w:tc>
          <w:tcPr>
            <w:tcW w:w="1491" w:type="dxa"/>
            <w:vMerge/>
            <w:tcBorders>
              <w:left w:val="single" w:sz="24" w:space="0" w:color="auto"/>
            </w:tcBorders>
            <w:vAlign w:val="center"/>
          </w:tcPr>
          <w:p w14:paraId="292935E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BD599B">
        <w:tc>
          <w:tcPr>
            <w:tcW w:w="1491" w:type="dxa"/>
            <w:vMerge/>
            <w:tcBorders>
              <w:left w:val="single" w:sz="24" w:space="0" w:color="auto"/>
            </w:tcBorders>
            <w:vAlign w:val="center"/>
          </w:tcPr>
          <w:p w14:paraId="2B97DD7D"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BD599B">
        <w:tc>
          <w:tcPr>
            <w:tcW w:w="1491" w:type="dxa"/>
            <w:vMerge/>
            <w:tcBorders>
              <w:left w:val="single" w:sz="24" w:space="0" w:color="auto"/>
            </w:tcBorders>
            <w:vAlign w:val="center"/>
          </w:tcPr>
          <w:p w14:paraId="436305D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BD599B">
        <w:tc>
          <w:tcPr>
            <w:tcW w:w="1491" w:type="dxa"/>
            <w:vMerge/>
            <w:tcBorders>
              <w:left w:val="single" w:sz="24" w:space="0" w:color="auto"/>
            </w:tcBorders>
            <w:vAlign w:val="center"/>
          </w:tcPr>
          <w:p w14:paraId="4AA6BC4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BD599B">
        <w:tc>
          <w:tcPr>
            <w:tcW w:w="1491" w:type="dxa"/>
            <w:vMerge/>
            <w:tcBorders>
              <w:left w:val="single" w:sz="24" w:space="0" w:color="auto"/>
            </w:tcBorders>
            <w:vAlign w:val="center"/>
          </w:tcPr>
          <w:p w14:paraId="1AF7456A"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BD599B">
        <w:tc>
          <w:tcPr>
            <w:tcW w:w="1491" w:type="dxa"/>
            <w:vMerge/>
            <w:tcBorders>
              <w:left w:val="single" w:sz="24" w:space="0" w:color="auto"/>
            </w:tcBorders>
            <w:vAlign w:val="center"/>
          </w:tcPr>
          <w:p w14:paraId="5B7C728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BD599B">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BD599B">
        <w:tc>
          <w:tcPr>
            <w:tcW w:w="1491" w:type="dxa"/>
            <w:vMerge/>
            <w:tcBorders>
              <w:left w:val="single" w:sz="24" w:space="0" w:color="auto"/>
            </w:tcBorders>
            <w:vAlign w:val="center"/>
          </w:tcPr>
          <w:p w14:paraId="02CB6AA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BD599B">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BD599B">
        <w:tc>
          <w:tcPr>
            <w:tcW w:w="1491" w:type="dxa"/>
            <w:vMerge/>
            <w:tcBorders>
              <w:left w:val="single" w:sz="24" w:space="0" w:color="auto"/>
            </w:tcBorders>
            <w:vAlign w:val="center"/>
          </w:tcPr>
          <w:p w14:paraId="6E816D1F"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BD599B">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BD599B">
        <w:tc>
          <w:tcPr>
            <w:tcW w:w="1491" w:type="dxa"/>
            <w:vMerge/>
            <w:tcBorders>
              <w:left w:val="single" w:sz="24" w:space="0" w:color="auto"/>
            </w:tcBorders>
            <w:vAlign w:val="center"/>
          </w:tcPr>
          <w:p w14:paraId="05C6BDD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BD599B">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BD599B">
        <w:tc>
          <w:tcPr>
            <w:tcW w:w="1491" w:type="dxa"/>
            <w:vMerge/>
            <w:tcBorders>
              <w:left w:val="single" w:sz="24" w:space="0" w:color="auto"/>
            </w:tcBorders>
            <w:vAlign w:val="center"/>
          </w:tcPr>
          <w:p w14:paraId="625ED6F6"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BD599B">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BD599B">
        <w:tc>
          <w:tcPr>
            <w:tcW w:w="1491" w:type="dxa"/>
            <w:vMerge/>
            <w:tcBorders>
              <w:left w:val="single" w:sz="24" w:space="0" w:color="auto"/>
            </w:tcBorders>
            <w:vAlign w:val="center"/>
          </w:tcPr>
          <w:p w14:paraId="44D8605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BD599B">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BD599B">
        <w:tc>
          <w:tcPr>
            <w:tcW w:w="1491" w:type="dxa"/>
            <w:vMerge/>
            <w:tcBorders>
              <w:left w:val="single" w:sz="24" w:space="0" w:color="auto"/>
              <w:bottom w:val="single" w:sz="24" w:space="0" w:color="auto"/>
            </w:tcBorders>
            <w:vAlign w:val="center"/>
          </w:tcPr>
          <w:p w14:paraId="41D5C108"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BD599B">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BD599B">
            <w:pPr>
              <w:jc w:val="center"/>
              <w:rPr>
                <w:rFonts w:eastAsia="Times New Roman"/>
                <w:sz w:val="22"/>
                <w:szCs w:val="22"/>
              </w:rPr>
            </w:pPr>
            <w:r w:rsidRPr="008142EB">
              <w:rPr>
                <w:rFonts w:eastAsia="Times New Roman"/>
                <w:color w:val="000000"/>
                <w:sz w:val="22"/>
                <w:szCs w:val="22"/>
              </w:rPr>
              <w:t>124</w:t>
            </w:r>
          </w:p>
        </w:tc>
      </w:tr>
    </w:tbl>
    <w:p w14:paraId="7E432FA2" w14:textId="75DE1B94" w:rsidR="00FB5184" w:rsidRDefault="00FB5184" w:rsidP="00FB5184">
      <w:pPr>
        <w:rPr>
          <w:rFonts w:eastAsia="Times New Roman"/>
          <w:b/>
          <w:sz w:val="22"/>
          <w:szCs w:val="22"/>
        </w:rPr>
      </w:pPr>
      <w:r>
        <w:rPr>
          <w:rFonts w:eastAsia="Times New Roman"/>
          <w:sz w:val="22"/>
          <w:szCs w:val="22"/>
        </w:rPr>
        <w:t>Table A.16</w:t>
      </w:r>
      <w:r>
        <w:rPr>
          <w:rFonts w:eastAsia="Times New Roman"/>
          <w:sz w:val="22"/>
          <w:szCs w:val="22"/>
        </w:rPr>
        <w:t>: 15-20</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BD599B">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BD599B">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BD599B">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BD599B">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BD599B">
            <w:pPr>
              <w:jc w:val="center"/>
              <w:rPr>
                <w:rFonts w:eastAsia="Times New Roman"/>
                <w:b/>
                <w:sz w:val="22"/>
                <w:szCs w:val="22"/>
              </w:rPr>
            </w:pPr>
            <w:r w:rsidRPr="0041067E">
              <w:rPr>
                <w:rFonts w:eastAsia="Times New Roman"/>
                <w:b/>
                <w:sz w:val="22"/>
                <w:szCs w:val="22"/>
              </w:rPr>
              <w:t>Mitosis /2</w:t>
            </w:r>
          </w:p>
        </w:tc>
      </w:tr>
      <w:tr w:rsidR="00FB5184" w14:paraId="789BCA16" w14:textId="77777777" w:rsidTr="00BD599B">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BD599B">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BD599B">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BD599B">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BD599B">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BD599B">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BD599B">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BD599B">
        <w:tc>
          <w:tcPr>
            <w:tcW w:w="1491" w:type="dxa"/>
            <w:vMerge/>
            <w:tcBorders>
              <w:left w:val="single" w:sz="24" w:space="0" w:color="auto"/>
            </w:tcBorders>
            <w:vAlign w:val="center"/>
          </w:tcPr>
          <w:p w14:paraId="296B2AE0"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BD599B">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BD599B">
        <w:tc>
          <w:tcPr>
            <w:tcW w:w="1491" w:type="dxa"/>
            <w:vMerge/>
            <w:tcBorders>
              <w:left w:val="single" w:sz="24" w:space="0" w:color="auto"/>
            </w:tcBorders>
            <w:vAlign w:val="center"/>
          </w:tcPr>
          <w:p w14:paraId="27339DD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BD599B">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BD599B">
        <w:tc>
          <w:tcPr>
            <w:tcW w:w="1491" w:type="dxa"/>
            <w:vMerge/>
            <w:tcBorders>
              <w:left w:val="single" w:sz="24" w:space="0" w:color="auto"/>
            </w:tcBorders>
            <w:vAlign w:val="center"/>
          </w:tcPr>
          <w:p w14:paraId="49A148A1"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BD599B">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BD599B">
        <w:tc>
          <w:tcPr>
            <w:tcW w:w="1491" w:type="dxa"/>
            <w:vMerge/>
            <w:tcBorders>
              <w:left w:val="single" w:sz="24" w:space="0" w:color="auto"/>
            </w:tcBorders>
            <w:vAlign w:val="center"/>
          </w:tcPr>
          <w:p w14:paraId="30967E68"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BD599B">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BD599B">
        <w:tc>
          <w:tcPr>
            <w:tcW w:w="1491" w:type="dxa"/>
            <w:vMerge/>
            <w:tcBorders>
              <w:left w:val="single" w:sz="24" w:space="0" w:color="auto"/>
            </w:tcBorders>
            <w:vAlign w:val="center"/>
          </w:tcPr>
          <w:p w14:paraId="21ABB44C"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BD599B">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BD599B">
        <w:tc>
          <w:tcPr>
            <w:tcW w:w="1491" w:type="dxa"/>
            <w:vMerge/>
            <w:tcBorders>
              <w:left w:val="single" w:sz="24" w:space="0" w:color="auto"/>
            </w:tcBorders>
            <w:vAlign w:val="center"/>
          </w:tcPr>
          <w:p w14:paraId="48430894"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BD599B">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BD599B">
        <w:tc>
          <w:tcPr>
            <w:tcW w:w="1491" w:type="dxa"/>
            <w:vMerge/>
            <w:tcBorders>
              <w:left w:val="single" w:sz="24" w:space="0" w:color="auto"/>
            </w:tcBorders>
            <w:vAlign w:val="center"/>
          </w:tcPr>
          <w:p w14:paraId="585C2166"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BD599B">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BD599B">
        <w:tc>
          <w:tcPr>
            <w:tcW w:w="1491" w:type="dxa"/>
            <w:vMerge/>
            <w:tcBorders>
              <w:left w:val="single" w:sz="24" w:space="0" w:color="auto"/>
            </w:tcBorders>
            <w:vAlign w:val="center"/>
          </w:tcPr>
          <w:p w14:paraId="66095E62"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BD599B">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BD599B">
        <w:tc>
          <w:tcPr>
            <w:tcW w:w="1491" w:type="dxa"/>
            <w:vMerge/>
            <w:tcBorders>
              <w:left w:val="single" w:sz="24" w:space="0" w:color="auto"/>
            </w:tcBorders>
            <w:vAlign w:val="center"/>
          </w:tcPr>
          <w:p w14:paraId="1F47F0C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BD599B">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BD599B">
        <w:tc>
          <w:tcPr>
            <w:tcW w:w="1491" w:type="dxa"/>
            <w:vMerge/>
            <w:tcBorders>
              <w:left w:val="single" w:sz="24" w:space="0" w:color="auto"/>
            </w:tcBorders>
            <w:vAlign w:val="center"/>
          </w:tcPr>
          <w:p w14:paraId="7E56C479"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BD599B">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BD599B">
        <w:tc>
          <w:tcPr>
            <w:tcW w:w="1491" w:type="dxa"/>
            <w:vMerge/>
            <w:tcBorders>
              <w:left w:val="single" w:sz="24" w:space="0" w:color="auto"/>
            </w:tcBorders>
            <w:vAlign w:val="center"/>
          </w:tcPr>
          <w:p w14:paraId="1BC3CA43"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BD599B">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BD599B">
        <w:tc>
          <w:tcPr>
            <w:tcW w:w="1491" w:type="dxa"/>
            <w:vMerge/>
            <w:tcBorders>
              <w:left w:val="single" w:sz="24" w:space="0" w:color="auto"/>
            </w:tcBorders>
            <w:vAlign w:val="center"/>
          </w:tcPr>
          <w:p w14:paraId="5854EE3E"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BD599B">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BD599B">
        <w:tc>
          <w:tcPr>
            <w:tcW w:w="1491" w:type="dxa"/>
            <w:vMerge/>
            <w:tcBorders>
              <w:left w:val="single" w:sz="24" w:space="0" w:color="auto"/>
            </w:tcBorders>
            <w:vAlign w:val="center"/>
          </w:tcPr>
          <w:p w14:paraId="6753E64D" w14:textId="77777777" w:rsidR="00FB5184" w:rsidRPr="0041067E" w:rsidRDefault="00FB5184" w:rsidP="00BD599B">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BD599B">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BD599B">
        <w:tc>
          <w:tcPr>
            <w:tcW w:w="1491" w:type="dxa"/>
            <w:vMerge/>
            <w:tcBorders>
              <w:left w:val="single" w:sz="24" w:space="0" w:color="auto"/>
              <w:bottom w:val="single" w:sz="24" w:space="0" w:color="auto"/>
            </w:tcBorders>
            <w:vAlign w:val="center"/>
          </w:tcPr>
          <w:p w14:paraId="2C0A5263" w14:textId="77777777" w:rsidR="00FB5184" w:rsidRPr="0041067E" w:rsidRDefault="00FB5184" w:rsidP="00BD599B">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BD599B">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BD599B">
            <w:pPr>
              <w:jc w:val="center"/>
              <w:rPr>
                <w:rFonts w:eastAsia="Times New Roman"/>
                <w:sz w:val="22"/>
                <w:szCs w:val="22"/>
              </w:rPr>
            </w:pPr>
            <w:r w:rsidRPr="00654B36">
              <w:rPr>
                <w:rFonts w:eastAsia="Times New Roman"/>
                <w:color w:val="000000"/>
                <w:sz w:val="22"/>
                <w:szCs w:val="22"/>
              </w:rPr>
              <w:t>111</w:t>
            </w:r>
          </w:p>
        </w:tc>
      </w:tr>
    </w:tbl>
    <w:p w14:paraId="7CE16A93" w14:textId="59782DBC" w:rsidR="00FB5184" w:rsidRDefault="00FB5184" w:rsidP="00FB5184">
      <w:pPr>
        <w:rPr>
          <w:rFonts w:eastAsia="Times New Roman"/>
          <w:b/>
          <w:sz w:val="22"/>
          <w:szCs w:val="22"/>
        </w:rPr>
      </w:pPr>
      <w:r>
        <w:rPr>
          <w:rFonts w:eastAsia="Times New Roman"/>
          <w:sz w:val="22"/>
          <w:szCs w:val="22"/>
        </w:rPr>
        <w:t>Table A.17</w:t>
      </w:r>
      <w:r>
        <w:rPr>
          <w:rFonts w:eastAsia="Times New Roman"/>
          <w:sz w:val="22"/>
          <w:szCs w:val="22"/>
        </w:rPr>
        <w:t>: 20-25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6"/>
      <w:footerReference w:type="default" r:id="rId77"/>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D.Walker" w:date="2017-11-28T16:21:00Z" w:initials="D">
    <w:p w14:paraId="2D66D2EF" w14:textId="025EB8A6" w:rsidR="00274598" w:rsidRDefault="00274598">
      <w:pPr>
        <w:pStyle w:val="CommentText"/>
      </w:pPr>
      <w:r>
        <w:rPr>
          <w:rStyle w:val="CommentReference"/>
        </w:rPr>
        <w:annotationRef/>
      </w:r>
      <w:r>
        <w:t>Same problem again</w:t>
      </w:r>
    </w:p>
  </w:comment>
  <w:comment w:id="19" w:author="D.Walker" w:date="2017-11-28T16:23:00Z" w:initials="D">
    <w:p w14:paraId="57D868C7" w14:textId="4D49F486" w:rsidR="00274598" w:rsidRDefault="00274598">
      <w:pPr>
        <w:pStyle w:val="CommentText"/>
      </w:pPr>
      <w:r>
        <w:rPr>
          <w:rStyle w:val="CommentReference"/>
        </w:rPr>
        <w:annotationRef/>
      </w:r>
      <w:r>
        <w:t>Better to say e.g. assess or estimate?</w:t>
      </w:r>
    </w:p>
  </w:comment>
  <w:comment w:id="23" w:author="D.Walker" w:date="2017-11-28T16:23:00Z" w:initials="D">
    <w:p w14:paraId="06471E3D" w14:textId="11D43BFD" w:rsidR="00274598" w:rsidRDefault="00274598">
      <w:pPr>
        <w:pStyle w:val="CommentText"/>
      </w:pPr>
      <w:r>
        <w:rPr>
          <w:rStyle w:val="CommentReference"/>
        </w:rPr>
        <w:annotationRef/>
      </w:r>
      <w:r>
        <w:t>Note that by changing parameters in the model, you can make it relevant to patients of different ages.</w:t>
      </w:r>
    </w:p>
  </w:comment>
  <w:comment w:id="28" w:author="D.Walker" w:date="2017-11-28T16:25:00Z" w:initials="D">
    <w:p w14:paraId="27FD72C7" w14:textId="1BF95D53" w:rsidR="00274598" w:rsidRDefault="00274598">
      <w:pPr>
        <w:pStyle w:val="CommentText"/>
      </w:pPr>
      <w:r>
        <w:rPr>
          <w:rStyle w:val="CommentReference"/>
        </w:rPr>
        <w:annotationRef/>
      </w:r>
      <w:r>
        <w:t>And modelling more realistic vessel shapes?</w:t>
      </w:r>
    </w:p>
  </w:comment>
  <w:comment w:id="38" w:author="D.Walker" w:date="2017-11-28T16:44:00Z" w:initials="D">
    <w:p w14:paraId="39737A8B" w14:textId="6C72DFA8" w:rsidR="00274598" w:rsidRDefault="00274598">
      <w:pPr>
        <w:pStyle w:val="CommentText"/>
      </w:pPr>
      <w:r>
        <w:rPr>
          <w:rStyle w:val="CommentReference"/>
        </w:rPr>
        <w:annotationRef/>
      </w:r>
      <w:r>
        <w:t>If you’re struggling for space you can reduce some of this detail.</w:t>
      </w:r>
    </w:p>
  </w:comment>
  <w:comment w:id="39" w:author="D.Walker" w:date="2017-11-28T16:44:00Z" w:initials="D">
    <w:p w14:paraId="0DFB18C9" w14:textId="465CC301" w:rsidR="00274598" w:rsidRDefault="00274598">
      <w:pPr>
        <w:pStyle w:val="CommentText"/>
      </w:pPr>
      <w:r>
        <w:rPr>
          <w:rStyle w:val="CommentReference"/>
        </w:rPr>
        <w:annotationRef/>
      </w:r>
      <w:r>
        <w:t>And other eukaryotic cells!</w:t>
      </w:r>
    </w:p>
  </w:comment>
  <w:comment w:id="40" w:author="Harry Cooper" w:date="2017-11-27T16:15:00Z" w:initials="HC">
    <w:p w14:paraId="795E9A25" w14:textId="38C80859" w:rsidR="00274598" w:rsidRDefault="00274598">
      <w:pPr>
        <w:pStyle w:val="CommentText"/>
      </w:pPr>
      <w:r>
        <w:rPr>
          <w:rStyle w:val="CommentReference"/>
        </w:rPr>
        <w:annotationRef/>
      </w:r>
      <w:r>
        <w:t>Remember this from meeting with Dawn.</w:t>
      </w:r>
    </w:p>
  </w:comment>
  <w:comment w:id="57" w:author="D.Walker" w:date="2017-11-28T16:45:00Z" w:initials="D">
    <w:p w14:paraId="1564BAE0" w14:textId="61B19FCD" w:rsidR="00274598" w:rsidRDefault="00274598">
      <w:pPr>
        <w:pStyle w:val="CommentText"/>
      </w:pPr>
      <w:r>
        <w:rPr>
          <w:rStyle w:val="CommentReference"/>
        </w:rPr>
        <w:annotationRef/>
      </w:r>
      <w:r>
        <w:t>Meaning what? Stick to describing characteristics which are relevant (and you understand) i.e. how the behaviour differs!</w:t>
      </w:r>
    </w:p>
  </w:comment>
  <w:comment w:id="60" w:author="Harry Cooper" w:date="2017-11-27T16:14:00Z" w:initials="HC">
    <w:p w14:paraId="1A57B82B" w14:textId="6E7AD587" w:rsidR="00274598" w:rsidRDefault="00274598">
      <w:pPr>
        <w:pStyle w:val="CommentText"/>
      </w:pPr>
      <w:r>
        <w:rPr>
          <w:rStyle w:val="CommentReference"/>
        </w:rPr>
        <w:annotationRef/>
      </w:r>
      <w:r>
        <w:t>Not started, however I feel I can implicitly cover all the rules of the environment within other sub-chapters, such as the EC sub-chapter above.</w:t>
      </w:r>
    </w:p>
  </w:comment>
  <w:comment w:id="79" w:author="D.Walker" w:date="2017-11-28T16:49:00Z" w:initials="D">
    <w:p w14:paraId="19617A77" w14:textId="7DB86A3C" w:rsidR="00274598" w:rsidRDefault="00274598">
      <w:pPr>
        <w:pStyle w:val="CommentText"/>
      </w:pPr>
      <w:r>
        <w:rPr>
          <w:rStyle w:val="CommentReference"/>
        </w:rPr>
        <w:annotationRef/>
      </w:r>
      <w:r>
        <w:t>See previous comment on complex detail! Better to just say that cells at these sites are more likely to apoptose/proliferate?</w:t>
      </w:r>
    </w:p>
  </w:comment>
  <w:comment w:id="128" w:author="D.Walker" w:date="2017-11-28T16:52:00Z" w:initials="D">
    <w:p w14:paraId="73F02CB7" w14:textId="55D2DBB0" w:rsidR="00274598" w:rsidRDefault="00274598">
      <w:pPr>
        <w:pStyle w:val="CommentText"/>
      </w:pPr>
      <w:r>
        <w:rPr>
          <w:rStyle w:val="CommentReference"/>
        </w:rPr>
        <w:annotationRef/>
      </w:r>
      <w:r>
        <w:t>It would make more sense if you briefly described the functionality (cell types, rules) before this.</w:t>
      </w:r>
    </w:p>
  </w:comment>
  <w:comment w:id="163" w:author="D.Walker" w:date="2017-11-28T16:54:00Z" w:initials="D">
    <w:p w14:paraId="5C31F8C5" w14:textId="02003547" w:rsidR="00274598" w:rsidRDefault="00274598">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70" w:author="D.Walker" w:date="2017-11-28T16:55:00Z" w:initials="D">
    <w:p w14:paraId="3E284327" w14:textId="396B58DA" w:rsidR="00274598" w:rsidRDefault="00274598">
      <w:pPr>
        <w:pStyle w:val="CommentText"/>
      </w:pPr>
      <w:r>
        <w:rPr>
          <w:rStyle w:val="CommentReference"/>
        </w:rPr>
        <w:annotationRef/>
      </w:r>
      <w:r>
        <w:t>You need to properly caption and label all figures. This information should be in the figure caption.</w:t>
      </w:r>
    </w:p>
  </w:comment>
  <w:comment w:id="168" w:author="Harry Cooper" w:date="2017-11-27T16:15:00Z" w:initials="HC">
    <w:p w14:paraId="6CF504E9" w14:textId="01B22636" w:rsidR="00274598" w:rsidRDefault="00274598">
      <w:pPr>
        <w:pStyle w:val="CommentText"/>
      </w:pPr>
      <w:r>
        <w:rPr>
          <w:rStyle w:val="CommentReference"/>
        </w:rPr>
        <w:annotationRef/>
      </w:r>
      <w:r>
        <w:t>Do I just have an Appendices at the back with each image and description, rather than in line with the text?</w:t>
      </w:r>
    </w:p>
  </w:comment>
  <w:comment w:id="176" w:author="D.Walker" w:date="2017-11-28T16:56:00Z" w:initials="D">
    <w:p w14:paraId="663C8008" w14:textId="34B33BD5" w:rsidR="00274598" w:rsidRDefault="00274598">
      <w:pPr>
        <w:pStyle w:val="CommentText"/>
      </w:pPr>
      <w:r>
        <w:rPr>
          <w:rStyle w:val="CommentReference"/>
        </w:rPr>
        <w:annotationRef/>
      </w:r>
      <w:r>
        <w:t>Drawback?</w:t>
      </w:r>
    </w:p>
  </w:comment>
  <w:comment w:id="182" w:author="D.Walker" w:date="2017-11-28T16:57:00Z" w:initials="D">
    <w:p w14:paraId="5B0B2D19" w14:textId="242767F3" w:rsidR="00274598" w:rsidRDefault="00274598">
      <w:pPr>
        <w:pStyle w:val="CommentText"/>
      </w:pPr>
      <w:r>
        <w:rPr>
          <w:rStyle w:val="CommentReference"/>
        </w:rPr>
        <w:annotationRef/>
      </w:r>
      <w:r>
        <w:t>Would be nice, but not essential</w:t>
      </w:r>
    </w:p>
  </w:comment>
  <w:comment w:id="220" w:author="Harry Cooper" w:date="2018-04-25T13:45:00Z" w:initials="HC">
    <w:p w14:paraId="0D84D629" w14:textId="07DDCDBE" w:rsidR="00274598" w:rsidRDefault="00274598">
      <w:pPr>
        <w:pStyle w:val="CommentText"/>
      </w:pPr>
      <w:r>
        <w:rPr>
          <w:rStyle w:val="CommentReference"/>
        </w:rPr>
        <w:annotationRef/>
      </w:r>
      <w:r>
        <w:t>Missing confluence detection logic</w:t>
      </w:r>
    </w:p>
    <w:p w14:paraId="2F70724D" w14:textId="77777777" w:rsidR="00274598" w:rsidRDefault="00274598">
      <w:pPr>
        <w:pStyle w:val="CommentText"/>
      </w:pPr>
    </w:p>
  </w:comment>
  <w:comment w:id="233" w:author="Harry Cooper" w:date="2018-04-24T07:48:00Z" w:initials="HC">
    <w:p w14:paraId="6F4F23C8" w14:textId="0BA573B7" w:rsidR="00274598" w:rsidRDefault="00274598">
      <w:pPr>
        <w:pStyle w:val="CommentText"/>
      </w:pPr>
      <w:r>
        <w:rPr>
          <w:rStyle w:val="CommentReference"/>
        </w:rPr>
        <w:annotationRef/>
      </w:r>
      <w:r>
        <w:t>Is it confusing switching to radius?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39737A8B" w15:done="0"/>
  <w15:commentEx w15:paraId="0DFB18C9" w15:done="0"/>
  <w15:commentEx w15:paraId="795E9A25" w15:done="0"/>
  <w15:commentEx w15:paraId="1564BAE0" w15:done="0"/>
  <w15:commentEx w15:paraId="1A57B82B" w15:done="0"/>
  <w15:commentEx w15:paraId="19617A77" w15:done="0"/>
  <w15:commentEx w15:paraId="73F02CB7" w15:done="0"/>
  <w15:commentEx w15:paraId="5C31F8C5" w15:done="0"/>
  <w15:commentEx w15:paraId="3E284327" w15:done="0"/>
  <w15:commentEx w15:paraId="6CF504E9" w15:done="0"/>
  <w15:commentEx w15:paraId="663C8008" w15:done="0"/>
  <w15:commentEx w15:paraId="5B0B2D19" w15:done="0"/>
  <w15:commentEx w15:paraId="2F70724D" w15:done="0"/>
  <w15:commentEx w15:paraId="6F4F23C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C1727" w14:textId="77777777" w:rsidR="00FA0723" w:rsidRDefault="00FA0723" w:rsidP="00642E0B">
      <w:r>
        <w:separator/>
      </w:r>
    </w:p>
  </w:endnote>
  <w:endnote w:type="continuationSeparator" w:id="0">
    <w:p w14:paraId="0FF5B314" w14:textId="77777777" w:rsidR="00FA0723" w:rsidRDefault="00FA0723"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274598" w:rsidRDefault="00274598"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274598" w:rsidRDefault="0027459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274598" w:rsidRDefault="00274598"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0AF2">
      <w:rPr>
        <w:rStyle w:val="PageNumber"/>
        <w:noProof/>
      </w:rPr>
      <w:t>vii</w:t>
    </w:r>
    <w:r>
      <w:rPr>
        <w:rStyle w:val="PageNumber"/>
      </w:rPr>
      <w:fldChar w:fldCharType="end"/>
    </w:r>
  </w:p>
  <w:p w14:paraId="1AC764E3" w14:textId="6ABE33BF" w:rsidR="00274598" w:rsidRDefault="00274598"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274598" w:rsidRDefault="00274598"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2BCD">
      <w:rPr>
        <w:rStyle w:val="PageNumber"/>
        <w:noProof/>
      </w:rPr>
      <w:t>55</w:t>
    </w:r>
    <w:r>
      <w:rPr>
        <w:rStyle w:val="PageNumber"/>
      </w:rPr>
      <w:fldChar w:fldCharType="end"/>
    </w:r>
  </w:p>
  <w:p w14:paraId="04D4E42B" w14:textId="77777777" w:rsidR="00274598" w:rsidRDefault="00274598"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3D4A4" w14:textId="77777777" w:rsidR="00FA0723" w:rsidRDefault="00FA0723" w:rsidP="00642E0B">
      <w:r>
        <w:separator/>
      </w:r>
    </w:p>
  </w:footnote>
  <w:footnote w:type="continuationSeparator" w:id="0">
    <w:p w14:paraId="4E9E354F" w14:textId="77777777" w:rsidR="00FA0723" w:rsidRDefault="00FA0723"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274598" w:rsidRDefault="0027459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5"/>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36C3D"/>
    <w:rsid w:val="00042BCD"/>
    <w:rsid w:val="00044307"/>
    <w:rsid w:val="000445E0"/>
    <w:rsid w:val="00046277"/>
    <w:rsid w:val="00047B3A"/>
    <w:rsid w:val="000523F8"/>
    <w:rsid w:val="00053EC5"/>
    <w:rsid w:val="000551F6"/>
    <w:rsid w:val="000552EF"/>
    <w:rsid w:val="00055834"/>
    <w:rsid w:val="000573F6"/>
    <w:rsid w:val="00057517"/>
    <w:rsid w:val="00057C2C"/>
    <w:rsid w:val="00062007"/>
    <w:rsid w:val="00062857"/>
    <w:rsid w:val="000635E8"/>
    <w:rsid w:val="00067FEF"/>
    <w:rsid w:val="0007031C"/>
    <w:rsid w:val="00071C91"/>
    <w:rsid w:val="00072823"/>
    <w:rsid w:val="0007364A"/>
    <w:rsid w:val="00073C79"/>
    <w:rsid w:val="00074EE2"/>
    <w:rsid w:val="000754DE"/>
    <w:rsid w:val="0008235C"/>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5E63"/>
    <w:rsid w:val="000C6956"/>
    <w:rsid w:val="000C6E68"/>
    <w:rsid w:val="000C735A"/>
    <w:rsid w:val="000D0F3D"/>
    <w:rsid w:val="000D1E2A"/>
    <w:rsid w:val="000D5B5D"/>
    <w:rsid w:val="000D71AB"/>
    <w:rsid w:val="000E0CF5"/>
    <w:rsid w:val="000E1371"/>
    <w:rsid w:val="000E1D90"/>
    <w:rsid w:val="000E2293"/>
    <w:rsid w:val="000E292C"/>
    <w:rsid w:val="000E3B4B"/>
    <w:rsid w:val="000E3C72"/>
    <w:rsid w:val="000E4A48"/>
    <w:rsid w:val="000E61C0"/>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1C18"/>
    <w:rsid w:val="00122D23"/>
    <w:rsid w:val="00123F30"/>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60BE0"/>
    <w:rsid w:val="001625A7"/>
    <w:rsid w:val="00164343"/>
    <w:rsid w:val="001643DE"/>
    <w:rsid w:val="00164FDF"/>
    <w:rsid w:val="001668F7"/>
    <w:rsid w:val="001669A6"/>
    <w:rsid w:val="00167456"/>
    <w:rsid w:val="00167D53"/>
    <w:rsid w:val="00172156"/>
    <w:rsid w:val="0017567E"/>
    <w:rsid w:val="001765C6"/>
    <w:rsid w:val="0018083C"/>
    <w:rsid w:val="00182216"/>
    <w:rsid w:val="00182B21"/>
    <w:rsid w:val="00182E6D"/>
    <w:rsid w:val="00182F23"/>
    <w:rsid w:val="001830F5"/>
    <w:rsid w:val="001844BB"/>
    <w:rsid w:val="00184E17"/>
    <w:rsid w:val="00185A9C"/>
    <w:rsid w:val="00187640"/>
    <w:rsid w:val="0019061C"/>
    <w:rsid w:val="0019153F"/>
    <w:rsid w:val="00192019"/>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F61"/>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1FCE"/>
    <w:rsid w:val="003028F1"/>
    <w:rsid w:val="003029B1"/>
    <w:rsid w:val="00304158"/>
    <w:rsid w:val="00304DE7"/>
    <w:rsid w:val="003064E1"/>
    <w:rsid w:val="003110F9"/>
    <w:rsid w:val="00311F41"/>
    <w:rsid w:val="00312264"/>
    <w:rsid w:val="00312CE0"/>
    <w:rsid w:val="003133AB"/>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609A5"/>
    <w:rsid w:val="00361FDC"/>
    <w:rsid w:val="00362C77"/>
    <w:rsid w:val="003630A1"/>
    <w:rsid w:val="003639F7"/>
    <w:rsid w:val="00364129"/>
    <w:rsid w:val="003654D0"/>
    <w:rsid w:val="00366188"/>
    <w:rsid w:val="003675AB"/>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118F"/>
    <w:rsid w:val="003B1FD8"/>
    <w:rsid w:val="003B206B"/>
    <w:rsid w:val="003B276D"/>
    <w:rsid w:val="003C0013"/>
    <w:rsid w:val="003C0AE5"/>
    <w:rsid w:val="003C0BBF"/>
    <w:rsid w:val="003C10D7"/>
    <w:rsid w:val="003C2C4B"/>
    <w:rsid w:val="003C3DC4"/>
    <w:rsid w:val="003C42F1"/>
    <w:rsid w:val="003C6E05"/>
    <w:rsid w:val="003D16B2"/>
    <w:rsid w:val="003D2EC0"/>
    <w:rsid w:val="003D2FB2"/>
    <w:rsid w:val="003D7006"/>
    <w:rsid w:val="003D75FF"/>
    <w:rsid w:val="003E104F"/>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A78"/>
    <w:rsid w:val="00430FE4"/>
    <w:rsid w:val="00431B3A"/>
    <w:rsid w:val="00433B2E"/>
    <w:rsid w:val="004359F4"/>
    <w:rsid w:val="00436044"/>
    <w:rsid w:val="0044203A"/>
    <w:rsid w:val="0044284C"/>
    <w:rsid w:val="00443839"/>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D06"/>
    <w:rsid w:val="00483244"/>
    <w:rsid w:val="00484BFF"/>
    <w:rsid w:val="00485556"/>
    <w:rsid w:val="00486550"/>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65DE"/>
    <w:rsid w:val="004C6FD3"/>
    <w:rsid w:val="004D0D9B"/>
    <w:rsid w:val="004D13A3"/>
    <w:rsid w:val="004D423A"/>
    <w:rsid w:val="004D4BA0"/>
    <w:rsid w:val="004D5C6D"/>
    <w:rsid w:val="004D7E1F"/>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2461"/>
    <w:rsid w:val="00553275"/>
    <w:rsid w:val="005568F5"/>
    <w:rsid w:val="00564038"/>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5394"/>
    <w:rsid w:val="005A5C87"/>
    <w:rsid w:val="005A72C1"/>
    <w:rsid w:val="005B00A6"/>
    <w:rsid w:val="005B1129"/>
    <w:rsid w:val="005B3367"/>
    <w:rsid w:val="005B3558"/>
    <w:rsid w:val="005B4D06"/>
    <w:rsid w:val="005B50B8"/>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5D9B"/>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23DC"/>
    <w:rsid w:val="00665821"/>
    <w:rsid w:val="00672ABA"/>
    <w:rsid w:val="00672DD5"/>
    <w:rsid w:val="00673E7C"/>
    <w:rsid w:val="00674A33"/>
    <w:rsid w:val="006769FB"/>
    <w:rsid w:val="00680065"/>
    <w:rsid w:val="00680937"/>
    <w:rsid w:val="00683952"/>
    <w:rsid w:val="00684951"/>
    <w:rsid w:val="00684E98"/>
    <w:rsid w:val="006859D7"/>
    <w:rsid w:val="00691D0B"/>
    <w:rsid w:val="0069334D"/>
    <w:rsid w:val="00694D7A"/>
    <w:rsid w:val="0069541B"/>
    <w:rsid w:val="00697B3F"/>
    <w:rsid w:val="00697C59"/>
    <w:rsid w:val="006A196E"/>
    <w:rsid w:val="006A3064"/>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5132"/>
    <w:rsid w:val="007C5960"/>
    <w:rsid w:val="007D077C"/>
    <w:rsid w:val="007D3BBF"/>
    <w:rsid w:val="007D3EB3"/>
    <w:rsid w:val="007D4270"/>
    <w:rsid w:val="007D57DC"/>
    <w:rsid w:val="007D6F87"/>
    <w:rsid w:val="007D745B"/>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33F3"/>
    <w:rsid w:val="008D367B"/>
    <w:rsid w:val="008D48E8"/>
    <w:rsid w:val="008D7C93"/>
    <w:rsid w:val="008E01E6"/>
    <w:rsid w:val="008E2840"/>
    <w:rsid w:val="008E3876"/>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4971"/>
    <w:rsid w:val="00915587"/>
    <w:rsid w:val="009204E5"/>
    <w:rsid w:val="00920571"/>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87A2A"/>
    <w:rsid w:val="00990144"/>
    <w:rsid w:val="00990A7A"/>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21FE"/>
    <w:rsid w:val="009D276A"/>
    <w:rsid w:val="009D6B89"/>
    <w:rsid w:val="009E178A"/>
    <w:rsid w:val="009E474B"/>
    <w:rsid w:val="009E57AA"/>
    <w:rsid w:val="009F06B7"/>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FDF"/>
    <w:rsid w:val="00A3143D"/>
    <w:rsid w:val="00A344EB"/>
    <w:rsid w:val="00A35BD1"/>
    <w:rsid w:val="00A35F39"/>
    <w:rsid w:val="00A36348"/>
    <w:rsid w:val="00A37252"/>
    <w:rsid w:val="00A41D59"/>
    <w:rsid w:val="00A43D58"/>
    <w:rsid w:val="00A4552E"/>
    <w:rsid w:val="00A46881"/>
    <w:rsid w:val="00A532D4"/>
    <w:rsid w:val="00A533E6"/>
    <w:rsid w:val="00A5373B"/>
    <w:rsid w:val="00A54841"/>
    <w:rsid w:val="00A55CE3"/>
    <w:rsid w:val="00A5628A"/>
    <w:rsid w:val="00A56B78"/>
    <w:rsid w:val="00A57F14"/>
    <w:rsid w:val="00A624A1"/>
    <w:rsid w:val="00A62959"/>
    <w:rsid w:val="00A63C76"/>
    <w:rsid w:val="00A63D0E"/>
    <w:rsid w:val="00A63DA5"/>
    <w:rsid w:val="00A64469"/>
    <w:rsid w:val="00A65F7C"/>
    <w:rsid w:val="00A66EB6"/>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5445"/>
    <w:rsid w:val="00AC7967"/>
    <w:rsid w:val="00AC796B"/>
    <w:rsid w:val="00AC7C38"/>
    <w:rsid w:val="00AC7E96"/>
    <w:rsid w:val="00AD2157"/>
    <w:rsid w:val="00AD5DB0"/>
    <w:rsid w:val="00AD61BD"/>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28FB"/>
    <w:rsid w:val="00B633F0"/>
    <w:rsid w:val="00B64E53"/>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CC9"/>
    <w:rsid w:val="00CF4124"/>
    <w:rsid w:val="00D000FB"/>
    <w:rsid w:val="00D010A5"/>
    <w:rsid w:val="00D019E9"/>
    <w:rsid w:val="00D02BE8"/>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4252C"/>
    <w:rsid w:val="00E42BFE"/>
    <w:rsid w:val="00E437A5"/>
    <w:rsid w:val="00E51163"/>
    <w:rsid w:val="00E5122D"/>
    <w:rsid w:val="00E51B73"/>
    <w:rsid w:val="00E53751"/>
    <w:rsid w:val="00E5399F"/>
    <w:rsid w:val="00E5625A"/>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6691"/>
    <w:rsid w:val="00EA72EE"/>
    <w:rsid w:val="00EB1653"/>
    <w:rsid w:val="00EB2A20"/>
    <w:rsid w:val="00EB2AB1"/>
    <w:rsid w:val="00EB3E88"/>
    <w:rsid w:val="00EB43B7"/>
    <w:rsid w:val="00EB506F"/>
    <w:rsid w:val="00EB512F"/>
    <w:rsid w:val="00EB5992"/>
    <w:rsid w:val="00EB6052"/>
    <w:rsid w:val="00EC03E4"/>
    <w:rsid w:val="00EC0BD2"/>
    <w:rsid w:val="00EC2F4F"/>
    <w:rsid w:val="00EC354F"/>
    <w:rsid w:val="00EC5328"/>
    <w:rsid w:val="00EC53B3"/>
    <w:rsid w:val="00EC5D41"/>
    <w:rsid w:val="00EC7ECB"/>
    <w:rsid w:val="00ED1F97"/>
    <w:rsid w:val="00ED50A7"/>
    <w:rsid w:val="00ED76C6"/>
    <w:rsid w:val="00EE0B03"/>
    <w:rsid w:val="00EE5369"/>
    <w:rsid w:val="00EE585F"/>
    <w:rsid w:val="00EE6BA9"/>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2540"/>
    <w:rsid w:val="00F22666"/>
    <w:rsid w:val="00F242FA"/>
    <w:rsid w:val="00F24CF9"/>
    <w:rsid w:val="00F27D84"/>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0723"/>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58A1"/>
    <w:rsid w:val="00FE5A83"/>
    <w:rsid w:val="00FE6C83"/>
    <w:rsid w:val="00FF0210"/>
    <w:rsid w:val="00FF05BB"/>
    <w:rsid w:val="00FF0F39"/>
    <w:rsid w:val="00FF135B"/>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glossaryDocument" Target="glossary/document.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footer" Target="footer3.xml"/><Relationship Id="rId78" Type="http://schemas.openxmlformats.org/officeDocument/2006/relationships/fontTable" Target="fontTable.xml"/><Relationship Id="rId79" Type="http://schemas.microsoft.com/office/2011/relationships/people" Target="peop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6D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BE1C4E-165F-B540-B3C1-CA26C3D5E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70</Pages>
  <Words>16377</Words>
  <Characters>93351</Characters>
  <Application>Microsoft Macintosh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870</cp:revision>
  <cp:lastPrinted>2017-11-30T19:39:00Z</cp:lastPrinted>
  <dcterms:created xsi:type="dcterms:W3CDTF">2017-11-30T10:15:00Z</dcterms:created>
  <dcterms:modified xsi:type="dcterms:W3CDTF">2018-05-03T06:55:00Z</dcterms:modified>
</cp:coreProperties>
</file>