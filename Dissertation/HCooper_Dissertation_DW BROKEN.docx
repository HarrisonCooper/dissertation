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099371"/>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099372"/>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 xml:space="preserve">originator and are specifically acknowledged. I understand that failure to do this amounts to plagiarism and will be considered grounds for failure in this project and the degree </w:t>
      </w:r>
      <w:proofErr w:type="gramStart"/>
      <w:r w:rsidRPr="00226F61">
        <w:rPr>
          <w:rFonts w:eastAsia="Times New Roman"/>
          <w:color w:val="414042"/>
          <w:szCs w:val="20"/>
        </w:rPr>
        <w:t>examination as a whole</w:t>
      </w:r>
      <w:proofErr w:type="gramEnd"/>
      <w:r w:rsidRPr="00226F61">
        <w:rPr>
          <w:rFonts w:eastAsia="Times New Roman"/>
          <w:color w:val="414042"/>
          <w:szCs w:val="20"/>
        </w:rPr>
        <w:t>.</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099373"/>
      <w:commentRangeStart w:id="3"/>
      <w:r w:rsidRPr="00226F61">
        <w:lastRenderedPageBreak/>
        <w:t>Abstract</w:t>
      </w:r>
      <w:bookmarkEnd w:id="2"/>
      <w:commentRangeEnd w:id="3"/>
      <w:r w:rsidR="0056699E">
        <w:rPr>
          <w:rStyle w:val="CommentReference"/>
          <w:b w:val="0"/>
          <w:bCs w:val="0"/>
          <w:kern w:val="0"/>
        </w:rPr>
        <w:commentReference w:id="3"/>
      </w:r>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099374"/>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099375"/>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099376"/>
      <w:commentRangeStart w:id="7"/>
      <w:r>
        <w:t>Abbreviations</w:t>
      </w:r>
      <w:bookmarkEnd w:id="6"/>
      <w:commentRangeEnd w:id="7"/>
      <w:r w:rsidR="0056699E">
        <w:rPr>
          <w:rStyle w:val="CommentReference"/>
          <w:b w:val="0"/>
          <w:bCs w:val="0"/>
          <w:kern w:val="0"/>
        </w:rPr>
        <w:commentReference w:id="7"/>
      </w:r>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099377"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08366D" w:rsidRDefault="004C338E" w:rsidP="00456DB0">
          <w:pPr>
            <w:pStyle w:val="Heading1"/>
          </w:pPr>
          <w:r w:rsidRPr="0008366D">
            <w:t>Table of Contents</w:t>
          </w:r>
          <w:bookmarkEnd w:id="8"/>
        </w:p>
        <w:p w14:paraId="2E80D0CE" w14:textId="77777777" w:rsidR="00055488" w:rsidRPr="0008366D" w:rsidRDefault="004C338E">
          <w:pPr>
            <w:pStyle w:val="TOC1"/>
            <w:tabs>
              <w:tab w:val="right" w:leader="dot" w:pos="9010"/>
            </w:tabs>
            <w:rPr>
              <w:rFonts w:ascii="Times New Roman" w:eastAsiaTheme="minorEastAsia" w:hAnsi="Times New Roman"/>
              <w:b w:val="0"/>
              <w:bCs w:val="0"/>
              <w:caps w:val="0"/>
              <w:noProof/>
              <w:sz w:val="24"/>
              <w:szCs w:val="24"/>
            </w:rPr>
          </w:pPr>
          <w:r w:rsidRPr="0008366D">
            <w:rPr>
              <w:rFonts w:ascii="Times New Roman" w:hAnsi="Times New Roman"/>
              <w:b w:val="0"/>
              <w:bCs w:val="0"/>
            </w:rPr>
            <w:fldChar w:fldCharType="begin"/>
          </w:r>
          <w:r w:rsidRPr="0008366D">
            <w:rPr>
              <w:rFonts w:ascii="Times New Roman" w:hAnsi="Times New Roman"/>
            </w:rPr>
            <w:instrText xml:space="preserve"> TOC \o "1-3" \h \z \u </w:instrText>
          </w:r>
          <w:r w:rsidRPr="0008366D">
            <w:rPr>
              <w:rFonts w:ascii="Times New Roman" w:hAnsi="Times New Roman"/>
              <w:b w:val="0"/>
              <w:bCs w:val="0"/>
            </w:rPr>
            <w:fldChar w:fldCharType="separate"/>
          </w:r>
          <w:hyperlink w:anchor="_Toc513099371" w:history="1">
            <w:r w:rsidR="00055488" w:rsidRPr="0008366D">
              <w:rPr>
                <w:rStyle w:val="Hyperlink"/>
                <w:rFonts w:ascii="Times New Roman" w:hAnsi="Times New Roman"/>
                <w:noProof/>
              </w:rPr>
              <w:t>Development of an Agent-based Model Capturing Cellular</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_Toc513099371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i</w:t>
            </w:r>
            <w:r w:rsidR="00055488" w:rsidRPr="0008366D">
              <w:rPr>
                <w:rFonts w:ascii="Times New Roman" w:hAnsi="Times New Roman"/>
                <w:noProof/>
                <w:webHidden/>
              </w:rPr>
              <w:fldChar w:fldCharType="end"/>
            </w:r>
          </w:hyperlink>
        </w:p>
        <w:p w14:paraId="1ED73F89"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72" w:history="1">
            <w:r w:rsidR="00055488" w:rsidRPr="0008366D">
              <w:rPr>
                <w:rStyle w:val="Hyperlink"/>
                <w:rFonts w:ascii="Times New Roman" w:hAnsi="Times New Roman"/>
                <w:noProof/>
              </w:rPr>
              <w:t>Signed Declaration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_Toc513099372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ii</w:t>
            </w:r>
            <w:r w:rsidR="00055488" w:rsidRPr="0008366D">
              <w:rPr>
                <w:rFonts w:ascii="Times New Roman" w:hAnsi="Times New Roman"/>
                <w:noProof/>
                <w:webHidden/>
              </w:rPr>
              <w:fldChar w:fldCharType="end"/>
            </w:r>
          </w:hyperlink>
        </w:p>
        <w:p w14:paraId="42AD364C"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73" w:history="1">
            <w:r w:rsidR="00055488" w:rsidRPr="0008366D">
              <w:rPr>
                <w:rStyle w:val="Hyperlink"/>
                <w:rFonts w:ascii="Times New Roman" w:hAnsi="Times New Roman"/>
                <w:noProof/>
              </w:rPr>
              <w:t>Abstract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_Toc513099373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iii</w:t>
            </w:r>
            <w:r w:rsidR="00055488" w:rsidRPr="0008366D">
              <w:rPr>
                <w:rFonts w:ascii="Times New Roman" w:hAnsi="Times New Roman"/>
                <w:noProof/>
                <w:webHidden/>
              </w:rPr>
              <w:fldChar w:fldCharType="end"/>
            </w:r>
          </w:hyperlink>
        </w:p>
        <w:p w14:paraId="0A08DF0C"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74" w:history="1">
            <w:r w:rsidR="00055488" w:rsidRPr="0008366D">
              <w:rPr>
                <w:rStyle w:val="Hyperlink"/>
                <w:rFonts w:ascii="Times New Roman" w:hAnsi="Times New Roman"/>
                <w:noProof/>
              </w:rPr>
              <w:t>Acknowledgements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_Toc513099374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iv</w:t>
            </w:r>
            <w:r w:rsidR="00055488" w:rsidRPr="0008366D">
              <w:rPr>
                <w:rFonts w:ascii="Times New Roman" w:hAnsi="Times New Roman"/>
                <w:noProof/>
                <w:webHidden/>
              </w:rPr>
              <w:fldChar w:fldCharType="end"/>
            </w:r>
          </w:hyperlink>
        </w:p>
        <w:p w14:paraId="1161963F"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75" w:history="1">
            <w:r w:rsidR="00055488" w:rsidRPr="0008366D">
              <w:rPr>
                <w:rStyle w:val="Hyperlink"/>
                <w:rFonts w:ascii="Times New Roman" w:hAnsi="Times New Roman"/>
                <w:noProof/>
              </w:rPr>
              <w:t>Glossary</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_Toc513099375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v</w:t>
            </w:r>
            <w:r w:rsidR="00055488" w:rsidRPr="0008366D">
              <w:rPr>
                <w:rFonts w:ascii="Times New Roman" w:hAnsi="Times New Roman"/>
                <w:noProof/>
                <w:webHidden/>
              </w:rPr>
              <w:fldChar w:fldCharType="end"/>
            </w:r>
          </w:hyperlink>
        </w:p>
        <w:p w14:paraId="67CD9BEB"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76" w:history="1">
            <w:r w:rsidR="00055488" w:rsidRPr="0008366D">
              <w:rPr>
                <w:rStyle w:val="Hyperlink"/>
                <w:rFonts w:ascii="Times New Roman" w:hAnsi="Times New Roman"/>
                <w:noProof/>
              </w:rPr>
              <w:t>Abbreviations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_Toc513099376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v</w:t>
            </w:r>
            <w:r w:rsidR="00055488" w:rsidRPr="0008366D">
              <w:rPr>
                <w:rFonts w:ascii="Times New Roman" w:hAnsi="Times New Roman"/>
                <w:noProof/>
                <w:webHidden/>
              </w:rPr>
              <w:fldChar w:fldCharType="end"/>
            </w:r>
          </w:hyperlink>
        </w:p>
        <w:p w14:paraId="55E36694"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77" w:history="1">
            <w:r w:rsidR="00055488" w:rsidRPr="0008366D">
              <w:rPr>
                <w:rStyle w:val="Hyperlink"/>
                <w:rFonts w:ascii="Times New Roman" w:hAnsi="Times New Roman"/>
                <w:noProof/>
              </w:rPr>
              <w:t>Table of Contents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_Toc513099377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vi</w:t>
            </w:r>
            <w:r w:rsidR="00055488" w:rsidRPr="0008366D">
              <w:rPr>
                <w:rFonts w:ascii="Times New Roman" w:hAnsi="Times New Roman"/>
                <w:noProof/>
                <w:webHidden/>
              </w:rPr>
              <w:fldChar w:fldCharType="end"/>
            </w:r>
          </w:hyperlink>
        </w:p>
        <w:p w14:paraId="0FE31E4D"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78" w:history="1">
            <w:r w:rsidR="00055488" w:rsidRPr="0008366D">
              <w:rPr>
                <w:rStyle w:val="Hyperlink"/>
                <w:rFonts w:ascii="Times New Roman" w:hAnsi="Times New Roman"/>
                <w:noProof/>
              </w:rPr>
              <w:t>1 Introduction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_Toc513099378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w:t>
            </w:r>
            <w:r w:rsidR="00055488" w:rsidRPr="0008366D">
              <w:rPr>
                <w:rFonts w:ascii="Times New Roman" w:hAnsi="Times New Roman"/>
                <w:noProof/>
                <w:webHidden/>
              </w:rPr>
              <w:fldChar w:fldCharType="end"/>
            </w:r>
          </w:hyperlink>
        </w:p>
        <w:p w14:paraId="170E1DFB"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79" w:history="1">
            <w:r w:rsidR="00055488" w:rsidRPr="0008366D">
              <w:rPr>
                <w:rStyle w:val="Hyperlink"/>
                <w:rFonts w:ascii="Times New Roman" w:hAnsi="Times New Roman"/>
                <w:noProof/>
              </w:rPr>
              <w:t>1.1 Background Information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_Toc513099379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w:t>
            </w:r>
            <w:r w:rsidR="00055488" w:rsidRPr="0008366D">
              <w:rPr>
                <w:rFonts w:ascii="Times New Roman" w:hAnsi="Times New Roman"/>
                <w:noProof/>
                <w:webHidden/>
              </w:rPr>
              <w:fldChar w:fldCharType="end"/>
            </w:r>
          </w:hyperlink>
        </w:p>
        <w:p w14:paraId="13A0EDE5"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0" w:history="1">
            <w:r w:rsidR="00055488" w:rsidRPr="0008366D">
              <w:rPr>
                <w:rStyle w:val="Hyperlink"/>
                <w:rFonts w:ascii="Times New Roman" w:hAnsi="Times New Roman"/>
                <w:noProof/>
              </w:rPr>
              <w:t>1.2 Aims and Objectives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_Toc513099380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w:t>
            </w:r>
            <w:r w:rsidR="00055488" w:rsidRPr="0008366D">
              <w:rPr>
                <w:rFonts w:ascii="Times New Roman" w:hAnsi="Times New Roman"/>
                <w:noProof/>
                <w:webHidden/>
              </w:rPr>
              <w:fldChar w:fldCharType="end"/>
            </w:r>
          </w:hyperlink>
        </w:p>
        <w:p w14:paraId="1FD31727"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1" w:history="1">
            <w:r w:rsidR="00055488" w:rsidRPr="0008366D">
              <w:rPr>
                <w:rStyle w:val="Hyperlink"/>
                <w:rFonts w:ascii="Times New Roman" w:hAnsi="Times New Roman"/>
                <w:noProof/>
              </w:rPr>
              <w:t>1.3 Summary of Report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_Toc513099381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w:t>
            </w:r>
            <w:r w:rsidR="00055488" w:rsidRPr="0008366D">
              <w:rPr>
                <w:rFonts w:ascii="Times New Roman" w:hAnsi="Times New Roman"/>
                <w:noProof/>
                <w:webHidden/>
              </w:rPr>
              <w:fldChar w:fldCharType="end"/>
            </w:r>
          </w:hyperlink>
        </w:p>
        <w:p w14:paraId="002BE60C"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82" w:history="1">
            <w:r w:rsidR="00055488" w:rsidRPr="0008366D">
              <w:rPr>
                <w:rStyle w:val="Hyperlink"/>
                <w:rFonts w:ascii="Times New Roman" w:hAnsi="Times New Roman"/>
                <w:noProof/>
              </w:rPr>
              <w:t>2 Literature Review</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_Toc513099382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w:t>
            </w:r>
            <w:r w:rsidR="00055488" w:rsidRPr="0008366D">
              <w:rPr>
                <w:rFonts w:ascii="Times New Roman" w:hAnsi="Times New Roman"/>
                <w:noProof/>
                <w:webHidden/>
              </w:rPr>
              <w:fldChar w:fldCharType="end"/>
            </w:r>
          </w:hyperlink>
        </w:p>
        <w:p w14:paraId="2F251AA6"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3" w:history="1">
            <w:r w:rsidR="00055488" w:rsidRPr="0008366D">
              <w:rPr>
                <w:rStyle w:val="Hyperlink"/>
                <w:rFonts w:ascii="Times New Roman" w:hAnsi="Times New Roman"/>
                <w:noProof/>
              </w:rPr>
              <w:t>2.1 The Endothelial Cell Cycle</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_Toc513099383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w:t>
            </w:r>
            <w:r w:rsidR="00055488" w:rsidRPr="0008366D">
              <w:rPr>
                <w:rFonts w:ascii="Times New Roman" w:hAnsi="Times New Roman"/>
                <w:noProof/>
                <w:webHidden/>
              </w:rPr>
              <w:fldChar w:fldCharType="end"/>
            </w:r>
          </w:hyperlink>
        </w:p>
        <w:p w14:paraId="3D7C264D"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4" w:history="1">
            <w:r w:rsidR="00055488" w:rsidRPr="0008366D">
              <w:rPr>
                <w:rStyle w:val="Hyperlink"/>
                <w:rFonts w:ascii="Times New Roman" w:hAnsi="Times New Roman"/>
                <w:noProof/>
              </w:rPr>
              <w:t>2.2 Ageing</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_Toc513099384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w:t>
            </w:r>
            <w:r w:rsidR="00055488" w:rsidRPr="0008366D">
              <w:rPr>
                <w:rFonts w:ascii="Times New Roman" w:hAnsi="Times New Roman"/>
                <w:noProof/>
                <w:webHidden/>
              </w:rPr>
              <w:fldChar w:fldCharType="end"/>
            </w:r>
          </w:hyperlink>
        </w:p>
        <w:p w14:paraId="5ED63196"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5" w:history="1">
            <w:r w:rsidR="00055488" w:rsidRPr="0008366D">
              <w:rPr>
                <w:rStyle w:val="Hyperlink"/>
                <w:rFonts w:ascii="Times New Roman" w:hAnsi="Times New Roman"/>
                <w:noProof/>
              </w:rPr>
              <w:t>2.3 Senescent Cells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_Toc513099385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w:t>
            </w:r>
            <w:r w:rsidR="00055488" w:rsidRPr="0008366D">
              <w:rPr>
                <w:rFonts w:ascii="Times New Roman" w:hAnsi="Times New Roman"/>
                <w:noProof/>
                <w:webHidden/>
              </w:rPr>
              <w:fldChar w:fldCharType="end"/>
            </w:r>
          </w:hyperlink>
          <w:bookmarkStart w:id="9" w:name="_GoBack"/>
          <w:bookmarkEnd w:id="9"/>
        </w:p>
        <w:p w14:paraId="5A392A9F"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6" w:history="1">
            <w:r w:rsidR="00055488" w:rsidRPr="0008366D">
              <w:rPr>
                <w:rStyle w:val="Hyperlink"/>
                <w:rFonts w:ascii="Times New Roman" w:hAnsi="Times New Roman"/>
                <w:noProof/>
              </w:rPr>
              <w:t>2.4 Atheroprone Sites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_Toc513099386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w:t>
            </w:r>
            <w:r w:rsidR="00055488" w:rsidRPr="0008366D">
              <w:rPr>
                <w:rFonts w:ascii="Times New Roman" w:hAnsi="Times New Roman"/>
                <w:noProof/>
                <w:webHidden/>
              </w:rPr>
              <w:fldChar w:fldCharType="end"/>
            </w:r>
          </w:hyperlink>
        </w:p>
        <w:p w14:paraId="5E24FB83"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7" w:history="1">
            <w:r w:rsidR="00055488" w:rsidRPr="0008366D">
              <w:rPr>
                <w:rStyle w:val="Hyperlink"/>
                <w:rFonts w:ascii="Times New Roman" w:hAnsi="Times New Roman"/>
                <w:noProof/>
              </w:rPr>
              <w:t>2.5 Methods of Modelling</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_Toc513099387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w:t>
            </w:r>
            <w:r w:rsidR="00055488" w:rsidRPr="0008366D">
              <w:rPr>
                <w:rFonts w:ascii="Times New Roman" w:hAnsi="Times New Roman"/>
                <w:noProof/>
                <w:webHidden/>
              </w:rPr>
              <w:fldChar w:fldCharType="end"/>
            </w:r>
          </w:hyperlink>
        </w:p>
        <w:p w14:paraId="4BD1C40E"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8" w:history="1">
            <w:r w:rsidR="00055488" w:rsidRPr="0008366D">
              <w:rPr>
                <w:rStyle w:val="Hyperlink"/>
                <w:rFonts w:ascii="Times New Roman" w:hAnsi="Times New Roman"/>
                <w:noProof/>
              </w:rPr>
              <w:t>2.6 Review of Agent Based Software</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_Toc513099388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w:t>
            </w:r>
            <w:r w:rsidR="00055488" w:rsidRPr="0008366D">
              <w:rPr>
                <w:rFonts w:ascii="Times New Roman" w:hAnsi="Times New Roman"/>
                <w:noProof/>
                <w:webHidden/>
              </w:rPr>
              <w:fldChar w:fldCharType="end"/>
            </w:r>
          </w:hyperlink>
        </w:p>
        <w:p w14:paraId="495B2367"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89" w:history="1">
            <w:r w:rsidR="00055488" w:rsidRPr="0008366D">
              <w:rPr>
                <w:rStyle w:val="Hyperlink"/>
                <w:rFonts w:ascii="Times New Roman" w:hAnsi="Times New Roman"/>
                <w:noProof/>
              </w:rPr>
              <w:t>2.7 Cell Migration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_Toc513099389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5</w:t>
            </w:r>
            <w:r w:rsidR="00055488" w:rsidRPr="0008366D">
              <w:rPr>
                <w:rFonts w:ascii="Times New Roman" w:hAnsi="Times New Roman"/>
                <w:noProof/>
                <w:webHidden/>
              </w:rPr>
              <w:fldChar w:fldCharType="end"/>
            </w:r>
          </w:hyperlink>
        </w:p>
        <w:p w14:paraId="486A09D9"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90" w:history="1">
            <w:r w:rsidR="00055488" w:rsidRPr="0008366D">
              <w:rPr>
                <w:rStyle w:val="Hyperlink"/>
                <w:rFonts w:ascii="Times New Roman" w:hAnsi="Times New Roman"/>
                <w:noProof/>
              </w:rPr>
              <w:t>2.8 Contact Inhibition and Confluence Detection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_Toc513099390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5</w:t>
            </w:r>
            <w:r w:rsidR="00055488" w:rsidRPr="0008366D">
              <w:rPr>
                <w:rFonts w:ascii="Times New Roman" w:hAnsi="Times New Roman"/>
                <w:noProof/>
                <w:webHidden/>
              </w:rPr>
              <w:fldChar w:fldCharType="end"/>
            </w:r>
          </w:hyperlink>
        </w:p>
        <w:p w14:paraId="2708A519"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391" w:history="1">
            <w:r w:rsidR="00055488" w:rsidRPr="0008366D">
              <w:rPr>
                <w:rStyle w:val="Hyperlink"/>
                <w:rFonts w:ascii="Times New Roman" w:hAnsi="Times New Roman"/>
                <w:noProof/>
              </w:rPr>
              <w:t>3 Requirements and Analysis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_Toc513099391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6</w:t>
            </w:r>
            <w:r w:rsidR="00055488" w:rsidRPr="0008366D">
              <w:rPr>
                <w:rFonts w:ascii="Times New Roman" w:hAnsi="Times New Roman"/>
                <w:noProof/>
                <w:webHidden/>
              </w:rPr>
              <w:fldChar w:fldCharType="end"/>
            </w:r>
          </w:hyperlink>
        </w:p>
        <w:p w14:paraId="11B26CB4"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92" w:history="1">
            <w:r w:rsidR="00055488" w:rsidRPr="0008366D">
              <w:rPr>
                <w:rStyle w:val="Hyperlink"/>
                <w:rFonts w:ascii="Times New Roman" w:hAnsi="Times New Roman"/>
                <w:noProof/>
              </w:rPr>
              <w:t>3.1 Methodology</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_Toc513099392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6</w:t>
            </w:r>
            <w:r w:rsidR="00055488" w:rsidRPr="0008366D">
              <w:rPr>
                <w:rFonts w:ascii="Times New Roman" w:hAnsi="Times New Roman"/>
                <w:noProof/>
                <w:webHidden/>
              </w:rPr>
              <w:fldChar w:fldCharType="end"/>
            </w:r>
          </w:hyperlink>
        </w:p>
        <w:p w14:paraId="0500E6D9"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93" w:history="1">
            <w:r w:rsidR="00055488" w:rsidRPr="0008366D">
              <w:rPr>
                <w:rStyle w:val="Hyperlink"/>
                <w:rFonts w:ascii="Times New Roman" w:hAnsi="Times New Roman"/>
                <w:noProof/>
              </w:rPr>
              <w:t>3.2 Aims and Requirements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_Toc513099393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6</w:t>
            </w:r>
            <w:r w:rsidR="00055488" w:rsidRPr="0008366D">
              <w:rPr>
                <w:rFonts w:ascii="Times New Roman" w:hAnsi="Times New Roman"/>
                <w:noProof/>
                <w:webHidden/>
              </w:rPr>
              <w:fldChar w:fldCharType="end"/>
            </w:r>
          </w:hyperlink>
        </w:p>
        <w:p w14:paraId="0EA4C1D1"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394" w:history="1">
            <w:r w:rsidR="00055488" w:rsidRPr="0008366D">
              <w:rPr>
                <w:rStyle w:val="Hyperlink"/>
                <w:rFonts w:ascii="Times New Roman" w:hAnsi="Times New Roman"/>
                <w:noProof/>
              </w:rPr>
              <w:t>3.2.1 Functional Requirements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_Toc513099394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6</w:t>
            </w:r>
            <w:r w:rsidR="00055488" w:rsidRPr="0008366D">
              <w:rPr>
                <w:rFonts w:ascii="Times New Roman" w:hAnsi="Times New Roman"/>
                <w:noProof/>
                <w:webHidden/>
              </w:rPr>
              <w:fldChar w:fldCharType="end"/>
            </w:r>
          </w:hyperlink>
        </w:p>
        <w:p w14:paraId="61AC1E21"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395" w:history="1">
            <w:r w:rsidR="00055488" w:rsidRPr="0008366D">
              <w:rPr>
                <w:rStyle w:val="Hyperlink"/>
                <w:rFonts w:ascii="Times New Roman" w:hAnsi="Times New Roman"/>
                <w:noProof/>
              </w:rPr>
              <w:t>3.2.2 Non-functional Requirements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_Toc513099395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7</w:t>
            </w:r>
            <w:r w:rsidR="00055488" w:rsidRPr="0008366D">
              <w:rPr>
                <w:rFonts w:ascii="Times New Roman" w:hAnsi="Times New Roman"/>
                <w:noProof/>
                <w:webHidden/>
              </w:rPr>
              <w:fldChar w:fldCharType="end"/>
            </w:r>
          </w:hyperlink>
        </w:p>
        <w:p w14:paraId="230CC277"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396" w:history="1">
            <w:r w:rsidR="00055488" w:rsidRPr="0008366D">
              <w:rPr>
                <w:rStyle w:val="Hyperlink"/>
                <w:rFonts w:ascii="Times New Roman" w:hAnsi="Times New Roman"/>
                <w:noProof/>
              </w:rPr>
              <w:t>3.2.3 Parameters and Rules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_Toc513099396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7</w:t>
            </w:r>
            <w:r w:rsidR="00055488" w:rsidRPr="0008366D">
              <w:rPr>
                <w:rFonts w:ascii="Times New Roman" w:hAnsi="Times New Roman"/>
                <w:noProof/>
                <w:webHidden/>
              </w:rPr>
              <w:fldChar w:fldCharType="end"/>
            </w:r>
          </w:hyperlink>
        </w:p>
        <w:p w14:paraId="3B8D06FA"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397" w:history="1">
            <w:r w:rsidR="00055488" w:rsidRPr="0008366D">
              <w:rPr>
                <w:rStyle w:val="Hyperlink"/>
                <w:rFonts w:ascii="Times New Roman" w:hAnsi="Times New Roman"/>
                <w:noProof/>
              </w:rPr>
              <w:t>3.2.4 Emergent Behaviours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_Toc513099397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7</w:t>
            </w:r>
            <w:r w:rsidR="00055488" w:rsidRPr="0008366D">
              <w:rPr>
                <w:rFonts w:ascii="Times New Roman" w:hAnsi="Times New Roman"/>
                <w:noProof/>
                <w:webHidden/>
              </w:rPr>
              <w:fldChar w:fldCharType="end"/>
            </w:r>
          </w:hyperlink>
        </w:p>
        <w:p w14:paraId="2C51840E"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98" w:history="1">
            <w:r w:rsidR="00055488" w:rsidRPr="0008366D">
              <w:rPr>
                <w:rStyle w:val="Hyperlink"/>
                <w:rFonts w:ascii="Times New Roman" w:hAnsi="Times New Roman"/>
                <w:noProof/>
              </w:rPr>
              <w:t>3.3 Limitations of Model</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_Toc513099398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7</w:t>
            </w:r>
            <w:r w:rsidR="00055488" w:rsidRPr="0008366D">
              <w:rPr>
                <w:rFonts w:ascii="Times New Roman" w:hAnsi="Times New Roman"/>
                <w:noProof/>
                <w:webHidden/>
              </w:rPr>
              <w:fldChar w:fldCharType="end"/>
            </w:r>
          </w:hyperlink>
        </w:p>
        <w:p w14:paraId="4E43E1C1"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399" w:history="1">
            <w:r w:rsidR="00055488" w:rsidRPr="0008366D">
              <w:rPr>
                <w:rStyle w:val="Hyperlink"/>
                <w:rFonts w:ascii="Times New Roman" w:hAnsi="Times New Roman"/>
                <w:noProof/>
              </w:rPr>
              <w:t>3.4 Risk Analysis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_Toc513099399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7</w:t>
            </w:r>
            <w:r w:rsidR="00055488" w:rsidRPr="0008366D">
              <w:rPr>
                <w:rFonts w:ascii="Times New Roman" w:hAnsi="Times New Roman"/>
                <w:noProof/>
                <w:webHidden/>
              </w:rPr>
              <w:fldChar w:fldCharType="end"/>
            </w:r>
          </w:hyperlink>
        </w:p>
        <w:p w14:paraId="1D388CB2"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00" w:history="1">
            <w:r w:rsidR="00055488" w:rsidRPr="0008366D">
              <w:rPr>
                <w:rStyle w:val="Hyperlink"/>
                <w:rFonts w:ascii="Times New Roman" w:hAnsi="Times New Roman"/>
                <w:noProof/>
              </w:rPr>
              <w:t>3.5 Evaluation and Testing</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_Toc513099400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9</w:t>
            </w:r>
            <w:r w:rsidR="00055488" w:rsidRPr="0008366D">
              <w:rPr>
                <w:rFonts w:ascii="Times New Roman" w:hAnsi="Times New Roman"/>
                <w:noProof/>
                <w:webHidden/>
              </w:rPr>
              <w:fldChar w:fldCharType="end"/>
            </w:r>
          </w:hyperlink>
        </w:p>
        <w:p w14:paraId="1D7A4B81"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401" w:history="1">
            <w:r w:rsidR="00055488" w:rsidRPr="0008366D">
              <w:rPr>
                <w:rStyle w:val="Hyperlink"/>
                <w:rFonts w:ascii="Times New Roman" w:hAnsi="Times New Roman"/>
                <w:noProof/>
              </w:rPr>
              <w:t>4 Design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_Toc513099401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10</w:t>
            </w:r>
            <w:r w:rsidR="00055488" w:rsidRPr="0008366D">
              <w:rPr>
                <w:rFonts w:ascii="Times New Roman" w:hAnsi="Times New Roman"/>
                <w:noProof/>
                <w:webHidden/>
              </w:rPr>
              <w:fldChar w:fldCharType="end"/>
            </w:r>
          </w:hyperlink>
        </w:p>
        <w:p w14:paraId="77AF483C"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02" w:history="1">
            <w:r w:rsidR="00055488" w:rsidRPr="0008366D">
              <w:rPr>
                <w:rStyle w:val="Hyperlink"/>
                <w:rFonts w:ascii="Times New Roman" w:eastAsia="Times New Roman" w:hAnsi="Times New Roman"/>
                <w:noProof/>
              </w:rPr>
              <w:t>4.1 Theorised Program Flow</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_Toc513099402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10</w:t>
            </w:r>
            <w:r w:rsidR="00055488" w:rsidRPr="0008366D">
              <w:rPr>
                <w:rFonts w:ascii="Times New Roman" w:hAnsi="Times New Roman"/>
                <w:noProof/>
                <w:webHidden/>
              </w:rPr>
              <w:fldChar w:fldCharType="end"/>
            </w:r>
          </w:hyperlink>
        </w:p>
        <w:p w14:paraId="1A7324BA"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03" w:history="1">
            <w:r w:rsidR="00055488" w:rsidRPr="0008366D">
              <w:rPr>
                <w:rStyle w:val="Hyperlink"/>
                <w:rFonts w:ascii="Times New Roman" w:eastAsia="Times New Roman" w:hAnsi="Times New Roman"/>
                <w:noProof/>
              </w:rPr>
              <w:t>4.1.1 CellABM</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_Toc513099403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10</w:t>
            </w:r>
            <w:r w:rsidR="00055488" w:rsidRPr="0008366D">
              <w:rPr>
                <w:rFonts w:ascii="Times New Roman" w:hAnsi="Times New Roman"/>
                <w:noProof/>
                <w:webHidden/>
              </w:rPr>
              <w:fldChar w:fldCharType="end"/>
            </w:r>
          </w:hyperlink>
        </w:p>
        <w:p w14:paraId="4E54C205"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04" w:history="1">
            <w:r w:rsidR="00055488" w:rsidRPr="0008366D">
              <w:rPr>
                <w:rStyle w:val="Hyperlink"/>
                <w:rFonts w:ascii="Times New Roman" w:eastAsia="Times New Roman" w:hAnsi="Times New Roman"/>
                <w:noProof/>
              </w:rPr>
              <w:t>4.1.2 Cell Transitions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_Toc513099404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12</w:t>
            </w:r>
            <w:r w:rsidR="00055488" w:rsidRPr="0008366D">
              <w:rPr>
                <w:rFonts w:ascii="Times New Roman" w:hAnsi="Times New Roman"/>
                <w:noProof/>
                <w:webHidden/>
              </w:rPr>
              <w:fldChar w:fldCharType="end"/>
            </w:r>
          </w:hyperlink>
        </w:p>
        <w:p w14:paraId="24A41A7A"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05" w:history="1">
            <w:r w:rsidR="00055488" w:rsidRPr="0008366D">
              <w:rPr>
                <w:rStyle w:val="Hyperlink"/>
                <w:rFonts w:ascii="Times New Roman" w:eastAsia="Times New Roman" w:hAnsi="Times New Roman"/>
                <w:noProof/>
              </w:rPr>
              <w:t>4.1.3 Agent Solve</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_Toc513099405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13</w:t>
            </w:r>
            <w:r w:rsidR="00055488" w:rsidRPr="0008366D">
              <w:rPr>
                <w:rFonts w:ascii="Times New Roman" w:hAnsi="Times New Roman"/>
                <w:noProof/>
                <w:webHidden/>
              </w:rPr>
              <w:fldChar w:fldCharType="end"/>
            </w:r>
          </w:hyperlink>
        </w:p>
        <w:p w14:paraId="469879EF"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06" w:history="1">
            <w:r w:rsidR="00055488" w:rsidRPr="0008366D">
              <w:rPr>
                <w:rStyle w:val="Hyperlink"/>
                <w:rFonts w:ascii="Times New Roman" w:eastAsia="Times New Roman" w:hAnsi="Times New Roman"/>
                <w:noProof/>
              </w:rPr>
              <w:t>4.1.4 Proliferative Growth</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_Toc513099406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14</w:t>
            </w:r>
            <w:r w:rsidR="00055488" w:rsidRPr="0008366D">
              <w:rPr>
                <w:rFonts w:ascii="Times New Roman" w:hAnsi="Times New Roman"/>
                <w:noProof/>
                <w:webHidden/>
              </w:rPr>
              <w:fldChar w:fldCharType="end"/>
            </w:r>
          </w:hyperlink>
        </w:p>
        <w:p w14:paraId="628AA7D4"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07" w:history="1">
            <w:r w:rsidR="00055488" w:rsidRPr="0008366D">
              <w:rPr>
                <w:rStyle w:val="Hyperlink"/>
                <w:rFonts w:ascii="Times New Roman" w:eastAsia="Times New Roman" w:hAnsi="Times New Roman"/>
                <w:noProof/>
              </w:rPr>
              <w:t>4.1.5 Mitosis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_Toc513099407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15</w:t>
            </w:r>
            <w:r w:rsidR="00055488" w:rsidRPr="0008366D">
              <w:rPr>
                <w:rFonts w:ascii="Times New Roman" w:hAnsi="Times New Roman"/>
                <w:noProof/>
                <w:webHidden/>
              </w:rPr>
              <w:fldChar w:fldCharType="end"/>
            </w:r>
          </w:hyperlink>
        </w:p>
        <w:p w14:paraId="7C556054"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08" w:history="1">
            <w:r w:rsidR="00055488" w:rsidRPr="0008366D">
              <w:rPr>
                <w:rStyle w:val="Hyperlink"/>
                <w:rFonts w:ascii="Times New Roman" w:eastAsia="Times New Roman" w:hAnsi="Times New Roman"/>
                <w:noProof/>
              </w:rPr>
              <w:t>4.2 An overview of Python and its Class System</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_Toc513099408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16</w:t>
            </w:r>
            <w:r w:rsidR="00055488" w:rsidRPr="0008366D">
              <w:rPr>
                <w:rFonts w:ascii="Times New Roman" w:hAnsi="Times New Roman"/>
                <w:noProof/>
                <w:webHidden/>
              </w:rPr>
              <w:fldChar w:fldCharType="end"/>
            </w:r>
          </w:hyperlink>
        </w:p>
        <w:p w14:paraId="725D816E"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09" w:history="1">
            <w:r w:rsidR="00055488" w:rsidRPr="0008366D">
              <w:rPr>
                <w:rStyle w:val="Hyperlink"/>
                <w:rFonts w:ascii="Times New Roman" w:eastAsia="Times New Roman" w:hAnsi="Times New Roman"/>
                <w:noProof/>
              </w:rPr>
              <w:t>4.3 Class Diagrams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_Toc513099409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16</w:t>
            </w:r>
            <w:r w:rsidR="00055488" w:rsidRPr="0008366D">
              <w:rPr>
                <w:rFonts w:ascii="Times New Roman" w:hAnsi="Times New Roman"/>
                <w:noProof/>
                <w:webHidden/>
              </w:rPr>
              <w:fldChar w:fldCharType="end"/>
            </w:r>
          </w:hyperlink>
        </w:p>
        <w:p w14:paraId="083B502D"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10" w:history="1">
            <w:r w:rsidR="00055488" w:rsidRPr="0008366D">
              <w:rPr>
                <w:rStyle w:val="Hyperlink"/>
                <w:rFonts w:ascii="Times New Roman" w:eastAsia="Times New Roman" w:hAnsi="Times New Roman"/>
                <w:noProof/>
              </w:rPr>
              <w:t>4.4 Environment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_Toc513099410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17</w:t>
            </w:r>
            <w:r w:rsidR="00055488" w:rsidRPr="0008366D">
              <w:rPr>
                <w:rFonts w:ascii="Times New Roman" w:hAnsi="Times New Roman"/>
                <w:noProof/>
                <w:webHidden/>
              </w:rPr>
              <w:fldChar w:fldCharType="end"/>
            </w:r>
          </w:hyperlink>
        </w:p>
        <w:p w14:paraId="667F8186"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11" w:history="1">
            <w:r w:rsidR="00055488" w:rsidRPr="0008366D">
              <w:rPr>
                <w:rStyle w:val="Hyperlink"/>
                <w:rFonts w:ascii="Times New Roman" w:eastAsia="Times New Roman" w:hAnsi="Times New Roman"/>
                <w:noProof/>
              </w:rPr>
              <w:t>4.5 Simulations to Run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_Toc513099411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17</w:t>
            </w:r>
            <w:r w:rsidR="00055488" w:rsidRPr="0008366D">
              <w:rPr>
                <w:rFonts w:ascii="Times New Roman" w:hAnsi="Times New Roman"/>
                <w:noProof/>
                <w:webHidden/>
              </w:rPr>
              <w:fldChar w:fldCharType="end"/>
            </w:r>
          </w:hyperlink>
        </w:p>
        <w:p w14:paraId="4498CDD7"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412" w:history="1">
            <w:r w:rsidR="00055488" w:rsidRPr="0008366D">
              <w:rPr>
                <w:rStyle w:val="Hyperlink"/>
                <w:rFonts w:ascii="Times New Roman" w:hAnsi="Times New Roman"/>
                <w:noProof/>
              </w:rPr>
              <w:t>5 Implementation and Testing</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_Toc513099412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18</w:t>
            </w:r>
            <w:r w:rsidR="00055488" w:rsidRPr="0008366D">
              <w:rPr>
                <w:rFonts w:ascii="Times New Roman" w:hAnsi="Times New Roman"/>
                <w:noProof/>
                <w:webHidden/>
              </w:rPr>
              <w:fldChar w:fldCharType="end"/>
            </w:r>
          </w:hyperlink>
        </w:p>
        <w:p w14:paraId="351D9AFB"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13" w:history="1">
            <w:r w:rsidR="00055488" w:rsidRPr="0008366D">
              <w:rPr>
                <w:rStyle w:val="Hyperlink"/>
                <w:rFonts w:ascii="Times New Roman" w:eastAsia="Times New Roman" w:hAnsi="Times New Roman"/>
                <w:noProof/>
              </w:rPr>
              <w:t>5.1 Implementation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_Toc513099413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18</w:t>
            </w:r>
            <w:r w:rsidR="00055488" w:rsidRPr="0008366D">
              <w:rPr>
                <w:rFonts w:ascii="Times New Roman" w:hAnsi="Times New Roman"/>
                <w:noProof/>
                <w:webHidden/>
              </w:rPr>
              <w:fldChar w:fldCharType="end"/>
            </w:r>
          </w:hyperlink>
        </w:p>
        <w:p w14:paraId="4BCF5BE9"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14" w:history="1">
            <w:r w:rsidR="00055488" w:rsidRPr="0008366D">
              <w:rPr>
                <w:rStyle w:val="Hyperlink"/>
                <w:rFonts w:ascii="Times New Roman" w:eastAsia="Times New Roman" w:hAnsi="Times New Roman"/>
                <w:noProof/>
              </w:rPr>
              <w:t>5.1.1 Changes to CellABM</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_Toc513099414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18</w:t>
            </w:r>
            <w:r w:rsidR="00055488" w:rsidRPr="0008366D">
              <w:rPr>
                <w:rFonts w:ascii="Times New Roman" w:hAnsi="Times New Roman"/>
                <w:noProof/>
                <w:webHidden/>
              </w:rPr>
              <w:fldChar w:fldCharType="end"/>
            </w:r>
          </w:hyperlink>
        </w:p>
        <w:p w14:paraId="6D05D37B"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15" w:history="1">
            <w:r w:rsidR="00055488" w:rsidRPr="0008366D">
              <w:rPr>
                <w:rStyle w:val="Hyperlink"/>
                <w:rFonts w:ascii="Times New Roman" w:eastAsia="Times New Roman" w:hAnsi="Times New Roman"/>
                <w:noProof/>
              </w:rPr>
              <w:t>5.1.2 Senescent Agent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_Toc513099415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18</w:t>
            </w:r>
            <w:r w:rsidR="00055488" w:rsidRPr="0008366D">
              <w:rPr>
                <w:rFonts w:ascii="Times New Roman" w:hAnsi="Times New Roman"/>
                <w:noProof/>
                <w:webHidden/>
              </w:rPr>
              <w:fldChar w:fldCharType="end"/>
            </w:r>
          </w:hyperlink>
        </w:p>
        <w:p w14:paraId="138F0DB9"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16" w:history="1">
            <w:r w:rsidR="00055488" w:rsidRPr="0008366D">
              <w:rPr>
                <w:rStyle w:val="Hyperlink"/>
                <w:rFonts w:ascii="Times New Roman" w:eastAsia="Times New Roman" w:hAnsi="Times New Roman"/>
                <w:noProof/>
              </w:rPr>
              <w:t>5.1.3 Quiescent Agent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_Toc513099416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20</w:t>
            </w:r>
            <w:r w:rsidR="00055488" w:rsidRPr="0008366D">
              <w:rPr>
                <w:rFonts w:ascii="Times New Roman" w:hAnsi="Times New Roman"/>
                <w:noProof/>
                <w:webHidden/>
              </w:rPr>
              <w:fldChar w:fldCharType="end"/>
            </w:r>
          </w:hyperlink>
        </w:p>
        <w:p w14:paraId="720E2561"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17" w:history="1">
            <w:r w:rsidR="00055488" w:rsidRPr="0008366D">
              <w:rPr>
                <w:rStyle w:val="Hyperlink"/>
                <w:rFonts w:ascii="Times New Roman" w:eastAsia="Times New Roman" w:hAnsi="Times New Roman"/>
                <w:noProof/>
              </w:rPr>
              <w:t>5.1.4 Proliferating Agent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_Toc513099417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21</w:t>
            </w:r>
            <w:r w:rsidR="00055488" w:rsidRPr="0008366D">
              <w:rPr>
                <w:rFonts w:ascii="Times New Roman" w:hAnsi="Times New Roman"/>
                <w:noProof/>
                <w:webHidden/>
              </w:rPr>
              <w:fldChar w:fldCharType="end"/>
            </w:r>
          </w:hyperlink>
        </w:p>
        <w:p w14:paraId="23BCFCC4"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18" w:history="1">
            <w:r w:rsidR="00055488" w:rsidRPr="0008366D">
              <w:rPr>
                <w:rStyle w:val="Hyperlink"/>
                <w:rFonts w:ascii="Times New Roman" w:eastAsia="Times New Roman" w:hAnsi="Times New Roman"/>
                <w:noProof/>
              </w:rPr>
              <w:t>5.1.5 Agent Solve</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_Toc513099418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24</w:t>
            </w:r>
            <w:r w:rsidR="00055488" w:rsidRPr="0008366D">
              <w:rPr>
                <w:rFonts w:ascii="Times New Roman" w:hAnsi="Times New Roman"/>
                <w:noProof/>
                <w:webHidden/>
              </w:rPr>
              <w:fldChar w:fldCharType="end"/>
            </w:r>
          </w:hyperlink>
        </w:p>
        <w:p w14:paraId="2439AEDE"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19" w:history="1">
            <w:r w:rsidR="00055488" w:rsidRPr="0008366D">
              <w:rPr>
                <w:rStyle w:val="Hyperlink"/>
                <w:rFonts w:ascii="Times New Roman" w:eastAsia="Times New Roman" w:hAnsi="Times New Roman"/>
                <w:noProof/>
              </w:rPr>
              <w:t>5.1.6 Environment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_Toc513099419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26</w:t>
            </w:r>
            <w:r w:rsidR="00055488" w:rsidRPr="0008366D">
              <w:rPr>
                <w:rFonts w:ascii="Times New Roman" w:hAnsi="Times New Roman"/>
                <w:noProof/>
                <w:webHidden/>
              </w:rPr>
              <w:fldChar w:fldCharType="end"/>
            </w:r>
          </w:hyperlink>
        </w:p>
        <w:p w14:paraId="53F62EF3"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20" w:history="1">
            <w:r w:rsidR="00055488" w:rsidRPr="0008366D">
              <w:rPr>
                <w:rStyle w:val="Hyperlink"/>
                <w:rFonts w:ascii="Times New Roman" w:eastAsia="Times New Roman" w:hAnsi="Times New Roman"/>
                <w:noProof/>
              </w:rPr>
              <w:t>5.1.7 Overlap Correction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_Toc513099420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27</w:t>
            </w:r>
            <w:r w:rsidR="00055488" w:rsidRPr="0008366D">
              <w:rPr>
                <w:rFonts w:ascii="Times New Roman" w:hAnsi="Times New Roman"/>
                <w:noProof/>
                <w:webHidden/>
              </w:rPr>
              <w:fldChar w:fldCharType="end"/>
            </w:r>
          </w:hyperlink>
        </w:p>
        <w:p w14:paraId="2673F1E0"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21" w:history="1">
            <w:r w:rsidR="00055488" w:rsidRPr="0008366D">
              <w:rPr>
                <w:rStyle w:val="Hyperlink"/>
                <w:rFonts w:ascii="Times New Roman" w:eastAsia="Times New Roman" w:hAnsi="Times New Roman"/>
                <w:noProof/>
              </w:rPr>
              <w:t>5.1.8 Confluence Detection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_Toc513099421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27</w:t>
            </w:r>
            <w:r w:rsidR="00055488" w:rsidRPr="0008366D">
              <w:rPr>
                <w:rFonts w:ascii="Times New Roman" w:hAnsi="Times New Roman"/>
                <w:noProof/>
                <w:webHidden/>
              </w:rPr>
              <w:fldChar w:fldCharType="end"/>
            </w:r>
          </w:hyperlink>
        </w:p>
        <w:p w14:paraId="4912F0CC"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22" w:history="1">
            <w:r w:rsidR="00055488" w:rsidRPr="0008366D">
              <w:rPr>
                <w:rStyle w:val="Hyperlink"/>
                <w:rFonts w:ascii="Times New Roman" w:eastAsia="Times New Roman" w:hAnsi="Times New Roman"/>
                <w:noProof/>
              </w:rPr>
              <w:t>5.1.9 Command Line Interface</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_Toc513099422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28</w:t>
            </w:r>
            <w:r w:rsidR="00055488" w:rsidRPr="0008366D">
              <w:rPr>
                <w:rFonts w:ascii="Times New Roman" w:hAnsi="Times New Roman"/>
                <w:noProof/>
                <w:webHidden/>
              </w:rPr>
              <w:fldChar w:fldCharType="end"/>
            </w:r>
          </w:hyperlink>
        </w:p>
        <w:p w14:paraId="76AC9474"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23" w:history="1">
            <w:r w:rsidR="00055488" w:rsidRPr="0008366D">
              <w:rPr>
                <w:rStyle w:val="Hyperlink"/>
                <w:rFonts w:ascii="Times New Roman" w:eastAsia="Times New Roman" w:hAnsi="Times New Roman"/>
                <w:noProof/>
              </w:rPr>
              <w:t>5.2 Overview of Parameters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_Toc513099423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28</w:t>
            </w:r>
            <w:r w:rsidR="00055488" w:rsidRPr="0008366D">
              <w:rPr>
                <w:rFonts w:ascii="Times New Roman" w:hAnsi="Times New Roman"/>
                <w:noProof/>
                <w:webHidden/>
              </w:rPr>
              <w:fldChar w:fldCharType="end"/>
            </w:r>
          </w:hyperlink>
        </w:p>
        <w:p w14:paraId="55C817E1"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24" w:history="1">
            <w:r w:rsidR="00055488" w:rsidRPr="0008366D">
              <w:rPr>
                <w:rStyle w:val="Hyperlink"/>
                <w:rFonts w:ascii="Times New Roman" w:hAnsi="Times New Roman"/>
                <w:noProof/>
              </w:rPr>
              <w:t>5.3 Testing</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_Toc513099424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29</w:t>
            </w:r>
            <w:r w:rsidR="00055488" w:rsidRPr="0008366D">
              <w:rPr>
                <w:rFonts w:ascii="Times New Roman" w:hAnsi="Times New Roman"/>
                <w:noProof/>
                <w:webHidden/>
              </w:rPr>
              <w:fldChar w:fldCharType="end"/>
            </w:r>
          </w:hyperlink>
        </w:p>
        <w:p w14:paraId="784908BF"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25" w:history="1">
            <w:r w:rsidR="00055488" w:rsidRPr="0008366D">
              <w:rPr>
                <w:rStyle w:val="Hyperlink"/>
                <w:rFonts w:ascii="Times New Roman" w:eastAsia="Times New Roman" w:hAnsi="Times New Roman"/>
                <w:noProof/>
              </w:rPr>
              <w:t>5.3.1 Unit Testing</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_Toc513099425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29</w:t>
            </w:r>
            <w:r w:rsidR="00055488" w:rsidRPr="0008366D">
              <w:rPr>
                <w:rFonts w:ascii="Times New Roman" w:hAnsi="Times New Roman"/>
                <w:noProof/>
                <w:webHidden/>
              </w:rPr>
              <w:fldChar w:fldCharType="end"/>
            </w:r>
          </w:hyperlink>
        </w:p>
        <w:p w14:paraId="24E18AD0" w14:textId="77777777" w:rsidR="00055488" w:rsidRPr="0008366D" w:rsidRDefault="00A27210">
          <w:pPr>
            <w:pStyle w:val="TOC3"/>
            <w:tabs>
              <w:tab w:val="right" w:leader="dot" w:pos="9010"/>
            </w:tabs>
            <w:rPr>
              <w:rFonts w:ascii="Times New Roman" w:eastAsiaTheme="minorEastAsia" w:hAnsi="Times New Roman"/>
              <w:i w:val="0"/>
              <w:iCs w:val="0"/>
              <w:noProof/>
              <w:sz w:val="24"/>
              <w:szCs w:val="24"/>
            </w:rPr>
          </w:pPr>
          <w:hyperlink w:anchor="_Toc513099426" w:history="1">
            <w:r w:rsidR="00055488" w:rsidRPr="0008366D">
              <w:rPr>
                <w:rStyle w:val="Hyperlink"/>
                <w:rFonts w:ascii="Times New Roman" w:eastAsia="Times New Roman" w:hAnsi="Times New Roman"/>
                <w:noProof/>
              </w:rPr>
              <w:t>5.3.2 Face Validation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_Toc513099426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30</w:t>
            </w:r>
            <w:r w:rsidR="00055488" w:rsidRPr="0008366D">
              <w:rPr>
                <w:rFonts w:ascii="Times New Roman" w:hAnsi="Times New Roman"/>
                <w:noProof/>
                <w:webHidden/>
              </w:rPr>
              <w:fldChar w:fldCharType="end"/>
            </w:r>
          </w:hyperlink>
        </w:p>
        <w:p w14:paraId="7B97181D"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427" w:history="1">
            <w:r w:rsidR="00055488" w:rsidRPr="0008366D">
              <w:rPr>
                <w:rStyle w:val="Hyperlink"/>
                <w:rFonts w:ascii="Times New Roman" w:hAnsi="Times New Roman"/>
                <w:noProof/>
              </w:rPr>
              <w:t>6 Results and Discussion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_Toc513099427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33</w:t>
            </w:r>
            <w:r w:rsidR="00055488" w:rsidRPr="0008366D">
              <w:rPr>
                <w:rFonts w:ascii="Times New Roman" w:hAnsi="Times New Roman"/>
                <w:noProof/>
                <w:webHidden/>
              </w:rPr>
              <w:fldChar w:fldCharType="end"/>
            </w:r>
          </w:hyperlink>
        </w:p>
        <w:p w14:paraId="6E850678"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28" w:history="1">
            <w:r w:rsidR="00055488" w:rsidRPr="0008366D">
              <w:rPr>
                <w:rStyle w:val="Hyperlink"/>
                <w:rFonts w:ascii="Times New Roman" w:eastAsia="Times New Roman" w:hAnsi="Times New Roman"/>
                <w:noProof/>
              </w:rPr>
              <w:t>6.1 Main Simulation Results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_Toc513099428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33</w:t>
            </w:r>
            <w:r w:rsidR="00055488" w:rsidRPr="0008366D">
              <w:rPr>
                <w:rFonts w:ascii="Times New Roman" w:hAnsi="Times New Roman"/>
                <w:noProof/>
                <w:webHidden/>
              </w:rPr>
              <w:fldChar w:fldCharType="end"/>
            </w:r>
          </w:hyperlink>
        </w:p>
        <w:p w14:paraId="00562634"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29" w:history="1">
            <w:r w:rsidR="00055488" w:rsidRPr="0008366D">
              <w:rPr>
                <w:rStyle w:val="Hyperlink"/>
                <w:rFonts w:ascii="Times New Roman" w:hAnsi="Times New Roman"/>
                <w:noProof/>
              </w:rPr>
              <w:t>6.2 Simulations with 1 hour time steps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_Toc513099429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38</w:t>
            </w:r>
            <w:r w:rsidR="00055488" w:rsidRPr="0008366D">
              <w:rPr>
                <w:rFonts w:ascii="Times New Roman" w:hAnsi="Times New Roman"/>
                <w:noProof/>
                <w:webHidden/>
              </w:rPr>
              <w:fldChar w:fldCharType="end"/>
            </w:r>
          </w:hyperlink>
        </w:p>
        <w:p w14:paraId="04044F11"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30" w:history="1">
            <w:r w:rsidR="00055488" w:rsidRPr="0008366D">
              <w:rPr>
                <w:rStyle w:val="Hyperlink"/>
                <w:rFonts w:ascii="Times New Roman" w:eastAsia="Times New Roman" w:hAnsi="Times New Roman"/>
                <w:noProof/>
              </w:rPr>
              <w:t>6.3 Sensitivity Analysis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_Toc513099430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39</w:t>
            </w:r>
            <w:r w:rsidR="00055488" w:rsidRPr="0008366D">
              <w:rPr>
                <w:rFonts w:ascii="Times New Roman" w:hAnsi="Times New Roman"/>
                <w:noProof/>
                <w:webHidden/>
              </w:rPr>
              <w:fldChar w:fldCharType="end"/>
            </w:r>
          </w:hyperlink>
        </w:p>
        <w:p w14:paraId="3459FF2B"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31" w:history="1">
            <w:r w:rsidR="00055488" w:rsidRPr="0008366D">
              <w:rPr>
                <w:rStyle w:val="Hyperlink"/>
                <w:rFonts w:ascii="Times New Roman" w:hAnsi="Times New Roman"/>
                <w:noProof/>
              </w:rPr>
              <w:t>6.4 Program Efficiency and Runtime Analysis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_Toc513099431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39</w:t>
            </w:r>
            <w:r w:rsidR="00055488" w:rsidRPr="0008366D">
              <w:rPr>
                <w:rFonts w:ascii="Times New Roman" w:hAnsi="Times New Roman"/>
                <w:noProof/>
                <w:webHidden/>
              </w:rPr>
              <w:fldChar w:fldCharType="end"/>
            </w:r>
          </w:hyperlink>
        </w:p>
        <w:p w14:paraId="7B9EDB1C"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32" w:history="1">
            <w:r w:rsidR="00055488" w:rsidRPr="0008366D">
              <w:rPr>
                <w:rStyle w:val="Hyperlink"/>
                <w:rFonts w:ascii="Times New Roman" w:eastAsia="Times New Roman" w:hAnsi="Times New Roman"/>
                <w:noProof/>
              </w:rPr>
              <w:t>6.5 Meeting with Domain Expert</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_Toc513099432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40</w:t>
            </w:r>
            <w:r w:rsidR="00055488" w:rsidRPr="0008366D">
              <w:rPr>
                <w:rFonts w:ascii="Times New Roman" w:hAnsi="Times New Roman"/>
                <w:noProof/>
                <w:webHidden/>
              </w:rPr>
              <w:fldChar w:fldCharType="end"/>
            </w:r>
          </w:hyperlink>
        </w:p>
        <w:p w14:paraId="1848CDED"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33" w:history="1">
            <w:r w:rsidR="00055488" w:rsidRPr="0008366D">
              <w:rPr>
                <w:rStyle w:val="Hyperlink"/>
                <w:rFonts w:ascii="Times New Roman" w:eastAsia="Times New Roman" w:hAnsi="Times New Roman"/>
                <w:noProof/>
              </w:rPr>
              <w:t>6.6 Goals Achieved</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_Toc513099433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40</w:t>
            </w:r>
            <w:r w:rsidR="00055488" w:rsidRPr="0008366D">
              <w:rPr>
                <w:rFonts w:ascii="Times New Roman" w:hAnsi="Times New Roman"/>
                <w:noProof/>
                <w:webHidden/>
              </w:rPr>
              <w:fldChar w:fldCharType="end"/>
            </w:r>
          </w:hyperlink>
        </w:p>
        <w:p w14:paraId="3C10CBFF"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34" w:history="1">
            <w:r w:rsidR="00055488" w:rsidRPr="0008366D">
              <w:rPr>
                <w:rStyle w:val="Hyperlink"/>
                <w:rFonts w:ascii="Times New Roman" w:eastAsia="Times New Roman" w:hAnsi="Times New Roman"/>
                <w:noProof/>
              </w:rPr>
              <w:t>6.7 Further Work</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_Toc513099434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41</w:t>
            </w:r>
            <w:r w:rsidR="00055488" w:rsidRPr="0008366D">
              <w:rPr>
                <w:rFonts w:ascii="Times New Roman" w:hAnsi="Times New Roman"/>
                <w:noProof/>
                <w:webHidden/>
              </w:rPr>
              <w:fldChar w:fldCharType="end"/>
            </w:r>
          </w:hyperlink>
        </w:p>
        <w:p w14:paraId="6B6ED9BD"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435" w:history="1">
            <w:r w:rsidR="00055488" w:rsidRPr="0008366D">
              <w:rPr>
                <w:rStyle w:val="Hyperlink"/>
                <w:rFonts w:ascii="Times New Roman" w:hAnsi="Times New Roman"/>
                <w:noProof/>
              </w:rPr>
              <w:t>7 Conclusion</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_Toc513099435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43</w:t>
            </w:r>
            <w:r w:rsidR="00055488" w:rsidRPr="0008366D">
              <w:rPr>
                <w:rFonts w:ascii="Times New Roman" w:hAnsi="Times New Roman"/>
                <w:noProof/>
                <w:webHidden/>
              </w:rPr>
              <w:fldChar w:fldCharType="end"/>
            </w:r>
          </w:hyperlink>
        </w:p>
        <w:p w14:paraId="16A41B47"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436" w:history="1">
            <w:r w:rsidR="00055488" w:rsidRPr="0008366D">
              <w:rPr>
                <w:rStyle w:val="Hyperlink"/>
                <w:rFonts w:ascii="Times New Roman" w:hAnsi="Times New Roman"/>
                <w:noProof/>
              </w:rPr>
              <w:t>References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_Toc513099436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44</w:t>
            </w:r>
            <w:r w:rsidR="00055488" w:rsidRPr="0008366D">
              <w:rPr>
                <w:rFonts w:ascii="Times New Roman" w:hAnsi="Times New Roman"/>
                <w:noProof/>
                <w:webHidden/>
              </w:rPr>
              <w:fldChar w:fldCharType="end"/>
            </w:r>
          </w:hyperlink>
        </w:p>
        <w:p w14:paraId="30B730C3" w14:textId="77777777" w:rsidR="00055488" w:rsidRPr="0008366D" w:rsidRDefault="00A27210">
          <w:pPr>
            <w:pStyle w:val="TOC1"/>
            <w:tabs>
              <w:tab w:val="right" w:leader="dot" w:pos="9010"/>
            </w:tabs>
            <w:rPr>
              <w:rFonts w:ascii="Times New Roman" w:eastAsiaTheme="minorEastAsia" w:hAnsi="Times New Roman"/>
              <w:b w:val="0"/>
              <w:bCs w:val="0"/>
              <w:caps w:val="0"/>
              <w:noProof/>
              <w:sz w:val="24"/>
              <w:szCs w:val="24"/>
            </w:rPr>
          </w:pPr>
          <w:hyperlink w:anchor="_Toc513099437" w:history="1">
            <w:r w:rsidR="00055488" w:rsidRPr="0008366D">
              <w:rPr>
                <w:rStyle w:val="Hyperlink"/>
                <w:rFonts w:ascii="Times New Roman" w:hAnsi="Times New Roman"/>
                <w:noProof/>
              </w:rPr>
              <w:t>Appendix</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_Toc513099437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47</w:t>
            </w:r>
            <w:r w:rsidR="00055488" w:rsidRPr="0008366D">
              <w:rPr>
                <w:rFonts w:ascii="Times New Roman" w:hAnsi="Times New Roman"/>
                <w:noProof/>
                <w:webHidden/>
              </w:rPr>
              <w:fldChar w:fldCharType="end"/>
            </w:r>
          </w:hyperlink>
        </w:p>
        <w:p w14:paraId="7ED664A1"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38" w:history="1">
            <w:r w:rsidR="00055488" w:rsidRPr="0008366D">
              <w:rPr>
                <w:rStyle w:val="Hyperlink"/>
                <w:rFonts w:ascii="Times New Roman" w:hAnsi="Times New Roman"/>
                <w:noProof/>
              </w:rPr>
              <w:t>Main Simulation Results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_Toc513099438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47</w:t>
            </w:r>
            <w:r w:rsidR="00055488" w:rsidRPr="0008366D">
              <w:rPr>
                <w:rFonts w:ascii="Times New Roman" w:hAnsi="Times New Roman"/>
                <w:noProof/>
                <w:webHidden/>
              </w:rPr>
              <w:fldChar w:fldCharType="end"/>
            </w:r>
          </w:hyperlink>
        </w:p>
        <w:p w14:paraId="01DF72BF"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39" w:history="1">
            <w:r w:rsidR="00055488" w:rsidRPr="0008366D">
              <w:rPr>
                <w:rStyle w:val="Hyperlink"/>
                <w:rFonts w:ascii="Times New Roman" w:hAnsi="Times New Roman"/>
                <w:noProof/>
              </w:rPr>
              <w:t>Simulations Results with 1 Hour Time Step</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_Toc513099439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49</w:t>
            </w:r>
            <w:r w:rsidR="00055488" w:rsidRPr="0008366D">
              <w:rPr>
                <w:rFonts w:ascii="Times New Roman" w:hAnsi="Times New Roman"/>
                <w:noProof/>
                <w:webHidden/>
              </w:rPr>
              <w:fldChar w:fldCharType="end"/>
            </w:r>
          </w:hyperlink>
        </w:p>
        <w:p w14:paraId="7441BF68" w14:textId="77777777" w:rsidR="00055488" w:rsidRPr="0008366D" w:rsidRDefault="00A27210">
          <w:pPr>
            <w:pStyle w:val="TOC2"/>
            <w:tabs>
              <w:tab w:val="right" w:leader="dot" w:pos="9010"/>
            </w:tabs>
            <w:rPr>
              <w:rFonts w:ascii="Times New Roman" w:eastAsiaTheme="minorEastAsia" w:hAnsi="Times New Roman"/>
              <w:smallCaps w:val="0"/>
              <w:noProof/>
              <w:sz w:val="24"/>
              <w:szCs w:val="24"/>
            </w:rPr>
          </w:pPr>
          <w:hyperlink w:anchor="_Toc513099440" w:history="1">
            <w:r w:rsidR="00055488" w:rsidRPr="0008366D">
              <w:rPr>
                <w:rStyle w:val="Hyperlink"/>
                <w:rFonts w:ascii="Times New Roman" w:hAnsi="Times New Roman"/>
                <w:noProof/>
              </w:rPr>
              <w:t>Sensitivity Analysis Results</w:t>
            </w:r>
            <w:r w:rsidR="00055488" w:rsidRPr="0008366D">
              <w:rPr>
                <w:rFonts w:ascii="Times New Roman" w:hAnsi="Times New Roman"/>
                <w:noProof/>
                <w:webHidden/>
              </w:rPr>
              <w:tab/>
            </w:r>
            <w:r w:rsidR="00055488" w:rsidRPr="0008366D">
              <w:rPr>
                <w:rFonts w:ascii="Times New Roman" w:hAnsi="Times New Roman"/>
                <w:noProof/>
                <w:webHidden/>
              </w:rPr>
              <w:fldChar w:fldCharType="begin"/>
            </w:r>
            <w:r w:rsidR="00055488" w:rsidRPr="0008366D">
              <w:rPr>
                <w:rFonts w:ascii="Times New Roman" w:hAnsi="Times New Roman"/>
                <w:noProof/>
                <w:webHidden/>
              </w:rPr>
              <w:instrText xml:space="preserve"> PAGEREF _Toc513099440 \h </w:instrText>
            </w:r>
            <w:r w:rsidR="00055488" w:rsidRPr="0008366D">
              <w:rPr>
                <w:rFonts w:ascii="Times New Roman" w:hAnsi="Times New Roman"/>
                <w:noProof/>
                <w:webHidden/>
              </w:rPr>
            </w:r>
            <w:r w:rsidR="00055488" w:rsidRPr="0008366D">
              <w:rPr>
                <w:rFonts w:ascii="Times New Roman" w:hAnsi="Times New Roman"/>
                <w:noProof/>
                <w:webHidden/>
              </w:rPr>
              <w:fldChar w:fldCharType="separate"/>
            </w:r>
            <w:r w:rsidR="00055488" w:rsidRPr="0008366D">
              <w:rPr>
                <w:rFonts w:ascii="Times New Roman" w:hAnsi="Times New Roman"/>
                <w:noProof/>
                <w:webHidden/>
              </w:rPr>
              <w:t>53</w:t>
            </w:r>
            <w:r w:rsidR="00055488" w:rsidRPr="0008366D">
              <w:rPr>
                <w:rFonts w:ascii="Times New Roman" w:hAnsi="Times New Roman"/>
                <w:noProof/>
                <w:webHidden/>
              </w:rPr>
              <w:fldChar w:fldCharType="end"/>
            </w:r>
          </w:hyperlink>
        </w:p>
        <w:p w14:paraId="428BE130" w14:textId="26AD73F8" w:rsidR="004C338E" w:rsidRDefault="004C338E">
          <w:r w:rsidRPr="0008366D">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10" w:name="_Toc513099378"/>
      <w:r w:rsidRPr="00226F61">
        <w:lastRenderedPageBreak/>
        <w:t xml:space="preserve">1 </w:t>
      </w:r>
      <w:r w:rsidR="00A63D0E" w:rsidRPr="00226F61">
        <w:t>Introduction</w:t>
      </w:r>
      <w:bookmarkEnd w:id="10"/>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1" w:name="_Toc513099379"/>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1"/>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342093E5"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00C157E9">
        <w:rPr>
          <w:sz w:val="22"/>
          <w:szCs w:val="28"/>
        </w:rPr>
        <w:t xml:space="preserve"> which form </w:t>
      </w:r>
      <w:del w:id="12" w:author="D.Walker" w:date="2017-11-28T16:19:00Z">
        <w:r w:rsidRPr="00226F61" w:rsidDel="006D3960">
          <w:rPr>
            <w:sz w:val="22"/>
            <w:szCs w:val="28"/>
          </w:rPr>
          <w:delText xml:space="preserve">the </w:delText>
        </w:r>
      </w:del>
      <w:ins w:id="13" w:author="D.Walker" w:date="2017-11-28T16:19:00Z">
        <w:r w:rsidR="006D3960" w:rsidRPr="00226F61">
          <w:rPr>
            <w:sz w:val="22"/>
            <w:szCs w:val="28"/>
          </w:rPr>
          <w:t xml:space="preserve">a layer known as the </w:t>
        </w:r>
      </w:ins>
      <w:r w:rsidRPr="00226F61">
        <w:rPr>
          <w:sz w:val="22"/>
          <w:szCs w:val="28"/>
        </w:rPr>
        <w:t xml:space="preserve">Endothelium. This layer of cells </w:t>
      </w:r>
      <w:del w:id="14"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r w:rsidR="00A27210">
        <w:rPr>
          <w:sz w:val="22"/>
          <w:szCs w:val="28"/>
        </w:rPr>
        <w:t xml:space="preserve">itself </w:t>
      </w:r>
      <w:r w:rsidR="00A27210" w:rsidRPr="00226F61">
        <w:rPr>
          <w:sz w:val="22"/>
          <w:szCs w:val="28"/>
        </w:rPr>
        <w:t>after</w:t>
      </w:r>
      <w:r w:rsidRPr="00226F61">
        <w:rPr>
          <w:sz w:val="22"/>
          <w:szCs w:val="28"/>
        </w:rPr>
        <w:t xml:space="preserve">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7A747935" w:rsidR="00D56BB3" w:rsidRPr="00226F61" w:rsidRDefault="00967A82" w:rsidP="00DB75A7">
      <w:pPr>
        <w:rPr>
          <w:sz w:val="22"/>
          <w:szCs w:val="28"/>
        </w:rPr>
      </w:pPr>
      <w:r w:rsidRPr="00226F61">
        <w:rPr>
          <w:sz w:val="22"/>
          <w:szCs w:val="28"/>
        </w:rPr>
        <w:t xml:space="preserve">These cells are generally in a </w:t>
      </w:r>
      <w:r w:rsidR="009F1D19">
        <w:rPr>
          <w:sz w:val="22"/>
          <w:szCs w:val="28"/>
        </w:rPr>
        <w:t>confluent</w:t>
      </w:r>
      <w:ins w:id="15" w:author="D.Walker" w:date="2017-11-28T16:20:00Z">
        <w:r w:rsidR="006D3960" w:rsidRPr="00226F61">
          <w:rPr>
            <w:sz w:val="22"/>
            <w:szCs w:val="28"/>
          </w:rPr>
          <w:t xml:space="preserve">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6" w:name="_Toc513099380"/>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6"/>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70728E05"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r w:rsidR="009F1D19">
        <w:rPr>
          <w:sz w:val="22"/>
          <w:szCs w:val="22"/>
        </w:rPr>
        <w:t>estimate</w:t>
      </w:r>
      <w:ins w:id="17" w:author="Harry Cooper" w:date="2017-11-29T15:38:00Z">
        <w:r w:rsidR="009A5073" w:rsidRPr="000B764F">
          <w:rPr>
            <w:sz w:val="22"/>
            <w:szCs w:val="22"/>
          </w:rPr>
          <w:t xml:space="preserv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18"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615AD167" w:rsidR="0017567E" w:rsidRPr="000B764F" w:rsidDel="0017567E" w:rsidRDefault="00766B1B" w:rsidP="00A27210">
      <w:pPr>
        <w:rPr>
          <w:del w:id="19" w:author="Harry Cooper" w:date="2017-11-29T15:27:00Z"/>
          <w:sz w:val="22"/>
          <w:szCs w:val="28"/>
        </w:rPr>
      </w:pPr>
      <w:del w:id="20" w:author="D.Walker" w:date="2017-11-28T16:25:00Z">
        <w:r w:rsidRPr="000B764F" w:rsidDel="00B24297">
          <w:rPr>
            <w:sz w:val="22"/>
            <w:szCs w:val="28"/>
          </w:rPr>
          <w:delText xml:space="preserve">Interestingly, </w:delText>
        </w:r>
      </w:del>
      <w:ins w:id="21" w:author="D.Walker" w:date="2017-11-28T16:25:00Z">
        <w:r w:rsidR="00B24297" w:rsidRPr="000B764F">
          <w:rPr>
            <w:sz w:val="22"/>
            <w:szCs w:val="28"/>
          </w:rPr>
          <w:t>T</w:t>
        </w:r>
      </w:ins>
      <w:del w:id="22"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3" w:author="Harry Cooper" w:date="2017-11-29T15:40:00Z">
        <w:r w:rsidR="00C45B3E" w:rsidRPr="000B764F">
          <w:rPr>
            <w:sz w:val="22"/>
            <w:szCs w:val="28"/>
          </w:rPr>
          <w:t xml:space="preserve"> </w:t>
        </w:r>
      </w:ins>
    </w:p>
    <w:p w14:paraId="05584602" w14:textId="77777777" w:rsidR="007048D0" w:rsidRPr="000B764F" w:rsidRDefault="007048D0">
      <w:pPr>
        <w:pPrChange w:id="24"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25" w:name="_Toc513099381"/>
      <w:commentRangeStart w:id="26"/>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bookmarkEnd w:id="25"/>
      <w:commentRangeEnd w:id="26"/>
      <w:r w:rsidR="0056699E">
        <w:rPr>
          <w:rStyle w:val="CommentReference"/>
          <w:rFonts w:ascii="Times New Roman" w:eastAsiaTheme="minorHAnsi" w:hAnsi="Times New Roman" w:cs="Times New Roman"/>
          <w:color w:val="auto"/>
        </w:rPr>
        <w:commentReference w:id="26"/>
      </w:r>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74204397" w14:textId="77777777" w:rsidR="009F1D19" w:rsidRDefault="009F1D19" w:rsidP="00DB75A7">
      <w:pPr>
        <w:pStyle w:val="NormalWeb"/>
        <w:spacing w:before="0" w:beforeAutospacing="0" w:after="0" w:afterAutospacing="0"/>
        <w:rPr>
          <w:sz w:val="22"/>
          <w:szCs w:val="22"/>
        </w:rPr>
      </w:pP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27" w:name="_Toc513099382"/>
      <w:r w:rsidRPr="00226F61">
        <w:lastRenderedPageBreak/>
        <w:t xml:space="preserve">2 </w:t>
      </w:r>
      <w:r w:rsidR="0049568A" w:rsidRPr="00226F61">
        <w:t>Literature Review</w:t>
      </w:r>
      <w:bookmarkEnd w:id="27"/>
    </w:p>
    <w:p w14:paraId="50858CFA" w14:textId="77777777" w:rsidR="007F3A5D" w:rsidRPr="00226F61" w:rsidRDefault="007F3A5D"/>
    <w:p w14:paraId="29F51D4B" w14:textId="5AC58599"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8E3876">
        <w:rPr>
          <w:sz w:val="22"/>
          <w:szCs w:val="22"/>
        </w:rPr>
        <w:t xml:space="preserve">causes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28" w:name="_Toc513099383"/>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28"/>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3045467A" w:rsidR="008E65F6" w:rsidRPr="00226F61" w:rsidRDefault="00AF2155" w:rsidP="00DB75A7">
      <w:pPr>
        <w:rPr>
          <w:sz w:val="22"/>
          <w:szCs w:val="22"/>
        </w:rPr>
      </w:pPr>
      <w:r w:rsidRPr="00226F61">
        <w:rPr>
          <w:sz w:val="22"/>
          <w:szCs w:val="22"/>
        </w:rPr>
        <w:t>EC’s, like other Eukaryotic Cells undergo several distinct phases during replication as shown in the diagram below</w:t>
      </w:r>
      <w:r w:rsidR="00B575D1" w:rsidRPr="00226F61">
        <w:rPr>
          <w:sz w:val="22"/>
          <w:szCs w:val="22"/>
        </w:rPr>
        <w:t xml:space="preserve">, however have another stage </w:t>
      </w:r>
      <w:r w:rsidR="0041766A" w:rsidRPr="00226F61">
        <w:rPr>
          <w:sz w:val="22"/>
          <w:szCs w:val="22"/>
        </w:rPr>
        <w:t>they can enter before S Phase</w:t>
      </w:r>
      <w:r w:rsidRPr="00226F61">
        <w:rPr>
          <w:sz w:val="22"/>
          <w:szCs w:val="22"/>
        </w:rPr>
        <w:t xml:space="preserve">. </w:t>
      </w:r>
      <w:r w:rsidR="00FD0026" w:rsidRPr="00226F61">
        <w:rPr>
          <w:sz w:val="22"/>
          <w:szCs w:val="22"/>
        </w:rPr>
        <w:t xml:space="preserve"> </w:t>
      </w: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lastRenderedPageBreak/>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9"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30" w:name="_Toc513099384"/>
      <w:commentRangeStart w:id="31"/>
      <w:r w:rsidRPr="000B764F">
        <w:rPr>
          <w:rFonts w:ascii="Times New Roman" w:hAnsi="Times New Roman" w:cs="Times New Roman"/>
          <w:color w:val="auto"/>
        </w:rPr>
        <w:t xml:space="preserve">2.2 </w:t>
      </w:r>
      <w:ins w:id="32" w:author="Harry Cooper" w:date="2017-11-29T15:23:00Z">
        <w:r w:rsidR="00B77936" w:rsidRPr="000B764F">
          <w:rPr>
            <w:rFonts w:ascii="Times New Roman" w:hAnsi="Times New Roman" w:cs="Times New Roman"/>
            <w:color w:val="auto"/>
          </w:rPr>
          <w:t>Ageing</w:t>
        </w:r>
      </w:ins>
      <w:bookmarkEnd w:id="30"/>
      <w:commentRangeEnd w:id="31"/>
      <w:r w:rsidR="0056699E">
        <w:rPr>
          <w:rStyle w:val="CommentReference"/>
          <w:rFonts w:ascii="Times New Roman" w:eastAsiaTheme="minorHAnsi" w:hAnsi="Times New Roman" w:cs="Times New Roman"/>
          <w:color w:val="auto"/>
        </w:rPr>
        <w:commentReference w:id="31"/>
      </w:r>
    </w:p>
    <w:p w14:paraId="5CBA7330" w14:textId="77777777" w:rsidR="00B851D2" w:rsidRPr="00226F61" w:rsidRDefault="00B851D2" w:rsidP="00B851D2">
      <w:pPr>
        <w:rPr>
          <w:ins w:id="33" w:author="Harry Cooper" w:date="2017-11-29T15:23:00Z"/>
          <w:color w:val="ED7D31" w:themeColor="accent2"/>
          <w:sz w:val="22"/>
          <w:szCs w:val="22"/>
          <w:rPrChange w:id="34" w:author="Harry Cooper" w:date="2017-11-29T15:23:00Z">
            <w:rPr>
              <w:ins w:id="35"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00FD2D75"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9F1D19">
        <w:rPr>
          <w:sz w:val="22"/>
          <w:szCs w:val="22"/>
        </w:rPr>
        <w:t>are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experiments.</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36" w:name="_Toc513099385"/>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36"/>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37"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38" w:author="Harry Cooper" w:date="2017-11-29T15:32:00Z">
        <w:r w:rsidR="00BD74DE" w:rsidRPr="000B764F">
          <w:rPr>
            <w:sz w:val="22"/>
            <w:szCs w:val="22"/>
          </w:rPr>
          <w:t xml:space="preserve">, </w:t>
        </w:r>
      </w:ins>
      <w:ins w:id="39" w:author="Harry Cooper" w:date="2017-11-29T15:33:00Z">
        <w:r w:rsidR="00BD74DE" w:rsidRPr="000B764F">
          <w:rPr>
            <w:sz w:val="22"/>
            <w:szCs w:val="22"/>
          </w:rPr>
          <w:t>t</w:t>
        </w:r>
      </w:ins>
      <w:del w:id="40" w:author="Harry Cooper" w:date="2017-11-29T15:33:00Z">
        <w:r w:rsidR="00F01637" w:rsidRPr="000B764F" w:rsidDel="00BD74DE">
          <w:rPr>
            <w:sz w:val="22"/>
            <w:szCs w:val="22"/>
          </w:rPr>
          <w:delText>T</w:delText>
        </w:r>
      </w:del>
      <w:r w:rsidR="00F01637" w:rsidRPr="000B764F">
        <w:rPr>
          <w:sz w:val="22"/>
          <w:szCs w:val="22"/>
        </w:rPr>
        <w:t xml:space="preserve">hey </w:t>
      </w:r>
      <w:del w:id="41" w:author="Harry Cooper" w:date="2017-11-29T15:33:00Z">
        <w:r w:rsidR="00F01637" w:rsidRPr="000B764F" w:rsidDel="00BD74DE">
          <w:rPr>
            <w:sz w:val="22"/>
            <w:szCs w:val="22"/>
          </w:rPr>
          <w:delText>tend to be more</w:delText>
        </w:r>
      </w:del>
      <w:ins w:id="42" w:author="Harry Cooper" w:date="2017-11-29T15:33:00Z">
        <w:r w:rsidR="00BD74DE" w:rsidRPr="000B764F">
          <w:rPr>
            <w:sz w:val="22"/>
            <w:szCs w:val="22"/>
          </w:rPr>
          <w:t>become</w:t>
        </w:r>
      </w:ins>
      <w:r w:rsidR="00F01637" w:rsidRPr="000B764F">
        <w:rPr>
          <w:sz w:val="22"/>
          <w:szCs w:val="22"/>
        </w:rPr>
        <w:t xml:space="preserve"> enlarged</w:t>
      </w:r>
      <w:ins w:id="43" w:author="Harry Cooper" w:date="2017-11-29T15:32:00Z">
        <w:r w:rsidR="00BD74DE" w:rsidRPr="000B764F">
          <w:rPr>
            <w:sz w:val="22"/>
            <w:szCs w:val="22"/>
          </w:rPr>
          <w:t xml:space="preserve"> </w:t>
        </w:r>
      </w:ins>
      <w:ins w:id="44" w:author="Harry Cooper" w:date="2017-11-29T15:33:00Z">
        <w:r w:rsidR="00BD74DE" w:rsidRPr="000B764F">
          <w:rPr>
            <w:sz w:val="22"/>
            <w:szCs w:val="22"/>
          </w:rPr>
          <w:t xml:space="preserve">after entering this state </w:t>
        </w:r>
      </w:ins>
      <w:del w:id="45" w:author="Harry Cooper" w:date="2017-11-29T15:32:00Z">
        <w:r w:rsidR="00F01637" w:rsidRPr="000B764F" w:rsidDel="00BD74DE">
          <w:rPr>
            <w:sz w:val="22"/>
            <w:szCs w:val="22"/>
          </w:rPr>
          <w:delText xml:space="preserve">, </w:delText>
        </w:r>
        <w:commentRangeStart w:id="46"/>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46"/>
        <w:r w:rsidR="00807C12" w:rsidRPr="000B764F" w:rsidDel="00BD74DE">
          <w:rPr>
            <w:rStyle w:val="CommentReference"/>
            <w:sz w:val="22"/>
            <w:szCs w:val="22"/>
          </w:rPr>
          <w:commentReference w:id="46"/>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47"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48" w:author="Harry Cooper" w:date="2017-11-29T15:23:00Z"/>
        </w:rPr>
      </w:pPr>
      <w:commentRangeStart w:id="49"/>
      <w:del w:id="50" w:author="Harry Cooper" w:date="2017-11-29T15:23:00Z">
        <w:r w:rsidRPr="000B764F" w:rsidDel="00B77936">
          <w:delText>Environment</w:delText>
        </w:r>
        <w:commentRangeEnd w:id="49"/>
        <w:r w:rsidR="00F65495" w:rsidRPr="000B764F" w:rsidDel="00B77936">
          <w:rPr>
            <w:rStyle w:val="CommentReference"/>
          </w:rPr>
          <w:commentReference w:id="49"/>
        </w:r>
        <w:r w:rsidRPr="000B764F" w:rsidDel="00B77936">
          <w:delText>:</w:delText>
        </w:r>
      </w:del>
    </w:p>
    <w:p w14:paraId="3104400E" w14:textId="1B11B815" w:rsidR="001E297F" w:rsidRPr="000B764F" w:rsidDel="00B77936" w:rsidRDefault="001E297F">
      <w:pPr>
        <w:rPr>
          <w:del w:id="51" w:author="Harry Cooper" w:date="2017-11-29T15:23:00Z"/>
        </w:rPr>
      </w:pPr>
      <w:del w:id="52" w:author="Harry Cooper" w:date="2017-11-29T15:23:00Z">
        <w:r w:rsidRPr="000B764F" w:rsidDel="00B77936">
          <w:tab/>
        </w:r>
      </w:del>
    </w:p>
    <w:p w14:paraId="0B1A33FA" w14:textId="59826543" w:rsidR="001E297F" w:rsidRPr="000B764F" w:rsidDel="00B77936" w:rsidRDefault="001E297F" w:rsidP="001E297F">
      <w:pPr>
        <w:ind w:left="720"/>
        <w:rPr>
          <w:del w:id="53" w:author="Harry Cooper" w:date="2017-11-29T15:23:00Z"/>
        </w:rPr>
      </w:pPr>
      <w:del w:id="54" w:author="Harry Cooper" w:date="2017-11-29T15:23:00Z">
        <w:r w:rsidRPr="000B764F" w:rsidDel="00B77936">
          <w:delText xml:space="preserve">The type of environment that is most interesting to us is that involving low sheer </w:delText>
        </w:r>
      </w:del>
      <w:ins w:id="55" w:author="D.Walker" w:date="2017-11-28T16:47:00Z">
        <w:del w:id="56" w:author="Harry Cooper" w:date="2017-11-29T15:23:00Z">
          <w:r w:rsidR="00807C12" w:rsidRPr="000B764F" w:rsidDel="00B77936">
            <w:delText xml:space="preserve">shear </w:delText>
          </w:r>
        </w:del>
      </w:ins>
      <w:del w:id="57"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58" w:author="Harry Cooper" w:date="2017-11-29T15:23:00Z"/>
          <w:rFonts w:ascii="Times New Roman" w:hAnsi="Times New Roman" w:cs="Times New Roman"/>
        </w:rPr>
      </w:pPr>
      <w:del w:id="59"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60" w:author="Harry Cooper" w:date="2017-11-29T15:23:00Z"/>
          <w:sz w:val="22"/>
          <w:szCs w:val="22"/>
        </w:rPr>
      </w:pPr>
      <w:del w:id="61"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62" w:author="Harry Cooper" w:date="2017-11-29T15:23:00Z"/>
          <w:rFonts w:ascii="Times New Roman" w:hAnsi="Times New Roman" w:cs="Times New Roman"/>
        </w:rPr>
      </w:pPr>
      <w:del w:id="63"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64"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65" w:name="_Toc513099386"/>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65"/>
    </w:p>
    <w:p w14:paraId="10C36F9F" w14:textId="77777777" w:rsidR="00133275" w:rsidRPr="00226F61" w:rsidRDefault="00133275"/>
    <w:p w14:paraId="10FE37F9" w14:textId="4779DCC0"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66" w:author="D.Walker" w:date="2017-11-28T16:48:00Z">
        <w:r w:rsidR="00726DB1" w:rsidRPr="00226F61" w:rsidDel="00807C12">
          <w:rPr>
            <w:sz w:val="22"/>
            <w:szCs w:val="22"/>
          </w:rPr>
          <w:delText xml:space="preserve">physiology </w:delText>
        </w:r>
      </w:del>
      <w:ins w:id="67"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be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w:t>
      </w:r>
      <w:r w:rsidR="002355DD" w:rsidRPr="0078550B">
        <w:rPr>
          <w:sz w:val="22"/>
          <w:szCs w:val="22"/>
        </w:rPr>
        <w:lastRenderedPageBreak/>
        <w:t>[1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78AA5446" w:rsidR="00933DAB" w:rsidRPr="00226F61" w:rsidRDefault="00933DAB" w:rsidP="00DB75A7">
      <w:pPr>
        <w:rPr>
          <w:sz w:val="22"/>
          <w:szCs w:val="22"/>
        </w:rPr>
      </w:pPr>
      <w:r w:rsidRPr="00226F61">
        <w:rPr>
          <w:sz w:val="22"/>
          <w:szCs w:val="22"/>
        </w:rPr>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the greatest injury</w:t>
      </w:r>
      <w:r w:rsidR="00133275" w:rsidRPr="00226F61">
        <w:rPr>
          <w:sz w:val="22"/>
          <w:szCs w:val="22"/>
        </w:rPr>
        <w:t xml:space="preserve"> of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30E402FA" w14:textId="3BD2A3AC" w:rsidR="007147F2" w:rsidRPr="000B764F" w:rsidRDefault="00DD2494" w:rsidP="000B764F">
      <w:pPr>
        <w:pStyle w:val="Heading2"/>
        <w:rPr>
          <w:ins w:id="68" w:author="Harry Cooper" w:date="2017-11-29T15:53:00Z"/>
          <w:rFonts w:ascii="Times New Roman" w:hAnsi="Times New Roman" w:cs="Times New Roman"/>
          <w:color w:val="auto"/>
          <w:lang w:eastAsia="en-US"/>
        </w:rPr>
      </w:pPr>
      <w:bookmarkStart w:id="69" w:name="_Toc513099387"/>
      <w:commentRangeStart w:id="70"/>
      <w:r w:rsidRPr="000B764F">
        <w:rPr>
          <w:rFonts w:ascii="Times New Roman" w:hAnsi="Times New Roman" w:cs="Times New Roman"/>
          <w:color w:val="auto"/>
        </w:rPr>
        <w:t xml:space="preserve">2.5 </w:t>
      </w:r>
      <w:ins w:id="71" w:author="Harry Cooper" w:date="2017-11-29T15:51:00Z">
        <w:r w:rsidR="007147F2" w:rsidRPr="000B764F">
          <w:rPr>
            <w:rFonts w:ascii="Times New Roman" w:hAnsi="Times New Roman" w:cs="Times New Roman"/>
            <w:color w:val="auto"/>
          </w:rPr>
          <w:t>Methods of Modelling</w:t>
        </w:r>
      </w:ins>
      <w:bookmarkEnd w:id="69"/>
      <w:commentRangeEnd w:id="70"/>
      <w:r w:rsidR="0056699E">
        <w:rPr>
          <w:rStyle w:val="CommentReference"/>
          <w:rFonts w:ascii="Times New Roman" w:eastAsiaTheme="minorHAnsi" w:hAnsi="Times New Roman" w:cs="Times New Roman"/>
          <w:color w:val="auto"/>
        </w:rPr>
        <w:commentReference w:id="70"/>
      </w:r>
    </w:p>
    <w:p w14:paraId="2489F3CC" w14:textId="77777777" w:rsidR="000D0F3D" w:rsidRPr="00226F61" w:rsidRDefault="000D0F3D">
      <w:pPr>
        <w:rPr>
          <w:ins w:id="72" w:author="Harry Cooper" w:date="2017-11-29T15:51:00Z"/>
        </w:rPr>
      </w:pPr>
    </w:p>
    <w:p w14:paraId="20D7FB22" w14:textId="7A0E03B5" w:rsidR="00232009" w:rsidRPr="00DB75A7" w:rsidRDefault="007147F2" w:rsidP="00DB75A7">
      <w:pPr>
        <w:rPr>
          <w:sz w:val="22"/>
        </w:rPr>
      </w:pPr>
      <w:ins w:id="73" w:author="Harry Cooper" w:date="2017-11-29T15:51:00Z">
        <w:r w:rsidRPr="00DB75A7">
          <w:rPr>
            <w:sz w:val="22"/>
          </w:rPr>
          <w:t xml:space="preserve">There </w:t>
        </w:r>
      </w:ins>
      <w:r w:rsidR="00323593" w:rsidRPr="00DB75A7">
        <w:rPr>
          <w:sz w:val="22"/>
        </w:rPr>
        <w:t>three</w:t>
      </w:r>
      <w:ins w:id="74"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75" w:author="Harry Cooper" w:date="2017-11-29T15:52:00Z">
        <w:r w:rsidRPr="00DB75A7">
          <w:rPr>
            <w:sz w:val="22"/>
          </w:rPr>
          <w:t>. C</w:t>
        </w:r>
        <w:r w:rsidR="00743677" w:rsidRPr="00DB75A7">
          <w:rPr>
            <w:sz w:val="22"/>
          </w:rPr>
          <w:t xml:space="preserve">ellular </w:t>
        </w:r>
      </w:ins>
      <w:r w:rsidR="00C54679" w:rsidRPr="00DB75A7">
        <w:rPr>
          <w:sz w:val="22"/>
        </w:rPr>
        <w:t>A</w:t>
      </w:r>
      <w:ins w:id="76" w:author="Harry Cooper" w:date="2017-11-29T15:52:00Z">
        <w:r w:rsidR="00743677" w:rsidRPr="00DB75A7">
          <w:rPr>
            <w:sz w:val="22"/>
          </w:rPr>
          <w:t>utomata</w:t>
        </w:r>
      </w:ins>
      <w:ins w:id="77" w:author="Harry Cooper" w:date="2017-11-30T09:46:00Z">
        <w:r w:rsidR="003D7006" w:rsidRPr="00DB75A7">
          <w:rPr>
            <w:sz w:val="22"/>
          </w:rPr>
          <w:t xml:space="preserve"> (CA)</w:t>
        </w:r>
      </w:ins>
      <w:ins w:id="78" w:author="Harry Cooper" w:date="2017-11-29T15:52:00Z">
        <w:r w:rsidR="003F3729" w:rsidRPr="00DB75A7">
          <w:rPr>
            <w:sz w:val="22"/>
          </w:rPr>
          <w:t xml:space="preserve"> </w:t>
        </w:r>
      </w:ins>
      <w:r w:rsidR="003D75FF" w:rsidRPr="00DB75A7">
        <w:rPr>
          <w:sz w:val="22"/>
        </w:rPr>
        <w:t>uses</w:t>
      </w:r>
      <w:ins w:id="79" w:author="Harry Cooper" w:date="2017-11-29T15:52:00Z">
        <w:r w:rsidR="003F3729" w:rsidRPr="00DB75A7">
          <w:rPr>
            <w:sz w:val="22"/>
          </w:rPr>
          <w:t xml:space="preserve"> an </w:t>
        </w:r>
      </w:ins>
      <w:ins w:id="80" w:author="Harry Cooper" w:date="2017-11-30T09:43:00Z">
        <w:r w:rsidR="003F3729" w:rsidRPr="00DB75A7">
          <w:rPr>
            <w:sz w:val="22"/>
          </w:rPr>
          <w:t>orthogonal</w:t>
        </w:r>
      </w:ins>
      <w:ins w:id="81" w:author="Harry Cooper" w:date="2017-11-29T15:52:00Z">
        <w:r w:rsidR="003F3729" w:rsidRPr="00DB75A7">
          <w:rPr>
            <w:sz w:val="22"/>
          </w:rPr>
          <w:t xml:space="preserve"> </w:t>
        </w:r>
      </w:ins>
      <w:ins w:id="82" w:author="Harry Cooper" w:date="2017-11-30T09:43:00Z">
        <w:r w:rsidR="003F3729" w:rsidRPr="00DB75A7">
          <w:rPr>
            <w:sz w:val="22"/>
          </w:rPr>
          <w:t xml:space="preserve">grid of </w:t>
        </w:r>
      </w:ins>
      <w:r w:rsidR="003D75FF" w:rsidRPr="00DB75A7">
        <w:rPr>
          <w:sz w:val="22"/>
        </w:rPr>
        <w:t>homogeneous</w:t>
      </w:r>
      <w:ins w:id="83" w:author="Harry Cooper" w:date="2017-11-30T09:43:00Z">
        <w:r w:rsidR="003F3729" w:rsidRPr="00DB75A7">
          <w:rPr>
            <w:sz w:val="22"/>
          </w:rPr>
          <w:t xml:space="preserve"> cells that interact with their neighbouring cells</w:t>
        </w:r>
      </w:ins>
      <w:ins w:id="84" w:author="Harry Cooper" w:date="2017-11-29T15:52:00Z">
        <w:r w:rsidRPr="00DB75A7">
          <w:rPr>
            <w:sz w:val="22"/>
          </w:rPr>
          <w:t xml:space="preserve">. </w:t>
        </w:r>
      </w:ins>
      <w:ins w:id="85" w:author="Harry Cooper" w:date="2017-11-30T09:35:00Z">
        <w:r w:rsidR="00E9506A" w:rsidRPr="00DB75A7">
          <w:rPr>
            <w:sz w:val="22"/>
          </w:rPr>
          <w:t xml:space="preserve">Its advantages are that runtime is </w:t>
        </w:r>
      </w:ins>
      <w:ins w:id="86" w:author="Harry Cooper" w:date="2017-11-30T09:40:00Z">
        <w:r w:rsidR="00E9506A" w:rsidRPr="00DB75A7">
          <w:rPr>
            <w:sz w:val="22"/>
          </w:rPr>
          <w:t>extremely</w:t>
        </w:r>
      </w:ins>
      <w:ins w:id="87" w:author="Harry Cooper" w:date="2017-11-30T09:35:00Z">
        <w:r w:rsidR="00E9506A" w:rsidRPr="00DB75A7">
          <w:rPr>
            <w:sz w:val="22"/>
          </w:rPr>
          <w:t xml:space="preserve"> </w:t>
        </w:r>
      </w:ins>
      <w:ins w:id="88" w:author="Harry Cooper" w:date="2017-11-30T09:40:00Z">
        <w:r w:rsidR="00E9506A" w:rsidRPr="00DB75A7">
          <w:rPr>
            <w:sz w:val="22"/>
          </w:rPr>
          <w:t>quick</w:t>
        </w:r>
        <w:r w:rsidR="003521BA" w:rsidRPr="00DB75A7">
          <w:rPr>
            <w:sz w:val="22"/>
          </w:rPr>
          <w:t xml:space="preserve"> and it can produce </w:t>
        </w:r>
      </w:ins>
      <w:ins w:id="89" w:author="Harry Cooper" w:date="2017-11-30T09:42:00Z">
        <w:r w:rsidR="003F3729" w:rsidRPr="00DB75A7">
          <w:rPr>
            <w:sz w:val="22"/>
          </w:rPr>
          <w:t xml:space="preserve">complex macro-scale </w:t>
        </w:r>
      </w:ins>
      <w:ins w:id="90" w:author="Harry Cooper" w:date="2017-11-30T09:40:00Z">
        <w:r w:rsidR="003521BA" w:rsidRPr="00DB75A7">
          <w:rPr>
            <w:sz w:val="22"/>
          </w:rPr>
          <w:t xml:space="preserve">emergent behaviour </w:t>
        </w:r>
        <w:r w:rsidR="003F3729" w:rsidRPr="00DB75A7">
          <w:rPr>
            <w:sz w:val="22"/>
          </w:rPr>
          <w:t>of the interacting cells</w:t>
        </w:r>
      </w:ins>
      <w:ins w:id="91" w:author="Harry Cooper" w:date="2017-11-30T09:42:00Z">
        <w:r w:rsidR="003F3729" w:rsidRPr="00DB75A7">
          <w:rPr>
            <w:sz w:val="22"/>
          </w:rPr>
          <w:t xml:space="preserve"> [</w:t>
        </w:r>
      </w:ins>
      <w:r w:rsidR="00F553DF" w:rsidRPr="00DB75A7">
        <w:rPr>
          <w:sz w:val="22"/>
        </w:rPr>
        <w:t>1</w:t>
      </w:r>
      <w:r w:rsidR="0078550B" w:rsidRPr="00DB75A7">
        <w:rPr>
          <w:sz w:val="22"/>
        </w:rPr>
        <w:t>9</w:t>
      </w:r>
      <w:ins w:id="92" w:author="Harry Cooper" w:date="2017-11-30T09:42:00Z">
        <w:r w:rsidR="003F3729" w:rsidRPr="00DB75A7">
          <w:rPr>
            <w:sz w:val="22"/>
          </w:rPr>
          <w:t>]</w:t>
        </w:r>
      </w:ins>
      <w:ins w:id="93" w:author="Harry Cooper" w:date="2017-11-30T09:40:00Z">
        <w:r w:rsidR="003F3729" w:rsidRPr="00DB75A7">
          <w:rPr>
            <w:sz w:val="22"/>
          </w:rPr>
          <w:t>.</w:t>
        </w:r>
      </w:ins>
      <w:ins w:id="94" w:author="Harry Cooper" w:date="2017-11-30T09:42:00Z">
        <w:r w:rsidR="003F3729" w:rsidRPr="00DB75A7">
          <w:rPr>
            <w:sz w:val="22"/>
          </w:rPr>
          <w:t xml:space="preserve"> However, the disadvantages are that </w:t>
        </w:r>
      </w:ins>
      <w:ins w:id="95"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96" w:author="Harry Cooper" w:date="2017-11-30T09:46:00Z">
        <w:r w:rsidR="003D7006" w:rsidRPr="00DB75A7">
          <w:rPr>
            <w:sz w:val="22"/>
          </w:rPr>
          <w:t xml:space="preserve"> Another disadvantage </w:t>
        </w:r>
      </w:ins>
      <w:ins w:id="97" w:author="Harry Cooper" w:date="2017-11-30T09:47:00Z">
        <w:r w:rsidR="003D7006" w:rsidRPr="00DB75A7">
          <w:rPr>
            <w:sz w:val="22"/>
          </w:rPr>
          <w:t>of</w:t>
        </w:r>
      </w:ins>
      <w:ins w:id="98" w:author="Harry Cooper" w:date="2017-11-30T09:46:00Z">
        <w:r w:rsidR="003D7006" w:rsidRPr="00DB75A7">
          <w:rPr>
            <w:sz w:val="22"/>
          </w:rPr>
          <w:t xml:space="preserve"> CA </w:t>
        </w:r>
      </w:ins>
      <w:ins w:id="99" w:author="Harry Cooper" w:date="2017-11-30T09:47:00Z">
        <w:r w:rsidR="003D7006" w:rsidRPr="00DB75A7">
          <w:rPr>
            <w:sz w:val="22"/>
          </w:rPr>
          <w:t xml:space="preserve">is that it can only model local interaction between neighbouring cells, therefore </w:t>
        </w:r>
      </w:ins>
      <w:ins w:id="100" w:author="Harry Cooper" w:date="2017-11-30T10:04:00Z">
        <w:r w:rsidR="007C03ED" w:rsidRPr="00DB75A7">
          <w:rPr>
            <w:sz w:val="22"/>
          </w:rPr>
          <w:t>any change</w:t>
        </w:r>
      </w:ins>
      <w:ins w:id="101" w:author="Harry Cooper" w:date="2017-11-30T09:47:00Z">
        <w:r w:rsidR="003D7006" w:rsidRPr="00DB75A7">
          <w:rPr>
            <w:sz w:val="22"/>
          </w:rPr>
          <w:t xml:space="preserve"> further away from the cell won’t be </w:t>
        </w:r>
      </w:ins>
      <w:ins w:id="102" w:author="Harry Cooper" w:date="2017-11-30T09:48:00Z">
        <w:r w:rsidR="003D7006" w:rsidRPr="00DB75A7">
          <w:rPr>
            <w:sz w:val="22"/>
          </w:rPr>
          <w:t>noticed</w:t>
        </w:r>
      </w:ins>
      <w:ins w:id="103" w:author="Harry Cooper" w:date="2017-11-30T09:47:00Z">
        <w:r w:rsidR="003D7006" w:rsidRPr="00DB75A7">
          <w:rPr>
            <w:sz w:val="22"/>
          </w:rPr>
          <w:t xml:space="preserve"> until it cascades down</w:t>
        </w:r>
      </w:ins>
      <w:ins w:id="104" w:author="Harry Cooper" w:date="2017-11-30T09:48:00Z">
        <w:r w:rsidR="003D7006" w:rsidRPr="00DB75A7">
          <w:rPr>
            <w:sz w:val="22"/>
          </w:rPr>
          <w:t xml:space="preserve"> the subsequent neighbouring cells</w:t>
        </w:r>
      </w:ins>
      <w:ins w:id="105" w:author="Harry Cooper" w:date="2017-11-30T09:47:00Z">
        <w:r w:rsidR="003D7006" w:rsidRPr="00DB75A7">
          <w:rPr>
            <w:sz w:val="22"/>
          </w:rPr>
          <w:t xml:space="preserve"> over several iterations</w:t>
        </w:r>
      </w:ins>
    </w:p>
    <w:p w14:paraId="504D9D53" w14:textId="2974D882" w:rsidR="00B9322E" w:rsidRPr="00DB75A7" w:rsidRDefault="00B9322E" w:rsidP="00DB75A7">
      <w:pPr>
        <w:rPr>
          <w:ins w:id="106"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07" w:author="Harry Cooper" w:date="2017-11-30T10:04:00Z"/>
          <w:sz w:val="22"/>
        </w:rPr>
      </w:pPr>
      <w:r w:rsidRPr="00DB75A7">
        <w:rPr>
          <w:sz w:val="22"/>
        </w:rPr>
        <w:t>Finally,</w:t>
      </w:r>
      <w:ins w:id="108" w:author="Harry Cooper" w:date="2017-11-29T15:52:00Z">
        <w:r w:rsidR="007147F2" w:rsidRPr="00DB75A7">
          <w:rPr>
            <w:sz w:val="22"/>
          </w:rPr>
          <w:t xml:space="preserve"> an Agent Based Model </w:t>
        </w:r>
      </w:ins>
      <w:r w:rsidR="00591A12" w:rsidRPr="00DB75A7">
        <w:rPr>
          <w:sz w:val="22"/>
        </w:rPr>
        <w:t xml:space="preserve">(ABM) </w:t>
      </w:r>
      <w:ins w:id="109"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10"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11" w:author="Harry Cooper" w:date="2017-11-29T15:53:00Z">
        <w:r w:rsidR="000D0F3D" w:rsidRPr="00DB75A7">
          <w:rPr>
            <w:sz w:val="22"/>
          </w:rPr>
          <w:t xml:space="preserve">For these </w:t>
        </w:r>
      </w:ins>
      <w:ins w:id="112" w:author="Harry Cooper" w:date="2017-11-29T15:54:00Z">
        <w:r w:rsidR="00766C00" w:rsidRPr="00DB75A7">
          <w:rPr>
            <w:sz w:val="22"/>
          </w:rPr>
          <w:t>reasons,</w:t>
        </w:r>
      </w:ins>
      <w:ins w:id="113"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14" w:name="_Toc513099388"/>
      <w:commentRangeStart w:id="115"/>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bookmarkEnd w:id="114"/>
      <w:commentRangeEnd w:id="115"/>
      <w:r w:rsidR="0056699E">
        <w:rPr>
          <w:rStyle w:val="CommentReference"/>
          <w:rFonts w:ascii="Times New Roman" w:eastAsiaTheme="minorHAnsi" w:hAnsi="Times New Roman" w:cs="Times New Roman"/>
          <w:color w:val="auto"/>
        </w:rPr>
        <w:commentReference w:id="115"/>
      </w:r>
    </w:p>
    <w:p w14:paraId="462ADD9B" w14:textId="77777777" w:rsidR="00B60F62" w:rsidRPr="000B764F" w:rsidRDefault="00B60F62" w:rsidP="00CD4455">
      <w:pPr>
        <w:pStyle w:val="NormalWeb"/>
        <w:spacing w:before="0" w:beforeAutospacing="0" w:after="0" w:afterAutospacing="0"/>
        <w:rPr>
          <w:szCs w:val="22"/>
        </w:rPr>
      </w:pPr>
    </w:p>
    <w:p w14:paraId="167D93B4" w14:textId="1C3283DA"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w:t>
      </w:r>
      <w:proofErr w:type="gramStart"/>
      <w:r w:rsidRPr="000B764F">
        <w:rPr>
          <w:sz w:val="22"/>
          <w:szCs w:val="22"/>
        </w:rPr>
        <w:t>similar to</w:t>
      </w:r>
      <w:proofErr w:type="gramEnd"/>
      <w:r w:rsidRPr="000B764F">
        <w:rPr>
          <w:sz w:val="22"/>
          <w:szCs w:val="22"/>
        </w:rPr>
        <w:t xml:space="preserve">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3B05A4" w:rsidRDefault="001053FD" w:rsidP="00DB75A7">
      <w:pPr>
        <w:pStyle w:val="NormalWeb"/>
        <w:spacing w:before="0" w:beforeAutospacing="0" w:after="0" w:afterAutospacing="0"/>
        <w:rPr>
          <w:color w:val="FF0000"/>
          <w:sz w:val="22"/>
          <w:szCs w:val="22"/>
        </w:rPr>
      </w:pPr>
      <w:r w:rsidRPr="003B05A4">
        <w:rPr>
          <w:color w:val="FF0000"/>
          <w:sz w:val="22"/>
          <w:szCs w:val="22"/>
        </w:rPr>
        <w:t>The limitations of this approach to my projec</w:t>
      </w:r>
      <w:r w:rsidR="00D952C3" w:rsidRPr="003B05A4">
        <w:rPr>
          <w:color w:val="FF0000"/>
          <w:sz w:val="22"/>
          <w:szCs w:val="22"/>
        </w:rPr>
        <w:t>t is the lack of senescent cell</w:t>
      </w:r>
      <w:r w:rsidR="00260B53" w:rsidRPr="003B05A4">
        <w:rPr>
          <w:color w:val="FF0000"/>
          <w:sz w:val="22"/>
          <w:szCs w:val="22"/>
        </w:rPr>
        <w:t>s being modelled</w:t>
      </w:r>
      <w:r w:rsidR="00D952C3" w:rsidRPr="003B05A4">
        <w:rPr>
          <w:color w:val="FF0000"/>
          <w:sz w:val="22"/>
          <w:szCs w:val="22"/>
        </w:rPr>
        <w:t xml:space="preserve"> </w:t>
      </w:r>
      <w:r w:rsidR="00260B53" w:rsidRPr="003B05A4">
        <w:rPr>
          <w:color w:val="FF0000"/>
          <w:sz w:val="22"/>
          <w:szCs w:val="22"/>
        </w:rPr>
        <w:t>in the simulation</w:t>
      </w:r>
      <w:r w:rsidRPr="003B05A4">
        <w:rPr>
          <w:color w:val="FF0000"/>
          <w:sz w:val="22"/>
          <w:szCs w:val="22"/>
        </w:rPr>
        <w:t xml:space="preserve"> </w:t>
      </w:r>
      <w:r w:rsidR="00D952C3" w:rsidRPr="003B05A4">
        <w:rPr>
          <w:color w:val="FF0000"/>
          <w:sz w:val="22"/>
          <w:szCs w:val="22"/>
        </w:rPr>
        <w:t xml:space="preserve">which </w:t>
      </w:r>
      <w:r w:rsidR="00260B53" w:rsidRPr="003B05A4">
        <w:rPr>
          <w:color w:val="FF0000"/>
          <w:sz w:val="22"/>
          <w:szCs w:val="22"/>
        </w:rPr>
        <w:t xml:space="preserve">are thought to </w:t>
      </w:r>
      <w:r w:rsidR="00D952C3" w:rsidRPr="003B05A4">
        <w:rPr>
          <w:color w:val="FF0000"/>
          <w:sz w:val="22"/>
          <w:szCs w:val="22"/>
        </w:rPr>
        <w:t>act</w:t>
      </w:r>
      <w:r w:rsidRPr="003B05A4">
        <w:rPr>
          <w:color w:val="FF0000"/>
          <w:sz w:val="22"/>
          <w:szCs w:val="22"/>
        </w:rPr>
        <w:t xml:space="preserve"> as barriers to the endothelial and quiescent cells</w:t>
      </w:r>
      <w:r w:rsidR="00EB6052" w:rsidRPr="003B05A4">
        <w:rPr>
          <w:color w:val="FF0000"/>
          <w:sz w:val="22"/>
          <w:szCs w:val="22"/>
        </w:rPr>
        <w:t xml:space="preserve"> </w:t>
      </w:r>
      <w:r w:rsidR="00D952C3" w:rsidRPr="003B05A4">
        <w:rPr>
          <w:color w:val="FF0000"/>
          <w:sz w:val="22"/>
          <w:szCs w:val="22"/>
        </w:rPr>
        <w:t>during migration</w:t>
      </w:r>
      <w:r w:rsidR="00260B53" w:rsidRPr="003B05A4">
        <w:rPr>
          <w:color w:val="FF0000"/>
          <w:sz w:val="22"/>
          <w:szCs w:val="22"/>
        </w:rPr>
        <w:t xml:space="preserve"> [</w:t>
      </w:r>
      <w:r w:rsidR="004C3C9B" w:rsidRPr="003B05A4">
        <w:rPr>
          <w:color w:val="FF0000"/>
          <w:sz w:val="22"/>
          <w:szCs w:val="22"/>
        </w:rPr>
        <w:t>1</w:t>
      </w:r>
      <w:r w:rsidR="0078550B" w:rsidRPr="003B05A4">
        <w:rPr>
          <w:color w:val="FF0000"/>
          <w:sz w:val="22"/>
          <w:szCs w:val="22"/>
        </w:rPr>
        <w:t>4</w:t>
      </w:r>
      <w:r w:rsidR="00260B53" w:rsidRPr="003B05A4">
        <w:rPr>
          <w:color w:val="FF0000"/>
          <w:sz w:val="22"/>
          <w:szCs w:val="22"/>
        </w:rPr>
        <w:t>].</w:t>
      </w:r>
      <w:r w:rsidR="00DE3F6E" w:rsidRPr="003B05A4">
        <w:rPr>
          <w:color w:val="FF0000"/>
          <w:sz w:val="22"/>
          <w:szCs w:val="22"/>
        </w:rPr>
        <w:t xml:space="preserve"> </w:t>
      </w:r>
      <w:r w:rsidR="00260B53" w:rsidRPr="003B05A4">
        <w:rPr>
          <w:color w:val="FF0000"/>
          <w:sz w:val="22"/>
          <w:szCs w:val="22"/>
        </w:rPr>
        <w:t>T</w:t>
      </w:r>
      <w:r w:rsidR="00DE3F6E" w:rsidRPr="003B05A4">
        <w:rPr>
          <w:color w:val="FF0000"/>
          <w:sz w:val="22"/>
          <w:szCs w:val="22"/>
        </w:rPr>
        <w:t>herefore</w:t>
      </w:r>
      <w:r w:rsidR="00260B53" w:rsidRPr="003B05A4">
        <w:rPr>
          <w:color w:val="FF0000"/>
          <w:sz w:val="22"/>
          <w:szCs w:val="22"/>
        </w:rPr>
        <w:t>,</w:t>
      </w:r>
      <w:r w:rsidR="00DE3F6E" w:rsidRPr="003B05A4">
        <w:rPr>
          <w:color w:val="FF0000"/>
          <w:sz w:val="22"/>
          <w:szCs w:val="22"/>
        </w:rPr>
        <w:t xml:space="preserve"> Epithe</w:t>
      </w:r>
      <w:r w:rsidR="00281E7A" w:rsidRPr="003B05A4">
        <w:rPr>
          <w:color w:val="FF0000"/>
          <w:sz w:val="22"/>
          <w:szCs w:val="22"/>
        </w:rPr>
        <w:t>liome is unable to monitor the rate of wound healing with age.</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351794E8" w:rsidR="00C1774E" w:rsidRPr="000B764F" w:rsidRDefault="003B05A4" w:rsidP="00DB75A7">
      <w:pPr>
        <w:pStyle w:val="NormalWeb"/>
        <w:spacing w:before="0" w:beforeAutospacing="0" w:after="0" w:afterAutospacing="0"/>
        <w:rPr>
          <w:sz w:val="22"/>
          <w:szCs w:val="22"/>
        </w:rPr>
      </w:pPr>
      <w:r>
        <w:rPr>
          <w:sz w:val="22"/>
          <w:szCs w:val="22"/>
        </w:rPr>
        <w:t>Two</w:t>
      </w:r>
      <w:r w:rsidR="00DD75A9" w:rsidRPr="000B764F">
        <w:rPr>
          <w:sz w:val="22"/>
          <w:szCs w:val="22"/>
        </w:rPr>
        <w:t xml:space="preserve"> programs that use agent based modelling to allow </w:t>
      </w:r>
      <w:r w:rsidR="00046277"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00046277" w:rsidRPr="000B764F">
        <w:rPr>
          <w:sz w:val="22"/>
          <w:szCs w:val="22"/>
        </w:rPr>
        <w:t xml:space="preserve"> I’m looking fo</w:t>
      </w:r>
      <w:r>
        <w:rPr>
          <w:sz w:val="22"/>
          <w:szCs w:val="22"/>
        </w:rPr>
        <w:t>r have been investigated</w:t>
      </w:r>
      <w:r w:rsidR="0019153F" w:rsidRPr="000B764F">
        <w:rPr>
          <w:sz w:val="22"/>
          <w:szCs w:val="22"/>
        </w:rPr>
        <w:t>. The first program is SPARK</w:t>
      </w:r>
      <w:r w:rsidR="00524581" w:rsidRPr="000B764F">
        <w:rPr>
          <w:sz w:val="22"/>
          <w:szCs w:val="22"/>
        </w:rPr>
        <w:t xml:space="preserve"> </w:t>
      </w:r>
      <w:r w:rsidR="00046277" w:rsidRPr="000B764F">
        <w:rPr>
          <w:sz w:val="22"/>
          <w:szCs w:val="22"/>
        </w:rPr>
        <w:t xml:space="preserve">which is a lightweight </w:t>
      </w:r>
      <w:r w:rsidR="002427AE" w:rsidRPr="000B764F">
        <w:rPr>
          <w:sz w:val="22"/>
          <w:szCs w:val="22"/>
        </w:rPr>
        <w:t>and efficient tool for CA</w:t>
      </w:r>
      <w:r w:rsidR="00046277" w:rsidRPr="000B764F">
        <w:rPr>
          <w:sz w:val="22"/>
          <w:szCs w:val="22"/>
        </w:rPr>
        <w:t>.</w:t>
      </w:r>
      <w:r w:rsidR="002427AE" w:rsidRPr="000B764F">
        <w:rPr>
          <w:sz w:val="22"/>
          <w:szCs w:val="22"/>
        </w:rPr>
        <w:t xml:space="preserve"> Being so lightweight, Spark is very capable of modelling the number of cells I would require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00046277"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7611A6E8"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16" w:author="D.Walker" w:date="2017-11-28T16:52:00Z">
        <w:r w:rsidR="00807C12" w:rsidRPr="000B764F">
          <w:rPr>
            <w:sz w:val="22"/>
            <w:szCs w:val="22"/>
          </w:rPr>
          <w:t xml:space="preserve">s the user </w:t>
        </w:r>
      </w:ins>
      <w:del w:id="117"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0B764F" w:rsidRDefault="001944B6" w:rsidP="00115F28">
      <w:pPr>
        <w:pStyle w:val="NormalWeb"/>
        <w:spacing w:before="0" w:beforeAutospacing="0" w:after="0" w:afterAutospacing="0"/>
        <w:rPr>
          <w:sz w:val="22"/>
          <w:szCs w:val="22"/>
        </w:rPr>
      </w:pPr>
    </w:p>
    <w:p w14:paraId="48D246DB" w14:textId="07A5E748" w:rsidR="00BA448E" w:rsidRPr="000B764F" w:rsidRDefault="00BA448E" w:rsidP="00DB75A7">
      <w:pPr>
        <w:pStyle w:val="NormalWeb"/>
        <w:spacing w:before="0" w:beforeAutospacing="0" w:after="0" w:afterAutospacing="0"/>
        <w:rPr>
          <w:sz w:val="22"/>
          <w:szCs w:val="22"/>
        </w:rPr>
      </w:pPr>
      <w:r w:rsidRPr="000B764F">
        <w:rPr>
          <w:sz w:val="22"/>
          <w:szCs w:val="22"/>
        </w:rPr>
        <w:t>There are three other software frameworks I’ve looked at, but not as in-depth as the two described above; they are: Net Logo, Mason, and Repast.</w:t>
      </w:r>
      <w:r w:rsidR="00185A9C" w:rsidRPr="000B764F">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lastRenderedPageBreak/>
        <w:tab/>
      </w:r>
    </w:p>
    <w:tbl>
      <w:tblPr>
        <w:tblStyle w:val="TableGrid"/>
        <w:tblW w:w="0" w:type="auto"/>
        <w:tblInd w:w="720" w:type="dxa"/>
        <w:tblLook w:val="04A0" w:firstRow="1" w:lastRow="0" w:firstColumn="1" w:lastColumn="0" w:noHBand="0" w:noVBand="1"/>
        <w:tblPrChange w:id="118" w:author="Harry Cooper" w:date="2017-11-30T19:42:00Z">
          <w:tblPr>
            <w:tblStyle w:val="TableGrid"/>
            <w:tblW w:w="0" w:type="auto"/>
            <w:tblInd w:w="720" w:type="dxa"/>
            <w:tblLook w:val="04A0" w:firstRow="1" w:lastRow="0" w:firstColumn="1" w:lastColumn="0" w:noHBand="0" w:noVBand="1"/>
          </w:tblPr>
        </w:tblPrChange>
      </w:tblPr>
      <w:tblGrid>
        <w:gridCol w:w="2022"/>
        <w:tblGridChange w:id="119">
          <w:tblGrid>
            <w:gridCol w:w="2022"/>
          </w:tblGrid>
        </w:tblGridChange>
      </w:tblGrid>
      <w:tr w:rsidR="001944B6" w:rsidRPr="000B764F" w:rsidDel="001944B6" w14:paraId="612E0A74" w14:textId="1A2C9994" w:rsidTr="00115F28">
        <w:trPr>
          <w:trHeight w:val="332"/>
          <w:del w:id="120" w:author="Harry Cooper" w:date="2017-11-29T15:15:00Z"/>
          <w:trPrChange w:id="121" w:author="Harry Cooper" w:date="2017-11-30T19:42:00Z">
            <w:trPr>
              <w:trHeight w:val="260"/>
            </w:trPr>
          </w:trPrChange>
        </w:trPr>
        <w:tc>
          <w:tcPr>
            <w:tcW w:w="2022" w:type="dxa"/>
            <w:tcPrChange w:id="122"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23" w:author="Harry Cooper" w:date="2017-11-29T15:15:00Z"/>
                <w:sz w:val="22"/>
                <w:szCs w:val="22"/>
              </w:rPr>
            </w:pPr>
          </w:p>
        </w:tc>
      </w:tr>
      <w:tr w:rsidR="001944B6" w:rsidRPr="000B764F" w:rsidDel="001944B6" w14:paraId="43103CE0" w14:textId="493D0ADD" w:rsidTr="00E63FC7">
        <w:trPr>
          <w:trHeight w:val="260"/>
          <w:del w:id="124"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25" w:author="Harry Cooper" w:date="2017-11-29T15:15:00Z"/>
                <w:sz w:val="22"/>
                <w:szCs w:val="22"/>
              </w:rPr>
            </w:pPr>
          </w:p>
        </w:tc>
      </w:tr>
      <w:tr w:rsidR="001944B6" w:rsidRPr="000B764F" w:rsidDel="001944B6" w14:paraId="53645236" w14:textId="5300A506" w:rsidTr="00E63FC7">
        <w:trPr>
          <w:trHeight w:val="260"/>
          <w:del w:id="126"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27"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28"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29" w:author="Harry Cooper" w:date="2017-11-29T15:15:00Z"/>
                <w:b/>
                <w:sz w:val="22"/>
                <w:szCs w:val="22"/>
                <w:rPrChange w:id="130" w:author="Harry Cooper" w:date="2017-11-29T15:16:00Z">
                  <w:rPr>
                    <w:ins w:id="131" w:author="Harry Cooper" w:date="2017-11-29T15:15:00Z"/>
                    <w:rFonts w:asciiTheme="minorHAnsi" w:hAnsiTheme="minorHAnsi"/>
                    <w:szCs w:val="22"/>
                  </w:rPr>
                </w:rPrChange>
              </w:rPr>
              <w:pPrChange w:id="132" w:author="Harry Cooper" w:date="2017-11-29T15:16:00Z">
                <w:pPr>
                  <w:pStyle w:val="NormalWeb"/>
                  <w:spacing w:before="0" w:beforeAutospacing="0" w:after="0" w:afterAutospacing="0"/>
                </w:pPr>
              </w:pPrChange>
            </w:pPr>
            <w:ins w:id="133" w:author="Harry Cooper" w:date="2017-11-29T15:16:00Z">
              <w:r w:rsidRPr="000B764F">
                <w:rPr>
                  <w:b/>
                  <w:sz w:val="22"/>
                  <w:szCs w:val="22"/>
                  <w:rPrChange w:id="134"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35" w:author="Harry Cooper" w:date="2017-11-29T15:16:00Z">
                  <w:rPr>
                    <w:rFonts w:asciiTheme="minorHAnsi" w:hAnsiTheme="minorHAnsi"/>
                    <w:szCs w:val="22"/>
                  </w:rPr>
                </w:rPrChange>
              </w:rPr>
            </w:pPr>
            <w:r w:rsidRPr="000B764F">
              <w:rPr>
                <w:b/>
                <w:sz w:val="22"/>
                <w:szCs w:val="22"/>
                <w:rPrChange w:id="136"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37" w:author="Harry Cooper" w:date="2017-11-29T15:16:00Z">
                  <w:rPr>
                    <w:rFonts w:asciiTheme="minorHAnsi" w:hAnsiTheme="minorHAnsi"/>
                    <w:szCs w:val="22"/>
                  </w:rPr>
                </w:rPrChange>
              </w:rPr>
            </w:pPr>
            <w:r w:rsidRPr="000B764F">
              <w:rPr>
                <w:b/>
                <w:sz w:val="22"/>
                <w:szCs w:val="22"/>
                <w:rPrChange w:id="138"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39" w:author="Harry Cooper" w:date="2017-11-29T15:16:00Z">
                  <w:rPr>
                    <w:rFonts w:asciiTheme="minorHAnsi" w:hAnsiTheme="minorHAnsi"/>
                    <w:szCs w:val="22"/>
                  </w:rPr>
                </w:rPrChange>
              </w:rPr>
            </w:pPr>
            <w:r w:rsidRPr="000B764F">
              <w:rPr>
                <w:b/>
                <w:sz w:val="22"/>
                <w:szCs w:val="22"/>
                <w:rPrChange w:id="140"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41" w:author="Harry Cooper" w:date="2017-11-29T15:16:00Z">
                  <w:rPr>
                    <w:rFonts w:asciiTheme="minorHAnsi" w:hAnsiTheme="minorHAnsi"/>
                    <w:szCs w:val="22"/>
                  </w:rPr>
                </w:rPrChange>
              </w:rPr>
            </w:pPr>
            <w:r w:rsidRPr="000B764F">
              <w:rPr>
                <w:b/>
                <w:sz w:val="22"/>
                <w:szCs w:val="22"/>
                <w:rPrChange w:id="142"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43" w:author="Harry Cooper" w:date="2017-11-29T15:16:00Z">
                  <w:rPr>
                    <w:rFonts w:asciiTheme="minorHAnsi" w:hAnsiTheme="minorHAnsi"/>
                    <w:szCs w:val="22"/>
                  </w:rPr>
                </w:rPrChange>
              </w:rPr>
            </w:pPr>
            <w:r w:rsidRPr="000B764F">
              <w:rPr>
                <w:b/>
                <w:sz w:val="22"/>
                <w:szCs w:val="22"/>
              </w:rPr>
              <w:t>Repa</w:t>
            </w:r>
            <w:r w:rsidRPr="000B764F">
              <w:rPr>
                <w:b/>
                <w:sz w:val="22"/>
                <w:szCs w:val="22"/>
                <w:rPrChange w:id="144"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46" w:author="Harry Cooper" w:date="2017-11-29T15:16:00Z">
                  <w:rPr>
                    <w:rFonts w:asciiTheme="minorHAnsi" w:hAnsiTheme="minorHAnsi"/>
                    <w:szCs w:val="22"/>
                  </w:rPr>
                </w:rPrChange>
              </w:rPr>
            </w:pPr>
            <w:r w:rsidRPr="000B764F">
              <w:rPr>
                <w:b/>
                <w:sz w:val="22"/>
                <w:szCs w:val="22"/>
                <w:rPrChange w:id="147"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48" w:author="Harry Cooper" w:date="2017-11-29T15:16:00Z">
                  <w:rPr>
                    <w:rFonts w:asciiTheme="minorHAnsi" w:hAnsiTheme="minorHAnsi"/>
                    <w:szCs w:val="22"/>
                  </w:rPr>
                </w:rPrChange>
              </w:rPr>
            </w:pPr>
            <w:r w:rsidRPr="000B764F">
              <w:rPr>
                <w:b/>
                <w:sz w:val="22"/>
                <w:szCs w:val="22"/>
                <w:rPrChange w:id="149"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3DE9965B"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50" w:author="Harry Cooper" w:date="2017-11-29T15:19:00Z"/>
          <w:szCs w:val="22"/>
        </w:rPr>
      </w:pPr>
      <w:commentRangeStart w:id="151"/>
      <w:del w:id="152"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1"/>
        <w:r w:rsidR="00D20D96" w:rsidRPr="000B764F" w:rsidDel="00D933E4">
          <w:rPr>
            <w:rStyle w:val="CommentReference"/>
          </w:rPr>
          <w:commentReference w:id="151"/>
        </w:r>
      </w:del>
    </w:p>
    <w:p w14:paraId="610E4DF1" w14:textId="78F959A0" w:rsidR="003A46F8" w:rsidRPr="000B764F" w:rsidDel="00D933E4" w:rsidRDefault="003A46F8" w:rsidP="003A46F8">
      <w:pPr>
        <w:pStyle w:val="NormalWeb"/>
        <w:spacing w:before="0" w:beforeAutospacing="0" w:after="0" w:afterAutospacing="0"/>
        <w:ind w:firstLine="720"/>
        <w:rPr>
          <w:del w:id="153" w:author="Harry Cooper" w:date="2017-11-29T15:19:00Z"/>
          <w:szCs w:val="22"/>
        </w:rPr>
      </w:pPr>
      <w:del w:id="154" w:author="Harry Cooper" w:date="2017-11-29T15:19:00Z">
        <w:r w:rsidRPr="000B764F" w:rsidDel="00D933E4">
          <w:rPr>
            <w:noProof/>
            <w:szCs w:val="22"/>
            <w:rPrChange w:id="155"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56" w:author="Harry Cooper" w:date="2017-11-29T15:19:00Z"/>
          <w:szCs w:val="22"/>
        </w:rPr>
      </w:pPr>
      <w:commentRangeStart w:id="157"/>
      <w:del w:id="158" w:author="Harry Cooper" w:date="2017-11-29T15:19:00Z">
        <w:r w:rsidRPr="000B764F" w:rsidDel="00D933E4">
          <w:rPr>
            <w:szCs w:val="22"/>
          </w:rPr>
          <w:lastRenderedPageBreak/>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59"/>
        <w:r w:rsidRPr="000B764F" w:rsidDel="00D933E4">
          <w:rPr>
            <w:szCs w:val="22"/>
          </w:rPr>
          <w:delText>cells</w:delText>
        </w:r>
        <w:commentRangeEnd w:id="159"/>
        <w:r w:rsidR="00D20D96" w:rsidRPr="000B764F" w:rsidDel="00D933E4">
          <w:rPr>
            <w:rStyle w:val="CommentReference"/>
          </w:rPr>
          <w:commentReference w:id="159"/>
        </w:r>
        <w:r w:rsidRPr="000B764F" w:rsidDel="00D933E4">
          <w:rPr>
            <w:szCs w:val="22"/>
          </w:rPr>
          <w:delText>.</w:delText>
        </w:r>
        <w:commentRangeEnd w:id="157"/>
        <w:r w:rsidR="00F65495" w:rsidRPr="000B764F" w:rsidDel="00D933E4">
          <w:rPr>
            <w:rStyle w:val="CommentReference"/>
          </w:rPr>
          <w:commentReference w:id="157"/>
        </w:r>
      </w:del>
    </w:p>
    <w:p w14:paraId="61BA3340" w14:textId="7671A816" w:rsidR="007D6F87" w:rsidRPr="000B764F" w:rsidDel="00D933E4" w:rsidRDefault="007D6F87" w:rsidP="003A46F8">
      <w:pPr>
        <w:pStyle w:val="NormalWeb"/>
        <w:spacing w:before="0" w:beforeAutospacing="0" w:after="0" w:afterAutospacing="0"/>
        <w:rPr>
          <w:del w:id="160" w:author="Harry Cooper" w:date="2017-11-29T15:19:00Z"/>
          <w:szCs w:val="22"/>
        </w:rPr>
      </w:pPr>
      <w:del w:id="161" w:author="Harry Cooper" w:date="2017-11-29T15:19:00Z">
        <w:r w:rsidRPr="000B764F" w:rsidDel="00D933E4">
          <w:rPr>
            <w:noProof/>
            <w:szCs w:val="22"/>
            <w:rPrChange w:id="162"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Change w:id="163"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64"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65" w:author="Harry Cooper" w:date="2017-11-29T15:19:00Z"/>
          <w:szCs w:val="22"/>
        </w:rPr>
      </w:pPr>
      <w:del w:id="166" w:author="Harry Cooper" w:date="2017-11-29T15:19:00Z">
        <w:r w:rsidRPr="000B764F" w:rsidDel="00D933E4">
          <w:rPr>
            <w:szCs w:val="22"/>
          </w:rPr>
          <w:delText xml:space="preserve">A possible </w:delText>
        </w:r>
      </w:del>
      <w:commentRangeStart w:id="167"/>
      <w:del w:id="168" w:author="Harry Cooper" w:date="2017-11-29T15:17:00Z">
        <w:r w:rsidRPr="000B764F" w:rsidDel="00CA0BCF">
          <w:rPr>
            <w:szCs w:val="22"/>
          </w:rPr>
          <w:delText>detriment</w:delText>
        </w:r>
        <w:commentRangeEnd w:id="167"/>
        <w:r w:rsidR="00D20D96" w:rsidRPr="000B764F" w:rsidDel="00CA0BCF">
          <w:rPr>
            <w:rStyle w:val="CommentReference"/>
          </w:rPr>
          <w:commentReference w:id="167"/>
        </w:r>
        <w:r w:rsidRPr="000B764F" w:rsidDel="00CA0BCF">
          <w:rPr>
            <w:szCs w:val="22"/>
          </w:rPr>
          <w:delText xml:space="preserve"> </w:delText>
        </w:r>
      </w:del>
      <w:del w:id="169"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70"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1" w:author="Harry Cooper" w:date="2017-11-29T15:19:00Z"/>
          <w:szCs w:val="22"/>
        </w:rPr>
      </w:pPr>
      <w:del w:id="172"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73"/>
        <w:r w:rsidRPr="000B764F" w:rsidDel="00D933E4">
          <w:rPr>
            <w:szCs w:val="22"/>
          </w:rPr>
          <w:delText>This is a simplification which I’ll endeavour to update with my implementation.</w:delText>
        </w:r>
        <w:commentRangeEnd w:id="173"/>
        <w:r w:rsidR="00D20D96" w:rsidRPr="000B764F" w:rsidDel="00D933E4">
          <w:rPr>
            <w:rStyle w:val="CommentReference"/>
          </w:rPr>
          <w:commentReference w:id="173"/>
        </w:r>
      </w:del>
    </w:p>
    <w:p w14:paraId="2B4D48EC" w14:textId="589A0F11" w:rsidR="009F31FD" w:rsidRPr="000B764F" w:rsidRDefault="009F31FD" w:rsidP="000B764F">
      <w:pPr>
        <w:pStyle w:val="Heading2"/>
        <w:rPr>
          <w:rFonts w:ascii="Times New Roman" w:hAnsi="Times New Roman" w:cs="Times New Roman"/>
          <w:color w:val="auto"/>
        </w:rPr>
      </w:pPr>
      <w:bookmarkStart w:id="174" w:name="_Toc513099389"/>
      <w:r w:rsidRPr="000B764F">
        <w:rPr>
          <w:rFonts w:ascii="Times New Roman" w:hAnsi="Times New Roman" w:cs="Times New Roman"/>
          <w:color w:val="auto"/>
        </w:rPr>
        <w:t>2.7 Cell Migration</w:t>
      </w:r>
      <w:bookmarkEnd w:id="174"/>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75" w:name="_Toc513099390"/>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75"/>
    </w:p>
    <w:p w14:paraId="4E2C5D03" w14:textId="77777777" w:rsidR="00987679" w:rsidRPr="002A18A9" w:rsidRDefault="00987679" w:rsidP="000E3C72">
      <w:pPr>
        <w:pStyle w:val="NormalWeb"/>
        <w:spacing w:before="0" w:beforeAutospacing="0" w:after="0" w:afterAutospacing="0"/>
        <w:rPr>
          <w:szCs w:val="22"/>
        </w:rPr>
      </w:pPr>
    </w:p>
    <w:p w14:paraId="33A9A06E" w14:textId="7629C77C"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w:t>
      </w:r>
      <w:proofErr w:type="gramStart"/>
      <w:r w:rsidR="008C4479" w:rsidRPr="002A18A9">
        <w:rPr>
          <w:sz w:val="22"/>
          <w:szCs w:val="22"/>
        </w:rPr>
        <w:t>come into contact with</w:t>
      </w:r>
      <w:proofErr w:type="gramEnd"/>
      <w:r w:rsidR="008C4479" w:rsidRPr="002A18A9">
        <w:rPr>
          <w:sz w:val="22"/>
          <w:szCs w:val="22"/>
        </w:rPr>
        <w:t xml:space="preserve">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603D468F"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lastRenderedPageBreak/>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76" w:name="_Toc513099391"/>
      <w:r w:rsidRPr="000B764F">
        <w:t xml:space="preserve">3 </w:t>
      </w:r>
      <w:r w:rsidR="0049568A" w:rsidRPr="000B764F">
        <w:t>Requirements and Analysis</w:t>
      </w:r>
      <w:bookmarkEnd w:id="176"/>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77" w:name="_Toc513099392"/>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77"/>
    </w:p>
    <w:p w14:paraId="3393DF60" w14:textId="77777777" w:rsidR="00E950E6" w:rsidRPr="000B764F" w:rsidRDefault="00E950E6" w:rsidP="00BE672F"/>
    <w:p w14:paraId="02B74A5A" w14:textId="7FED6609" w:rsidR="00C41BB9" w:rsidRPr="000B764F" w:rsidRDefault="00E950E6" w:rsidP="00FD6B37">
      <w:r w:rsidRPr="000B764F">
        <w:rPr>
          <w:sz w:val="22"/>
        </w:rPr>
        <w:lastRenderedPageBreak/>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 xml:space="preserve">and so approximations may be too significant to produce reliable results. Cellular automata </w:t>
      </w:r>
      <w:proofErr w:type="gramStart"/>
      <w:r w:rsidR="00C41BB9" w:rsidRPr="000B764F">
        <w:rPr>
          <w:sz w:val="22"/>
        </w:rPr>
        <w:t>was</w:t>
      </w:r>
      <w:proofErr w:type="gramEnd"/>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78" w:name="_Toc513099393"/>
      <w:commentRangeStart w:id="179"/>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bookmarkEnd w:id="178"/>
      <w:commentRangeEnd w:id="179"/>
      <w:r w:rsidR="0056699E">
        <w:rPr>
          <w:rStyle w:val="CommentReference"/>
          <w:rFonts w:ascii="Times New Roman" w:eastAsiaTheme="minorHAnsi" w:hAnsi="Times New Roman" w:cs="Times New Roman"/>
          <w:color w:val="auto"/>
        </w:rPr>
        <w:commentReference w:id="179"/>
      </w:r>
    </w:p>
    <w:p w14:paraId="693F74D1" w14:textId="77777777" w:rsidR="0049568A" w:rsidRPr="000B764F" w:rsidRDefault="0049568A" w:rsidP="00BE672F">
      <w:pPr>
        <w:rPr>
          <w:sz w:val="22"/>
          <w:szCs w:val="22"/>
        </w:rPr>
      </w:pPr>
      <w:r w:rsidRPr="000B764F">
        <w:rPr>
          <w:sz w:val="22"/>
          <w:szCs w:val="22"/>
        </w:rPr>
        <w:t> </w:t>
      </w:r>
    </w:p>
    <w:p w14:paraId="279647FF" w14:textId="18143119" w:rsidR="00FE5A83" w:rsidRPr="000B764F" w:rsidRDefault="00164FDF" w:rsidP="00FD6B37">
      <w:pPr>
        <w:rPr>
          <w:sz w:val="22"/>
          <w:szCs w:val="22"/>
        </w:rPr>
      </w:pPr>
      <w:r w:rsidRPr="000B764F">
        <w:rPr>
          <w:sz w:val="22"/>
          <w:szCs w:val="22"/>
        </w:rPr>
        <w:t xml:space="preserve">The main aim of this project is to demonstrate and help professional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295EA7B7" w:rsidR="00E950E6" w:rsidRPr="000B764F" w:rsidRDefault="00793058" w:rsidP="00FD6B37">
      <w:pPr>
        <w:rPr>
          <w:sz w:val="22"/>
          <w:szCs w:val="22"/>
        </w:rPr>
      </w:pPr>
      <w:r w:rsidRPr="000B764F">
        <w:rPr>
          <w:sz w:val="22"/>
          <w:szCs w:val="22"/>
        </w:rPr>
        <w:t>To observer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I outline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and correct model.</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80" w:name="_Toc513099394"/>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80"/>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531C0BF5" w:rsidR="00351E47" w:rsidRPr="004867D9" w:rsidRDefault="00395D7C" w:rsidP="004867D9">
            <w:pPr>
              <w:pStyle w:val="ListParagraph"/>
              <w:numPr>
                <w:ilvl w:val="0"/>
                <w:numId w:val="17"/>
              </w:numPr>
              <w:rPr>
                <w:szCs w:val="22"/>
              </w:rPr>
            </w:pPr>
            <w:r w:rsidRPr="004867D9">
              <w:rPr>
                <w:sz w:val="22"/>
                <w:szCs w:val="22"/>
              </w:rPr>
              <w:t>U</w:t>
            </w:r>
            <w:r w:rsidR="00351E47" w:rsidRPr="004867D9">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76A524C9" w:rsidR="004867D9" w:rsidRPr="00480221" w:rsidRDefault="00351E47" w:rsidP="00480221">
            <w:pPr>
              <w:pStyle w:val="ListParagraph"/>
              <w:numPr>
                <w:ilvl w:val="0"/>
                <w:numId w:val="17"/>
              </w:numPr>
              <w:rPr>
                <w:sz w:val="22"/>
                <w:szCs w:val="22"/>
              </w:rPr>
            </w:pPr>
            <w:r w:rsidRPr="00480221">
              <w:rPr>
                <w:sz w:val="22"/>
                <w:szCs w:val="22"/>
              </w:rPr>
              <w:t>Creates a wound when a confluence is made</w:t>
            </w:r>
          </w:p>
        </w:tc>
      </w:tr>
      <w:tr w:rsidR="004867D9" w:rsidRPr="000B764F" w14:paraId="4CEE78B0" w14:textId="77777777" w:rsidTr="00FD6B37">
        <w:trPr>
          <w:jc w:val="center"/>
        </w:trPr>
        <w:tc>
          <w:tcPr>
            <w:tcW w:w="8290" w:type="dxa"/>
          </w:tcPr>
          <w:p w14:paraId="799B112A" w14:textId="23980D3B" w:rsidR="004867D9" w:rsidRPr="00480221" w:rsidRDefault="004867D9" w:rsidP="00480221">
            <w:pPr>
              <w:pStyle w:val="ListParagraph"/>
              <w:numPr>
                <w:ilvl w:val="0"/>
                <w:numId w:val="17"/>
              </w:numPr>
              <w:rPr>
                <w:sz w:val="22"/>
                <w:szCs w:val="22"/>
              </w:rPr>
            </w:pPr>
            <w:r w:rsidRPr="00480221">
              <w:rPr>
                <w:sz w:val="22"/>
                <w:szCs w:val="22"/>
              </w:rPr>
              <w:t>Includes senescent cells as entities</w:t>
            </w:r>
          </w:p>
        </w:tc>
      </w:tr>
      <w:tr w:rsidR="00280717" w:rsidRPr="000B764F" w14:paraId="5D94B4F2" w14:textId="77777777" w:rsidTr="00FD6B37">
        <w:trPr>
          <w:jc w:val="center"/>
        </w:trPr>
        <w:tc>
          <w:tcPr>
            <w:tcW w:w="8290" w:type="dxa"/>
          </w:tcPr>
          <w:p w14:paraId="2714A1EC" w14:textId="3229908D" w:rsidR="00280717" w:rsidRPr="00480221" w:rsidRDefault="00280717" w:rsidP="00480221">
            <w:pPr>
              <w:pStyle w:val="ListParagraph"/>
              <w:numPr>
                <w:ilvl w:val="0"/>
                <w:numId w:val="17"/>
              </w:numPr>
              <w:rPr>
                <w:sz w:val="22"/>
                <w:szCs w:val="22"/>
              </w:rPr>
            </w:pPr>
            <w:r w:rsidRPr="00480221">
              <w:rPr>
                <w:sz w:val="22"/>
                <w:szCs w:val="22"/>
              </w:rPr>
              <w:t>Can vary the level of senescent cells with age</w:t>
            </w:r>
          </w:p>
        </w:tc>
      </w:tr>
      <w:tr w:rsidR="004867D9" w:rsidRPr="000B764F" w14:paraId="46EF2598" w14:textId="77777777" w:rsidTr="00FD6B37">
        <w:trPr>
          <w:jc w:val="center"/>
        </w:trPr>
        <w:tc>
          <w:tcPr>
            <w:tcW w:w="8290" w:type="dxa"/>
          </w:tcPr>
          <w:p w14:paraId="2CD01CD7" w14:textId="4E1E64B8" w:rsidR="004867D9" w:rsidRPr="00480221" w:rsidRDefault="004867D9" w:rsidP="00480221">
            <w:pPr>
              <w:pStyle w:val="ListParagraph"/>
              <w:numPr>
                <w:ilvl w:val="0"/>
                <w:numId w:val="17"/>
              </w:numPr>
              <w:rPr>
                <w:sz w:val="22"/>
                <w:szCs w:val="22"/>
              </w:rPr>
            </w:pPr>
            <w:r w:rsidRPr="00480221">
              <w:rPr>
                <w:sz w:val="22"/>
                <w:szCs w:val="22"/>
              </w:rPr>
              <w:t>Forms a confluence before being wounded</w:t>
            </w:r>
          </w:p>
        </w:tc>
      </w:tr>
    </w:tbl>
    <w:p w14:paraId="47A4D0A8" w14:textId="22525B53"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3AA99D82" w:rsidR="00351E47" w:rsidRPr="00480221" w:rsidRDefault="00351E47" w:rsidP="00480221">
            <w:pPr>
              <w:pStyle w:val="ListParagraph"/>
              <w:numPr>
                <w:ilvl w:val="0"/>
                <w:numId w:val="17"/>
              </w:numPr>
              <w:rPr>
                <w:szCs w:val="22"/>
              </w:rPr>
            </w:pPr>
            <w:r w:rsidRPr="00480221">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36624AD0" w:rsidR="00351E47" w:rsidRPr="00480221" w:rsidRDefault="00351E47" w:rsidP="00480221">
            <w:pPr>
              <w:pStyle w:val="ListParagraph"/>
              <w:numPr>
                <w:ilvl w:val="0"/>
                <w:numId w:val="17"/>
              </w:numPr>
              <w:rPr>
                <w:szCs w:val="22"/>
              </w:rPr>
            </w:pPr>
            <w:r w:rsidRPr="00480221">
              <w:rPr>
                <w:sz w:val="22"/>
                <w:szCs w:val="22"/>
              </w:rPr>
              <w:t>Produces graphs of cell locations each iteration</w:t>
            </w:r>
          </w:p>
        </w:tc>
      </w:tr>
    </w:tbl>
    <w:p w14:paraId="7769D04C" w14:textId="4C864476" w:rsidR="00351E47" w:rsidRPr="000B764F" w:rsidRDefault="0007031C" w:rsidP="00FD6B37">
      <w:pPr>
        <w:ind w:left="720"/>
        <w:rPr>
          <w:sz w:val="22"/>
          <w:szCs w:val="22"/>
        </w:rPr>
      </w:pPr>
      <w:r w:rsidRPr="000B764F">
        <w:rPr>
          <w:sz w:val="22"/>
          <w:szCs w:val="22"/>
        </w:rPr>
        <w:t>Table 3.2: Important functional requirements</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6A63CDA2" w14:textId="77777777" w:rsidTr="00FD6B37">
        <w:trPr>
          <w:jc w:val="center"/>
        </w:trPr>
        <w:tc>
          <w:tcPr>
            <w:tcW w:w="8290" w:type="dxa"/>
          </w:tcPr>
          <w:p w14:paraId="748D4382" w14:textId="21312ECB" w:rsidR="00351E47" w:rsidRPr="00480221" w:rsidRDefault="00351E47" w:rsidP="00480221">
            <w:pPr>
              <w:pStyle w:val="ListParagraph"/>
              <w:numPr>
                <w:ilvl w:val="0"/>
                <w:numId w:val="17"/>
              </w:numPr>
              <w:rPr>
                <w:sz w:val="22"/>
                <w:szCs w:val="22"/>
              </w:rPr>
            </w:pPr>
            <w:r w:rsidRPr="00480221">
              <w:rPr>
                <w:sz w:val="22"/>
                <w:szCs w:val="22"/>
              </w:rPr>
              <w:t>Stops the simulation when second confluence is formed</w:t>
            </w:r>
          </w:p>
        </w:tc>
      </w:tr>
    </w:tbl>
    <w:p w14:paraId="1175658B" w14:textId="03FF9102" w:rsidR="00CE1164" w:rsidRPr="000B764F" w:rsidRDefault="0007031C" w:rsidP="00164FDF">
      <w:pPr>
        <w:ind w:left="720"/>
        <w:rPr>
          <w:sz w:val="22"/>
          <w:szCs w:val="22"/>
        </w:rPr>
      </w:pPr>
      <w:r w:rsidRPr="000B764F">
        <w:rPr>
          <w:sz w:val="22"/>
          <w:szCs w:val="22"/>
        </w:rPr>
        <w:t>Table 3.3: Desirable functional requirements</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D2F108" w:rsidR="00351E47" w:rsidRPr="00480221" w:rsidRDefault="00351E47" w:rsidP="00480221">
            <w:pPr>
              <w:pStyle w:val="ListParagraph"/>
              <w:numPr>
                <w:ilvl w:val="0"/>
                <w:numId w:val="17"/>
              </w:numPr>
              <w:rPr>
                <w:sz w:val="22"/>
                <w:szCs w:val="22"/>
              </w:rPr>
            </w:pPr>
            <w:r w:rsidRPr="00480221">
              <w:rPr>
                <w:sz w:val="22"/>
                <w:szCs w:val="22"/>
              </w:rPr>
              <w:t>Models senescent cell death</w:t>
            </w:r>
          </w:p>
        </w:tc>
      </w:tr>
    </w:tbl>
    <w:p w14:paraId="4483779A" w14:textId="118D42AA" w:rsidR="00CE1164" w:rsidRPr="000B764F" w:rsidRDefault="0007031C" w:rsidP="00351E47">
      <w:pPr>
        <w:rPr>
          <w:sz w:val="22"/>
          <w:szCs w:val="22"/>
        </w:rPr>
      </w:pPr>
      <w:r w:rsidRPr="000B764F">
        <w:rPr>
          <w:sz w:val="22"/>
          <w:szCs w:val="22"/>
        </w:rPr>
        <w:tab/>
        <w:t>Table 3.4: Optional functional requirements</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1" w:name="_Toc513099395"/>
      <w:r w:rsidRPr="000B764F">
        <w:rPr>
          <w:rFonts w:ascii="Times New Roman" w:hAnsi="Times New Roman" w:cs="Times New Roman"/>
          <w:color w:val="auto"/>
        </w:rPr>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1"/>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682328BF" w:rsidR="00480221" w:rsidRPr="00480221" w:rsidRDefault="00351E47" w:rsidP="00480221">
            <w:pPr>
              <w:pStyle w:val="ListParagraph"/>
              <w:numPr>
                <w:ilvl w:val="0"/>
                <w:numId w:val="17"/>
              </w:numPr>
              <w:rPr>
                <w:sz w:val="22"/>
                <w:szCs w:val="22"/>
              </w:rPr>
            </w:pPr>
            <w:r w:rsidRPr="00480221">
              <w:rPr>
                <w:sz w:val="22"/>
                <w:szCs w:val="22"/>
              </w:rPr>
              <w:t>Is simple to run from the command line</w:t>
            </w:r>
          </w:p>
        </w:tc>
      </w:tr>
      <w:tr w:rsidR="00480221" w14:paraId="3FEAA1F1" w14:textId="77777777" w:rsidTr="00FD6B37">
        <w:trPr>
          <w:jc w:val="center"/>
        </w:trPr>
        <w:tc>
          <w:tcPr>
            <w:tcW w:w="8283" w:type="dxa"/>
          </w:tcPr>
          <w:p w14:paraId="190A6C54" w14:textId="58402BC1" w:rsidR="00480221" w:rsidRPr="00480221" w:rsidRDefault="00480221" w:rsidP="00480221">
            <w:pPr>
              <w:pStyle w:val="ListParagraph"/>
              <w:numPr>
                <w:ilvl w:val="0"/>
                <w:numId w:val="17"/>
              </w:numPr>
              <w:rPr>
                <w:sz w:val="22"/>
                <w:szCs w:val="22"/>
              </w:rPr>
            </w:pPr>
            <w:r>
              <w:rPr>
                <w:sz w:val="22"/>
                <w:szCs w:val="22"/>
              </w:rPr>
              <w:t>Is commented well for future development</w:t>
            </w:r>
          </w:p>
        </w:tc>
      </w:tr>
    </w:tbl>
    <w:p w14:paraId="71488644" w14:textId="724D9A14" w:rsidR="00A94849" w:rsidRDefault="00FD282F" w:rsidP="00395D7C">
      <w:pPr>
        <w:rPr>
          <w:sz w:val="22"/>
          <w:szCs w:val="22"/>
        </w:rPr>
      </w:pPr>
      <w:r>
        <w:rPr>
          <w:sz w:val="22"/>
          <w:szCs w:val="22"/>
        </w:rPr>
        <w:tab/>
        <w:t>3.5</w:t>
      </w:r>
      <w:r w:rsidR="0007031C">
        <w:rPr>
          <w:sz w:val="22"/>
          <w:szCs w:val="22"/>
        </w:rPr>
        <w:t>: Non-functional requirements</w:t>
      </w:r>
      <w:r w:rsidR="006769FB" w:rsidRPr="00395D7C">
        <w:rPr>
          <w:sz w:val="22"/>
          <w:szCs w:val="22"/>
        </w:rPr>
        <w:t xml:space="preserve"> </w:t>
      </w:r>
    </w:p>
    <w:p w14:paraId="4D0B0A06" w14:textId="77777777" w:rsidR="0007031C" w:rsidRPr="00395D7C" w:rsidRDefault="0007031C" w:rsidP="00395D7C">
      <w:pPr>
        <w:rPr>
          <w:ins w:id="182" w:author="Harry Cooper" w:date="2017-11-29T15:22:00Z"/>
          <w:sz w:val="22"/>
          <w:szCs w:val="22"/>
        </w:rPr>
      </w:pPr>
    </w:p>
    <w:p w14:paraId="7A1B1D1E" w14:textId="49D91925" w:rsidR="00F40B40" w:rsidRPr="000B764F" w:rsidRDefault="00DE0C6F">
      <w:pPr>
        <w:pStyle w:val="Heading3"/>
        <w:pPrChange w:id="183" w:author="Harry Cooper" w:date="2017-11-29T15:34:00Z">
          <w:pPr/>
        </w:pPrChange>
      </w:pPr>
      <w:bookmarkStart w:id="184" w:name="_Toc513099396"/>
      <w:r w:rsidRPr="000B764F">
        <w:rPr>
          <w:rFonts w:ascii="Times New Roman" w:hAnsi="Times New Roman" w:cs="Times New Roman"/>
          <w:color w:val="auto"/>
        </w:rPr>
        <w:t>3.2.3</w:t>
      </w:r>
      <w:r w:rsidR="00DD2494" w:rsidRPr="000B764F">
        <w:rPr>
          <w:rFonts w:ascii="Times New Roman" w:hAnsi="Times New Roman" w:cs="Times New Roman"/>
          <w:color w:val="auto"/>
        </w:rPr>
        <w:t xml:space="preserve"> </w:t>
      </w:r>
      <w:ins w:id="185" w:author="Harry Cooper" w:date="2017-11-29T15:34:00Z">
        <w:r w:rsidR="00BD74DE" w:rsidRPr="000B764F">
          <w:rPr>
            <w:rFonts w:ascii="Times New Roman" w:hAnsi="Times New Roman" w:cs="Times New Roman"/>
            <w:color w:val="auto"/>
          </w:rPr>
          <w:t>Parameters</w:t>
        </w:r>
      </w:ins>
      <w:r w:rsidR="0013087A" w:rsidRPr="000B764F">
        <w:rPr>
          <w:rFonts w:ascii="Times New Roman" w:hAnsi="Times New Roman" w:cs="Times New Roman"/>
          <w:color w:val="auto"/>
        </w:rPr>
        <w:t xml:space="preserve"> and Rules</w:t>
      </w:r>
      <w:bookmarkEnd w:id="184"/>
      <w:r w:rsidR="008A5B6C" w:rsidRPr="000B764F">
        <w:rPr>
          <w:rFonts w:ascii="Times New Roman" w:hAnsi="Times New Roman" w:cs="Times New Roman"/>
          <w:color w:val="auto"/>
        </w:rPr>
        <w:br/>
      </w:r>
    </w:p>
    <w:p w14:paraId="28A6787C" w14:textId="336A5FD9" w:rsidR="0013087A" w:rsidRPr="00FD6B37" w:rsidRDefault="006E15E8" w:rsidP="00FD6B37">
      <w:pPr>
        <w:rPr>
          <w:sz w:val="22"/>
          <w:szCs w:val="22"/>
        </w:rPr>
      </w:pPr>
      <w:r w:rsidRPr="00FD6B37">
        <w:rPr>
          <w:sz w:val="22"/>
          <w:szCs w:val="22"/>
        </w:rPr>
        <w:t xml:space="preserve">The desired emergent behaviour will be produced through the interaction of several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86" w:name="_Toc513099397"/>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86"/>
    </w:p>
    <w:p w14:paraId="68E74A6A" w14:textId="77777777" w:rsidR="00CA7C03" w:rsidRPr="00374FA1" w:rsidRDefault="00CA7C03" w:rsidP="00BE672F">
      <w:pPr>
        <w:rPr>
          <w:szCs w:val="22"/>
        </w:rPr>
      </w:pPr>
    </w:p>
    <w:p w14:paraId="0C1EC025" w14:textId="2ABD732A"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the above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the expansion of tumours. For this project, I expect to see an emergent behaviour of wound healing when the blood vessel is damaged, by having the Quiescent</w:t>
      </w:r>
      <w:r w:rsidR="003B1FD8" w:rsidRPr="00374FA1">
        <w:rPr>
          <w:szCs w:val="22"/>
        </w:rPr>
        <w:t xml:space="preserve"> cells differentiate back to Proliferating cells (PCs)</w:t>
      </w:r>
      <w:r w:rsidR="00996031" w:rsidRPr="00374FA1">
        <w:rPr>
          <w:szCs w:val="22"/>
        </w:rPr>
        <w:t xml:space="preserve"> due to the </w:t>
      </w:r>
      <w:r w:rsidR="003B1FD8" w:rsidRPr="00374FA1">
        <w:rPr>
          <w:szCs w:val="22"/>
        </w:rPr>
        <w:t>increased space, and these P</w:t>
      </w:r>
      <w:r w:rsidR="00996031" w:rsidRPr="00374FA1">
        <w:rPr>
          <w:szCs w:val="22"/>
        </w:rPr>
        <w:t>Cs migrating and proliferating to fill the space; once more forming a monolayer of cells which will differentiate back to Quiescent Cells.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from the Senescent ce</w:t>
      </w:r>
      <w:r w:rsidR="00322F9E" w:rsidRPr="00374FA1">
        <w:rPr>
          <w:szCs w:val="22"/>
        </w:rPr>
        <w:t>lls leading to delayed healing, increasing the chances of forming an atheroma and blood clot, leading to a heart attack.</w:t>
      </w:r>
    </w:p>
    <w:p w14:paraId="5D3891CD" w14:textId="77777777" w:rsidR="0081462B" w:rsidRDefault="0081462B" w:rsidP="00BE672F">
      <w:pPr>
        <w:rPr>
          <w:sz w:val="22"/>
          <w:szCs w:val="22"/>
        </w:rPr>
      </w:pPr>
    </w:p>
    <w:p w14:paraId="04BB2CAA" w14:textId="1F401474" w:rsidR="00990C46" w:rsidRPr="00CA6D75" w:rsidRDefault="004E09B2" w:rsidP="00990C46">
      <w:pPr>
        <w:pStyle w:val="Heading2"/>
        <w:rPr>
          <w:rFonts w:ascii="Times New Roman" w:eastAsia="Times New Roman" w:hAnsi="Times New Roman" w:cs="Times New Roman"/>
          <w:color w:val="auto"/>
        </w:rPr>
      </w:pPr>
      <w:bookmarkStart w:id="187" w:name="_Toc513099408"/>
      <w:r>
        <w:rPr>
          <w:rFonts w:ascii="Times New Roman" w:eastAsia="Times New Roman" w:hAnsi="Times New Roman" w:cs="Times New Roman"/>
          <w:color w:val="auto"/>
        </w:rPr>
        <w:t>3.3</w:t>
      </w:r>
      <w:r w:rsidR="00990C46" w:rsidRPr="00CA6D75">
        <w:rPr>
          <w:rFonts w:ascii="Times New Roman" w:eastAsia="Times New Roman" w:hAnsi="Times New Roman" w:cs="Times New Roman"/>
          <w:color w:val="auto"/>
        </w:rPr>
        <w:t xml:space="preserve"> An overview of Python and its Class System</w:t>
      </w:r>
      <w:bookmarkEnd w:id="187"/>
    </w:p>
    <w:p w14:paraId="1BAD18AD" w14:textId="223E18CA" w:rsidR="00990C46" w:rsidRPr="00CA6D75" w:rsidRDefault="00990C46" w:rsidP="00990C46">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Since the implementation will be driven using CellABM, Python is the language of choice for this project. Python is </w:t>
      </w:r>
      <w:proofErr w:type="gramStart"/>
      <w:r w:rsidRPr="00CA6D75">
        <w:rPr>
          <w:rFonts w:eastAsia="Times New Roman"/>
          <w:sz w:val="22"/>
          <w:szCs w:val="22"/>
        </w:rPr>
        <w:t>similar to</w:t>
      </w:r>
      <w:proofErr w:type="gramEnd"/>
      <w:r w:rsidRPr="00CA6D75">
        <w:rPr>
          <w:rFonts w:eastAsia="Times New Roman"/>
          <w:sz w:val="22"/>
          <w:szCs w:val="22"/>
        </w:rPr>
        <w:t xml:space="preserve"> other widely used languages such as Java and JavaScript [</w:t>
      </w:r>
      <w:r w:rsidRPr="004E09B2">
        <w:rPr>
          <w:rFonts w:eastAsia="Times New Roman"/>
          <w:color w:val="FF0000"/>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 xml:space="preserve">In Python, data is encapsulated inside objects. These objects can change their own data or interact with other objects. This method of object orientation can be used to represent the different types of </w:t>
      </w:r>
      <w:r w:rsidR="004E09B2">
        <w:rPr>
          <w:rFonts w:eastAsia="Times New Roman"/>
          <w:sz w:val="22"/>
          <w:szCs w:val="22"/>
        </w:rPr>
        <w:t>agents</w:t>
      </w:r>
      <w:r w:rsidRPr="00CA6D75">
        <w:rPr>
          <w:rFonts w:eastAsia="Times New Roman"/>
          <w:sz w:val="22"/>
          <w:szCs w:val="22"/>
        </w:rPr>
        <w:t xml:space="preserve"> required in the program.</w:t>
      </w:r>
    </w:p>
    <w:p w14:paraId="760E5984" w14:textId="5A98710C" w:rsidR="00990C46" w:rsidRDefault="00990C46" w:rsidP="00990C46">
      <w:pPr>
        <w:rPr>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p>
    <w:p w14:paraId="1F8D246D" w14:textId="77777777" w:rsidR="00990C46" w:rsidRPr="00226F61" w:rsidRDefault="00990C46" w:rsidP="00BE672F">
      <w:pPr>
        <w:rPr>
          <w:sz w:val="22"/>
          <w:szCs w:val="22"/>
        </w:rPr>
      </w:pPr>
    </w:p>
    <w:p w14:paraId="42717621" w14:textId="32D33696" w:rsidR="0049568A" w:rsidRPr="000B764F" w:rsidRDefault="004E09B2" w:rsidP="000B764F">
      <w:pPr>
        <w:pStyle w:val="Heading2"/>
        <w:rPr>
          <w:rFonts w:ascii="Times New Roman" w:hAnsi="Times New Roman" w:cs="Times New Roman"/>
          <w:color w:val="auto"/>
        </w:rPr>
      </w:pPr>
      <w:bookmarkStart w:id="188" w:name="_Toc513099398"/>
      <w:r>
        <w:rPr>
          <w:rFonts w:ascii="Times New Roman" w:hAnsi="Times New Roman" w:cs="Times New Roman"/>
          <w:color w:val="auto"/>
        </w:rPr>
        <w:t>3.4</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88"/>
    </w:p>
    <w:p w14:paraId="27DDCB1A" w14:textId="77777777" w:rsidR="001F449B" w:rsidRPr="00226F61" w:rsidRDefault="001F449B" w:rsidP="00BE672F">
      <w:pPr>
        <w:rPr>
          <w:sz w:val="22"/>
          <w:szCs w:val="22"/>
        </w:rPr>
      </w:pPr>
    </w:p>
    <w:p w14:paraId="0DECA0C6" w14:textId="20EBE577"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373A1F0B" w:rsidR="00644EDD" w:rsidRPr="0078550B" w:rsidRDefault="006360B5" w:rsidP="00FD6B37">
      <w:pPr>
        <w:rPr>
          <w:ins w:id="189" w:author="Harry Cooper" w:date="2017-11-29T15:22:00Z"/>
          <w:sz w:val="22"/>
          <w:szCs w:val="22"/>
        </w:rPr>
      </w:pPr>
      <w:r w:rsidRPr="00226F61">
        <w:rPr>
          <w:sz w:val="22"/>
          <w:szCs w:val="22"/>
        </w:rPr>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90" w:author="Harry Cooper" w:date="2017-11-29T15:22:00Z">
        <w:r w:rsidR="00644EDD" w:rsidRPr="0078550B">
          <w:rPr>
            <w:sz w:val="22"/>
            <w:szCs w:val="22"/>
          </w:rPr>
          <w:t>[</w:t>
        </w:r>
      </w:ins>
      <w:r w:rsidR="0078550B" w:rsidRPr="0078550B">
        <w:rPr>
          <w:sz w:val="22"/>
          <w:szCs w:val="22"/>
        </w:rPr>
        <w:t>8</w:t>
      </w:r>
      <w:ins w:id="191" w:author="Harry Cooper" w:date="2017-11-29T15:22:00Z">
        <w:r w:rsidR="00644EDD" w:rsidRPr="0078550B">
          <w:rPr>
            <w:sz w:val="22"/>
            <w:szCs w:val="22"/>
          </w:rPr>
          <w:t>]</w:t>
        </w:r>
      </w:ins>
      <w:r w:rsidR="003E2605" w:rsidRPr="0078550B">
        <w:rPr>
          <w:sz w:val="22"/>
          <w:szCs w:val="22"/>
        </w:rPr>
        <w:t>.</w:t>
      </w:r>
    </w:p>
    <w:p w14:paraId="36EC161F" w14:textId="5085A8ED" w:rsidR="00644EDD" w:rsidRPr="00FD6B37" w:rsidRDefault="00644EDD" w:rsidP="00FD6B37">
      <w:pPr>
        <w:rPr>
          <w:sz w:val="22"/>
          <w:szCs w:val="22"/>
        </w:rPr>
      </w:pPr>
      <w:r w:rsidRPr="00FD6B37">
        <w:rPr>
          <w:sz w:val="22"/>
          <w:szCs w:val="22"/>
        </w:rPr>
        <w:t>I am also assuming, that I am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2"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3" w:author="Harry Cooper" w:date="2017-11-29T15:22:00Z">
        <w:r w:rsidRPr="00FD6B37">
          <w:rPr>
            <w:sz w:val="22"/>
            <w:szCs w:val="22"/>
          </w:rPr>
          <w:t>].</w:t>
        </w:r>
      </w:ins>
    </w:p>
    <w:p w14:paraId="34BFEC2C" w14:textId="124F31D4" w:rsidR="006E25AA" w:rsidRPr="00226F61" w:rsidRDefault="009234F2" w:rsidP="00FD6B37">
      <w:pPr>
        <w:rPr>
          <w:ins w:id="194" w:author="Harry Cooper" w:date="2017-11-29T15:22:00Z"/>
          <w:sz w:val="22"/>
          <w:szCs w:val="22"/>
        </w:rPr>
      </w:pPr>
      <w:r w:rsidRPr="0078550B">
        <w:rPr>
          <w:sz w:val="22"/>
          <w:szCs w:val="22"/>
        </w:rPr>
        <w:t xml:space="preserve">I will not be creating a graphical </w:t>
      </w:r>
      <w:r w:rsidRPr="00226F61">
        <w:rPr>
          <w:sz w:val="22"/>
          <w:szCs w:val="22"/>
        </w:rPr>
        <w:t>user interface</w:t>
      </w:r>
      <w:ins w:id="195" w:author="Harry Cooper" w:date="2017-11-30T09:12:00Z">
        <w:r w:rsidR="006E25AA" w:rsidRPr="00226F61">
          <w:rPr>
            <w:sz w:val="22"/>
            <w:szCs w:val="22"/>
          </w:rPr>
          <w:t xml:space="preserve"> </w:t>
        </w:r>
      </w:ins>
      <w:r w:rsidRPr="00226F61">
        <w:rPr>
          <w:sz w:val="22"/>
          <w:szCs w:val="22"/>
        </w:rPr>
        <w:t>(</w:t>
      </w:r>
      <w:ins w:id="196" w:author="Harry Cooper" w:date="2017-11-30T09:12:00Z">
        <w:r w:rsidR="006E25AA" w:rsidRPr="00226F61">
          <w:rPr>
            <w:sz w:val="22"/>
            <w:szCs w:val="22"/>
          </w:rPr>
          <w:t>GUI</w:t>
        </w:r>
      </w:ins>
      <w:r w:rsidRPr="00226F61">
        <w:rPr>
          <w:sz w:val="22"/>
          <w:szCs w:val="22"/>
        </w:rPr>
        <w:t xml:space="preserve">) for the user to </w:t>
      </w:r>
      <w:ins w:id="197"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shall remain unchanged. To observe the effect of the </w:t>
      </w:r>
      <w:r w:rsidRPr="00226F61">
        <w:rPr>
          <w:sz w:val="22"/>
          <w:szCs w:val="22"/>
        </w:rPr>
        <w:lastRenderedPageBreak/>
        <w:t>changing parameters, several simulations must be run with varying initial conditions.</w:t>
      </w:r>
    </w:p>
    <w:p w14:paraId="1C7C9099" w14:textId="0A25AEC1" w:rsidR="00870325" w:rsidRPr="00226F61" w:rsidRDefault="00870325">
      <w:pPr>
        <w:pStyle w:val="ListParagraph"/>
        <w:rPr>
          <w:ins w:id="198" w:author="Harry Cooper" w:date="2017-11-29T15:26:00Z"/>
          <w:rFonts w:ascii="Times New Roman" w:hAnsi="Times New Roman" w:cs="Times New Roman"/>
          <w:sz w:val="22"/>
          <w:szCs w:val="22"/>
          <w:lang w:eastAsia="en-GB"/>
        </w:rPr>
        <w:pPrChange w:id="199" w:author="Harry Cooper" w:date="2017-11-29T15:26:00Z">
          <w:pPr>
            <w:pStyle w:val="ListParagraph"/>
            <w:numPr>
              <w:numId w:val="3"/>
            </w:numPr>
            <w:ind w:hanging="360"/>
          </w:pPr>
        </w:pPrChange>
      </w:pPr>
    </w:p>
    <w:p w14:paraId="68B8F416" w14:textId="533A99A8" w:rsidR="00135A10" w:rsidRPr="000B764F" w:rsidRDefault="004E09B2" w:rsidP="000B764F">
      <w:pPr>
        <w:pStyle w:val="Heading2"/>
        <w:rPr>
          <w:ins w:id="200" w:author="Harry Cooper" w:date="2017-11-30T09:49:00Z"/>
          <w:rFonts w:ascii="Times New Roman" w:hAnsi="Times New Roman" w:cs="Times New Roman"/>
          <w:color w:val="auto"/>
        </w:rPr>
      </w:pPr>
      <w:bookmarkStart w:id="201" w:name="_Toc513099399"/>
      <w:r>
        <w:rPr>
          <w:rFonts w:ascii="Times New Roman" w:hAnsi="Times New Roman" w:cs="Times New Roman"/>
          <w:color w:val="auto"/>
        </w:rPr>
        <w:t>3.5</w:t>
      </w:r>
      <w:r w:rsidR="00DD2494" w:rsidRPr="000B764F">
        <w:rPr>
          <w:rFonts w:ascii="Times New Roman" w:hAnsi="Times New Roman" w:cs="Times New Roman"/>
          <w:color w:val="auto"/>
        </w:rPr>
        <w:t xml:space="preserve"> </w:t>
      </w:r>
      <w:ins w:id="202" w:author="Harry Cooper" w:date="2017-11-30T09:49:00Z">
        <w:r w:rsidR="00135A10" w:rsidRPr="000B764F">
          <w:rPr>
            <w:rFonts w:ascii="Times New Roman" w:hAnsi="Times New Roman" w:cs="Times New Roman"/>
            <w:color w:val="auto"/>
          </w:rPr>
          <w:t>Risk Analysis</w:t>
        </w:r>
        <w:bookmarkEnd w:id="201"/>
      </w:ins>
    </w:p>
    <w:p w14:paraId="1A78EB8D" w14:textId="77777777" w:rsidR="00135A10" w:rsidRPr="00226F61" w:rsidRDefault="00135A10" w:rsidP="00135A10">
      <w:pPr>
        <w:rPr>
          <w:ins w:id="203" w:author="Harry Cooper" w:date="2017-11-30T09:50:00Z"/>
        </w:rPr>
      </w:pPr>
    </w:p>
    <w:p w14:paraId="7B6939E3" w14:textId="4E7F571D" w:rsidR="00476511" w:rsidRPr="00226F61" w:rsidRDefault="00135A10" w:rsidP="00FD6B37">
      <w:pPr>
        <w:rPr>
          <w:sz w:val="22"/>
        </w:rPr>
      </w:pPr>
      <w:ins w:id="204" w:author="Harry Cooper" w:date="2017-11-30T09:50:00Z">
        <w:r w:rsidRPr="00226F61">
          <w:rPr>
            <w:sz w:val="22"/>
          </w:rPr>
          <w:t xml:space="preserve">I’ve included all the risks I believe are associated with my project below. I outline the nature of the risk, then give it a likelihood and </w:t>
        </w:r>
      </w:ins>
      <w:ins w:id="205" w:author="Harry Cooper" w:date="2017-11-30T09:51:00Z">
        <w:r w:rsidRPr="00226F61">
          <w:rPr>
            <w:sz w:val="22"/>
          </w:rPr>
          <w:t xml:space="preserve">impact score from 1 – 4, 1 being unlikely / negligible and 4 being very likely / project </w:t>
        </w:r>
      </w:ins>
      <w:ins w:id="206" w:author="Harry Cooper" w:date="2017-11-30T09:52:00Z">
        <w:r w:rsidRPr="00226F61">
          <w:rPr>
            <w:sz w:val="22"/>
          </w:rPr>
          <w:t>threatening</w:t>
        </w:r>
      </w:ins>
      <w:r w:rsidR="00FC7D05" w:rsidRPr="00226F61">
        <w:rPr>
          <w:sz w:val="22"/>
        </w:rPr>
        <w:t xml:space="preserve"> then provide a mitigation plan to decrease severity</w:t>
      </w:r>
      <w:ins w:id="207"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FD6B37">
        <w:trPr>
          <w:trHeight w:val="432"/>
          <w:jc w:val="center"/>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FD6B37">
        <w:trPr>
          <w:trHeight w:val="404"/>
          <w:jc w:val="center"/>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FD6B37">
        <w:trPr>
          <w:trHeight w:val="324"/>
          <w:jc w:val="center"/>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FD6B37">
        <w:trPr>
          <w:trHeight w:val="321"/>
          <w:jc w:val="center"/>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FD6B37">
        <w:trPr>
          <w:trHeight w:val="305"/>
          <w:jc w:val="center"/>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FD6B37">
        <w:trPr>
          <w:trHeight w:val="332"/>
          <w:jc w:val="center"/>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31C9DE35"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t>
            </w:r>
            <w:r w:rsidR="009D149E">
              <w:rPr>
                <w:sz w:val="22"/>
              </w:rPr>
              <w:t xml:space="preserve">and sensitivity analysis </w:t>
            </w:r>
            <w:r w:rsidRPr="00226F61">
              <w:rPr>
                <w:sz w:val="22"/>
              </w:rPr>
              <w:t xml:space="preserve">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lastRenderedPageBreak/>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08"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4520CE69" w:rsidR="0049568A" w:rsidRPr="000B764F" w:rsidRDefault="00902A2C" w:rsidP="000B764F">
      <w:pPr>
        <w:pStyle w:val="Heading2"/>
        <w:rPr>
          <w:rFonts w:ascii="Times New Roman" w:hAnsi="Times New Roman" w:cs="Times New Roman"/>
          <w:color w:val="auto"/>
        </w:rPr>
      </w:pPr>
      <w:bookmarkStart w:id="209" w:name="_Toc513099400"/>
      <w:commentRangeStart w:id="210"/>
      <w:r w:rsidRPr="000B764F">
        <w:rPr>
          <w:rFonts w:ascii="Times New Roman" w:hAnsi="Times New Roman" w:cs="Times New Roman"/>
          <w:color w:val="auto"/>
        </w:rPr>
        <w:t>3</w:t>
      </w:r>
      <w:r w:rsidR="004E09B2">
        <w:rPr>
          <w:rFonts w:ascii="Times New Roman" w:hAnsi="Times New Roman" w:cs="Times New Roman"/>
          <w:color w:val="auto"/>
        </w:rPr>
        <w:t>.6</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bookmarkEnd w:id="209"/>
      <w:commentRangeEnd w:id="210"/>
      <w:r w:rsidR="0056699E">
        <w:rPr>
          <w:rStyle w:val="CommentReference"/>
          <w:rFonts w:ascii="Times New Roman" w:eastAsiaTheme="minorHAnsi" w:hAnsi="Times New Roman" w:cs="Times New Roman"/>
          <w:color w:val="auto"/>
        </w:rPr>
        <w:commentReference w:id="210"/>
      </w:r>
    </w:p>
    <w:p w14:paraId="0B6EF8E4" w14:textId="77777777" w:rsidR="00FD6B37" w:rsidRDefault="00FD6B37" w:rsidP="00F05681">
      <w:pPr>
        <w:ind w:left="720"/>
        <w:rPr>
          <w:szCs w:val="22"/>
        </w:rPr>
      </w:pPr>
    </w:p>
    <w:p w14:paraId="72D759DB" w14:textId="54723A81"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9D149E">
        <w:rPr>
          <w:rFonts w:eastAsia="Times New Roman"/>
          <w:color w:val="FF0000"/>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753219" w:rsidRPr="0078550B">
        <w:rPr>
          <w:sz w:val="22"/>
          <w:szCs w:val="22"/>
        </w:rPr>
        <w:t xml:space="preserve">Quantitate validation will then be used to see if the predicted </w:t>
      </w:r>
      <w:r w:rsidR="00F21345">
        <w:rPr>
          <w:sz w:val="22"/>
          <w:szCs w:val="22"/>
        </w:rPr>
        <w:t>wound closure rate</w:t>
      </w:r>
      <w:r w:rsidR="00753219" w:rsidRPr="0078550B">
        <w:rPr>
          <w:sz w:val="22"/>
          <w:szCs w:val="22"/>
        </w:rPr>
        <w:t xml:space="preserve">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77777777" w:rsidR="000B764F" w:rsidRPr="00221C2E" w:rsidRDefault="00A964A6" w:rsidP="00FD6B37">
      <w:pPr>
        <w:rPr>
          <w:rStyle w:val="Heading1Char"/>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8BB4D50" w14:textId="0114AD4B" w:rsidR="00221C2E" w:rsidRDefault="00AE01DE" w:rsidP="000B764F">
      <w:pPr>
        <w:rPr>
          <w:rStyle w:val="Heading1Char"/>
        </w:rPr>
      </w:pPr>
      <w:r>
        <w:rPr>
          <w:rStyle w:val="Heading1Char"/>
        </w:rPr>
        <w:br/>
      </w:r>
      <w:r>
        <w:rPr>
          <w:rStyle w:val="Heading1Char"/>
        </w:rPr>
        <w:br/>
      </w:r>
      <w:r>
        <w:rPr>
          <w:rStyle w:val="Heading1Char"/>
        </w:rPr>
        <w:br/>
      </w:r>
      <w:r>
        <w:rPr>
          <w:rStyle w:val="Heading1Char"/>
        </w:rPr>
        <w:br/>
      </w:r>
    </w:p>
    <w:p w14:paraId="51452A62" w14:textId="157F613C" w:rsidR="00221C2E" w:rsidRDefault="000B764F" w:rsidP="00221C2E">
      <w:pPr>
        <w:pStyle w:val="Heading1"/>
        <w:rPr>
          <w:rFonts w:eastAsia="Times New Roman"/>
          <w:sz w:val="22"/>
          <w:szCs w:val="22"/>
        </w:rPr>
      </w:pPr>
      <w:bookmarkStart w:id="211" w:name="_Toc513099401"/>
      <w:r w:rsidRPr="00221C2E">
        <w:t xml:space="preserve">4 </w:t>
      </w:r>
      <w:r w:rsidR="00F42394" w:rsidRPr="00221C2E">
        <w:t>Design</w:t>
      </w:r>
      <w:bookmarkEnd w:id="211"/>
    </w:p>
    <w:p w14:paraId="3BE2BD12" w14:textId="6577D9D3"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been decided to continue work on CellABM, a PhD project by Marzieh Tehrani</w:t>
      </w:r>
      <w:r w:rsidR="00A46881" w:rsidRPr="000B764F">
        <w:rPr>
          <w:rFonts w:eastAsia="Times New Roman"/>
          <w:sz w:val="22"/>
          <w:szCs w:val="22"/>
        </w:rPr>
        <w:t>. In this</w:t>
      </w:r>
      <w:r w:rsidR="00C57FCD" w:rsidRPr="000B764F">
        <w:rPr>
          <w:rFonts w:eastAsia="Times New Roman"/>
          <w:sz w:val="22"/>
          <w:szCs w:val="22"/>
        </w:rPr>
        <w:t xml:space="preserve"> chapter</w:t>
      </w:r>
      <w:r w:rsidR="00A46881" w:rsidRPr="000B764F">
        <w:rPr>
          <w:rFonts w:eastAsia="Times New Roman"/>
          <w:sz w:val="22"/>
          <w:szCs w:val="22"/>
        </w:rPr>
        <w:t xml:space="preserve">, </w:t>
      </w:r>
      <w:r w:rsidR="004C65DE" w:rsidRPr="000B764F">
        <w:rPr>
          <w:rFonts w:eastAsia="Times New Roman"/>
          <w:sz w:val="22"/>
          <w:szCs w:val="22"/>
        </w:rPr>
        <w:t>we will explore the underling language of the program and how it can be used to model an ABM</w:t>
      </w:r>
      <w:r w:rsidR="003F0491" w:rsidRPr="000B764F">
        <w:rPr>
          <w:rFonts w:eastAsia="Times New Roman"/>
          <w:sz w:val="22"/>
          <w:szCs w:val="22"/>
        </w:rPr>
        <w:t xml:space="preserve">, then discuss the class diagram and flow charts of how information will flow through the system, finally discussing what simulations will be </w:t>
      </w:r>
      <w:r w:rsidR="00377CC0" w:rsidRPr="000B764F">
        <w:rPr>
          <w:rFonts w:eastAsia="Times New Roman"/>
          <w:sz w:val="22"/>
          <w:szCs w:val="22"/>
        </w:rPr>
        <w:t>run</w:t>
      </w:r>
      <w:r w:rsidR="003F0491" w:rsidRPr="000B764F">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2" w:name="_Toc513099402"/>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2"/>
    </w:p>
    <w:p w14:paraId="5BA3CAF7" w14:textId="70440C53"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37C4C" w:rsidRPr="00221C2E">
        <w:rPr>
          <w:rFonts w:eastAsia="Times New Roman"/>
          <w:sz w:val="22"/>
          <w:szCs w:val="22"/>
        </w:rPr>
        <w:t>Proliferating</w:t>
      </w:r>
      <w:r w:rsidR="00403B5F" w:rsidRPr="00221C2E">
        <w:rPr>
          <w:rFonts w:eastAsia="Times New Roman"/>
          <w:sz w:val="22"/>
          <w:szCs w:val="22"/>
        </w:rPr>
        <w:t xml:space="preserve"> cells, then they can either move onto </w:t>
      </w:r>
      <w:r w:rsidR="00403B5F" w:rsidRPr="00221C2E">
        <w:rPr>
          <w:rFonts w:eastAsia="Times New Roman"/>
          <w:sz w:val="22"/>
          <w:szCs w:val="22"/>
        </w:rPr>
        <w:lastRenderedPageBreak/>
        <w:t xml:space="preserve">being Quiescent or Senescent.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37C4C" w:rsidRPr="00221C2E">
        <w:rPr>
          <w:rFonts w:eastAsia="Times New Roman"/>
          <w:sz w:val="22"/>
          <w:szCs w:val="22"/>
        </w:rPr>
        <w:t>Proliferating</w:t>
      </w:r>
      <w:r w:rsidR="00403B5F" w:rsidRPr="00221C2E">
        <w:rPr>
          <w:rFonts w:eastAsia="Times New Roman"/>
          <w:sz w:val="22"/>
          <w:szCs w:val="22"/>
        </w:rPr>
        <w:t xml:space="preserve"> cells or turn Senescent if they persist long enough. As shown, Senescent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5F1938D2"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3" w:name="_Toc513099403"/>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3"/>
    </w:p>
    <w:p w14:paraId="57974BE8" w14:textId="3214ED79" w:rsidR="007143B1" w:rsidRPr="00221C2E" w:rsidRDefault="003968FB"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This flow chart shows 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t xml:space="preserve">When the number of quiescent cells </w:t>
      </w:r>
      <w:proofErr w:type="gramStart"/>
      <w:r w:rsidRPr="00221C2E">
        <w:rPr>
          <w:rFonts w:eastAsia="Times New Roman"/>
          <w:sz w:val="22"/>
          <w:szCs w:val="22"/>
        </w:rPr>
        <w:t>passes</w:t>
      </w:r>
      <w:proofErr w:type="gramEnd"/>
      <w:r w:rsidRPr="00221C2E">
        <w:rPr>
          <w:rFonts w:eastAsia="Times New Roman"/>
          <w:sz w:val="22"/>
          <w:szCs w:val="22"/>
        </w:rPr>
        <w:t xml:space="preserve">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lastRenderedPageBreak/>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4977DF8E"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14" w:name="_Toc513099404"/>
      <w:r w:rsidRPr="00274598">
        <w:rPr>
          <w:rFonts w:ascii="Times New Roman" w:eastAsia="Times New Roman" w:hAnsi="Times New Roman" w:cs="Times New Roman"/>
        </w:rPr>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14"/>
    </w:p>
    <w:p w14:paraId="38A291E2" w14:textId="77777777" w:rsidR="00221C2E" w:rsidRPr="00221C2E" w:rsidRDefault="00221C2E" w:rsidP="00221C2E">
      <w:pPr>
        <w:rPr>
          <w:rFonts w:eastAsia="Times New Roman"/>
          <w:b/>
          <w:szCs w:val="22"/>
        </w:rPr>
      </w:pPr>
    </w:p>
    <w:p w14:paraId="2640B61C" w14:textId="465E8409" w:rsidR="00641B53" w:rsidRPr="00221C2E" w:rsidRDefault="00B42F10" w:rsidP="00221C2E">
      <w:pPr>
        <w:rPr>
          <w:rFonts w:eastAsia="Times New Roman"/>
          <w:sz w:val="22"/>
          <w:szCs w:val="22"/>
        </w:rPr>
      </w:pPr>
      <w:r w:rsidRPr="00221C2E">
        <w:rPr>
          <w:rFonts w:eastAsia="Times New Roman"/>
          <w:sz w:val="22"/>
          <w:szCs w:val="22"/>
        </w:rPr>
        <w:lastRenderedPageBreak/>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385654" w:rsidRPr="00221C2E">
        <w:rPr>
          <w:rFonts w:eastAsia="Times New Roman"/>
          <w:sz w:val="22"/>
          <w:szCs w:val="22"/>
        </w:rPr>
        <w:t>differentiate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1C458B1" w:rsidR="00641B53" w:rsidRPr="00221C2E" w:rsidRDefault="00641B53" w:rsidP="00221C2E">
      <w:pPr>
        <w:rPr>
          <w:rFonts w:eastAsia="Times New Roman"/>
          <w:sz w:val="22"/>
          <w:szCs w:val="22"/>
        </w:rPr>
      </w:pPr>
      <w:r w:rsidRPr="00221C2E">
        <w:rPr>
          <w:rFonts w:eastAsia="Times New Roman"/>
          <w:sz w:val="22"/>
          <w:szCs w:val="22"/>
        </w:rPr>
        <w:t xml:space="preserve">The Proliferative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Pr="00221C2E">
        <w:rPr>
          <w:rFonts w:eastAsia="Times New Roman"/>
          <w:sz w:val="22"/>
          <w:szCs w:val="22"/>
        </w:rPr>
        <w:t xml:space="preserve">mentioned in the </w:t>
      </w:r>
      <w:r w:rsidR="002A17EB" w:rsidRPr="00221C2E">
        <w:rPr>
          <w:rFonts w:eastAsia="Times New Roman"/>
          <w:sz w:val="22"/>
          <w:szCs w:val="22"/>
        </w:rPr>
        <w:t>Chapter 2.2</w:t>
      </w:r>
      <w:r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Pr="00221C2E">
        <w:rPr>
          <w:rFonts w:eastAsia="Times New Roman"/>
          <w:sz w:val="22"/>
          <w:szCs w:val="22"/>
        </w:rPr>
        <w:t>diff</w:t>
      </w:r>
      <w:r w:rsidR="00000E09" w:rsidRPr="00221C2E">
        <w:rPr>
          <w:rFonts w:eastAsia="Times New Roman"/>
          <w:sz w:val="22"/>
          <w:szCs w:val="22"/>
        </w:rPr>
        <w:t>erentiate</w:t>
      </w:r>
      <w:r w:rsidRPr="00221C2E">
        <w:rPr>
          <w:rFonts w:eastAsia="Times New Roman"/>
          <w:sz w:val="22"/>
          <w:szCs w:val="22"/>
        </w:rPr>
        <w:t xml:space="preserve"> </w:t>
      </w:r>
      <w:r w:rsidR="00000E09" w:rsidRPr="00221C2E">
        <w:rPr>
          <w:rFonts w:eastAsia="Times New Roman"/>
          <w:sz w:val="22"/>
          <w:szCs w:val="22"/>
        </w:rPr>
        <w:t>in</w:t>
      </w:r>
      <w:r w:rsidRPr="00221C2E">
        <w:rPr>
          <w:rFonts w:eastAsia="Times New Roman"/>
          <w:sz w:val="22"/>
          <w:szCs w:val="22"/>
        </w:rPr>
        <w:t xml:space="preserve">to a senescent cell. Cell stage however, </w:t>
      </w:r>
      <w:r w:rsidR="00000E09" w:rsidRPr="00221C2E">
        <w:rPr>
          <w:rFonts w:eastAsia="Times New Roman"/>
          <w:sz w:val="22"/>
          <w:szCs w:val="22"/>
        </w:rPr>
        <w:t>will be</w:t>
      </w:r>
      <w:r w:rsidRPr="00221C2E">
        <w:rPr>
          <w:rFonts w:eastAsia="Times New Roman"/>
          <w:sz w:val="22"/>
          <w:szCs w:val="22"/>
        </w:rPr>
        <w:t xml:space="preserve"> used to track what stage in the cell cycle the cell is at and to decide whether the proliferative cell should undergo mitosis that iteration.</w:t>
      </w:r>
    </w:p>
    <w:p w14:paraId="0D4B33C5" w14:textId="6985C10C" w:rsidR="00641B53"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7896AEE4" w14:textId="473EC591" w:rsidR="004F6D66" w:rsidRPr="004E09B2" w:rsidRDefault="00274598" w:rsidP="004E09B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15" w:name="_Toc513099405"/>
      <w:r w:rsidRPr="00CA6D75">
        <w:rPr>
          <w:rFonts w:ascii="Times New Roman" w:eastAsia="Times New Roman" w:hAnsi="Times New Roman" w:cs="Times New Roman"/>
          <w:color w:val="auto"/>
        </w:rPr>
        <w:lastRenderedPageBreak/>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15"/>
    </w:p>
    <w:p w14:paraId="6CCCF422" w14:textId="04119438"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0A6A7E" w:rsidRPr="00CA6D75">
        <w:rPr>
          <w:rFonts w:eastAsia="Times New Roman"/>
          <w:sz w:val="22"/>
          <w:szCs w:val="22"/>
        </w:rPr>
        <w:t>This flow chart has 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ED5E8B8" w:rsidR="00164343" w:rsidRPr="00CA6D75" w:rsidRDefault="004E780A" w:rsidP="00CA6D75">
      <w:pPr>
        <w:rPr>
          <w:rFonts w:eastAsia="Times New Roman"/>
          <w:sz w:val="22"/>
          <w:szCs w:val="22"/>
        </w:rPr>
      </w:pPr>
      <w:r w:rsidRPr="00CA6D75">
        <w:rPr>
          <w:rFonts w:eastAsia="Times New Roman"/>
          <w:sz w:val="22"/>
          <w:szCs w:val="22"/>
        </w:rPr>
        <w:t xml:space="preserve">For Proliferative and Quiescent Cells, it is important to test whether they will become Senescent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proofErr w:type="gramStart"/>
      <w:r w:rsidR="00AC7C38" w:rsidRPr="00CA6D75">
        <w:rPr>
          <w:rFonts w:eastAsia="Times New Roman"/>
          <w:sz w:val="22"/>
          <w:szCs w:val="22"/>
        </w:rPr>
        <w:t xml:space="preserve">in reality, </w:t>
      </w:r>
      <w:r w:rsidR="00867A63" w:rsidRPr="00CA6D75">
        <w:rPr>
          <w:rFonts w:eastAsia="Times New Roman"/>
          <w:sz w:val="22"/>
          <w:szCs w:val="22"/>
        </w:rPr>
        <w:t>their</w:t>
      </w:r>
      <w:proofErr w:type="gramEnd"/>
      <w:r w:rsidR="00867A63" w:rsidRPr="00CA6D75">
        <w:rPr>
          <w:rFonts w:eastAsia="Times New Roman"/>
          <w:sz w:val="22"/>
          <w:szCs w:val="22"/>
        </w:rPr>
        <w:t xml:space="preserve">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Pr="00CA6D75">
        <w:rPr>
          <w:rFonts w:eastAsia="Times New Roman"/>
          <w:sz w:val="22"/>
          <w:szCs w:val="22"/>
        </w:rPr>
        <w:t xml:space="preserve"> </w:t>
      </w:r>
    </w:p>
    <w:p w14:paraId="7E591AAD" w14:textId="1E6EEB2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6ED02113"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16" w:name="_Toc513099406"/>
      <w:commentRangeStart w:id="217"/>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bookmarkEnd w:id="216"/>
      <w:commentRangeEnd w:id="217"/>
      <w:r w:rsidR="0056699E">
        <w:rPr>
          <w:rStyle w:val="CommentReference"/>
          <w:rFonts w:ascii="Times New Roman" w:eastAsiaTheme="minorHAnsi" w:hAnsi="Times New Roman" w:cs="Times New Roman"/>
          <w:color w:val="auto"/>
        </w:rPr>
        <w:commentReference w:id="217"/>
      </w:r>
    </w:p>
    <w:p w14:paraId="43AF1539" w14:textId="77777777" w:rsidR="00893BBE" w:rsidRPr="00CA6D75" w:rsidRDefault="00893BBE" w:rsidP="00CA6D75">
      <w:pPr>
        <w:rPr>
          <w:rFonts w:eastAsia="Times New Roman"/>
          <w:b/>
          <w:szCs w:val="22"/>
        </w:rPr>
      </w:pPr>
    </w:p>
    <w:p w14:paraId="2ECE15BB" w14:textId="5B21EA3E" w:rsidR="00893BBE" w:rsidRPr="00F21345" w:rsidRDefault="00F21345" w:rsidP="00F21345">
      <w:pPr>
        <w:rPr>
          <w:rFonts w:eastAsia="Times New Roman"/>
          <w:sz w:val="22"/>
          <w:szCs w:val="22"/>
        </w:rPr>
      </w:pPr>
      <w:r>
        <w:rPr>
          <w:rFonts w:eastAsia="Times New Roman"/>
          <w:sz w:val="22"/>
          <w:szCs w:val="22"/>
        </w:rPr>
        <w:t>Every</w:t>
      </w:r>
      <w:r w:rsidR="00893BBE" w:rsidRPr="00F21345">
        <w:rPr>
          <w:rFonts w:eastAsia="Times New Roman"/>
          <w:sz w:val="22"/>
          <w:szCs w:val="22"/>
        </w:rPr>
        <w:t xml:space="preserve"> iteration each proliferative cell increments 1 stage through the cell cycle. As there are 4 stages </w:t>
      </w:r>
      <w:r w:rsidR="003003DF">
        <w:rPr>
          <w:rFonts w:eastAsia="Times New Roman"/>
          <w:sz w:val="22"/>
          <w:szCs w:val="22"/>
        </w:rPr>
        <w:t>in the cell cycle</w:t>
      </w:r>
      <w:r w:rsidR="008378A0">
        <w:rPr>
          <w:rFonts w:eastAsia="Times New Roman"/>
          <w:sz w:val="22"/>
          <w:szCs w:val="22"/>
        </w:rPr>
        <w:t>,</w:t>
      </w:r>
      <w:r w:rsidR="003003DF">
        <w:rPr>
          <w:rFonts w:eastAsia="Times New Roman"/>
          <w:sz w:val="22"/>
          <w:szCs w:val="22"/>
        </w:rPr>
        <w:t xml:space="preserve"> </w:t>
      </w:r>
      <w:r w:rsidR="00893BBE" w:rsidRPr="00F21345">
        <w:rPr>
          <w:rFonts w:eastAsia="Times New Roman"/>
          <w:sz w:val="22"/>
          <w:szCs w:val="22"/>
        </w:rPr>
        <w:t>and the cell needs to double in size by stage 4 to undergo mitosis [3] the followi</w:t>
      </w:r>
      <w:r w:rsidR="003D2EC0" w:rsidRPr="00F21345">
        <w:rPr>
          <w:rFonts w:eastAsia="Times New Roman"/>
          <w:sz w:val="22"/>
          <w:szCs w:val="22"/>
        </w:rPr>
        <w:t>ng algorithm shown in Figure 4.5</w:t>
      </w:r>
      <w:r w:rsidR="00893BBE" w:rsidRPr="00F21345">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38FCFF19" w:rsidR="00257A78" w:rsidRDefault="003D2EC0" w:rsidP="00257A78">
      <w:pPr>
        <w:pStyle w:val="ListParagraph"/>
        <w:jc w:val="center"/>
        <w:rPr>
          <w:rFonts w:eastAsia="Times New Roman"/>
          <w:sz w:val="22"/>
          <w:szCs w:val="22"/>
        </w:rPr>
      </w:pPr>
      <w:r>
        <w:rPr>
          <w:rFonts w:eastAsia="Times New Roman"/>
          <w:sz w:val="22"/>
          <w:szCs w:val="22"/>
        </w:rPr>
        <w:t>Figure 4.5</w:t>
      </w:r>
      <w:r w:rsidR="00257A78">
        <w:rPr>
          <w:rFonts w:eastAsia="Times New Roman"/>
          <w:sz w:val="22"/>
          <w:szCs w:val="22"/>
        </w:rPr>
        <w:t>: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58AF1B44" w:rsidR="00257A78" w:rsidRPr="00CA6D75" w:rsidRDefault="00CA6D75" w:rsidP="00CA6D75">
      <w:pPr>
        <w:pStyle w:val="Heading3"/>
        <w:rPr>
          <w:rFonts w:ascii="Times New Roman" w:eastAsia="Times New Roman" w:hAnsi="Times New Roman" w:cs="Times New Roman"/>
        </w:rPr>
      </w:pPr>
      <w:bookmarkStart w:id="218" w:name="_Toc513099407"/>
      <w:commentRangeStart w:id="219"/>
      <w:r w:rsidRPr="00CA6D75">
        <w:rPr>
          <w:rFonts w:ascii="Times New Roman" w:eastAsia="Times New Roman" w:hAnsi="Times New Roman" w:cs="Times New Roman"/>
        </w:rPr>
        <w:t xml:space="preserve">4.1.5 </w:t>
      </w:r>
      <w:r w:rsidR="0062558D" w:rsidRPr="00CA6D75">
        <w:rPr>
          <w:rFonts w:ascii="Times New Roman" w:eastAsia="Times New Roman" w:hAnsi="Times New Roman" w:cs="Times New Roman"/>
        </w:rPr>
        <w:t>Mitosis</w:t>
      </w:r>
      <w:bookmarkEnd w:id="218"/>
      <w:commentRangeEnd w:id="219"/>
      <w:r w:rsidR="0056699E">
        <w:rPr>
          <w:rStyle w:val="CommentReference"/>
          <w:rFonts w:ascii="Times New Roman" w:eastAsiaTheme="minorHAnsi" w:hAnsi="Times New Roman" w:cs="Times New Roman"/>
          <w:color w:val="auto"/>
        </w:rPr>
        <w:commentReference w:id="219"/>
      </w:r>
    </w:p>
    <w:p w14:paraId="3CA3D7EB" w14:textId="77777777" w:rsidR="00CA6D75" w:rsidRPr="00CA6D75" w:rsidRDefault="00CA6D75" w:rsidP="00CA6D75">
      <w:pPr>
        <w:rPr>
          <w:rFonts w:eastAsia="Times New Roman"/>
          <w:b/>
          <w:szCs w:val="22"/>
        </w:rPr>
      </w:pPr>
    </w:p>
    <w:p w14:paraId="709C755E" w14:textId="44C81220" w:rsidR="008946D5" w:rsidRPr="00CA6D75" w:rsidRDefault="008946D5" w:rsidP="00CA6D75">
      <w:pPr>
        <w:rPr>
          <w:rFonts w:eastAsia="Times New Roman"/>
          <w:sz w:val="22"/>
          <w:szCs w:val="22"/>
        </w:rPr>
      </w:pPr>
      <w:r w:rsidRPr="00CA6D75">
        <w:rPr>
          <w:rFonts w:eastAsia="Times New Roman"/>
          <w:sz w:val="22"/>
          <w:szCs w:val="22"/>
        </w:rPr>
        <w:t xml:space="preserve">After the proliferative cell has undergone growth, </w:t>
      </w:r>
      <w:r w:rsidR="00F30720">
        <w:rPr>
          <w:rFonts w:eastAsia="Times New Roman"/>
          <w:sz w:val="22"/>
          <w:szCs w:val="22"/>
        </w:rPr>
        <w:t>the program</w:t>
      </w:r>
      <w:r w:rsidRPr="00CA6D75">
        <w:rPr>
          <w:rFonts w:eastAsia="Times New Roman"/>
          <w:sz w:val="22"/>
          <w:szCs w:val="22"/>
        </w:rPr>
        <w:t xml:space="preserve"> checks to see whether it can perform mitosis. To qualify, the cell must be in M phase (stage 4) and will be double its starting size. Here the parent cell halves its area, turning into one of the two daughter cells and a new cell is created from the proliferating cell class with the same area as the first daughter cell.</w:t>
      </w:r>
      <w:r w:rsidR="00E37CCD">
        <w:rPr>
          <w:rFonts w:eastAsia="Times New Roman"/>
          <w:sz w:val="22"/>
          <w:szCs w:val="22"/>
        </w:rPr>
        <w:t xml:space="preserve"> If the cell is not in M phase, the program increments the stage of the cell cycle by one and returns it.</w:t>
      </w:r>
    </w:p>
    <w:p w14:paraId="340BCA4F" w14:textId="77777777" w:rsidR="00257A78"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6C0C8BF1" w:rsidR="002B398E" w:rsidRPr="0062558D" w:rsidRDefault="003D2EC0" w:rsidP="00257A78">
      <w:pPr>
        <w:pStyle w:val="ListParagraph"/>
        <w:jc w:val="center"/>
        <w:rPr>
          <w:rFonts w:eastAsia="Times New Roman"/>
          <w:b/>
          <w:szCs w:val="22"/>
        </w:rPr>
      </w:pPr>
      <w:r>
        <w:rPr>
          <w:rFonts w:eastAsia="Times New Roman"/>
          <w:sz w:val="22"/>
          <w:szCs w:val="22"/>
        </w:rPr>
        <w:t>Figure 4.6</w:t>
      </w:r>
      <w:r w:rsidR="00257A78">
        <w:rPr>
          <w:rFonts w:eastAsia="Times New Roman"/>
          <w:sz w:val="22"/>
          <w:szCs w:val="22"/>
        </w:rPr>
        <w:t>: Mitosis</w:t>
      </w:r>
      <w:r w:rsidR="008946D5">
        <w:rPr>
          <w:rFonts w:eastAsia="Times New Roman"/>
          <w:sz w:val="22"/>
          <w:szCs w:val="22"/>
        </w:rPr>
        <w:t xml:space="preserve"> algorithm</w:t>
      </w:r>
      <w:r w:rsidR="00E14BBF" w:rsidRPr="0062558D">
        <w:rPr>
          <w:rFonts w:eastAsia="Times New Roman"/>
          <w:b/>
          <w:szCs w:val="22"/>
        </w:rPr>
        <w:br/>
      </w:r>
    </w:p>
    <w:p w14:paraId="65C1ADAE" w14:textId="2BAF9CAA" w:rsidR="00CA6D75" w:rsidRPr="006A36FF" w:rsidRDefault="004E09B2" w:rsidP="006A36FF">
      <w:pPr>
        <w:rPr>
          <w:rFonts w:eastAsia="Times New Roman"/>
          <w:b/>
          <w:sz w:val="22"/>
          <w:szCs w:val="22"/>
        </w:rPr>
      </w:pPr>
      <w:bookmarkStart w:id="220" w:name="_Toc513099409"/>
      <w:r>
        <w:rPr>
          <w:rFonts w:eastAsia="Times New Roman"/>
        </w:rPr>
        <w:t>4.2</w:t>
      </w:r>
      <w:r w:rsidR="00CA6D75" w:rsidRPr="00CA6D75">
        <w:rPr>
          <w:rFonts w:eastAsia="Times New Roman"/>
        </w:rPr>
        <w:t xml:space="preserve"> C</w:t>
      </w:r>
      <w:r w:rsidR="002B398E" w:rsidRPr="00CA6D75">
        <w:rPr>
          <w:rFonts w:eastAsia="Times New Roman"/>
        </w:rPr>
        <w:t>lass Diagrams</w:t>
      </w:r>
      <w:bookmarkEnd w:id="220"/>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055D68B0">
            <wp:extent cx="7163528" cy="3528067"/>
            <wp:effectExtent l="0" t="11112" r="0" b="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191460" cy="3541824"/>
                    </a:xfrm>
                    <a:prstGeom prst="rect">
                      <a:avLst/>
                    </a:prstGeom>
                    <a:noFill/>
                    <a:ln>
                      <a:noFill/>
                    </a:ln>
                  </pic:spPr>
                </pic:pic>
              </a:graphicData>
            </a:graphic>
          </wp:inline>
        </w:drawing>
      </w:r>
    </w:p>
    <w:p w14:paraId="4BF261E5" w14:textId="0B239FA6"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2B398E" w:rsidRPr="003401CB">
        <w:rPr>
          <w:rFonts w:eastAsia="Times New Roman"/>
          <w:b/>
          <w:sz w:val="22"/>
          <w:szCs w:val="22"/>
        </w:rPr>
        <w:br/>
      </w:r>
    </w:p>
    <w:p w14:paraId="2C04D776" w14:textId="09502EB9" w:rsidR="00DB75A7" w:rsidRPr="00DB75A7" w:rsidRDefault="004E09B2" w:rsidP="00DB75A7">
      <w:pPr>
        <w:pStyle w:val="Heading2"/>
        <w:rPr>
          <w:rFonts w:ascii="Times New Roman" w:eastAsia="Times New Roman" w:hAnsi="Times New Roman" w:cs="Times New Roman"/>
          <w:color w:val="auto"/>
        </w:rPr>
      </w:pPr>
      <w:bookmarkStart w:id="221" w:name="_Toc513099410"/>
      <w:r>
        <w:rPr>
          <w:rFonts w:ascii="Times New Roman" w:eastAsia="Times New Roman" w:hAnsi="Times New Roman" w:cs="Times New Roman"/>
          <w:color w:val="auto"/>
        </w:rPr>
        <w:t>4.3</w:t>
      </w:r>
      <w:r w:rsidR="00DB75A7" w:rsidRPr="00DB75A7">
        <w:rPr>
          <w:rFonts w:ascii="Times New Roman" w:eastAsia="Times New Roman" w:hAnsi="Times New Roman" w:cs="Times New Roman"/>
          <w:color w:val="auto"/>
        </w:rPr>
        <w:t xml:space="preserve"> </w:t>
      </w:r>
      <w:r w:rsidR="002B398E" w:rsidRPr="00DB75A7">
        <w:rPr>
          <w:rFonts w:ascii="Times New Roman" w:eastAsia="Times New Roman" w:hAnsi="Times New Roman" w:cs="Times New Roman"/>
          <w:color w:val="auto"/>
        </w:rPr>
        <w:t>Environment</w:t>
      </w:r>
      <w:bookmarkEnd w:id="221"/>
    </w:p>
    <w:p w14:paraId="2CA26064" w14:textId="4239119F"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DB75A7" w:rsidRDefault="002B398E" w:rsidP="00DB75A7">
      <w:pPr>
        <w:rPr>
          <w:rFonts w:eastAsia="Times New Roman"/>
          <w:b/>
          <w:sz w:val="22"/>
          <w:szCs w:val="22"/>
        </w:rPr>
      </w:pPr>
      <w:r w:rsidRPr="00DB75A7">
        <w:rPr>
          <w:rFonts w:eastAsia="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lastRenderedPageBreak/>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4B3E96F7" w:rsidR="00C65769" w:rsidRPr="00DB75A7" w:rsidRDefault="004E09B2" w:rsidP="00DB75A7">
      <w:pPr>
        <w:pStyle w:val="Heading2"/>
        <w:rPr>
          <w:rFonts w:ascii="Times New Roman" w:eastAsia="Times New Roman" w:hAnsi="Times New Roman" w:cs="Times New Roman"/>
          <w:color w:val="auto"/>
        </w:rPr>
      </w:pPr>
      <w:bookmarkStart w:id="222" w:name="_Toc513099411"/>
      <w:r>
        <w:rPr>
          <w:rFonts w:ascii="Times New Roman" w:eastAsia="Times New Roman" w:hAnsi="Times New Roman" w:cs="Times New Roman"/>
          <w:color w:val="auto"/>
        </w:rPr>
        <w:t>4.4</w:t>
      </w:r>
      <w:r w:rsidR="00DB75A7" w:rsidRPr="00DB75A7">
        <w:rPr>
          <w:rFonts w:ascii="Times New Roman" w:eastAsia="Times New Roman" w:hAnsi="Times New Roman" w:cs="Times New Roman"/>
          <w:color w:val="auto"/>
        </w:rPr>
        <w:t xml:space="preserve"> </w:t>
      </w:r>
      <w:r w:rsidR="00263861" w:rsidRPr="00DB75A7">
        <w:rPr>
          <w:rFonts w:ascii="Times New Roman" w:eastAsia="Times New Roman" w:hAnsi="Times New Roman" w:cs="Times New Roman"/>
          <w:color w:val="auto"/>
        </w:rPr>
        <w:t>Simulations to Run</w:t>
      </w:r>
      <w:bookmarkEnd w:id="222"/>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6608F317"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p>
    <w:p w14:paraId="76BFA207" w14:textId="42E60CE9" w:rsidR="00DB75A7" w:rsidRDefault="00DB75A7" w:rsidP="00DB75A7">
      <w:pPr>
        <w:pStyle w:val="Heading1"/>
      </w:pPr>
      <w:bookmarkStart w:id="223" w:name="_Toc513099412"/>
      <w:commentRangeStart w:id="224"/>
      <w:r>
        <w:t xml:space="preserve">5 </w:t>
      </w:r>
      <w:r w:rsidR="00F42394" w:rsidRPr="00DB75A7">
        <w:t>Implementation and Testing</w:t>
      </w:r>
      <w:bookmarkEnd w:id="223"/>
      <w:r>
        <w:br/>
      </w:r>
      <w:commentRangeEnd w:id="224"/>
      <w:r w:rsidR="0056699E">
        <w:rPr>
          <w:rStyle w:val="CommentReference"/>
          <w:b w:val="0"/>
          <w:bCs w:val="0"/>
          <w:kern w:val="0"/>
        </w:rPr>
        <w:commentReference w:id="224"/>
      </w:r>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25" w:name="_Toc513099413"/>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25"/>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E37CCD" w:rsidRDefault="00661C68" w:rsidP="00DB75A7">
      <w:pPr>
        <w:pStyle w:val="ListParagraph"/>
        <w:ind w:left="0"/>
        <w:rPr>
          <w:rFonts w:ascii="Times New Roman" w:eastAsia="Times New Roman" w:hAnsi="Times New Roman" w:cs="Times New Roman"/>
          <w:szCs w:val="22"/>
        </w:rPr>
      </w:pPr>
      <w:r w:rsidRPr="00E37CCD">
        <w:rPr>
          <w:rFonts w:ascii="Times New Roman" w:eastAsia="Times New Roman" w:hAnsi="Times New Roman" w:cs="Times New Roman"/>
          <w:sz w:val="22"/>
          <w:szCs w:val="22"/>
        </w:rPr>
        <w:t>CellABM already had several sections of the program and logic developed</w:t>
      </w:r>
      <w:r w:rsidR="00417BAD" w:rsidRPr="00E37CCD">
        <w:rPr>
          <w:rFonts w:ascii="Times New Roman" w:eastAsia="Times New Roman" w:hAnsi="Times New Roman" w:cs="Times New Roman"/>
          <w:sz w:val="22"/>
          <w:szCs w:val="22"/>
        </w:rPr>
        <w:t>, including overlap correction, basic cell agents, environment initialisation and basic cell interactions</w:t>
      </w:r>
      <w:r w:rsidRPr="00E37CCD">
        <w:rPr>
          <w:rFonts w:ascii="Times New Roman" w:eastAsia="Times New Roman" w:hAnsi="Times New Roman" w:cs="Times New Roman"/>
          <w:sz w:val="22"/>
          <w:szCs w:val="22"/>
        </w:rPr>
        <w:t xml:space="preserve">; </w:t>
      </w:r>
      <w:r w:rsidR="00C61608" w:rsidRPr="00E37CCD">
        <w:rPr>
          <w:rFonts w:ascii="Times New Roman" w:eastAsia="Times New Roman" w:hAnsi="Times New Roman" w:cs="Times New Roman"/>
          <w:sz w:val="22"/>
          <w:szCs w:val="22"/>
        </w:rPr>
        <w:t>therefore,</w:t>
      </w:r>
      <w:r w:rsidRPr="00E37CCD">
        <w:rPr>
          <w:rFonts w:ascii="Times New Roman" w:eastAsia="Times New Roman" w:hAnsi="Times New Roman" w:cs="Times New Roman"/>
          <w:sz w:val="22"/>
          <w:szCs w:val="22"/>
        </w:rPr>
        <w:t xml:space="preserve"> this chapter will focus on the areas of the program that </w:t>
      </w:r>
      <w:r w:rsidR="00F078D6" w:rsidRPr="00E37CCD">
        <w:rPr>
          <w:rFonts w:ascii="Times New Roman" w:eastAsia="Times New Roman" w:hAnsi="Times New Roman" w:cs="Times New Roman"/>
          <w:sz w:val="22"/>
          <w:szCs w:val="22"/>
        </w:rPr>
        <w:t>have been</w:t>
      </w:r>
      <w:r w:rsidRPr="00E37CCD">
        <w:rPr>
          <w:rFonts w:ascii="Times New Roman" w:eastAsia="Times New Roman" w:hAnsi="Times New Roman" w:cs="Times New Roman"/>
          <w:sz w:val="22"/>
          <w:szCs w:val="22"/>
        </w:rPr>
        <w:t xml:space="preserve"> changed or developed to produce the required emergent behaviour and observations.</w:t>
      </w:r>
      <w:r w:rsidR="00CE385D" w:rsidRPr="00E37CCD">
        <w:rPr>
          <w:rFonts w:ascii="Times New Roman" w:eastAsia="Times New Roman" w:hAnsi="Times New Roman" w:cs="Times New Roman"/>
          <w:sz w:val="22"/>
          <w:szCs w:val="22"/>
        </w:rPr>
        <w:br/>
        <w:t>Cell</w:t>
      </w:r>
      <w:r w:rsidR="003846E9" w:rsidRPr="00E37CCD">
        <w:rPr>
          <w:rFonts w:ascii="Times New Roman" w:eastAsia="Times New Roman" w:hAnsi="Times New Roman" w:cs="Times New Roman"/>
          <w:sz w:val="22"/>
          <w:szCs w:val="22"/>
        </w:rPr>
        <w:t>ABM was originally written in Python 2.7</w:t>
      </w:r>
      <w:r w:rsidR="00905549" w:rsidRPr="00E37CCD">
        <w:rPr>
          <w:rFonts w:ascii="Times New Roman" w:eastAsia="Times New Roman" w:hAnsi="Times New Roman" w:cs="Times New Roman"/>
          <w:sz w:val="22"/>
          <w:szCs w:val="22"/>
        </w:rPr>
        <w:t xml:space="preserve"> which was released in 2010 but is seen as the legacy version </w:t>
      </w:r>
      <w:r w:rsidR="00CE385D" w:rsidRPr="00E37CCD">
        <w:rPr>
          <w:rFonts w:ascii="Times New Roman" w:eastAsia="Times New Roman" w:hAnsi="Times New Roman" w:cs="Times New Roman"/>
          <w:sz w:val="22"/>
          <w:szCs w:val="22"/>
        </w:rPr>
        <w:t>of the language, with Python 3.6</w:t>
      </w:r>
      <w:r w:rsidR="00905549" w:rsidRPr="00E37CCD">
        <w:rPr>
          <w:rFonts w:ascii="Times New Roman" w:eastAsia="Times New Roman" w:hAnsi="Times New Roman" w:cs="Times New Roman"/>
          <w:sz w:val="22"/>
          <w:szCs w:val="22"/>
        </w:rPr>
        <w:t xml:space="preserve"> being the supported language of choice for present and future program</w:t>
      </w:r>
      <w:r w:rsidR="00914971" w:rsidRPr="00E37CCD">
        <w:rPr>
          <w:rFonts w:ascii="Times New Roman" w:eastAsia="Times New Roman" w:hAnsi="Times New Roman" w:cs="Times New Roman"/>
          <w:sz w:val="22"/>
          <w:szCs w:val="22"/>
        </w:rPr>
        <w:t>s</w:t>
      </w:r>
      <w:r w:rsidR="00905549" w:rsidRPr="00E37CCD">
        <w:rPr>
          <w:rFonts w:ascii="Times New Roman" w:eastAsia="Times New Roman" w:hAnsi="Times New Roman" w:cs="Times New Roman"/>
          <w:sz w:val="22"/>
          <w:szCs w:val="22"/>
        </w:rPr>
        <w:t>.</w:t>
      </w:r>
      <w:r w:rsidR="00C65A12" w:rsidRPr="00E37CCD">
        <w:rPr>
          <w:rFonts w:ascii="Times New Roman" w:eastAsia="Times New Roman" w:hAnsi="Times New Roman" w:cs="Times New Roman"/>
          <w:sz w:val="22"/>
          <w:szCs w:val="22"/>
        </w:rPr>
        <w:t xml:space="preserve"> Thankfully man</w:t>
      </w:r>
      <w:r w:rsidR="00CE385D" w:rsidRPr="00E37CCD">
        <w:rPr>
          <w:rFonts w:ascii="Times New Roman" w:eastAsia="Times New Roman" w:hAnsi="Times New Roman" w:cs="Times New Roman"/>
          <w:sz w:val="22"/>
          <w:szCs w:val="22"/>
        </w:rPr>
        <w:t>y of the modules from Python 2.7</w:t>
      </w:r>
      <w:r w:rsidR="00C65A12" w:rsidRPr="00E37CCD">
        <w:rPr>
          <w:rFonts w:ascii="Times New Roman" w:eastAsia="Times New Roman" w:hAnsi="Times New Roman" w:cs="Times New Roman"/>
          <w:sz w:val="22"/>
          <w:szCs w:val="22"/>
        </w:rPr>
        <w:t xml:space="preserve"> have been ported over to Pyt</w:t>
      </w:r>
      <w:r w:rsidR="00CE385D" w:rsidRPr="00E37CCD">
        <w:rPr>
          <w:rFonts w:ascii="Times New Roman" w:eastAsia="Times New Roman" w:hAnsi="Times New Roman" w:cs="Times New Roman"/>
          <w:sz w:val="22"/>
          <w:szCs w:val="22"/>
        </w:rPr>
        <w:t>hon 3.6</w:t>
      </w:r>
      <w:r w:rsidR="003029B1" w:rsidRPr="00E37CCD">
        <w:rPr>
          <w:rFonts w:ascii="Times New Roman" w:eastAsia="Times New Roman" w:hAnsi="Times New Roman" w:cs="Times New Roman"/>
          <w:sz w:val="22"/>
          <w:szCs w:val="22"/>
        </w:rPr>
        <w:t xml:space="preserve">, such as NumPy </w:t>
      </w:r>
      <w:r w:rsidR="00CE385D" w:rsidRPr="00E37CCD">
        <w:rPr>
          <w:rFonts w:ascii="Times New Roman" w:eastAsia="Times New Roman" w:hAnsi="Times New Roman" w:cs="Times New Roman"/>
          <w:sz w:val="22"/>
          <w:szCs w:val="22"/>
        </w:rPr>
        <w:t>which Cell</w:t>
      </w:r>
      <w:r w:rsidR="00C65A12" w:rsidRPr="00E37CCD">
        <w:rPr>
          <w:rFonts w:ascii="Times New Roman" w:eastAsia="Times New Roman" w:hAnsi="Times New Roman" w:cs="Times New Roman"/>
          <w:sz w:val="22"/>
          <w:szCs w:val="22"/>
        </w:rPr>
        <w:t>ABM uses</w:t>
      </w:r>
      <w:r w:rsidR="002A3C8B" w:rsidRPr="00E37CCD">
        <w:rPr>
          <w:rFonts w:ascii="Times New Roman" w:eastAsia="Times New Roman" w:hAnsi="Times New Roman" w:cs="Times New Roman"/>
          <w:sz w:val="22"/>
          <w:szCs w:val="22"/>
        </w:rPr>
        <w:t xml:space="preserve"> for matrix creation and mathematical functions. This leaves</w:t>
      </w:r>
      <w:r w:rsidR="003029B1" w:rsidRPr="00E37CCD">
        <w:rPr>
          <w:rFonts w:ascii="Times New Roman" w:eastAsia="Times New Roman" w:hAnsi="Times New Roman" w:cs="Times New Roman"/>
          <w:sz w:val="22"/>
          <w:szCs w:val="22"/>
        </w:rPr>
        <w:t xml:space="preserve"> onl</w:t>
      </w:r>
      <w:r w:rsidR="002A3C8B" w:rsidRPr="00E37CCD">
        <w:rPr>
          <w:rFonts w:ascii="Times New Roman" w:eastAsia="Times New Roman" w:hAnsi="Times New Roman" w:cs="Times New Roman"/>
          <w:sz w:val="22"/>
          <w:szCs w:val="22"/>
        </w:rPr>
        <w:t>y basic refactoring of the code and</w:t>
      </w:r>
      <w:r w:rsidR="003029B1" w:rsidRPr="00E37CCD">
        <w:rPr>
          <w:rFonts w:ascii="Times New Roman" w:eastAsia="Times New Roman" w:hAnsi="Times New Roman" w:cs="Times New Roman"/>
          <w:sz w:val="22"/>
          <w:szCs w:val="22"/>
        </w:rPr>
        <w:t xml:space="preserve"> </w:t>
      </w:r>
      <w:r w:rsidR="00096235" w:rsidRPr="00E37CCD">
        <w:rPr>
          <w:rFonts w:ascii="Times New Roman" w:eastAsia="Times New Roman" w:hAnsi="Times New Roman" w:cs="Times New Roman"/>
          <w:sz w:val="22"/>
          <w:szCs w:val="22"/>
        </w:rPr>
        <w:t>changing print statements to functions</w:t>
      </w:r>
      <w:r w:rsidR="002A3C8B" w:rsidRPr="00E37CCD">
        <w:rPr>
          <w:rFonts w:ascii="Times New Roman" w:eastAsia="Times New Roman" w:hAnsi="Times New Roman" w:cs="Times New Roman"/>
          <w:sz w:val="22"/>
          <w:szCs w:val="22"/>
        </w:rPr>
        <w:t xml:space="preserve"> to make CellABM Python 3.6 compatible</w:t>
      </w:r>
      <w:r w:rsidR="001830F5" w:rsidRPr="00E37CCD">
        <w:rPr>
          <w:rFonts w:ascii="Times New Roman" w:eastAsia="Times New Roman" w:hAnsi="Times New Roman" w:cs="Times New Roman"/>
          <w:sz w:val="22"/>
          <w:szCs w:val="22"/>
        </w:rPr>
        <w:t>. The change</w:t>
      </w:r>
      <w:r w:rsidR="0003588D" w:rsidRPr="00E37CCD">
        <w:rPr>
          <w:rFonts w:ascii="Times New Roman" w:eastAsia="Times New Roman" w:hAnsi="Times New Roman" w:cs="Times New Roman"/>
          <w:sz w:val="22"/>
          <w:szCs w:val="22"/>
        </w:rPr>
        <w:t>s</w:t>
      </w:r>
      <w:r w:rsidR="00D139FA" w:rsidRPr="00E37CCD">
        <w:rPr>
          <w:rFonts w:ascii="Times New Roman" w:eastAsia="Times New Roman" w:hAnsi="Times New Roman" w:cs="Times New Roman"/>
          <w:sz w:val="22"/>
          <w:szCs w:val="22"/>
        </w:rPr>
        <w:t xml:space="preserve"> brought in by</w:t>
      </w:r>
      <w:r w:rsidR="001830F5" w:rsidRPr="00E37CCD">
        <w:rPr>
          <w:rFonts w:ascii="Times New Roman" w:eastAsia="Times New Roman" w:hAnsi="Times New Roman" w:cs="Times New Roman"/>
          <w:sz w:val="22"/>
          <w:szCs w:val="22"/>
        </w:rPr>
        <w:t xml:space="preserve"> Python </w:t>
      </w:r>
      <w:r w:rsidR="002A3C8B" w:rsidRPr="00E37CCD">
        <w:rPr>
          <w:rFonts w:ascii="Times New Roman" w:eastAsia="Times New Roman" w:hAnsi="Times New Roman" w:cs="Times New Roman"/>
          <w:sz w:val="22"/>
          <w:szCs w:val="22"/>
        </w:rPr>
        <w:t>3.6</w:t>
      </w:r>
      <w:r w:rsidR="001830F5" w:rsidRPr="00E37CCD">
        <w:rPr>
          <w:rFonts w:ascii="Times New Roman" w:eastAsia="Times New Roman" w:hAnsi="Times New Roman" w:cs="Times New Roman"/>
          <w:sz w:val="22"/>
          <w:szCs w:val="22"/>
        </w:rPr>
        <w:t xml:space="preserve"> </w:t>
      </w:r>
      <w:r w:rsidR="00D139FA" w:rsidRPr="00E37CCD">
        <w:rPr>
          <w:rFonts w:ascii="Times New Roman" w:eastAsia="Times New Roman" w:hAnsi="Times New Roman" w:cs="Times New Roman"/>
          <w:sz w:val="22"/>
          <w:szCs w:val="22"/>
        </w:rPr>
        <w:t>are</w:t>
      </w:r>
      <w:r w:rsidR="001830F5" w:rsidRPr="00E37CCD">
        <w:rPr>
          <w:rFonts w:ascii="Times New Roman" w:eastAsia="Times New Roman" w:hAnsi="Times New Roman" w:cs="Times New Roman"/>
          <w:sz w:val="22"/>
          <w:szCs w:val="22"/>
        </w:rPr>
        <w:t xml:space="preserve"> to adjust certain aspects of the old Python program language to be simpler for new programmers to develop, and make it easier to read.</w:t>
      </w:r>
    </w:p>
    <w:p w14:paraId="5FC21C77" w14:textId="5EC4DB83" w:rsidR="00783D8D" w:rsidRPr="00E37CCD" w:rsidRDefault="00783D8D" w:rsidP="00DB75A7">
      <w:pPr>
        <w:rPr>
          <w:rFonts w:eastAsia="Times New Roman"/>
          <w:sz w:val="22"/>
          <w:szCs w:val="22"/>
        </w:rPr>
      </w:pPr>
      <w:r w:rsidRPr="00E37CCD">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26" w:name="_Toc513099414"/>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26"/>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w:t>
      </w:r>
      <w:proofErr w:type="gramStart"/>
      <w:r w:rsidRPr="00DB75A7">
        <w:rPr>
          <w:rFonts w:eastAsia="Times New Roman"/>
          <w:sz w:val="22"/>
          <w:szCs w:val="22"/>
        </w:rPr>
        <w:t>a number of</w:t>
      </w:r>
      <w:proofErr w:type="gramEnd"/>
      <w:r w:rsidRPr="00DB75A7">
        <w:rPr>
          <w:rFonts w:eastAsia="Times New Roman"/>
          <w:sz w:val="22"/>
          <w:szCs w:val="22"/>
        </w:rPr>
        <w:t xml:space="preserve"> unused parameters have been removed. </w:t>
      </w:r>
      <w:r w:rsidR="00FC640A" w:rsidRPr="00DB75A7">
        <w:rPr>
          <w:rFonts w:eastAsia="Times New Roman"/>
          <w:sz w:val="22"/>
          <w:szCs w:val="22"/>
        </w:rPr>
        <w:t xml:space="preserve">In addition to these adaptions, a new agent has </w:t>
      </w:r>
      <w:r w:rsidR="00FC640A" w:rsidRPr="00DB75A7">
        <w:rPr>
          <w:rFonts w:eastAsia="Times New Roman"/>
          <w:sz w:val="22"/>
          <w:szCs w:val="22"/>
        </w:rPr>
        <w:lastRenderedPageBreak/>
        <w:t xml:space="preserve">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27" w:name="_Toc513099415"/>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27"/>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16098CE5"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As proliferating and quiescent cells can differentiate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52977F99" w14:textId="58868EC6" w:rsidR="001463D8" w:rsidRPr="0035792D" w:rsidRDefault="001463D8" w:rsidP="0035792D">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747967A1" w:rsidR="00BC3C7C" w:rsidRDefault="0035792D"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drawing>
          <wp:inline distT="0" distB="0" distL="0" distR="0" wp14:anchorId="5EE3FFF1" wp14:editId="708987CB">
            <wp:extent cx="4264213" cy="2602738"/>
            <wp:effectExtent l="0" t="0" r="3175" b="0"/>
            <wp:docPr id="6" name="Picture 6"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175" cy="264544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66630735"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w:t>
      </w:r>
      <w:r w:rsidR="0035792D">
        <w:rPr>
          <w:rFonts w:eastAsia="Times New Roman"/>
          <w:sz w:val="22"/>
          <w:szCs w:val="22"/>
        </w:rPr>
        <w:t>,</w:t>
      </w:r>
      <w:r w:rsidR="00A03832" w:rsidRPr="00DB75A7">
        <w:rPr>
          <w:rFonts w:eastAsia="Times New Roman"/>
          <w:sz w:val="22"/>
          <w:szCs w:val="22"/>
        </w:rPr>
        <w:t xml:space="preserve"> the growth function increases the cells </w:t>
      </w:r>
      <w:r w:rsidR="0035792D">
        <w:rPr>
          <w:rFonts w:eastAsia="Times New Roman"/>
          <w:sz w:val="22"/>
          <w:szCs w:val="22"/>
        </w:rPr>
        <w:t>diameter</w:t>
      </w:r>
      <w:commentRangeStart w:id="228"/>
      <w:r w:rsidR="00A03832" w:rsidRPr="00DB75A7">
        <w:rPr>
          <w:rFonts w:eastAsia="Times New Roman"/>
          <w:sz w:val="22"/>
          <w:szCs w:val="22"/>
        </w:rPr>
        <w:t xml:space="preserve"> </w:t>
      </w:r>
      <w:commentRangeEnd w:id="228"/>
      <w:r w:rsidR="00A03832">
        <w:rPr>
          <w:rStyle w:val="CommentReference"/>
        </w:rPr>
        <w:commentReference w:id="228"/>
      </w:r>
      <w:r w:rsidR="00A03832" w:rsidRPr="00DB75A7">
        <w:rPr>
          <w:rFonts w:eastAsia="Times New Roman"/>
          <w:sz w:val="22"/>
          <w:szCs w:val="22"/>
        </w:rPr>
        <w:t xml:space="preserve">by </w:t>
      </w:r>
      <w:r w:rsidR="0035792D">
        <w:rPr>
          <w:rFonts w:eastAsia="Times New Roman"/>
          <w:sz w:val="22"/>
          <w:szCs w:val="22"/>
        </w:rPr>
        <w:t>1.6</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1D7DA82A" w14:textId="269A11D6" w:rsidR="001F5DAD" w:rsidRPr="0035792D" w:rsidRDefault="00F715E2" w:rsidP="0035792D">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390E1AAD" w:rsidR="00BC3C7C" w:rsidRDefault="0035792D" w:rsidP="00FD6B37">
      <w:pPr>
        <w:rPr>
          <w:rFonts w:eastAsia="Times New Roman"/>
          <w:szCs w:val="22"/>
        </w:rPr>
      </w:pPr>
      <w:r>
        <w:rPr>
          <w:rFonts w:eastAsia="Times New Roman"/>
          <w:noProof/>
          <w:szCs w:val="22"/>
        </w:rPr>
        <w:lastRenderedPageBreak/>
        <w:drawing>
          <wp:inline distT="0" distB="0" distL="0" distR="0" wp14:anchorId="7984A53F" wp14:editId="6D222235">
            <wp:extent cx="5717540" cy="2110105"/>
            <wp:effectExtent l="0" t="0" r="0" b="0"/>
            <wp:docPr id="5" name="Picture 5"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110105"/>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06F29A4C"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r w:rsidR="0035792D">
        <w:rPr>
          <w:rFonts w:eastAsia="Times New Roman"/>
          <w:sz w:val="22"/>
          <w:szCs w:val="22"/>
        </w:rPr>
        <w:t xml:space="preserve"> As simulations will generally only run for days to weeks this is rarely called and generally the only cells that will undergo this apoptosis will be the ones created at the start of the simulation as they will have a random stage between 1 and 4380.</w:t>
      </w:r>
    </w:p>
    <w:p w14:paraId="2B9A6800" w14:textId="77777777" w:rsidR="0035792D" w:rsidRDefault="0035792D"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3705631C" wp14:editId="335A55CD">
            <wp:extent cx="2874763" cy="504182"/>
            <wp:effectExtent l="0" t="0" r="0" b="444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011823" cy="528220"/>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35792D">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29" w:name="_Toc513099416"/>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29"/>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lastRenderedPageBreak/>
        <w:drawing>
          <wp:inline distT="0" distB="0" distL="0" distR="0" wp14:anchorId="67DA84A3" wp14:editId="3513D3F7">
            <wp:extent cx="5567045" cy="2914251"/>
            <wp:effectExtent l="0" t="0" r="0" b="6985"/>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6858" cy="2924623"/>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0F94B410" w:rsidR="001C7A82" w:rsidRPr="00B55F8C" w:rsidRDefault="00B55F8C" w:rsidP="00DB75A7">
      <w:pPr>
        <w:rPr>
          <w:rFonts w:eastAsia="Times New Roman"/>
          <w:sz w:val="22"/>
          <w:szCs w:val="22"/>
        </w:rPr>
      </w:pP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42B6D0DA"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r w:rsidR="0035792D">
        <w:rPr>
          <w:rFonts w:ascii="Times New Roman" w:eastAsia="Times New Roman" w:hAnsi="Times New Roman" w:cs="Times New Roman"/>
          <w:i w:val="0"/>
          <w:color w:val="auto"/>
        </w:rPr>
        <w:t>Quiescent Cell Cycle Re-entry</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lastRenderedPageBreak/>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30" w:name="_Toc513099417"/>
      <w:r w:rsidRPr="00DB75A7">
        <w:rPr>
          <w:rFonts w:ascii="Times New Roman" w:eastAsia="Times New Roman" w:hAnsi="Times New Roman" w:cs="Times New Roman"/>
          <w:color w:val="auto"/>
        </w:rPr>
        <w:t>5.1.4 Proliferating Agent</w:t>
      </w:r>
      <w:bookmarkEnd w:id="230"/>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1B1018A2" w14:textId="77777777" w:rsidR="006A62CC"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r w:rsidR="006A62CC">
        <w:rPr>
          <w:rFonts w:eastAsia="Times New Roman"/>
          <w:sz w:val="22"/>
          <w:szCs w:val="22"/>
        </w:rPr>
        <w:t>as shown in Table 5.1.</w:t>
      </w:r>
    </w:p>
    <w:p w14:paraId="23C2016C" w14:textId="77777777" w:rsidR="006A62CC" w:rsidRDefault="006A62CC" w:rsidP="00DB75A7">
      <w:pPr>
        <w:rPr>
          <w:rFonts w:eastAsia="Times New Roman"/>
          <w:sz w:val="22"/>
          <w:szCs w:val="22"/>
        </w:rPr>
      </w:pPr>
    </w:p>
    <w:tbl>
      <w:tblPr>
        <w:tblStyle w:val="TableGrid"/>
        <w:tblW w:w="0" w:type="auto"/>
        <w:jc w:val="center"/>
        <w:tblLook w:val="04A0" w:firstRow="1" w:lastRow="0" w:firstColumn="1" w:lastColumn="0" w:noHBand="0" w:noVBand="1"/>
      </w:tblPr>
      <w:tblGrid>
        <w:gridCol w:w="1927"/>
        <w:gridCol w:w="1927"/>
      </w:tblGrid>
      <w:tr w:rsidR="006A62CC" w14:paraId="35385480" w14:textId="77777777" w:rsidTr="006A62CC">
        <w:trPr>
          <w:trHeight w:val="250"/>
          <w:jc w:val="center"/>
        </w:trPr>
        <w:tc>
          <w:tcPr>
            <w:tcW w:w="1927" w:type="dxa"/>
          </w:tcPr>
          <w:p w14:paraId="3005EA63" w14:textId="583F1CA3" w:rsidR="006A62CC" w:rsidRDefault="006A62CC" w:rsidP="006A62CC">
            <w:pPr>
              <w:jc w:val="center"/>
              <w:rPr>
                <w:rFonts w:eastAsia="Times New Roman"/>
                <w:sz w:val="22"/>
                <w:szCs w:val="22"/>
              </w:rPr>
            </w:pPr>
            <w:r>
              <w:rPr>
                <w:rFonts w:eastAsia="Times New Roman"/>
                <w:sz w:val="22"/>
                <w:szCs w:val="22"/>
              </w:rPr>
              <w:t>State</w:t>
            </w:r>
          </w:p>
        </w:tc>
        <w:tc>
          <w:tcPr>
            <w:tcW w:w="1927" w:type="dxa"/>
          </w:tcPr>
          <w:p w14:paraId="6DFD9B36" w14:textId="083A75AE" w:rsidR="006A62CC" w:rsidRDefault="006A62CC" w:rsidP="006A62CC">
            <w:pPr>
              <w:jc w:val="center"/>
              <w:rPr>
                <w:rFonts w:eastAsia="Times New Roman"/>
                <w:sz w:val="22"/>
                <w:szCs w:val="22"/>
              </w:rPr>
            </w:pPr>
            <w:r>
              <w:rPr>
                <w:rFonts w:eastAsia="Times New Roman"/>
                <w:sz w:val="22"/>
                <w:szCs w:val="22"/>
              </w:rPr>
              <w:t>Cell Cycle Stage</w:t>
            </w:r>
          </w:p>
        </w:tc>
      </w:tr>
      <w:tr w:rsidR="006A62CC" w14:paraId="46B852F6" w14:textId="77777777" w:rsidTr="006A62CC">
        <w:trPr>
          <w:trHeight w:val="268"/>
          <w:jc w:val="center"/>
        </w:trPr>
        <w:tc>
          <w:tcPr>
            <w:tcW w:w="1927" w:type="dxa"/>
          </w:tcPr>
          <w:p w14:paraId="4D0E87B1" w14:textId="45C14D3B" w:rsidR="006A62CC" w:rsidRDefault="006A62CC" w:rsidP="006A62CC">
            <w:pPr>
              <w:jc w:val="center"/>
              <w:rPr>
                <w:rFonts w:eastAsia="Times New Roman"/>
                <w:sz w:val="22"/>
                <w:szCs w:val="22"/>
              </w:rPr>
            </w:pPr>
            <w:r>
              <w:rPr>
                <w:rFonts w:eastAsia="Times New Roman"/>
                <w:sz w:val="22"/>
                <w:szCs w:val="22"/>
              </w:rPr>
              <w:t>1</w:t>
            </w:r>
          </w:p>
        </w:tc>
        <w:tc>
          <w:tcPr>
            <w:tcW w:w="1927" w:type="dxa"/>
          </w:tcPr>
          <w:p w14:paraId="41787F4C" w14:textId="0F75E6B2" w:rsidR="006A62CC" w:rsidRDefault="006A62CC" w:rsidP="006A62CC">
            <w:pPr>
              <w:jc w:val="center"/>
              <w:rPr>
                <w:rFonts w:eastAsia="Times New Roman"/>
                <w:sz w:val="22"/>
                <w:szCs w:val="22"/>
              </w:rPr>
            </w:pPr>
            <w:r>
              <w:rPr>
                <w:rFonts w:eastAsia="Times New Roman"/>
                <w:sz w:val="22"/>
                <w:szCs w:val="22"/>
              </w:rPr>
              <w:t>G1</w:t>
            </w:r>
          </w:p>
        </w:tc>
      </w:tr>
      <w:tr w:rsidR="006A62CC" w14:paraId="54419159" w14:textId="77777777" w:rsidTr="006A62CC">
        <w:trPr>
          <w:trHeight w:val="250"/>
          <w:jc w:val="center"/>
        </w:trPr>
        <w:tc>
          <w:tcPr>
            <w:tcW w:w="1927" w:type="dxa"/>
          </w:tcPr>
          <w:p w14:paraId="285384BB" w14:textId="23BCB30B" w:rsidR="006A62CC" w:rsidRDefault="006A62CC" w:rsidP="006A62CC">
            <w:pPr>
              <w:jc w:val="center"/>
              <w:rPr>
                <w:rFonts w:eastAsia="Times New Roman"/>
                <w:sz w:val="22"/>
                <w:szCs w:val="22"/>
              </w:rPr>
            </w:pPr>
            <w:r>
              <w:rPr>
                <w:rFonts w:eastAsia="Times New Roman"/>
                <w:sz w:val="22"/>
                <w:szCs w:val="22"/>
              </w:rPr>
              <w:t>2</w:t>
            </w:r>
          </w:p>
        </w:tc>
        <w:tc>
          <w:tcPr>
            <w:tcW w:w="1927" w:type="dxa"/>
          </w:tcPr>
          <w:p w14:paraId="2717B9D9" w14:textId="391FEA18" w:rsidR="006A62CC" w:rsidRDefault="006A62CC" w:rsidP="006A62CC">
            <w:pPr>
              <w:jc w:val="center"/>
              <w:rPr>
                <w:rFonts w:eastAsia="Times New Roman"/>
                <w:sz w:val="22"/>
                <w:szCs w:val="22"/>
              </w:rPr>
            </w:pPr>
            <w:r>
              <w:rPr>
                <w:rFonts w:eastAsia="Times New Roman"/>
                <w:sz w:val="22"/>
                <w:szCs w:val="22"/>
              </w:rPr>
              <w:t>S</w:t>
            </w:r>
          </w:p>
        </w:tc>
      </w:tr>
      <w:tr w:rsidR="006A62CC" w14:paraId="1759C7D4" w14:textId="77777777" w:rsidTr="006A62CC">
        <w:trPr>
          <w:trHeight w:val="250"/>
          <w:jc w:val="center"/>
        </w:trPr>
        <w:tc>
          <w:tcPr>
            <w:tcW w:w="1927" w:type="dxa"/>
          </w:tcPr>
          <w:p w14:paraId="7271E32A" w14:textId="192D61F9" w:rsidR="006A62CC" w:rsidRDefault="006A62CC" w:rsidP="006A62CC">
            <w:pPr>
              <w:jc w:val="center"/>
              <w:rPr>
                <w:rFonts w:eastAsia="Times New Roman"/>
                <w:sz w:val="22"/>
                <w:szCs w:val="22"/>
              </w:rPr>
            </w:pPr>
            <w:r>
              <w:rPr>
                <w:rFonts w:eastAsia="Times New Roman"/>
                <w:sz w:val="22"/>
                <w:szCs w:val="22"/>
              </w:rPr>
              <w:t>3</w:t>
            </w:r>
          </w:p>
        </w:tc>
        <w:tc>
          <w:tcPr>
            <w:tcW w:w="1927" w:type="dxa"/>
          </w:tcPr>
          <w:p w14:paraId="1624A850" w14:textId="186473BC" w:rsidR="006A62CC" w:rsidRDefault="006A62CC" w:rsidP="006A62CC">
            <w:pPr>
              <w:jc w:val="center"/>
              <w:rPr>
                <w:rFonts w:eastAsia="Times New Roman"/>
                <w:sz w:val="22"/>
                <w:szCs w:val="22"/>
              </w:rPr>
            </w:pPr>
            <w:r>
              <w:rPr>
                <w:rFonts w:eastAsia="Times New Roman"/>
                <w:sz w:val="22"/>
                <w:szCs w:val="22"/>
              </w:rPr>
              <w:t>G2</w:t>
            </w:r>
          </w:p>
        </w:tc>
      </w:tr>
      <w:tr w:rsidR="006A62CC" w14:paraId="15A78FAA" w14:textId="77777777" w:rsidTr="006A62CC">
        <w:trPr>
          <w:trHeight w:val="250"/>
          <w:jc w:val="center"/>
        </w:trPr>
        <w:tc>
          <w:tcPr>
            <w:tcW w:w="1927" w:type="dxa"/>
          </w:tcPr>
          <w:p w14:paraId="6A53BD6B" w14:textId="7D14510A" w:rsidR="006A62CC" w:rsidRDefault="006A62CC" w:rsidP="006A62CC">
            <w:pPr>
              <w:jc w:val="center"/>
              <w:rPr>
                <w:rFonts w:eastAsia="Times New Roman"/>
                <w:sz w:val="22"/>
                <w:szCs w:val="22"/>
              </w:rPr>
            </w:pPr>
            <w:r>
              <w:rPr>
                <w:rFonts w:eastAsia="Times New Roman"/>
                <w:sz w:val="22"/>
                <w:szCs w:val="22"/>
              </w:rPr>
              <w:t>4</w:t>
            </w:r>
          </w:p>
        </w:tc>
        <w:tc>
          <w:tcPr>
            <w:tcW w:w="1927" w:type="dxa"/>
          </w:tcPr>
          <w:p w14:paraId="2996B4EC" w14:textId="60B8C50B" w:rsidR="006A62CC" w:rsidRDefault="006A62CC" w:rsidP="006A62CC">
            <w:pPr>
              <w:jc w:val="center"/>
              <w:rPr>
                <w:rFonts w:eastAsia="Times New Roman"/>
                <w:sz w:val="22"/>
                <w:szCs w:val="22"/>
              </w:rPr>
            </w:pPr>
            <w:r>
              <w:rPr>
                <w:rFonts w:eastAsia="Times New Roman"/>
                <w:sz w:val="22"/>
                <w:szCs w:val="22"/>
              </w:rPr>
              <w:t>M</w:t>
            </w:r>
          </w:p>
        </w:tc>
      </w:tr>
    </w:tbl>
    <w:p w14:paraId="2EA7EE29" w14:textId="6DB3BF62" w:rsidR="00475A21" w:rsidRDefault="006A62CC" w:rsidP="006A62CC">
      <w:pPr>
        <w:jc w:val="center"/>
        <w:rPr>
          <w:rFonts w:eastAsia="Times New Roman"/>
          <w:sz w:val="22"/>
          <w:szCs w:val="22"/>
        </w:rPr>
      </w:pPr>
      <w:r>
        <w:rPr>
          <w:rFonts w:eastAsia="Times New Roman"/>
          <w:sz w:val="22"/>
          <w:szCs w:val="22"/>
        </w:rPr>
        <w:t>Table 5.1: Cell cycle parameters.</w:t>
      </w: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lastRenderedPageBreak/>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68670005" w:rsidR="00DB75A7" w:rsidRDefault="0012507E" w:rsidP="00DB75A7">
      <w:pPr>
        <w:rPr>
          <w:rFonts w:eastAsia="Times New Roman"/>
          <w:sz w:val="22"/>
          <w:szCs w:val="22"/>
        </w:rPr>
      </w:pPr>
      <w:r>
        <w:rPr>
          <w:rFonts w:eastAsia="Times New Roman"/>
          <w:sz w:val="22"/>
          <w:szCs w:val="22"/>
        </w:rPr>
        <w:t>Figure 5.6: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00D75D10" w:rsidR="007A4D60" w:rsidRDefault="0012507E" w:rsidP="00F30C9C">
      <w:pPr>
        <w:rPr>
          <w:rFonts w:eastAsia="Times New Roman"/>
          <w:szCs w:val="22"/>
        </w:rPr>
      </w:pPr>
      <w:r>
        <w:rPr>
          <w:rFonts w:eastAsia="Times New Roman"/>
          <w:szCs w:val="22"/>
        </w:rPr>
        <w:t>Figure 5.7: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59562CC9"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w:t>
      </w:r>
      <w:r w:rsidR="007B6C13" w:rsidRPr="00EC03AC">
        <w:rPr>
          <w:rFonts w:eastAsia="Times New Roman"/>
          <w:sz w:val="22"/>
          <w:szCs w:val="22"/>
        </w:rPr>
        <w:t xml:space="preserve">neighbours each cell had and would therefore be computationally wasteful to recalculate this. As shown </w:t>
      </w:r>
      <w:r w:rsidR="00AF51F1" w:rsidRPr="00EC03AC">
        <w:rPr>
          <w:rFonts w:eastAsia="Times New Roman"/>
          <w:sz w:val="22"/>
          <w:szCs w:val="22"/>
        </w:rPr>
        <w:t>in f</w:t>
      </w:r>
      <w:r w:rsidR="007B6C13" w:rsidRPr="00EC03AC">
        <w:rPr>
          <w:rFonts w:eastAsia="Times New Roman"/>
          <w:sz w:val="22"/>
          <w:szCs w:val="22"/>
        </w:rPr>
        <w:t xml:space="preserve">igure </w:t>
      </w:r>
      <w:r w:rsidR="00EC03AC" w:rsidRPr="00EC03AC">
        <w:rPr>
          <w:rFonts w:eastAsia="Times New Roman"/>
          <w:sz w:val="22"/>
          <w:szCs w:val="22"/>
        </w:rPr>
        <w:t>5.8</w:t>
      </w:r>
      <w:r w:rsidR="007B6C13" w:rsidRPr="00EC03AC">
        <w:rPr>
          <w:rFonts w:eastAsia="Times New Roman"/>
          <w:sz w:val="22"/>
          <w:szCs w:val="22"/>
        </w:rPr>
        <w:t xml:space="preserve"> the number of neighbours required for a proliferating cell to turn quiescent is 4. This was determined by running several simulations at varying values to visually </w:t>
      </w:r>
      <w:r w:rsidR="007B6C13" w:rsidRPr="00EC03AC">
        <w:rPr>
          <w:rFonts w:eastAsia="Times New Roman"/>
          <w:sz w:val="22"/>
          <w:szCs w:val="22"/>
        </w:rPr>
        <w:lastRenderedPageBreak/>
        <w:t>see how well a confluence formed. Too low a threshold and cells would turn quiescent even with space to proliferate and a higher value caused certain cells to be surrounded but not turn quiescent. The proliferative agent turns quiescent</w:t>
      </w:r>
      <w:r w:rsidRPr="00EC03AC">
        <w:rPr>
          <w:rFonts w:eastAsia="Times New Roman"/>
          <w:sz w:val="22"/>
          <w:szCs w:val="22"/>
        </w:rPr>
        <w:t xml:space="preserve"> by removing the current PC from the simulation and creating a new QC agent in its place with the same: turnover, radius, and area</w:t>
      </w:r>
      <w:r w:rsidR="00AF51F1" w:rsidRPr="00EC03AC">
        <w:rPr>
          <w:rFonts w:eastAsia="Times New Roman"/>
          <w:sz w:val="22"/>
          <w:szCs w:val="22"/>
        </w:rPr>
        <w:t xml:space="preserve"> as seen in f</w:t>
      </w:r>
      <w:r w:rsidR="007B6C13" w:rsidRPr="00EC03AC">
        <w:rPr>
          <w:rFonts w:eastAsia="Times New Roman"/>
          <w:sz w:val="22"/>
          <w:szCs w:val="22"/>
        </w:rPr>
        <w:t>igure 5.</w:t>
      </w:r>
      <w:r w:rsidR="00EC03AC" w:rsidRPr="00EC03AC">
        <w:rPr>
          <w:rFonts w:eastAsia="Times New Roman"/>
          <w:sz w:val="22"/>
          <w:szCs w:val="22"/>
        </w:rPr>
        <w:t>9</w:t>
      </w:r>
      <w:r w:rsidRPr="00EC03AC">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033536F5"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2507E" w:rsidRPr="0012507E">
        <w:rPr>
          <w:rFonts w:eastAsia="Times New Roman"/>
          <w:sz w:val="22"/>
          <w:szCs w:val="22"/>
        </w:rPr>
        <w:t>8</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0620C7DB" w:rsidR="00FD38AB" w:rsidRPr="00FD38AB" w:rsidRDefault="0012507E" w:rsidP="00F30C9C">
      <w:pPr>
        <w:rPr>
          <w:rFonts w:eastAsia="Times New Roman"/>
          <w:sz w:val="22"/>
          <w:szCs w:val="22"/>
        </w:rPr>
      </w:pPr>
      <w:r>
        <w:rPr>
          <w:rFonts w:eastAsia="Times New Roman"/>
          <w:sz w:val="22"/>
          <w:szCs w:val="22"/>
        </w:rPr>
        <w:t>Figure 5.9:</w:t>
      </w:r>
      <w:r w:rsidR="00FD38AB">
        <w:rPr>
          <w:rFonts w:eastAsia="Times New Roman"/>
          <w:sz w:val="22"/>
          <w:szCs w:val="22"/>
        </w:rPr>
        <w:t xml:space="preserve"> Proliferating </w:t>
      </w:r>
      <w:r>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7AA0921F"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r w:rsidR="002262ED">
        <w:rPr>
          <w:rFonts w:eastAsia="Times New Roman"/>
          <w:sz w:val="22"/>
          <w:szCs w:val="22"/>
        </w:rPr>
        <w:t xml:space="preserve"> This implementation is limited however as cell growth occurs due to protein synthesis which only takes place in G1 stage. </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33ED7C1F" w:rsidR="007A4D60" w:rsidRDefault="00CF369F" w:rsidP="00F30C9C">
      <w:pPr>
        <w:rPr>
          <w:rFonts w:eastAsia="Times New Roman"/>
          <w:sz w:val="22"/>
          <w:szCs w:val="22"/>
        </w:rPr>
      </w:pPr>
      <w:r>
        <w:rPr>
          <w:rFonts w:eastAsia="Times New Roman"/>
          <w:sz w:val="22"/>
          <w:szCs w:val="22"/>
        </w:rPr>
        <w:t>Figure 5.10: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lastRenderedPageBreak/>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6CE2060D" w:rsidR="007A4D60" w:rsidRDefault="00CF369F" w:rsidP="00F30C9C">
      <w:pPr>
        <w:rPr>
          <w:rFonts w:eastAsia="Times New Roman"/>
          <w:sz w:val="22"/>
          <w:szCs w:val="22"/>
        </w:rPr>
      </w:pPr>
      <w:r>
        <w:rPr>
          <w:rFonts w:eastAsia="Times New Roman"/>
          <w:sz w:val="22"/>
          <w:szCs w:val="22"/>
        </w:rPr>
        <w:t>Figure 5.11: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3D1A02D9" w:rsidR="007A4D60" w:rsidRDefault="00CF369F" w:rsidP="00F30C9C">
      <w:pPr>
        <w:rPr>
          <w:rFonts w:eastAsia="Times New Roman"/>
          <w:sz w:val="22"/>
          <w:szCs w:val="22"/>
        </w:rPr>
      </w:pPr>
      <w:r>
        <w:rPr>
          <w:rFonts w:eastAsia="Times New Roman"/>
          <w:sz w:val="22"/>
          <w:szCs w:val="22"/>
        </w:rPr>
        <w:t>Figure 5.12</w:t>
      </w:r>
      <w:r w:rsidR="00D35B4D">
        <w:rPr>
          <w:rFonts w:eastAsia="Times New Roman"/>
          <w:sz w:val="22"/>
          <w:szCs w:val="22"/>
        </w:rPr>
        <w:t>:</w:t>
      </w:r>
      <w:r>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0D1643" w:rsidRDefault="00592198" w:rsidP="00DB75A7">
      <w:pPr>
        <w:pStyle w:val="Heading3"/>
        <w:rPr>
          <w:rFonts w:ascii="Times New Roman" w:eastAsia="Times New Roman" w:hAnsi="Times New Roman" w:cs="Times New Roman"/>
          <w:color w:val="FF0000"/>
        </w:rPr>
      </w:pPr>
      <w:bookmarkStart w:id="231" w:name="_Toc513099418"/>
      <w:r w:rsidRPr="000D1643">
        <w:rPr>
          <w:rFonts w:ascii="Times New Roman" w:eastAsia="Times New Roman" w:hAnsi="Times New Roman" w:cs="Times New Roman"/>
          <w:color w:val="FF0000"/>
        </w:rPr>
        <w:t>5.1.5 Agent Solve</w:t>
      </w:r>
      <w:bookmarkEnd w:id="231"/>
    </w:p>
    <w:p w14:paraId="0DA57339" w14:textId="77777777" w:rsidR="008E4F8D" w:rsidRDefault="008E4F8D" w:rsidP="00F30C9C">
      <w:pPr>
        <w:rPr>
          <w:rFonts w:eastAsia="Times New Roman"/>
          <w:szCs w:val="22"/>
        </w:rPr>
      </w:pPr>
    </w:p>
    <w:p w14:paraId="2FF4A5F9" w14:textId="0B14B718" w:rsidR="006E4052" w:rsidRDefault="006E4052" w:rsidP="00DB75A7">
      <w:pPr>
        <w:rPr>
          <w:rFonts w:eastAsia="Times New Roman"/>
          <w:szCs w:val="22"/>
        </w:rPr>
      </w:pPr>
      <w:r>
        <w:rPr>
          <w:rFonts w:eastAsia="Times New Roman"/>
          <w:szCs w:val="22"/>
        </w:rPr>
        <w:t xml:space="preserve">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w:t>
      </w:r>
      <w:r>
        <w:rPr>
          <w:rFonts w:eastAsia="Times New Roman"/>
          <w:szCs w:val="22"/>
        </w:rPr>
        <w:lastRenderedPageBreak/>
        <w:t>types of environment</w:t>
      </w:r>
      <w:r w:rsidR="00627E5D">
        <w:rPr>
          <w:rFonts w:eastAsia="Times New Roman"/>
          <w:szCs w:val="22"/>
        </w:rPr>
        <w:t xml:space="preserve"> to one</w:t>
      </w:r>
      <w:r>
        <w:rPr>
          <w:rFonts w:eastAsia="Times New Roman"/>
          <w:szCs w:val="22"/>
        </w:rPr>
        <w:t xml:space="preserve"> and has</w:t>
      </w:r>
      <w:r w:rsidR="003D2EC0">
        <w:rPr>
          <w:rFonts w:eastAsia="Times New Roman"/>
          <w:szCs w:val="22"/>
        </w:rPr>
        <w:t xml:space="preserve"> been extended as per Figure 4.4</w:t>
      </w:r>
      <w:r>
        <w:rPr>
          <w:rFonts w:eastAsia="Times New Roman"/>
          <w:szCs w:val="22"/>
        </w:rPr>
        <w:t xml:space="preserve"> to include the logic for the new agents. </w:t>
      </w:r>
    </w:p>
    <w:p w14:paraId="1F420569" w14:textId="5E248B8A" w:rsidR="008E4F8D" w:rsidRDefault="006E4052" w:rsidP="00DB75A7">
      <w:pPr>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FD6B37">
      <w:pPr>
        <w:rPr>
          <w:rFonts w:eastAsia="Times New Roman"/>
          <w:szCs w:val="22"/>
        </w:rPr>
      </w:pPr>
      <w:r>
        <w:rPr>
          <w:rFonts w:eastAsia="Times New Roman"/>
          <w:szCs w:val="22"/>
        </w:rPr>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FD6B37">
      <w:pPr>
        <w:rPr>
          <w:rFonts w:eastAsia="Times New Roman"/>
          <w:szCs w:val="22"/>
        </w:rPr>
      </w:pPr>
      <w:r>
        <w:rPr>
          <w:rFonts w:eastAsia="Times New Roman"/>
          <w:szCs w:val="22"/>
        </w:rPr>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FD6B37">
      <w:pPr>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3833F1EA" w14:textId="77777777" w:rsidR="00E632EC" w:rsidRDefault="00E632EC" w:rsidP="00FD6B37">
      <w:pPr>
        <w:rPr>
          <w:rFonts w:eastAsia="Times New Roman"/>
          <w:szCs w:val="22"/>
        </w:rPr>
      </w:pPr>
    </w:p>
    <w:p w14:paraId="26AA7B28" w14:textId="2F947126" w:rsidR="00592198" w:rsidRDefault="00E632EC" w:rsidP="00F30C9C">
      <w:pPr>
        <w:rPr>
          <w:rFonts w:eastAsia="Times New Roman"/>
          <w:szCs w:val="22"/>
        </w:rPr>
      </w:pPr>
      <w:r>
        <w:rPr>
          <w:rFonts w:eastAsia="Times New Roman"/>
          <w:noProof/>
          <w:szCs w:val="22"/>
        </w:rPr>
        <w:drawing>
          <wp:inline distT="0" distB="0" distL="0" distR="0" wp14:anchorId="0975C6D2" wp14:editId="430EF331">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7C400C33" w14:textId="7296F099" w:rsidR="00E632EC" w:rsidRDefault="00B6448A" w:rsidP="00F30C9C">
      <w:pPr>
        <w:rPr>
          <w:rFonts w:eastAsia="Times New Roman"/>
          <w:sz w:val="22"/>
          <w:szCs w:val="22"/>
        </w:rPr>
      </w:pPr>
      <w:r>
        <w:rPr>
          <w:rFonts w:eastAsia="Times New Roman"/>
          <w:sz w:val="22"/>
          <w:szCs w:val="22"/>
        </w:rPr>
        <w:t xml:space="preserve">Figure 5.13: </w:t>
      </w:r>
      <w:r w:rsidR="007E058A">
        <w:rPr>
          <w:rFonts w:eastAsia="Times New Roman"/>
          <w:sz w:val="22"/>
          <w:szCs w:val="22"/>
        </w:rPr>
        <w:t xml:space="preserve">Function which applies rules to each agent each iteration </w:t>
      </w:r>
    </w:p>
    <w:p w14:paraId="008511B1" w14:textId="77777777" w:rsidR="007E058A" w:rsidRDefault="007E058A" w:rsidP="00F30C9C">
      <w:pPr>
        <w:rPr>
          <w:rFonts w:eastAsia="Times New Roman"/>
          <w:sz w:val="22"/>
          <w:szCs w:val="22"/>
        </w:rPr>
      </w:pPr>
    </w:p>
    <w:p w14:paraId="4E9625C7" w14:textId="77777777" w:rsidR="007E058A" w:rsidRPr="00B6448A" w:rsidRDefault="007E058A" w:rsidP="00F30C9C">
      <w:pPr>
        <w:rPr>
          <w:rFonts w:eastAsia="Times New Roman"/>
          <w:sz w:val="22"/>
          <w:szCs w:val="22"/>
        </w:rPr>
      </w:pPr>
    </w:p>
    <w:p w14:paraId="38E9CD7D" w14:textId="718FC991" w:rsidR="00592198" w:rsidRPr="00032422" w:rsidRDefault="00592198" w:rsidP="00FD6B37">
      <w:pPr>
        <w:pStyle w:val="Heading3"/>
        <w:rPr>
          <w:rFonts w:ascii="Times New Roman" w:eastAsia="Times New Roman" w:hAnsi="Times New Roman" w:cs="Times New Roman"/>
          <w:color w:val="FF0000"/>
        </w:rPr>
      </w:pPr>
      <w:bookmarkStart w:id="232" w:name="_Toc513099419"/>
      <w:r w:rsidRPr="00032422">
        <w:rPr>
          <w:rFonts w:ascii="Times New Roman" w:eastAsia="Times New Roman" w:hAnsi="Times New Roman" w:cs="Times New Roman"/>
          <w:color w:val="FF0000"/>
        </w:rPr>
        <w:lastRenderedPageBreak/>
        <w:t>5.1.6 Environment</w:t>
      </w:r>
      <w:bookmarkEnd w:id="232"/>
      <w:r w:rsidRPr="00032422">
        <w:rPr>
          <w:rFonts w:ascii="Times New Roman" w:eastAsia="Times New Roman" w:hAnsi="Times New Roman" w:cs="Times New Roman"/>
          <w:color w:val="FF0000"/>
        </w:rPr>
        <w:t xml:space="preserve"> </w:t>
      </w:r>
    </w:p>
    <w:p w14:paraId="39B6F450" w14:textId="77777777" w:rsidR="00592198" w:rsidRDefault="00592198" w:rsidP="00F30C9C">
      <w:pPr>
        <w:rPr>
          <w:rFonts w:eastAsia="Times New Roman"/>
          <w:szCs w:val="22"/>
        </w:rPr>
      </w:pPr>
    </w:p>
    <w:p w14:paraId="0E286BD6" w14:textId="1213147A" w:rsidR="001844BB"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5.1.6.1 Create Agents</w:t>
      </w:r>
    </w:p>
    <w:p w14:paraId="6131C0D9" w14:textId="77777777" w:rsidR="00FD6B37" w:rsidRDefault="00FD6B37" w:rsidP="001844BB">
      <w:pPr>
        <w:ind w:left="1440"/>
        <w:rPr>
          <w:rFonts w:eastAsia="Times New Roman"/>
          <w:szCs w:val="22"/>
        </w:rPr>
      </w:pPr>
    </w:p>
    <w:p w14:paraId="3AC760FA" w14:textId="5D854808" w:rsidR="00592198" w:rsidRDefault="001844BB" w:rsidP="00FD6B37">
      <w:pPr>
        <w:rPr>
          <w:rFonts w:eastAsia="Times New Roman"/>
          <w:sz w:val="22"/>
          <w:szCs w:val="22"/>
        </w:rPr>
      </w:pPr>
      <w:r>
        <w:rPr>
          <w:rFonts w:eastAsia="Times New Roman"/>
          <w:szCs w:val="22"/>
        </w:rPr>
        <w:t xml:space="preserve">This function has been adapted from the original to include cell stages and to incorporate the new agents. </w:t>
      </w:r>
      <w:r>
        <w:rPr>
          <w:rFonts w:eastAsia="Times New Roman"/>
          <w:sz w:val="22"/>
          <w:szCs w:val="22"/>
        </w:rPr>
        <w:t xml:space="preserve">For the </w:t>
      </w:r>
      <w:proofErr w:type="gramStart"/>
      <w:r>
        <w:rPr>
          <w:rFonts w:eastAsia="Times New Roman"/>
          <w:sz w:val="22"/>
          <w:szCs w:val="22"/>
        </w:rPr>
        <w:t>user</w:t>
      </w:r>
      <w:proofErr w:type="gramEnd"/>
      <w:r>
        <w:rPr>
          <w:rFonts w:eastAsia="Times New Roman"/>
          <w:sz w:val="22"/>
          <w:szCs w:val="22"/>
        </w:rPr>
        <w:t xml:space="preserve">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 </w:t>
      </w:r>
    </w:p>
    <w:p w14:paraId="74E42F39" w14:textId="77777777" w:rsidR="007A1431" w:rsidRPr="001844BB" w:rsidRDefault="007A1431" w:rsidP="00FD6B37">
      <w:pPr>
        <w:rPr>
          <w:rFonts w:eastAsia="Times New Roman"/>
          <w:sz w:val="22"/>
          <w:szCs w:val="22"/>
        </w:rPr>
      </w:pPr>
    </w:p>
    <w:p w14:paraId="0DE02E57" w14:textId="482E52C6" w:rsidR="00592198" w:rsidRDefault="007A1431" w:rsidP="00F30C9C">
      <w:pPr>
        <w:rPr>
          <w:rFonts w:eastAsia="Times New Roman"/>
          <w:szCs w:val="22"/>
        </w:rPr>
      </w:pPr>
      <w:r>
        <w:rPr>
          <w:rFonts w:eastAsia="Times New Roman"/>
          <w:noProof/>
          <w:szCs w:val="22"/>
        </w:rPr>
        <w:drawing>
          <wp:inline distT="0" distB="0" distL="0" distR="0" wp14:anchorId="72F3A77A" wp14:editId="01EBA53A">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484B404C" w14:textId="34F2522C" w:rsidR="007A1431" w:rsidRDefault="007E058A" w:rsidP="00F30C9C">
      <w:pPr>
        <w:rPr>
          <w:rFonts w:eastAsia="Times New Roman"/>
          <w:sz w:val="22"/>
          <w:szCs w:val="22"/>
        </w:rPr>
      </w:pPr>
      <w:r>
        <w:rPr>
          <w:rFonts w:eastAsia="Times New Roman"/>
          <w:sz w:val="22"/>
          <w:szCs w:val="22"/>
        </w:rPr>
        <w:t>Figure 5.14: Stochastic creation of initial agents</w:t>
      </w:r>
    </w:p>
    <w:p w14:paraId="06B52951" w14:textId="77777777" w:rsidR="007E058A" w:rsidRPr="007E058A" w:rsidRDefault="007E058A" w:rsidP="00F30C9C">
      <w:pPr>
        <w:rPr>
          <w:rFonts w:eastAsia="Times New Roman"/>
          <w:sz w:val="22"/>
          <w:szCs w:val="22"/>
        </w:rPr>
      </w:pPr>
    </w:p>
    <w:p w14:paraId="7D581AB6" w14:textId="611CACC6"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r w:rsidR="00D92902">
        <w:rPr>
          <w:rFonts w:ascii="Times New Roman" w:eastAsia="Times New Roman" w:hAnsi="Times New Roman" w:cs="Times New Roman"/>
          <w:i w:val="0"/>
          <w:color w:val="auto"/>
        </w:rPr>
        <w:t xml:space="preserve"> Creation</w:t>
      </w:r>
    </w:p>
    <w:p w14:paraId="4AA3D2C7" w14:textId="7777777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 xml:space="preserve">run. Any cells that are </w:t>
      </w:r>
      <w:r w:rsidR="00C56E73">
        <w:rPr>
          <w:rFonts w:eastAsia="Times New Roman"/>
          <w:sz w:val="22"/>
          <w:szCs w:val="22"/>
        </w:rPr>
        <w:lastRenderedPageBreak/>
        <w:t>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 xml:space="preserve">are removed from the simulation using </w:t>
      </w:r>
      <w:proofErr w:type="gramStart"/>
      <w:r w:rsidR="005E0566">
        <w:rPr>
          <w:rFonts w:eastAsia="Times New Roman"/>
          <w:sz w:val="22"/>
          <w:szCs w:val="22"/>
        </w:rPr>
        <w:t>the .kill</w:t>
      </w:r>
      <w:proofErr w:type="gramEnd"/>
      <w:r w:rsidR="005E0566">
        <w:rPr>
          <w:rFonts w:eastAsia="Times New Roman"/>
          <w:sz w:val="22"/>
          <w:szCs w:val="22"/>
        </w:rPr>
        <w:t>_cell() method.</w:t>
      </w:r>
    </w:p>
    <w:p w14:paraId="3AA1FFF9" w14:textId="39798A16" w:rsidR="006A196E" w:rsidRDefault="006A196E" w:rsidP="00FD6B37">
      <w:pPr>
        <w:rPr>
          <w:rFonts w:eastAsia="Times New Roman"/>
          <w:sz w:val="22"/>
          <w:szCs w:val="22"/>
        </w:rPr>
      </w:pPr>
      <w:r>
        <w:rPr>
          <w:rFonts w:eastAsia="Times New Roman"/>
          <w:sz w:val="22"/>
          <w:szCs w:val="22"/>
        </w:rPr>
        <w:t>Special consideration has been given to the creation of cha</w:t>
      </w:r>
      <w:r w:rsidR="00687A59">
        <w:rPr>
          <w:rFonts w:eastAsia="Times New Roman"/>
          <w:sz w:val="22"/>
          <w:szCs w:val="22"/>
        </w:rPr>
        <w:t>ined comparisons with Figure 5.16</w:t>
      </w:r>
      <w:r>
        <w:rPr>
          <w:rFonts w:eastAsia="Times New Roman"/>
          <w:sz w:val="22"/>
          <w:szCs w:val="22"/>
        </w:rPr>
        <w:t xml:space="preserve"> being the desired</w:t>
      </w:r>
      <w:r w:rsidR="00EC03AC">
        <w:rPr>
          <w:rFonts w:eastAsia="Times New Roman"/>
          <w:sz w:val="22"/>
          <w:szCs w:val="22"/>
        </w:rPr>
        <w:t xml:space="preserve"> implementation over Figure 5.15</w:t>
      </w:r>
      <w:r>
        <w:rPr>
          <w:rFonts w:eastAsia="Times New Roman"/>
          <w:sz w:val="22"/>
          <w:szCs w:val="22"/>
        </w:rPr>
        <w:t xml:space="preserve">.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434A9854" w:rsidR="00000A3D" w:rsidRDefault="007E058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0C49B9C6" w:rsidR="00D929C4" w:rsidRDefault="007E058A" w:rsidP="00F30C9C">
      <w:pPr>
        <w:rPr>
          <w:rFonts w:eastAsia="Times New Roman"/>
          <w:sz w:val="22"/>
          <w:szCs w:val="22"/>
        </w:rPr>
      </w:pPr>
      <w:r>
        <w:rPr>
          <w:rFonts w:eastAsia="Times New Roman"/>
          <w:sz w:val="22"/>
          <w:szCs w:val="22"/>
        </w:rPr>
        <w:t>Figure 5.16</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0D1643" w:rsidRDefault="00592198" w:rsidP="00FD6B37">
      <w:pPr>
        <w:pStyle w:val="Heading3"/>
        <w:rPr>
          <w:rFonts w:ascii="Times New Roman" w:eastAsia="Times New Roman" w:hAnsi="Times New Roman" w:cs="Times New Roman"/>
          <w:color w:val="FF0000"/>
        </w:rPr>
      </w:pPr>
      <w:bookmarkStart w:id="233" w:name="_Toc513099420"/>
      <w:r w:rsidRPr="000D1643">
        <w:rPr>
          <w:rFonts w:ascii="Times New Roman" w:eastAsia="Times New Roman" w:hAnsi="Times New Roman" w:cs="Times New Roman"/>
          <w:color w:val="FF0000"/>
        </w:rPr>
        <w:t>5.1.7 Overlap Correction</w:t>
      </w:r>
      <w:bookmarkEnd w:id="233"/>
    </w:p>
    <w:p w14:paraId="51855C4A" w14:textId="77777777" w:rsidR="00592198" w:rsidRDefault="00592198" w:rsidP="00F30C9C">
      <w:pPr>
        <w:rPr>
          <w:rFonts w:eastAsia="Times New Roman"/>
          <w:szCs w:val="22"/>
        </w:rPr>
      </w:pPr>
    </w:p>
    <w:p w14:paraId="14EF6D9C" w14:textId="6487A583" w:rsidR="00DD6F5D" w:rsidRPr="00DD6F5D" w:rsidRDefault="00A57F14" w:rsidP="00FD6B37">
      <w:pPr>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w:t>
      </w:r>
      <w:proofErr w:type="spellStart"/>
      <w:r w:rsidR="00FC3B21">
        <w:rPr>
          <w:rFonts w:eastAsia="Times New Roman"/>
          <w:sz w:val="22"/>
          <w:szCs w:val="22"/>
        </w:rPr>
        <w:t>i</w:t>
      </w:r>
      <w:proofErr w:type="spellEnd"/>
      <w:r w:rsidR="00FC3B21">
        <w:rPr>
          <w:rFonts w:eastAsia="Times New Roman"/>
          <w:sz w:val="22"/>
          <w:szCs w:val="22"/>
        </w:rPr>
        <w:t xml:space="preserve">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4" w:name="_Toc513099421"/>
      <w:r w:rsidRPr="00FD6B37">
        <w:rPr>
          <w:rFonts w:ascii="Times New Roman" w:eastAsia="Times New Roman" w:hAnsi="Times New Roman" w:cs="Times New Roman"/>
          <w:color w:val="auto"/>
        </w:rPr>
        <w:t>5.1.8 Confluence Detection</w:t>
      </w:r>
      <w:bookmarkEnd w:id="234"/>
    </w:p>
    <w:p w14:paraId="0663D295" w14:textId="77777777" w:rsidR="00592198" w:rsidRDefault="00592198" w:rsidP="00F30C9C">
      <w:pPr>
        <w:rPr>
          <w:rFonts w:eastAsia="Times New Roman"/>
          <w:szCs w:val="22"/>
        </w:rPr>
      </w:pPr>
    </w:p>
    <w:p w14:paraId="3195D23B" w14:textId="4E9D861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When the total number of quiescent cells have passed a threshold, a confluence has formed. Here the threshold has been set to be</w:t>
      </w:r>
      <w:r w:rsidR="000D1643">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0D1643">
        <w:rPr>
          <w:rFonts w:eastAsia="Times New Roman"/>
          <w:sz w:val="22"/>
          <w:szCs w:val="22"/>
        </w:rPr>
        <w:t xml:space="preserve"> </w:t>
      </w:r>
      <w:r w:rsidR="00403107">
        <w:rPr>
          <w:rFonts w:eastAsia="Times New Roman"/>
          <w:sz w:val="22"/>
          <w:szCs w:val="22"/>
        </w:rPr>
        <w:t xml:space="preserve">the number of proliferative cells </w:t>
      </w:r>
      <w:r w:rsidR="00403107" w:rsidRPr="003E14F2">
        <w:rPr>
          <w:rFonts w:eastAsia="Times New Roman"/>
          <w:sz w:val="22"/>
          <w:szCs w:val="22"/>
        </w:rPr>
        <w:t xml:space="preserve">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w:r w:rsidR="003E14F2">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 xml:space="preserve">6 </m:t>
            </m:r>
          </m:den>
        </m:f>
      </m:oMath>
      <w:r w:rsidR="001F4AB4">
        <w:rPr>
          <w:rFonts w:eastAsia="Times New Roman"/>
          <w:sz w:val="22"/>
          <w:szCs w:val="22"/>
        </w:rPr>
        <w:t xml:space="preserve">wasn’t as bad 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6993A9B7" w:rsidR="00AB6A54" w:rsidRDefault="007E058A" w:rsidP="00F30C9C">
      <w:pPr>
        <w:rPr>
          <w:rFonts w:eastAsia="Times New Roman"/>
          <w:sz w:val="22"/>
          <w:szCs w:val="22"/>
        </w:rPr>
      </w:pPr>
      <w:r>
        <w:rPr>
          <w:rFonts w:eastAsia="Times New Roman"/>
          <w:sz w:val="22"/>
          <w:szCs w:val="22"/>
        </w:rPr>
        <w:t>Figure 5.17</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35" w:name="_Toc513099422"/>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35"/>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w:t>
      </w:r>
      <w:proofErr w:type="spellStart"/>
      <w:r w:rsidR="00653991">
        <w:rPr>
          <w:sz w:val="22"/>
        </w:rPr>
        <w:t>nsc</w:t>
      </w:r>
      <w:proofErr w:type="spellEnd"/>
      <w:r w:rsidR="00653991">
        <w:rPr>
          <w:sz w:val="22"/>
        </w:rPr>
        <w:t>)</w:t>
      </w:r>
      <w:r>
        <w:rPr>
          <w:sz w:val="22"/>
        </w:rPr>
        <w:t>, the starting number of proliferating cells</w:t>
      </w:r>
      <w:r w:rsidR="00653991">
        <w:rPr>
          <w:sz w:val="22"/>
        </w:rPr>
        <w:t xml:space="preserve"> (</w:t>
      </w:r>
      <w:proofErr w:type="spellStart"/>
      <w:r w:rsidR="00653991">
        <w:rPr>
          <w:sz w:val="22"/>
        </w:rPr>
        <w:t>npc</w:t>
      </w:r>
      <w:proofErr w:type="spellEnd"/>
      <w:r w:rsidR="00653991">
        <w:rPr>
          <w:sz w:val="22"/>
        </w:rPr>
        <w:t>)</w:t>
      </w:r>
      <w:r>
        <w:rPr>
          <w:sz w:val="22"/>
        </w:rPr>
        <w:t xml:space="preserve">, the number of iterations to </w:t>
      </w:r>
      <w:r w:rsidR="00653991">
        <w:rPr>
          <w:sz w:val="22"/>
        </w:rPr>
        <w:t>model (steps)</w:t>
      </w:r>
      <w:r>
        <w:rPr>
          <w:sz w:val="22"/>
        </w:rPr>
        <w:t>, the size of the wound</w:t>
      </w:r>
      <w:r w:rsidR="00653991">
        <w:rPr>
          <w:sz w:val="22"/>
        </w:rPr>
        <w:t xml:space="preserve"> (</w:t>
      </w:r>
      <w:proofErr w:type="spellStart"/>
      <w:r w:rsidR="00653991">
        <w:rPr>
          <w:sz w:val="22"/>
        </w:rPr>
        <w:t>wsize</w:t>
      </w:r>
      <w:proofErr w:type="spellEnd"/>
      <w:r w:rsidR="00653991">
        <w:rPr>
          <w:sz w:val="22"/>
        </w:rPr>
        <w:t>)</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C86F59D">
            <wp:extent cx="5080635" cy="192094"/>
            <wp:effectExtent l="0" t="0" r="0" b="11430"/>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35201" cy="247090"/>
                    </a:xfrm>
                    <a:prstGeom prst="rect">
                      <a:avLst/>
                    </a:prstGeom>
                    <a:noFill/>
                    <a:ln>
                      <a:noFill/>
                    </a:ln>
                  </pic:spPr>
                </pic:pic>
              </a:graphicData>
            </a:graphic>
          </wp:inline>
        </w:drawing>
      </w:r>
    </w:p>
    <w:p w14:paraId="062ADBD9" w14:textId="0371F835" w:rsidR="00F56BC8" w:rsidRDefault="00A50A7E" w:rsidP="005C2860">
      <w:pPr>
        <w:rPr>
          <w:sz w:val="22"/>
        </w:rPr>
      </w:pPr>
      <w:r>
        <w:rPr>
          <w:sz w:val="22"/>
        </w:rPr>
        <w:t>Figure 5.18</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21E2950D">
            <wp:extent cx="3937635" cy="223534"/>
            <wp:effectExtent l="0" t="0" r="0" b="508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0745" cy="253798"/>
                    </a:xfrm>
                    <a:prstGeom prst="rect">
                      <a:avLst/>
                    </a:prstGeom>
                    <a:noFill/>
                    <a:ln>
                      <a:noFill/>
                    </a:ln>
                  </pic:spPr>
                </pic:pic>
              </a:graphicData>
            </a:graphic>
          </wp:inline>
        </w:drawing>
      </w:r>
    </w:p>
    <w:p w14:paraId="0C2BD168" w14:textId="180219DD" w:rsidR="00301FCE" w:rsidRPr="00E640E9" w:rsidRDefault="00E640E9" w:rsidP="005C2860">
      <w:pPr>
        <w:rPr>
          <w:sz w:val="22"/>
        </w:rPr>
      </w:pPr>
      <w:r>
        <w:rPr>
          <w:sz w:val="22"/>
        </w:rPr>
        <w:t>Figure 5</w:t>
      </w:r>
      <w:r w:rsidR="00A50A7E">
        <w:rPr>
          <w:sz w:val="22"/>
        </w:rPr>
        <w:t>.19</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36" w:name="_Toc513099423"/>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36"/>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26B4593E" w:rsidR="000551F6" w:rsidRPr="000551F6"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5F9EA426"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402C8E5B"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37" w:name="OLE_LINK5"/>
            <w:bookmarkStart w:id="238"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37"/>
            <w:bookmarkEnd w:id="238"/>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2D82789" w:rsidR="00B60504"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3E582D3A"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41EDCA98"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39" w:author="Harry Cooper" w:date="2017-11-29T15:34:00Z">
        <w:r w:rsidR="004A548E" w:rsidRPr="004A548E">
          <w:rPr>
            <w:color w:val="ED7D31" w:themeColor="accent2"/>
            <w:sz w:val="22"/>
            <w:szCs w:val="22"/>
            <w:rPrChange w:id="240"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1" w:name="_Toc513099424"/>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1"/>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2" w:name="_Toc513099425"/>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2"/>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lastRenderedPageBreak/>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2C9EF62E">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73BC64A0" w:rsidR="00EB2A20" w:rsidRPr="008D48E8" w:rsidRDefault="00A50A7E" w:rsidP="008D48E8">
      <w:pPr>
        <w:rPr>
          <w:rFonts w:eastAsia="Times New Roman"/>
          <w:b/>
          <w:sz w:val="22"/>
          <w:szCs w:val="22"/>
        </w:rPr>
      </w:pPr>
      <w:r>
        <w:rPr>
          <w:rFonts w:eastAsia="Times New Roman"/>
          <w:sz w:val="22"/>
          <w:szCs w:val="22"/>
        </w:rPr>
        <w:t>Figure 5.20</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3" w:name="OLE_LINK1"/>
            <w:bookmarkStart w:id="244" w:name="OLE_LINK2"/>
            <w:r w:rsidRPr="00B32640">
              <w:rPr>
                <w:rFonts w:ascii="Times New Roman" w:eastAsia="Times New Roman" w:hAnsi="Times New Roman" w:cs="Times New Roman"/>
                <w:sz w:val="22"/>
                <w:szCs w:val="22"/>
              </w:rPr>
              <w:t>Pass</w:t>
            </w:r>
            <w:bookmarkEnd w:id="243"/>
            <w:bookmarkEnd w:id="244"/>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45" w:name="_Toc513099426"/>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45"/>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lastRenderedPageBreak/>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0DEF663F" w:rsidR="00B738DB" w:rsidRPr="00FD6B37" w:rsidRDefault="00A50A7E"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5.21</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06909B3B"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A50A7E">
        <w:rPr>
          <w:rFonts w:ascii="Times New Roman" w:eastAsia="Times New Roman" w:hAnsi="Times New Roman" w:cs="Times New Roman"/>
          <w:sz w:val="22"/>
          <w:szCs w:val="22"/>
        </w:rPr>
        <w:br/>
        <w:t>Figure 5.22</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13CD65A" w:rsidR="000C2207" w:rsidRDefault="00A50A7E" w:rsidP="00EB2A20">
      <w:pPr>
        <w:jc w:val="center"/>
        <w:rPr>
          <w:rFonts w:eastAsia="Times New Roman"/>
          <w:sz w:val="22"/>
          <w:szCs w:val="22"/>
        </w:rPr>
      </w:pPr>
      <w:r>
        <w:rPr>
          <w:rFonts w:eastAsia="Times New Roman"/>
          <w:sz w:val="22"/>
          <w:szCs w:val="22"/>
        </w:rPr>
        <w:t>Figure 5.23</w:t>
      </w:r>
      <w:r w:rsidR="000C2207">
        <w:rPr>
          <w:rFonts w:eastAsia="Times New Roman"/>
          <w:sz w:val="22"/>
          <w:szCs w:val="22"/>
        </w:rPr>
        <w:t>: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BED7845" w:rsidR="00615A67" w:rsidRDefault="00A50A7E" w:rsidP="000C2207">
      <w:pPr>
        <w:jc w:val="center"/>
        <w:rPr>
          <w:rFonts w:eastAsia="Times New Roman"/>
          <w:sz w:val="22"/>
          <w:szCs w:val="22"/>
        </w:rPr>
      </w:pPr>
      <w:r>
        <w:rPr>
          <w:rFonts w:eastAsia="Times New Roman"/>
          <w:sz w:val="22"/>
          <w:szCs w:val="22"/>
        </w:rPr>
        <w:t>Figure 5.24</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5F140304" w:rsidR="00BF0D9A" w:rsidRDefault="00A50A7E" w:rsidP="00EB2A20">
      <w:pPr>
        <w:jc w:val="center"/>
        <w:rPr>
          <w:rFonts w:eastAsia="Times New Roman"/>
          <w:sz w:val="22"/>
          <w:szCs w:val="22"/>
        </w:rPr>
      </w:pPr>
      <w:r>
        <w:rPr>
          <w:rFonts w:eastAsia="Times New Roman"/>
          <w:sz w:val="22"/>
          <w:szCs w:val="22"/>
        </w:rPr>
        <w:t>Figure 5.25</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19EB7A8C" w:rsidR="009D6B89" w:rsidRDefault="00A50A7E" w:rsidP="00EA22A3">
      <w:pPr>
        <w:jc w:val="center"/>
        <w:rPr>
          <w:rFonts w:eastAsia="Times New Roman"/>
          <w:sz w:val="22"/>
          <w:szCs w:val="22"/>
        </w:rPr>
      </w:pPr>
      <w:r>
        <w:rPr>
          <w:rFonts w:eastAsia="Times New Roman"/>
          <w:sz w:val="22"/>
          <w:szCs w:val="22"/>
        </w:rPr>
        <w:t>Figure 5.26</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46" w:name="_Toc513099427"/>
      <w:commentRangeStart w:id="247"/>
      <w:r>
        <w:lastRenderedPageBreak/>
        <w:t xml:space="preserve">6 </w:t>
      </w:r>
      <w:r w:rsidR="00950D7A" w:rsidRPr="009C3727">
        <w:t>Results and Discussion</w:t>
      </w:r>
      <w:bookmarkEnd w:id="246"/>
      <w:commentRangeEnd w:id="247"/>
      <w:r w:rsidR="0056699E">
        <w:rPr>
          <w:rStyle w:val="CommentReference"/>
          <w:b w:val="0"/>
          <w:bCs w:val="0"/>
          <w:kern w:val="0"/>
        </w:rPr>
        <w:commentReference w:id="247"/>
      </w:r>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107F9638" w:rsidR="00FD6B37" w:rsidRPr="00FD6B37" w:rsidRDefault="00FD6B37" w:rsidP="00FD6B37">
      <w:pPr>
        <w:pStyle w:val="Heading2"/>
        <w:rPr>
          <w:rFonts w:ascii="Times New Roman" w:eastAsia="Times New Roman" w:hAnsi="Times New Roman" w:cs="Times New Roman"/>
          <w:color w:val="auto"/>
        </w:rPr>
      </w:pPr>
      <w:bookmarkStart w:id="248" w:name="_Toc513099428"/>
      <w:r w:rsidRPr="00FD6B37">
        <w:rPr>
          <w:rFonts w:ascii="Times New Roman" w:eastAsia="Times New Roman" w:hAnsi="Times New Roman" w:cs="Times New Roman"/>
          <w:color w:val="auto"/>
        </w:rPr>
        <w:t xml:space="preserve">6.1 </w:t>
      </w:r>
      <w:r w:rsidR="0039643A">
        <w:rPr>
          <w:rFonts w:ascii="Times New Roman" w:eastAsia="Times New Roman" w:hAnsi="Times New Roman" w:cs="Times New Roman"/>
          <w:color w:val="auto"/>
        </w:rPr>
        <w:t>Wound Healing Rate</w:t>
      </w:r>
      <w:r w:rsidR="002E3764" w:rsidRPr="00FD6B37">
        <w:rPr>
          <w:rFonts w:ascii="Times New Roman" w:eastAsia="Times New Roman" w:hAnsi="Times New Roman" w:cs="Times New Roman"/>
          <w:color w:val="auto"/>
        </w:rPr>
        <w:t xml:space="preserve"> Results</w:t>
      </w:r>
      <w:bookmarkEnd w:id="248"/>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4EFDAA96" w:rsidR="007B235B" w:rsidRPr="00FD6B37"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achieve the desired percentage senescence at confluence. </w:t>
      </w:r>
      <w:r w:rsidR="005C0E5F">
        <w:rPr>
          <w:rFonts w:eastAsia="Times New Roman"/>
          <w:sz w:val="22"/>
          <w:szCs w:val="22"/>
        </w:rPr>
        <w:t xml:space="preserve"> Results are in Appendix Tables A.1 to Table A.</w:t>
      </w:r>
      <w:r w:rsidR="00550F08">
        <w:rPr>
          <w:rFonts w:eastAsia="Times New Roman"/>
          <w:sz w:val="22"/>
          <w:szCs w:val="22"/>
        </w:rPr>
        <w:t>6.</w:t>
      </w:r>
    </w:p>
    <w:p w14:paraId="548DF8E0" w14:textId="3E51E14A" w:rsidR="00B0424D" w:rsidRDefault="00382150" w:rsidP="009F4FC5">
      <w:pPr>
        <w:jc w:val="center"/>
        <w:rPr>
          <w:rFonts w:eastAsia="Times New Roman"/>
          <w:sz w:val="22"/>
          <w:szCs w:val="22"/>
        </w:rPr>
      </w:pPr>
      <w:r>
        <w:rPr>
          <w:rFonts w:eastAsia="Times New Roman"/>
          <w:noProof/>
          <w:sz w:val="22"/>
          <w:szCs w:val="22"/>
        </w:rPr>
        <w:lastRenderedPageBreak/>
        <w:drawing>
          <wp:inline distT="0" distB="0" distL="0" distR="0" wp14:anchorId="49BD0B9C" wp14:editId="74504333">
            <wp:extent cx="4572000" cy="3433697"/>
            <wp:effectExtent l="0" t="0" r="0" b="0"/>
            <wp:docPr id="7" name="Picture 7" descr="Results%20Images/New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20Images/NewTimeToHe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33697"/>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792CC76D">
            <wp:extent cx="4572000" cy="3427098"/>
            <wp:effectExtent l="0" t="0" r="0" b="1905"/>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1C2111E2" w14:textId="1EDFD3F9" w:rsidR="00BA1599" w:rsidRDefault="00F54235" w:rsidP="00B0424D">
      <w:pPr>
        <w:rPr>
          <w:rFonts w:eastAsia="Times New Roman"/>
          <w:sz w:val="22"/>
          <w:szCs w:val="22"/>
        </w:rPr>
      </w:pPr>
      <w:bookmarkStart w:id="249" w:name="OLE_LINK19"/>
      <w:bookmarkStart w:id="250"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w:t>
      </w:r>
      <w:r w:rsidR="005D3F3D">
        <w:rPr>
          <w:rFonts w:eastAsia="Times New Roman"/>
          <w:sz w:val="22"/>
          <w:szCs w:val="22"/>
        </w:rPr>
        <w:t xml:space="preserve">Samples grouped into </w:t>
      </w:r>
      <w:r w:rsidR="00E2532C">
        <w:rPr>
          <w:rFonts w:eastAsia="Times New Roman"/>
          <w:sz w:val="22"/>
          <w:szCs w:val="22"/>
        </w:rPr>
        <w:t>bins of 0%, 0-5%, 5-10%, 10-15%, 15-20%, and 20-25% senescent and averages</w:t>
      </w:r>
      <w:r w:rsidR="00C76C9A">
        <w:rPr>
          <w:rFonts w:eastAsia="Times New Roman"/>
          <w:sz w:val="22"/>
          <w:szCs w:val="22"/>
        </w:rPr>
        <w:t xml:space="preserve"> </w:t>
      </w:r>
      <w:r w:rsidR="003A4453">
        <w:rPr>
          <w:rFonts w:eastAsia="Times New Roman"/>
          <w:sz w:val="22"/>
          <w:szCs w:val="22"/>
        </w:rPr>
        <w:t>plotted</w:t>
      </w:r>
      <w:r w:rsidR="00C76C9A">
        <w:rPr>
          <w:rFonts w:eastAsia="Times New Roman"/>
          <w:sz w:val="22"/>
          <w:szCs w:val="22"/>
        </w:rPr>
        <w:t xml:space="preserve">. Bottom: raw values from simulations </w:t>
      </w:r>
      <w:r w:rsidR="00193106">
        <w:rPr>
          <w:rFonts w:eastAsia="Times New Roman"/>
          <w:sz w:val="22"/>
          <w:szCs w:val="22"/>
        </w:rPr>
        <w:t>plotted</w:t>
      </w:r>
      <w:r w:rsidR="00C76C9A">
        <w:rPr>
          <w:rFonts w:eastAsia="Times New Roman"/>
          <w:sz w:val="22"/>
          <w:szCs w:val="22"/>
        </w:rPr>
        <w:t>.</w:t>
      </w:r>
      <w:bookmarkEnd w:id="249"/>
      <w:bookmarkEnd w:id="250"/>
      <w:r w:rsidR="00DF223E">
        <w:rPr>
          <w:rFonts w:eastAsia="Times New Roman"/>
          <w:sz w:val="22"/>
          <w:szCs w:val="22"/>
        </w:rPr>
        <w:br/>
      </w:r>
      <w:r w:rsidR="00DF223E">
        <w:rPr>
          <w:rFonts w:eastAsia="Times New Roman"/>
          <w:sz w:val="22"/>
          <w:szCs w:val="22"/>
        </w:rPr>
        <w:br/>
      </w:r>
      <w:r w:rsidR="00992630">
        <w:rPr>
          <w:rFonts w:eastAsia="Times New Roman"/>
          <w:sz w:val="22"/>
          <w:szCs w:val="22"/>
        </w:rPr>
        <w:t>Figure 6.1 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10A394AE" w:rsidR="009619F3" w:rsidRDefault="009619F3" w:rsidP="00B0424D">
      <w:pPr>
        <w:rPr>
          <w:rFonts w:eastAsia="Times New Roman"/>
          <w:sz w:val="22"/>
          <w:szCs w:val="22"/>
        </w:rPr>
      </w:pPr>
      <w:r>
        <w:rPr>
          <w:rFonts w:eastAsia="Times New Roman"/>
          <w:sz w:val="22"/>
          <w:szCs w:val="22"/>
        </w:rPr>
        <w:t xml:space="preserve">Data from Tables </w:t>
      </w:r>
      <w:r w:rsidR="00444050">
        <w:rPr>
          <w:rFonts w:eastAsia="Times New Roman"/>
          <w:sz w:val="22"/>
          <w:szCs w:val="22"/>
        </w:rPr>
        <w:t>A.1 to A.6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w:t>
      </w:r>
      <w:r w:rsidR="0014716F">
        <w:rPr>
          <w:rFonts w:eastAsia="Times New Roman"/>
          <w:sz w:val="22"/>
          <w:szCs w:val="22"/>
        </w:rPr>
        <w:t>.1</w:t>
      </w:r>
      <w:r w:rsidR="005A0A99">
        <w:rPr>
          <w:rFonts w:eastAsia="Times New Roman"/>
          <w:sz w:val="22"/>
          <w:szCs w:val="22"/>
        </w:rPr>
        <w:t>. The speeds were calculated by taking the wound size of 200</w:t>
      </w:r>
      <w:r w:rsidR="005A0A99">
        <w:rPr>
          <w:rFonts w:eastAsia="Times New Roman"/>
          <w:sz w:val="22"/>
          <w:szCs w:val="22"/>
        </w:rPr>
        <w:sym w:font="Symbol" w:char="F06D"/>
      </w:r>
      <w:r w:rsidR="005A0A99">
        <w:rPr>
          <w:rFonts w:eastAsia="Times New Roman"/>
          <w:sz w:val="22"/>
          <w:szCs w:val="22"/>
        </w:rPr>
        <w:t>m</w:t>
      </w:r>
      <w:r w:rsidR="005A0A99">
        <w:rPr>
          <w:rFonts w:eastAsia="Times New Roman"/>
          <w:sz w:val="22"/>
          <w:szCs w:val="22"/>
        </w:rPr>
        <w:t xml:space="preserve"> and dividing that by the average healing time for each category</w:t>
      </w:r>
      <w:r w:rsidR="00605099">
        <w:rPr>
          <w:rFonts w:eastAsia="Times New Roman"/>
          <w:sz w:val="22"/>
          <w:szCs w:val="22"/>
        </w:rPr>
        <w:t>.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44050">
        <w:rPr>
          <w:rFonts w:eastAsia="Times New Roman"/>
        </w:rPr>
        <w:t>28</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5A0A99" w14:paraId="7F794071" w14:textId="77777777" w:rsidTr="009619F3">
        <w:tc>
          <w:tcPr>
            <w:tcW w:w="4505" w:type="dxa"/>
          </w:tcPr>
          <w:p w14:paraId="111A0846" w14:textId="69AA3CAA" w:rsidR="005A0A99" w:rsidRDefault="005A0A99" w:rsidP="00605099">
            <w:pPr>
              <w:jc w:val="center"/>
              <w:rPr>
                <w:rFonts w:eastAsia="Times New Roman"/>
                <w:sz w:val="22"/>
                <w:szCs w:val="22"/>
              </w:rPr>
            </w:pPr>
            <w:r>
              <w:rPr>
                <w:rFonts w:eastAsia="Times New Roman"/>
                <w:sz w:val="22"/>
                <w:szCs w:val="22"/>
              </w:rPr>
              <w:t>0</w:t>
            </w:r>
          </w:p>
        </w:tc>
        <w:tc>
          <w:tcPr>
            <w:tcW w:w="4505" w:type="dxa"/>
          </w:tcPr>
          <w:p w14:paraId="2EBC0E31" w14:textId="04E6D7F3" w:rsidR="005A0A99" w:rsidRDefault="005A0A99" w:rsidP="00605099">
            <w:pPr>
              <w:jc w:val="center"/>
              <w:rPr>
                <w:rFonts w:eastAsia="Times New Roman"/>
                <w:sz w:val="22"/>
                <w:szCs w:val="22"/>
              </w:rPr>
            </w:pPr>
            <w:r>
              <w:rPr>
                <w:rFonts w:eastAsia="Times New Roman"/>
                <w:sz w:val="22"/>
                <w:szCs w:val="22"/>
              </w:rPr>
              <w:t>6.67</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3176E15" w:rsidR="009619F3" w:rsidRDefault="00B64E53" w:rsidP="00605099">
            <w:pPr>
              <w:jc w:val="center"/>
              <w:rPr>
                <w:rFonts w:eastAsia="Times New Roman"/>
                <w:sz w:val="22"/>
                <w:szCs w:val="22"/>
              </w:rPr>
            </w:pPr>
            <w:r>
              <w:rPr>
                <w:rFonts w:eastAsia="Times New Roman"/>
                <w:sz w:val="22"/>
                <w:szCs w:val="22"/>
              </w:rPr>
              <w:t>5.7</w:t>
            </w:r>
            <w:r w:rsidR="005A0A99">
              <w:rPr>
                <w:rFonts w:eastAsia="Times New Roman"/>
                <w:sz w:val="22"/>
                <w:szCs w:val="22"/>
              </w:rPr>
              <w:t>5</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7DD52B42" w:rsidR="009619F3" w:rsidRDefault="0014716F" w:rsidP="00B0424D">
      <w:pPr>
        <w:rPr>
          <w:rFonts w:eastAsia="Times New Roman"/>
          <w:sz w:val="22"/>
          <w:szCs w:val="22"/>
        </w:rPr>
      </w:pPr>
      <w:r>
        <w:rPr>
          <w:rFonts w:eastAsia="Times New Roman"/>
          <w:sz w:val="22"/>
          <w:szCs w:val="22"/>
        </w:rPr>
        <w:t>Table 6.1</w:t>
      </w:r>
      <w:r w:rsidR="00605099">
        <w:rPr>
          <w:rFonts w:eastAsia="Times New Roman"/>
          <w:sz w:val="22"/>
          <w:szCs w:val="22"/>
        </w:rPr>
        <w:t>: Average migration speed 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ABA8D92" w14:textId="020BC2F1" w:rsidR="00A73BE4" w:rsidRDefault="00AC278D" w:rsidP="009F4FC5">
      <w:pPr>
        <w:jc w:val="center"/>
        <w:rPr>
          <w:rFonts w:eastAsia="Times New Roman"/>
          <w:sz w:val="22"/>
          <w:szCs w:val="22"/>
        </w:rPr>
      </w:pPr>
      <w:r>
        <w:rPr>
          <w:rFonts w:eastAsia="Times New Roman"/>
          <w:noProof/>
          <w:sz w:val="22"/>
          <w:szCs w:val="22"/>
        </w:rPr>
        <w:drawing>
          <wp:inline distT="0" distB="0" distL="0" distR="0" wp14:anchorId="4AAAE3A1" wp14:editId="73FF9A64">
            <wp:extent cx="4569129" cy="3431540"/>
            <wp:effectExtent l="0" t="0" r="3175" b="0"/>
            <wp:docPr id="8" name="Picture 8" descr="Results%20Images/New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s%20Images/NewCellsInWoundWithTim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7060" cy="3437496"/>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BB208A" w14:paraId="7C066EFC" w14:textId="77777777" w:rsidTr="0047445C">
        <w:tc>
          <w:tcPr>
            <w:tcW w:w="4505" w:type="dxa"/>
          </w:tcPr>
          <w:p w14:paraId="7F91241B" w14:textId="77777777" w:rsidR="00BB208A" w:rsidRDefault="00BB208A" w:rsidP="00D30AD3">
            <w:pPr>
              <w:jc w:val="center"/>
              <w:rPr>
                <w:rFonts w:eastAsia="Times New Roman"/>
                <w:sz w:val="22"/>
                <w:szCs w:val="22"/>
              </w:rPr>
            </w:pPr>
            <w:r>
              <w:rPr>
                <w:rFonts w:eastAsia="Times New Roman"/>
                <w:noProof/>
                <w:sz w:val="22"/>
                <w:szCs w:val="22"/>
              </w:rPr>
              <w:lastRenderedPageBreak/>
              <w:drawing>
                <wp:inline distT="0" distB="0" distL="0" distR="0" wp14:anchorId="73951336" wp14:editId="0EA771C5">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204192BF">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53880EEB" w:rsidR="00BB208A" w:rsidRDefault="0014716F" w:rsidP="002E3764">
      <w:pPr>
        <w:rPr>
          <w:rFonts w:eastAsia="Times New Roman"/>
          <w:sz w:val="22"/>
          <w:szCs w:val="22"/>
        </w:rPr>
      </w:pPr>
      <w:r>
        <w:rPr>
          <w:rFonts w:eastAsia="Times New Roman"/>
          <w:sz w:val="22"/>
          <w:szCs w:val="22"/>
        </w:rPr>
        <w:t>Figure 6.3</w:t>
      </w:r>
      <w:r w:rsidR="00841E2C">
        <w:rPr>
          <w:rFonts w:eastAsia="Times New Roman"/>
          <w:sz w:val="22"/>
          <w:szCs w:val="22"/>
        </w:rPr>
        <w:t xml:space="preserve">: Figures </w:t>
      </w:r>
      <w:r w:rsidR="00A1545A">
        <w:rPr>
          <w:rFonts w:eastAsia="Times New Roman"/>
          <w:sz w:val="22"/>
          <w:szCs w:val="22"/>
        </w:rPr>
        <w:t>A-E showing</w:t>
      </w:r>
      <w:r w:rsidR="00841E2C">
        <w:rPr>
          <w:rFonts w:eastAsia="Times New Roman"/>
          <w:sz w:val="22"/>
          <w:szCs w:val="22"/>
        </w:rPr>
        <w:t xml:space="preserve"> the f</w:t>
      </w:r>
      <w:r w:rsidR="00A1545A">
        <w:rPr>
          <w:rFonts w:eastAsia="Times New Roman"/>
          <w:sz w:val="22"/>
          <w:szCs w:val="22"/>
        </w:rPr>
        <w:t xml:space="preserve">inal iteration from each sample. A: 0-5%, B: 5-10%, C: 10-15%, D: 15-20%, E: 20-25% </w:t>
      </w:r>
    </w:p>
    <w:p w14:paraId="103B6B81" w14:textId="77777777" w:rsidR="00BB208A" w:rsidRDefault="00BB208A" w:rsidP="002E3764">
      <w:pPr>
        <w:rPr>
          <w:rFonts w:eastAsia="Times New Roman"/>
          <w:sz w:val="22"/>
          <w:szCs w:val="22"/>
        </w:rPr>
      </w:pPr>
    </w:p>
    <w:p w14:paraId="4180A32C" w14:textId="39A51DD9" w:rsidR="00295C2F" w:rsidRDefault="0014716F" w:rsidP="002E3764">
      <w:pPr>
        <w:rPr>
          <w:rFonts w:eastAsia="Times New Roman"/>
          <w:sz w:val="22"/>
          <w:szCs w:val="22"/>
        </w:rPr>
      </w:pPr>
      <w:r>
        <w:rPr>
          <w:rFonts w:eastAsia="Times New Roman"/>
          <w:sz w:val="22"/>
          <w:szCs w:val="22"/>
        </w:rPr>
        <w:t>Figure 6.3</w:t>
      </w:r>
      <w:r w:rsidR="004E5B30">
        <w:rPr>
          <w:rFonts w:eastAsia="Times New Roman"/>
          <w:sz w:val="22"/>
          <w:szCs w:val="22"/>
        </w:rPr>
        <w:t xml:space="preserve">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w:t>
      </w:r>
      <w:proofErr w:type="gramStart"/>
      <w:r w:rsidR="002435C4">
        <w:rPr>
          <w:rFonts w:eastAsia="Times New Roman"/>
          <w:sz w:val="22"/>
          <w:szCs w:val="22"/>
        </w:rPr>
        <w:t>in reality;</w:t>
      </w:r>
      <w:proofErr w:type="gramEnd"/>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63DB5773" w:rsidR="001F2F24" w:rsidRDefault="00295C2F" w:rsidP="002E3764">
      <w:pPr>
        <w:rPr>
          <w:rFonts w:eastAsia="Times New Roman"/>
          <w:sz w:val="22"/>
          <w:szCs w:val="22"/>
        </w:rPr>
      </w:pPr>
      <w:r>
        <w:rPr>
          <w:rFonts w:eastAsia="Times New Roman"/>
          <w:sz w:val="22"/>
          <w:szCs w:val="22"/>
        </w:rPr>
        <w:t xml:space="preserve">Following the images in </w:t>
      </w:r>
      <w:r w:rsidR="0014716F">
        <w:rPr>
          <w:rFonts w:eastAsia="Times New Roman"/>
          <w:sz w:val="22"/>
          <w:szCs w:val="22"/>
        </w:rPr>
        <w:t>Figure 6.4</w:t>
      </w:r>
      <w:r>
        <w:rPr>
          <w:rFonts w:eastAsia="Times New Roman"/>
          <w:sz w:val="22"/>
          <w:szCs w:val="22"/>
        </w:rPr>
        <w:t xml:space="preserve">, 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5455596B" w14:textId="31ACDC5E" w:rsidR="00FD6B37" w:rsidRDefault="0014716F" w:rsidP="002E3764">
      <w:pPr>
        <w:rPr>
          <w:rFonts w:eastAsia="Times New Roman"/>
          <w:sz w:val="22"/>
          <w:szCs w:val="22"/>
        </w:rPr>
      </w:pPr>
      <w:r>
        <w:rPr>
          <w:rFonts w:eastAsia="Times New Roman"/>
          <w:sz w:val="22"/>
          <w:szCs w:val="22"/>
        </w:rPr>
        <w:t>Figure 6.4</w:t>
      </w:r>
      <w:r w:rsidR="00714D38">
        <w:rPr>
          <w:rFonts w:eastAsia="Times New Roman"/>
          <w:sz w:val="22"/>
          <w:szCs w:val="22"/>
        </w:rPr>
        <w:t>: Figures A-</w:t>
      </w:r>
      <w:r w:rsidR="006623DC">
        <w:rPr>
          <w:rFonts w:eastAsia="Times New Roman"/>
          <w:sz w:val="22"/>
          <w:szCs w:val="22"/>
        </w:rPr>
        <w:t>H</w:t>
      </w:r>
      <w:r w:rsidR="00714D38">
        <w:rPr>
          <w:rFonts w:eastAsia="Times New Roman"/>
          <w:sz w:val="22"/>
          <w:szCs w:val="22"/>
        </w:rPr>
        <w:t xml:space="preserve"> showing the iteration before wounding, the wound, and subsequent iterations after wounding until confluence formation.</w:t>
      </w:r>
      <w:r w:rsidR="0074215B">
        <w:rPr>
          <w:rFonts w:eastAsia="Times New Roman"/>
          <w:sz w:val="22"/>
          <w:szCs w:val="22"/>
        </w:rPr>
        <w:br/>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1" w:name="_Toc513099429"/>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1"/>
    </w:p>
    <w:p w14:paraId="46CBEC28" w14:textId="77777777" w:rsidR="003C3DC4" w:rsidRDefault="003C3DC4" w:rsidP="002E3764">
      <w:pPr>
        <w:rPr>
          <w:rFonts w:eastAsia="Times New Roman"/>
          <w:sz w:val="22"/>
          <w:szCs w:val="22"/>
        </w:rPr>
      </w:pPr>
    </w:p>
    <w:p w14:paraId="2B8F7286" w14:textId="299B22B2"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03A5F204">
            <wp:extent cx="4572000" cy="3427098"/>
            <wp:effectExtent l="0" t="0" r="0" b="1905"/>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68D42FF7">
            <wp:extent cx="4572000" cy="3427098"/>
            <wp:effectExtent l="0" t="0" r="0" b="1905"/>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50C2F0D8" w14:textId="651E4357" w:rsidR="00502685" w:rsidRDefault="001703A1" w:rsidP="00412695">
      <w:pPr>
        <w:ind w:left="1440"/>
        <w:rPr>
          <w:rFonts w:eastAsia="Times New Roman"/>
          <w:sz w:val="22"/>
          <w:szCs w:val="22"/>
        </w:rPr>
      </w:pPr>
      <w:r>
        <w:rPr>
          <w:rFonts w:eastAsia="Times New Roman"/>
          <w:sz w:val="22"/>
          <w:szCs w:val="22"/>
        </w:rPr>
        <w:t>Figure 6.5</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0773566E" w:rsidR="00B93061" w:rsidRDefault="00D935C6" w:rsidP="002E3764">
      <w:pPr>
        <w:rPr>
          <w:rFonts w:eastAsia="Times New Roman"/>
          <w:sz w:val="22"/>
          <w:szCs w:val="22"/>
        </w:rPr>
      </w:pPr>
      <w:r>
        <w:rPr>
          <w:rFonts w:eastAsia="Times New Roman"/>
          <w:sz w:val="22"/>
          <w:szCs w:val="22"/>
        </w:rPr>
        <w:lastRenderedPageBreak/>
        <w:t>Fig</w:t>
      </w:r>
      <w:r w:rsidR="001703A1">
        <w:rPr>
          <w:rFonts w:eastAsia="Times New Roman"/>
          <w:sz w:val="22"/>
          <w:szCs w:val="22"/>
        </w:rPr>
        <w:t>ure 6.5</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74E3662A" w:rsidR="00D935C6" w:rsidRPr="003E7AB1" w:rsidRDefault="001703A1" w:rsidP="002E3764">
      <w:pPr>
        <w:rPr>
          <w:rFonts w:eastAsia="Times New Roman"/>
          <w:sz w:val="22"/>
          <w:szCs w:val="22"/>
        </w:rPr>
      </w:pPr>
      <w:r>
        <w:rPr>
          <w:rFonts w:eastAsia="Times New Roman"/>
          <w:sz w:val="22"/>
          <w:szCs w:val="22"/>
        </w:rPr>
        <w:t>Figure 6.6</w:t>
      </w:r>
      <w:r w:rsidR="00B93061">
        <w:rPr>
          <w:rFonts w:eastAsia="Times New Roman"/>
          <w:sz w:val="22"/>
          <w:szCs w:val="22"/>
        </w:rPr>
        <w:t xml:space="preserve"> follows the same trends as figure 6.2 but provides further insights into the rate of healing for each category with time.  Even though </w:t>
      </w:r>
      <w:r w:rsidR="00313DD6">
        <w:rPr>
          <w:rFonts w:eastAsia="Times New Roman"/>
          <w:sz w:val="22"/>
          <w:szCs w:val="22"/>
        </w:rPr>
        <w:t>only two samples were used for each category, many more data points were produced.</w:t>
      </w:r>
      <w:r w:rsidR="00B93061">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sidR="00B93061">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the largest change occurs when senescence surpasses 5%</w:t>
      </w:r>
      <w:r w:rsidR="00313DD6">
        <w:rPr>
          <w:rFonts w:eastAsia="Times New Roman"/>
          <w:sz w:val="22"/>
          <w:szCs w:val="22"/>
        </w:rPr>
        <w:t>,</w:t>
      </w:r>
      <w:r w:rsidR="00E970A6">
        <w:rPr>
          <w:rFonts w:eastAsia="Times New Roman"/>
          <w:sz w:val="22"/>
          <w:szCs w:val="22"/>
        </w:rPr>
        <w:t xml:space="preserve"> 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0D2F7482" w:rsidR="00741011" w:rsidRDefault="00E8789E" w:rsidP="00A73BE4">
      <w:pPr>
        <w:jc w:val="center"/>
        <w:rPr>
          <w:rFonts w:eastAsia="Times New Roman"/>
          <w:sz w:val="22"/>
          <w:szCs w:val="22"/>
        </w:rPr>
      </w:pPr>
      <w:r>
        <w:rPr>
          <w:rFonts w:eastAsia="Times New Roman"/>
          <w:noProof/>
          <w:sz w:val="22"/>
          <w:szCs w:val="22"/>
        </w:rPr>
        <w:drawing>
          <wp:inline distT="0" distB="0" distL="0" distR="0" wp14:anchorId="3A5EF577" wp14:editId="1F515B37">
            <wp:extent cx="4572000" cy="3433696"/>
            <wp:effectExtent l="0" t="0" r="0" b="0"/>
            <wp:docPr id="9" name="Picture 9" descr="Results%20Images/New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s%20Images/New1hrCellsInWoundWithTi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3433696"/>
                    </a:xfrm>
                    <a:prstGeom prst="rect">
                      <a:avLst/>
                    </a:prstGeom>
                    <a:noFill/>
                    <a:ln>
                      <a:noFill/>
                    </a:ln>
                  </pic:spPr>
                </pic:pic>
              </a:graphicData>
            </a:graphic>
          </wp:inline>
        </w:drawing>
      </w:r>
    </w:p>
    <w:p w14:paraId="1F3F3023" w14:textId="1149D38C" w:rsidR="00502685" w:rsidRDefault="001703A1" w:rsidP="00412695">
      <w:pPr>
        <w:ind w:left="720" w:firstLine="720"/>
        <w:rPr>
          <w:rFonts w:eastAsia="Times New Roman"/>
          <w:sz w:val="22"/>
          <w:szCs w:val="22"/>
        </w:rPr>
      </w:pPr>
      <w:r>
        <w:rPr>
          <w:rFonts w:eastAsia="Times New Roman"/>
          <w:sz w:val="22"/>
          <w:szCs w:val="22"/>
        </w:rPr>
        <w:t>Figure 6.6</w:t>
      </w:r>
      <w:r w:rsidR="00502685">
        <w:rPr>
          <w:rFonts w:eastAsia="Times New Roman"/>
          <w:sz w:val="22"/>
          <w:szCs w:val="22"/>
        </w:rPr>
        <w:t>: Number of cells in wound each hour</w:t>
      </w:r>
    </w:p>
    <w:p w14:paraId="56267958" w14:textId="77777777" w:rsidR="00502685" w:rsidRPr="00F54235" w:rsidRDefault="00502685"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2" w:name="_Toc513099430"/>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2"/>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2E1BCB2A" w:rsidR="00192019" w:rsidRDefault="00EB3E88" w:rsidP="003676C1">
      <w:pPr>
        <w:rPr>
          <w:rFonts w:eastAsia="Times New Roman"/>
          <w:b/>
          <w:sz w:val="22"/>
          <w:szCs w:val="22"/>
        </w:rPr>
      </w:pPr>
      <w:r>
        <w:rPr>
          <w:rFonts w:eastAsia="Times New Roman"/>
          <w:sz w:val="22"/>
          <w:szCs w:val="22"/>
        </w:rPr>
        <w:t xml:space="preserve">The predictions </w:t>
      </w:r>
      <w:r w:rsidR="0063759A">
        <w:rPr>
          <w:rFonts w:eastAsia="Times New Roman"/>
          <w:sz w:val="22"/>
          <w:szCs w:val="22"/>
        </w:rPr>
        <w:t>have</w:t>
      </w:r>
      <w:r>
        <w:rPr>
          <w:rFonts w:eastAsia="Times New Roman"/>
          <w:sz w:val="22"/>
          <w:szCs w:val="22"/>
        </w:rPr>
        <w:t xml:space="preserve">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 at confluence.</w:t>
      </w:r>
      <w:r w:rsidR="007748AF">
        <w:rPr>
          <w:rFonts w:eastAsia="Times New Roman"/>
          <w:sz w:val="22"/>
          <w:szCs w:val="22"/>
        </w:rPr>
        <w:br/>
      </w:r>
      <w:r w:rsidR="0063759A">
        <w:rPr>
          <w:rFonts w:eastAsia="Times New Roman"/>
          <w:sz w:val="22"/>
          <w:szCs w:val="22"/>
        </w:rPr>
        <w:t xml:space="preserve">The implications of these results are that </w:t>
      </w:r>
      <w:r w:rsidR="00BB2FFE">
        <w:rPr>
          <w:rFonts w:eastAsia="Times New Roman"/>
          <w:sz w:val="22"/>
          <w:szCs w:val="22"/>
        </w:rPr>
        <w:t>the rate of mitosis is a far more sensitive pa</w:t>
      </w:r>
      <w:r w:rsidR="0011196C">
        <w:rPr>
          <w:rFonts w:eastAsia="Times New Roman"/>
          <w:sz w:val="22"/>
          <w:szCs w:val="22"/>
        </w:rPr>
        <w:t xml:space="preserve">rameter than migration rate and more experiments should be run with smaller changes to the mitosis rate. Since the time step of each iteration is an assumption and rate of mitosis is based on the time step it shows that the time step assumption is one of the more important estimates and therefore more experiments </w:t>
      </w:r>
      <w:r w:rsidR="0011196C">
        <w:rPr>
          <w:rFonts w:eastAsia="Times New Roman"/>
          <w:sz w:val="22"/>
          <w:szCs w:val="22"/>
        </w:rPr>
        <w:lastRenderedPageBreak/>
        <w:t xml:space="preserve">varying the time step should be run. </w:t>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53" w:name="_Toc513099431"/>
      <w:r w:rsidRPr="00C53905">
        <w:rPr>
          <w:rFonts w:ascii="Times New Roman" w:hAnsi="Times New Roman" w:cs="Times New Roman"/>
          <w:color w:val="auto"/>
        </w:rPr>
        <w:t>6.4 Program Efficiency and Runtime Analysis</w:t>
      </w:r>
      <w:bookmarkEnd w:id="253"/>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797F9809" w:rsidR="00F85A0F" w:rsidRPr="00192019" w:rsidRDefault="001703A1" w:rsidP="00192019">
      <w:pPr>
        <w:rPr>
          <w:rFonts w:eastAsia="Times New Roman"/>
          <w:sz w:val="22"/>
          <w:szCs w:val="22"/>
        </w:rPr>
      </w:pPr>
      <w:r>
        <w:rPr>
          <w:rFonts w:eastAsia="Times New Roman"/>
          <w:sz w:val="22"/>
          <w:szCs w:val="22"/>
        </w:rPr>
        <w:t>Figure 6.7</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11F1751F" w:rsidR="008774B2" w:rsidRDefault="001703A1" w:rsidP="0041325E">
      <w:pPr>
        <w:jc w:val="center"/>
        <w:rPr>
          <w:rFonts w:eastAsia="Times New Roman"/>
          <w:sz w:val="22"/>
          <w:szCs w:val="22"/>
        </w:rPr>
      </w:pPr>
      <w:r>
        <w:rPr>
          <w:rFonts w:eastAsia="Times New Roman"/>
          <w:sz w:val="22"/>
          <w:szCs w:val="22"/>
        </w:rPr>
        <w:t>Figure 6.7</w:t>
      </w:r>
      <w:r w:rsidR="00F85A0F">
        <w:rPr>
          <w:rFonts w:eastAsia="Times New Roman"/>
          <w:sz w:val="22"/>
          <w:szCs w:val="22"/>
        </w:rPr>
        <w:t>: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11E299E0" w:rsidR="00581231" w:rsidRPr="00192019" w:rsidRDefault="00121C18" w:rsidP="00192019">
      <w:pPr>
        <w:pStyle w:val="Heading2"/>
        <w:rPr>
          <w:rFonts w:ascii="Times New Roman" w:eastAsia="Times New Roman" w:hAnsi="Times New Roman" w:cs="Times New Roman"/>
          <w:color w:val="auto"/>
        </w:rPr>
      </w:pPr>
      <w:bookmarkStart w:id="254" w:name="_Toc513099432"/>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w:t>
      </w:r>
      <w:r w:rsidR="00E35E75">
        <w:rPr>
          <w:rFonts w:ascii="Times New Roman" w:eastAsia="Times New Roman" w:hAnsi="Times New Roman" w:cs="Times New Roman"/>
          <w:color w:val="auto"/>
        </w:rPr>
        <w:t xml:space="preserve">Feedback </w:t>
      </w:r>
      <w:proofErr w:type="gramStart"/>
      <w:r w:rsidR="00E35E75">
        <w:rPr>
          <w:rFonts w:ascii="Times New Roman" w:eastAsia="Times New Roman" w:hAnsi="Times New Roman" w:cs="Times New Roman"/>
          <w:color w:val="auto"/>
        </w:rPr>
        <w:t>From</w:t>
      </w:r>
      <w:proofErr w:type="gramEnd"/>
      <w:r w:rsidR="00581231" w:rsidRPr="00192019">
        <w:rPr>
          <w:rFonts w:ascii="Times New Roman" w:eastAsia="Times New Roman" w:hAnsi="Times New Roman" w:cs="Times New Roman"/>
          <w:color w:val="auto"/>
        </w:rPr>
        <w:t xml:space="preserve"> Domain Expert</w:t>
      </w:r>
      <w:bookmarkEnd w:id="254"/>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7726EA25"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w:t>
      </w:r>
      <w:r w:rsidR="001703A1">
        <w:rPr>
          <w:rFonts w:eastAsia="Times New Roman"/>
          <w:sz w:val="22"/>
          <w:szCs w:val="22"/>
        </w:rPr>
        <w:t xml:space="preserve"> and Figure 6.2</w:t>
      </w:r>
      <w:r w:rsidR="0090691B">
        <w:rPr>
          <w:rFonts w:eastAsia="Times New Roman"/>
          <w:sz w:val="22"/>
          <w:szCs w:val="22"/>
        </w:rPr>
        <w:t xml:space="preserve">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the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lastRenderedPageBreak/>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w:t>
      </w:r>
      <w:proofErr w:type="gramStart"/>
      <w:r>
        <w:rPr>
          <w:rFonts w:eastAsia="Times New Roman"/>
          <w:sz w:val="22"/>
          <w:szCs w:val="22"/>
        </w:rPr>
        <w:t>in reality senescent</w:t>
      </w:r>
      <w:proofErr w:type="gramEnd"/>
      <w:r>
        <w:rPr>
          <w:rFonts w:eastAsia="Times New Roman"/>
          <w:sz w:val="22"/>
          <w:szCs w:val="22"/>
        </w:rPr>
        <w:t xml:space="preserve">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55" w:name="_Toc513099433"/>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55"/>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3AAF1AF4" w14:textId="276016E2" w:rsidR="002E3764" w:rsidRDefault="00353748" w:rsidP="00DC1E0C">
      <w:pPr>
        <w:rPr>
          <w:rFonts w:eastAsia="Times New Roman"/>
          <w:sz w:val="22"/>
          <w:szCs w:val="22"/>
        </w:rPr>
      </w:pPr>
      <w:r>
        <w:rPr>
          <w:rFonts w:eastAsia="Times New Roman"/>
          <w:sz w:val="22"/>
          <w:szCs w:val="22"/>
        </w:rPr>
        <w:t>Going through the requirements</w:t>
      </w:r>
      <w:r w:rsidR="00DC1E0C">
        <w:rPr>
          <w:rFonts w:eastAsia="Times New Roman"/>
          <w:sz w:val="22"/>
          <w:szCs w:val="22"/>
        </w:rPr>
        <w:t xml:space="preserve"> in Tables 3.1 to 3.5</w:t>
      </w:r>
      <w:r>
        <w:rPr>
          <w:rFonts w:eastAsia="Times New Roman"/>
          <w:sz w:val="22"/>
          <w:szCs w:val="22"/>
        </w:rPr>
        <w:t>, all 11 have been fully met</w:t>
      </w:r>
      <w:r w:rsidR="00DC1E0C">
        <w:rPr>
          <w:rFonts w:eastAsia="Times New Roman"/>
          <w:sz w:val="22"/>
          <w:szCs w:val="22"/>
        </w:rPr>
        <w:t xml:space="preserve">. In regard to requirement 1) the </w:t>
      </w:r>
      <w:proofErr w:type="gramStart"/>
      <w:r w:rsidR="00DC1E0C">
        <w:rPr>
          <w:rFonts w:eastAsia="Times New Roman"/>
          <w:sz w:val="22"/>
          <w:szCs w:val="22"/>
        </w:rPr>
        <w:t>two time</w:t>
      </w:r>
      <w:proofErr w:type="gramEnd"/>
      <w:r w:rsidR="00DC1E0C">
        <w:rPr>
          <w:rFonts w:eastAsia="Times New Roman"/>
          <w:sz w:val="22"/>
          <w:szCs w:val="22"/>
        </w:rPr>
        <w:t xml:space="preserve"> scales used for the project were 6 and 1 hour steps. These are appropriate as 6 hours allows for explicit representation of each stage of the eukaryotic cell cycle, whereas the 1 hour step allows for a more granular visualisation of cellular migration. Requirement 2) and 5) are fulfilled by creating the wound after a quarter of total cells in the simulation have turned quiescent, ensuring a confluence has formed. Senescent cells have been represented as agents with a speed of 0 as so fulfils 3). Requirement 4) has been partially met as due to the stochastic nature of the proliferating cells it is difficult to predict the precise senescent percentage at confluence.  Requirement 6) is fulfilled at the end of the simulation where the program returns the number of iterations between wound formation and healing</w:t>
      </w:r>
      <w:r w:rsidR="007263A8">
        <w:rPr>
          <w:rFonts w:eastAsia="Times New Roman"/>
          <w:sz w:val="22"/>
          <w:szCs w:val="22"/>
        </w:rPr>
        <w:t xml:space="preserve">. Requirement 7) has been completed as at the end of each iteration an image is created and saved showing the positions of each agent in the simulation. Successive images can be strung together into a video to show migration behaviours. Requirement 8) </w:t>
      </w:r>
      <w:r w:rsidR="002F0A40">
        <w:rPr>
          <w:rFonts w:eastAsia="Times New Roman"/>
          <w:sz w:val="22"/>
          <w:szCs w:val="22"/>
        </w:rPr>
        <w:t>is fulfilled by stopping the simulation when a quarter of the cells have turned quiescent after the wounding. Requirement 9) has been fulfilled by giving senescent cells a stage which is incremented each iteration, when this has reached the max stage (3 years) the cells are removed from the simulation.</w:t>
      </w:r>
      <w:r w:rsidR="00A67C55">
        <w:rPr>
          <w:rFonts w:eastAsia="Times New Roman"/>
          <w:sz w:val="22"/>
          <w:szCs w:val="22"/>
        </w:rPr>
        <w:t xml:space="preserve"> Requirement 10) has been completed as the user only needs to provide 6 parameters to the program to start it. Requirement 11) has been fulfilled by writing java doc style comments for each class and function in the program, stating the logic of the function, the input arguments and what the function returns. </w:t>
      </w:r>
    </w:p>
    <w:p w14:paraId="0C1FBE1B" w14:textId="77777777" w:rsidR="00DC1E0C" w:rsidRPr="009C3727" w:rsidRDefault="00DC1E0C" w:rsidP="00DC1E0C">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56" w:name="_Toc513099434"/>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56"/>
    </w:p>
    <w:p w14:paraId="61D4ABC4" w14:textId="77777777" w:rsidR="005C1C06" w:rsidRDefault="005C1C06" w:rsidP="007460F7">
      <w:pPr>
        <w:rPr>
          <w:rFonts w:eastAsia="Times New Roman"/>
          <w:sz w:val="22"/>
          <w:szCs w:val="22"/>
        </w:rPr>
      </w:pPr>
    </w:p>
    <w:p w14:paraId="36CEC23D" w14:textId="70B8F0AF" w:rsidR="004A6310" w:rsidRDefault="004A6310" w:rsidP="00192019">
      <w:pPr>
        <w:rPr>
          <w:rFonts w:eastAsia="Times New Roman"/>
          <w:sz w:val="22"/>
          <w:szCs w:val="22"/>
        </w:rPr>
      </w:pPr>
      <w:r>
        <w:rPr>
          <w:rFonts w:eastAsia="Times New Roman"/>
          <w:sz w:val="22"/>
          <w:szCs w:val="22"/>
        </w:rPr>
        <w:t xml:space="preserve">The predictions </w:t>
      </w:r>
      <w:r w:rsidR="00046D90">
        <w:rPr>
          <w:rFonts w:eastAsia="Times New Roman"/>
          <w:sz w:val="22"/>
          <w:szCs w:val="22"/>
        </w:rPr>
        <w:t xml:space="preserve">the program makes in relation to the rate of wound healing with age is interesting </w:t>
      </w:r>
      <w:r w:rsidR="007B0A57">
        <w:rPr>
          <w:rFonts w:eastAsia="Times New Roman"/>
          <w:sz w:val="22"/>
          <w:szCs w:val="22"/>
        </w:rPr>
        <w:t xml:space="preserve">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xml:space="preserve">, however due to a lack of in vitro data surrounding senescence migration rates it is not possible to validate the model to a rigorous level. Therefore, it </w:t>
      </w:r>
      <w:r w:rsidR="00BB5ECB">
        <w:rPr>
          <w:rFonts w:eastAsia="Times New Roman"/>
          <w:sz w:val="22"/>
          <w:szCs w:val="22"/>
        </w:rPr>
        <w:t>would</w:t>
      </w:r>
      <w:r>
        <w:rPr>
          <w:rFonts w:eastAsia="Times New Roman"/>
          <w:sz w:val="22"/>
          <w:szCs w:val="22"/>
        </w:rPr>
        <w:t xml:space="preserve">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55BF9ED7"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1C2D72">
        <w:rPr>
          <w:rFonts w:eastAsia="Times New Roman"/>
          <w:sz w:val="22"/>
          <w:szCs w:val="22"/>
        </w:rPr>
        <w:t>lly healed is shown in Figure 6.8</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66EDDD8A" w:rsidR="00C1177C" w:rsidRDefault="00C1177C" w:rsidP="00192019">
      <w:pPr>
        <w:rPr>
          <w:rFonts w:eastAsia="Times New Roman"/>
          <w:sz w:val="22"/>
          <w:szCs w:val="22"/>
        </w:rPr>
      </w:pPr>
      <w:r>
        <w:rPr>
          <w:rFonts w:eastAsia="Times New Roman"/>
          <w:sz w:val="22"/>
          <w:szCs w:val="22"/>
        </w:rPr>
        <w:lastRenderedPageBreak/>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39EA9F9D" w:rsidR="0049568A" w:rsidRPr="00D6226A" w:rsidDel="00D933E4" w:rsidRDefault="001C2D72" w:rsidP="005C1C06">
      <w:pPr>
        <w:ind w:left="360"/>
        <w:rPr>
          <w:del w:id="257" w:author="Harry Cooper" w:date="2017-11-29T15:21:00Z"/>
          <w:rFonts w:eastAsia="Times New Roman"/>
          <w:sz w:val="22"/>
          <w:szCs w:val="22"/>
        </w:rPr>
      </w:pPr>
      <w:r>
        <w:rPr>
          <w:rFonts w:eastAsia="Times New Roman"/>
          <w:sz w:val="22"/>
          <w:szCs w:val="22"/>
        </w:rPr>
        <w:t>Figure 6.8</w:t>
      </w:r>
      <w:r w:rsidR="007B06F4">
        <w:rPr>
          <w:rFonts w:eastAsia="Times New Roman"/>
          <w:sz w:val="22"/>
          <w:szCs w:val="22"/>
        </w:rPr>
        <w:t>: A: The iteration before wounding, B: The iteration of the wound, C-H: images of the healing every 6 hours.</w:t>
      </w:r>
      <w:r w:rsidR="00324CD8" w:rsidRPr="00D6226A">
        <w:rPr>
          <w:rFonts w:eastAsia="Times New Roman"/>
          <w:b/>
          <w:sz w:val="22"/>
          <w:szCs w:val="22"/>
        </w:rPr>
        <w:br/>
      </w:r>
      <w:del w:id="258"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3DA3A9D3" w14:textId="77777777" w:rsidR="007C38D7" w:rsidRDefault="007C38D7">
      <w:pPr>
        <w:rPr>
          <w:b/>
        </w:rPr>
      </w:pPr>
    </w:p>
    <w:p w14:paraId="4AB6C8BC" w14:textId="77777777" w:rsidR="007C38D7" w:rsidRDefault="007C38D7">
      <w:pPr>
        <w:rPr>
          <w:b/>
        </w:rPr>
      </w:pPr>
    </w:p>
    <w:p w14:paraId="613FC044" w14:textId="77777777" w:rsidR="007C38D7" w:rsidRDefault="007C38D7">
      <w:pPr>
        <w:rPr>
          <w:b/>
        </w:rPr>
      </w:pPr>
    </w:p>
    <w:p w14:paraId="65BFE716" w14:textId="77777777" w:rsidR="007C38D7" w:rsidRDefault="007C38D7">
      <w:pPr>
        <w:rPr>
          <w:b/>
        </w:rPr>
      </w:pPr>
    </w:p>
    <w:p w14:paraId="0E1136E6" w14:textId="77777777" w:rsidR="007C38D7" w:rsidRDefault="007C38D7">
      <w:pPr>
        <w:rPr>
          <w:b/>
        </w:rPr>
      </w:pPr>
    </w:p>
    <w:p w14:paraId="4573CB5A" w14:textId="77777777" w:rsidR="007C38D7" w:rsidRDefault="007C38D7">
      <w:pPr>
        <w:rPr>
          <w:b/>
        </w:rPr>
      </w:pPr>
    </w:p>
    <w:p w14:paraId="064D2593" w14:textId="77777777" w:rsidR="007C38D7" w:rsidRDefault="007C38D7">
      <w:pPr>
        <w:rPr>
          <w:b/>
        </w:rPr>
      </w:pPr>
    </w:p>
    <w:p w14:paraId="58A71EC4" w14:textId="77777777" w:rsidR="007C38D7" w:rsidRDefault="007C38D7">
      <w:pPr>
        <w:rPr>
          <w:b/>
        </w:rPr>
      </w:pPr>
    </w:p>
    <w:p w14:paraId="1E541F0B" w14:textId="77777777" w:rsidR="007C38D7" w:rsidRDefault="007C38D7">
      <w:pPr>
        <w:rPr>
          <w:b/>
        </w:rPr>
      </w:pPr>
    </w:p>
    <w:p w14:paraId="1C37BAAC" w14:textId="77777777" w:rsidR="007C38D7" w:rsidRDefault="007C38D7">
      <w:pPr>
        <w:rPr>
          <w:b/>
        </w:rPr>
      </w:pPr>
    </w:p>
    <w:p w14:paraId="21010B83" w14:textId="77777777" w:rsidR="007C38D7" w:rsidRDefault="007C38D7">
      <w:pPr>
        <w:rPr>
          <w:b/>
        </w:rPr>
      </w:pPr>
    </w:p>
    <w:p w14:paraId="40236ED1" w14:textId="77777777" w:rsidR="007C38D7" w:rsidRDefault="007C38D7">
      <w:pPr>
        <w:rPr>
          <w:b/>
        </w:rPr>
      </w:pPr>
    </w:p>
    <w:p w14:paraId="2A5F13AE" w14:textId="77777777" w:rsidR="007C38D7" w:rsidRDefault="007C38D7">
      <w:pPr>
        <w:rPr>
          <w:b/>
        </w:rPr>
      </w:pPr>
    </w:p>
    <w:p w14:paraId="1C82C631" w14:textId="77777777" w:rsidR="007C38D7" w:rsidRDefault="007C38D7">
      <w:pPr>
        <w:rPr>
          <w:b/>
        </w:rPr>
      </w:pPr>
    </w:p>
    <w:p w14:paraId="5FFA0051" w14:textId="77777777" w:rsidR="007C38D7" w:rsidRDefault="007C38D7">
      <w:pPr>
        <w:rPr>
          <w:b/>
        </w:rPr>
      </w:pPr>
    </w:p>
    <w:p w14:paraId="14EB1E50" w14:textId="77777777" w:rsidR="007C38D7" w:rsidRDefault="007C38D7">
      <w:pPr>
        <w:rPr>
          <w:b/>
        </w:rPr>
      </w:pPr>
    </w:p>
    <w:p w14:paraId="1AF69258" w14:textId="77777777" w:rsidR="007C38D7" w:rsidRDefault="007C38D7">
      <w:pPr>
        <w:rPr>
          <w:b/>
        </w:rPr>
      </w:pPr>
    </w:p>
    <w:p w14:paraId="0059050D" w14:textId="77777777" w:rsidR="007C38D7" w:rsidRDefault="007C38D7">
      <w:pPr>
        <w:rPr>
          <w:b/>
        </w:rPr>
      </w:pPr>
    </w:p>
    <w:p w14:paraId="72237758" w14:textId="77777777" w:rsidR="007C38D7" w:rsidRDefault="007C38D7">
      <w:pPr>
        <w:rPr>
          <w:b/>
        </w:rPr>
      </w:pPr>
    </w:p>
    <w:p w14:paraId="55A670F1" w14:textId="77777777" w:rsidR="007C38D7" w:rsidRDefault="007C38D7">
      <w:pPr>
        <w:rPr>
          <w:b/>
        </w:rPr>
      </w:pPr>
    </w:p>
    <w:p w14:paraId="6D47AD15" w14:textId="77777777" w:rsidR="007C38D7" w:rsidRDefault="007C38D7">
      <w:pPr>
        <w:rPr>
          <w:b/>
        </w:rPr>
      </w:pPr>
    </w:p>
    <w:p w14:paraId="71C7EF2B" w14:textId="77777777" w:rsidR="007C38D7" w:rsidRDefault="007C38D7">
      <w:pPr>
        <w:rPr>
          <w:b/>
        </w:rPr>
      </w:pPr>
    </w:p>
    <w:p w14:paraId="0D700ED4" w14:textId="77777777" w:rsidR="004920DC" w:rsidRDefault="004920DC">
      <w:pPr>
        <w:rPr>
          <w:b/>
        </w:rPr>
      </w:pPr>
    </w:p>
    <w:p w14:paraId="5E948D8E" w14:textId="3BAB7F5B" w:rsidR="0049568A" w:rsidRPr="009C3727" w:rsidRDefault="00192019" w:rsidP="00192019">
      <w:pPr>
        <w:pStyle w:val="Heading1"/>
      </w:pPr>
      <w:bookmarkStart w:id="259" w:name="_Toc513099435"/>
      <w:commentRangeStart w:id="260"/>
      <w:r>
        <w:lastRenderedPageBreak/>
        <w:t xml:space="preserve">7 </w:t>
      </w:r>
      <w:r w:rsidR="0049568A" w:rsidRPr="009C3727">
        <w:t>Conclusion</w:t>
      </w:r>
      <w:bookmarkEnd w:id="259"/>
      <w:commentRangeEnd w:id="260"/>
      <w:r w:rsidR="0056699E">
        <w:rPr>
          <w:rStyle w:val="CommentReference"/>
          <w:b w:val="0"/>
          <w:bCs w:val="0"/>
          <w:kern w:val="0"/>
        </w:rPr>
        <w:commentReference w:id="260"/>
      </w:r>
    </w:p>
    <w:p w14:paraId="2A38CCDB" w14:textId="77777777" w:rsidR="0049568A" w:rsidRPr="00226F61" w:rsidRDefault="0049568A"/>
    <w:p w14:paraId="090C75D0" w14:textId="0BB46CB0" w:rsidR="00951F65" w:rsidRPr="00694482" w:rsidRDefault="0015264F">
      <w:pPr>
        <w:rPr>
          <w:sz w:val="22"/>
          <w:szCs w:val="22"/>
        </w:rPr>
      </w:pPr>
      <w:r w:rsidRPr="00694482">
        <w:rPr>
          <w:sz w:val="22"/>
          <w:szCs w:val="22"/>
        </w:rPr>
        <w:t>This project began by looking at the biological processes involved with the aging of endothelial cells then looked at several methodologies for modelling these processes</w:t>
      </w:r>
      <w:r w:rsidR="005433D3" w:rsidRPr="00694482">
        <w:rPr>
          <w:sz w:val="22"/>
          <w:szCs w:val="22"/>
        </w:rPr>
        <w:t xml:space="preserve"> computationally</w:t>
      </w:r>
      <w:r w:rsidRPr="00694482">
        <w:rPr>
          <w:sz w:val="22"/>
          <w:szCs w:val="22"/>
        </w:rPr>
        <w:t xml:space="preserve"> to provide insight into </w:t>
      </w:r>
      <w:r w:rsidR="005433D3" w:rsidRPr="00694482">
        <w:rPr>
          <w:sz w:val="22"/>
          <w:szCs w:val="22"/>
        </w:rPr>
        <w:t xml:space="preserve">the effect aging has on wound healing. Research into the usefulness and limitations of cellular automata, equation based models, and agent based models was carried out, </w:t>
      </w:r>
      <w:r w:rsidR="00952CCC" w:rsidRPr="00694482">
        <w:rPr>
          <w:sz w:val="22"/>
          <w:szCs w:val="22"/>
        </w:rPr>
        <w:t xml:space="preserve">and </w:t>
      </w:r>
      <w:r w:rsidR="00B61BBE" w:rsidRPr="00694482">
        <w:rPr>
          <w:sz w:val="22"/>
          <w:szCs w:val="22"/>
        </w:rPr>
        <w:t xml:space="preserve">it </w:t>
      </w:r>
      <w:r w:rsidR="00952CCC" w:rsidRPr="00694482">
        <w:rPr>
          <w:sz w:val="22"/>
          <w:szCs w:val="22"/>
        </w:rPr>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Pr="00694482" w:rsidRDefault="00951F65">
      <w:pPr>
        <w:rPr>
          <w:sz w:val="22"/>
          <w:szCs w:val="22"/>
        </w:rPr>
      </w:pPr>
    </w:p>
    <w:p w14:paraId="74624C4D" w14:textId="4E11BDF5" w:rsidR="00C016B3" w:rsidRPr="00694482" w:rsidRDefault="00C016B3">
      <w:pPr>
        <w:rPr>
          <w:sz w:val="22"/>
          <w:szCs w:val="22"/>
        </w:rPr>
      </w:pPr>
      <w:r w:rsidRPr="00694482">
        <w:rPr>
          <w:sz w:val="22"/>
          <w:szCs w:val="22"/>
        </w:rPr>
        <w:t>The program</w:t>
      </w:r>
      <w:r w:rsidR="00E6298F" w:rsidRPr="00694482">
        <w:rPr>
          <w:sz w:val="22"/>
          <w:szCs w:val="22"/>
        </w:rPr>
        <w:t xml:space="preserve"> </w:t>
      </w:r>
      <w:r w:rsidRPr="00694482">
        <w:rPr>
          <w:sz w:val="22"/>
          <w:szCs w:val="22"/>
        </w:rPr>
        <w:t>CellABM</w:t>
      </w:r>
      <w:r w:rsidR="00BC3039" w:rsidRPr="00694482">
        <w:rPr>
          <w:sz w:val="22"/>
          <w:szCs w:val="22"/>
        </w:rPr>
        <w:t>,</w:t>
      </w:r>
      <w:r w:rsidRPr="00694482">
        <w:rPr>
          <w:sz w:val="22"/>
          <w:szCs w:val="22"/>
        </w:rPr>
        <w:t xml:space="preserve"> </w:t>
      </w:r>
      <w:r w:rsidR="00E6298F" w:rsidRPr="00694482">
        <w:rPr>
          <w:sz w:val="22"/>
          <w:szCs w:val="22"/>
        </w:rPr>
        <w:t xml:space="preserve">developed </w:t>
      </w:r>
      <w:r w:rsidRPr="00694482">
        <w:rPr>
          <w:sz w:val="22"/>
          <w:szCs w:val="22"/>
        </w:rPr>
        <w:t>by Marzieh Tehrani</w:t>
      </w:r>
      <w:r w:rsidR="00BC3039" w:rsidRPr="00694482">
        <w:rPr>
          <w:sz w:val="22"/>
          <w:szCs w:val="22"/>
        </w:rPr>
        <w:t>,</w:t>
      </w:r>
      <w:r w:rsidRPr="00694482">
        <w:rPr>
          <w:sz w:val="22"/>
          <w:szCs w:val="22"/>
        </w:rPr>
        <w:t xml:space="preserve"> was adapted and extended to implement the three types of agents required in the model and multiple rules have been developed to mimic the natu</w:t>
      </w:r>
      <w:r w:rsidR="00910AF0" w:rsidRPr="00694482">
        <w:rPr>
          <w:sz w:val="22"/>
          <w:szCs w:val="22"/>
        </w:rPr>
        <w:t xml:space="preserve">ral behaviours of these cells </w:t>
      </w:r>
      <w:r w:rsidR="0078027F" w:rsidRPr="00694482">
        <w:rPr>
          <w:sz w:val="22"/>
          <w:szCs w:val="22"/>
        </w:rPr>
        <w:t>observed</w:t>
      </w:r>
      <w:r w:rsidRPr="00694482">
        <w:rPr>
          <w:sz w:val="22"/>
          <w:szCs w:val="22"/>
        </w:rPr>
        <w:t xml:space="preserve"> in vitro.</w:t>
      </w:r>
      <w:r w:rsidR="00E6298F" w:rsidRPr="00694482">
        <w:rPr>
          <w:sz w:val="22"/>
          <w:szCs w:val="22"/>
        </w:rPr>
        <w:t xml:space="preserve"> Parameters associated with these rules were found in the literature and those that weren’t were heuristically found over several simulations to find the most appropriate.</w:t>
      </w:r>
    </w:p>
    <w:p w14:paraId="572467AD" w14:textId="77777777" w:rsidR="00E6298F" w:rsidRPr="00694482" w:rsidRDefault="00E6298F">
      <w:pPr>
        <w:rPr>
          <w:sz w:val="22"/>
          <w:szCs w:val="22"/>
        </w:rPr>
      </w:pPr>
    </w:p>
    <w:p w14:paraId="20A20EB9" w14:textId="379B9D9E" w:rsidR="00E6298F" w:rsidRPr="00694482" w:rsidRDefault="00E6298F">
      <w:pPr>
        <w:rPr>
          <w:sz w:val="22"/>
          <w:szCs w:val="22"/>
        </w:rPr>
      </w:pPr>
      <w:r w:rsidRPr="00694482">
        <w:rPr>
          <w:sz w:val="22"/>
          <w:szCs w:val="22"/>
        </w:rPr>
        <w:t>The program was run with varying starting number of senescent cells to produces differing senescent percentages when a confluence had been formed, with most simulations being run at 500</w:t>
      </w:r>
      <w:r w:rsidRPr="00694482">
        <w:rPr>
          <w:sz w:val="22"/>
          <w:szCs w:val="22"/>
        </w:rPr>
        <w:sym w:font="Symbol" w:char="F06D"/>
      </w:r>
      <w:r w:rsidRPr="00694482">
        <w:rPr>
          <w:sz w:val="22"/>
          <w:szCs w:val="22"/>
        </w:rPr>
        <w:t>m</w:t>
      </w:r>
      <w:r w:rsidRPr="00694482">
        <w:rPr>
          <w:sz w:val="22"/>
          <w:szCs w:val="22"/>
          <w:vertAlign w:val="superscript"/>
        </w:rPr>
        <w:t>2</w:t>
      </w:r>
      <w:r w:rsidRPr="00694482">
        <w:rPr>
          <w:sz w:val="22"/>
          <w:szCs w:val="22"/>
        </w:rPr>
        <w:t xml:space="preserve"> with a 200</w:t>
      </w:r>
      <w:r w:rsidRPr="00694482">
        <w:rPr>
          <w:sz w:val="22"/>
          <w:szCs w:val="22"/>
        </w:rPr>
        <w:sym w:font="Symbol" w:char="F06D"/>
      </w:r>
      <w:r w:rsidRPr="00694482">
        <w:rPr>
          <w:sz w:val="22"/>
          <w:szCs w:val="22"/>
        </w:rPr>
        <w:t>m wound and time steps of 6 hours. These simulations quantitatively showed that as senescence is increase, the time taken for the wound to heal increases with it. And that time to heal was most sensitive at lower percentages of senescence. Increasing senescence from between 0 and 10% had the largest effect on wound healing, and increasing senescence above 10% had little effect on the wound healing.</w:t>
      </w:r>
    </w:p>
    <w:p w14:paraId="69BA5928" w14:textId="14A8F52A" w:rsidR="00E6298F" w:rsidRPr="00694482" w:rsidRDefault="00E6298F">
      <w:pPr>
        <w:rPr>
          <w:sz w:val="22"/>
          <w:szCs w:val="22"/>
        </w:rPr>
      </w:pPr>
      <w:r w:rsidRPr="00694482">
        <w:rPr>
          <w:sz w:val="22"/>
          <w:szCs w:val="22"/>
        </w:rPr>
        <w:t xml:space="preserve">Simulations with a time step of 1 hour correlate with the </w:t>
      </w:r>
      <w:r w:rsidR="00A640DE" w:rsidRPr="00694482">
        <w:rPr>
          <w:sz w:val="22"/>
          <w:szCs w:val="22"/>
        </w:rPr>
        <w:t>6-hour</w:t>
      </w:r>
      <w:r w:rsidRPr="00694482">
        <w:rPr>
          <w:sz w:val="22"/>
          <w:szCs w:val="22"/>
        </w:rP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rsidRPr="00694482">
        <w:rPr>
          <w:sz w:val="22"/>
          <w:szCs w:val="22"/>
        </w:rPr>
        <w:t>later</w:t>
      </w:r>
      <w:r w:rsidRPr="00694482">
        <w:rPr>
          <w:sz w:val="22"/>
          <w:szCs w:val="22"/>
        </w:rPr>
        <w:t>.</w:t>
      </w:r>
    </w:p>
    <w:p w14:paraId="5030D27A" w14:textId="38079375" w:rsidR="00E6298F" w:rsidRPr="00694482" w:rsidRDefault="00E6298F" w:rsidP="00E6298F">
      <w:pPr>
        <w:rPr>
          <w:sz w:val="22"/>
          <w:szCs w:val="22"/>
        </w:rPr>
      </w:pPr>
      <w:r w:rsidRPr="00694482">
        <w:rPr>
          <w:sz w:val="22"/>
          <w:szCs w:val="22"/>
        </w:rPr>
        <w:t xml:space="preserve">It can therefore be concluded that we are most effective at healing wounds when we are young, and as we age the total number of senescent cells increases and so our ability to heal wounds decreases. </w:t>
      </w:r>
    </w:p>
    <w:p w14:paraId="457089AD" w14:textId="77777777" w:rsidR="00C2346C" w:rsidRPr="00694482" w:rsidRDefault="00C2346C" w:rsidP="00E6298F">
      <w:pPr>
        <w:rPr>
          <w:sz w:val="22"/>
          <w:szCs w:val="22"/>
        </w:rPr>
      </w:pPr>
    </w:p>
    <w:p w14:paraId="095E95E1" w14:textId="6340FD39" w:rsidR="00C2346C" w:rsidRPr="00694482" w:rsidRDefault="00D1070F" w:rsidP="00E6298F">
      <w:pPr>
        <w:rPr>
          <w:sz w:val="22"/>
          <w:szCs w:val="22"/>
        </w:rPr>
      </w:pPr>
      <w:r w:rsidRPr="00694482">
        <w:rPr>
          <w:sz w:val="22"/>
          <w:szCs w:val="22"/>
        </w:rPr>
        <w:t xml:space="preserve">The implemented model has several limitations, most notably the </w:t>
      </w:r>
      <m:oMath>
        <m:r>
          <w:rPr>
            <w:rFonts w:ascii="Cambria Math" w:hAnsi="Cambria Math"/>
            <w:sz w:val="22"/>
            <w:szCs w:val="22"/>
          </w:rPr>
          <m:t>O(</m:t>
        </m:r>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oMath>
      <w:r w:rsidRPr="00694482">
        <w:rPr>
          <w:rFonts w:eastAsiaTheme="minorEastAsia"/>
          <w:sz w:val="22"/>
          <w:szCs w:val="22"/>
        </w:rPr>
        <w:t xml:space="preserve"> time complexity of the overlap class preventing large scale simulations from being run in a reasonable time. There are also edge cases associated with the simulations as no cells are simulated outside of the environment so as migration occurs, gaps form at the sides of the simulation where </w:t>
      </w:r>
      <w:proofErr w:type="gramStart"/>
      <w:r w:rsidRPr="00694482">
        <w:rPr>
          <w:rFonts w:eastAsiaTheme="minorEastAsia"/>
          <w:sz w:val="22"/>
          <w:szCs w:val="22"/>
        </w:rPr>
        <w:t>in reality there</w:t>
      </w:r>
      <w:proofErr w:type="gramEnd"/>
      <w:r w:rsidRPr="00694482">
        <w:rPr>
          <w:rFonts w:eastAsiaTheme="minorEastAsia"/>
          <w:sz w:val="22"/>
          <w:szCs w:val="22"/>
        </w:rPr>
        <w:t xml:space="preserve"> would be cells further out migrating to fill these gaps.</w:t>
      </w:r>
    </w:p>
    <w:p w14:paraId="0615E5BB" w14:textId="77777777" w:rsidR="00C53905" w:rsidRPr="00694482" w:rsidRDefault="00C53905" w:rsidP="00C53905">
      <w:pPr>
        <w:rPr>
          <w:sz w:val="22"/>
          <w:szCs w:val="22"/>
        </w:rPr>
      </w:pPr>
    </w:p>
    <w:p w14:paraId="111AE432" w14:textId="17091610" w:rsidR="00C53905" w:rsidRPr="00694482" w:rsidRDefault="00D1070F" w:rsidP="00C53905">
      <w:pPr>
        <w:rPr>
          <w:sz w:val="22"/>
          <w:szCs w:val="22"/>
        </w:rPr>
      </w:pPr>
      <w:r w:rsidRPr="00694482">
        <w:rPr>
          <w:sz w:val="22"/>
          <w:szCs w:val="22"/>
        </w:rPr>
        <w:t xml:space="preserve">Further work can be conducted to decrease the time complexity and therefore increase the size of the simulation. Also in vitro experiments of varying senescence to wound healing would provide validation to this </w:t>
      </w:r>
      <w:r w:rsidR="00694482" w:rsidRPr="00694482">
        <w:rPr>
          <w:sz w:val="22"/>
          <w:szCs w:val="22"/>
        </w:rPr>
        <w:t>model’s</w:t>
      </w:r>
      <w:r w:rsidRPr="00694482">
        <w:rPr>
          <w:sz w:val="22"/>
          <w:szCs w:val="22"/>
        </w:rPr>
        <w:t xml:space="preserve"> predictions</w:t>
      </w:r>
      <w:r w:rsidR="00694482" w:rsidRPr="00694482">
        <w:rPr>
          <w:sz w:val="22"/>
          <w:szCs w:val="22"/>
        </w:rPr>
        <w:t xml:space="preserve"> and modelling cell adhesion would provide more accurate results.</w:t>
      </w:r>
    </w:p>
    <w:p w14:paraId="4FB0FA8D" w14:textId="77777777" w:rsidR="00C53905" w:rsidRDefault="00C53905" w:rsidP="00C53905">
      <w:pPr>
        <w:rPr>
          <w:sz w:val="22"/>
        </w:rPr>
      </w:pPr>
    </w:p>
    <w:p w14:paraId="5388C964" w14:textId="2E60FFDF" w:rsidR="00C53905" w:rsidRDefault="00694482" w:rsidP="00C53905">
      <w:pPr>
        <w:rPr>
          <w:sz w:val="22"/>
        </w:rPr>
      </w:pPr>
      <w:r>
        <w:rPr>
          <w:sz w:val="22"/>
        </w:rPr>
        <w:t xml:space="preserve">All functional and non-functional requirements for the project have been fully met. </w:t>
      </w:r>
    </w:p>
    <w:p w14:paraId="41A2D6D2" w14:textId="77777777" w:rsidR="00C53905" w:rsidRDefault="00C53905" w:rsidP="00C53905">
      <w:pPr>
        <w:rPr>
          <w:sz w:val="22"/>
        </w:rPr>
      </w:pPr>
    </w:p>
    <w:p w14:paraId="77D5E12B" w14:textId="77777777" w:rsidR="00694482" w:rsidRDefault="00694482" w:rsidP="00C53905">
      <w:pPr>
        <w:rPr>
          <w:sz w:val="22"/>
        </w:rPr>
      </w:pPr>
    </w:p>
    <w:p w14:paraId="632C2023" w14:textId="77777777" w:rsidR="00694482" w:rsidRDefault="00694482" w:rsidP="00C53905">
      <w:pPr>
        <w:rPr>
          <w:sz w:val="22"/>
        </w:rPr>
      </w:pPr>
    </w:p>
    <w:p w14:paraId="2ED9BFC0" w14:textId="77777777" w:rsidR="00694482" w:rsidRDefault="00694482" w:rsidP="00C53905">
      <w:pPr>
        <w:rPr>
          <w:sz w:val="22"/>
        </w:rPr>
      </w:pPr>
    </w:p>
    <w:p w14:paraId="1F1819CC" w14:textId="77777777" w:rsidR="00C53905" w:rsidRDefault="00C53905" w:rsidP="00C53905">
      <w:pPr>
        <w:rPr>
          <w:sz w:val="22"/>
        </w:rPr>
      </w:pPr>
    </w:p>
    <w:p w14:paraId="729DE4D7" w14:textId="77777777" w:rsidR="00694482" w:rsidRDefault="00694482"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4C276823" w14:textId="77777777" w:rsidR="008614D1" w:rsidRPr="006434DA" w:rsidRDefault="008614D1" w:rsidP="00F605AF">
      <w:pPr>
        <w:pStyle w:val="Heading1"/>
      </w:pPr>
      <w:bookmarkStart w:id="261" w:name="_Toc513099436"/>
      <w:r w:rsidRPr="006434DA">
        <w:lastRenderedPageBreak/>
        <w:t>References</w:t>
      </w:r>
      <w:bookmarkEnd w:id="261"/>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 xml:space="preserve">Index </w:t>
      </w:r>
      <w:proofErr w:type="spellStart"/>
      <w:r w:rsidRPr="006434DA">
        <w:rPr>
          <w:rFonts w:eastAsia="Times New Roman"/>
          <w:i/>
          <w:iCs/>
          <w:sz w:val="22"/>
          <w:shd w:val="clear" w:color="auto" w:fill="FFFFFF"/>
        </w:rPr>
        <w:t>medicus</w:t>
      </w:r>
      <w:proofErr w:type="spellEnd"/>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xml:space="preserve">, 8(19), </w:t>
      </w:r>
      <w:proofErr w:type="gramStart"/>
      <w:r w:rsidRPr="003A4F17">
        <w:rPr>
          <w:sz w:val="22"/>
          <w:szCs w:val="22"/>
        </w:rPr>
        <w:t>pp.R</w:t>
      </w:r>
      <w:proofErr w:type="gramEnd"/>
      <w:r w:rsidRPr="003A4F17">
        <w:rPr>
          <w:sz w:val="22"/>
          <w:szCs w:val="22"/>
        </w:rPr>
        <w:t>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proofErr w:type="spellStart"/>
      <w:proofErr w:type="gramStart"/>
      <w:r w:rsidRPr="006434DA">
        <w:rPr>
          <w:rFonts w:eastAsia="Times New Roman"/>
          <w:sz w:val="22"/>
          <w:shd w:val="clear" w:color="auto" w:fill="FFFFFF"/>
        </w:rPr>
        <w:t>P.Brandes</w:t>
      </w:r>
      <w:proofErr w:type="spellEnd"/>
      <w:proofErr w:type="gramEnd"/>
      <w:r w:rsidRPr="006434DA">
        <w:rPr>
          <w:rFonts w:eastAsia="Times New Roman"/>
          <w:sz w:val="22"/>
          <w:shd w:val="clear" w:color="auto" w:fill="FFFFFF"/>
        </w:rPr>
        <w:t>,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proofErr w:type="spellStart"/>
      <w:r w:rsidRPr="003A4F17">
        <w:rPr>
          <w:sz w:val="22"/>
          <w:szCs w:val="22"/>
        </w:rPr>
        <w:t>Dimri</w:t>
      </w:r>
      <w:proofErr w:type="spellEnd"/>
      <w:r w:rsidRPr="003A4F17">
        <w:rPr>
          <w:sz w:val="22"/>
          <w:szCs w:val="22"/>
        </w:rPr>
        <w:t xml:space="preserve">, G., Lee, X., </w:t>
      </w:r>
      <w:proofErr w:type="spellStart"/>
      <w:r w:rsidRPr="003A4F17">
        <w:rPr>
          <w:sz w:val="22"/>
          <w:szCs w:val="22"/>
        </w:rPr>
        <w:t>Basile</w:t>
      </w:r>
      <w:proofErr w:type="spellEnd"/>
      <w:r w:rsidRPr="003A4F17">
        <w:rPr>
          <w:sz w:val="22"/>
          <w:szCs w:val="22"/>
        </w:rPr>
        <w:t xml:space="preserve">, G., Acosta, M., Scott, G., </w:t>
      </w:r>
      <w:proofErr w:type="spellStart"/>
      <w:r w:rsidRPr="003A4F17">
        <w:rPr>
          <w:sz w:val="22"/>
          <w:szCs w:val="22"/>
        </w:rPr>
        <w:t>Roskelley</w:t>
      </w:r>
      <w:proofErr w:type="spellEnd"/>
      <w:r w:rsidRPr="003A4F17">
        <w:rPr>
          <w:sz w:val="22"/>
          <w:szCs w:val="22"/>
        </w:rPr>
        <w:t xml:space="preserve">, C., Medrano, E., </w:t>
      </w:r>
      <w:proofErr w:type="spellStart"/>
      <w:r w:rsidRPr="003A4F17">
        <w:rPr>
          <w:sz w:val="22"/>
          <w:szCs w:val="22"/>
        </w:rPr>
        <w:t>Linskens</w:t>
      </w:r>
      <w:proofErr w:type="spellEnd"/>
      <w:r w:rsidRPr="003A4F17">
        <w:rPr>
          <w:sz w:val="22"/>
          <w:szCs w:val="22"/>
        </w:rPr>
        <w:t xml:space="preserve">, M., </w:t>
      </w:r>
      <w:proofErr w:type="spellStart"/>
      <w:r w:rsidRPr="003A4F17">
        <w:rPr>
          <w:sz w:val="22"/>
          <w:szCs w:val="22"/>
        </w:rPr>
        <w:t>Rubelj</w:t>
      </w:r>
      <w:proofErr w:type="spellEnd"/>
      <w:r w:rsidRPr="003A4F17">
        <w:rPr>
          <w:sz w:val="22"/>
          <w:szCs w:val="22"/>
        </w:rPr>
        <w:t>,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 xml:space="preserve">Wang, C., </w:t>
      </w:r>
      <w:proofErr w:type="spellStart"/>
      <w:r w:rsidRPr="003A4F17">
        <w:rPr>
          <w:sz w:val="22"/>
          <w:szCs w:val="22"/>
        </w:rPr>
        <w:t>Jurk</w:t>
      </w:r>
      <w:proofErr w:type="spellEnd"/>
      <w:r w:rsidRPr="003A4F17">
        <w:rPr>
          <w:sz w:val="22"/>
          <w:szCs w:val="22"/>
        </w:rPr>
        <w:t xml:space="preserve">, D., </w:t>
      </w:r>
      <w:proofErr w:type="spellStart"/>
      <w:r w:rsidRPr="003A4F17">
        <w:rPr>
          <w:sz w:val="22"/>
          <w:szCs w:val="22"/>
        </w:rPr>
        <w:t>Maddick</w:t>
      </w:r>
      <w:proofErr w:type="spellEnd"/>
      <w:r w:rsidRPr="003A4F17">
        <w:rPr>
          <w:sz w:val="22"/>
          <w:szCs w:val="22"/>
        </w:rPr>
        <w:t xml:space="preserve">, M., Nelson, G., Martin-Ruiz, C. and Von </w:t>
      </w:r>
      <w:proofErr w:type="spellStart"/>
      <w:r w:rsidRPr="003A4F17">
        <w:rPr>
          <w:sz w:val="22"/>
          <w:szCs w:val="22"/>
        </w:rPr>
        <w:t>Zglinicki</w:t>
      </w:r>
      <w:proofErr w:type="spellEnd"/>
      <w:r w:rsidRPr="003A4F17">
        <w:rPr>
          <w:sz w:val="22"/>
          <w:szCs w:val="22"/>
        </w:rPr>
        <w:t>,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proofErr w:type="spellStart"/>
      <w:r w:rsidRPr="003A4F17">
        <w:rPr>
          <w:sz w:val="22"/>
          <w:szCs w:val="22"/>
        </w:rPr>
        <w:t>Herbig</w:t>
      </w:r>
      <w:proofErr w:type="spellEnd"/>
      <w:r w:rsidRPr="003A4F17">
        <w:rPr>
          <w:sz w:val="22"/>
          <w:szCs w:val="22"/>
        </w:rPr>
        <w:t>,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 xml:space="preserve">[14] Warboys, C., de Luca, A., </w:t>
      </w:r>
      <w:proofErr w:type="spellStart"/>
      <w:r w:rsidRPr="006434DA">
        <w:rPr>
          <w:sz w:val="22"/>
        </w:rPr>
        <w:t>Amini</w:t>
      </w:r>
      <w:proofErr w:type="spellEnd"/>
      <w:r w:rsidRPr="006434DA">
        <w:rPr>
          <w:sz w:val="22"/>
        </w:rPr>
        <w:t xml:space="preserve">, N., Luong, L., </w:t>
      </w:r>
      <w:proofErr w:type="spellStart"/>
      <w:r w:rsidRPr="006434DA">
        <w:rPr>
          <w:sz w:val="22"/>
        </w:rPr>
        <w:t>Duckles</w:t>
      </w:r>
      <w:proofErr w:type="spellEnd"/>
      <w:r w:rsidRPr="006434DA">
        <w:rPr>
          <w:sz w:val="22"/>
        </w:rPr>
        <w:t xml:space="preserve">, H., Hsiao, S., White, A., Biswas, S., </w:t>
      </w:r>
      <w:proofErr w:type="spellStart"/>
      <w:r w:rsidRPr="006434DA">
        <w:rPr>
          <w:sz w:val="22"/>
        </w:rPr>
        <w:t>Khamis</w:t>
      </w:r>
      <w:proofErr w:type="spellEnd"/>
      <w:r w:rsidRPr="006434DA">
        <w:rPr>
          <w:sz w:val="22"/>
        </w:rPr>
        <w:t xml:space="preserve">, R., Chong, C., Cheung, W., Sherwin, S., Bennett, M., Gil, J., Mason, J., </w:t>
      </w:r>
      <w:proofErr w:type="spellStart"/>
      <w:r w:rsidRPr="006434DA">
        <w:rPr>
          <w:sz w:val="22"/>
        </w:rPr>
        <w:t>Haskard</w:t>
      </w:r>
      <w:proofErr w:type="spellEnd"/>
      <w:r w:rsidRPr="006434DA">
        <w:rPr>
          <w:sz w:val="22"/>
        </w:rPr>
        <w:t>,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w:t>
      </w:r>
      <w:proofErr w:type="spellStart"/>
      <w:r w:rsidRPr="006434DA">
        <w:rPr>
          <w:sz w:val="22"/>
        </w:rPr>
        <w:t>Zakkar</w:t>
      </w:r>
      <w:proofErr w:type="spellEnd"/>
      <w:r w:rsidRPr="006434DA">
        <w:rPr>
          <w:sz w:val="22"/>
        </w:rPr>
        <w:t xml:space="preserve">, M., Boyle, J., </w:t>
      </w:r>
      <w:proofErr w:type="spellStart"/>
      <w:r w:rsidRPr="006434DA">
        <w:rPr>
          <w:sz w:val="22"/>
        </w:rPr>
        <w:t>Cuhlmann</w:t>
      </w:r>
      <w:proofErr w:type="spellEnd"/>
      <w:r w:rsidRPr="006434DA">
        <w:rPr>
          <w:sz w:val="22"/>
        </w:rPr>
        <w:t xml:space="preserve">, S., van der </w:t>
      </w:r>
      <w:proofErr w:type="spellStart"/>
      <w:r w:rsidRPr="006434DA">
        <w:rPr>
          <w:sz w:val="22"/>
        </w:rPr>
        <w:t>Heiden</w:t>
      </w:r>
      <w:proofErr w:type="spellEnd"/>
      <w:r w:rsidRPr="006434DA">
        <w:rPr>
          <w:sz w:val="22"/>
        </w:rPr>
        <w:t xml:space="preserve">, K., Luong, L., Davis, J., Platt, A., Mason, J., </w:t>
      </w:r>
      <w:proofErr w:type="spellStart"/>
      <w:r w:rsidRPr="006434DA">
        <w:rPr>
          <w:sz w:val="22"/>
        </w:rPr>
        <w:t>Krams</w:t>
      </w:r>
      <w:proofErr w:type="spellEnd"/>
      <w:r w:rsidRPr="006434DA">
        <w:rPr>
          <w:sz w:val="22"/>
        </w:rPr>
        <w:t xml:space="preserve">, R., </w:t>
      </w:r>
      <w:proofErr w:type="spellStart"/>
      <w:r w:rsidRPr="006434DA">
        <w:rPr>
          <w:sz w:val="22"/>
        </w:rPr>
        <w:t>Haskard</w:t>
      </w:r>
      <w:proofErr w:type="spellEnd"/>
      <w:r w:rsidRPr="006434DA">
        <w:rPr>
          <w:sz w:val="22"/>
        </w:rPr>
        <w:t xml:space="preserve">,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 xml:space="preserve">[16] Gerrity, R., Richardson, M., </w:t>
      </w:r>
      <w:proofErr w:type="spellStart"/>
      <w:r w:rsidRPr="006434DA">
        <w:rPr>
          <w:sz w:val="22"/>
        </w:rPr>
        <w:t>Somer</w:t>
      </w:r>
      <w:proofErr w:type="spellEnd"/>
      <w:r w:rsidRPr="006434DA">
        <w:rPr>
          <w:sz w:val="22"/>
        </w:rPr>
        <w:t>,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 xml:space="preserve">Am J </w:t>
      </w:r>
      <w:proofErr w:type="spellStart"/>
      <w:r w:rsidRPr="006434DA">
        <w:rPr>
          <w:i/>
          <w:iCs/>
          <w:sz w:val="22"/>
        </w:rPr>
        <w:t>Pathol</w:t>
      </w:r>
      <w:proofErr w:type="spellEnd"/>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 xml:space="preserve">[18] Hu, Y., </w:t>
      </w:r>
      <w:proofErr w:type="spellStart"/>
      <w:r w:rsidRPr="006434DA">
        <w:rPr>
          <w:sz w:val="22"/>
        </w:rPr>
        <w:t>Foteinos</w:t>
      </w:r>
      <w:proofErr w:type="spellEnd"/>
      <w:r w:rsidRPr="006434DA">
        <w:rPr>
          <w:sz w:val="22"/>
        </w:rPr>
        <w:t>,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proofErr w:type="spellStart"/>
      <w:r w:rsidRPr="006434DA">
        <w:rPr>
          <w:rFonts w:eastAsia="Times New Roman"/>
          <w:sz w:val="22"/>
          <w:shd w:val="clear" w:color="auto" w:fill="FFFFFF"/>
        </w:rPr>
        <w:t>Pavelka</w:t>
      </w:r>
      <w:proofErr w:type="spellEnd"/>
      <w:r w:rsidRPr="006434DA">
        <w:rPr>
          <w:rFonts w:eastAsia="Times New Roman"/>
          <w:sz w:val="22"/>
          <w:shd w:val="clear" w:color="auto" w:fill="FFFFFF"/>
        </w:rPr>
        <w:t xml:space="preserve">, J., Tel, G. and </w:t>
      </w:r>
      <w:proofErr w:type="spellStart"/>
      <w:r w:rsidRPr="006434DA">
        <w:rPr>
          <w:rFonts w:eastAsia="Times New Roman"/>
          <w:sz w:val="22"/>
          <w:shd w:val="clear" w:color="auto" w:fill="FFFFFF"/>
        </w:rPr>
        <w:t>Bartosek</w:t>
      </w:r>
      <w:proofErr w:type="spellEnd"/>
      <w:r w:rsidRPr="006434DA">
        <w:rPr>
          <w:rFonts w:eastAsia="Times New Roman"/>
          <w:sz w:val="22"/>
          <w:shd w:val="clear" w:color="auto" w:fill="FFFFFF"/>
        </w:rPr>
        <w:t>,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w:t>
      </w:r>
      <w:proofErr w:type="spellStart"/>
      <w:r w:rsidRPr="006434DA">
        <w:rPr>
          <w:rFonts w:eastAsia="Times New Roman"/>
          <w:sz w:val="22"/>
          <w:shd w:val="clear" w:color="auto" w:fill="FFFFFF"/>
        </w:rPr>
        <w:t>Modeling</w:t>
      </w:r>
      <w:proofErr w:type="spellEnd"/>
      <w:r w:rsidRPr="006434DA">
        <w:rPr>
          <w:rFonts w:eastAsia="Times New Roman"/>
          <w:sz w:val="22"/>
          <w:shd w:val="clear" w:color="auto" w:fill="FFFFFF"/>
        </w:rPr>
        <w:t xml:space="preserve">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w:t>
      </w:r>
      <w:proofErr w:type="spellStart"/>
      <w:r w:rsidRPr="006434DA">
        <w:rPr>
          <w:rFonts w:eastAsia="Times New Roman"/>
          <w:i/>
          <w:iCs/>
          <w:sz w:val="22"/>
          <w:shd w:val="clear" w:color="auto" w:fill="FFFFFF"/>
        </w:rPr>
        <w:t>Nanobioscience</w:t>
      </w:r>
      <w:proofErr w:type="spellEnd"/>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 xml:space="preserve">Walker, D., Southgate, J., Hill, G., Holcombe, M., Hose, D., Wood, S., Mac Neil, S. and Smallwood, R. (2004). The </w:t>
      </w:r>
      <w:proofErr w:type="spellStart"/>
      <w:r w:rsidRPr="003A4F17">
        <w:rPr>
          <w:sz w:val="22"/>
          <w:szCs w:val="22"/>
        </w:rPr>
        <w:t>epitheliome</w:t>
      </w:r>
      <w:proofErr w:type="spellEnd"/>
      <w:r w:rsidRPr="003A4F17">
        <w:rPr>
          <w:sz w:val="22"/>
          <w:szCs w:val="22"/>
        </w:rPr>
        <w:t>: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proofErr w:type="spellStart"/>
      <w:r w:rsidRPr="003A4F17">
        <w:rPr>
          <w:sz w:val="22"/>
          <w:szCs w:val="22"/>
        </w:rPr>
        <w:t>Michaelis</w:t>
      </w:r>
      <w:proofErr w:type="spellEnd"/>
      <w:r w:rsidRPr="003A4F17">
        <w:rPr>
          <w:sz w:val="22"/>
          <w:szCs w:val="22"/>
        </w:rPr>
        <w:t>,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proofErr w:type="spellStart"/>
      <w:r w:rsidRPr="003A4F17">
        <w:rPr>
          <w:sz w:val="22"/>
          <w:szCs w:val="22"/>
        </w:rPr>
        <w:t>Seluanov</w:t>
      </w:r>
      <w:proofErr w:type="spellEnd"/>
      <w:r w:rsidRPr="003A4F17">
        <w:rPr>
          <w:sz w:val="22"/>
          <w:szCs w:val="22"/>
        </w:rPr>
        <w:t xml:space="preserve">, A., Hine, C., </w:t>
      </w:r>
      <w:proofErr w:type="spellStart"/>
      <w:r w:rsidRPr="003A4F17">
        <w:rPr>
          <w:sz w:val="22"/>
          <w:szCs w:val="22"/>
        </w:rPr>
        <w:t>Azpurua</w:t>
      </w:r>
      <w:proofErr w:type="spellEnd"/>
      <w:r w:rsidRPr="003A4F17">
        <w:rPr>
          <w:sz w:val="22"/>
          <w:szCs w:val="22"/>
        </w:rPr>
        <w:t xml:space="preserve">, J., </w:t>
      </w:r>
      <w:proofErr w:type="spellStart"/>
      <w:r w:rsidRPr="003A4F17">
        <w:rPr>
          <w:sz w:val="22"/>
          <w:szCs w:val="22"/>
        </w:rPr>
        <w:t>Feigenson</w:t>
      </w:r>
      <w:proofErr w:type="spellEnd"/>
      <w:r w:rsidRPr="003A4F17">
        <w:rPr>
          <w:sz w:val="22"/>
          <w:szCs w:val="22"/>
        </w:rPr>
        <w:t xml:space="preserve">, M., </w:t>
      </w:r>
      <w:proofErr w:type="spellStart"/>
      <w:r w:rsidRPr="003A4F17">
        <w:rPr>
          <w:sz w:val="22"/>
          <w:szCs w:val="22"/>
        </w:rPr>
        <w:t>Bozzella</w:t>
      </w:r>
      <w:proofErr w:type="spellEnd"/>
      <w:r w:rsidRPr="003A4F17">
        <w:rPr>
          <w:sz w:val="22"/>
          <w:szCs w:val="22"/>
        </w:rPr>
        <w:t xml:space="preserve">, M., Mao, Z., Catania, K. and </w:t>
      </w:r>
      <w:proofErr w:type="spellStart"/>
      <w:r w:rsidRPr="003A4F17">
        <w:rPr>
          <w:sz w:val="22"/>
          <w:szCs w:val="22"/>
        </w:rPr>
        <w:t>Gorbunova</w:t>
      </w:r>
      <w:proofErr w:type="spellEnd"/>
      <w:r w:rsidRPr="003A4F17">
        <w:rPr>
          <w:sz w:val="22"/>
          <w:szCs w:val="22"/>
        </w:rPr>
        <w:t>,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w:t>
      </w:r>
      <w:proofErr w:type="spellStart"/>
      <w:r w:rsidRPr="006434DA">
        <w:rPr>
          <w:rFonts w:eastAsia="Times New Roman"/>
          <w:sz w:val="22"/>
          <w:shd w:val="clear" w:color="auto" w:fill="FFFFFF"/>
        </w:rPr>
        <w:t>cocultivation</w:t>
      </w:r>
      <w:proofErr w:type="spellEnd"/>
      <w:r w:rsidRPr="006434DA">
        <w:rPr>
          <w:rFonts w:eastAsia="Times New Roman"/>
          <w:sz w:val="22"/>
          <w:shd w:val="clear" w:color="auto" w:fill="FFFFFF"/>
        </w:rPr>
        <w:t xml:space="preserve">,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proofErr w:type="spellStart"/>
      <w:r w:rsidRPr="003A4F17">
        <w:rPr>
          <w:sz w:val="22"/>
          <w:szCs w:val="22"/>
        </w:rPr>
        <w:t>Jonkman</w:t>
      </w:r>
      <w:proofErr w:type="spellEnd"/>
      <w:r w:rsidRPr="003A4F17">
        <w:rPr>
          <w:sz w:val="22"/>
          <w:szCs w:val="22"/>
        </w:rPr>
        <w:t xml:space="preserve">, J., Cathcart, J., Xu, F., </w:t>
      </w:r>
      <w:proofErr w:type="spellStart"/>
      <w:r w:rsidRPr="003A4F17">
        <w:rPr>
          <w:sz w:val="22"/>
          <w:szCs w:val="22"/>
        </w:rPr>
        <w:t>Bartolini</w:t>
      </w:r>
      <w:proofErr w:type="spellEnd"/>
      <w:r w:rsidRPr="003A4F17">
        <w:rPr>
          <w:sz w:val="22"/>
          <w:szCs w:val="22"/>
        </w:rPr>
        <w:t xml:space="preserve">, M., Amon, J., Stevens, K. and </w:t>
      </w:r>
      <w:proofErr w:type="spellStart"/>
      <w:r w:rsidRPr="003A4F17">
        <w:rPr>
          <w:sz w:val="22"/>
          <w:szCs w:val="22"/>
        </w:rPr>
        <w:t>Colarusso</w:t>
      </w:r>
      <w:proofErr w:type="spellEnd"/>
      <w:r w:rsidRPr="003A4F17">
        <w:rPr>
          <w:sz w:val="22"/>
          <w:szCs w:val="22"/>
        </w:rPr>
        <w:t>,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 xml:space="preserve">Matsuda, M., </w:t>
      </w:r>
      <w:proofErr w:type="spellStart"/>
      <w:r w:rsidRPr="003A4F17">
        <w:rPr>
          <w:sz w:val="22"/>
          <w:szCs w:val="22"/>
        </w:rPr>
        <w:t>Sawa</w:t>
      </w:r>
      <w:proofErr w:type="spellEnd"/>
      <w:r w:rsidRPr="003A4F17">
        <w:rPr>
          <w:sz w:val="22"/>
          <w:szCs w:val="22"/>
        </w:rPr>
        <w:t xml:space="preserve">, M., </w:t>
      </w:r>
      <w:proofErr w:type="spellStart"/>
      <w:r w:rsidRPr="003A4F17">
        <w:rPr>
          <w:sz w:val="22"/>
          <w:szCs w:val="22"/>
        </w:rPr>
        <w:t>Edelhauser</w:t>
      </w:r>
      <w:proofErr w:type="spellEnd"/>
      <w:r w:rsidRPr="003A4F17">
        <w:rPr>
          <w:sz w:val="22"/>
          <w:szCs w:val="22"/>
        </w:rPr>
        <w:t>, H., Bartels, S., Neufeld, A. and Kenyon, K. (1985). Cellular migration and morphology in corneal endothelial wound repair. </w:t>
      </w:r>
      <w:r w:rsidRPr="003A4F17">
        <w:rPr>
          <w:i/>
          <w:iCs/>
          <w:sz w:val="22"/>
          <w:szCs w:val="22"/>
        </w:rPr>
        <w:t xml:space="preserve">Invest. </w:t>
      </w:r>
      <w:proofErr w:type="spellStart"/>
      <w:r w:rsidRPr="003A4F17">
        <w:rPr>
          <w:i/>
          <w:iCs/>
          <w:sz w:val="22"/>
          <w:szCs w:val="22"/>
        </w:rPr>
        <w:t>Ophthalmol</w:t>
      </w:r>
      <w:proofErr w:type="spellEnd"/>
      <w:r w:rsidRPr="003A4F17">
        <w:rPr>
          <w:i/>
          <w:iCs/>
          <w:sz w:val="22"/>
          <w:szCs w:val="22"/>
        </w:rPr>
        <w:t>.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w:t>
      </w:r>
      <w:proofErr w:type="spellStart"/>
      <w:r w:rsidRPr="003A4F17">
        <w:rPr>
          <w:sz w:val="22"/>
          <w:szCs w:val="22"/>
        </w:rPr>
        <w:t>n.d.</w:t>
      </w:r>
      <w:proofErr w:type="spellEnd"/>
      <w:r w:rsidRPr="003A4F17">
        <w:rPr>
          <w:sz w:val="22"/>
          <w:szCs w:val="22"/>
        </w:rPr>
        <w:t>).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0BDF8A6A" w:rsidR="00F80AF2" w:rsidRDefault="008614D1" w:rsidP="00F80AF2">
      <w:pPr>
        <w:spacing w:after="180"/>
        <w:ind w:left="450" w:hanging="450"/>
        <w:rPr>
          <w:sz w:val="22"/>
          <w:szCs w:val="22"/>
        </w:rPr>
      </w:pPr>
      <w:r w:rsidRPr="006434DA">
        <w:rPr>
          <w:sz w:val="22"/>
          <w:szCs w:val="22"/>
        </w:rPr>
        <w:lastRenderedPageBreak/>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262" w:name="_Toc513099437"/>
      <w:commentRangeStart w:id="263"/>
      <w:r>
        <w:lastRenderedPageBreak/>
        <w:t>Appendix</w:t>
      </w:r>
      <w:bookmarkEnd w:id="262"/>
      <w:commentRangeEnd w:id="263"/>
      <w:r w:rsidR="0018231A">
        <w:rPr>
          <w:rStyle w:val="CommentReference"/>
          <w:b w:val="0"/>
          <w:bCs w:val="0"/>
          <w:kern w:val="0"/>
        </w:rPr>
        <w:commentReference w:id="263"/>
      </w:r>
    </w:p>
    <w:p w14:paraId="57204CC8" w14:textId="79629617" w:rsidR="007D3EB3" w:rsidRPr="00FB5184" w:rsidRDefault="007D3EB3" w:rsidP="00FB5184">
      <w:pPr>
        <w:pStyle w:val="Heading2"/>
        <w:rPr>
          <w:rFonts w:ascii="Times New Roman" w:hAnsi="Times New Roman" w:cs="Times New Roman"/>
          <w:color w:val="auto"/>
        </w:rPr>
      </w:pPr>
      <w:bookmarkStart w:id="264" w:name="_Toc513099438"/>
      <w:r w:rsidRPr="007D3EB3">
        <w:rPr>
          <w:rFonts w:ascii="Times New Roman" w:hAnsi="Times New Roman" w:cs="Times New Roman"/>
          <w:color w:val="auto"/>
        </w:rPr>
        <w:t>Main Simulation Results</w:t>
      </w:r>
      <w:bookmarkEnd w:id="264"/>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77777777" w:rsidR="00FB5184" w:rsidRPr="00A02B77" w:rsidRDefault="00FB5184" w:rsidP="006A418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65" w:name="_Toc513099439"/>
      <w:r w:rsidRPr="007D3EB3">
        <w:rPr>
          <w:rFonts w:ascii="Times New Roman" w:hAnsi="Times New Roman" w:cs="Times New Roman"/>
          <w:color w:val="auto"/>
        </w:rPr>
        <w:lastRenderedPageBreak/>
        <w:t>Simulations Results with 1 Hour Time Step</w:t>
      </w:r>
      <w:bookmarkEnd w:id="265"/>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66" w:name="_Toc513099440"/>
      <w:r w:rsidRPr="007D3EB3">
        <w:rPr>
          <w:rFonts w:ascii="Times New Roman" w:hAnsi="Times New Roman" w:cs="Times New Roman"/>
          <w:color w:val="auto"/>
        </w:rPr>
        <w:t>Sensitivity Analysis Results</w:t>
      </w:r>
      <w:bookmarkEnd w:id="266"/>
    </w:p>
    <w:p w14:paraId="3B1CBDB3" w14:textId="77777777" w:rsidR="00FB5184" w:rsidRDefault="00FB5184" w:rsidP="00FB5184"/>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lastRenderedPageBreak/>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A64874" w14:textId="77777777" w:rsidR="00FB5184" w:rsidRPr="00FB5184" w:rsidRDefault="00FB5184" w:rsidP="00FB5184"/>
    <w:sectPr w:rsidR="00FB5184" w:rsidRPr="00FB5184" w:rsidSect="00362C77">
      <w:headerReference w:type="default" r:id="rId78"/>
      <w:footerReference w:type="default" r:id="rId79"/>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A27210" w:rsidRDefault="00A27210">
      <w:pPr>
        <w:pStyle w:val="CommentText"/>
      </w:pPr>
      <w:r>
        <w:rPr>
          <w:rStyle w:val="CommentReference"/>
        </w:rPr>
        <w:annotationRef/>
      </w:r>
      <w:r>
        <w:t>New</w:t>
      </w:r>
    </w:p>
  </w:comment>
  <w:comment w:id="7" w:author="Harry Cooper" w:date="2018-05-03T11:12:00Z" w:initials="HC">
    <w:p w14:paraId="022F0130" w14:textId="103F702B" w:rsidR="00A27210" w:rsidRDefault="00A27210">
      <w:pPr>
        <w:pStyle w:val="CommentText"/>
      </w:pPr>
      <w:r>
        <w:rPr>
          <w:rStyle w:val="CommentReference"/>
        </w:rPr>
        <w:annotationRef/>
      </w:r>
      <w:r>
        <w:t>New</w:t>
      </w:r>
    </w:p>
  </w:comment>
  <w:comment w:id="26" w:author="Harry Cooper" w:date="2018-05-03T11:12:00Z" w:initials="HC">
    <w:p w14:paraId="1E45879A" w14:textId="1094773E" w:rsidR="00A27210" w:rsidRDefault="00A27210">
      <w:pPr>
        <w:pStyle w:val="CommentText"/>
      </w:pPr>
      <w:r>
        <w:rPr>
          <w:rStyle w:val="CommentReference"/>
        </w:rPr>
        <w:annotationRef/>
      </w:r>
      <w:r>
        <w:t>New</w:t>
      </w:r>
    </w:p>
  </w:comment>
  <w:comment w:id="31" w:author="Harry Cooper" w:date="2018-05-03T11:13:00Z" w:initials="HC">
    <w:p w14:paraId="7CA541F3" w14:textId="58960CEF" w:rsidR="00A27210" w:rsidRDefault="00A27210">
      <w:pPr>
        <w:pStyle w:val="CommentText"/>
      </w:pPr>
      <w:r>
        <w:rPr>
          <w:rStyle w:val="CommentReference"/>
        </w:rPr>
        <w:annotationRef/>
      </w:r>
      <w:r>
        <w:t>New</w:t>
      </w:r>
    </w:p>
  </w:comment>
  <w:comment w:id="46" w:author="D.Walker" w:date="2017-11-28T16:45:00Z" w:initials="D">
    <w:p w14:paraId="1564BAE0" w14:textId="61B19FCD" w:rsidR="00A27210" w:rsidRDefault="00A27210">
      <w:pPr>
        <w:pStyle w:val="CommentText"/>
      </w:pPr>
      <w:r>
        <w:rPr>
          <w:rStyle w:val="CommentReference"/>
        </w:rPr>
        <w:annotationRef/>
      </w:r>
      <w:r>
        <w:t>Meaning what? Stick to describing characteristics which are relevant (and you understand) i.e. how the behaviour differs!</w:t>
      </w:r>
    </w:p>
  </w:comment>
  <w:comment w:id="49" w:author="Harry Cooper" w:date="2017-11-27T16:14:00Z" w:initials="HC">
    <w:p w14:paraId="1A57B82B" w14:textId="6E7AD587" w:rsidR="00A27210" w:rsidRDefault="00A27210">
      <w:pPr>
        <w:pStyle w:val="CommentText"/>
      </w:pPr>
      <w:r>
        <w:rPr>
          <w:rStyle w:val="CommentReference"/>
        </w:rPr>
        <w:annotationRef/>
      </w:r>
      <w:r>
        <w:t>Not started, however I feel I can implicitly cover all the rules of the environment within other sub-chapters, such as the EC sub-chapter above.</w:t>
      </w:r>
    </w:p>
  </w:comment>
  <w:comment w:id="70" w:author="Harry Cooper" w:date="2018-05-03T11:13:00Z" w:initials="HC">
    <w:p w14:paraId="5E73EAAD" w14:textId="47B7EDAB" w:rsidR="00A27210" w:rsidRDefault="00A27210">
      <w:pPr>
        <w:pStyle w:val="CommentText"/>
      </w:pPr>
      <w:r>
        <w:rPr>
          <w:rStyle w:val="CommentReference"/>
        </w:rPr>
        <w:annotationRef/>
      </w:r>
      <w:r>
        <w:t>New</w:t>
      </w:r>
    </w:p>
  </w:comment>
  <w:comment w:id="115" w:author="Harry Cooper" w:date="2018-05-03T11:13:00Z" w:initials="HC">
    <w:p w14:paraId="76259C79" w14:textId="7F4D1635" w:rsidR="00A27210" w:rsidRDefault="00A27210">
      <w:pPr>
        <w:pStyle w:val="CommentText"/>
      </w:pPr>
      <w:r>
        <w:rPr>
          <w:rStyle w:val="CommentReference"/>
        </w:rPr>
        <w:annotationRef/>
      </w:r>
      <w:r>
        <w:t>Rewritten</w:t>
      </w:r>
    </w:p>
  </w:comment>
  <w:comment w:id="151" w:author="D.Walker" w:date="2017-11-28T16:54:00Z" w:initials="D">
    <w:p w14:paraId="5C31F8C5" w14:textId="02003547" w:rsidR="00A27210" w:rsidRDefault="00A27210">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159" w:author="D.Walker" w:date="2017-11-28T16:55:00Z" w:initials="D">
    <w:p w14:paraId="3E284327" w14:textId="396B58DA" w:rsidR="00A27210" w:rsidRDefault="00A27210">
      <w:pPr>
        <w:pStyle w:val="CommentText"/>
      </w:pPr>
      <w:r>
        <w:rPr>
          <w:rStyle w:val="CommentReference"/>
        </w:rPr>
        <w:annotationRef/>
      </w:r>
      <w:r>
        <w:t>You need to properly caption and label all figures. This information should be in the figure caption.</w:t>
      </w:r>
    </w:p>
  </w:comment>
  <w:comment w:id="157" w:author="Harry Cooper" w:date="2017-11-27T16:15:00Z" w:initials="HC">
    <w:p w14:paraId="6CF504E9" w14:textId="01B22636" w:rsidR="00A27210" w:rsidRDefault="00A27210">
      <w:pPr>
        <w:pStyle w:val="CommentText"/>
      </w:pPr>
      <w:r>
        <w:rPr>
          <w:rStyle w:val="CommentReference"/>
        </w:rPr>
        <w:annotationRef/>
      </w:r>
      <w:r>
        <w:t>Do I just have an Appendices at the back with each image and description, rather than in line with the text?</w:t>
      </w:r>
    </w:p>
  </w:comment>
  <w:comment w:id="167" w:author="D.Walker" w:date="2017-11-28T16:56:00Z" w:initials="D">
    <w:p w14:paraId="663C8008" w14:textId="34B33BD5" w:rsidR="00A27210" w:rsidRDefault="00A27210">
      <w:pPr>
        <w:pStyle w:val="CommentText"/>
      </w:pPr>
      <w:r>
        <w:rPr>
          <w:rStyle w:val="CommentReference"/>
        </w:rPr>
        <w:annotationRef/>
      </w:r>
      <w:r>
        <w:t>Drawback?</w:t>
      </w:r>
    </w:p>
  </w:comment>
  <w:comment w:id="173" w:author="D.Walker" w:date="2017-11-28T16:57:00Z" w:initials="D">
    <w:p w14:paraId="5B0B2D19" w14:textId="242767F3" w:rsidR="00A27210" w:rsidRDefault="00A27210">
      <w:pPr>
        <w:pStyle w:val="CommentText"/>
      </w:pPr>
      <w:r>
        <w:rPr>
          <w:rStyle w:val="CommentReference"/>
        </w:rPr>
        <w:annotationRef/>
      </w:r>
      <w:r>
        <w:t>Would be nice, but not essential</w:t>
      </w:r>
    </w:p>
  </w:comment>
  <w:comment w:id="179" w:author="Harry Cooper" w:date="2018-05-03T11:14:00Z" w:initials="HC">
    <w:p w14:paraId="1AFB1621" w14:textId="2D8CB2C0" w:rsidR="00A27210" w:rsidRDefault="00A27210">
      <w:pPr>
        <w:pStyle w:val="CommentText"/>
      </w:pPr>
      <w:r>
        <w:rPr>
          <w:rStyle w:val="CommentReference"/>
        </w:rPr>
        <w:annotationRef/>
      </w:r>
      <w:r>
        <w:t>Rewritten</w:t>
      </w:r>
    </w:p>
  </w:comment>
  <w:comment w:id="210" w:author="Harry Cooper" w:date="2018-05-03T11:15:00Z" w:initials="HC">
    <w:p w14:paraId="741AE6E1" w14:textId="08F543AA" w:rsidR="00A27210" w:rsidRDefault="00A27210">
      <w:pPr>
        <w:pStyle w:val="CommentText"/>
      </w:pPr>
      <w:r>
        <w:rPr>
          <w:rStyle w:val="CommentReference"/>
        </w:rPr>
        <w:annotationRef/>
      </w:r>
      <w:r>
        <w:t>Rewritten</w:t>
      </w:r>
    </w:p>
  </w:comment>
  <w:comment w:id="217" w:author="Harry Cooper" w:date="2018-05-03T11:15:00Z" w:initials="HC">
    <w:p w14:paraId="76EC26DD" w14:textId="09C39734" w:rsidR="00A27210" w:rsidRDefault="00A27210">
      <w:pPr>
        <w:pStyle w:val="CommentText"/>
      </w:pPr>
      <w:r>
        <w:rPr>
          <w:rStyle w:val="CommentReference"/>
        </w:rPr>
        <w:annotationRef/>
      </w:r>
      <w:r>
        <w:t>New</w:t>
      </w:r>
    </w:p>
  </w:comment>
  <w:comment w:id="219" w:author="Harry Cooper" w:date="2018-05-03T11:15:00Z" w:initials="HC">
    <w:p w14:paraId="2F8C5F23" w14:textId="007239E4" w:rsidR="00A27210" w:rsidRDefault="00A27210">
      <w:pPr>
        <w:pStyle w:val="CommentText"/>
      </w:pPr>
      <w:r>
        <w:rPr>
          <w:rStyle w:val="CommentReference"/>
        </w:rPr>
        <w:annotationRef/>
      </w:r>
      <w:r>
        <w:t>New</w:t>
      </w:r>
    </w:p>
  </w:comment>
  <w:comment w:id="224" w:author="Harry Cooper" w:date="2018-05-03T11:16:00Z" w:initials="HC">
    <w:p w14:paraId="4A777A5E" w14:textId="078EEA19" w:rsidR="00A27210" w:rsidRDefault="00A27210">
      <w:pPr>
        <w:pStyle w:val="CommentText"/>
      </w:pPr>
      <w:r>
        <w:rPr>
          <w:rStyle w:val="CommentReference"/>
        </w:rPr>
        <w:annotationRef/>
      </w:r>
      <w:r>
        <w:t>New</w:t>
      </w:r>
    </w:p>
  </w:comment>
  <w:comment w:id="228" w:author="Harry Cooper" w:date="2018-04-24T07:48:00Z" w:initials="HC">
    <w:p w14:paraId="6F4F23C8" w14:textId="0BA573B7" w:rsidR="00A27210" w:rsidRDefault="00A27210">
      <w:pPr>
        <w:pStyle w:val="CommentText"/>
      </w:pPr>
      <w:r>
        <w:rPr>
          <w:rStyle w:val="CommentReference"/>
        </w:rPr>
        <w:annotationRef/>
      </w:r>
      <w:r>
        <w:t>Is it confusing switching to radius?</w:t>
      </w:r>
    </w:p>
  </w:comment>
  <w:comment w:id="247" w:author="Harry Cooper" w:date="2018-05-03T11:16:00Z" w:initials="HC">
    <w:p w14:paraId="58AE050F" w14:textId="03F5DB0A" w:rsidR="00A27210" w:rsidRDefault="00A27210">
      <w:pPr>
        <w:pStyle w:val="CommentText"/>
      </w:pPr>
      <w:r>
        <w:rPr>
          <w:rStyle w:val="CommentReference"/>
        </w:rPr>
        <w:annotationRef/>
      </w:r>
      <w:r>
        <w:t>New</w:t>
      </w:r>
    </w:p>
  </w:comment>
  <w:comment w:id="260" w:author="Harry Cooper" w:date="2018-05-03T11:16:00Z" w:initials="HC">
    <w:p w14:paraId="09E0C5DC" w14:textId="6F404F64" w:rsidR="00A27210" w:rsidRDefault="00A27210">
      <w:pPr>
        <w:pStyle w:val="CommentText"/>
      </w:pPr>
      <w:r>
        <w:rPr>
          <w:rStyle w:val="CommentReference"/>
        </w:rPr>
        <w:annotationRef/>
      </w:r>
      <w:r>
        <w:t>New</w:t>
      </w:r>
    </w:p>
  </w:comment>
  <w:comment w:id="263" w:author="Harry Cooper" w:date="2018-05-03T11:19:00Z" w:initials="HC">
    <w:p w14:paraId="478B30F7" w14:textId="0B28DE66" w:rsidR="00A27210" w:rsidRDefault="00A27210">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A32A7D" w14:textId="77777777" w:rsidR="00237098" w:rsidRDefault="00237098" w:rsidP="00642E0B">
      <w:r>
        <w:separator/>
      </w:r>
    </w:p>
  </w:endnote>
  <w:endnote w:type="continuationSeparator" w:id="0">
    <w:p w14:paraId="3469C852" w14:textId="77777777" w:rsidR="00237098" w:rsidRDefault="00237098"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A27210" w:rsidRDefault="00A27210"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A27210" w:rsidRDefault="00A2721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A27210" w:rsidRDefault="00A27210"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366D">
      <w:rPr>
        <w:rStyle w:val="PageNumber"/>
        <w:noProof/>
      </w:rPr>
      <w:t>vi</w:t>
    </w:r>
    <w:r>
      <w:rPr>
        <w:rStyle w:val="PageNumber"/>
      </w:rPr>
      <w:fldChar w:fldCharType="end"/>
    </w:r>
  </w:p>
  <w:p w14:paraId="1AC764E3" w14:textId="6ABE33BF" w:rsidR="00A27210" w:rsidRDefault="00A27210"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A27210" w:rsidRDefault="00A27210"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366D">
      <w:rPr>
        <w:rStyle w:val="PageNumber"/>
        <w:noProof/>
      </w:rPr>
      <w:t>2</w:t>
    </w:r>
    <w:r>
      <w:rPr>
        <w:rStyle w:val="PageNumber"/>
      </w:rPr>
      <w:fldChar w:fldCharType="end"/>
    </w:r>
  </w:p>
  <w:p w14:paraId="04D4E42B" w14:textId="77777777" w:rsidR="00A27210" w:rsidRDefault="00A27210"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065B2F" w14:textId="77777777" w:rsidR="00237098" w:rsidRDefault="00237098" w:rsidP="00642E0B">
      <w:r>
        <w:separator/>
      </w:r>
    </w:p>
  </w:footnote>
  <w:footnote w:type="continuationSeparator" w:id="0">
    <w:p w14:paraId="1BF51818" w14:textId="77777777" w:rsidR="00237098" w:rsidRDefault="00237098"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7EC5E" w14:textId="77777777" w:rsidR="00530391" w:rsidRDefault="00530391" w:rsidP="0053039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5">
    <w:nsid w:val="7602020B"/>
    <w:multiLevelType w:val="hybridMultilevel"/>
    <w:tmpl w:val="221E58EE"/>
    <w:lvl w:ilvl="0" w:tplc="95B84874">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2"/>
  </w:num>
  <w:num w:numId="2">
    <w:abstractNumId w:val="9"/>
  </w:num>
  <w:num w:numId="3">
    <w:abstractNumId w:val="3"/>
  </w:num>
  <w:num w:numId="4">
    <w:abstractNumId w:val="4"/>
  </w:num>
  <w:num w:numId="5">
    <w:abstractNumId w:val="14"/>
  </w:num>
  <w:num w:numId="6">
    <w:abstractNumId w:val="5"/>
  </w:num>
  <w:num w:numId="7">
    <w:abstractNumId w:val="11"/>
  </w:num>
  <w:num w:numId="8">
    <w:abstractNumId w:val="8"/>
  </w:num>
  <w:num w:numId="9">
    <w:abstractNumId w:val="16"/>
  </w:num>
  <w:num w:numId="10">
    <w:abstractNumId w:val="6"/>
  </w:num>
  <w:num w:numId="11">
    <w:abstractNumId w:val="13"/>
  </w:num>
  <w:num w:numId="12">
    <w:abstractNumId w:val="2"/>
  </w:num>
  <w:num w:numId="13">
    <w:abstractNumId w:val="0"/>
  </w:num>
  <w:num w:numId="14">
    <w:abstractNumId w:val="10"/>
  </w:num>
  <w:num w:numId="15">
    <w:abstractNumId w:val="1"/>
  </w:num>
  <w:num w:numId="16">
    <w:abstractNumId w:val="7"/>
  </w:num>
  <w:num w:numId="17">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isplayBackgroundShape/>
  <w:proofState w:spelling="clean" w:grammar="clean"/>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76A7"/>
    <w:rsid w:val="00030239"/>
    <w:rsid w:val="00032422"/>
    <w:rsid w:val="0003588D"/>
    <w:rsid w:val="00036C3D"/>
    <w:rsid w:val="00042BCD"/>
    <w:rsid w:val="00044307"/>
    <w:rsid w:val="000445E0"/>
    <w:rsid w:val="00046277"/>
    <w:rsid w:val="00046D90"/>
    <w:rsid w:val="00047B3A"/>
    <w:rsid w:val="000523F8"/>
    <w:rsid w:val="00053EC5"/>
    <w:rsid w:val="000551F6"/>
    <w:rsid w:val="000552EF"/>
    <w:rsid w:val="00055488"/>
    <w:rsid w:val="00055834"/>
    <w:rsid w:val="000573F6"/>
    <w:rsid w:val="00057517"/>
    <w:rsid w:val="00057C2C"/>
    <w:rsid w:val="00062007"/>
    <w:rsid w:val="00062857"/>
    <w:rsid w:val="000635E8"/>
    <w:rsid w:val="00066869"/>
    <w:rsid w:val="00067FEF"/>
    <w:rsid w:val="0007031C"/>
    <w:rsid w:val="00071C91"/>
    <w:rsid w:val="00072823"/>
    <w:rsid w:val="0007364A"/>
    <w:rsid w:val="00073C79"/>
    <w:rsid w:val="00074EE2"/>
    <w:rsid w:val="000754DE"/>
    <w:rsid w:val="0008235C"/>
    <w:rsid w:val="0008366D"/>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643"/>
    <w:rsid w:val="000D1E2A"/>
    <w:rsid w:val="000D5B5D"/>
    <w:rsid w:val="000D71AB"/>
    <w:rsid w:val="000E0CF5"/>
    <w:rsid w:val="000E1371"/>
    <w:rsid w:val="000E1D90"/>
    <w:rsid w:val="000E2293"/>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196C"/>
    <w:rsid w:val="00113DDA"/>
    <w:rsid w:val="00115F28"/>
    <w:rsid w:val="001161CE"/>
    <w:rsid w:val="001162D9"/>
    <w:rsid w:val="00117156"/>
    <w:rsid w:val="00121C0D"/>
    <w:rsid w:val="00121C18"/>
    <w:rsid w:val="00122D23"/>
    <w:rsid w:val="00123F30"/>
    <w:rsid w:val="0012507E"/>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16F"/>
    <w:rsid w:val="0014742D"/>
    <w:rsid w:val="00151F9B"/>
    <w:rsid w:val="0015264F"/>
    <w:rsid w:val="0015270A"/>
    <w:rsid w:val="0015301E"/>
    <w:rsid w:val="00154030"/>
    <w:rsid w:val="00154419"/>
    <w:rsid w:val="00160BE0"/>
    <w:rsid w:val="001625A7"/>
    <w:rsid w:val="00164343"/>
    <w:rsid w:val="001643DE"/>
    <w:rsid w:val="00164FDF"/>
    <w:rsid w:val="00166438"/>
    <w:rsid w:val="001668F7"/>
    <w:rsid w:val="001669A6"/>
    <w:rsid w:val="00167456"/>
    <w:rsid w:val="00167D53"/>
    <w:rsid w:val="001703A1"/>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2019"/>
    <w:rsid w:val="00193106"/>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2D72"/>
    <w:rsid w:val="001C4AB2"/>
    <w:rsid w:val="001C57A4"/>
    <w:rsid w:val="001C7733"/>
    <w:rsid w:val="001C7A82"/>
    <w:rsid w:val="001D2407"/>
    <w:rsid w:val="001D2456"/>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2ED"/>
    <w:rsid w:val="00226F61"/>
    <w:rsid w:val="00230516"/>
    <w:rsid w:val="00232009"/>
    <w:rsid w:val="00233001"/>
    <w:rsid w:val="002355DD"/>
    <w:rsid w:val="00235903"/>
    <w:rsid w:val="00236C4C"/>
    <w:rsid w:val="00237098"/>
    <w:rsid w:val="00237E16"/>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3B88"/>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0A40"/>
    <w:rsid w:val="002F15DD"/>
    <w:rsid w:val="002F1CF6"/>
    <w:rsid w:val="002F2BB1"/>
    <w:rsid w:val="002F415C"/>
    <w:rsid w:val="002F5E25"/>
    <w:rsid w:val="003003DF"/>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3748"/>
    <w:rsid w:val="003559DA"/>
    <w:rsid w:val="00356111"/>
    <w:rsid w:val="003565DE"/>
    <w:rsid w:val="0035792D"/>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2150"/>
    <w:rsid w:val="003846E9"/>
    <w:rsid w:val="00385654"/>
    <w:rsid w:val="0038721F"/>
    <w:rsid w:val="00387F00"/>
    <w:rsid w:val="00392046"/>
    <w:rsid w:val="003940FD"/>
    <w:rsid w:val="00395D7C"/>
    <w:rsid w:val="0039643A"/>
    <w:rsid w:val="003968FB"/>
    <w:rsid w:val="00397D5C"/>
    <w:rsid w:val="003A1254"/>
    <w:rsid w:val="003A2877"/>
    <w:rsid w:val="003A4453"/>
    <w:rsid w:val="003A46F8"/>
    <w:rsid w:val="003A5B5A"/>
    <w:rsid w:val="003A7DDE"/>
    <w:rsid w:val="003B05A4"/>
    <w:rsid w:val="003B118F"/>
    <w:rsid w:val="003B1FD8"/>
    <w:rsid w:val="003B206B"/>
    <w:rsid w:val="003B276D"/>
    <w:rsid w:val="003C0013"/>
    <w:rsid w:val="003C0AE5"/>
    <w:rsid w:val="003C0BBF"/>
    <w:rsid w:val="003C10D7"/>
    <w:rsid w:val="003C2C4B"/>
    <w:rsid w:val="003C3DC4"/>
    <w:rsid w:val="003C42F1"/>
    <w:rsid w:val="003C57A1"/>
    <w:rsid w:val="003C6E05"/>
    <w:rsid w:val="003D16B2"/>
    <w:rsid w:val="003D2EC0"/>
    <w:rsid w:val="003D2FB2"/>
    <w:rsid w:val="003D7006"/>
    <w:rsid w:val="003D75FF"/>
    <w:rsid w:val="003E104F"/>
    <w:rsid w:val="003E14F2"/>
    <w:rsid w:val="003E2605"/>
    <w:rsid w:val="003E47D7"/>
    <w:rsid w:val="003E4A25"/>
    <w:rsid w:val="003E4B7C"/>
    <w:rsid w:val="003E6C4A"/>
    <w:rsid w:val="003E7AB1"/>
    <w:rsid w:val="003F0491"/>
    <w:rsid w:val="003F13BE"/>
    <w:rsid w:val="003F185C"/>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221"/>
    <w:rsid w:val="00480D06"/>
    <w:rsid w:val="00483244"/>
    <w:rsid w:val="00484BFF"/>
    <w:rsid w:val="00485556"/>
    <w:rsid w:val="00486550"/>
    <w:rsid w:val="004867D9"/>
    <w:rsid w:val="0048744A"/>
    <w:rsid w:val="00490F24"/>
    <w:rsid w:val="004920DC"/>
    <w:rsid w:val="0049568A"/>
    <w:rsid w:val="00497A19"/>
    <w:rsid w:val="004A0279"/>
    <w:rsid w:val="004A063E"/>
    <w:rsid w:val="004A1EE7"/>
    <w:rsid w:val="004A4021"/>
    <w:rsid w:val="004A548E"/>
    <w:rsid w:val="004A6310"/>
    <w:rsid w:val="004A69C0"/>
    <w:rsid w:val="004B7BCF"/>
    <w:rsid w:val="004C0203"/>
    <w:rsid w:val="004C1A83"/>
    <w:rsid w:val="004C338E"/>
    <w:rsid w:val="004C3C9B"/>
    <w:rsid w:val="004C435A"/>
    <w:rsid w:val="004C65DE"/>
    <w:rsid w:val="004C6FD3"/>
    <w:rsid w:val="004D0D9B"/>
    <w:rsid w:val="004D13A3"/>
    <w:rsid w:val="004D423A"/>
    <w:rsid w:val="004D4BA0"/>
    <w:rsid w:val="004D5C6D"/>
    <w:rsid w:val="004D7E1F"/>
    <w:rsid w:val="004E09B2"/>
    <w:rsid w:val="004E5B30"/>
    <w:rsid w:val="004E7439"/>
    <w:rsid w:val="004E780A"/>
    <w:rsid w:val="004F2D86"/>
    <w:rsid w:val="004F2F1B"/>
    <w:rsid w:val="004F3D6F"/>
    <w:rsid w:val="004F45B2"/>
    <w:rsid w:val="004F4BFA"/>
    <w:rsid w:val="004F6D66"/>
    <w:rsid w:val="00502685"/>
    <w:rsid w:val="00502D44"/>
    <w:rsid w:val="00504DDF"/>
    <w:rsid w:val="00505C2B"/>
    <w:rsid w:val="00506F72"/>
    <w:rsid w:val="005078F9"/>
    <w:rsid w:val="0051263C"/>
    <w:rsid w:val="005135BC"/>
    <w:rsid w:val="0052096B"/>
    <w:rsid w:val="00521AAC"/>
    <w:rsid w:val="00524581"/>
    <w:rsid w:val="00530391"/>
    <w:rsid w:val="00532C51"/>
    <w:rsid w:val="00537C4C"/>
    <w:rsid w:val="00540D18"/>
    <w:rsid w:val="0054144E"/>
    <w:rsid w:val="00541D6B"/>
    <w:rsid w:val="005433D3"/>
    <w:rsid w:val="0054792B"/>
    <w:rsid w:val="00550F08"/>
    <w:rsid w:val="00552461"/>
    <w:rsid w:val="00553275"/>
    <w:rsid w:val="00555645"/>
    <w:rsid w:val="005568F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0A99"/>
    <w:rsid w:val="005A13C5"/>
    <w:rsid w:val="005A3EFF"/>
    <w:rsid w:val="005A5394"/>
    <w:rsid w:val="005A5C87"/>
    <w:rsid w:val="005A72C1"/>
    <w:rsid w:val="005B00A6"/>
    <w:rsid w:val="005B1129"/>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3F3D"/>
    <w:rsid w:val="005D4539"/>
    <w:rsid w:val="005D4EC7"/>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59A"/>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70C7"/>
    <w:rsid w:val="00660250"/>
    <w:rsid w:val="00661C68"/>
    <w:rsid w:val="00661EA1"/>
    <w:rsid w:val="006623DC"/>
    <w:rsid w:val="00665821"/>
    <w:rsid w:val="00672ABA"/>
    <w:rsid w:val="00672DD5"/>
    <w:rsid w:val="00673E7C"/>
    <w:rsid w:val="00674A33"/>
    <w:rsid w:val="006769FB"/>
    <w:rsid w:val="00680065"/>
    <w:rsid w:val="00680937"/>
    <w:rsid w:val="00683952"/>
    <w:rsid w:val="00684951"/>
    <w:rsid w:val="00684E98"/>
    <w:rsid w:val="006859D7"/>
    <w:rsid w:val="00687A59"/>
    <w:rsid w:val="00691D0B"/>
    <w:rsid w:val="0069334D"/>
    <w:rsid w:val="00694482"/>
    <w:rsid w:val="00694D7A"/>
    <w:rsid w:val="00694E46"/>
    <w:rsid w:val="0069541B"/>
    <w:rsid w:val="00697B3F"/>
    <w:rsid w:val="00697C59"/>
    <w:rsid w:val="006A196E"/>
    <w:rsid w:val="006A3064"/>
    <w:rsid w:val="006A36FF"/>
    <w:rsid w:val="006A4182"/>
    <w:rsid w:val="006A62CC"/>
    <w:rsid w:val="006B1BAF"/>
    <w:rsid w:val="006B2505"/>
    <w:rsid w:val="006B2AD8"/>
    <w:rsid w:val="006B49A3"/>
    <w:rsid w:val="006B4D5E"/>
    <w:rsid w:val="006B577B"/>
    <w:rsid w:val="006C0821"/>
    <w:rsid w:val="006C3661"/>
    <w:rsid w:val="006C4ACA"/>
    <w:rsid w:val="006C6B42"/>
    <w:rsid w:val="006D1599"/>
    <w:rsid w:val="006D2D60"/>
    <w:rsid w:val="006D33E3"/>
    <w:rsid w:val="006D3960"/>
    <w:rsid w:val="006D60D9"/>
    <w:rsid w:val="006D67E8"/>
    <w:rsid w:val="006D7CF1"/>
    <w:rsid w:val="006E0121"/>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354D"/>
    <w:rsid w:val="007143B1"/>
    <w:rsid w:val="007147F2"/>
    <w:rsid w:val="0071486B"/>
    <w:rsid w:val="00714D38"/>
    <w:rsid w:val="007201E7"/>
    <w:rsid w:val="00720734"/>
    <w:rsid w:val="00720B3C"/>
    <w:rsid w:val="0072189D"/>
    <w:rsid w:val="007229E1"/>
    <w:rsid w:val="00722A3C"/>
    <w:rsid w:val="007244FB"/>
    <w:rsid w:val="007263A8"/>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027F"/>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38D7"/>
    <w:rsid w:val="007C5132"/>
    <w:rsid w:val="007C5960"/>
    <w:rsid w:val="007D077C"/>
    <w:rsid w:val="007D3BBF"/>
    <w:rsid w:val="007D3EB3"/>
    <w:rsid w:val="007D4270"/>
    <w:rsid w:val="007D57DC"/>
    <w:rsid w:val="007D6F87"/>
    <w:rsid w:val="007D745B"/>
    <w:rsid w:val="007E058A"/>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378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7A63"/>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2431"/>
    <w:rsid w:val="008D33F3"/>
    <w:rsid w:val="008D367B"/>
    <w:rsid w:val="008D48E8"/>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0AF0"/>
    <w:rsid w:val="0091249D"/>
    <w:rsid w:val="00914122"/>
    <w:rsid w:val="00914971"/>
    <w:rsid w:val="00915587"/>
    <w:rsid w:val="009204E5"/>
    <w:rsid w:val="00920571"/>
    <w:rsid w:val="009205F0"/>
    <w:rsid w:val="00921B63"/>
    <w:rsid w:val="009234F2"/>
    <w:rsid w:val="00924401"/>
    <w:rsid w:val="0092760B"/>
    <w:rsid w:val="0093120E"/>
    <w:rsid w:val="00933DAB"/>
    <w:rsid w:val="00935974"/>
    <w:rsid w:val="00940161"/>
    <w:rsid w:val="00941789"/>
    <w:rsid w:val="00941B79"/>
    <w:rsid w:val="00942A91"/>
    <w:rsid w:val="00947013"/>
    <w:rsid w:val="00950D7A"/>
    <w:rsid w:val="00951F65"/>
    <w:rsid w:val="00952281"/>
    <w:rsid w:val="00952CCC"/>
    <w:rsid w:val="00953851"/>
    <w:rsid w:val="0095434D"/>
    <w:rsid w:val="00954773"/>
    <w:rsid w:val="00954ACE"/>
    <w:rsid w:val="009563F6"/>
    <w:rsid w:val="00957E67"/>
    <w:rsid w:val="009619F3"/>
    <w:rsid w:val="00967A82"/>
    <w:rsid w:val="00967CFC"/>
    <w:rsid w:val="00967E42"/>
    <w:rsid w:val="00975E56"/>
    <w:rsid w:val="00976AD7"/>
    <w:rsid w:val="00977515"/>
    <w:rsid w:val="009779CE"/>
    <w:rsid w:val="0098320D"/>
    <w:rsid w:val="00987679"/>
    <w:rsid w:val="00987A2A"/>
    <w:rsid w:val="00990144"/>
    <w:rsid w:val="00990A7A"/>
    <w:rsid w:val="00990C46"/>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C05E8"/>
    <w:rsid w:val="009C1E22"/>
    <w:rsid w:val="009C2040"/>
    <w:rsid w:val="009C3727"/>
    <w:rsid w:val="009C3BE4"/>
    <w:rsid w:val="009C4DE9"/>
    <w:rsid w:val="009C59A3"/>
    <w:rsid w:val="009C668C"/>
    <w:rsid w:val="009C7DFD"/>
    <w:rsid w:val="009D0979"/>
    <w:rsid w:val="009D134F"/>
    <w:rsid w:val="009D149E"/>
    <w:rsid w:val="009D21FE"/>
    <w:rsid w:val="009D276A"/>
    <w:rsid w:val="009D6B89"/>
    <w:rsid w:val="009E178A"/>
    <w:rsid w:val="009E474B"/>
    <w:rsid w:val="009E57AA"/>
    <w:rsid w:val="009F06B7"/>
    <w:rsid w:val="009F1D19"/>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210"/>
    <w:rsid w:val="00A27FDF"/>
    <w:rsid w:val="00A3143D"/>
    <w:rsid w:val="00A344EB"/>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F14"/>
    <w:rsid w:val="00A624A1"/>
    <w:rsid w:val="00A62959"/>
    <w:rsid w:val="00A63C76"/>
    <w:rsid w:val="00A63D0E"/>
    <w:rsid w:val="00A63DA5"/>
    <w:rsid w:val="00A640DE"/>
    <w:rsid w:val="00A64469"/>
    <w:rsid w:val="00A65F7C"/>
    <w:rsid w:val="00A66EB6"/>
    <w:rsid w:val="00A67C55"/>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278D"/>
    <w:rsid w:val="00AC44FB"/>
    <w:rsid w:val="00AC5445"/>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5F8C"/>
    <w:rsid w:val="00B574F3"/>
    <w:rsid w:val="00B575D1"/>
    <w:rsid w:val="00B60504"/>
    <w:rsid w:val="00B60F62"/>
    <w:rsid w:val="00B61BBE"/>
    <w:rsid w:val="00B628FB"/>
    <w:rsid w:val="00B633F0"/>
    <w:rsid w:val="00B6448A"/>
    <w:rsid w:val="00B64E53"/>
    <w:rsid w:val="00B657AB"/>
    <w:rsid w:val="00B66380"/>
    <w:rsid w:val="00B668B6"/>
    <w:rsid w:val="00B673F2"/>
    <w:rsid w:val="00B67CCB"/>
    <w:rsid w:val="00B71E78"/>
    <w:rsid w:val="00B72826"/>
    <w:rsid w:val="00B72F8A"/>
    <w:rsid w:val="00B7316F"/>
    <w:rsid w:val="00B738DB"/>
    <w:rsid w:val="00B73BCC"/>
    <w:rsid w:val="00B77936"/>
    <w:rsid w:val="00B80593"/>
    <w:rsid w:val="00B851D2"/>
    <w:rsid w:val="00B85B31"/>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2FFE"/>
    <w:rsid w:val="00BB37FD"/>
    <w:rsid w:val="00BB4E8D"/>
    <w:rsid w:val="00BB5418"/>
    <w:rsid w:val="00BB5ECB"/>
    <w:rsid w:val="00BC1691"/>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57E9"/>
    <w:rsid w:val="00C1774E"/>
    <w:rsid w:val="00C22150"/>
    <w:rsid w:val="00C2346C"/>
    <w:rsid w:val="00C23956"/>
    <w:rsid w:val="00C311B8"/>
    <w:rsid w:val="00C32C43"/>
    <w:rsid w:val="00C32D2F"/>
    <w:rsid w:val="00C3360E"/>
    <w:rsid w:val="00C35E88"/>
    <w:rsid w:val="00C36B72"/>
    <w:rsid w:val="00C37221"/>
    <w:rsid w:val="00C41BB9"/>
    <w:rsid w:val="00C45B3E"/>
    <w:rsid w:val="00C50A48"/>
    <w:rsid w:val="00C51AAD"/>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124"/>
    <w:rsid w:val="00D000FB"/>
    <w:rsid w:val="00D010A5"/>
    <w:rsid w:val="00D019E9"/>
    <w:rsid w:val="00D02BE8"/>
    <w:rsid w:val="00D04541"/>
    <w:rsid w:val="00D06D15"/>
    <w:rsid w:val="00D1070F"/>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02"/>
    <w:rsid w:val="00D929C4"/>
    <w:rsid w:val="00D933E4"/>
    <w:rsid w:val="00D935C6"/>
    <w:rsid w:val="00D94E6C"/>
    <w:rsid w:val="00D952C3"/>
    <w:rsid w:val="00DA191B"/>
    <w:rsid w:val="00DA333B"/>
    <w:rsid w:val="00DA5E87"/>
    <w:rsid w:val="00DA68F7"/>
    <w:rsid w:val="00DA77F4"/>
    <w:rsid w:val="00DB3A5D"/>
    <w:rsid w:val="00DB4334"/>
    <w:rsid w:val="00DB75A7"/>
    <w:rsid w:val="00DB77F6"/>
    <w:rsid w:val="00DC11E0"/>
    <w:rsid w:val="00DC126D"/>
    <w:rsid w:val="00DC1E0C"/>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630E"/>
    <w:rsid w:val="00E067D9"/>
    <w:rsid w:val="00E0765A"/>
    <w:rsid w:val="00E11883"/>
    <w:rsid w:val="00E11B77"/>
    <w:rsid w:val="00E14A57"/>
    <w:rsid w:val="00E14BBF"/>
    <w:rsid w:val="00E1674F"/>
    <w:rsid w:val="00E20175"/>
    <w:rsid w:val="00E241FA"/>
    <w:rsid w:val="00E2532C"/>
    <w:rsid w:val="00E26231"/>
    <w:rsid w:val="00E262E1"/>
    <w:rsid w:val="00E26B49"/>
    <w:rsid w:val="00E306A2"/>
    <w:rsid w:val="00E3438B"/>
    <w:rsid w:val="00E3583E"/>
    <w:rsid w:val="00E35922"/>
    <w:rsid w:val="00E35E75"/>
    <w:rsid w:val="00E37CCD"/>
    <w:rsid w:val="00E4252C"/>
    <w:rsid w:val="00E42BFE"/>
    <w:rsid w:val="00E437A5"/>
    <w:rsid w:val="00E51163"/>
    <w:rsid w:val="00E5122D"/>
    <w:rsid w:val="00E51B73"/>
    <w:rsid w:val="00E53751"/>
    <w:rsid w:val="00E5399F"/>
    <w:rsid w:val="00E5625A"/>
    <w:rsid w:val="00E6298F"/>
    <w:rsid w:val="00E632EC"/>
    <w:rsid w:val="00E63FC7"/>
    <w:rsid w:val="00E640E9"/>
    <w:rsid w:val="00E64515"/>
    <w:rsid w:val="00E64FAA"/>
    <w:rsid w:val="00E67683"/>
    <w:rsid w:val="00E70F12"/>
    <w:rsid w:val="00E716A5"/>
    <w:rsid w:val="00E7215B"/>
    <w:rsid w:val="00E7298E"/>
    <w:rsid w:val="00E73689"/>
    <w:rsid w:val="00E736FE"/>
    <w:rsid w:val="00E80F3C"/>
    <w:rsid w:val="00E8136E"/>
    <w:rsid w:val="00E84115"/>
    <w:rsid w:val="00E842A5"/>
    <w:rsid w:val="00E85E74"/>
    <w:rsid w:val="00E8789E"/>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6052"/>
    <w:rsid w:val="00EC03AC"/>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7A2"/>
    <w:rsid w:val="00EF0913"/>
    <w:rsid w:val="00EF0EAA"/>
    <w:rsid w:val="00EF3536"/>
    <w:rsid w:val="00EF7456"/>
    <w:rsid w:val="00F01637"/>
    <w:rsid w:val="00F02597"/>
    <w:rsid w:val="00F03639"/>
    <w:rsid w:val="00F03A23"/>
    <w:rsid w:val="00F05681"/>
    <w:rsid w:val="00F078D6"/>
    <w:rsid w:val="00F07D0C"/>
    <w:rsid w:val="00F103F3"/>
    <w:rsid w:val="00F109CA"/>
    <w:rsid w:val="00F12AF1"/>
    <w:rsid w:val="00F12E97"/>
    <w:rsid w:val="00F162BA"/>
    <w:rsid w:val="00F164DE"/>
    <w:rsid w:val="00F21345"/>
    <w:rsid w:val="00F22540"/>
    <w:rsid w:val="00F22666"/>
    <w:rsid w:val="00F242FA"/>
    <w:rsid w:val="00F24CF9"/>
    <w:rsid w:val="00F27D84"/>
    <w:rsid w:val="00F30720"/>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D6B3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glossaryDocument" Target="glossary/document.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header" Target="header1.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867972"/>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79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7DE07C-1100-E042-9853-F55E2A39E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2783</TotalTime>
  <Pages>66</Pages>
  <Words>15662</Words>
  <Characters>89280</Characters>
  <Application>Microsoft Macintosh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932</cp:revision>
  <cp:lastPrinted>2018-05-03T07:24:00Z</cp:lastPrinted>
  <dcterms:created xsi:type="dcterms:W3CDTF">2017-11-30T10:15:00Z</dcterms:created>
  <dcterms:modified xsi:type="dcterms:W3CDTF">2018-05-08T16:00:00Z</dcterms:modified>
</cp:coreProperties>
</file>