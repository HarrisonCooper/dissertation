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563740"/>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563741"/>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563742"/>
      <w:commentRangeStart w:id="3"/>
      <w:r w:rsidRPr="00226F61">
        <w:lastRenderedPageBreak/>
        <w:t>Abstract</w:t>
      </w:r>
      <w:commentRangeEnd w:id="3"/>
      <w:r w:rsidR="0056699E">
        <w:rPr>
          <w:rStyle w:val="CommentReference"/>
          <w:b w:val="0"/>
          <w:bCs w:val="0"/>
          <w:kern w:val="0"/>
        </w:rPr>
        <w:commentReference w:id="3"/>
      </w:r>
      <w:bookmarkEnd w:id="2"/>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563743"/>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563744"/>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563745"/>
      <w:commentRangeStart w:id="7"/>
      <w:r>
        <w:t>Abbreviations</w:t>
      </w:r>
      <w:commentRangeEnd w:id="7"/>
      <w:r w:rsidR="0056699E">
        <w:rPr>
          <w:rStyle w:val="CommentReference"/>
          <w:b w:val="0"/>
          <w:bCs w:val="0"/>
          <w:kern w:val="0"/>
        </w:rPr>
        <w:commentReference w:id="7"/>
      </w:r>
      <w:bookmarkEnd w:id="6"/>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563746"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456DB0" w:rsidRDefault="004C338E" w:rsidP="00456DB0">
          <w:pPr>
            <w:pStyle w:val="Heading1"/>
          </w:pPr>
          <w:r w:rsidRPr="00456DB0">
            <w:t>Table of Contents</w:t>
          </w:r>
          <w:bookmarkEnd w:id="8"/>
        </w:p>
        <w:p w14:paraId="00622B19" w14:textId="77777777" w:rsidR="001F5E47"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563740" w:history="1">
            <w:r w:rsidR="001F5E47" w:rsidRPr="007028C7">
              <w:rPr>
                <w:rStyle w:val="Hyperlink"/>
                <w:noProof/>
              </w:rPr>
              <w:t>Development of an Agent-based Model Capturing Cellular</w:t>
            </w:r>
            <w:r w:rsidR="001F5E47">
              <w:rPr>
                <w:noProof/>
                <w:webHidden/>
              </w:rPr>
              <w:tab/>
            </w:r>
            <w:r w:rsidR="001F5E47">
              <w:rPr>
                <w:noProof/>
                <w:webHidden/>
              </w:rPr>
              <w:fldChar w:fldCharType="begin"/>
            </w:r>
            <w:r w:rsidR="001F5E47">
              <w:rPr>
                <w:noProof/>
                <w:webHidden/>
              </w:rPr>
              <w:instrText xml:space="preserve"> PAGEREF _Toc513563740 \h </w:instrText>
            </w:r>
            <w:r w:rsidR="001F5E47">
              <w:rPr>
                <w:noProof/>
                <w:webHidden/>
              </w:rPr>
            </w:r>
            <w:r w:rsidR="001F5E47">
              <w:rPr>
                <w:noProof/>
                <w:webHidden/>
              </w:rPr>
              <w:fldChar w:fldCharType="separate"/>
            </w:r>
            <w:r w:rsidR="001F5E47">
              <w:rPr>
                <w:noProof/>
                <w:webHidden/>
              </w:rPr>
              <w:t>i</w:t>
            </w:r>
            <w:r w:rsidR="001F5E47">
              <w:rPr>
                <w:noProof/>
                <w:webHidden/>
              </w:rPr>
              <w:fldChar w:fldCharType="end"/>
            </w:r>
          </w:hyperlink>
        </w:p>
        <w:p w14:paraId="511C0B57"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1" w:history="1">
            <w:r w:rsidRPr="007028C7">
              <w:rPr>
                <w:rStyle w:val="Hyperlink"/>
                <w:noProof/>
              </w:rPr>
              <w:t>Signed Declaration</w:t>
            </w:r>
            <w:r>
              <w:rPr>
                <w:noProof/>
                <w:webHidden/>
              </w:rPr>
              <w:tab/>
            </w:r>
            <w:r>
              <w:rPr>
                <w:noProof/>
                <w:webHidden/>
              </w:rPr>
              <w:fldChar w:fldCharType="begin"/>
            </w:r>
            <w:r>
              <w:rPr>
                <w:noProof/>
                <w:webHidden/>
              </w:rPr>
              <w:instrText xml:space="preserve"> PAGEREF _Toc513563741 \h </w:instrText>
            </w:r>
            <w:r>
              <w:rPr>
                <w:noProof/>
                <w:webHidden/>
              </w:rPr>
            </w:r>
            <w:r>
              <w:rPr>
                <w:noProof/>
                <w:webHidden/>
              </w:rPr>
              <w:fldChar w:fldCharType="separate"/>
            </w:r>
            <w:r>
              <w:rPr>
                <w:noProof/>
                <w:webHidden/>
              </w:rPr>
              <w:t>ii</w:t>
            </w:r>
            <w:r>
              <w:rPr>
                <w:noProof/>
                <w:webHidden/>
              </w:rPr>
              <w:fldChar w:fldCharType="end"/>
            </w:r>
          </w:hyperlink>
        </w:p>
        <w:p w14:paraId="3BEBD75B"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2" w:history="1">
            <w:r w:rsidRPr="007028C7">
              <w:rPr>
                <w:rStyle w:val="Hyperlink"/>
                <w:noProof/>
              </w:rPr>
              <w:t>Abstract</w:t>
            </w:r>
            <w:r>
              <w:rPr>
                <w:noProof/>
                <w:webHidden/>
              </w:rPr>
              <w:tab/>
            </w:r>
            <w:r>
              <w:rPr>
                <w:noProof/>
                <w:webHidden/>
              </w:rPr>
              <w:fldChar w:fldCharType="begin"/>
            </w:r>
            <w:r>
              <w:rPr>
                <w:noProof/>
                <w:webHidden/>
              </w:rPr>
              <w:instrText xml:space="preserve"> PAGEREF _Toc513563742 \h </w:instrText>
            </w:r>
            <w:r>
              <w:rPr>
                <w:noProof/>
                <w:webHidden/>
              </w:rPr>
            </w:r>
            <w:r>
              <w:rPr>
                <w:noProof/>
                <w:webHidden/>
              </w:rPr>
              <w:fldChar w:fldCharType="separate"/>
            </w:r>
            <w:r>
              <w:rPr>
                <w:noProof/>
                <w:webHidden/>
              </w:rPr>
              <w:t>iii</w:t>
            </w:r>
            <w:r>
              <w:rPr>
                <w:noProof/>
                <w:webHidden/>
              </w:rPr>
              <w:fldChar w:fldCharType="end"/>
            </w:r>
          </w:hyperlink>
        </w:p>
        <w:p w14:paraId="61B1A29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3" w:history="1">
            <w:r w:rsidRPr="007028C7">
              <w:rPr>
                <w:rStyle w:val="Hyperlink"/>
                <w:noProof/>
              </w:rPr>
              <w:t>Acknowledgements</w:t>
            </w:r>
            <w:r>
              <w:rPr>
                <w:noProof/>
                <w:webHidden/>
              </w:rPr>
              <w:tab/>
            </w:r>
            <w:r>
              <w:rPr>
                <w:noProof/>
                <w:webHidden/>
              </w:rPr>
              <w:fldChar w:fldCharType="begin"/>
            </w:r>
            <w:r>
              <w:rPr>
                <w:noProof/>
                <w:webHidden/>
              </w:rPr>
              <w:instrText xml:space="preserve"> PAGEREF _Toc513563743 \h </w:instrText>
            </w:r>
            <w:r>
              <w:rPr>
                <w:noProof/>
                <w:webHidden/>
              </w:rPr>
            </w:r>
            <w:r>
              <w:rPr>
                <w:noProof/>
                <w:webHidden/>
              </w:rPr>
              <w:fldChar w:fldCharType="separate"/>
            </w:r>
            <w:r>
              <w:rPr>
                <w:noProof/>
                <w:webHidden/>
              </w:rPr>
              <w:t>iv</w:t>
            </w:r>
            <w:r>
              <w:rPr>
                <w:noProof/>
                <w:webHidden/>
              </w:rPr>
              <w:fldChar w:fldCharType="end"/>
            </w:r>
          </w:hyperlink>
        </w:p>
        <w:p w14:paraId="76B831BB"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4" w:history="1">
            <w:r w:rsidRPr="007028C7">
              <w:rPr>
                <w:rStyle w:val="Hyperlink"/>
                <w:noProof/>
              </w:rPr>
              <w:t>Glossary</w:t>
            </w:r>
            <w:r>
              <w:rPr>
                <w:noProof/>
                <w:webHidden/>
              </w:rPr>
              <w:tab/>
            </w:r>
            <w:r>
              <w:rPr>
                <w:noProof/>
                <w:webHidden/>
              </w:rPr>
              <w:fldChar w:fldCharType="begin"/>
            </w:r>
            <w:r>
              <w:rPr>
                <w:noProof/>
                <w:webHidden/>
              </w:rPr>
              <w:instrText xml:space="preserve"> PAGEREF _Toc513563744 \h </w:instrText>
            </w:r>
            <w:r>
              <w:rPr>
                <w:noProof/>
                <w:webHidden/>
              </w:rPr>
            </w:r>
            <w:r>
              <w:rPr>
                <w:noProof/>
                <w:webHidden/>
              </w:rPr>
              <w:fldChar w:fldCharType="separate"/>
            </w:r>
            <w:r>
              <w:rPr>
                <w:noProof/>
                <w:webHidden/>
              </w:rPr>
              <w:t>v</w:t>
            </w:r>
            <w:r>
              <w:rPr>
                <w:noProof/>
                <w:webHidden/>
              </w:rPr>
              <w:fldChar w:fldCharType="end"/>
            </w:r>
          </w:hyperlink>
        </w:p>
        <w:p w14:paraId="1358C4D4"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5" w:history="1">
            <w:r w:rsidRPr="007028C7">
              <w:rPr>
                <w:rStyle w:val="Hyperlink"/>
                <w:noProof/>
              </w:rPr>
              <w:t>Abbreviations</w:t>
            </w:r>
            <w:r>
              <w:rPr>
                <w:noProof/>
                <w:webHidden/>
              </w:rPr>
              <w:tab/>
            </w:r>
            <w:r>
              <w:rPr>
                <w:noProof/>
                <w:webHidden/>
              </w:rPr>
              <w:fldChar w:fldCharType="begin"/>
            </w:r>
            <w:r>
              <w:rPr>
                <w:noProof/>
                <w:webHidden/>
              </w:rPr>
              <w:instrText xml:space="preserve"> PAGEREF _Toc513563745 \h </w:instrText>
            </w:r>
            <w:r>
              <w:rPr>
                <w:noProof/>
                <w:webHidden/>
              </w:rPr>
            </w:r>
            <w:r>
              <w:rPr>
                <w:noProof/>
                <w:webHidden/>
              </w:rPr>
              <w:fldChar w:fldCharType="separate"/>
            </w:r>
            <w:r>
              <w:rPr>
                <w:noProof/>
                <w:webHidden/>
              </w:rPr>
              <w:t>v</w:t>
            </w:r>
            <w:r>
              <w:rPr>
                <w:noProof/>
                <w:webHidden/>
              </w:rPr>
              <w:fldChar w:fldCharType="end"/>
            </w:r>
          </w:hyperlink>
        </w:p>
        <w:p w14:paraId="4F83B016"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6" w:history="1">
            <w:r w:rsidRPr="007028C7">
              <w:rPr>
                <w:rStyle w:val="Hyperlink"/>
                <w:noProof/>
              </w:rPr>
              <w:t>Table of Contents</w:t>
            </w:r>
            <w:r>
              <w:rPr>
                <w:noProof/>
                <w:webHidden/>
              </w:rPr>
              <w:tab/>
            </w:r>
            <w:r>
              <w:rPr>
                <w:noProof/>
                <w:webHidden/>
              </w:rPr>
              <w:fldChar w:fldCharType="begin"/>
            </w:r>
            <w:r>
              <w:rPr>
                <w:noProof/>
                <w:webHidden/>
              </w:rPr>
              <w:instrText xml:space="preserve"> PAGEREF _Toc513563746 \h </w:instrText>
            </w:r>
            <w:r>
              <w:rPr>
                <w:noProof/>
                <w:webHidden/>
              </w:rPr>
            </w:r>
            <w:r>
              <w:rPr>
                <w:noProof/>
                <w:webHidden/>
              </w:rPr>
              <w:fldChar w:fldCharType="separate"/>
            </w:r>
            <w:r>
              <w:rPr>
                <w:noProof/>
                <w:webHidden/>
              </w:rPr>
              <w:t>vi</w:t>
            </w:r>
            <w:r>
              <w:rPr>
                <w:noProof/>
                <w:webHidden/>
              </w:rPr>
              <w:fldChar w:fldCharType="end"/>
            </w:r>
          </w:hyperlink>
        </w:p>
        <w:p w14:paraId="0A07293E"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7" w:history="1">
            <w:r w:rsidRPr="007028C7">
              <w:rPr>
                <w:rStyle w:val="Hyperlink"/>
                <w:noProof/>
              </w:rPr>
              <w:t>1 Introduction</w:t>
            </w:r>
            <w:r>
              <w:rPr>
                <w:noProof/>
                <w:webHidden/>
              </w:rPr>
              <w:tab/>
            </w:r>
            <w:r>
              <w:rPr>
                <w:noProof/>
                <w:webHidden/>
              </w:rPr>
              <w:fldChar w:fldCharType="begin"/>
            </w:r>
            <w:r>
              <w:rPr>
                <w:noProof/>
                <w:webHidden/>
              </w:rPr>
              <w:instrText xml:space="preserve"> PAGEREF _Toc513563747 \h </w:instrText>
            </w:r>
            <w:r>
              <w:rPr>
                <w:noProof/>
                <w:webHidden/>
              </w:rPr>
            </w:r>
            <w:r>
              <w:rPr>
                <w:noProof/>
                <w:webHidden/>
              </w:rPr>
              <w:fldChar w:fldCharType="separate"/>
            </w:r>
            <w:r>
              <w:rPr>
                <w:noProof/>
                <w:webHidden/>
              </w:rPr>
              <w:t>1</w:t>
            </w:r>
            <w:r>
              <w:rPr>
                <w:noProof/>
                <w:webHidden/>
              </w:rPr>
              <w:fldChar w:fldCharType="end"/>
            </w:r>
          </w:hyperlink>
        </w:p>
        <w:p w14:paraId="4FC5DC8E" w14:textId="77777777" w:rsidR="001F5E47" w:rsidRDefault="001F5E47">
          <w:pPr>
            <w:pStyle w:val="TOC2"/>
            <w:tabs>
              <w:tab w:val="right" w:leader="dot" w:pos="9010"/>
            </w:tabs>
            <w:rPr>
              <w:rFonts w:eastAsiaTheme="minorEastAsia" w:cstheme="minorBidi"/>
              <w:smallCaps w:val="0"/>
              <w:noProof/>
              <w:sz w:val="24"/>
              <w:szCs w:val="24"/>
            </w:rPr>
          </w:pPr>
          <w:hyperlink w:anchor="_Toc513563748" w:history="1">
            <w:r w:rsidRPr="007028C7">
              <w:rPr>
                <w:rStyle w:val="Hyperlink"/>
                <w:rFonts w:ascii="Times New Roman" w:hAnsi="Times New Roman"/>
                <w:noProof/>
              </w:rPr>
              <w:t>1.1 Background Information</w:t>
            </w:r>
            <w:r>
              <w:rPr>
                <w:noProof/>
                <w:webHidden/>
              </w:rPr>
              <w:tab/>
            </w:r>
            <w:r>
              <w:rPr>
                <w:noProof/>
                <w:webHidden/>
              </w:rPr>
              <w:fldChar w:fldCharType="begin"/>
            </w:r>
            <w:r>
              <w:rPr>
                <w:noProof/>
                <w:webHidden/>
              </w:rPr>
              <w:instrText xml:space="preserve"> PAGEREF _Toc513563748 \h </w:instrText>
            </w:r>
            <w:r>
              <w:rPr>
                <w:noProof/>
                <w:webHidden/>
              </w:rPr>
            </w:r>
            <w:r>
              <w:rPr>
                <w:noProof/>
                <w:webHidden/>
              </w:rPr>
              <w:fldChar w:fldCharType="separate"/>
            </w:r>
            <w:r>
              <w:rPr>
                <w:noProof/>
                <w:webHidden/>
              </w:rPr>
              <w:t>1</w:t>
            </w:r>
            <w:r>
              <w:rPr>
                <w:noProof/>
                <w:webHidden/>
              </w:rPr>
              <w:fldChar w:fldCharType="end"/>
            </w:r>
          </w:hyperlink>
        </w:p>
        <w:p w14:paraId="74AB13CA" w14:textId="77777777" w:rsidR="001F5E47" w:rsidRDefault="001F5E47">
          <w:pPr>
            <w:pStyle w:val="TOC2"/>
            <w:tabs>
              <w:tab w:val="right" w:leader="dot" w:pos="9010"/>
            </w:tabs>
            <w:rPr>
              <w:rFonts w:eastAsiaTheme="minorEastAsia" w:cstheme="minorBidi"/>
              <w:smallCaps w:val="0"/>
              <w:noProof/>
              <w:sz w:val="24"/>
              <w:szCs w:val="24"/>
            </w:rPr>
          </w:pPr>
          <w:hyperlink w:anchor="_Toc513563749" w:history="1">
            <w:r w:rsidRPr="007028C7">
              <w:rPr>
                <w:rStyle w:val="Hyperlink"/>
                <w:rFonts w:ascii="Times New Roman" w:hAnsi="Times New Roman"/>
                <w:noProof/>
              </w:rPr>
              <w:t>1.2 Aims and Objectives</w:t>
            </w:r>
            <w:r>
              <w:rPr>
                <w:noProof/>
                <w:webHidden/>
              </w:rPr>
              <w:tab/>
            </w:r>
            <w:r>
              <w:rPr>
                <w:noProof/>
                <w:webHidden/>
              </w:rPr>
              <w:fldChar w:fldCharType="begin"/>
            </w:r>
            <w:r>
              <w:rPr>
                <w:noProof/>
                <w:webHidden/>
              </w:rPr>
              <w:instrText xml:space="preserve"> PAGEREF _Toc513563749 \h </w:instrText>
            </w:r>
            <w:r>
              <w:rPr>
                <w:noProof/>
                <w:webHidden/>
              </w:rPr>
            </w:r>
            <w:r>
              <w:rPr>
                <w:noProof/>
                <w:webHidden/>
              </w:rPr>
              <w:fldChar w:fldCharType="separate"/>
            </w:r>
            <w:r>
              <w:rPr>
                <w:noProof/>
                <w:webHidden/>
              </w:rPr>
              <w:t>1</w:t>
            </w:r>
            <w:r>
              <w:rPr>
                <w:noProof/>
                <w:webHidden/>
              </w:rPr>
              <w:fldChar w:fldCharType="end"/>
            </w:r>
          </w:hyperlink>
        </w:p>
        <w:p w14:paraId="62233546" w14:textId="77777777" w:rsidR="001F5E47" w:rsidRDefault="001F5E47">
          <w:pPr>
            <w:pStyle w:val="TOC2"/>
            <w:tabs>
              <w:tab w:val="right" w:leader="dot" w:pos="9010"/>
            </w:tabs>
            <w:rPr>
              <w:rFonts w:eastAsiaTheme="minorEastAsia" w:cstheme="minorBidi"/>
              <w:smallCaps w:val="0"/>
              <w:noProof/>
              <w:sz w:val="24"/>
              <w:szCs w:val="24"/>
            </w:rPr>
          </w:pPr>
          <w:hyperlink w:anchor="_Toc513563750" w:history="1">
            <w:r w:rsidRPr="007028C7">
              <w:rPr>
                <w:rStyle w:val="Hyperlink"/>
                <w:rFonts w:ascii="Times New Roman" w:hAnsi="Times New Roman"/>
                <w:noProof/>
              </w:rPr>
              <w:t>1.3 Summary of Report</w:t>
            </w:r>
            <w:r>
              <w:rPr>
                <w:noProof/>
                <w:webHidden/>
              </w:rPr>
              <w:tab/>
            </w:r>
            <w:r>
              <w:rPr>
                <w:noProof/>
                <w:webHidden/>
              </w:rPr>
              <w:fldChar w:fldCharType="begin"/>
            </w:r>
            <w:r>
              <w:rPr>
                <w:noProof/>
                <w:webHidden/>
              </w:rPr>
              <w:instrText xml:space="preserve"> PAGEREF _Toc513563750 \h </w:instrText>
            </w:r>
            <w:r>
              <w:rPr>
                <w:noProof/>
                <w:webHidden/>
              </w:rPr>
            </w:r>
            <w:r>
              <w:rPr>
                <w:noProof/>
                <w:webHidden/>
              </w:rPr>
              <w:fldChar w:fldCharType="separate"/>
            </w:r>
            <w:r>
              <w:rPr>
                <w:noProof/>
                <w:webHidden/>
              </w:rPr>
              <w:t>1</w:t>
            </w:r>
            <w:r>
              <w:rPr>
                <w:noProof/>
                <w:webHidden/>
              </w:rPr>
              <w:fldChar w:fldCharType="end"/>
            </w:r>
          </w:hyperlink>
        </w:p>
        <w:p w14:paraId="7BBFB93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51" w:history="1">
            <w:r w:rsidRPr="007028C7">
              <w:rPr>
                <w:rStyle w:val="Hyperlink"/>
                <w:noProof/>
              </w:rPr>
              <w:t>2 Literature Review</w:t>
            </w:r>
            <w:r>
              <w:rPr>
                <w:noProof/>
                <w:webHidden/>
              </w:rPr>
              <w:tab/>
            </w:r>
            <w:r>
              <w:rPr>
                <w:noProof/>
                <w:webHidden/>
              </w:rPr>
              <w:fldChar w:fldCharType="begin"/>
            </w:r>
            <w:r>
              <w:rPr>
                <w:noProof/>
                <w:webHidden/>
              </w:rPr>
              <w:instrText xml:space="preserve"> PAGEREF _Toc513563751 \h </w:instrText>
            </w:r>
            <w:r>
              <w:rPr>
                <w:noProof/>
                <w:webHidden/>
              </w:rPr>
            </w:r>
            <w:r>
              <w:rPr>
                <w:noProof/>
                <w:webHidden/>
              </w:rPr>
              <w:fldChar w:fldCharType="separate"/>
            </w:r>
            <w:r>
              <w:rPr>
                <w:noProof/>
                <w:webHidden/>
              </w:rPr>
              <w:t>2</w:t>
            </w:r>
            <w:r>
              <w:rPr>
                <w:noProof/>
                <w:webHidden/>
              </w:rPr>
              <w:fldChar w:fldCharType="end"/>
            </w:r>
          </w:hyperlink>
        </w:p>
        <w:p w14:paraId="053227D7" w14:textId="77777777" w:rsidR="001F5E47" w:rsidRDefault="001F5E47">
          <w:pPr>
            <w:pStyle w:val="TOC2"/>
            <w:tabs>
              <w:tab w:val="right" w:leader="dot" w:pos="9010"/>
            </w:tabs>
            <w:rPr>
              <w:rFonts w:eastAsiaTheme="minorEastAsia" w:cstheme="minorBidi"/>
              <w:smallCaps w:val="0"/>
              <w:noProof/>
              <w:sz w:val="24"/>
              <w:szCs w:val="24"/>
            </w:rPr>
          </w:pPr>
          <w:hyperlink w:anchor="_Toc513563752" w:history="1">
            <w:r w:rsidRPr="007028C7">
              <w:rPr>
                <w:rStyle w:val="Hyperlink"/>
                <w:rFonts w:ascii="Times New Roman" w:hAnsi="Times New Roman"/>
                <w:noProof/>
              </w:rPr>
              <w:t>2.1 The Endothelial Cell Cycle</w:t>
            </w:r>
            <w:r>
              <w:rPr>
                <w:noProof/>
                <w:webHidden/>
              </w:rPr>
              <w:tab/>
            </w:r>
            <w:r>
              <w:rPr>
                <w:noProof/>
                <w:webHidden/>
              </w:rPr>
              <w:fldChar w:fldCharType="begin"/>
            </w:r>
            <w:r>
              <w:rPr>
                <w:noProof/>
                <w:webHidden/>
              </w:rPr>
              <w:instrText xml:space="preserve"> PAGEREF _Toc513563752 \h </w:instrText>
            </w:r>
            <w:r>
              <w:rPr>
                <w:noProof/>
                <w:webHidden/>
              </w:rPr>
            </w:r>
            <w:r>
              <w:rPr>
                <w:noProof/>
                <w:webHidden/>
              </w:rPr>
              <w:fldChar w:fldCharType="separate"/>
            </w:r>
            <w:r>
              <w:rPr>
                <w:noProof/>
                <w:webHidden/>
              </w:rPr>
              <w:t>2</w:t>
            </w:r>
            <w:r>
              <w:rPr>
                <w:noProof/>
                <w:webHidden/>
              </w:rPr>
              <w:fldChar w:fldCharType="end"/>
            </w:r>
          </w:hyperlink>
        </w:p>
        <w:p w14:paraId="702F0C17" w14:textId="77777777" w:rsidR="001F5E47" w:rsidRDefault="001F5E47">
          <w:pPr>
            <w:pStyle w:val="TOC2"/>
            <w:tabs>
              <w:tab w:val="right" w:leader="dot" w:pos="9010"/>
            </w:tabs>
            <w:rPr>
              <w:rFonts w:eastAsiaTheme="minorEastAsia" w:cstheme="minorBidi"/>
              <w:smallCaps w:val="0"/>
              <w:noProof/>
              <w:sz w:val="24"/>
              <w:szCs w:val="24"/>
            </w:rPr>
          </w:pPr>
          <w:hyperlink w:anchor="_Toc513563753" w:history="1">
            <w:r w:rsidRPr="007028C7">
              <w:rPr>
                <w:rStyle w:val="Hyperlink"/>
                <w:rFonts w:ascii="Times New Roman" w:hAnsi="Times New Roman"/>
                <w:noProof/>
              </w:rPr>
              <w:t>2.2 Ageing</w:t>
            </w:r>
            <w:r>
              <w:rPr>
                <w:noProof/>
                <w:webHidden/>
              </w:rPr>
              <w:tab/>
            </w:r>
            <w:r>
              <w:rPr>
                <w:noProof/>
                <w:webHidden/>
              </w:rPr>
              <w:fldChar w:fldCharType="begin"/>
            </w:r>
            <w:r>
              <w:rPr>
                <w:noProof/>
                <w:webHidden/>
              </w:rPr>
              <w:instrText xml:space="preserve"> PAGEREF _Toc513563753 \h </w:instrText>
            </w:r>
            <w:r>
              <w:rPr>
                <w:noProof/>
                <w:webHidden/>
              </w:rPr>
            </w:r>
            <w:r>
              <w:rPr>
                <w:noProof/>
                <w:webHidden/>
              </w:rPr>
              <w:fldChar w:fldCharType="separate"/>
            </w:r>
            <w:r>
              <w:rPr>
                <w:noProof/>
                <w:webHidden/>
              </w:rPr>
              <w:t>3</w:t>
            </w:r>
            <w:r>
              <w:rPr>
                <w:noProof/>
                <w:webHidden/>
              </w:rPr>
              <w:fldChar w:fldCharType="end"/>
            </w:r>
          </w:hyperlink>
        </w:p>
        <w:p w14:paraId="57EFB5E8" w14:textId="77777777" w:rsidR="001F5E47" w:rsidRDefault="001F5E47">
          <w:pPr>
            <w:pStyle w:val="TOC2"/>
            <w:tabs>
              <w:tab w:val="right" w:leader="dot" w:pos="9010"/>
            </w:tabs>
            <w:rPr>
              <w:rFonts w:eastAsiaTheme="minorEastAsia" w:cstheme="minorBidi"/>
              <w:smallCaps w:val="0"/>
              <w:noProof/>
              <w:sz w:val="24"/>
              <w:szCs w:val="24"/>
            </w:rPr>
          </w:pPr>
          <w:hyperlink w:anchor="_Toc513563754" w:history="1">
            <w:r w:rsidRPr="007028C7">
              <w:rPr>
                <w:rStyle w:val="Hyperlink"/>
                <w:rFonts w:ascii="Times New Roman" w:hAnsi="Times New Roman"/>
                <w:noProof/>
              </w:rPr>
              <w:t>2.3 Senescent Cells</w:t>
            </w:r>
            <w:r>
              <w:rPr>
                <w:noProof/>
                <w:webHidden/>
              </w:rPr>
              <w:tab/>
            </w:r>
            <w:r>
              <w:rPr>
                <w:noProof/>
                <w:webHidden/>
              </w:rPr>
              <w:fldChar w:fldCharType="begin"/>
            </w:r>
            <w:r>
              <w:rPr>
                <w:noProof/>
                <w:webHidden/>
              </w:rPr>
              <w:instrText xml:space="preserve"> PAGEREF _Toc513563754 \h </w:instrText>
            </w:r>
            <w:r>
              <w:rPr>
                <w:noProof/>
                <w:webHidden/>
              </w:rPr>
            </w:r>
            <w:r>
              <w:rPr>
                <w:noProof/>
                <w:webHidden/>
              </w:rPr>
              <w:fldChar w:fldCharType="separate"/>
            </w:r>
            <w:r>
              <w:rPr>
                <w:noProof/>
                <w:webHidden/>
              </w:rPr>
              <w:t>3</w:t>
            </w:r>
            <w:r>
              <w:rPr>
                <w:noProof/>
                <w:webHidden/>
              </w:rPr>
              <w:fldChar w:fldCharType="end"/>
            </w:r>
          </w:hyperlink>
        </w:p>
        <w:p w14:paraId="22226052" w14:textId="77777777" w:rsidR="001F5E47" w:rsidRDefault="001F5E47">
          <w:pPr>
            <w:pStyle w:val="TOC2"/>
            <w:tabs>
              <w:tab w:val="right" w:leader="dot" w:pos="9010"/>
            </w:tabs>
            <w:rPr>
              <w:rFonts w:eastAsiaTheme="minorEastAsia" w:cstheme="minorBidi"/>
              <w:smallCaps w:val="0"/>
              <w:noProof/>
              <w:sz w:val="24"/>
              <w:szCs w:val="24"/>
            </w:rPr>
          </w:pPr>
          <w:hyperlink w:anchor="_Toc513563755" w:history="1">
            <w:r w:rsidRPr="007028C7">
              <w:rPr>
                <w:rStyle w:val="Hyperlink"/>
                <w:rFonts w:ascii="Times New Roman" w:hAnsi="Times New Roman"/>
                <w:noProof/>
              </w:rPr>
              <w:t>2.4 Atheroprone Sites</w:t>
            </w:r>
            <w:r>
              <w:rPr>
                <w:noProof/>
                <w:webHidden/>
              </w:rPr>
              <w:tab/>
            </w:r>
            <w:r>
              <w:rPr>
                <w:noProof/>
                <w:webHidden/>
              </w:rPr>
              <w:fldChar w:fldCharType="begin"/>
            </w:r>
            <w:r>
              <w:rPr>
                <w:noProof/>
                <w:webHidden/>
              </w:rPr>
              <w:instrText xml:space="preserve"> PAGEREF _Toc513563755 \h </w:instrText>
            </w:r>
            <w:r>
              <w:rPr>
                <w:noProof/>
                <w:webHidden/>
              </w:rPr>
            </w:r>
            <w:r>
              <w:rPr>
                <w:noProof/>
                <w:webHidden/>
              </w:rPr>
              <w:fldChar w:fldCharType="separate"/>
            </w:r>
            <w:r>
              <w:rPr>
                <w:noProof/>
                <w:webHidden/>
              </w:rPr>
              <w:t>3</w:t>
            </w:r>
            <w:r>
              <w:rPr>
                <w:noProof/>
                <w:webHidden/>
              </w:rPr>
              <w:fldChar w:fldCharType="end"/>
            </w:r>
          </w:hyperlink>
        </w:p>
        <w:p w14:paraId="1BD5F7DE" w14:textId="77777777" w:rsidR="001F5E47" w:rsidRDefault="001F5E47">
          <w:pPr>
            <w:pStyle w:val="TOC2"/>
            <w:tabs>
              <w:tab w:val="right" w:leader="dot" w:pos="9010"/>
            </w:tabs>
            <w:rPr>
              <w:rFonts w:eastAsiaTheme="minorEastAsia" w:cstheme="minorBidi"/>
              <w:smallCaps w:val="0"/>
              <w:noProof/>
              <w:sz w:val="24"/>
              <w:szCs w:val="24"/>
            </w:rPr>
          </w:pPr>
          <w:hyperlink w:anchor="_Toc513563756" w:history="1">
            <w:r w:rsidRPr="007028C7">
              <w:rPr>
                <w:rStyle w:val="Hyperlink"/>
                <w:rFonts w:ascii="Times New Roman" w:hAnsi="Times New Roman"/>
                <w:noProof/>
              </w:rPr>
              <w:t>2.5 Methods of Modelling</w:t>
            </w:r>
            <w:r>
              <w:rPr>
                <w:noProof/>
                <w:webHidden/>
              </w:rPr>
              <w:tab/>
            </w:r>
            <w:r>
              <w:rPr>
                <w:noProof/>
                <w:webHidden/>
              </w:rPr>
              <w:fldChar w:fldCharType="begin"/>
            </w:r>
            <w:r>
              <w:rPr>
                <w:noProof/>
                <w:webHidden/>
              </w:rPr>
              <w:instrText xml:space="preserve"> PAGEREF _Toc513563756 \h </w:instrText>
            </w:r>
            <w:r>
              <w:rPr>
                <w:noProof/>
                <w:webHidden/>
              </w:rPr>
            </w:r>
            <w:r>
              <w:rPr>
                <w:noProof/>
                <w:webHidden/>
              </w:rPr>
              <w:fldChar w:fldCharType="separate"/>
            </w:r>
            <w:r>
              <w:rPr>
                <w:noProof/>
                <w:webHidden/>
              </w:rPr>
              <w:t>4</w:t>
            </w:r>
            <w:r>
              <w:rPr>
                <w:noProof/>
                <w:webHidden/>
              </w:rPr>
              <w:fldChar w:fldCharType="end"/>
            </w:r>
          </w:hyperlink>
        </w:p>
        <w:p w14:paraId="7A92BD76" w14:textId="77777777" w:rsidR="001F5E47" w:rsidRDefault="001F5E47">
          <w:pPr>
            <w:pStyle w:val="TOC2"/>
            <w:tabs>
              <w:tab w:val="right" w:leader="dot" w:pos="9010"/>
            </w:tabs>
            <w:rPr>
              <w:rFonts w:eastAsiaTheme="minorEastAsia" w:cstheme="minorBidi"/>
              <w:smallCaps w:val="0"/>
              <w:noProof/>
              <w:sz w:val="24"/>
              <w:szCs w:val="24"/>
            </w:rPr>
          </w:pPr>
          <w:hyperlink w:anchor="_Toc513563757" w:history="1">
            <w:r w:rsidRPr="007028C7">
              <w:rPr>
                <w:rStyle w:val="Hyperlink"/>
                <w:rFonts w:ascii="Times New Roman" w:hAnsi="Times New Roman"/>
                <w:noProof/>
              </w:rPr>
              <w:t>2.6 Review of Agent Based Software</w:t>
            </w:r>
            <w:r>
              <w:rPr>
                <w:noProof/>
                <w:webHidden/>
              </w:rPr>
              <w:tab/>
            </w:r>
            <w:r>
              <w:rPr>
                <w:noProof/>
                <w:webHidden/>
              </w:rPr>
              <w:fldChar w:fldCharType="begin"/>
            </w:r>
            <w:r>
              <w:rPr>
                <w:noProof/>
                <w:webHidden/>
              </w:rPr>
              <w:instrText xml:space="preserve"> PAGEREF _Toc513563757 \h </w:instrText>
            </w:r>
            <w:r>
              <w:rPr>
                <w:noProof/>
                <w:webHidden/>
              </w:rPr>
            </w:r>
            <w:r>
              <w:rPr>
                <w:noProof/>
                <w:webHidden/>
              </w:rPr>
              <w:fldChar w:fldCharType="separate"/>
            </w:r>
            <w:r>
              <w:rPr>
                <w:noProof/>
                <w:webHidden/>
              </w:rPr>
              <w:t>4</w:t>
            </w:r>
            <w:r>
              <w:rPr>
                <w:noProof/>
                <w:webHidden/>
              </w:rPr>
              <w:fldChar w:fldCharType="end"/>
            </w:r>
          </w:hyperlink>
        </w:p>
        <w:p w14:paraId="6A7B5273" w14:textId="77777777" w:rsidR="001F5E47" w:rsidRDefault="001F5E47">
          <w:pPr>
            <w:pStyle w:val="TOC2"/>
            <w:tabs>
              <w:tab w:val="right" w:leader="dot" w:pos="9010"/>
            </w:tabs>
            <w:rPr>
              <w:rFonts w:eastAsiaTheme="minorEastAsia" w:cstheme="minorBidi"/>
              <w:smallCaps w:val="0"/>
              <w:noProof/>
              <w:sz w:val="24"/>
              <w:szCs w:val="24"/>
            </w:rPr>
          </w:pPr>
          <w:hyperlink w:anchor="_Toc513563758" w:history="1">
            <w:r w:rsidRPr="007028C7">
              <w:rPr>
                <w:rStyle w:val="Hyperlink"/>
                <w:rFonts w:ascii="Times New Roman" w:hAnsi="Times New Roman"/>
                <w:noProof/>
              </w:rPr>
              <w:t>2.7 Cell Migration</w:t>
            </w:r>
            <w:r>
              <w:rPr>
                <w:noProof/>
                <w:webHidden/>
              </w:rPr>
              <w:tab/>
            </w:r>
            <w:r>
              <w:rPr>
                <w:noProof/>
                <w:webHidden/>
              </w:rPr>
              <w:fldChar w:fldCharType="begin"/>
            </w:r>
            <w:r>
              <w:rPr>
                <w:noProof/>
                <w:webHidden/>
              </w:rPr>
              <w:instrText xml:space="preserve"> PAGEREF _Toc513563758 \h </w:instrText>
            </w:r>
            <w:r>
              <w:rPr>
                <w:noProof/>
                <w:webHidden/>
              </w:rPr>
            </w:r>
            <w:r>
              <w:rPr>
                <w:noProof/>
                <w:webHidden/>
              </w:rPr>
              <w:fldChar w:fldCharType="separate"/>
            </w:r>
            <w:r>
              <w:rPr>
                <w:noProof/>
                <w:webHidden/>
              </w:rPr>
              <w:t>5</w:t>
            </w:r>
            <w:r>
              <w:rPr>
                <w:noProof/>
                <w:webHidden/>
              </w:rPr>
              <w:fldChar w:fldCharType="end"/>
            </w:r>
          </w:hyperlink>
        </w:p>
        <w:p w14:paraId="1816E5EA" w14:textId="77777777" w:rsidR="001F5E47" w:rsidRDefault="001F5E47">
          <w:pPr>
            <w:pStyle w:val="TOC2"/>
            <w:tabs>
              <w:tab w:val="right" w:leader="dot" w:pos="9010"/>
            </w:tabs>
            <w:rPr>
              <w:rFonts w:eastAsiaTheme="minorEastAsia" w:cstheme="minorBidi"/>
              <w:smallCaps w:val="0"/>
              <w:noProof/>
              <w:sz w:val="24"/>
              <w:szCs w:val="24"/>
            </w:rPr>
          </w:pPr>
          <w:hyperlink w:anchor="_Toc513563759" w:history="1">
            <w:r w:rsidRPr="007028C7">
              <w:rPr>
                <w:rStyle w:val="Hyperlink"/>
                <w:rFonts w:ascii="Times New Roman" w:hAnsi="Times New Roman"/>
                <w:noProof/>
              </w:rPr>
              <w:t>2.8 Contact Inhibition and Confluence Detection</w:t>
            </w:r>
            <w:r>
              <w:rPr>
                <w:noProof/>
                <w:webHidden/>
              </w:rPr>
              <w:tab/>
            </w:r>
            <w:r>
              <w:rPr>
                <w:noProof/>
                <w:webHidden/>
              </w:rPr>
              <w:fldChar w:fldCharType="begin"/>
            </w:r>
            <w:r>
              <w:rPr>
                <w:noProof/>
                <w:webHidden/>
              </w:rPr>
              <w:instrText xml:space="preserve"> PAGEREF _Toc513563759 \h </w:instrText>
            </w:r>
            <w:r>
              <w:rPr>
                <w:noProof/>
                <w:webHidden/>
              </w:rPr>
            </w:r>
            <w:r>
              <w:rPr>
                <w:noProof/>
                <w:webHidden/>
              </w:rPr>
              <w:fldChar w:fldCharType="separate"/>
            </w:r>
            <w:r>
              <w:rPr>
                <w:noProof/>
                <w:webHidden/>
              </w:rPr>
              <w:t>5</w:t>
            </w:r>
            <w:r>
              <w:rPr>
                <w:noProof/>
                <w:webHidden/>
              </w:rPr>
              <w:fldChar w:fldCharType="end"/>
            </w:r>
          </w:hyperlink>
        </w:p>
        <w:p w14:paraId="417EF735"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60" w:history="1">
            <w:r w:rsidRPr="007028C7">
              <w:rPr>
                <w:rStyle w:val="Hyperlink"/>
                <w:noProof/>
              </w:rPr>
              <w:t>3 Requirements and Analysis</w:t>
            </w:r>
            <w:r>
              <w:rPr>
                <w:noProof/>
                <w:webHidden/>
              </w:rPr>
              <w:tab/>
            </w:r>
            <w:r>
              <w:rPr>
                <w:noProof/>
                <w:webHidden/>
              </w:rPr>
              <w:fldChar w:fldCharType="begin"/>
            </w:r>
            <w:r>
              <w:rPr>
                <w:noProof/>
                <w:webHidden/>
              </w:rPr>
              <w:instrText xml:space="preserve"> PAGEREF _Toc513563760 \h </w:instrText>
            </w:r>
            <w:r>
              <w:rPr>
                <w:noProof/>
                <w:webHidden/>
              </w:rPr>
            </w:r>
            <w:r>
              <w:rPr>
                <w:noProof/>
                <w:webHidden/>
              </w:rPr>
              <w:fldChar w:fldCharType="separate"/>
            </w:r>
            <w:r>
              <w:rPr>
                <w:noProof/>
                <w:webHidden/>
              </w:rPr>
              <w:t>7</w:t>
            </w:r>
            <w:r>
              <w:rPr>
                <w:noProof/>
                <w:webHidden/>
              </w:rPr>
              <w:fldChar w:fldCharType="end"/>
            </w:r>
          </w:hyperlink>
        </w:p>
        <w:p w14:paraId="3EDE84BF" w14:textId="77777777" w:rsidR="001F5E47" w:rsidRDefault="001F5E47">
          <w:pPr>
            <w:pStyle w:val="TOC2"/>
            <w:tabs>
              <w:tab w:val="right" w:leader="dot" w:pos="9010"/>
            </w:tabs>
            <w:rPr>
              <w:rFonts w:eastAsiaTheme="minorEastAsia" w:cstheme="minorBidi"/>
              <w:smallCaps w:val="0"/>
              <w:noProof/>
              <w:sz w:val="24"/>
              <w:szCs w:val="24"/>
            </w:rPr>
          </w:pPr>
          <w:hyperlink w:anchor="_Toc513563761" w:history="1">
            <w:r w:rsidRPr="007028C7">
              <w:rPr>
                <w:rStyle w:val="Hyperlink"/>
                <w:rFonts w:ascii="Times New Roman" w:hAnsi="Times New Roman"/>
                <w:noProof/>
              </w:rPr>
              <w:t>3.1 Methodology</w:t>
            </w:r>
            <w:r>
              <w:rPr>
                <w:noProof/>
                <w:webHidden/>
              </w:rPr>
              <w:tab/>
            </w:r>
            <w:r>
              <w:rPr>
                <w:noProof/>
                <w:webHidden/>
              </w:rPr>
              <w:fldChar w:fldCharType="begin"/>
            </w:r>
            <w:r>
              <w:rPr>
                <w:noProof/>
                <w:webHidden/>
              </w:rPr>
              <w:instrText xml:space="preserve"> PAGEREF _Toc513563761 \h </w:instrText>
            </w:r>
            <w:r>
              <w:rPr>
                <w:noProof/>
                <w:webHidden/>
              </w:rPr>
            </w:r>
            <w:r>
              <w:rPr>
                <w:noProof/>
                <w:webHidden/>
              </w:rPr>
              <w:fldChar w:fldCharType="separate"/>
            </w:r>
            <w:r>
              <w:rPr>
                <w:noProof/>
                <w:webHidden/>
              </w:rPr>
              <w:t>7</w:t>
            </w:r>
            <w:r>
              <w:rPr>
                <w:noProof/>
                <w:webHidden/>
              </w:rPr>
              <w:fldChar w:fldCharType="end"/>
            </w:r>
          </w:hyperlink>
        </w:p>
        <w:p w14:paraId="79975AB7" w14:textId="77777777" w:rsidR="001F5E47" w:rsidRDefault="001F5E47">
          <w:pPr>
            <w:pStyle w:val="TOC2"/>
            <w:tabs>
              <w:tab w:val="right" w:leader="dot" w:pos="9010"/>
            </w:tabs>
            <w:rPr>
              <w:rFonts w:eastAsiaTheme="minorEastAsia" w:cstheme="minorBidi"/>
              <w:smallCaps w:val="0"/>
              <w:noProof/>
              <w:sz w:val="24"/>
              <w:szCs w:val="24"/>
            </w:rPr>
          </w:pPr>
          <w:hyperlink w:anchor="_Toc513563762" w:history="1">
            <w:r w:rsidRPr="007028C7">
              <w:rPr>
                <w:rStyle w:val="Hyperlink"/>
                <w:rFonts w:ascii="Times New Roman" w:hAnsi="Times New Roman"/>
                <w:noProof/>
              </w:rPr>
              <w:t>3.2 Aims and Requirements</w:t>
            </w:r>
            <w:r>
              <w:rPr>
                <w:noProof/>
                <w:webHidden/>
              </w:rPr>
              <w:tab/>
            </w:r>
            <w:r>
              <w:rPr>
                <w:noProof/>
                <w:webHidden/>
              </w:rPr>
              <w:fldChar w:fldCharType="begin"/>
            </w:r>
            <w:r>
              <w:rPr>
                <w:noProof/>
                <w:webHidden/>
              </w:rPr>
              <w:instrText xml:space="preserve"> PAGEREF _Toc513563762 \h </w:instrText>
            </w:r>
            <w:r>
              <w:rPr>
                <w:noProof/>
                <w:webHidden/>
              </w:rPr>
            </w:r>
            <w:r>
              <w:rPr>
                <w:noProof/>
                <w:webHidden/>
              </w:rPr>
              <w:fldChar w:fldCharType="separate"/>
            </w:r>
            <w:r>
              <w:rPr>
                <w:noProof/>
                <w:webHidden/>
              </w:rPr>
              <w:t>7</w:t>
            </w:r>
            <w:r>
              <w:rPr>
                <w:noProof/>
                <w:webHidden/>
              </w:rPr>
              <w:fldChar w:fldCharType="end"/>
            </w:r>
          </w:hyperlink>
        </w:p>
        <w:p w14:paraId="3E801BB0" w14:textId="77777777" w:rsidR="001F5E47" w:rsidRDefault="001F5E47">
          <w:pPr>
            <w:pStyle w:val="TOC3"/>
            <w:tabs>
              <w:tab w:val="right" w:leader="dot" w:pos="9010"/>
            </w:tabs>
            <w:rPr>
              <w:rFonts w:eastAsiaTheme="minorEastAsia" w:cstheme="minorBidi"/>
              <w:i w:val="0"/>
              <w:iCs w:val="0"/>
              <w:noProof/>
              <w:sz w:val="24"/>
              <w:szCs w:val="24"/>
            </w:rPr>
          </w:pPr>
          <w:hyperlink w:anchor="_Toc513563763" w:history="1">
            <w:r w:rsidRPr="007028C7">
              <w:rPr>
                <w:rStyle w:val="Hyperlink"/>
                <w:rFonts w:ascii="Times New Roman" w:hAnsi="Times New Roman"/>
                <w:noProof/>
              </w:rPr>
              <w:t>3.2.1 Functional Requirements</w:t>
            </w:r>
            <w:r>
              <w:rPr>
                <w:noProof/>
                <w:webHidden/>
              </w:rPr>
              <w:tab/>
            </w:r>
            <w:r>
              <w:rPr>
                <w:noProof/>
                <w:webHidden/>
              </w:rPr>
              <w:fldChar w:fldCharType="begin"/>
            </w:r>
            <w:r>
              <w:rPr>
                <w:noProof/>
                <w:webHidden/>
              </w:rPr>
              <w:instrText xml:space="preserve"> PAGEREF _Toc513563763 \h </w:instrText>
            </w:r>
            <w:r>
              <w:rPr>
                <w:noProof/>
                <w:webHidden/>
              </w:rPr>
            </w:r>
            <w:r>
              <w:rPr>
                <w:noProof/>
                <w:webHidden/>
              </w:rPr>
              <w:fldChar w:fldCharType="separate"/>
            </w:r>
            <w:r>
              <w:rPr>
                <w:noProof/>
                <w:webHidden/>
              </w:rPr>
              <w:t>7</w:t>
            </w:r>
            <w:r>
              <w:rPr>
                <w:noProof/>
                <w:webHidden/>
              </w:rPr>
              <w:fldChar w:fldCharType="end"/>
            </w:r>
          </w:hyperlink>
        </w:p>
        <w:p w14:paraId="53B2F67E" w14:textId="77777777" w:rsidR="001F5E47" w:rsidRDefault="001F5E47">
          <w:pPr>
            <w:pStyle w:val="TOC3"/>
            <w:tabs>
              <w:tab w:val="right" w:leader="dot" w:pos="9010"/>
            </w:tabs>
            <w:rPr>
              <w:rFonts w:eastAsiaTheme="minorEastAsia" w:cstheme="minorBidi"/>
              <w:i w:val="0"/>
              <w:iCs w:val="0"/>
              <w:noProof/>
              <w:sz w:val="24"/>
              <w:szCs w:val="24"/>
            </w:rPr>
          </w:pPr>
          <w:hyperlink w:anchor="_Toc513563764" w:history="1">
            <w:r w:rsidRPr="007028C7">
              <w:rPr>
                <w:rStyle w:val="Hyperlink"/>
                <w:rFonts w:ascii="Times New Roman" w:hAnsi="Times New Roman"/>
                <w:noProof/>
              </w:rPr>
              <w:t>3.2.2 Non-functional Requirements</w:t>
            </w:r>
            <w:r>
              <w:rPr>
                <w:noProof/>
                <w:webHidden/>
              </w:rPr>
              <w:tab/>
            </w:r>
            <w:r>
              <w:rPr>
                <w:noProof/>
                <w:webHidden/>
              </w:rPr>
              <w:fldChar w:fldCharType="begin"/>
            </w:r>
            <w:r>
              <w:rPr>
                <w:noProof/>
                <w:webHidden/>
              </w:rPr>
              <w:instrText xml:space="preserve"> PAGEREF _Toc513563764 \h </w:instrText>
            </w:r>
            <w:r>
              <w:rPr>
                <w:noProof/>
                <w:webHidden/>
              </w:rPr>
            </w:r>
            <w:r>
              <w:rPr>
                <w:noProof/>
                <w:webHidden/>
              </w:rPr>
              <w:fldChar w:fldCharType="separate"/>
            </w:r>
            <w:r>
              <w:rPr>
                <w:noProof/>
                <w:webHidden/>
              </w:rPr>
              <w:t>8</w:t>
            </w:r>
            <w:r>
              <w:rPr>
                <w:noProof/>
                <w:webHidden/>
              </w:rPr>
              <w:fldChar w:fldCharType="end"/>
            </w:r>
          </w:hyperlink>
        </w:p>
        <w:p w14:paraId="13A72B86" w14:textId="77777777" w:rsidR="001F5E47" w:rsidRDefault="001F5E47">
          <w:pPr>
            <w:pStyle w:val="TOC3"/>
            <w:tabs>
              <w:tab w:val="right" w:leader="dot" w:pos="9010"/>
            </w:tabs>
            <w:rPr>
              <w:rFonts w:eastAsiaTheme="minorEastAsia" w:cstheme="minorBidi"/>
              <w:i w:val="0"/>
              <w:iCs w:val="0"/>
              <w:noProof/>
              <w:sz w:val="24"/>
              <w:szCs w:val="24"/>
            </w:rPr>
          </w:pPr>
          <w:hyperlink w:anchor="_Toc513563765" w:history="1">
            <w:r w:rsidRPr="007028C7">
              <w:rPr>
                <w:rStyle w:val="Hyperlink"/>
                <w:rFonts w:ascii="Times New Roman" w:hAnsi="Times New Roman"/>
                <w:noProof/>
              </w:rPr>
              <w:t>3.2.3 Parameters and Rules</w:t>
            </w:r>
            <w:r>
              <w:rPr>
                <w:noProof/>
                <w:webHidden/>
              </w:rPr>
              <w:tab/>
            </w:r>
            <w:r>
              <w:rPr>
                <w:noProof/>
                <w:webHidden/>
              </w:rPr>
              <w:fldChar w:fldCharType="begin"/>
            </w:r>
            <w:r>
              <w:rPr>
                <w:noProof/>
                <w:webHidden/>
              </w:rPr>
              <w:instrText xml:space="preserve"> PAGEREF _Toc513563765 \h </w:instrText>
            </w:r>
            <w:r>
              <w:rPr>
                <w:noProof/>
                <w:webHidden/>
              </w:rPr>
            </w:r>
            <w:r>
              <w:rPr>
                <w:noProof/>
                <w:webHidden/>
              </w:rPr>
              <w:fldChar w:fldCharType="separate"/>
            </w:r>
            <w:r>
              <w:rPr>
                <w:noProof/>
                <w:webHidden/>
              </w:rPr>
              <w:t>8</w:t>
            </w:r>
            <w:r>
              <w:rPr>
                <w:noProof/>
                <w:webHidden/>
              </w:rPr>
              <w:fldChar w:fldCharType="end"/>
            </w:r>
          </w:hyperlink>
        </w:p>
        <w:p w14:paraId="0F3D6ECD" w14:textId="77777777" w:rsidR="001F5E47" w:rsidRDefault="001F5E47">
          <w:pPr>
            <w:pStyle w:val="TOC3"/>
            <w:tabs>
              <w:tab w:val="right" w:leader="dot" w:pos="9010"/>
            </w:tabs>
            <w:rPr>
              <w:rFonts w:eastAsiaTheme="minorEastAsia" w:cstheme="minorBidi"/>
              <w:i w:val="0"/>
              <w:iCs w:val="0"/>
              <w:noProof/>
              <w:sz w:val="24"/>
              <w:szCs w:val="24"/>
            </w:rPr>
          </w:pPr>
          <w:hyperlink w:anchor="_Toc513563766" w:history="1">
            <w:r w:rsidRPr="007028C7">
              <w:rPr>
                <w:rStyle w:val="Hyperlink"/>
                <w:rFonts w:ascii="Times New Roman" w:hAnsi="Times New Roman"/>
                <w:noProof/>
              </w:rPr>
              <w:t>3.2.4 Emergent Behaviours</w:t>
            </w:r>
            <w:r>
              <w:rPr>
                <w:noProof/>
                <w:webHidden/>
              </w:rPr>
              <w:tab/>
            </w:r>
            <w:r>
              <w:rPr>
                <w:noProof/>
                <w:webHidden/>
              </w:rPr>
              <w:fldChar w:fldCharType="begin"/>
            </w:r>
            <w:r>
              <w:rPr>
                <w:noProof/>
                <w:webHidden/>
              </w:rPr>
              <w:instrText xml:space="preserve"> PAGEREF _Toc513563766 \h </w:instrText>
            </w:r>
            <w:r>
              <w:rPr>
                <w:noProof/>
                <w:webHidden/>
              </w:rPr>
            </w:r>
            <w:r>
              <w:rPr>
                <w:noProof/>
                <w:webHidden/>
              </w:rPr>
              <w:fldChar w:fldCharType="separate"/>
            </w:r>
            <w:r>
              <w:rPr>
                <w:noProof/>
                <w:webHidden/>
              </w:rPr>
              <w:t>8</w:t>
            </w:r>
            <w:r>
              <w:rPr>
                <w:noProof/>
                <w:webHidden/>
              </w:rPr>
              <w:fldChar w:fldCharType="end"/>
            </w:r>
          </w:hyperlink>
        </w:p>
        <w:p w14:paraId="42D06E03" w14:textId="77777777" w:rsidR="001F5E47" w:rsidRDefault="001F5E47">
          <w:pPr>
            <w:pStyle w:val="TOC2"/>
            <w:tabs>
              <w:tab w:val="right" w:leader="dot" w:pos="9010"/>
            </w:tabs>
            <w:rPr>
              <w:rFonts w:eastAsiaTheme="minorEastAsia" w:cstheme="minorBidi"/>
              <w:smallCaps w:val="0"/>
              <w:noProof/>
              <w:sz w:val="24"/>
              <w:szCs w:val="24"/>
            </w:rPr>
          </w:pPr>
          <w:hyperlink w:anchor="_Toc513563767" w:history="1">
            <w:r w:rsidRPr="007028C7">
              <w:rPr>
                <w:rStyle w:val="Hyperlink"/>
                <w:rFonts w:ascii="Times New Roman" w:eastAsia="Times New Roman" w:hAnsi="Times New Roman"/>
                <w:noProof/>
              </w:rPr>
              <w:t>3.3 An overview of Python and its Class System</w:t>
            </w:r>
            <w:r>
              <w:rPr>
                <w:noProof/>
                <w:webHidden/>
              </w:rPr>
              <w:tab/>
            </w:r>
            <w:r>
              <w:rPr>
                <w:noProof/>
                <w:webHidden/>
              </w:rPr>
              <w:fldChar w:fldCharType="begin"/>
            </w:r>
            <w:r>
              <w:rPr>
                <w:noProof/>
                <w:webHidden/>
              </w:rPr>
              <w:instrText xml:space="preserve"> PAGEREF _Toc513563767 \h </w:instrText>
            </w:r>
            <w:r>
              <w:rPr>
                <w:noProof/>
                <w:webHidden/>
              </w:rPr>
            </w:r>
            <w:r>
              <w:rPr>
                <w:noProof/>
                <w:webHidden/>
              </w:rPr>
              <w:fldChar w:fldCharType="separate"/>
            </w:r>
            <w:r>
              <w:rPr>
                <w:noProof/>
                <w:webHidden/>
              </w:rPr>
              <w:t>8</w:t>
            </w:r>
            <w:r>
              <w:rPr>
                <w:noProof/>
                <w:webHidden/>
              </w:rPr>
              <w:fldChar w:fldCharType="end"/>
            </w:r>
          </w:hyperlink>
        </w:p>
        <w:p w14:paraId="51194421" w14:textId="77777777" w:rsidR="001F5E47" w:rsidRDefault="001F5E47">
          <w:pPr>
            <w:pStyle w:val="TOC2"/>
            <w:tabs>
              <w:tab w:val="right" w:leader="dot" w:pos="9010"/>
            </w:tabs>
            <w:rPr>
              <w:rFonts w:eastAsiaTheme="minorEastAsia" w:cstheme="minorBidi"/>
              <w:smallCaps w:val="0"/>
              <w:noProof/>
              <w:sz w:val="24"/>
              <w:szCs w:val="24"/>
            </w:rPr>
          </w:pPr>
          <w:hyperlink w:anchor="_Toc513563768" w:history="1">
            <w:r w:rsidRPr="007028C7">
              <w:rPr>
                <w:rStyle w:val="Hyperlink"/>
                <w:rFonts w:ascii="Times New Roman" w:hAnsi="Times New Roman"/>
                <w:noProof/>
              </w:rPr>
              <w:t>3.4 Limitations of Model</w:t>
            </w:r>
            <w:r>
              <w:rPr>
                <w:noProof/>
                <w:webHidden/>
              </w:rPr>
              <w:tab/>
            </w:r>
            <w:r>
              <w:rPr>
                <w:noProof/>
                <w:webHidden/>
              </w:rPr>
              <w:fldChar w:fldCharType="begin"/>
            </w:r>
            <w:r>
              <w:rPr>
                <w:noProof/>
                <w:webHidden/>
              </w:rPr>
              <w:instrText xml:space="preserve"> PAGEREF _Toc513563768 \h </w:instrText>
            </w:r>
            <w:r>
              <w:rPr>
                <w:noProof/>
                <w:webHidden/>
              </w:rPr>
            </w:r>
            <w:r>
              <w:rPr>
                <w:noProof/>
                <w:webHidden/>
              </w:rPr>
              <w:fldChar w:fldCharType="separate"/>
            </w:r>
            <w:r>
              <w:rPr>
                <w:noProof/>
                <w:webHidden/>
              </w:rPr>
              <w:t>8</w:t>
            </w:r>
            <w:r>
              <w:rPr>
                <w:noProof/>
                <w:webHidden/>
              </w:rPr>
              <w:fldChar w:fldCharType="end"/>
            </w:r>
          </w:hyperlink>
        </w:p>
        <w:p w14:paraId="51577410" w14:textId="77777777" w:rsidR="001F5E47" w:rsidRDefault="001F5E47">
          <w:pPr>
            <w:pStyle w:val="TOC2"/>
            <w:tabs>
              <w:tab w:val="right" w:leader="dot" w:pos="9010"/>
            </w:tabs>
            <w:rPr>
              <w:rFonts w:eastAsiaTheme="minorEastAsia" w:cstheme="minorBidi"/>
              <w:smallCaps w:val="0"/>
              <w:noProof/>
              <w:sz w:val="24"/>
              <w:szCs w:val="24"/>
            </w:rPr>
          </w:pPr>
          <w:hyperlink w:anchor="_Toc513563769" w:history="1">
            <w:r w:rsidRPr="007028C7">
              <w:rPr>
                <w:rStyle w:val="Hyperlink"/>
                <w:rFonts w:ascii="Times New Roman" w:hAnsi="Times New Roman"/>
                <w:noProof/>
              </w:rPr>
              <w:t>3.5 Risk Analysis</w:t>
            </w:r>
            <w:r>
              <w:rPr>
                <w:noProof/>
                <w:webHidden/>
              </w:rPr>
              <w:tab/>
            </w:r>
            <w:r>
              <w:rPr>
                <w:noProof/>
                <w:webHidden/>
              </w:rPr>
              <w:fldChar w:fldCharType="begin"/>
            </w:r>
            <w:r>
              <w:rPr>
                <w:noProof/>
                <w:webHidden/>
              </w:rPr>
              <w:instrText xml:space="preserve"> PAGEREF _Toc513563769 \h </w:instrText>
            </w:r>
            <w:r>
              <w:rPr>
                <w:noProof/>
                <w:webHidden/>
              </w:rPr>
            </w:r>
            <w:r>
              <w:rPr>
                <w:noProof/>
                <w:webHidden/>
              </w:rPr>
              <w:fldChar w:fldCharType="separate"/>
            </w:r>
            <w:r>
              <w:rPr>
                <w:noProof/>
                <w:webHidden/>
              </w:rPr>
              <w:t>9</w:t>
            </w:r>
            <w:r>
              <w:rPr>
                <w:noProof/>
                <w:webHidden/>
              </w:rPr>
              <w:fldChar w:fldCharType="end"/>
            </w:r>
          </w:hyperlink>
        </w:p>
        <w:p w14:paraId="230C6DFE" w14:textId="77777777" w:rsidR="001F5E47" w:rsidRDefault="001F5E47">
          <w:pPr>
            <w:pStyle w:val="TOC2"/>
            <w:tabs>
              <w:tab w:val="right" w:leader="dot" w:pos="9010"/>
            </w:tabs>
            <w:rPr>
              <w:rFonts w:eastAsiaTheme="minorEastAsia" w:cstheme="minorBidi"/>
              <w:smallCaps w:val="0"/>
              <w:noProof/>
              <w:sz w:val="24"/>
              <w:szCs w:val="24"/>
            </w:rPr>
          </w:pPr>
          <w:hyperlink w:anchor="_Toc513563770" w:history="1">
            <w:r w:rsidRPr="007028C7">
              <w:rPr>
                <w:rStyle w:val="Hyperlink"/>
                <w:rFonts w:ascii="Times New Roman" w:hAnsi="Times New Roman"/>
                <w:noProof/>
              </w:rPr>
              <w:t>3.6 Evaluation and Testing</w:t>
            </w:r>
            <w:r>
              <w:rPr>
                <w:noProof/>
                <w:webHidden/>
              </w:rPr>
              <w:tab/>
            </w:r>
            <w:r>
              <w:rPr>
                <w:noProof/>
                <w:webHidden/>
              </w:rPr>
              <w:fldChar w:fldCharType="begin"/>
            </w:r>
            <w:r>
              <w:rPr>
                <w:noProof/>
                <w:webHidden/>
              </w:rPr>
              <w:instrText xml:space="preserve"> PAGEREF _Toc513563770 \h </w:instrText>
            </w:r>
            <w:r>
              <w:rPr>
                <w:noProof/>
                <w:webHidden/>
              </w:rPr>
            </w:r>
            <w:r>
              <w:rPr>
                <w:noProof/>
                <w:webHidden/>
              </w:rPr>
              <w:fldChar w:fldCharType="separate"/>
            </w:r>
            <w:r>
              <w:rPr>
                <w:noProof/>
                <w:webHidden/>
              </w:rPr>
              <w:t>10</w:t>
            </w:r>
            <w:r>
              <w:rPr>
                <w:noProof/>
                <w:webHidden/>
              </w:rPr>
              <w:fldChar w:fldCharType="end"/>
            </w:r>
          </w:hyperlink>
        </w:p>
        <w:p w14:paraId="2EE47D7F"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71" w:history="1">
            <w:r w:rsidRPr="007028C7">
              <w:rPr>
                <w:rStyle w:val="Hyperlink"/>
                <w:noProof/>
              </w:rPr>
              <w:t>4 Design</w:t>
            </w:r>
            <w:r>
              <w:rPr>
                <w:noProof/>
                <w:webHidden/>
              </w:rPr>
              <w:tab/>
            </w:r>
            <w:r>
              <w:rPr>
                <w:noProof/>
                <w:webHidden/>
              </w:rPr>
              <w:fldChar w:fldCharType="begin"/>
            </w:r>
            <w:r>
              <w:rPr>
                <w:noProof/>
                <w:webHidden/>
              </w:rPr>
              <w:instrText xml:space="preserve"> PAGEREF _Toc513563771 \h </w:instrText>
            </w:r>
            <w:r>
              <w:rPr>
                <w:noProof/>
                <w:webHidden/>
              </w:rPr>
            </w:r>
            <w:r>
              <w:rPr>
                <w:noProof/>
                <w:webHidden/>
              </w:rPr>
              <w:fldChar w:fldCharType="separate"/>
            </w:r>
            <w:r>
              <w:rPr>
                <w:noProof/>
                <w:webHidden/>
              </w:rPr>
              <w:t>11</w:t>
            </w:r>
            <w:r>
              <w:rPr>
                <w:noProof/>
                <w:webHidden/>
              </w:rPr>
              <w:fldChar w:fldCharType="end"/>
            </w:r>
          </w:hyperlink>
        </w:p>
        <w:p w14:paraId="0EAF2AE9" w14:textId="77777777" w:rsidR="001F5E47" w:rsidRDefault="001F5E47">
          <w:pPr>
            <w:pStyle w:val="TOC2"/>
            <w:tabs>
              <w:tab w:val="right" w:leader="dot" w:pos="9010"/>
            </w:tabs>
            <w:rPr>
              <w:rFonts w:eastAsiaTheme="minorEastAsia" w:cstheme="minorBidi"/>
              <w:smallCaps w:val="0"/>
              <w:noProof/>
              <w:sz w:val="24"/>
              <w:szCs w:val="24"/>
            </w:rPr>
          </w:pPr>
          <w:hyperlink w:anchor="_Toc513563772" w:history="1">
            <w:r w:rsidRPr="007028C7">
              <w:rPr>
                <w:rStyle w:val="Hyperlink"/>
                <w:rFonts w:ascii="Times New Roman" w:eastAsia="Times New Roman" w:hAnsi="Times New Roman"/>
                <w:noProof/>
              </w:rPr>
              <w:t>4.1 Theorised Program Flow</w:t>
            </w:r>
            <w:r>
              <w:rPr>
                <w:noProof/>
                <w:webHidden/>
              </w:rPr>
              <w:tab/>
            </w:r>
            <w:r>
              <w:rPr>
                <w:noProof/>
                <w:webHidden/>
              </w:rPr>
              <w:fldChar w:fldCharType="begin"/>
            </w:r>
            <w:r>
              <w:rPr>
                <w:noProof/>
                <w:webHidden/>
              </w:rPr>
              <w:instrText xml:space="preserve"> PAGEREF _Toc513563772 \h </w:instrText>
            </w:r>
            <w:r>
              <w:rPr>
                <w:noProof/>
                <w:webHidden/>
              </w:rPr>
            </w:r>
            <w:r>
              <w:rPr>
                <w:noProof/>
                <w:webHidden/>
              </w:rPr>
              <w:fldChar w:fldCharType="separate"/>
            </w:r>
            <w:r>
              <w:rPr>
                <w:noProof/>
                <w:webHidden/>
              </w:rPr>
              <w:t>11</w:t>
            </w:r>
            <w:r>
              <w:rPr>
                <w:noProof/>
                <w:webHidden/>
              </w:rPr>
              <w:fldChar w:fldCharType="end"/>
            </w:r>
          </w:hyperlink>
        </w:p>
        <w:p w14:paraId="710DE1D7" w14:textId="77777777" w:rsidR="001F5E47" w:rsidRDefault="001F5E47">
          <w:pPr>
            <w:pStyle w:val="TOC3"/>
            <w:tabs>
              <w:tab w:val="right" w:leader="dot" w:pos="9010"/>
            </w:tabs>
            <w:rPr>
              <w:rFonts w:eastAsiaTheme="minorEastAsia" w:cstheme="minorBidi"/>
              <w:i w:val="0"/>
              <w:iCs w:val="0"/>
              <w:noProof/>
              <w:sz w:val="24"/>
              <w:szCs w:val="24"/>
            </w:rPr>
          </w:pPr>
          <w:hyperlink w:anchor="_Toc513563773" w:history="1">
            <w:r w:rsidRPr="007028C7">
              <w:rPr>
                <w:rStyle w:val="Hyperlink"/>
                <w:rFonts w:ascii="Times New Roman" w:eastAsia="Times New Roman" w:hAnsi="Times New Roman"/>
                <w:noProof/>
              </w:rPr>
              <w:t>4.1.1 CellABM</w:t>
            </w:r>
            <w:r>
              <w:rPr>
                <w:noProof/>
                <w:webHidden/>
              </w:rPr>
              <w:tab/>
            </w:r>
            <w:r>
              <w:rPr>
                <w:noProof/>
                <w:webHidden/>
              </w:rPr>
              <w:fldChar w:fldCharType="begin"/>
            </w:r>
            <w:r>
              <w:rPr>
                <w:noProof/>
                <w:webHidden/>
              </w:rPr>
              <w:instrText xml:space="preserve"> PAGEREF _Toc513563773 \h </w:instrText>
            </w:r>
            <w:r>
              <w:rPr>
                <w:noProof/>
                <w:webHidden/>
              </w:rPr>
            </w:r>
            <w:r>
              <w:rPr>
                <w:noProof/>
                <w:webHidden/>
              </w:rPr>
              <w:fldChar w:fldCharType="separate"/>
            </w:r>
            <w:r>
              <w:rPr>
                <w:noProof/>
                <w:webHidden/>
              </w:rPr>
              <w:t>11</w:t>
            </w:r>
            <w:r>
              <w:rPr>
                <w:noProof/>
                <w:webHidden/>
              </w:rPr>
              <w:fldChar w:fldCharType="end"/>
            </w:r>
          </w:hyperlink>
        </w:p>
        <w:p w14:paraId="3C9DF3F6" w14:textId="77777777" w:rsidR="001F5E47" w:rsidRDefault="001F5E47">
          <w:pPr>
            <w:pStyle w:val="TOC3"/>
            <w:tabs>
              <w:tab w:val="right" w:leader="dot" w:pos="9010"/>
            </w:tabs>
            <w:rPr>
              <w:rFonts w:eastAsiaTheme="minorEastAsia" w:cstheme="minorBidi"/>
              <w:i w:val="0"/>
              <w:iCs w:val="0"/>
              <w:noProof/>
              <w:sz w:val="24"/>
              <w:szCs w:val="24"/>
            </w:rPr>
          </w:pPr>
          <w:hyperlink w:anchor="_Toc513563774" w:history="1">
            <w:r w:rsidRPr="007028C7">
              <w:rPr>
                <w:rStyle w:val="Hyperlink"/>
                <w:rFonts w:ascii="Times New Roman" w:eastAsia="Times New Roman" w:hAnsi="Times New Roman"/>
                <w:noProof/>
              </w:rPr>
              <w:t>4.1.2 Cell Transitions</w:t>
            </w:r>
            <w:r>
              <w:rPr>
                <w:noProof/>
                <w:webHidden/>
              </w:rPr>
              <w:tab/>
            </w:r>
            <w:r>
              <w:rPr>
                <w:noProof/>
                <w:webHidden/>
              </w:rPr>
              <w:fldChar w:fldCharType="begin"/>
            </w:r>
            <w:r>
              <w:rPr>
                <w:noProof/>
                <w:webHidden/>
              </w:rPr>
              <w:instrText xml:space="preserve"> PAGEREF _Toc513563774 \h </w:instrText>
            </w:r>
            <w:r>
              <w:rPr>
                <w:noProof/>
                <w:webHidden/>
              </w:rPr>
            </w:r>
            <w:r>
              <w:rPr>
                <w:noProof/>
                <w:webHidden/>
              </w:rPr>
              <w:fldChar w:fldCharType="separate"/>
            </w:r>
            <w:r>
              <w:rPr>
                <w:noProof/>
                <w:webHidden/>
              </w:rPr>
              <w:t>13</w:t>
            </w:r>
            <w:r>
              <w:rPr>
                <w:noProof/>
                <w:webHidden/>
              </w:rPr>
              <w:fldChar w:fldCharType="end"/>
            </w:r>
          </w:hyperlink>
        </w:p>
        <w:p w14:paraId="12A4EBC7" w14:textId="77777777" w:rsidR="001F5E47" w:rsidRDefault="001F5E47">
          <w:pPr>
            <w:pStyle w:val="TOC3"/>
            <w:tabs>
              <w:tab w:val="right" w:leader="dot" w:pos="9010"/>
            </w:tabs>
            <w:rPr>
              <w:rFonts w:eastAsiaTheme="minorEastAsia" w:cstheme="minorBidi"/>
              <w:i w:val="0"/>
              <w:iCs w:val="0"/>
              <w:noProof/>
              <w:sz w:val="24"/>
              <w:szCs w:val="24"/>
            </w:rPr>
          </w:pPr>
          <w:hyperlink w:anchor="_Toc513563775" w:history="1">
            <w:r w:rsidRPr="007028C7">
              <w:rPr>
                <w:rStyle w:val="Hyperlink"/>
                <w:rFonts w:ascii="Times New Roman" w:eastAsia="Times New Roman" w:hAnsi="Times New Roman"/>
                <w:noProof/>
              </w:rPr>
              <w:t>4.1.3 Agent Solve</w:t>
            </w:r>
            <w:r>
              <w:rPr>
                <w:noProof/>
                <w:webHidden/>
              </w:rPr>
              <w:tab/>
            </w:r>
            <w:r>
              <w:rPr>
                <w:noProof/>
                <w:webHidden/>
              </w:rPr>
              <w:fldChar w:fldCharType="begin"/>
            </w:r>
            <w:r>
              <w:rPr>
                <w:noProof/>
                <w:webHidden/>
              </w:rPr>
              <w:instrText xml:space="preserve"> PAGEREF _Toc513563775 \h </w:instrText>
            </w:r>
            <w:r>
              <w:rPr>
                <w:noProof/>
                <w:webHidden/>
              </w:rPr>
            </w:r>
            <w:r>
              <w:rPr>
                <w:noProof/>
                <w:webHidden/>
              </w:rPr>
              <w:fldChar w:fldCharType="separate"/>
            </w:r>
            <w:r>
              <w:rPr>
                <w:noProof/>
                <w:webHidden/>
              </w:rPr>
              <w:t>14</w:t>
            </w:r>
            <w:r>
              <w:rPr>
                <w:noProof/>
                <w:webHidden/>
              </w:rPr>
              <w:fldChar w:fldCharType="end"/>
            </w:r>
          </w:hyperlink>
        </w:p>
        <w:p w14:paraId="5BF5E8BD" w14:textId="77777777" w:rsidR="001F5E47" w:rsidRDefault="001F5E47">
          <w:pPr>
            <w:pStyle w:val="TOC3"/>
            <w:tabs>
              <w:tab w:val="right" w:leader="dot" w:pos="9010"/>
            </w:tabs>
            <w:rPr>
              <w:rFonts w:eastAsiaTheme="minorEastAsia" w:cstheme="minorBidi"/>
              <w:i w:val="0"/>
              <w:iCs w:val="0"/>
              <w:noProof/>
              <w:sz w:val="24"/>
              <w:szCs w:val="24"/>
            </w:rPr>
          </w:pPr>
          <w:hyperlink w:anchor="_Toc513563776" w:history="1">
            <w:r w:rsidRPr="007028C7">
              <w:rPr>
                <w:rStyle w:val="Hyperlink"/>
                <w:rFonts w:ascii="Times New Roman" w:eastAsia="Times New Roman" w:hAnsi="Times New Roman"/>
                <w:noProof/>
              </w:rPr>
              <w:t>4.1.4 Proliferative Growth</w:t>
            </w:r>
            <w:r>
              <w:rPr>
                <w:noProof/>
                <w:webHidden/>
              </w:rPr>
              <w:tab/>
            </w:r>
            <w:r>
              <w:rPr>
                <w:noProof/>
                <w:webHidden/>
              </w:rPr>
              <w:fldChar w:fldCharType="begin"/>
            </w:r>
            <w:r>
              <w:rPr>
                <w:noProof/>
                <w:webHidden/>
              </w:rPr>
              <w:instrText xml:space="preserve"> PAGEREF _Toc513563776 \h </w:instrText>
            </w:r>
            <w:r>
              <w:rPr>
                <w:noProof/>
                <w:webHidden/>
              </w:rPr>
            </w:r>
            <w:r>
              <w:rPr>
                <w:noProof/>
                <w:webHidden/>
              </w:rPr>
              <w:fldChar w:fldCharType="separate"/>
            </w:r>
            <w:r>
              <w:rPr>
                <w:noProof/>
                <w:webHidden/>
              </w:rPr>
              <w:t>14</w:t>
            </w:r>
            <w:r>
              <w:rPr>
                <w:noProof/>
                <w:webHidden/>
              </w:rPr>
              <w:fldChar w:fldCharType="end"/>
            </w:r>
          </w:hyperlink>
        </w:p>
        <w:p w14:paraId="03EE8463" w14:textId="77777777" w:rsidR="001F5E47" w:rsidRDefault="001F5E47">
          <w:pPr>
            <w:pStyle w:val="TOC3"/>
            <w:tabs>
              <w:tab w:val="right" w:leader="dot" w:pos="9010"/>
            </w:tabs>
            <w:rPr>
              <w:rFonts w:eastAsiaTheme="minorEastAsia" w:cstheme="minorBidi"/>
              <w:i w:val="0"/>
              <w:iCs w:val="0"/>
              <w:noProof/>
              <w:sz w:val="24"/>
              <w:szCs w:val="24"/>
            </w:rPr>
          </w:pPr>
          <w:hyperlink w:anchor="_Toc513563777" w:history="1">
            <w:r w:rsidRPr="007028C7">
              <w:rPr>
                <w:rStyle w:val="Hyperlink"/>
                <w:rFonts w:ascii="Times New Roman" w:eastAsia="Times New Roman" w:hAnsi="Times New Roman"/>
                <w:noProof/>
              </w:rPr>
              <w:t>4.1.5 Mitosis</w:t>
            </w:r>
            <w:r>
              <w:rPr>
                <w:noProof/>
                <w:webHidden/>
              </w:rPr>
              <w:tab/>
            </w:r>
            <w:r>
              <w:rPr>
                <w:noProof/>
                <w:webHidden/>
              </w:rPr>
              <w:fldChar w:fldCharType="begin"/>
            </w:r>
            <w:r>
              <w:rPr>
                <w:noProof/>
                <w:webHidden/>
              </w:rPr>
              <w:instrText xml:space="preserve"> PAGEREF _Toc513563777 \h </w:instrText>
            </w:r>
            <w:r>
              <w:rPr>
                <w:noProof/>
                <w:webHidden/>
              </w:rPr>
            </w:r>
            <w:r>
              <w:rPr>
                <w:noProof/>
                <w:webHidden/>
              </w:rPr>
              <w:fldChar w:fldCharType="separate"/>
            </w:r>
            <w:r>
              <w:rPr>
                <w:noProof/>
                <w:webHidden/>
              </w:rPr>
              <w:t>15</w:t>
            </w:r>
            <w:r>
              <w:rPr>
                <w:noProof/>
                <w:webHidden/>
              </w:rPr>
              <w:fldChar w:fldCharType="end"/>
            </w:r>
          </w:hyperlink>
        </w:p>
        <w:p w14:paraId="705988C1" w14:textId="77777777" w:rsidR="001F5E47" w:rsidRDefault="001F5E47">
          <w:pPr>
            <w:pStyle w:val="TOC2"/>
            <w:tabs>
              <w:tab w:val="right" w:leader="dot" w:pos="9010"/>
            </w:tabs>
            <w:rPr>
              <w:rFonts w:eastAsiaTheme="minorEastAsia" w:cstheme="minorBidi"/>
              <w:smallCaps w:val="0"/>
              <w:noProof/>
              <w:sz w:val="24"/>
              <w:szCs w:val="24"/>
            </w:rPr>
          </w:pPr>
          <w:hyperlink w:anchor="_Toc513563778" w:history="1">
            <w:r w:rsidRPr="007028C7">
              <w:rPr>
                <w:rStyle w:val="Hyperlink"/>
                <w:rFonts w:ascii="Times New Roman" w:eastAsia="Times New Roman" w:hAnsi="Times New Roman"/>
                <w:noProof/>
              </w:rPr>
              <w:t>4.2 Class Diagrams</w:t>
            </w:r>
            <w:r>
              <w:rPr>
                <w:noProof/>
                <w:webHidden/>
              </w:rPr>
              <w:tab/>
            </w:r>
            <w:r>
              <w:rPr>
                <w:noProof/>
                <w:webHidden/>
              </w:rPr>
              <w:fldChar w:fldCharType="begin"/>
            </w:r>
            <w:r>
              <w:rPr>
                <w:noProof/>
                <w:webHidden/>
              </w:rPr>
              <w:instrText xml:space="preserve"> PAGEREF _Toc513563778 \h </w:instrText>
            </w:r>
            <w:r>
              <w:rPr>
                <w:noProof/>
                <w:webHidden/>
              </w:rPr>
            </w:r>
            <w:r>
              <w:rPr>
                <w:noProof/>
                <w:webHidden/>
              </w:rPr>
              <w:fldChar w:fldCharType="separate"/>
            </w:r>
            <w:r>
              <w:rPr>
                <w:noProof/>
                <w:webHidden/>
              </w:rPr>
              <w:t>16</w:t>
            </w:r>
            <w:r>
              <w:rPr>
                <w:noProof/>
                <w:webHidden/>
              </w:rPr>
              <w:fldChar w:fldCharType="end"/>
            </w:r>
          </w:hyperlink>
        </w:p>
        <w:p w14:paraId="35E03632" w14:textId="77777777" w:rsidR="001F5E47" w:rsidRDefault="001F5E47">
          <w:pPr>
            <w:pStyle w:val="TOC2"/>
            <w:tabs>
              <w:tab w:val="right" w:leader="dot" w:pos="9010"/>
            </w:tabs>
            <w:rPr>
              <w:rFonts w:eastAsiaTheme="minorEastAsia" w:cstheme="minorBidi"/>
              <w:smallCaps w:val="0"/>
              <w:noProof/>
              <w:sz w:val="24"/>
              <w:szCs w:val="24"/>
            </w:rPr>
          </w:pPr>
          <w:hyperlink w:anchor="_Toc513563779" w:history="1">
            <w:r w:rsidRPr="007028C7">
              <w:rPr>
                <w:rStyle w:val="Hyperlink"/>
                <w:rFonts w:ascii="Times New Roman" w:eastAsia="Times New Roman" w:hAnsi="Times New Roman"/>
                <w:noProof/>
              </w:rPr>
              <w:t>4.3 Environment</w:t>
            </w:r>
            <w:r>
              <w:rPr>
                <w:noProof/>
                <w:webHidden/>
              </w:rPr>
              <w:tab/>
            </w:r>
            <w:r>
              <w:rPr>
                <w:noProof/>
                <w:webHidden/>
              </w:rPr>
              <w:fldChar w:fldCharType="begin"/>
            </w:r>
            <w:r>
              <w:rPr>
                <w:noProof/>
                <w:webHidden/>
              </w:rPr>
              <w:instrText xml:space="preserve"> PAGEREF _Toc513563779 \h </w:instrText>
            </w:r>
            <w:r>
              <w:rPr>
                <w:noProof/>
                <w:webHidden/>
              </w:rPr>
            </w:r>
            <w:r>
              <w:rPr>
                <w:noProof/>
                <w:webHidden/>
              </w:rPr>
              <w:fldChar w:fldCharType="separate"/>
            </w:r>
            <w:r>
              <w:rPr>
                <w:noProof/>
                <w:webHidden/>
              </w:rPr>
              <w:t>17</w:t>
            </w:r>
            <w:r>
              <w:rPr>
                <w:noProof/>
                <w:webHidden/>
              </w:rPr>
              <w:fldChar w:fldCharType="end"/>
            </w:r>
          </w:hyperlink>
        </w:p>
        <w:p w14:paraId="758BED29" w14:textId="77777777" w:rsidR="001F5E47" w:rsidRDefault="001F5E47">
          <w:pPr>
            <w:pStyle w:val="TOC2"/>
            <w:tabs>
              <w:tab w:val="right" w:leader="dot" w:pos="9010"/>
            </w:tabs>
            <w:rPr>
              <w:rFonts w:eastAsiaTheme="minorEastAsia" w:cstheme="minorBidi"/>
              <w:smallCaps w:val="0"/>
              <w:noProof/>
              <w:sz w:val="24"/>
              <w:szCs w:val="24"/>
            </w:rPr>
          </w:pPr>
          <w:hyperlink w:anchor="_Toc513563780" w:history="1">
            <w:r w:rsidRPr="007028C7">
              <w:rPr>
                <w:rStyle w:val="Hyperlink"/>
                <w:rFonts w:ascii="Times New Roman" w:eastAsia="Times New Roman" w:hAnsi="Times New Roman"/>
                <w:noProof/>
              </w:rPr>
              <w:t>4.4 Simulations to Run</w:t>
            </w:r>
            <w:r>
              <w:rPr>
                <w:noProof/>
                <w:webHidden/>
              </w:rPr>
              <w:tab/>
            </w:r>
            <w:r>
              <w:rPr>
                <w:noProof/>
                <w:webHidden/>
              </w:rPr>
              <w:fldChar w:fldCharType="begin"/>
            </w:r>
            <w:r>
              <w:rPr>
                <w:noProof/>
                <w:webHidden/>
              </w:rPr>
              <w:instrText xml:space="preserve"> PAGEREF _Toc513563780 \h </w:instrText>
            </w:r>
            <w:r>
              <w:rPr>
                <w:noProof/>
                <w:webHidden/>
              </w:rPr>
            </w:r>
            <w:r>
              <w:rPr>
                <w:noProof/>
                <w:webHidden/>
              </w:rPr>
              <w:fldChar w:fldCharType="separate"/>
            </w:r>
            <w:r>
              <w:rPr>
                <w:noProof/>
                <w:webHidden/>
              </w:rPr>
              <w:t>18</w:t>
            </w:r>
            <w:r>
              <w:rPr>
                <w:noProof/>
                <w:webHidden/>
              </w:rPr>
              <w:fldChar w:fldCharType="end"/>
            </w:r>
          </w:hyperlink>
        </w:p>
        <w:p w14:paraId="1416254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81" w:history="1">
            <w:r w:rsidRPr="007028C7">
              <w:rPr>
                <w:rStyle w:val="Hyperlink"/>
                <w:noProof/>
              </w:rPr>
              <w:t xml:space="preserve">5 Implementation and Testing </w:t>
            </w:r>
            <w:r>
              <w:rPr>
                <w:noProof/>
                <w:webHidden/>
              </w:rPr>
              <w:tab/>
            </w:r>
            <w:r>
              <w:rPr>
                <w:noProof/>
                <w:webHidden/>
              </w:rPr>
              <w:fldChar w:fldCharType="begin"/>
            </w:r>
            <w:r>
              <w:rPr>
                <w:noProof/>
                <w:webHidden/>
              </w:rPr>
              <w:instrText xml:space="preserve"> PAGEREF _Toc513563781 \h </w:instrText>
            </w:r>
            <w:r>
              <w:rPr>
                <w:noProof/>
                <w:webHidden/>
              </w:rPr>
            </w:r>
            <w:r>
              <w:rPr>
                <w:noProof/>
                <w:webHidden/>
              </w:rPr>
              <w:fldChar w:fldCharType="separate"/>
            </w:r>
            <w:r>
              <w:rPr>
                <w:noProof/>
                <w:webHidden/>
              </w:rPr>
              <w:t>18</w:t>
            </w:r>
            <w:r>
              <w:rPr>
                <w:noProof/>
                <w:webHidden/>
              </w:rPr>
              <w:fldChar w:fldCharType="end"/>
            </w:r>
          </w:hyperlink>
        </w:p>
        <w:p w14:paraId="30A1A190" w14:textId="77777777" w:rsidR="001F5E47" w:rsidRDefault="001F5E47">
          <w:pPr>
            <w:pStyle w:val="TOC2"/>
            <w:tabs>
              <w:tab w:val="right" w:leader="dot" w:pos="9010"/>
            </w:tabs>
            <w:rPr>
              <w:rFonts w:eastAsiaTheme="minorEastAsia" w:cstheme="minorBidi"/>
              <w:smallCaps w:val="0"/>
              <w:noProof/>
              <w:sz w:val="24"/>
              <w:szCs w:val="24"/>
            </w:rPr>
          </w:pPr>
          <w:hyperlink w:anchor="_Toc513563782" w:history="1">
            <w:r w:rsidRPr="007028C7">
              <w:rPr>
                <w:rStyle w:val="Hyperlink"/>
                <w:rFonts w:ascii="Times New Roman" w:eastAsia="Times New Roman" w:hAnsi="Times New Roman"/>
                <w:noProof/>
              </w:rPr>
              <w:t>5.1 Implementation</w:t>
            </w:r>
            <w:r>
              <w:rPr>
                <w:noProof/>
                <w:webHidden/>
              </w:rPr>
              <w:tab/>
            </w:r>
            <w:r>
              <w:rPr>
                <w:noProof/>
                <w:webHidden/>
              </w:rPr>
              <w:fldChar w:fldCharType="begin"/>
            </w:r>
            <w:r>
              <w:rPr>
                <w:noProof/>
                <w:webHidden/>
              </w:rPr>
              <w:instrText xml:space="preserve"> PAGEREF _Toc513563782 \h </w:instrText>
            </w:r>
            <w:r>
              <w:rPr>
                <w:noProof/>
                <w:webHidden/>
              </w:rPr>
            </w:r>
            <w:r>
              <w:rPr>
                <w:noProof/>
                <w:webHidden/>
              </w:rPr>
              <w:fldChar w:fldCharType="separate"/>
            </w:r>
            <w:r>
              <w:rPr>
                <w:noProof/>
                <w:webHidden/>
              </w:rPr>
              <w:t>18</w:t>
            </w:r>
            <w:r>
              <w:rPr>
                <w:noProof/>
                <w:webHidden/>
              </w:rPr>
              <w:fldChar w:fldCharType="end"/>
            </w:r>
          </w:hyperlink>
        </w:p>
        <w:p w14:paraId="43BFD9B1" w14:textId="77777777" w:rsidR="001F5E47" w:rsidRDefault="001F5E47">
          <w:pPr>
            <w:pStyle w:val="TOC3"/>
            <w:tabs>
              <w:tab w:val="right" w:leader="dot" w:pos="9010"/>
            </w:tabs>
            <w:rPr>
              <w:rFonts w:eastAsiaTheme="minorEastAsia" w:cstheme="minorBidi"/>
              <w:i w:val="0"/>
              <w:iCs w:val="0"/>
              <w:noProof/>
              <w:sz w:val="24"/>
              <w:szCs w:val="24"/>
            </w:rPr>
          </w:pPr>
          <w:hyperlink w:anchor="_Toc513563783" w:history="1">
            <w:r w:rsidRPr="007028C7">
              <w:rPr>
                <w:rStyle w:val="Hyperlink"/>
                <w:rFonts w:ascii="Times New Roman" w:eastAsia="Times New Roman" w:hAnsi="Times New Roman"/>
                <w:noProof/>
              </w:rPr>
              <w:t>5.1.1 Changes to CellABM</w:t>
            </w:r>
            <w:r>
              <w:rPr>
                <w:noProof/>
                <w:webHidden/>
              </w:rPr>
              <w:tab/>
            </w:r>
            <w:r>
              <w:rPr>
                <w:noProof/>
                <w:webHidden/>
              </w:rPr>
              <w:fldChar w:fldCharType="begin"/>
            </w:r>
            <w:r>
              <w:rPr>
                <w:noProof/>
                <w:webHidden/>
              </w:rPr>
              <w:instrText xml:space="preserve"> PAGEREF _Toc513563783 \h </w:instrText>
            </w:r>
            <w:r>
              <w:rPr>
                <w:noProof/>
                <w:webHidden/>
              </w:rPr>
            </w:r>
            <w:r>
              <w:rPr>
                <w:noProof/>
                <w:webHidden/>
              </w:rPr>
              <w:fldChar w:fldCharType="separate"/>
            </w:r>
            <w:r>
              <w:rPr>
                <w:noProof/>
                <w:webHidden/>
              </w:rPr>
              <w:t>18</w:t>
            </w:r>
            <w:r>
              <w:rPr>
                <w:noProof/>
                <w:webHidden/>
              </w:rPr>
              <w:fldChar w:fldCharType="end"/>
            </w:r>
          </w:hyperlink>
        </w:p>
        <w:p w14:paraId="320F46F9" w14:textId="77777777" w:rsidR="001F5E47" w:rsidRDefault="001F5E47">
          <w:pPr>
            <w:pStyle w:val="TOC3"/>
            <w:tabs>
              <w:tab w:val="right" w:leader="dot" w:pos="9010"/>
            </w:tabs>
            <w:rPr>
              <w:rFonts w:eastAsiaTheme="minorEastAsia" w:cstheme="minorBidi"/>
              <w:i w:val="0"/>
              <w:iCs w:val="0"/>
              <w:noProof/>
              <w:sz w:val="24"/>
              <w:szCs w:val="24"/>
            </w:rPr>
          </w:pPr>
          <w:hyperlink w:anchor="_Toc513563784" w:history="1">
            <w:r w:rsidRPr="007028C7">
              <w:rPr>
                <w:rStyle w:val="Hyperlink"/>
                <w:rFonts w:ascii="Times New Roman" w:eastAsia="Times New Roman" w:hAnsi="Times New Roman"/>
                <w:noProof/>
              </w:rPr>
              <w:t>5.1.2 Senescent Agent</w:t>
            </w:r>
            <w:r>
              <w:rPr>
                <w:noProof/>
                <w:webHidden/>
              </w:rPr>
              <w:tab/>
            </w:r>
            <w:r>
              <w:rPr>
                <w:noProof/>
                <w:webHidden/>
              </w:rPr>
              <w:fldChar w:fldCharType="begin"/>
            </w:r>
            <w:r>
              <w:rPr>
                <w:noProof/>
                <w:webHidden/>
              </w:rPr>
              <w:instrText xml:space="preserve"> PAGEREF _Toc513563784 \h </w:instrText>
            </w:r>
            <w:r>
              <w:rPr>
                <w:noProof/>
                <w:webHidden/>
              </w:rPr>
            </w:r>
            <w:r>
              <w:rPr>
                <w:noProof/>
                <w:webHidden/>
              </w:rPr>
              <w:fldChar w:fldCharType="separate"/>
            </w:r>
            <w:r>
              <w:rPr>
                <w:noProof/>
                <w:webHidden/>
              </w:rPr>
              <w:t>19</w:t>
            </w:r>
            <w:r>
              <w:rPr>
                <w:noProof/>
                <w:webHidden/>
              </w:rPr>
              <w:fldChar w:fldCharType="end"/>
            </w:r>
          </w:hyperlink>
        </w:p>
        <w:p w14:paraId="0F2298F9" w14:textId="77777777" w:rsidR="001F5E47" w:rsidRDefault="001F5E47">
          <w:pPr>
            <w:pStyle w:val="TOC3"/>
            <w:tabs>
              <w:tab w:val="right" w:leader="dot" w:pos="9010"/>
            </w:tabs>
            <w:rPr>
              <w:rFonts w:eastAsiaTheme="minorEastAsia" w:cstheme="minorBidi"/>
              <w:i w:val="0"/>
              <w:iCs w:val="0"/>
              <w:noProof/>
              <w:sz w:val="24"/>
              <w:szCs w:val="24"/>
            </w:rPr>
          </w:pPr>
          <w:hyperlink w:anchor="_Toc513563785" w:history="1">
            <w:r w:rsidRPr="007028C7">
              <w:rPr>
                <w:rStyle w:val="Hyperlink"/>
                <w:rFonts w:ascii="Times New Roman" w:eastAsia="Times New Roman" w:hAnsi="Times New Roman"/>
                <w:noProof/>
              </w:rPr>
              <w:t>5.1.3 Quiescent Agent</w:t>
            </w:r>
            <w:r>
              <w:rPr>
                <w:noProof/>
                <w:webHidden/>
              </w:rPr>
              <w:tab/>
            </w:r>
            <w:r>
              <w:rPr>
                <w:noProof/>
                <w:webHidden/>
              </w:rPr>
              <w:fldChar w:fldCharType="begin"/>
            </w:r>
            <w:r>
              <w:rPr>
                <w:noProof/>
                <w:webHidden/>
              </w:rPr>
              <w:instrText xml:space="preserve"> PAGEREF _Toc513563785 \h </w:instrText>
            </w:r>
            <w:r>
              <w:rPr>
                <w:noProof/>
                <w:webHidden/>
              </w:rPr>
            </w:r>
            <w:r>
              <w:rPr>
                <w:noProof/>
                <w:webHidden/>
              </w:rPr>
              <w:fldChar w:fldCharType="separate"/>
            </w:r>
            <w:r>
              <w:rPr>
                <w:noProof/>
                <w:webHidden/>
              </w:rPr>
              <w:t>20</w:t>
            </w:r>
            <w:r>
              <w:rPr>
                <w:noProof/>
                <w:webHidden/>
              </w:rPr>
              <w:fldChar w:fldCharType="end"/>
            </w:r>
          </w:hyperlink>
        </w:p>
        <w:p w14:paraId="3D534C1E" w14:textId="77777777" w:rsidR="001F5E47" w:rsidRDefault="001F5E47">
          <w:pPr>
            <w:pStyle w:val="TOC3"/>
            <w:tabs>
              <w:tab w:val="right" w:leader="dot" w:pos="9010"/>
            </w:tabs>
            <w:rPr>
              <w:rFonts w:eastAsiaTheme="minorEastAsia" w:cstheme="minorBidi"/>
              <w:i w:val="0"/>
              <w:iCs w:val="0"/>
              <w:noProof/>
              <w:sz w:val="24"/>
              <w:szCs w:val="24"/>
            </w:rPr>
          </w:pPr>
          <w:hyperlink w:anchor="_Toc513563786" w:history="1">
            <w:r w:rsidRPr="007028C7">
              <w:rPr>
                <w:rStyle w:val="Hyperlink"/>
                <w:rFonts w:ascii="Times New Roman" w:eastAsia="Times New Roman" w:hAnsi="Times New Roman"/>
                <w:noProof/>
              </w:rPr>
              <w:t>5.1.4 Proliferating Agent</w:t>
            </w:r>
            <w:r>
              <w:rPr>
                <w:noProof/>
                <w:webHidden/>
              </w:rPr>
              <w:tab/>
            </w:r>
            <w:r>
              <w:rPr>
                <w:noProof/>
                <w:webHidden/>
              </w:rPr>
              <w:fldChar w:fldCharType="begin"/>
            </w:r>
            <w:r>
              <w:rPr>
                <w:noProof/>
                <w:webHidden/>
              </w:rPr>
              <w:instrText xml:space="preserve"> PAGEREF _Toc513563786 \h </w:instrText>
            </w:r>
            <w:r>
              <w:rPr>
                <w:noProof/>
                <w:webHidden/>
              </w:rPr>
            </w:r>
            <w:r>
              <w:rPr>
                <w:noProof/>
                <w:webHidden/>
              </w:rPr>
              <w:fldChar w:fldCharType="separate"/>
            </w:r>
            <w:r>
              <w:rPr>
                <w:noProof/>
                <w:webHidden/>
              </w:rPr>
              <w:t>22</w:t>
            </w:r>
            <w:r>
              <w:rPr>
                <w:noProof/>
                <w:webHidden/>
              </w:rPr>
              <w:fldChar w:fldCharType="end"/>
            </w:r>
          </w:hyperlink>
        </w:p>
        <w:p w14:paraId="3F9BF590" w14:textId="77777777" w:rsidR="001F5E47" w:rsidRDefault="001F5E47">
          <w:pPr>
            <w:pStyle w:val="TOC3"/>
            <w:tabs>
              <w:tab w:val="right" w:leader="dot" w:pos="9010"/>
            </w:tabs>
            <w:rPr>
              <w:rFonts w:eastAsiaTheme="minorEastAsia" w:cstheme="minorBidi"/>
              <w:i w:val="0"/>
              <w:iCs w:val="0"/>
              <w:noProof/>
              <w:sz w:val="24"/>
              <w:szCs w:val="24"/>
            </w:rPr>
          </w:pPr>
          <w:hyperlink w:anchor="_Toc513563787" w:history="1">
            <w:r w:rsidRPr="007028C7">
              <w:rPr>
                <w:rStyle w:val="Hyperlink"/>
                <w:rFonts w:ascii="Times New Roman" w:eastAsia="Times New Roman" w:hAnsi="Times New Roman"/>
                <w:noProof/>
              </w:rPr>
              <w:t>5.1.5 Agent Solve</w:t>
            </w:r>
            <w:r>
              <w:rPr>
                <w:noProof/>
                <w:webHidden/>
              </w:rPr>
              <w:tab/>
            </w:r>
            <w:r>
              <w:rPr>
                <w:noProof/>
                <w:webHidden/>
              </w:rPr>
              <w:fldChar w:fldCharType="begin"/>
            </w:r>
            <w:r>
              <w:rPr>
                <w:noProof/>
                <w:webHidden/>
              </w:rPr>
              <w:instrText xml:space="preserve"> PAGEREF _Toc513563787 \h </w:instrText>
            </w:r>
            <w:r>
              <w:rPr>
                <w:noProof/>
                <w:webHidden/>
              </w:rPr>
            </w:r>
            <w:r>
              <w:rPr>
                <w:noProof/>
                <w:webHidden/>
              </w:rPr>
              <w:fldChar w:fldCharType="separate"/>
            </w:r>
            <w:r>
              <w:rPr>
                <w:noProof/>
                <w:webHidden/>
              </w:rPr>
              <w:t>25</w:t>
            </w:r>
            <w:r>
              <w:rPr>
                <w:noProof/>
                <w:webHidden/>
              </w:rPr>
              <w:fldChar w:fldCharType="end"/>
            </w:r>
          </w:hyperlink>
        </w:p>
        <w:p w14:paraId="5D2866E8" w14:textId="77777777" w:rsidR="001F5E47" w:rsidRDefault="001F5E47">
          <w:pPr>
            <w:pStyle w:val="TOC3"/>
            <w:tabs>
              <w:tab w:val="right" w:leader="dot" w:pos="9010"/>
            </w:tabs>
            <w:rPr>
              <w:rFonts w:eastAsiaTheme="minorEastAsia" w:cstheme="minorBidi"/>
              <w:i w:val="0"/>
              <w:iCs w:val="0"/>
              <w:noProof/>
              <w:sz w:val="24"/>
              <w:szCs w:val="24"/>
            </w:rPr>
          </w:pPr>
          <w:hyperlink w:anchor="_Toc513563788" w:history="1">
            <w:r w:rsidRPr="007028C7">
              <w:rPr>
                <w:rStyle w:val="Hyperlink"/>
                <w:rFonts w:ascii="Times New Roman" w:eastAsia="Times New Roman" w:hAnsi="Times New Roman"/>
                <w:noProof/>
              </w:rPr>
              <w:t>5.1.6 Environment</w:t>
            </w:r>
            <w:r>
              <w:rPr>
                <w:noProof/>
                <w:webHidden/>
              </w:rPr>
              <w:tab/>
            </w:r>
            <w:r>
              <w:rPr>
                <w:noProof/>
                <w:webHidden/>
              </w:rPr>
              <w:fldChar w:fldCharType="begin"/>
            </w:r>
            <w:r>
              <w:rPr>
                <w:noProof/>
                <w:webHidden/>
              </w:rPr>
              <w:instrText xml:space="preserve"> PAGEREF _Toc513563788 \h </w:instrText>
            </w:r>
            <w:r>
              <w:rPr>
                <w:noProof/>
                <w:webHidden/>
              </w:rPr>
            </w:r>
            <w:r>
              <w:rPr>
                <w:noProof/>
                <w:webHidden/>
              </w:rPr>
              <w:fldChar w:fldCharType="separate"/>
            </w:r>
            <w:r>
              <w:rPr>
                <w:noProof/>
                <w:webHidden/>
              </w:rPr>
              <w:t>27</w:t>
            </w:r>
            <w:r>
              <w:rPr>
                <w:noProof/>
                <w:webHidden/>
              </w:rPr>
              <w:fldChar w:fldCharType="end"/>
            </w:r>
          </w:hyperlink>
        </w:p>
        <w:p w14:paraId="7200CB10" w14:textId="77777777" w:rsidR="001F5E47" w:rsidRDefault="001F5E47">
          <w:pPr>
            <w:pStyle w:val="TOC3"/>
            <w:tabs>
              <w:tab w:val="right" w:leader="dot" w:pos="9010"/>
            </w:tabs>
            <w:rPr>
              <w:rFonts w:eastAsiaTheme="minorEastAsia" w:cstheme="minorBidi"/>
              <w:i w:val="0"/>
              <w:iCs w:val="0"/>
              <w:noProof/>
              <w:sz w:val="24"/>
              <w:szCs w:val="24"/>
            </w:rPr>
          </w:pPr>
          <w:hyperlink w:anchor="_Toc513563789" w:history="1">
            <w:r w:rsidRPr="007028C7">
              <w:rPr>
                <w:rStyle w:val="Hyperlink"/>
                <w:rFonts w:ascii="Times New Roman" w:eastAsia="Times New Roman" w:hAnsi="Times New Roman"/>
                <w:noProof/>
              </w:rPr>
              <w:t>5.1.7 Overlap Correction</w:t>
            </w:r>
            <w:r>
              <w:rPr>
                <w:noProof/>
                <w:webHidden/>
              </w:rPr>
              <w:tab/>
            </w:r>
            <w:r>
              <w:rPr>
                <w:noProof/>
                <w:webHidden/>
              </w:rPr>
              <w:fldChar w:fldCharType="begin"/>
            </w:r>
            <w:r>
              <w:rPr>
                <w:noProof/>
                <w:webHidden/>
              </w:rPr>
              <w:instrText xml:space="preserve"> PAGEREF _Toc513563789 \h </w:instrText>
            </w:r>
            <w:r>
              <w:rPr>
                <w:noProof/>
                <w:webHidden/>
              </w:rPr>
            </w:r>
            <w:r>
              <w:rPr>
                <w:noProof/>
                <w:webHidden/>
              </w:rPr>
              <w:fldChar w:fldCharType="separate"/>
            </w:r>
            <w:r>
              <w:rPr>
                <w:noProof/>
                <w:webHidden/>
              </w:rPr>
              <w:t>28</w:t>
            </w:r>
            <w:r>
              <w:rPr>
                <w:noProof/>
                <w:webHidden/>
              </w:rPr>
              <w:fldChar w:fldCharType="end"/>
            </w:r>
          </w:hyperlink>
        </w:p>
        <w:p w14:paraId="237B1D86" w14:textId="77777777" w:rsidR="001F5E47" w:rsidRDefault="001F5E47">
          <w:pPr>
            <w:pStyle w:val="TOC3"/>
            <w:tabs>
              <w:tab w:val="right" w:leader="dot" w:pos="9010"/>
            </w:tabs>
            <w:rPr>
              <w:rFonts w:eastAsiaTheme="minorEastAsia" w:cstheme="minorBidi"/>
              <w:i w:val="0"/>
              <w:iCs w:val="0"/>
              <w:noProof/>
              <w:sz w:val="24"/>
              <w:szCs w:val="24"/>
            </w:rPr>
          </w:pPr>
          <w:hyperlink w:anchor="_Toc513563790" w:history="1">
            <w:r w:rsidRPr="007028C7">
              <w:rPr>
                <w:rStyle w:val="Hyperlink"/>
                <w:rFonts w:ascii="Times New Roman" w:eastAsia="Times New Roman" w:hAnsi="Times New Roman"/>
                <w:noProof/>
              </w:rPr>
              <w:t>5.1.8 Confluence Detection</w:t>
            </w:r>
            <w:r>
              <w:rPr>
                <w:noProof/>
                <w:webHidden/>
              </w:rPr>
              <w:tab/>
            </w:r>
            <w:r>
              <w:rPr>
                <w:noProof/>
                <w:webHidden/>
              </w:rPr>
              <w:fldChar w:fldCharType="begin"/>
            </w:r>
            <w:r>
              <w:rPr>
                <w:noProof/>
                <w:webHidden/>
              </w:rPr>
              <w:instrText xml:space="preserve"> PAGEREF _Toc513563790 \h </w:instrText>
            </w:r>
            <w:r>
              <w:rPr>
                <w:noProof/>
                <w:webHidden/>
              </w:rPr>
            </w:r>
            <w:r>
              <w:rPr>
                <w:noProof/>
                <w:webHidden/>
              </w:rPr>
              <w:fldChar w:fldCharType="separate"/>
            </w:r>
            <w:r>
              <w:rPr>
                <w:noProof/>
                <w:webHidden/>
              </w:rPr>
              <w:t>28</w:t>
            </w:r>
            <w:r>
              <w:rPr>
                <w:noProof/>
                <w:webHidden/>
              </w:rPr>
              <w:fldChar w:fldCharType="end"/>
            </w:r>
          </w:hyperlink>
        </w:p>
        <w:p w14:paraId="45286922" w14:textId="77777777" w:rsidR="001F5E47" w:rsidRDefault="001F5E47">
          <w:pPr>
            <w:pStyle w:val="TOC3"/>
            <w:tabs>
              <w:tab w:val="right" w:leader="dot" w:pos="9010"/>
            </w:tabs>
            <w:rPr>
              <w:rFonts w:eastAsiaTheme="minorEastAsia" w:cstheme="minorBidi"/>
              <w:i w:val="0"/>
              <w:iCs w:val="0"/>
              <w:noProof/>
              <w:sz w:val="24"/>
              <w:szCs w:val="24"/>
            </w:rPr>
          </w:pPr>
          <w:hyperlink w:anchor="_Toc513563791" w:history="1">
            <w:r w:rsidRPr="007028C7">
              <w:rPr>
                <w:rStyle w:val="Hyperlink"/>
                <w:rFonts w:ascii="Times New Roman" w:eastAsia="Times New Roman" w:hAnsi="Times New Roman"/>
                <w:noProof/>
              </w:rPr>
              <w:t>5.1.9 Command Line Interface</w:t>
            </w:r>
            <w:r>
              <w:rPr>
                <w:noProof/>
                <w:webHidden/>
              </w:rPr>
              <w:tab/>
            </w:r>
            <w:r>
              <w:rPr>
                <w:noProof/>
                <w:webHidden/>
              </w:rPr>
              <w:fldChar w:fldCharType="begin"/>
            </w:r>
            <w:r>
              <w:rPr>
                <w:noProof/>
                <w:webHidden/>
              </w:rPr>
              <w:instrText xml:space="preserve"> PAGEREF _Toc513563791 \h </w:instrText>
            </w:r>
            <w:r>
              <w:rPr>
                <w:noProof/>
                <w:webHidden/>
              </w:rPr>
            </w:r>
            <w:r>
              <w:rPr>
                <w:noProof/>
                <w:webHidden/>
              </w:rPr>
              <w:fldChar w:fldCharType="separate"/>
            </w:r>
            <w:r>
              <w:rPr>
                <w:noProof/>
                <w:webHidden/>
              </w:rPr>
              <w:t>29</w:t>
            </w:r>
            <w:r>
              <w:rPr>
                <w:noProof/>
                <w:webHidden/>
              </w:rPr>
              <w:fldChar w:fldCharType="end"/>
            </w:r>
          </w:hyperlink>
        </w:p>
        <w:p w14:paraId="3A5613D2" w14:textId="77777777" w:rsidR="001F5E47" w:rsidRDefault="001F5E47">
          <w:pPr>
            <w:pStyle w:val="TOC2"/>
            <w:tabs>
              <w:tab w:val="right" w:leader="dot" w:pos="9010"/>
            </w:tabs>
            <w:rPr>
              <w:rFonts w:eastAsiaTheme="minorEastAsia" w:cstheme="minorBidi"/>
              <w:smallCaps w:val="0"/>
              <w:noProof/>
              <w:sz w:val="24"/>
              <w:szCs w:val="24"/>
            </w:rPr>
          </w:pPr>
          <w:hyperlink w:anchor="_Toc513563792" w:history="1">
            <w:r w:rsidRPr="007028C7">
              <w:rPr>
                <w:rStyle w:val="Hyperlink"/>
                <w:rFonts w:ascii="Times New Roman" w:eastAsia="Times New Roman" w:hAnsi="Times New Roman"/>
                <w:noProof/>
              </w:rPr>
              <w:t>5.2 Overview of Parameters</w:t>
            </w:r>
            <w:r>
              <w:rPr>
                <w:noProof/>
                <w:webHidden/>
              </w:rPr>
              <w:tab/>
            </w:r>
            <w:r>
              <w:rPr>
                <w:noProof/>
                <w:webHidden/>
              </w:rPr>
              <w:fldChar w:fldCharType="begin"/>
            </w:r>
            <w:r>
              <w:rPr>
                <w:noProof/>
                <w:webHidden/>
              </w:rPr>
              <w:instrText xml:space="preserve"> PAGEREF _Toc513563792 \h </w:instrText>
            </w:r>
            <w:r>
              <w:rPr>
                <w:noProof/>
                <w:webHidden/>
              </w:rPr>
            </w:r>
            <w:r>
              <w:rPr>
                <w:noProof/>
                <w:webHidden/>
              </w:rPr>
              <w:fldChar w:fldCharType="separate"/>
            </w:r>
            <w:r>
              <w:rPr>
                <w:noProof/>
                <w:webHidden/>
              </w:rPr>
              <w:t>29</w:t>
            </w:r>
            <w:r>
              <w:rPr>
                <w:noProof/>
                <w:webHidden/>
              </w:rPr>
              <w:fldChar w:fldCharType="end"/>
            </w:r>
          </w:hyperlink>
        </w:p>
        <w:p w14:paraId="13432A4C" w14:textId="77777777" w:rsidR="001F5E47" w:rsidRDefault="001F5E47">
          <w:pPr>
            <w:pStyle w:val="TOC2"/>
            <w:tabs>
              <w:tab w:val="right" w:leader="dot" w:pos="9010"/>
            </w:tabs>
            <w:rPr>
              <w:rFonts w:eastAsiaTheme="minorEastAsia" w:cstheme="minorBidi"/>
              <w:smallCaps w:val="0"/>
              <w:noProof/>
              <w:sz w:val="24"/>
              <w:szCs w:val="24"/>
            </w:rPr>
          </w:pPr>
          <w:hyperlink w:anchor="_Toc513563793" w:history="1">
            <w:r w:rsidRPr="007028C7">
              <w:rPr>
                <w:rStyle w:val="Hyperlink"/>
                <w:rFonts w:ascii="Times New Roman" w:hAnsi="Times New Roman"/>
                <w:noProof/>
              </w:rPr>
              <w:t>5.3 Testing</w:t>
            </w:r>
            <w:r>
              <w:rPr>
                <w:noProof/>
                <w:webHidden/>
              </w:rPr>
              <w:tab/>
            </w:r>
            <w:r>
              <w:rPr>
                <w:noProof/>
                <w:webHidden/>
              </w:rPr>
              <w:fldChar w:fldCharType="begin"/>
            </w:r>
            <w:r>
              <w:rPr>
                <w:noProof/>
                <w:webHidden/>
              </w:rPr>
              <w:instrText xml:space="preserve"> PAGEREF _Toc513563793 \h </w:instrText>
            </w:r>
            <w:r>
              <w:rPr>
                <w:noProof/>
                <w:webHidden/>
              </w:rPr>
            </w:r>
            <w:r>
              <w:rPr>
                <w:noProof/>
                <w:webHidden/>
              </w:rPr>
              <w:fldChar w:fldCharType="separate"/>
            </w:r>
            <w:r>
              <w:rPr>
                <w:noProof/>
                <w:webHidden/>
              </w:rPr>
              <w:t>29</w:t>
            </w:r>
            <w:r>
              <w:rPr>
                <w:noProof/>
                <w:webHidden/>
              </w:rPr>
              <w:fldChar w:fldCharType="end"/>
            </w:r>
          </w:hyperlink>
        </w:p>
        <w:p w14:paraId="12BA5245" w14:textId="77777777" w:rsidR="001F5E47" w:rsidRDefault="001F5E47">
          <w:pPr>
            <w:pStyle w:val="TOC3"/>
            <w:tabs>
              <w:tab w:val="right" w:leader="dot" w:pos="9010"/>
            </w:tabs>
            <w:rPr>
              <w:rFonts w:eastAsiaTheme="minorEastAsia" w:cstheme="minorBidi"/>
              <w:i w:val="0"/>
              <w:iCs w:val="0"/>
              <w:noProof/>
              <w:sz w:val="24"/>
              <w:szCs w:val="24"/>
            </w:rPr>
          </w:pPr>
          <w:hyperlink w:anchor="_Toc513563794" w:history="1">
            <w:r w:rsidRPr="007028C7">
              <w:rPr>
                <w:rStyle w:val="Hyperlink"/>
                <w:rFonts w:ascii="Times New Roman" w:eastAsia="Times New Roman" w:hAnsi="Times New Roman"/>
                <w:noProof/>
              </w:rPr>
              <w:t>5.3.1 Unit Testing</w:t>
            </w:r>
            <w:r>
              <w:rPr>
                <w:noProof/>
                <w:webHidden/>
              </w:rPr>
              <w:tab/>
            </w:r>
            <w:r>
              <w:rPr>
                <w:noProof/>
                <w:webHidden/>
              </w:rPr>
              <w:fldChar w:fldCharType="begin"/>
            </w:r>
            <w:r>
              <w:rPr>
                <w:noProof/>
                <w:webHidden/>
              </w:rPr>
              <w:instrText xml:space="preserve"> PAGEREF _Toc513563794 \h </w:instrText>
            </w:r>
            <w:r>
              <w:rPr>
                <w:noProof/>
                <w:webHidden/>
              </w:rPr>
            </w:r>
            <w:r>
              <w:rPr>
                <w:noProof/>
                <w:webHidden/>
              </w:rPr>
              <w:fldChar w:fldCharType="separate"/>
            </w:r>
            <w:r>
              <w:rPr>
                <w:noProof/>
                <w:webHidden/>
              </w:rPr>
              <w:t>29</w:t>
            </w:r>
            <w:r>
              <w:rPr>
                <w:noProof/>
                <w:webHidden/>
              </w:rPr>
              <w:fldChar w:fldCharType="end"/>
            </w:r>
          </w:hyperlink>
        </w:p>
        <w:p w14:paraId="10F2DE70" w14:textId="77777777" w:rsidR="001F5E47" w:rsidRDefault="001F5E47">
          <w:pPr>
            <w:pStyle w:val="TOC3"/>
            <w:tabs>
              <w:tab w:val="right" w:leader="dot" w:pos="9010"/>
            </w:tabs>
            <w:rPr>
              <w:rFonts w:eastAsiaTheme="minorEastAsia" w:cstheme="minorBidi"/>
              <w:i w:val="0"/>
              <w:iCs w:val="0"/>
              <w:noProof/>
              <w:sz w:val="24"/>
              <w:szCs w:val="24"/>
            </w:rPr>
          </w:pPr>
          <w:hyperlink w:anchor="_Toc513563795" w:history="1">
            <w:r w:rsidRPr="007028C7">
              <w:rPr>
                <w:rStyle w:val="Hyperlink"/>
                <w:rFonts w:ascii="Times New Roman" w:eastAsia="Times New Roman" w:hAnsi="Times New Roman"/>
                <w:noProof/>
              </w:rPr>
              <w:t>5.3.2 Face Validation</w:t>
            </w:r>
            <w:r>
              <w:rPr>
                <w:noProof/>
                <w:webHidden/>
              </w:rPr>
              <w:tab/>
            </w:r>
            <w:r>
              <w:rPr>
                <w:noProof/>
                <w:webHidden/>
              </w:rPr>
              <w:fldChar w:fldCharType="begin"/>
            </w:r>
            <w:r>
              <w:rPr>
                <w:noProof/>
                <w:webHidden/>
              </w:rPr>
              <w:instrText xml:space="preserve"> PAGEREF _Toc513563795 \h </w:instrText>
            </w:r>
            <w:r>
              <w:rPr>
                <w:noProof/>
                <w:webHidden/>
              </w:rPr>
            </w:r>
            <w:r>
              <w:rPr>
                <w:noProof/>
                <w:webHidden/>
              </w:rPr>
              <w:fldChar w:fldCharType="separate"/>
            </w:r>
            <w:r>
              <w:rPr>
                <w:noProof/>
                <w:webHidden/>
              </w:rPr>
              <w:t>30</w:t>
            </w:r>
            <w:r>
              <w:rPr>
                <w:noProof/>
                <w:webHidden/>
              </w:rPr>
              <w:fldChar w:fldCharType="end"/>
            </w:r>
          </w:hyperlink>
        </w:p>
        <w:p w14:paraId="504C1919"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96" w:history="1">
            <w:r w:rsidRPr="007028C7">
              <w:rPr>
                <w:rStyle w:val="Hyperlink"/>
                <w:noProof/>
              </w:rPr>
              <w:t>6 Results and Discussion</w:t>
            </w:r>
            <w:r>
              <w:rPr>
                <w:noProof/>
                <w:webHidden/>
              </w:rPr>
              <w:tab/>
            </w:r>
            <w:r>
              <w:rPr>
                <w:noProof/>
                <w:webHidden/>
              </w:rPr>
              <w:fldChar w:fldCharType="begin"/>
            </w:r>
            <w:r>
              <w:rPr>
                <w:noProof/>
                <w:webHidden/>
              </w:rPr>
              <w:instrText xml:space="preserve"> PAGEREF _Toc513563796 \h </w:instrText>
            </w:r>
            <w:r>
              <w:rPr>
                <w:noProof/>
                <w:webHidden/>
              </w:rPr>
            </w:r>
            <w:r>
              <w:rPr>
                <w:noProof/>
                <w:webHidden/>
              </w:rPr>
              <w:fldChar w:fldCharType="separate"/>
            </w:r>
            <w:r>
              <w:rPr>
                <w:noProof/>
                <w:webHidden/>
              </w:rPr>
              <w:t>34</w:t>
            </w:r>
            <w:r>
              <w:rPr>
                <w:noProof/>
                <w:webHidden/>
              </w:rPr>
              <w:fldChar w:fldCharType="end"/>
            </w:r>
          </w:hyperlink>
        </w:p>
        <w:p w14:paraId="126BA695" w14:textId="77777777" w:rsidR="001F5E47" w:rsidRDefault="001F5E47">
          <w:pPr>
            <w:pStyle w:val="TOC2"/>
            <w:tabs>
              <w:tab w:val="right" w:leader="dot" w:pos="9010"/>
            </w:tabs>
            <w:rPr>
              <w:rFonts w:eastAsiaTheme="minorEastAsia" w:cstheme="minorBidi"/>
              <w:smallCaps w:val="0"/>
              <w:noProof/>
              <w:sz w:val="24"/>
              <w:szCs w:val="24"/>
            </w:rPr>
          </w:pPr>
          <w:hyperlink w:anchor="_Toc513563797" w:history="1">
            <w:r w:rsidRPr="007028C7">
              <w:rPr>
                <w:rStyle w:val="Hyperlink"/>
                <w:rFonts w:ascii="Times New Roman" w:eastAsia="Times New Roman" w:hAnsi="Times New Roman"/>
                <w:noProof/>
              </w:rPr>
              <w:t>6.1 Wound Healing Rate Results</w:t>
            </w:r>
            <w:r>
              <w:rPr>
                <w:noProof/>
                <w:webHidden/>
              </w:rPr>
              <w:tab/>
            </w:r>
            <w:r>
              <w:rPr>
                <w:noProof/>
                <w:webHidden/>
              </w:rPr>
              <w:fldChar w:fldCharType="begin"/>
            </w:r>
            <w:r>
              <w:rPr>
                <w:noProof/>
                <w:webHidden/>
              </w:rPr>
              <w:instrText xml:space="preserve"> PAGEREF _Toc513563797 \h </w:instrText>
            </w:r>
            <w:r>
              <w:rPr>
                <w:noProof/>
                <w:webHidden/>
              </w:rPr>
            </w:r>
            <w:r>
              <w:rPr>
                <w:noProof/>
                <w:webHidden/>
              </w:rPr>
              <w:fldChar w:fldCharType="separate"/>
            </w:r>
            <w:r>
              <w:rPr>
                <w:noProof/>
                <w:webHidden/>
              </w:rPr>
              <w:t>34</w:t>
            </w:r>
            <w:r>
              <w:rPr>
                <w:noProof/>
                <w:webHidden/>
              </w:rPr>
              <w:fldChar w:fldCharType="end"/>
            </w:r>
          </w:hyperlink>
        </w:p>
        <w:p w14:paraId="46E25514" w14:textId="77777777" w:rsidR="001F5E47" w:rsidRDefault="001F5E47">
          <w:pPr>
            <w:pStyle w:val="TOC2"/>
            <w:tabs>
              <w:tab w:val="right" w:leader="dot" w:pos="9010"/>
            </w:tabs>
            <w:rPr>
              <w:rFonts w:eastAsiaTheme="minorEastAsia" w:cstheme="minorBidi"/>
              <w:smallCaps w:val="0"/>
              <w:noProof/>
              <w:sz w:val="24"/>
              <w:szCs w:val="24"/>
            </w:rPr>
          </w:pPr>
          <w:hyperlink w:anchor="_Toc513563798" w:history="1">
            <w:r w:rsidRPr="007028C7">
              <w:rPr>
                <w:rStyle w:val="Hyperlink"/>
                <w:rFonts w:ascii="Times New Roman" w:hAnsi="Times New Roman"/>
                <w:noProof/>
              </w:rPr>
              <w:t>6.2 Simulations with 1 hour time steps</w:t>
            </w:r>
            <w:r>
              <w:rPr>
                <w:noProof/>
                <w:webHidden/>
              </w:rPr>
              <w:tab/>
            </w:r>
            <w:r>
              <w:rPr>
                <w:noProof/>
                <w:webHidden/>
              </w:rPr>
              <w:fldChar w:fldCharType="begin"/>
            </w:r>
            <w:r>
              <w:rPr>
                <w:noProof/>
                <w:webHidden/>
              </w:rPr>
              <w:instrText xml:space="preserve"> PAGEREF _Toc513563798 \h </w:instrText>
            </w:r>
            <w:r>
              <w:rPr>
                <w:noProof/>
                <w:webHidden/>
              </w:rPr>
            </w:r>
            <w:r>
              <w:rPr>
                <w:noProof/>
                <w:webHidden/>
              </w:rPr>
              <w:fldChar w:fldCharType="separate"/>
            </w:r>
            <w:r>
              <w:rPr>
                <w:noProof/>
                <w:webHidden/>
              </w:rPr>
              <w:t>39</w:t>
            </w:r>
            <w:r>
              <w:rPr>
                <w:noProof/>
                <w:webHidden/>
              </w:rPr>
              <w:fldChar w:fldCharType="end"/>
            </w:r>
          </w:hyperlink>
        </w:p>
        <w:p w14:paraId="73E6CDE2" w14:textId="77777777" w:rsidR="001F5E47" w:rsidRDefault="001F5E47">
          <w:pPr>
            <w:pStyle w:val="TOC2"/>
            <w:tabs>
              <w:tab w:val="right" w:leader="dot" w:pos="9010"/>
            </w:tabs>
            <w:rPr>
              <w:rFonts w:eastAsiaTheme="minorEastAsia" w:cstheme="minorBidi"/>
              <w:smallCaps w:val="0"/>
              <w:noProof/>
              <w:sz w:val="24"/>
              <w:szCs w:val="24"/>
            </w:rPr>
          </w:pPr>
          <w:hyperlink w:anchor="_Toc513563799" w:history="1">
            <w:r w:rsidRPr="007028C7">
              <w:rPr>
                <w:rStyle w:val="Hyperlink"/>
                <w:rFonts w:ascii="Times New Roman" w:eastAsia="Times New Roman" w:hAnsi="Times New Roman"/>
                <w:noProof/>
              </w:rPr>
              <w:t>6.3 Sensitivity Analysis</w:t>
            </w:r>
            <w:r>
              <w:rPr>
                <w:noProof/>
                <w:webHidden/>
              </w:rPr>
              <w:tab/>
            </w:r>
            <w:r>
              <w:rPr>
                <w:noProof/>
                <w:webHidden/>
              </w:rPr>
              <w:fldChar w:fldCharType="begin"/>
            </w:r>
            <w:r>
              <w:rPr>
                <w:noProof/>
                <w:webHidden/>
              </w:rPr>
              <w:instrText xml:space="preserve"> PAGEREF _Toc513563799 \h </w:instrText>
            </w:r>
            <w:r>
              <w:rPr>
                <w:noProof/>
                <w:webHidden/>
              </w:rPr>
            </w:r>
            <w:r>
              <w:rPr>
                <w:noProof/>
                <w:webHidden/>
              </w:rPr>
              <w:fldChar w:fldCharType="separate"/>
            </w:r>
            <w:r>
              <w:rPr>
                <w:noProof/>
                <w:webHidden/>
              </w:rPr>
              <w:t>40</w:t>
            </w:r>
            <w:r>
              <w:rPr>
                <w:noProof/>
                <w:webHidden/>
              </w:rPr>
              <w:fldChar w:fldCharType="end"/>
            </w:r>
          </w:hyperlink>
        </w:p>
        <w:p w14:paraId="78754D56" w14:textId="77777777" w:rsidR="001F5E47" w:rsidRDefault="001F5E47">
          <w:pPr>
            <w:pStyle w:val="TOC2"/>
            <w:tabs>
              <w:tab w:val="right" w:leader="dot" w:pos="9010"/>
            </w:tabs>
            <w:rPr>
              <w:rFonts w:eastAsiaTheme="minorEastAsia" w:cstheme="minorBidi"/>
              <w:smallCaps w:val="0"/>
              <w:noProof/>
              <w:sz w:val="24"/>
              <w:szCs w:val="24"/>
            </w:rPr>
          </w:pPr>
          <w:hyperlink w:anchor="_Toc513563800" w:history="1">
            <w:r w:rsidRPr="007028C7">
              <w:rPr>
                <w:rStyle w:val="Hyperlink"/>
                <w:rFonts w:ascii="Times New Roman" w:hAnsi="Times New Roman"/>
                <w:noProof/>
              </w:rPr>
              <w:t>6.4 Program Efficiency and Runtime Analysis</w:t>
            </w:r>
            <w:r>
              <w:rPr>
                <w:noProof/>
                <w:webHidden/>
              </w:rPr>
              <w:tab/>
            </w:r>
            <w:r>
              <w:rPr>
                <w:noProof/>
                <w:webHidden/>
              </w:rPr>
              <w:fldChar w:fldCharType="begin"/>
            </w:r>
            <w:r>
              <w:rPr>
                <w:noProof/>
                <w:webHidden/>
              </w:rPr>
              <w:instrText xml:space="preserve"> PAGEREF _Toc513563800 \h </w:instrText>
            </w:r>
            <w:r>
              <w:rPr>
                <w:noProof/>
                <w:webHidden/>
              </w:rPr>
            </w:r>
            <w:r>
              <w:rPr>
                <w:noProof/>
                <w:webHidden/>
              </w:rPr>
              <w:fldChar w:fldCharType="separate"/>
            </w:r>
            <w:r>
              <w:rPr>
                <w:noProof/>
                <w:webHidden/>
              </w:rPr>
              <w:t>41</w:t>
            </w:r>
            <w:r>
              <w:rPr>
                <w:noProof/>
                <w:webHidden/>
              </w:rPr>
              <w:fldChar w:fldCharType="end"/>
            </w:r>
          </w:hyperlink>
        </w:p>
        <w:p w14:paraId="4724CE5C" w14:textId="77777777" w:rsidR="001F5E47" w:rsidRDefault="001F5E47">
          <w:pPr>
            <w:pStyle w:val="TOC2"/>
            <w:tabs>
              <w:tab w:val="right" w:leader="dot" w:pos="9010"/>
            </w:tabs>
            <w:rPr>
              <w:rFonts w:eastAsiaTheme="minorEastAsia" w:cstheme="minorBidi"/>
              <w:smallCaps w:val="0"/>
              <w:noProof/>
              <w:sz w:val="24"/>
              <w:szCs w:val="24"/>
            </w:rPr>
          </w:pPr>
          <w:hyperlink w:anchor="_Toc513563801" w:history="1">
            <w:r w:rsidRPr="007028C7">
              <w:rPr>
                <w:rStyle w:val="Hyperlink"/>
                <w:rFonts w:ascii="Times New Roman" w:eastAsia="Times New Roman" w:hAnsi="Times New Roman"/>
                <w:noProof/>
              </w:rPr>
              <w:t>6.5 Feedback From Domain Expert</w:t>
            </w:r>
            <w:r>
              <w:rPr>
                <w:noProof/>
                <w:webHidden/>
              </w:rPr>
              <w:tab/>
            </w:r>
            <w:r>
              <w:rPr>
                <w:noProof/>
                <w:webHidden/>
              </w:rPr>
              <w:fldChar w:fldCharType="begin"/>
            </w:r>
            <w:r>
              <w:rPr>
                <w:noProof/>
                <w:webHidden/>
              </w:rPr>
              <w:instrText xml:space="preserve"> PAGEREF _Toc513563801 \h </w:instrText>
            </w:r>
            <w:r>
              <w:rPr>
                <w:noProof/>
                <w:webHidden/>
              </w:rPr>
            </w:r>
            <w:r>
              <w:rPr>
                <w:noProof/>
                <w:webHidden/>
              </w:rPr>
              <w:fldChar w:fldCharType="separate"/>
            </w:r>
            <w:r>
              <w:rPr>
                <w:noProof/>
                <w:webHidden/>
              </w:rPr>
              <w:t>41</w:t>
            </w:r>
            <w:r>
              <w:rPr>
                <w:noProof/>
                <w:webHidden/>
              </w:rPr>
              <w:fldChar w:fldCharType="end"/>
            </w:r>
          </w:hyperlink>
        </w:p>
        <w:p w14:paraId="6A0D6B79" w14:textId="77777777" w:rsidR="001F5E47" w:rsidRDefault="001F5E47">
          <w:pPr>
            <w:pStyle w:val="TOC2"/>
            <w:tabs>
              <w:tab w:val="right" w:leader="dot" w:pos="9010"/>
            </w:tabs>
            <w:rPr>
              <w:rFonts w:eastAsiaTheme="minorEastAsia" w:cstheme="minorBidi"/>
              <w:smallCaps w:val="0"/>
              <w:noProof/>
              <w:sz w:val="24"/>
              <w:szCs w:val="24"/>
            </w:rPr>
          </w:pPr>
          <w:hyperlink w:anchor="_Toc513563802" w:history="1">
            <w:r w:rsidRPr="007028C7">
              <w:rPr>
                <w:rStyle w:val="Hyperlink"/>
                <w:rFonts w:ascii="Times New Roman" w:eastAsia="Times New Roman" w:hAnsi="Times New Roman"/>
                <w:noProof/>
              </w:rPr>
              <w:t>6.6 Goals Achieved</w:t>
            </w:r>
            <w:r>
              <w:rPr>
                <w:noProof/>
                <w:webHidden/>
              </w:rPr>
              <w:tab/>
            </w:r>
            <w:r>
              <w:rPr>
                <w:noProof/>
                <w:webHidden/>
              </w:rPr>
              <w:fldChar w:fldCharType="begin"/>
            </w:r>
            <w:r>
              <w:rPr>
                <w:noProof/>
                <w:webHidden/>
              </w:rPr>
              <w:instrText xml:space="preserve"> PAGEREF _Toc513563802 \h </w:instrText>
            </w:r>
            <w:r>
              <w:rPr>
                <w:noProof/>
                <w:webHidden/>
              </w:rPr>
            </w:r>
            <w:r>
              <w:rPr>
                <w:noProof/>
                <w:webHidden/>
              </w:rPr>
              <w:fldChar w:fldCharType="separate"/>
            </w:r>
            <w:r>
              <w:rPr>
                <w:noProof/>
                <w:webHidden/>
              </w:rPr>
              <w:t>42</w:t>
            </w:r>
            <w:r>
              <w:rPr>
                <w:noProof/>
                <w:webHidden/>
              </w:rPr>
              <w:fldChar w:fldCharType="end"/>
            </w:r>
          </w:hyperlink>
        </w:p>
        <w:p w14:paraId="1FE0E8CF" w14:textId="77777777" w:rsidR="001F5E47" w:rsidRDefault="001F5E47">
          <w:pPr>
            <w:pStyle w:val="TOC2"/>
            <w:tabs>
              <w:tab w:val="right" w:leader="dot" w:pos="9010"/>
            </w:tabs>
            <w:rPr>
              <w:rFonts w:eastAsiaTheme="minorEastAsia" w:cstheme="minorBidi"/>
              <w:smallCaps w:val="0"/>
              <w:noProof/>
              <w:sz w:val="24"/>
              <w:szCs w:val="24"/>
            </w:rPr>
          </w:pPr>
          <w:hyperlink w:anchor="_Toc513563803" w:history="1">
            <w:r w:rsidRPr="007028C7">
              <w:rPr>
                <w:rStyle w:val="Hyperlink"/>
                <w:rFonts w:ascii="Times New Roman" w:eastAsia="Times New Roman" w:hAnsi="Times New Roman"/>
                <w:noProof/>
              </w:rPr>
              <w:t>6.7 Further Work</w:t>
            </w:r>
            <w:r>
              <w:rPr>
                <w:noProof/>
                <w:webHidden/>
              </w:rPr>
              <w:tab/>
            </w:r>
            <w:r>
              <w:rPr>
                <w:noProof/>
                <w:webHidden/>
              </w:rPr>
              <w:fldChar w:fldCharType="begin"/>
            </w:r>
            <w:r>
              <w:rPr>
                <w:noProof/>
                <w:webHidden/>
              </w:rPr>
              <w:instrText xml:space="preserve"> PAGEREF _Toc513563803 \h </w:instrText>
            </w:r>
            <w:r>
              <w:rPr>
                <w:noProof/>
                <w:webHidden/>
              </w:rPr>
            </w:r>
            <w:r>
              <w:rPr>
                <w:noProof/>
                <w:webHidden/>
              </w:rPr>
              <w:fldChar w:fldCharType="separate"/>
            </w:r>
            <w:r>
              <w:rPr>
                <w:noProof/>
                <w:webHidden/>
              </w:rPr>
              <w:t>42</w:t>
            </w:r>
            <w:r>
              <w:rPr>
                <w:noProof/>
                <w:webHidden/>
              </w:rPr>
              <w:fldChar w:fldCharType="end"/>
            </w:r>
          </w:hyperlink>
        </w:p>
        <w:p w14:paraId="12501D9A"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4" w:history="1">
            <w:r w:rsidRPr="007028C7">
              <w:rPr>
                <w:rStyle w:val="Hyperlink"/>
                <w:noProof/>
              </w:rPr>
              <w:t>7 Conclusion</w:t>
            </w:r>
            <w:r>
              <w:rPr>
                <w:noProof/>
                <w:webHidden/>
              </w:rPr>
              <w:tab/>
            </w:r>
            <w:r>
              <w:rPr>
                <w:noProof/>
                <w:webHidden/>
              </w:rPr>
              <w:fldChar w:fldCharType="begin"/>
            </w:r>
            <w:r>
              <w:rPr>
                <w:noProof/>
                <w:webHidden/>
              </w:rPr>
              <w:instrText xml:space="preserve"> PAGEREF _Toc513563804 \h </w:instrText>
            </w:r>
            <w:r>
              <w:rPr>
                <w:noProof/>
                <w:webHidden/>
              </w:rPr>
            </w:r>
            <w:r>
              <w:rPr>
                <w:noProof/>
                <w:webHidden/>
              </w:rPr>
              <w:fldChar w:fldCharType="separate"/>
            </w:r>
            <w:r>
              <w:rPr>
                <w:noProof/>
                <w:webHidden/>
              </w:rPr>
              <w:t>45</w:t>
            </w:r>
            <w:r>
              <w:rPr>
                <w:noProof/>
                <w:webHidden/>
              </w:rPr>
              <w:fldChar w:fldCharType="end"/>
            </w:r>
          </w:hyperlink>
        </w:p>
        <w:p w14:paraId="268C4C9A"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5" w:history="1">
            <w:r w:rsidRPr="007028C7">
              <w:rPr>
                <w:rStyle w:val="Hyperlink"/>
                <w:noProof/>
              </w:rPr>
              <w:t>References</w:t>
            </w:r>
            <w:r>
              <w:rPr>
                <w:noProof/>
                <w:webHidden/>
              </w:rPr>
              <w:tab/>
            </w:r>
            <w:r>
              <w:rPr>
                <w:noProof/>
                <w:webHidden/>
              </w:rPr>
              <w:fldChar w:fldCharType="begin"/>
            </w:r>
            <w:r>
              <w:rPr>
                <w:noProof/>
                <w:webHidden/>
              </w:rPr>
              <w:instrText xml:space="preserve"> PAGEREF _Toc513563805 \h </w:instrText>
            </w:r>
            <w:r>
              <w:rPr>
                <w:noProof/>
                <w:webHidden/>
              </w:rPr>
            </w:r>
            <w:r>
              <w:rPr>
                <w:noProof/>
                <w:webHidden/>
              </w:rPr>
              <w:fldChar w:fldCharType="separate"/>
            </w:r>
            <w:r>
              <w:rPr>
                <w:noProof/>
                <w:webHidden/>
              </w:rPr>
              <w:t>46</w:t>
            </w:r>
            <w:r>
              <w:rPr>
                <w:noProof/>
                <w:webHidden/>
              </w:rPr>
              <w:fldChar w:fldCharType="end"/>
            </w:r>
          </w:hyperlink>
        </w:p>
        <w:p w14:paraId="6F637780"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6" w:history="1">
            <w:r w:rsidRPr="007028C7">
              <w:rPr>
                <w:rStyle w:val="Hyperlink"/>
                <w:noProof/>
              </w:rPr>
              <w:t>Appendix</w:t>
            </w:r>
            <w:r>
              <w:rPr>
                <w:noProof/>
                <w:webHidden/>
              </w:rPr>
              <w:tab/>
            </w:r>
            <w:r>
              <w:rPr>
                <w:noProof/>
                <w:webHidden/>
              </w:rPr>
              <w:fldChar w:fldCharType="begin"/>
            </w:r>
            <w:r>
              <w:rPr>
                <w:noProof/>
                <w:webHidden/>
              </w:rPr>
              <w:instrText xml:space="preserve"> PAGEREF _Toc513563806 \h </w:instrText>
            </w:r>
            <w:r>
              <w:rPr>
                <w:noProof/>
                <w:webHidden/>
              </w:rPr>
            </w:r>
            <w:r>
              <w:rPr>
                <w:noProof/>
                <w:webHidden/>
              </w:rPr>
              <w:fldChar w:fldCharType="separate"/>
            </w:r>
            <w:r>
              <w:rPr>
                <w:noProof/>
                <w:webHidden/>
              </w:rPr>
              <w:t>49</w:t>
            </w:r>
            <w:r>
              <w:rPr>
                <w:noProof/>
                <w:webHidden/>
              </w:rPr>
              <w:fldChar w:fldCharType="end"/>
            </w:r>
          </w:hyperlink>
        </w:p>
        <w:p w14:paraId="55EC553F" w14:textId="77777777" w:rsidR="001F5E47" w:rsidRDefault="001F5E47">
          <w:pPr>
            <w:pStyle w:val="TOC2"/>
            <w:tabs>
              <w:tab w:val="right" w:leader="dot" w:pos="9010"/>
            </w:tabs>
            <w:rPr>
              <w:rFonts w:eastAsiaTheme="minorEastAsia" w:cstheme="minorBidi"/>
              <w:smallCaps w:val="0"/>
              <w:noProof/>
              <w:sz w:val="24"/>
              <w:szCs w:val="24"/>
            </w:rPr>
          </w:pPr>
          <w:hyperlink w:anchor="_Toc513563807" w:history="1">
            <w:r w:rsidRPr="007028C7">
              <w:rPr>
                <w:rStyle w:val="Hyperlink"/>
                <w:rFonts w:ascii="Times New Roman" w:hAnsi="Times New Roman"/>
                <w:noProof/>
              </w:rPr>
              <w:t>Main Simulation Results</w:t>
            </w:r>
            <w:r>
              <w:rPr>
                <w:noProof/>
                <w:webHidden/>
              </w:rPr>
              <w:tab/>
            </w:r>
            <w:r>
              <w:rPr>
                <w:noProof/>
                <w:webHidden/>
              </w:rPr>
              <w:fldChar w:fldCharType="begin"/>
            </w:r>
            <w:r>
              <w:rPr>
                <w:noProof/>
                <w:webHidden/>
              </w:rPr>
              <w:instrText xml:space="preserve"> PAGEREF _Toc513563807 \h </w:instrText>
            </w:r>
            <w:r>
              <w:rPr>
                <w:noProof/>
                <w:webHidden/>
              </w:rPr>
            </w:r>
            <w:r>
              <w:rPr>
                <w:noProof/>
                <w:webHidden/>
              </w:rPr>
              <w:fldChar w:fldCharType="separate"/>
            </w:r>
            <w:r>
              <w:rPr>
                <w:noProof/>
                <w:webHidden/>
              </w:rPr>
              <w:t>49</w:t>
            </w:r>
            <w:r>
              <w:rPr>
                <w:noProof/>
                <w:webHidden/>
              </w:rPr>
              <w:fldChar w:fldCharType="end"/>
            </w:r>
          </w:hyperlink>
        </w:p>
        <w:p w14:paraId="668F3384" w14:textId="77777777" w:rsidR="001F5E47" w:rsidRDefault="001F5E47">
          <w:pPr>
            <w:pStyle w:val="TOC2"/>
            <w:tabs>
              <w:tab w:val="right" w:leader="dot" w:pos="9010"/>
            </w:tabs>
            <w:rPr>
              <w:rFonts w:eastAsiaTheme="minorEastAsia" w:cstheme="minorBidi"/>
              <w:smallCaps w:val="0"/>
              <w:noProof/>
              <w:sz w:val="24"/>
              <w:szCs w:val="24"/>
            </w:rPr>
          </w:pPr>
          <w:hyperlink w:anchor="_Toc513563808" w:history="1">
            <w:r w:rsidRPr="007028C7">
              <w:rPr>
                <w:rStyle w:val="Hyperlink"/>
                <w:rFonts w:ascii="Times New Roman" w:hAnsi="Times New Roman"/>
                <w:noProof/>
              </w:rPr>
              <w:t>Simulations Results with 1 Hour Time Step</w:t>
            </w:r>
            <w:r>
              <w:rPr>
                <w:noProof/>
                <w:webHidden/>
              </w:rPr>
              <w:tab/>
            </w:r>
            <w:r>
              <w:rPr>
                <w:noProof/>
                <w:webHidden/>
              </w:rPr>
              <w:fldChar w:fldCharType="begin"/>
            </w:r>
            <w:r>
              <w:rPr>
                <w:noProof/>
                <w:webHidden/>
              </w:rPr>
              <w:instrText xml:space="preserve"> PAGEREF _Toc513563808 \h </w:instrText>
            </w:r>
            <w:r>
              <w:rPr>
                <w:noProof/>
                <w:webHidden/>
              </w:rPr>
            </w:r>
            <w:r>
              <w:rPr>
                <w:noProof/>
                <w:webHidden/>
              </w:rPr>
              <w:fldChar w:fldCharType="separate"/>
            </w:r>
            <w:r>
              <w:rPr>
                <w:noProof/>
                <w:webHidden/>
              </w:rPr>
              <w:t>51</w:t>
            </w:r>
            <w:r>
              <w:rPr>
                <w:noProof/>
                <w:webHidden/>
              </w:rPr>
              <w:fldChar w:fldCharType="end"/>
            </w:r>
          </w:hyperlink>
        </w:p>
        <w:p w14:paraId="1EB842CB" w14:textId="77777777" w:rsidR="001F5E47" w:rsidRDefault="001F5E47">
          <w:pPr>
            <w:pStyle w:val="TOC2"/>
            <w:tabs>
              <w:tab w:val="right" w:leader="dot" w:pos="9010"/>
            </w:tabs>
            <w:rPr>
              <w:rFonts w:eastAsiaTheme="minorEastAsia" w:cstheme="minorBidi"/>
              <w:smallCaps w:val="0"/>
              <w:noProof/>
              <w:sz w:val="24"/>
              <w:szCs w:val="24"/>
            </w:rPr>
          </w:pPr>
          <w:hyperlink w:anchor="_Toc513563809" w:history="1">
            <w:r w:rsidRPr="007028C7">
              <w:rPr>
                <w:rStyle w:val="Hyperlink"/>
                <w:rFonts w:ascii="Times New Roman" w:hAnsi="Times New Roman"/>
                <w:noProof/>
              </w:rPr>
              <w:t>Sensitivity Analysis Results</w:t>
            </w:r>
            <w:r>
              <w:rPr>
                <w:noProof/>
                <w:webHidden/>
              </w:rPr>
              <w:tab/>
            </w:r>
            <w:r>
              <w:rPr>
                <w:noProof/>
                <w:webHidden/>
              </w:rPr>
              <w:fldChar w:fldCharType="begin"/>
            </w:r>
            <w:r>
              <w:rPr>
                <w:noProof/>
                <w:webHidden/>
              </w:rPr>
              <w:instrText xml:space="preserve"> PAGEREF _Toc513563809 \h </w:instrText>
            </w:r>
            <w:r>
              <w:rPr>
                <w:noProof/>
                <w:webHidden/>
              </w:rPr>
            </w:r>
            <w:r>
              <w:rPr>
                <w:noProof/>
                <w:webHidden/>
              </w:rPr>
              <w:fldChar w:fldCharType="separate"/>
            </w:r>
            <w:r>
              <w:rPr>
                <w:noProof/>
                <w:webHidden/>
              </w:rPr>
              <w:t>56</w:t>
            </w:r>
            <w:r>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563747"/>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563748"/>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342093E5"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00C157E9">
        <w:rPr>
          <w:sz w:val="22"/>
          <w:szCs w:val="28"/>
        </w:rPr>
        <w:t xml:space="preserve"> which form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 xml:space="preserve">Endothelium. This layer of cells </w:t>
      </w:r>
      <w:del w:id="1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4"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5" w:name="_Toc513563749"/>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5"/>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6"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7"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8" w:author="Harry Cooper" w:date="2017-11-29T15:27:00Z"/>
          <w:sz w:val="22"/>
          <w:szCs w:val="28"/>
        </w:rPr>
      </w:pPr>
      <w:del w:id="19" w:author="D.Walker" w:date="2017-11-28T16:25:00Z">
        <w:r w:rsidRPr="000B764F" w:rsidDel="00B24297">
          <w:rPr>
            <w:sz w:val="22"/>
            <w:szCs w:val="28"/>
          </w:rPr>
          <w:delText xml:space="preserve">Interestingly, </w:delText>
        </w:r>
      </w:del>
      <w:ins w:id="20" w:author="D.Walker" w:date="2017-11-28T16:25:00Z">
        <w:r w:rsidR="00B24297" w:rsidRPr="000B764F">
          <w:rPr>
            <w:sz w:val="22"/>
            <w:szCs w:val="28"/>
          </w:rPr>
          <w:t>T</w:t>
        </w:r>
      </w:ins>
      <w:del w:id="21"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2" w:author="Harry Cooper" w:date="2017-11-29T15:40:00Z">
        <w:r w:rsidR="00C45B3E" w:rsidRPr="000B764F">
          <w:rPr>
            <w:sz w:val="22"/>
            <w:szCs w:val="28"/>
          </w:rPr>
          <w:t xml:space="preserve"> </w:t>
        </w:r>
      </w:ins>
    </w:p>
    <w:p w14:paraId="05584602" w14:textId="77777777" w:rsidR="007048D0" w:rsidRPr="000B764F" w:rsidRDefault="007048D0">
      <w:pPr>
        <w:pPrChange w:id="2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4" w:name="_Toc513563750"/>
      <w:commentRangeStart w:id="2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commentRangeEnd w:id="25"/>
      <w:r w:rsidR="0056699E">
        <w:rPr>
          <w:rStyle w:val="CommentReference"/>
          <w:rFonts w:ascii="Times New Roman" w:eastAsiaTheme="minorHAnsi" w:hAnsi="Times New Roman" w:cs="Times New Roman"/>
          <w:color w:val="auto"/>
        </w:rPr>
        <w:commentReference w:id="25"/>
      </w:r>
      <w:bookmarkEnd w:id="24"/>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6" w:name="_Toc513563751"/>
      <w:r w:rsidRPr="00226F61">
        <w:lastRenderedPageBreak/>
        <w:t xml:space="preserve">2 </w:t>
      </w:r>
      <w:r w:rsidR="0049568A" w:rsidRPr="00226F61">
        <w:t>Literature Review</w:t>
      </w:r>
      <w:bookmarkEnd w:id="26"/>
    </w:p>
    <w:p w14:paraId="50858CFA" w14:textId="77777777" w:rsidR="007F3A5D" w:rsidRPr="00226F61" w:rsidRDefault="007F3A5D"/>
    <w:p w14:paraId="29F51D4B" w14:textId="7E0FA991"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162ABA">
        <w:rPr>
          <w:sz w:val="22"/>
          <w:szCs w:val="22"/>
        </w:rPr>
        <w:t>cause</w:t>
      </w:r>
      <w:r w:rsidR="008E3876">
        <w:rPr>
          <w:sz w:val="22"/>
          <w:szCs w:val="22"/>
        </w:rPr>
        <w:t xml:space="preserve">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7" w:name="_Toc513563752"/>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407F199A" w:rsidR="008E65F6" w:rsidRDefault="00AF2155" w:rsidP="00DB75A7">
      <w:pPr>
        <w:rPr>
          <w:sz w:val="22"/>
          <w:szCs w:val="22"/>
        </w:rPr>
      </w:pPr>
      <w:r w:rsidRPr="00226F61">
        <w:rPr>
          <w:sz w:val="22"/>
          <w:szCs w:val="22"/>
        </w:rPr>
        <w:t xml:space="preserve">EC’s, like other Eukaryotic Cells undergo several distinct phases during replication as shown in the </w:t>
      </w:r>
      <w:r w:rsidR="00026696">
        <w:rPr>
          <w:sz w:val="22"/>
          <w:szCs w:val="22"/>
        </w:rPr>
        <w:t>Figure2.1.</w:t>
      </w:r>
    </w:p>
    <w:p w14:paraId="67060900" w14:textId="77777777" w:rsidR="00026696" w:rsidRPr="00226F61" w:rsidRDefault="00026696" w:rsidP="00DB75A7">
      <w:pPr>
        <w:rPr>
          <w:sz w:val="22"/>
          <w:szCs w:val="22"/>
        </w:rPr>
      </w:pP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lastRenderedPageBreak/>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29" w:name="_Toc513563753"/>
      <w:commentRangeStart w:id="30"/>
      <w:r w:rsidRPr="000B764F">
        <w:rPr>
          <w:rFonts w:ascii="Times New Roman" w:hAnsi="Times New Roman" w:cs="Times New Roman"/>
          <w:color w:val="auto"/>
        </w:rPr>
        <w:t xml:space="preserve">2.2 </w:t>
      </w:r>
      <w:ins w:id="31" w:author="Harry Cooper" w:date="2017-11-29T15:23:00Z">
        <w:r w:rsidR="00B77936" w:rsidRPr="000B764F">
          <w:rPr>
            <w:rFonts w:ascii="Times New Roman" w:hAnsi="Times New Roman" w:cs="Times New Roman"/>
            <w:color w:val="auto"/>
          </w:rPr>
          <w:t>Ageing</w:t>
        </w:r>
      </w:ins>
      <w:commentRangeEnd w:id="30"/>
      <w:r w:rsidR="0056699E">
        <w:rPr>
          <w:rStyle w:val="CommentReference"/>
          <w:rFonts w:ascii="Times New Roman" w:eastAsiaTheme="minorHAnsi" w:hAnsi="Times New Roman" w:cs="Times New Roman"/>
          <w:color w:val="auto"/>
        </w:rPr>
        <w:commentReference w:id="30"/>
      </w:r>
      <w:bookmarkEnd w:id="29"/>
    </w:p>
    <w:p w14:paraId="5CBA7330" w14:textId="77777777" w:rsidR="00B851D2" w:rsidRPr="00226F61" w:rsidRDefault="00B851D2" w:rsidP="00B851D2">
      <w:pPr>
        <w:rPr>
          <w:ins w:id="32" w:author="Harry Cooper" w:date="2017-11-29T15:23:00Z"/>
          <w:color w:val="ED7D31" w:themeColor="accent2"/>
          <w:sz w:val="22"/>
          <w:szCs w:val="22"/>
          <w:rPrChange w:id="33" w:author="Harry Cooper" w:date="2017-11-29T15:23:00Z">
            <w:rPr>
              <w:ins w:id="3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404FE24F"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w:t>
      </w:r>
      <w:r w:rsidR="00972C09">
        <w:rPr>
          <w:sz w:val="22"/>
          <w:szCs w:val="22"/>
        </w:rPr>
        <w:t>simulations</w:t>
      </w:r>
      <w:r w:rsidR="00284FF0">
        <w:rPr>
          <w:sz w:val="22"/>
          <w:szCs w:val="22"/>
        </w:rPr>
        <w:t>.</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5" w:name="_Toc513563754"/>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5"/>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6"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7" w:author="Harry Cooper" w:date="2017-11-29T15:32:00Z">
        <w:r w:rsidR="00BD74DE" w:rsidRPr="000B764F">
          <w:rPr>
            <w:sz w:val="22"/>
            <w:szCs w:val="22"/>
          </w:rPr>
          <w:t xml:space="preserve">, </w:t>
        </w:r>
      </w:ins>
      <w:ins w:id="38" w:author="Harry Cooper" w:date="2017-11-29T15:33:00Z">
        <w:r w:rsidR="00BD74DE" w:rsidRPr="000B764F">
          <w:rPr>
            <w:sz w:val="22"/>
            <w:szCs w:val="22"/>
          </w:rPr>
          <w:t>t</w:t>
        </w:r>
      </w:ins>
      <w:del w:id="39" w:author="Harry Cooper" w:date="2017-11-29T15:33:00Z">
        <w:r w:rsidR="00F01637" w:rsidRPr="000B764F" w:rsidDel="00BD74DE">
          <w:rPr>
            <w:sz w:val="22"/>
            <w:szCs w:val="22"/>
          </w:rPr>
          <w:delText>T</w:delText>
        </w:r>
      </w:del>
      <w:r w:rsidR="00F01637" w:rsidRPr="000B764F">
        <w:rPr>
          <w:sz w:val="22"/>
          <w:szCs w:val="22"/>
        </w:rPr>
        <w:t xml:space="preserve">hey </w:t>
      </w:r>
      <w:del w:id="40" w:author="Harry Cooper" w:date="2017-11-29T15:33:00Z">
        <w:r w:rsidR="00F01637" w:rsidRPr="000B764F" w:rsidDel="00BD74DE">
          <w:rPr>
            <w:sz w:val="22"/>
            <w:szCs w:val="22"/>
          </w:rPr>
          <w:delText>tend to be more</w:delText>
        </w:r>
      </w:del>
      <w:ins w:id="41" w:author="Harry Cooper" w:date="2017-11-29T15:33:00Z">
        <w:r w:rsidR="00BD74DE" w:rsidRPr="000B764F">
          <w:rPr>
            <w:sz w:val="22"/>
            <w:szCs w:val="22"/>
          </w:rPr>
          <w:t>become</w:t>
        </w:r>
      </w:ins>
      <w:r w:rsidR="00F01637" w:rsidRPr="000B764F">
        <w:rPr>
          <w:sz w:val="22"/>
          <w:szCs w:val="22"/>
        </w:rPr>
        <w:t xml:space="preserve"> enlarged</w:t>
      </w:r>
      <w:ins w:id="42" w:author="Harry Cooper" w:date="2017-11-29T15:32:00Z">
        <w:r w:rsidR="00BD74DE" w:rsidRPr="000B764F">
          <w:rPr>
            <w:sz w:val="22"/>
            <w:szCs w:val="22"/>
          </w:rPr>
          <w:t xml:space="preserve"> </w:t>
        </w:r>
      </w:ins>
      <w:ins w:id="43" w:author="Harry Cooper" w:date="2017-11-29T15:33:00Z">
        <w:r w:rsidR="00BD74DE" w:rsidRPr="000B764F">
          <w:rPr>
            <w:sz w:val="22"/>
            <w:szCs w:val="22"/>
          </w:rPr>
          <w:t xml:space="preserve">after entering this state </w:t>
        </w:r>
      </w:ins>
      <w:del w:id="44" w:author="Harry Cooper" w:date="2017-11-29T15:32:00Z">
        <w:r w:rsidR="00F01637" w:rsidRPr="000B764F" w:rsidDel="00BD74DE">
          <w:rPr>
            <w:sz w:val="22"/>
            <w:szCs w:val="22"/>
          </w:rPr>
          <w:delText xml:space="preserve">, </w:delText>
        </w:r>
        <w:commentRangeStart w:id="45"/>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5"/>
        <w:r w:rsidR="00807C12" w:rsidRPr="000B764F" w:rsidDel="00BD74DE">
          <w:rPr>
            <w:rStyle w:val="CommentReference"/>
            <w:sz w:val="22"/>
            <w:szCs w:val="22"/>
          </w:rPr>
          <w:commentReference w:id="45"/>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6"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7" w:author="Harry Cooper" w:date="2017-11-29T15:23:00Z"/>
        </w:rPr>
      </w:pPr>
      <w:commentRangeStart w:id="48"/>
      <w:del w:id="49" w:author="Harry Cooper" w:date="2017-11-29T15:23:00Z">
        <w:r w:rsidRPr="000B764F" w:rsidDel="00B77936">
          <w:delText>Environment</w:delText>
        </w:r>
        <w:commentRangeEnd w:id="48"/>
        <w:r w:rsidR="00F65495" w:rsidRPr="000B764F" w:rsidDel="00B77936">
          <w:rPr>
            <w:rStyle w:val="CommentReference"/>
          </w:rPr>
          <w:commentReference w:id="48"/>
        </w:r>
        <w:r w:rsidRPr="000B764F" w:rsidDel="00B77936">
          <w:delText>:</w:delText>
        </w:r>
      </w:del>
    </w:p>
    <w:p w14:paraId="3104400E" w14:textId="1B11B815" w:rsidR="001E297F" w:rsidRPr="000B764F" w:rsidDel="00B77936" w:rsidRDefault="001E297F">
      <w:pPr>
        <w:rPr>
          <w:del w:id="50" w:author="Harry Cooper" w:date="2017-11-29T15:23:00Z"/>
        </w:rPr>
      </w:pPr>
      <w:del w:id="51" w:author="Harry Cooper" w:date="2017-11-29T15:23:00Z">
        <w:r w:rsidRPr="000B764F" w:rsidDel="00B77936">
          <w:tab/>
        </w:r>
      </w:del>
    </w:p>
    <w:p w14:paraId="0B1A33FA" w14:textId="59826543" w:rsidR="001E297F" w:rsidRPr="000B764F" w:rsidDel="00B77936" w:rsidRDefault="001E297F" w:rsidP="001E297F">
      <w:pPr>
        <w:ind w:left="720"/>
        <w:rPr>
          <w:del w:id="52" w:author="Harry Cooper" w:date="2017-11-29T15:23:00Z"/>
        </w:rPr>
      </w:pPr>
      <w:del w:id="53" w:author="Harry Cooper" w:date="2017-11-29T15:23:00Z">
        <w:r w:rsidRPr="000B764F" w:rsidDel="00B77936">
          <w:delText xml:space="preserve">The type of environment that is most interesting to us is that involving low sheer </w:delText>
        </w:r>
      </w:del>
      <w:ins w:id="54" w:author="D.Walker" w:date="2017-11-28T16:47:00Z">
        <w:del w:id="55" w:author="Harry Cooper" w:date="2017-11-29T15:23:00Z">
          <w:r w:rsidR="00807C12" w:rsidRPr="000B764F" w:rsidDel="00B77936">
            <w:delText xml:space="preserve">shear </w:delText>
          </w:r>
        </w:del>
      </w:ins>
      <w:del w:id="56"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7" w:author="Harry Cooper" w:date="2017-11-29T15:23:00Z"/>
          <w:rFonts w:ascii="Times New Roman" w:hAnsi="Times New Roman" w:cs="Times New Roman"/>
        </w:rPr>
      </w:pPr>
      <w:del w:id="58"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59" w:author="Harry Cooper" w:date="2017-11-29T15:23:00Z"/>
          <w:sz w:val="22"/>
          <w:szCs w:val="22"/>
        </w:rPr>
      </w:pPr>
      <w:del w:id="60"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1" w:author="Harry Cooper" w:date="2017-11-29T15:23:00Z"/>
          <w:rFonts w:ascii="Times New Roman" w:hAnsi="Times New Roman" w:cs="Times New Roman"/>
        </w:rPr>
      </w:pPr>
      <w:del w:id="62"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3"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4" w:name="_Toc513563755"/>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4"/>
    </w:p>
    <w:p w14:paraId="10C36F9F" w14:textId="77777777" w:rsidR="00133275" w:rsidRPr="00226F61" w:rsidRDefault="00133275"/>
    <w:p w14:paraId="10FE37F9" w14:textId="6B35C8F1"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5" w:author="D.Walker" w:date="2017-11-28T16:48:00Z">
        <w:r w:rsidR="00726DB1" w:rsidRPr="00226F61" w:rsidDel="00807C12">
          <w:rPr>
            <w:sz w:val="22"/>
            <w:szCs w:val="22"/>
          </w:rPr>
          <w:delText xml:space="preserve">physiology </w:delText>
        </w:r>
      </w:del>
      <w:ins w:id="66"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2F48FEC5" w:rsidR="00933DAB" w:rsidRDefault="00933DAB" w:rsidP="00DB75A7">
      <w:pPr>
        <w:rPr>
          <w:sz w:val="22"/>
          <w:szCs w:val="22"/>
        </w:rPr>
      </w:pPr>
      <w:r w:rsidRPr="00226F61">
        <w:rPr>
          <w:sz w:val="22"/>
          <w:szCs w:val="22"/>
        </w:rPr>
        <w:lastRenderedPageBreak/>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w:t>
      </w:r>
      <w:r w:rsidR="006E137C">
        <w:rPr>
          <w:sz w:val="22"/>
          <w:szCs w:val="22"/>
        </w:rPr>
        <w:t xml:space="preserve">increased levels of </w:t>
      </w:r>
      <w:r w:rsidRPr="00226F61">
        <w:rPr>
          <w:sz w:val="22"/>
          <w:szCs w:val="22"/>
        </w:rPr>
        <w:t>injury</w:t>
      </w:r>
      <w:r w:rsidR="006E137C">
        <w:rPr>
          <w:sz w:val="22"/>
          <w:szCs w:val="22"/>
        </w:rPr>
        <w:t xml:space="preserve"> on</w:t>
      </w:r>
      <w:r w:rsidR="00133275" w:rsidRPr="00226F61">
        <w:rPr>
          <w:sz w:val="22"/>
          <w:szCs w:val="22"/>
        </w:rPr>
        <w:t xml:space="preserve">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CF47EAF" w14:textId="77777777" w:rsidR="00712ACD" w:rsidRPr="00226F61" w:rsidRDefault="00712ACD" w:rsidP="00DB75A7">
      <w:pPr>
        <w:rPr>
          <w:sz w:val="22"/>
          <w:szCs w:val="22"/>
        </w:rPr>
      </w:pPr>
    </w:p>
    <w:p w14:paraId="30E402FA" w14:textId="3BD2A3AC" w:rsidR="007147F2" w:rsidRPr="000B764F" w:rsidRDefault="00DD2494" w:rsidP="000B764F">
      <w:pPr>
        <w:pStyle w:val="Heading2"/>
        <w:rPr>
          <w:ins w:id="67" w:author="Harry Cooper" w:date="2017-11-29T15:53:00Z"/>
          <w:rFonts w:ascii="Times New Roman" w:hAnsi="Times New Roman" w:cs="Times New Roman"/>
          <w:color w:val="auto"/>
          <w:lang w:eastAsia="en-US"/>
        </w:rPr>
      </w:pPr>
      <w:bookmarkStart w:id="68" w:name="_Toc513563756"/>
      <w:commentRangeStart w:id="69"/>
      <w:r w:rsidRPr="000B764F">
        <w:rPr>
          <w:rFonts w:ascii="Times New Roman" w:hAnsi="Times New Roman" w:cs="Times New Roman"/>
          <w:color w:val="auto"/>
        </w:rPr>
        <w:t xml:space="preserve">2.5 </w:t>
      </w:r>
      <w:ins w:id="70" w:author="Harry Cooper" w:date="2017-11-29T15:51:00Z">
        <w:r w:rsidR="007147F2" w:rsidRPr="000B764F">
          <w:rPr>
            <w:rFonts w:ascii="Times New Roman" w:hAnsi="Times New Roman" w:cs="Times New Roman"/>
            <w:color w:val="auto"/>
          </w:rPr>
          <w:t>Methods of Modelling</w:t>
        </w:r>
      </w:ins>
      <w:commentRangeEnd w:id="69"/>
      <w:r w:rsidR="0056699E">
        <w:rPr>
          <w:rStyle w:val="CommentReference"/>
          <w:rFonts w:ascii="Times New Roman" w:eastAsiaTheme="minorHAnsi" w:hAnsi="Times New Roman" w:cs="Times New Roman"/>
          <w:color w:val="auto"/>
        </w:rPr>
        <w:commentReference w:id="69"/>
      </w:r>
      <w:bookmarkEnd w:id="68"/>
    </w:p>
    <w:p w14:paraId="2489F3CC" w14:textId="77777777" w:rsidR="000D0F3D" w:rsidRPr="00226F61" w:rsidRDefault="000D0F3D">
      <w:pPr>
        <w:rPr>
          <w:ins w:id="71" w:author="Harry Cooper" w:date="2017-11-29T15:51:00Z"/>
        </w:rPr>
      </w:pPr>
    </w:p>
    <w:p w14:paraId="20D7FB22" w14:textId="10C270CB" w:rsidR="00232009" w:rsidRPr="00DB75A7" w:rsidRDefault="007147F2" w:rsidP="00DB75A7">
      <w:pPr>
        <w:rPr>
          <w:sz w:val="22"/>
        </w:rPr>
      </w:pPr>
      <w:ins w:id="72" w:author="Harry Cooper" w:date="2017-11-29T15:51:00Z">
        <w:r w:rsidRPr="00DB75A7">
          <w:rPr>
            <w:sz w:val="22"/>
          </w:rPr>
          <w:t xml:space="preserve">There </w:t>
        </w:r>
      </w:ins>
      <w:r w:rsidR="0014737D">
        <w:rPr>
          <w:sz w:val="22"/>
        </w:rPr>
        <w:t xml:space="preserve">are </w:t>
      </w:r>
      <w:r w:rsidR="00323593" w:rsidRPr="00DB75A7">
        <w:rPr>
          <w:sz w:val="22"/>
        </w:rPr>
        <w:t>three</w:t>
      </w:r>
      <w:ins w:id="73"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4" w:author="Harry Cooper" w:date="2017-11-29T15:52:00Z">
        <w:r w:rsidRPr="00DB75A7">
          <w:rPr>
            <w:sz w:val="22"/>
          </w:rPr>
          <w:t>. C</w:t>
        </w:r>
        <w:r w:rsidR="00743677" w:rsidRPr="00DB75A7">
          <w:rPr>
            <w:sz w:val="22"/>
          </w:rPr>
          <w:t xml:space="preserve">ellular </w:t>
        </w:r>
      </w:ins>
      <w:r w:rsidR="00C54679" w:rsidRPr="00DB75A7">
        <w:rPr>
          <w:sz w:val="22"/>
        </w:rPr>
        <w:t>A</w:t>
      </w:r>
      <w:ins w:id="75" w:author="Harry Cooper" w:date="2017-11-29T15:52:00Z">
        <w:r w:rsidR="00743677" w:rsidRPr="00DB75A7">
          <w:rPr>
            <w:sz w:val="22"/>
          </w:rPr>
          <w:t>utomata</w:t>
        </w:r>
      </w:ins>
      <w:ins w:id="76" w:author="Harry Cooper" w:date="2017-11-30T09:46:00Z">
        <w:r w:rsidR="003D7006" w:rsidRPr="00DB75A7">
          <w:rPr>
            <w:sz w:val="22"/>
          </w:rPr>
          <w:t xml:space="preserve"> (CA)</w:t>
        </w:r>
      </w:ins>
      <w:ins w:id="77" w:author="Harry Cooper" w:date="2017-11-29T15:52:00Z">
        <w:r w:rsidR="003F3729" w:rsidRPr="00DB75A7">
          <w:rPr>
            <w:sz w:val="22"/>
          </w:rPr>
          <w:t xml:space="preserve"> </w:t>
        </w:r>
      </w:ins>
      <w:r w:rsidR="003D75FF" w:rsidRPr="00DB75A7">
        <w:rPr>
          <w:sz w:val="22"/>
        </w:rPr>
        <w:t>uses</w:t>
      </w:r>
      <w:ins w:id="78" w:author="Harry Cooper" w:date="2017-11-29T15:52:00Z">
        <w:r w:rsidR="003F3729" w:rsidRPr="00DB75A7">
          <w:rPr>
            <w:sz w:val="22"/>
          </w:rPr>
          <w:t xml:space="preserve"> an </w:t>
        </w:r>
      </w:ins>
      <w:ins w:id="79" w:author="Harry Cooper" w:date="2017-11-30T09:43:00Z">
        <w:r w:rsidR="003F3729" w:rsidRPr="00DB75A7">
          <w:rPr>
            <w:sz w:val="22"/>
          </w:rPr>
          <w:t>orthogonal</w:t>
        </w:r>
      </w:ins>
      <w:ins w:id="80" w:author="Harry Cooper" w:date="2017-11-29T15:52:00Z">
        <w:r w:rsidR="003F3729" w:rsidRPr="00DB75A7">
          <w:rPr>
            <w:sz w:val="22"/>
          </w:rPr>
          <w:t xml:space="preserve"> </w:t>
        </w:r>
      </w:ins>
      <w:ins w:id="81" w:author="Harry Cooper" w:date="2017-11-30T09:43:00Z">
        <w:r w:rsidR="003F3729" w:rsidRPr="00DB75A7">
          <w:rPr>
            <w:sz w:val="22"/>
          </w:rPr>
          <w:t xml:space="preserve">grid of </w:t>
        </w:r>
      </w:ins>
      <w:r w:rsidR="003D75FF" w:rsidRPr="00DB75A7">
        <w:rPr>
          <w:sz w:val="22"/>
        </w:rPr>
        <w:t>homogeneous</w:t>
      </w:r>
      <w:ins w:id="82" w:author="Harry Cooper" w:date="2017-11-30T09:43:00Z">
        <w:r w:rsidR="003F3729" w:rsidRPr="00DB75A7">
          <w:rPr>
            <w:sz w:val="22"/>
          </w:rPr>
          <w:t xml:space="preserve"> cells that interact with their neighbouring cells</w:t>
        </w:r>
      </w:ins>
      <w:ins w:id="83" w:author="Harry Cooper" w:date="2017-11-29T15:52:00Z">
        <w:r w:rsidRPr="00DB75A7">
          <w:rPr>
            <w:sz w:val="22"/>
          </w:rPr>
          <w:t xml:space="preserve">. </w:t>
        </w:r>
      </w:ins>
      <w:ins w:id="84" w:author="Harry Cooper" w:date="2017-11-30T09:35:00Z">
        <w:r w:rsidR="00E9506A" w:rsidRPr="00DB75A7">
          <w:rPr>
            <w:sz w:val="22"/>
          </w:rPr>
          <w:t xml:space="preserve">Its advantages are that runtime is </w:t>
        </w:r>
      </w:ins>
      <w:ins w:id="85" w:author="Harry Cooper" w:date="2017-11-30T09:40:00Z">
        <w:r w:rsidR="00E9506A" w:rsidRPr="00DB75A7">
          <w:rPr>
            <w:sz w:val="22"/>
          </w:rPr>
          <w:t>extremely</w:t>
        </w:r>
      </w:ins>
      <w:ins w:id="86" w:author="Harry Cooper" w:date="2017-11-30T09:35:00Z">
        <w:r w:rsidR="00E9506A" w:rsidRPr="00DB75A7">
          <w:rPr>
            <w:sz w:val="22"/>
          </w:rPr>
          <w:t xml:space="preserve"> </w:t>
        </w:r>
      </w:ins>
      <w:ins w:id="87" w:author="Harry Cooper" w:date="2017-11-30T09:40:00Z">
        <w:r w:rsidR="00E9506A" w:rsidRPr="00DB75A7">
          <w:rPr>
            <w:sz w:val="22"/>
          </w:rPr>
          <w:t>quick</w:t>
        </w:r>
        <w:r w:rsidR="003521BA" w:rsidRPr="00DB75A7">
          <w:rPr>
            <w:sz w:val="22"/>
          </w:rPr>
          <w:t xml:space="preserve"> and it can produce </w:t>
        </w:r>
      </w:ins>
      <w:ins w:id="88" w:author="Harry Cooper" w:date="2017-11-30T09:42:00Z">
        <w:r w:rsidR="003F3729" w:rsidRPr="00DB75A7">
          <w:rPr>
            <w:sz w:val="22"/>
          </w:rPr>
          <w:t xml:space="preserve">complex macro-scale </w:t>
        </w:r>
      </w:ins>
      <w:ins w:id="89" w:author="Harry Cooper" w:date="2017-11-30T09:40:00Z">
        <w:r w:rsidR="003521BA" w:rsidRPr="00DB75A7">
          <w:rPr>
            <w:sz w:val="22"/>
          </w:rPr>
          <w:t xml:space="preserve">emergent behaviour </w:t>
        </w:r>
        <w:r w:rsidR="003F3729" w:rsidRPr="00DB75A7">
          <w:rPr>
            <w:sz w:val="22"/>
          </w:rPr>
          <w:t>of the interacting cells</w:t>
        </w:r>
      </w:ins>
      <w:ins w:id="90" w:author="Harry Cooper" w:date="2017-11-30T09:42:00Z">
        <w:r w:rsidR="003F3729" w:rsidRPr="00DB75A7">
          <w:rPr>
            <w:sz w:val="22"/>
          </w:rPr>
          <w:t xml:space="preserve"> [</w:t>
        </w:r>
      </w:ins>
      <w:r w:rsidR="00F553DF" w:rsidRPr="00DB75A7">
        <w:rPr>
          <w:sz w:val="22"/>
        </w:rPr>
        <w:t>1</w:t>
      </w:r>
      <w:r w:rsidR="0078550B" w:rsidRPr="00DB75A7">
        <w:rPr>
          <w:sz w:val="22"/>
        </w:rPr>
        <w:t>9</w:t>
      </w:r>
      <w:ins w:id="91" w:author="Harry Cooper" w:date="2017-11-30T09:42:00Z">
        <w:r w:rsidR="003F3729" w:rsidRPr="00DB75A7">
          <w:rPr>
            <w:sz w:val="22"/>
          </w:rPr>
          <w:t>]</w:t>
        </w:r>
      </w:ins>
      <w:ins w:id="92" w:author="Harry Cooper" w:date="2017-11-30T09:40:00Z">
        <w:r w:rsidR="003F3729" w:rsidRPr="00DB75A7">
          <w:rPr>
            <w:sz w:val="22"/>
          </w:rPr>
          <w:t>.</w:t>
        </w:r>
      </w:ins>
      <w:ins w:id="93" w:author="Harry Cooper" w:date="2017-11-30T09:42:00Z">
        <w:r w:rsidR="003F3729" w:rsidRPr="00DB75A7">
          <w:rPr>
            <w:sz w:val="22"/>
          </w:rPr>
          <w:t xml:space="preserve"> However, the disadvantages are that </w:t>
        </w:r>
      </w:ins>
      <w:ins w:id="94"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DB75A7">
          <w:rPr>
            <w:sz w:val="22"/>
          </w:rPr>
          <w:t xml:space="preserve"> Another disadvantage </w:t>
        </w:r>
      </w:ins>
      <w:ins w:id="96" w:author="Harry Cooper" w:date="2017-11-30T09:47:00Z">
        <w:r w:rsidR="003D7006" w:rsidRPr="00DB75A7">
          <w:rPr>
            <w:sz w:val="22"/>
          </w:rPr>
          <w:t>of</w:t>
        </w:r>
      </w:ins>
      <w:ins w:id="97" w:author="Harry Cooper" w:date="2017-11-30T09:46:00Z">
        <w:r w:rsidR="003D7006" w:rsidRPr="00DB75A7">
          <w:rPr>
            <w:sz w:val="22"/>
          </w:rPr>
          <w:t xml:space="preserve"> CA </w:t>
        </w:r>
      </w:ins>
      <w:ins w:id="98" w:author="Harry Cooper" w:date="2017-11-30T09:47:00Z">
        <w:r w:rsidR="003D7006" w:rsidRPr="00DB75A7">
          <w:rPr>
            <w:sz w:val="22"/>
          </w:rPr>
          <w:t xml:space="preserve">is that it can only model local interaction between neighbouring cells, therefore </w:t>
        </w:r>
      </w:ins>
      <w:ins w:id="99" w:author="Harry Cooper" w:date="2017-11-30T10:04:00Z">
        <w:r w:rsidR="007C03ED" w:rsidRPr="00DB75A7">
          <w:rPr>
            <w:sz w:val="22"/>
          </w:rPr>
          <w:t>any change</w:t>
        </w:r>
      </w:ins>
      <w:ins w:id="100" w:author="Harry Cooper" w:date="2017-11-30T09:47:00Z">
        <w:r w:rsidR="003D7006" w:rsidRPr="00DB75A7">
          <w:rPr>
            <w:sz w:val="22"/>
          </w:rPr>
          <w:t xml:space="preserve"> further away from the cell won’t be </w:t>
        </w:r>
      </w:ins>
      <w:ins w:id="101" w:author="Harry Cooper" w:date="2017-11-30T09:48:00Z">
        <w:r w:rsidR="003D7006" w:rsidRPr="00DB75A7">
          <w:rPr>
            <w:sz w:val="22"/>
          </w:rPr>
          <w:t>noticed</w:t>
        </w:r>
      </w:ins>
      <w:ins w:id="102" w:author="Harry Cooper" w:date="2017-11-30T09:47:00Z">
        <w:r w:rsidR="003D7006" w:rsidRPr="00DB75A7">
          <w:rPr>
            <w:sz w:val="22"/>
          </w:rPr>
          <w:t xml:space="preserve"> until it cascades down</w:t>
        </w:r>
      </w:ins>
      <w:ins w:id="103" w:author="Harry Cooper" w:date="2017-11-30T09:48:00Z">
        <w:r w:rsidR="003D7006" w:rsidRPr="00DB75A7">
          <w:rPr>
            <w:sz w:val="22"/>
          </w:rPr>
          <w:t xml:space="preserve"> the subsequent neighbouring cells</w:t>
        </w:r>
      </w:ins>
      <w:ins w:id="104" w:author="Harry Cooper" w:date="2017-11-30T09:47:00Z">
        <w:r w:rsidR="003D7006" w:rsidRPr="00DB75A7">
          <w:rPr>
            <w:sz w:val="22"/>
          </w:rPr>
          <w:t xml:space="preserve"> over several iterations</w:t>
        </w:r>
      </w:ins>
      <w:r w:rsidR="006C114B">
        <w:rPr>
          <w:sz w:val="22"/>
        </w:rPr>
        <w:t>.</w:t>
      </w:r>
    </w:p>
    <w:p w14:paraId="504D9D53" w14:textId="2974D882" w:rsidR="00B9322E" w:rsidRPr="00DB75A7" w:rsidRDefault="00B9322E" w:rsidP="00DB75A7">
      <w:pPr>
        <w:rPr>
          <w:ins w:id="105"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6" w:author="Harry Cooper" w:date="2017-11-30T10:04:00Z"/>
          <w:sz w:val="22"/>
        </w:rPr>
      </w:pPr>
      <w:r w:rsidRPr="00DB75A7">
        <w:rPr>
          <w:sz w:val="22"/>
        </w:rPr>
        <w:t>Finally,</w:t>
      </w:r>
      <w:ins w:id="107" w:author="Harry Cooper" w:date="2017-11-29T15:52:00Z">
        <w:r w:rsidR="007147F2" w:rsidRPr="00DB75A7">
          <w:rPr>
            <w:sz w:val="22"/>
          </w:rPr>
          <w:t xml:space="preserve"> an Agent Based Model </w:t>
        </w:r>
      </w:ins>
      <w:r w:rsidR="00591A12" w:rsidRPr="00DB75A7">
        <w:rPr>
          <w:sz w:val="22"/>
        </w:rPr>
        <w:t xml:space="preserve">(ABM) </w:t>
      </w:r>
      <w:ins w:id="108"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09"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0" w:author="Harry Cooper" w:date="2017-11-29T15:53:00Z">
        <w:r w:rsidR="000D0F3D" w:rsidRPr="00DB75A7">
          <w:rPr>
            <w:sz w:val="22"/>
          </w:rPr>
          <w:t xml:space="preserve">For these </w:t>
        </w:r>
      </w:ins>
      <w:ins w:id="111" w:author="Harry Cooper" w:date="2017-11-29T15:54:00Z">
        <w:r w:rsidR="00766C00" w:rsidRPr="00DB75A7">
          <w:rPr>
            <w:sz w:val="22"/>
          </w:rPr>
          <w:t>reasons,</w:t>
        </w:r>
      </w:ins>
      <w:ins w:id="112"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3" w:name="_Toc513563757"/>
      <w:commentRangeStart w:id="114"/>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commentRangeEnd w:id="114"/>
      <w:r w:rsidR="0056699E">
        <w:rPr>
          <w:rStyle w:val="CommentReference"/>
          <w:rFonts w:ascii="Times New Roman" w:eastAsiaTheme="minorHAnsi" w:hAnsi="Times New Roman" w:cs="Times New Roman"/>
          <w:color w:val="auto"/>
        </w:rPr>
        <w:commentReference w:id="114"/>
      </w:r>
      <w:bookmarkEnd w:id="113"/>
    </w:p>
    <w:p w14:paraId="462ADD9B" w14:textId="77777777" w:rsidR="00B60F62" w:rsidRPr="000B764F" w:rsidRDefault="00B60F62" w:rsidP="00CD4455">
      <w:pPr>
        <w:pStyle w:val="NormalWeb"/>
        <w:spacing w:before="0" w:beforeAutospacing="0" w:after="0" w:afterAutospacing="0"/>
        <w:rPr>
          <w:szCs w:val="22"/>
        </w:rPr>
      </w:pPr>
    </w:p>
    <w:p w14:paraId="167D93B4" w14:textId="5D56B37D"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w:t>
      </w:r>
      <w:r w:rsidR="008D79F6">
        <w:rPr>
          <w:sz w:val="22"/>
          <w:szCs w:val="22"/>
        </w:rPr>
        <w:t>.</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3B05A4" w:rsidRDefault="001053FD" w:rsidP="00DB75A7">
      <w:pPr>
        <w:pStyle w:val="NormalWeb"/>
        <w:spacing w:before="0" w:beforeAutospacing="0" w:after="0" w:afterAutospacing="0"/>
        <w:rPr>
          <w:color w:val="FF0000"/>
          <w:sz w:val="22"/>
          <w:szCs w:val="22"/>
        </w:rPr>
      </w:pPr>
      <w:r w:rsidRPr="003B05A4">
        <w:rPr>
          <w:color w:val="FF0000"/>
          <w:sz w:val="22"/>
          <w:szCs w:val="22"/>
        </w:rPr>
        <w:t>The limitations of this approach to my projec</w:t>
      </w:r>
      <w:r w:rsidR="00D952C3" w:rsidRPr="003B05A4">
        <w:rPr>
          <w:color w:val="FF0000"/>
          <w:sz w:val="22"/>
          <w:szCs w:val="22"/>
        </w:rPr>
        <w:t>t is the lack of senescent cell</w:t>
      </w:r>
      <w:r w:rsidR="00260B53" w:rsidRPr="003B05A4">
        <w:rPr>
          <w:color w:val="FF0000"/>
          <w:sz w:val="22"/>
          <w:szCs w:val="22"/>
        </w:rPr>
        <w:t>s being modelled</w:t>
      </w:r>
      <w:r w:rsidR="00D952C3" w:rsidRPr="003B05A4">
        <w:rPr>
          <w:color w:val="FF0000"/>
          <w:sz w:val="22"/>
          <w:szCs w:val="22"/>
        </w:rPr>
        <w:t xml:space="preserve"> </w:t>
      </w:r>
      <w:r w:rsidR="00260B53" w:rsidRPr="003B05A4">
        <w:rPr>
          <w:color w:val="FF0000"/>
          <w:sz w:val="22"/>
          <w:szCs w:val="22"/>
        </w:rPr>
        <w:t>in the simulation</w:t>
      </w:r>
      <w:r w:rsidRPr="003B05A4">
        <w:rPr>
          <w:color w:val="FF0000"/>
          <w:sz w:val="22"/>
          <w:szCs w:val="22"/>
        </w:rPr>
        <w:t xml:space="preserve"> </w:t>
      </w:r>
      <w:r w:rsidR="00D952C3" w:rsidRPr="003B05A4">
        <w:rPr>
          <w:color w:val="FF0000"/>
          <w:sz w:val="22"/>
          <w:szCs w:val="22"/>
        </w:rPr>
        <w:t xml:space="preserve">which </w:t>
      </w:r>
      <w:r w:rsidR="00260B53" w:rsidRPr="003B05A4">
        <w:rPr>
          <w:color w:val="FF0000"/>
          <w:sz w:val="22"/>
          <w:szCs w:val="22"/>
        </w:rPr>
        <w:t xml:space="preserve">are thought to </w:t>
      </w:r>
      <w:r w:rsidR="00D952C3" w:rsidRPr="003B05A4">
        <w:rPr>
          <w:color w:val="FF0000"/>
          <w:sz w:val="22"/>
          <w:szCs w:val="22"/>
        </w:rPr>
        <w:t>act</w:t>
      </w:r>
      <w:r w:rsidRPr="003B05A4">
        <w:rPr>
          <w:color w:val="FF0000"/>
          <w:sz w:val="22"/>
          <w:szCs w:val="22"/>
        </w:rPr>
        <w:t xml:space="preserve"> as barriers to the endothelial and quiescent cells</w:t>
      </w:r>
      <w:r w:rsidR="00EB6052" w:rsidRPr="003B05A4">
        <w:rPr>
          <w:color w:val="FF0000"/>
          <w:sz w:val="22"/>
          <w:szCs w:val="22"/>
        </w:rPr>
        <w:t xml:space="preserve"> </w:t>
      </w:r>
      <w:r w:rsidR="00D952C3" w:rsidRPr="003B05A4">
        <w:rPr>
          <w:color w:val="FF0000"/>
          <w:sz w:val="22"/>
          <w:szCs w:val="22"/>
        </w:rPr>
        <w:t>during migration</w:t>
      </w:r>
      <w:r w:rsidR="00260B53" w:rsidRPr="003B05A4">
        <w:rPr>
          <w:color w:val="FF0000"/>
          <w:sz w:val="22"/>
          <w:szCs w:val="22"/>
        </w:rPr>
        <w:t xml:space="preserve"> [</w:t>
      </w:r>
      <w:r w:rsidR="004C3C9B" w:rsidRPr="003B05A4">
        <w:rPr>
          <w:color w:val="FF0000"/>
          <w:sz w:val="22"/>
          <w:szCs w:val="22"/>
        </w:rPr>
        <w:t>1</w:t>
      </w:r>
      <w:r w:rsidR="0078550B" w:rsidRPr="003B05A4">
        <w:rPr>
          <w:color w:val="FF0000"/>
          <w:sz w:val="22"/>
          <w:szCs w:val="22"/>
        </w:rPr>
        <w:t>4</w:t>
      </w:r>
      <w:r w:rsidR="00260B53" w:rsidRPr="003B05A4">
        <w:rPr>
          <w:color w:val="FF0000"/>
          <w:sz w:val="22"/>
          <w:szCs w:val="22"/>
        </w:rPr>
        <w:t>].</w:t>
      </w:r>
      <w:r w:rsidR="00DE3F6E" w:rsidRPr="003B05A4">
        <w:rPr>
          <w:color w:val="FF0000"/>
          <w:sz w:val="22"/>
          <w:szCs w:val="22"/>
        </w:rPr>
        <w:t xml:space="preserve"> </w:t>
      </w:r>
      <w:r w:rsidR="00260B53" w:rsidRPr="003B05A4">
        <w:rPr>
          <w:color w:val="FF0000"/>
          <w:sz w:val="22"/>
          <w:szCs w:val="22"/>
        </w:rPr>
        <w:t>T</w:t>
      </w:r>
      <w:r w:rsidR="00DE3F6E" w:rsidRPr="003B05A4">
        <w:rPr>
          <w:color w:val="FF0000"/>
          <w:sz w:val="22"/>
          <w:szCs w:val="22"/>
        </w:rPr>
        <w:t>herefore</w:t>
      </w:r>
      <w:r w:rsidR="00260B53" w:rsidRPr="003B05A4">
        <w:rPr>
          <w:color w:val="FF0000"/>
          <w:sz w:val="22"/>
          <w:szCs w:val="22"/>
        </w:rPr>
        <w:t>,</w:t>
      </w:r>
      <w:r w:rsidR="00DE3F6E" w:rsidRPr="003B05A4">
        <w:rPr>
          <w:color w:val="FF0000"/>
          <w:sz w:val="22"/>
          <w:szCs w:val="22"/>
        </w:rPr>
        <w:t xml:space="preserve"> Epithe</w:t>
      </w:r>
      <w:r w:rsidR="00281E7A" w:rsidRPr="003B05A4">
        <w:rPr>
          <w:color w:val="FF0000"/>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655886D4"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w:t>
      </w:r>
      <w:r w:rsidR="00917EF0">
        <w:rPr>
          <w:sz w:val="22"/>
          <w:szCs w:val="22"/>
        </w:rPr>
        <w:t xml:space="preserve"> modelling the number of cells</w:t>
      </w:r>
      <w:r w:rsidR="002427AE" w:rsidRPr="000B764F">
        <w:rPr>
          <w:sz w:val="22"/>
          <w:szCs w:val="22"/>
        </w:rPr>
        <w:t xml:space="preserve"> require</w:t>
      </w:r>
      <w:r w:rsidR="00917EF0">
        <w:rPr>
          <w:sz w:val="22"/>
          <w:szCs w:val="22"/>
        </w:rPr>
        <w:t>d</w:t>
      </w:r>
      <w:r w:rsidR="002427AE" w:rsidRPr="000B764F">
        <w:rPr>
          <w:sz w:val="22"/>
          <w:szCs w:val="22"/>
        </w:rPr>
        <w:t xml:space="preserv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w:t>
      </w:r>
      <w:r w:rsidR="00BA448E" w:rsidRPr="000B764F">
        <w:rPr>
          <w:sz w:val="22"/>
          <w:szCs w:val="22"/>
        </w:rPr>
        <w:lastRenderedPageBreak/>
        <w:t>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53A169EE"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5" w:author="D.Walker" w:date="2017-11-28T16:52:00Z">
        <w:r w:rsidR="00807C12" w:rsidRPr="000B764F">
          <w:rPr>
            <w:sz w:val="22"/>
            <w:szCs w:val="22"/>
          </w:rPr>
          <w:t xml:space="preserve">s the user </w:t>
        </w:r>
      </w:ins>
      <w:del w:id="116"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w:t>
      </w:r>
      <w:r w:rsidR="004F637C">
        <w:rPr>
          <w:sz w:val="22"/>
          <w:szCs w:val="22"/>
        </w:rPr>
        <w:t>,</w:t>
      </w:r>
      <w:r w:rsidR="00E63FC7" w:rsidRPr="000B764F">
        <w:rPr>
          <w:sz w:val="22"/>
          <w:szCs w:val="22"/>
        </w:rPr>
        <w:t xml:space="preserve">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4F637C" w:rsidRDefault="001944B6" w:rsidP="00115F28">
      <w:pPr>
        <w:pStyle w:val="NormalWeb"/>
        <w:spacing w:before="0" w:beforeAutospacing="0" w:after="0" w:afterAutospacing="0"/>
        <w:rPr>
          <w:sz w:val="22"/>
          <w:szCs w:val="22"/>
        </w:rPr>
      </w:pPr>
    </w:p>
    <w:p w14:paraId="48D246DB" w14:textId="5B2BF9A9" w:rsidR="00BA448E" w:rsidRPr="004F637C" w:rsidRDefault="00BA448E" w:rsidP="00DB75A7">
      <w:pPr>
        <w:pStyle w:val="NormalWeb"/>
        <w:spacing w:before="0" w:beforeAutospacing="0" w:after="0" w:afterAutospacing="0"/>
        <w:rPr>
          <w:sz w:val="22"/>
          <w:szCs w:val="22"/>
        </w:rPr>
      </w:pPr>
      <w:r w:rsidRPr="004F637C">
        <w:rPr>
          <w:sz w:val="22"/>
          <w:szCs w:val="22"/>
        </w:rPr>
        <w:t xml:space="preserve">There are three other software frameworks </w:t>
      </w:r>
      <w:r w:rsidR="004F637C" w:rsidRPr="004F637C">
        <w:rPr>
          <w:sz w:val="22"/>
          <w:szCs w:val="22"/>
        </w:rPr>
        <w:t>that have been</w:t>
      </w:r>
      <w:r w:rsidRPr="004F637C">
        <w:rPr>
          <w:sz w:val="22"/>
          <w:szCs w:val="22"/>
        </w:rPr>
        <w:t xml:space="preserve"> looked at, but not as in-depth as the two described above; they are: Net Logo, Mason, and Repast.</w:t>
      </w:r>
      <w:r w:rsidR="00185A9C" w:rsidRPr="004F637C">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17" w:author="Harry Cooper" w:date="2017-11-30T19:42:00Z">
          <w:tblPr>
            <w:tblStyle w:val="TableGrid"/>
            <w:tblW w:w="0" w:type="auto"/>
            <w:tblInd w:w="720" w:type="dxa"/>
            <w:tblLook w:val="04A0" w:firstRow="1" w:lastRow="0" w:firstColumn="1" w:lastColumn="0" w:noHBand="0" w:noVBand="1"/>
          </w:tblPr>
        </w:tblPrChange>
      </w:tblPr>
      <w:tblGrid>
        <w:gridCol w:w="2022"/>
        <w:tblGridChange w:id="118">
          <w:tblGrid>
            <w:gridCol w:w="2022"/>
          </w:tblGrid>
        </w:tblGridChange>
      </w:tblGrid>
      <w:tr w:rsidR="001944B6" w:rsidRPr="000B764F" w:rsidDel="001944B6" w14:paraId="612E0A74" w14:textId="1A2C9994" w:rsidTr="00115F28">
        <w:trPr>
          <w:trHeight w:val="332"/>
          <w:del w:id="119" w:author="Harry Cooper" w:date="2017-11-29T15:15:00Z"/>
          <w:trPrChange w:id="120" w:author="Harry Cooper" w:date="2017-11-30T19:42:00Z">
            <w:trPr>
              <w:trHeight w:val="260"/>
            </w:trPr>
          </w:trPrChange>
        </w:trPr>
        <w:tc>
          <w:tcPr>
            <w:tcW w:w="2022" w:type="dxa"/>
            <w:tcPrChange w:id="121"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0B764F" w:rsidDel="001944B6" w14:paraId="43103CE0" w14:textId="493D0ADD" w:rsidTr="00E63FC7">
        <w:trPr>
          <w:trHeight w:val="260"/>
          <w:del w:id="123"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4" w:author="Harry Cooper" w:date="2017-11-29T15:15:00Z"/>
                <w:sz w:val="22"/>
                <w:szCs w:val="22"/>
              </w:rPr>
            </w:pPr>
          </w:p>
        </w:tc>
      </w:tr>
      <w:tr w:rsidR="001944B6" w:rsidRPr="000B764F" w:rsidDel="001944B6" w14:paraId="53645236" w14:textId="5300A506" w:rsidTr="00E63FC7">
        <w:trPr>
          <w:trHeight w:val="260"/>
          <w:del w:id="125"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6"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7"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0B764F">
                <w:rPr>
                  <w:b/>
                  <w:sz w:val="22"/>
                  <w:szCs w:val="22"/>
                  <w:rPrChange w:id="133"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0B764F">
              <w:rPr>
                <w:b/>
                <w:sz w:val="22"/>
                <w:szCs w:val="22"/>
                <w:rPrChange w:id="135"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0B764F">
              <w:rPr>
                <w:b/>
                <w:sz w:val="22"/>
                <w:szCs w:val="22"/>
                <w:rPrChange w:id="137"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0B764F">
              <w:rPr>
                <w:b/>
                <w:sz w:val="22"/>
                <w:szCs w:val="22"/>
                <w:rPrChange w:id="139"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0B764F">
              <w:rPr>
                <w:b/>
                <w:sz w:val="22"/>
                <w:szCs w:val="22"/>
                <w:rPrChange w:id="141"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0B764F">
              <w:rPr>
                <w:b/>
                <w:sz w:val="22"/>
                <w:szCs w:val="22"/>
              </w:rPr>
              <w:t>Repa</w:t>
            </w:r>
            <w:r w:rsidRPr="000B764F">
              <w:rPr>
                <w:b/>
                <w:sz w:val="22"/>
                <w:szCs w:val="22"/>
                <w:rPrChange w:id="143"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Change w:id="146"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4115A96D"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r w:rsidR="004F637C">
        <w:rPr>
          <w:sz w:val="22"/>
          <w:szCs w:val="22"/>
        </w:rPr>
        <w:t>.</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49" w:author="Harry Cooper" w:date="2017-11-29T15:19:00Z"/>
          <w:szCs w:val="22"/>
        </w:rPr>
      </w:pPr>
      <w:commentRangeStart w:id="150"/>
      <w:del w:id="151"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0"/>
        <w:r w:rsidR="00D20D96" w:rsidRPr="000B764F" w:rsidDel="00D933E4">
          <w:rPr>
            <w:rStyle w:val="CommentReference"/>
          </w:rPr>
          <w:commentReference w:id="150"/>
        </w:r>
      </w:del>
    </w:p>
    <w:p w14:paraId="610E4DF1" w14:textId="78F959A0" w:rsidR="003A46F8" w:rsidRPr="000B764F" w:rsidDel="00D933E4" w:rsidRDefault="003A46F8" w:rsidP="003A46F8">
      <w:pPr>
        <w:pStyle w:val="NormalWeb"/>
        <w:spacing w:before="0" w:beforeAutospacing="0" w:after="0" w:afterAutospacing="0"/>
        <w:ind w:firstLine="720"/>
        <w:rPr>
          <w:del w:id="152" w:author="Harry Cooper" w:date="2017-11-29T15:19:00Z"/>
          <w:szCs w:val="22"/>
        </w:rPr>
      </w:pPr>
      <w:del w:id="153" w:author="Harry Cooper" w:date="2017-11-29T15:19:00Z">
        <w:r w:rsidRPr="000B764F" w:rsidDel="00D933E4">
          <w:rPr>
            <w:noProof/>
            <w:szCs w:val="22"/>
            <w:rPrChange w:id="154"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8"/>
        <w:r w:rsidRPr="000B764F" w:rsidDel="00D933E4">
          <w:rPr>
            <w:szCs w:val="22"/>
          </w:rPr>
          <w:delText>cells</w:delText>
        </w:r>
        <w:commentRangeEnd w:id="158"/>
        <w:r w:rsidR="00D20D96" w:rsidRPr="000B764F" w:rsidDel="00D933E4">
          <w:rPr>
            <w:rStyle w:val="CommentReference"/>
          </w:rPr>
          <w:commentReference w:id="158"/>
        </w:r>
        <w:r w:rsidRPr="000B764F" w:rsidDel="00D933E4">
          <w:rPr>
            <w:szCs w:val="22"/>
          </w:rPr>
          <w:delText>.</w:delText>
        </w:r>
        <w:commentRangeEnd w:id="156"/>
        <w:r w:rsidR="00F65495" w:rsidRPr="000B764F" w:rsidDel="00D933E4">
          <w:rPr>
            <w:rStyle w:val="CommentReference"/>
          </w:rPr>
          <w:commentReference w:id="156"/>
        </w:r>
      </w:del>
    </w:p>
    <w:p w14:paraId="61BA3340" w14:textId="7671A816" w:rsidR="007D6F87" w:rsidRPr="000B764F"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0B764F" w:rsidDel="00D933E4">
          <w:rPr>
            <w:noProof/>
            <w:szCs w:val="22"/>
            <w:rPrChange w:id="161"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2"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3"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4" w:author="Harry Cooper" w:date="2017-11-29T15:19:00Z"/>
          <w:szCs w:val="22"/>
        </w:rPr>
      </w:pPr>
      <w:del w:id="165" w:author="Harry Cooper" w:date="2017-11-29T15:19:00Z">
        <w:r w:rsidRPr="000B764F" w:rsidDel="00D933E4">
          <w:rPr>
            <w:szCs w:val="22"/>
          </w:rPr>
          <w:delText xml:space="preserve">A possible </w:delText>
        </w:r>
      </w:del>
      <w:commentRangeStart w:id="166"/>
      <w:del w:id="167" w:author="Harry Cooper" w:date="2017-11-29T15:17:00Z">
        <w:r w:rsidRPr="000B764F" w:rsidDel="00CA0BCF">
          <w:rPr>
            <w:szCs w:val="22"/>
          </w:rPr>
          <w:delText>detriment</w:delText>
        </w:r>
        <w:commentRangeEnd w:id="166"/>
        <w:r w:rsidR="00D20D96" w:rsidRPr="000B764F" w:rsidDel="00CA0BCF">
          <w:rPr>
            <w:rStyle w:val="CommentReference"/>
          </w:rPr>
          <w:commentReference w:id="166"/>
        </w:r>
        <w:r w:rsidRPr="000B764F" w:rsidDel="00CA0BCF">
          <w:rPr>
            <w:szCs w:val="22"/>
          </w:rPr>
          <w:delText xml:space="preserve"> </w:delText>
        </w:r>
      </w:del>
      <w:del w:id="168"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69"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0" w:author="Harry Cooper" w:date="2017-11-29T15:19:00Z"/>
          <w:szCs w:val="22"/>
        </w:rPr>
      </w:pPr>
      <w:del w:id="171"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2"/>
        <w:r w:rsidRPr="000B764F" w:rsidDel="00D933E4">
          <w:rPr>
            <w:szCs w:val="22"/>
          </w:rPr>
          <w:delText>This is a simplification which I’ll endeavour to update with my implementation.</w:delText>
        </w:r>
        <w:commentRangeEnd w:id="172"/>
        <w:r w:rsidR="00D20D96" w:rsidRPr="000B764F" w:rsidDel="00D933E4">
          <w:rPr>
            <w:rStyle w:val="CommentReference"/>
          </w:rPr>
          <w:commentReference w:id="172"/>
        </w:r>
      </w:del>
    </w:p>
    <w:p w14:paraId="2B4D48EC" w14:textId="589A0F11" w:rsidR="009F31FD" w:rsidRPr="000B764F" w:rsidRDefault="009F31FD" w:rsidP="000B764F">
      <w:pPr>
        <w:pStyle w:val="Heading2"/>
        <w:rPr>
          <w:rFonts w:ascii="Times New Roman" w:hAnsi="Times New Roman" w:cs="Times New Roman"/>
          <w:color w:val="auto"/>
        </w:rPr>
      </w:pPr>
      <w:bookmarkStart w:id="173" w:name="_Toc513563758"/>
      <w:r w:rsidRPr="000B764F">
        <w:rPr>
          <w:rFonts w:ascii="Times New Roman" w:hAnsi="Times New Roman" w:cs="Times New Roman"/>
          <w:color w:val="auto"/>
        </w:rPr>
        <w:t>2.7 Cell Migration</w:t>
      </w:r>
      <w:bookmarkEnd w:id="173"/>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4" w:name="_Toc513563759"/>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4"/>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come into contact with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 xml:space="preserve">If the </w:t>
      </w:r>
      <w:r w:rsidR="00224450" w:rsidRPr="002A18A9">
        <w:rPr>
          <w:sz w:val="22"/>
          <w:szCs w:val="22"/>
        </w:rPr>
        <w:lastRenderedPageBreak/>
        <w:t>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5" w:name="_Toc513563760"/>
      <w:r w:rsidRPr="000B764F">
        <w:lastRenderedPageBreak/>
        <w:t xml:space="preserve">3 </w:t>
      </w:r>
      <w:r w:rsidR="0049568A" w:rsidRPr="000B764F">
        <w:t>Requirements and Analysis</w:t>
      </w:r>
      <w:bookmarkEnd w:id="175"/>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6" w:name="_Toc513563761"/>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6"/>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7" w:name="_Toc513563762"/>
      <w:commentRangeStart w:id="178"/>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commentRangeEnd w:id="178"/>
      <w:r w:rsidR="0056699E">
        <w:rPr>
          <w:rStyle w:val="CommentReference"/>
          <w:rFonts w:ascii="Times New Roman" w:eastAsiaTheme="minorHAnsi" w:hAnsi="Times New Roman" w:cs="Times New Roman"/>
          <w:color w:val="auto"/>
        </w:rPr>
        <w:commentReference w:id="178"/>
      </w:r>
      <w:bookmarkEnd w:id="177"/>
    </w:p>
    <w:p w14:paraId="693F74D1" w14:textId="77777777" w:rsidR="0049568A" w:rsidRPr="000B764F" w:rsidRDefault="0049568A" w:rsidP="00BE672F">
      <w:pPr>
        <w:rPr>
          <w:sz w:val="22"/>
          <w:szCs w:val="22"/>
        </w:rPr>
      </w:pPr>
      <w:r w:rsidRPr="000B764F">
        <w:rPr>
          <w:sz w:val="22"/>
          <w:szCs w:val="22"/>
        </w:rPr>
        <w:t> </w:t>
      </w:r>
    </w:p>
    <w:p w14:paraId="279647FF" w14:textId="492E3FDE" w:rsidR="00FE5A83" w:rsidRPr="000B764F" w:rsidRDefault="00164FDF" w:rsidP="00FD6B37">
      <w:pPr>
        <w:rPr>
          <w:sz w:val="22"/>
          <w:szCs w:val="22"/>
        </w:rPr>
      </w:pPr>
      <w:r w:rsidRPr="000B764F">
        <w:rPr>
          <w:sz w:val="22"/>
          <w:szCs w:val="22"/>
        </w:rPr>
        <w:t>The main aim of this project is to demonstrate and help professional</w:t>
      </w:r>
      <w:r w:rsidR="008D73CB">
        <w:rPr>
          <w:sz w:val="22"/>
          <w:szCs w:val="22"/>
        </w:rPr>
        <w:t>s</w:t>
      </w:r>
      <w:r w:rsidRPr="000B764F">
        <w:rPr>
          <w:sz w:val="22"/>
          <w:szCs w:val="22"/>
        </w:rPr>
        <w:t xml:space="preserve">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1C85C54F" w:rsidR="00E950E6" w:rsidRPr="000B764F" w:rsidRDefault="008D73CB" w:rsidP="00FD6B37">
      <w:pPr>
        <w:rPr>
          <w:sz w:val="22"/>
          <w:szCs w:val="22"/>
        </w:rPr>
      </w:pPr>
      <w:r>
        <w:rPr>
          <w:sz w:val="22"/>
          <w:szCs w:val="22"/>
        </w:rPr>
        <w:t>To observe</w:t>
      </w:r>
      <w:r w:rsidR="00793058" w:rsidRPr="000B764F">
        <w:rPr>
          <w:sz w:val="22"/>
          <w:szCs w:val="22"/>
        </w:rPr>
        <w:t xml:space="preserve">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model</w:t>
      </w:r>
      <w:r>
        <w:rPr>
          <w:sz w:val="22"/>
          <w:szCs w:val="22"/>
        </w:rPr>
        <w:t xml:space="preserve"> are outlined</w:t>
      </w:r>
      <w:r w:rsidR="002E5FB2" w:rsidRPr="000B764F">
        <w:rPr>
          <w:sz w:val="22"/>
          <w:szCs w:val="22"/>
        </w:rPr>
        <w:t>.</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79" w:name="_Toc513563763"/>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79"/>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5DDBE407"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r w:rsidR="007C39A0">
        <w:rPr>
          <w:sz w:val="22"/>
          <w:szCs w:val="22"/>
        </w:rPr>
        <w:t>.</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57C7C552" w:rsidR="00351E47" w:rsidRPr="000B764F" w:rsidRDefault="0007031C" w:rsidP="00FD6B37">
      <w:pPr>
        <w:ind w:left="720"/>
        <w:rPr>
          <w:sz w:val="22"/>
          <w:szCs w:val="22"/>
        </w:rPr>
      </w:pPr>
      <w:r w:rsidRPr="000B764F">
        <w:rPr>
          <w:sz w:val="22"/>
          <w:szCs w:val="22"/>
        </w:rPr>
        <w:t>Table 3.2: Important functional requirements</w:t>
      </w:r>
      <w:r w:rsidR="007C39A0">
        <w:rPr>
          <w:sz w:val="22"/>
          <w:szCs w:val="22"/>
        </w:rPr>
        <w:t>.</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25E9C065" w:rsidR="00CE1164" w:rsidRPr="000B764F" w:rsidRDefault="0007031C" w:rsidP="00164FDF">
      <w:pPr>
        <w:ind w:left="720"/>
        <w:rPr>
          <w:sz w:val="22"/>
          <w:szCs w:val="22"/>
        </w:rPr>
      </w:pPr>
      <w:r w:rsidRPr="000B764F">
        <w:rPr>
          <w:sz w:val="22"/>
          <w:szCs w:val="22"/>
        </w:rPr>
        <w:t>Table 3.3: Desirable functional requirements</w:t>
      </w:r>
      <w:r w:rsidR="007C39A0">
        <w:rPr>
          <w:sz w:val="22"/>
          <w:szCs w:val="22"/>
        </w:rPr>
        <w:t>.</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386A1DC" w:rsidR="00CE1164" w:rsidRPr="000B764F" w:rsidRDefault="0007031C" w:rsidP="00351E47">
      <w:pPr>
        <w:rPr>
          <w:sz w:val="22"/>
          <w:szCs w:val="22"/>
        </w:rPr>
      </w:pPr>
      <w:r w:rsidRPr="000B764F">
        <w:rPr>
          <w:sz w:val="22"/>
          <w:szCs w:val="22"/>
        </w:rPr>
        <w:tab/>
        <w:t>Table 3.4: Optional functional requirements</w:t>
      </w:r>
      <w:r w:rsidR="007C39A0">
        <w:rPr>
          <w:sz w:val="22"/>
          <w:szCs w:val="22"/>
        </w:rPr>
        <w:t>.</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0" w:name="_Toc513563764"/>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0"/>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71488644" w14:textId="1B5BBA95" w:rsidR="00A94849" w:rsidRDefault="00FD282F" w:rsidP="00395D7C">
      <w:pPr>
        <w:rPr>
          <w:sz w:val="22"/>
          <w:szCs w:val="22"/>
        </w:rPr>
      </w:pPr>
      <w:r>
        <w:rPr>
          <w:sz w:val="22"/>
          <w:szCs w:val="22"/>
        </w:rPr>
        <w:tab/>
        <w:t>3.5</w:t>
      </w:r>
      <w:r w:rsidR="0007031C">
        <w:rPr>
          <w:sz w:val="22"/>
          <w:szCs w:val="22"/>
        </w:rPr>
        <w:t>: Non-functional requirements</w:t>
      </w:r>
      <w:r w:rsidR="007C39A0">
        <w:rPr>
          <w:sz w:val="22"/>
          <w:szCs w:val="22"/>
        </w:rPr>
        <w:t>.</w:t>
      </w:r>
    </w:p>
    <w:p w14:paraId="4D0B0A06" w14:textId="77777777" w:rsidR="0007031C" w:rsidRPr="00395D7C" w:rsidRDefault="0007031C" w:rsidP="001F5E47">
      <w:pPr>
        <w:pStyle w:val="Heading3"/>
        <w:rPr>
          <w:ins w:id="181" w:author="Harry Cooper" w:date="2017-11-29T15:22:00Z"/>
        </w:rPr>
      </w:pPr>
    </w:p>
    <w:p w14:paraId="7A1B1D1E" w14:textId="438012D8" w:rsidR="00F40B40" w:rsidRPr="001F5E47" w:rsidRDefault="00DE0C6F" w:rsidP="001F5E47">
      <w:pPr>
        <w:pStyle w:val="Heading3"/>
        <w:rPr>
          <w:rFonts w:ascii="Times New Roman" w:hAnsi="Times New Roman" w:cs="Times New Roman"/>
        </w:rPr>
        <w:pPrChange w:id="182" w:author="Harry Cooper" w:date="2017-11-29T15:34:00Z">
          <w:pPr/>
        </w:pPrChange>
      </w:pPr>
      <w:bookmarkStart w:id="183" w:name="_Toc513563765"/>
      <w:r w:rsidRPr="001F5E47">
        <w:rPr>
          <w:rFonts w:ascii="Times New Roman" w:hAnsi="Times New Roman" w:cs="Times New Roman"/>
        </w:rPr>
        <w:t>3.2.3</w:t>
      </w:r>
      <w:r w:rsidR="00DD2494" w:rsidRPr="001F5E47">
        <w:rPr>
          <w:rFonts w:ascii="Times New Roman" w:hAnsi="Times New Roman" w:cs="Times New Roman"/>
        </w:rPr>
        <w:t xml:space="preserve"> </w:t>
      </w:r>
      <w:r w:rsidR="001F5E47" w:rsidRPr="001F5E47">
        <w:rPr>
          <w:rFonts w:ascii="Times New Roman" w:hAnsi="Times New Roman" w:cs="Times New Roman"/>
        </w:rPr>
        <w:t xml:space="preserve">Parameters </w:t>
      </w:r>
      <w:r w:rsidR="0013087A" w:rsidRPr="001F5E47">
        <w:rPr>
          <w:rFonts w:ascii="Times New Roman" w:hAnsi="Times New Roman" w:cs="Times New Roman"/>
        </w:rPr>
        <w:t>and Rules</w:t>
      </w:r>
      <w:bookmarkEnd w:id="183"/>
      <w:r w:rsidR="008A5B6C" w:rsidRPr="001F5E47">
        <w:rPr>
          <w:rFonts w:ascii="Times New Roman" w:hAnsi="Times New Roman" w:cs="Times New Roman"/>
        </w:rPr>
        <w:br/>
      </w:r>
    </w:p>
    <w:p w14:paraId="28A6787C" w14:textId="089B9610" w:rsidR="0013087A" w:rsidRPr="00FD6B37" w:rsidRDefault="006E15E8" w:rsidP="00FD6B37">
      <w:pPr>
        <w:rPr>
          <w:sz w:val="22"/>
          <w:szCs w:val="22"/>
        </w:rPr>
      </w:pPr>
      <w:r w:rsidRPr="00FD6B37">
        <w:rPr>
          <w:sz w:val="22"/>
          <w:szCs w:val="22"/>
        </w:rPr>
        <w:t xml:space="preserve">The desired emergent behaviour will be produced through the interaction of </w:t>
      </w:r>
      <w:r w:rsidR="007C39A0">
        <w:rPr>
          <w:sz w:val="22"/>
          <w:szCs w:val="22"/>
        </w:rPr>
        <w:t>many</w:t>
      </w:r>
      <w:r w:rsidRPr="00FD6B37">
        <w:rPr>
          <w:sz w:val="22"/>
          <w:szCs w:val="22"/>
        </w:rPr>
        <w:t xml:space="preserve">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4" w:name="_Toc513563766"/>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4"/>
    </w:p>
    <w:p w14:paraId="68E74A6A" w14:textId="77777777" w:rsidR="00CA7C03" w:rsidRPr="00374FA1" w:rsidRDefault="00CA7C03" w:rsidP="00BE672F">
      <w:pPr>
        <w:rPr>
          <w:szCs w:val="22"/>
        </w:rPr>
      </w:pPr>
    </w:p>
    <w:p w14:paraId="0C1EC025" w14:textId="7D00F363"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 xml:space="preserve">the expansion of tumours. For this project, </w:t>
      </w:r>
      <w:r w:rsidR="00B54F37">
        <w:rPr>
          <w:szCs w:val="22"/>
        </w:rPr>
        <w:t xml:space="preserve">it is expected </w:t>
      </w:r>
      <w:r w:rsidR="00996031" w:rsidRPr="00374FA1">
        <w:rPr>
          <w:szCs w:val="22"/>
        </w:rPr>
        <w:t>to see an emergent behaviour of wound healing when the blood ve</w:t>
      </w:r>
      <w:r w:rsidR="009B4CB3">
        <w:rPr>
          <w:szCs w:val="22"/>
        </w:rPr>
        <w:t>ssel is damaged, by having the q</w:t>
      </w:r>
      <w:r w:rsidR="00996031" w:rsidRPr="00374FA1">
        <w:rPr>
          <w:szCs w:val="22"/>
        </w:rPr>
        <w:t>uiescent</w:t>
      </w:r>
      <w:r w:rsidR="009B4CB3">
        <w:rPr>
          <w:szCs w:val="22"/>
        </w:rPr>
        <w:t xml:space="preserve"> cells </w:t>
      </w:r>
      <w:r w:rsidR="0092592C">
        <w:rPr>
          <w:szCs w:val="22"/>
        </w:rPr>
        <w:t>change</w:t>
      </w:r>
      <w:r w:rsidR="009B4CB3">
        <w:rPr>
          <w:szCs w:val="22"/>
        </w:rPr>
        <w:t xml:space="preserve"> </w:t>
      </w:r>
      <w:r w:rsidR="0092592C">
        <w:rPr>
          <w:szCs w:val="22"/>
        </w:rPr>
        <w:t>in</w:t>
      </w:r>
      <w:bookmarkStart w:id="185" w:name="_GoBack"/>
      <w:bookmarkEnd w:id="185"/>
      <w:r w:rsidR="009B4CB3">
        <w:rPr>
          <w:szCs w:val="22"/>
        </w:rPr>
        <w:t>to p</w:t>
      </w:r>
      <w:r w:rsidR="003B1FD8" w:rsidRPr="00374FA1">
        <w:rPr>
          <w:szCs w:val="22"/>
        </w:rPr>
        <w:t>roliferating cells (PCs)</w:t>
      </w:r>
      <w:r w:rsidR="00996031" w:rsidRPr="00374FA1">
        <w:rPr>
          <w:szCs w:val="22"/>
        </w:rPr>
        <w:t xml:space="preserve"> due to the </w:t>
      </w:r>
      <w:r w:rsidR="00B54F37">
        <w:rPr>
          <w:szCs w:val="22"/>
        </w:rPr>
        <w:t>increased space. T</w:t>
      </w:r>
      <w:r w:rsidR="003B1FD8" w:rsidRPr="00374FA1">
        <w:rPr>
          <w:szCs w:val="22"/>
        </w:rPr>
        <w:t>hese P</w:t>
      </w:r>
      <w:r w:rsidR="00996031" w:rsidRPr="00374FA1">
        <w:rPr>
          <w:szCs w:val="22"/>
        </w:rPr>
        <w:t xml:space="preserve">Cs </w:t>
      </w:r>
      <w:r w:rsidR="00B54F37">
        <w:rPr>
          <w:szCs w:val="22"/>
        </w:rPr>
        <w:t>migrate</w:t>
      </w:r>
      <w:r w:rsidR="00996031" w:rsidRPr="00374FA1">
        <w:rPr>
          <w:szCs w:val="22"/>
        </w:rPr>
        <w:t xml:space="preserve"> and </w:t>
      </w:r>
      <w:r w:rsidR="00B54F37">
        <w:rPr>
          <w:szCs w:val="22"/>
        </w:rPr>
        <w:t>proliferate</w:t>
      </w:r>
      <w:r w:rsidR="00996031" w:rsidRPr="00374FA1">
        <w:rPr>
          <w:szCs w:val="22"/>
        </w:rPr>
        <w:t xml:space="preserve"> to fill the space; once m</w:t>
      </w:r>
      <w:r w:rsidR="0092592C">
        <w:rPr>
          <w:szCs w:val="22"/>
        </w:rPr>
        <w:t>ore forming a monolayer</w:t>
      </w:r>
      <w:r w:rsidR="00996031" w:rsidRPr="00374FA1">
        <w:rPr>
          <w:szCs w:val="22"/>
        </w:rPr>
        <w:t xml:space="preserve"> wh</w:t>
      </w:r>
      <w:r w:rsidR="009B4CB3">
        <w:rPr>
          <w:szCs w:val="22"/>
        </w:rPr>
        <w:t xml:space="preserve">ich will </w:t>
      </w:r>
      <w:r w:rsidR="0092592C">
        <w:rPr>
          <w:szCs w:val="22"/>
        </w:rPr>
        <w:t>change</w:t>
      </w:r>
      <w:r w:rsidR="009B4CB3">
        <w:rPr>
          <w:szCs w:val="22"/>
        </w:rPr>
        <w:t xml:space="preserve"> back to quiescent c</w:t>
      </w:r>
      <w:r w:rsidR="00996031" w:rsidRPr="00374FA1">
        <w:rPr>
          <w:szCs w:val="22"/>
        </w:rPr>
        <w:t>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w:t>
      </w:r>
      <w:r w:rsidR="009B4CB3">
        <w:rPr>
          <w:szCs w:val="22"/>
        </w:rPr>
        <w:t>rom the s</w:t>
      </w:r>
      <w:r w:rsidR="005B1129" w:rsidRPr="00374FA1">
        <w:rPr>
          <w:szCs w:val="22"/>
        </w:rPr>
        <w:t>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6" w:name="_Toc513563767"/>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6"/>
    </w:p>
    <w:p w14:paraId="1BAD18AD" w14:textId="223E18CA"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Pr="004E09B2">
        <w:rPr>
          <w:rFonts w:eastAsia="Times New Roman"/>
          <w:color w:val="FF0000"/>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A98710C"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7" w:name="_Toc513563768"/>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7"/>
    </w:p>
    <w:p w14:paraId="27DDCB1A" w14:textId="77777777" w:rsidR="001F449B" w:rsidRPr="00226F61" w:rsidRDefault="001F449B" w:rsidP="00BE672F">
      <w:pPr>
        <w:rPr>
          <w:sz w:val="22"/>
          <w:szCs w:val="22"/>
        </w:rPr>
      </w:pPr>
    </w:p>
    <w:p w14:paraId="0DECA0C6" w14:textId="20EBE577"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FD6B37">
      <w:pPr>
        <w:rPr>
          <w:ins w:id="188" w:author="Harry Cooper" w:date="2017-11-29T15:22:00Z"/>
          <w:sz w:val="22"/>
          <w:szCs w:val="22"/>
        </w:rPr>
      </w:pPr>
      <w:r w:rsidRPr="00226F61">
        <w:rPr>
          <w:sz w:val="22"/>
          <w:szCs w:val="22"/>
        </w:rPr>
        <w:lastRenderedPageBreak/>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89" w:author="Harry Cooper" w:date="2017-11-29T15:22:00Z">
        <w:r w:rsidR="00644EDD" w:rsidRPr="0078550B">
          <w:rPr>
            <w:sz w:val="22"/>
            <w:szCs w:val="22"/>
          </w:rPr>
          <w:t>[</w:t>
        </w:r>
      </w:ins>
      <w:r w:rsidR="0078550B" w:rsidRPr="0078550B">
        <w:rPr>
          <w:sz w:val="22"/>
          <w:szCs w:val="22"/>
        </w:rPr>
        <w:t>8</w:t>
      </w:r>
      <w:ins w:id="190" w:author="Harry Cooper" w:date="2017-11-29T15:22:00Z">
        <w:r w:rsidR="00644EDD" w:rsidRPr="0078550B">
          <w:rPr>
            <w:sz w:val="22"/>
            <w:szCs w:val="22"/>
          </w:rPr>
          <w:t>]</w:t>
        </w:r>
      </w:ins>
      <w:r w:rsidR="003E2605" w:rsidRPr="0078550B">
        <w:rPr>
          <w:sz w:val="22"/>
          <w:szCs w:val="22"/>
        </w:rPr>
        <w:t>.</w:t>
      </w:r>
    </w:p>
    <w:p w14:paraId="36EC161F" w14:textId="5085A8ED" w:rsidR="00644EDD" w:rsidRPr="00FD6B37" w:rsidRDefault="00644EDD" w:rsidP="00FD6B37">
      <w:pPr>
        <w:rPr>
          <w:sz w:val="22"/>
          <w:szCs w:val="22"/>
        </w:rPr>
      </w:pPr>
      <w:r w:rsidRPr="00FD6B37">
        <w:rPr>
          <w:sz w:val="22"/>
          <w:szCs w:val="22"/>
        </w:rPr>
        <w:t>I am also assuming, that I am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1"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2" w:author="Harry Cooper" w:date="2017-11-29T15:22:00Z">
        <w:r w:rsidRPr="00FD6B37">
          <w:rPr>
            <w:sz w:val="22"/>
            <w:szCs w:val="22"/>
          </w:rPr>
          <w:t>].</w:t>
        </w:r>
      </w:ins>
    </w:p>
    <w:p w14:paraId="34BFEC2C" w14:textId="124F31D4" w:rsidR="006E25AA" w:rsidRPr="00226F61" w:rsidRDefault="009234F2" w:rsidP="00FD6B37">
      <w:pPr>
        <w:rPr>
          <w:ins w:id="193" w:author="Harry Cooper" w:date="2017-11-29T15:22:00Z"/>
          <w:sz w:val="22"/>
          <w:szCs w:val="22"/>
        </w:rPr>
      </w:pPr>
      <w:r w:rsidRPr="0078550B">
        <w:rPr>
          <w:sz w:val="22"/>
          <w:szCs w:val="22"/>
        </w:rPr>
        <w:t xml:space="preserve">I will not be creating a graphical </w:t>
      </w:r>
      <w:r w:rsidRPr="00226F61">
        <w:rPr>
          <w:sz w:val="22"/>
          <w:szCs w:val="22"/>
        </w:rPr>
        <w:t>user interface</w:t>
      </w:r>
      <w:ins w:id="194" w:author="Harry Cooper" w:date="2017-11-30T09:12:00Z">
        <w:r w:rsidR="006E25AA" w:rsidRPr="00226F61">
          <w:rPr>
            <w:sz w:val="22"/>
            <w:szCs w:val="22"/>
          </w:rPr>
          <w:t xml:space="preserve"> </w:t>
        </w:r>
      </w:ins>
      <w:r w:rsidRPr="00226F61">
        <w:rPr>
          <w:sz w:val="22"/>
          <w:szCs w:val="22"/>
        </w:rPr>
        <w:t>(</w:t>
      </w:r>
      <w:ins w:id="195" w:author="Harry Cooper" w:date="2017-11-30T09:12:00Z">
        <w:r w:rsidR="006E25AA" w:rsidRPr="00226F61">
          <w:rPr>
            <w:sz w:val="22"/>
            <w:szCs w:val="22"/>
          </w:rPr>
          <w:t>GUI</w:t>
        </w:r>
      </w:ins>
      <w:r w:rsidRPr="00226F61">
        <w:rPr>
          <w:sz w:val="22"/>
          <w:szCs w:val="22"/>
        </w:rPr>
        <w:t xml:space="preserve">) for the user to </w:t>
      </w:r>
      <w:ins w:id="196"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0A25AEC1" w:rsidR="00870325" w:rsidRPr="00226F61" w:rsidRDefault="00870325">
      <w:pPr>
        <w:pStyle w:val="ListParagraph"/>
        <w:rPr>
          <w:ins w:id="197" w:author="Harry Cooper" w:date="2017-11-29T15:26:00Z"/>
          <w:rFonts w:ascii="Times New Roman" w:hAnsi="Times New Roman" w:cs="Times New Roman"/>
          <w:sz w:val="22"/>
          <w:szCs w:val="22"/>
          <w:lang w:eastAsia="en-GB"/>
        </w:rPr>
        <w:pPrChange w:id="198"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199" w:author="Harry Cooper" w:date="2017-11-30T09:49:00Z"/>
          <w:rFonts w:ascii="Times New Roman" w:hAnsi="Times New Roman" w:cs="Times New Roman"/>
          <w:color w:val="auto"/>
        </w:rPr>
      </w:pPr>
      <w:bookmarkStart w:id="200" w:name="_Toc513563769"/>
      <w:r>
        <w:rPr>
          <w:rFonts w:ascii="Times New Roman" w:hAnsi="Times New Roman" w:cs="Times New Roman"/>
          <w:color w:val="auto"/>
        </w:rPr>
        <w:t>3.5</w:t>
      </w:r>
      <w:r w:rsidR="00DD2494" w:rsidRPr="000B764F">
        <w:rPr>
          <w:rFonts w:ascii="Times New Roman" w:hAnsi="Times New Roman" w:cs="Times New Roman"/>
          <w:color w:val="auto"/>
        </w:rPr>
        <w:t xml:space="preserve"> </w:t>
      </w:r>
      <w:ins w:id="201" w:author="Harry Cooper" w:date="2017-11-30T09:49:00Z">
        <w:r w:rsidR="00135A10" w:rsidRPr="000B764F">
          <w:rPr>
            <w:rFonts w:ascii="Times New Roman" w:hAnsi="Times New Roman" w:cs="Times New Roman"/>
            <w:color w:val="auto"/>
          </w:rPr>
          <w:t>Risk Analysis</w:t>
        </w:r>
        <w:bookmarkEnd w:id="200"/>
      </w:ins>
    </w:p>
    <w:p w14:paraId="1A78EB8D" w14:textId="77777777" w:rsidR="00135A10" w:rsidRPr="00226F61" w:rsidRDefault="00135A10" w:rsidP="00135A10">
      <w:pPr>
        <w:rPr>
          <w:ins w:id="202" w:author="Harry Cooper" w:date="2017-11-30T09:50:00Z"/>
        </w:rPr>
      </w:pPr>
    </w:p>
    <w:p w14:paraId="7B6939E3" w14:textId="4E7F571D" w:rsidR="00476511" w:rsidRPr="00226F61" w:rsidRDefault="00135A10" w:rsidP="00FD6B37">
      <w:pPr>
        <w:rPr>
          <w:sz w:val="22"/>
        </w:rPr>
      </w:pPr>
      <w:ins w:id="203" w:author="Harry Cooper" w:date="2017-11-30T09:50:00Z">
        <w:r w:rsidRPr="00226F61">
          <w:rPr>
            <w:sz w:val="22"/>
          </w:rPr>
          <w:t xml:space="preserve">I’ve included all the risks I believe are associated with my project below. I outline the nature of the risk, then give it a likelihood and </w:t>
        </w:r>
      </w:ins>
      <w:ins w:id="204" w:author="Harry Cooper" w:date="2017-11-30T09:51:00Z">
        <w:r w:rsidRPr="00226F61">
          <w:rPr>
            <w:sz w:val="22"/>
          </w:rPr>
          <w:t xml:space="preserve">impact score from 1 – 4, 1 being unlikely / negligible and 4 being very likely / project </w:t>
        </w:r>
      </w:ins>
      <w:ins w:id="205" w:author="Harry Cooper" w:date="2017-11-30T09:52:00Z">
        <w:r w:rsidRPr="00226F61">
          <w:rPr>
            <w:sz w:val="22"/>
          </w:rPr>
          <w:t>threatening</w:t>
        </w:r>
      </w:ins>
      <w:r w:rsidR="00FC7D05" w:rsidRPr="00226F61">
        <w:rPr>
          <w:sz w:val="22"/>
        </w:rPr>
        <w:t xml:space="preserve"> then provide a mitigation plan to decrease severity</w:t>
      </w:r>
      <w:ins w:id="206"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FD6B37">
        <w:trPr>
          <w:trHeight w:val="432"/>
          <w:jc w:val="center"/>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FD6B37">
        <w:trPr>
          <w:trHeight w:val="404"/>
          <w:jc w:val="center"/>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FD6B37">
        <w:trPr>
          <w:trHeight w:val="324"/>
          <w:jc w:val="center"/>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FD6B37">
        <w:trPr>
          <w:trHeight w:val="321"/>
          <w:jc w:val="center"/>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FD6B37">
        <w:trPr>
          <w:trHeight w:val="305"/>
          <w:jc w:val="center"/>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FD6B37">
        <w:trPr>
          <w:trHeight w:val="332"/>
          <w:jc w:val="center"/>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w:t>
            </w:r>
            <w:r w:rsidRPr="00226F61">
              <w:rPr>
                <w:sz w:val="22"/>
              </w:rPr>
              <w:lastRenderedPageBreak/>
              <w:t xml:space="preserve">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lastRenderedPageBreak/>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07"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08" w:name="_Toc513563770"/>
      <w:commentRangeStart w:id="209"/>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commentRangeEnd w:id="209"/>
      <w:r w:rsidR="0056699E">
        <w:rPr>
          <w:rStyle w:val="CommentReference"/>
          <w:rFonts w:ascii="Times New Roman" w:eastAsiaTheme="minorHAnsi" w:hAnsi="Times New Roman" w:cs="Times New Roman"/>
          <w:color w:val="auto"/>
        </w:rPr>
        <w:commentReference w:id="209"/>
      </w:r>
      <w:bookmarkEnd w:id="208"/>
    </w:p>
    <w:p w14:paraId="0B6EF8E4" w14:textId="77777777" w:rsidR="00FD6B37" w:rsidRDefault="00FD6B37" w:rsidP="00F05681">
      <w:pPr>
        <w:ind w:left="720"/>
        <w:rPr>
          <w:szCs w:val="22"/>
        </w:rPr>
      </w:pPr>
    </w:p>
    <w:p w14:paraId="72D759DB" w14:textId="54723A81"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9D149E">
        <w:rPr>
          <w:rFonts w:eastAsia="Times New Roman"/>
          <w:color w:val="FF0000"/>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77777777" w:rsidR="000B764F" w:rsidRPr="00221C2E" w:rsidRDefault="00A964A6" w:rsidP="00FD6B37">
      <w:pPr>
        <w:rPr>
          <w:rStyle w:val="Heading1Char"/>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8BB4D50" w14:textId="0114AD4B" w:rsidR="00221C2E" w:rsidRDefault="00AE01DE" w:rsidP="000B764F">
      <w:pPr>
        <w:rPr>
          <w:rStyle w:val="Heading1Char"/>
        </w:rPr>
      </w:pPr>
      <w:r>
        <w:rPr>
          <w:rStyle w:val="Heading1Char"/>
        </w:rPr>
        <w:br/>
      </w: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0" w:name="_Toc513563771"/>
      <w:r w:rsidRPr="00221C2E">
        <w:lastRenderedPageBreak/>
        <w:t xml:space="preserve">4 </w:t>
      </w:r>
      <w:r w:rsidR="00F42394" w:rsidRPr="00221C2E">
        <w:t>Design</w:t>
      </w:r>
      <w:bookmarkEnd w:id="210"/>
    </w:p>
    <w:p w14:paraId="3BE2BD12" w14:textId="6577D9D3"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been decided to continue work on CellABM, a PhD project by Marzieh Tehrani</w:t>
      </w:r>
      <w:r w:rsidR="00A46881" w:rsidRPr="000B764F">
        <w:rPr>
          <w:rFonts w:eastAsia="Times New Roman"/>
          <w:sz w:val="22"/>
          <w:szCs w:val="22"/>
        </w:rPr>
        <w:t>. In this</w:t>
      </w:r>
      <w:r w:rsidR="00C57FCD" w:rsidRPr="000B764F">
        <w:rPr>
          <w:rFonts w:eastAsia="Times New Roman"/>
          <w:sz w:val="22"/>
          <w:szCs w:val="22"/>
        </w:rPr>
        <w:t xml:space="preserve"> chapter</w:t>
      </w:r>
      <w:r w:rsidR="00A46881" w:rsidRPr="000B764F">
        <w:rPr>
          <w:rFonts w:eastAsia="Times New Roman"/>
          <w:sz w:val="22"/>
          <w:szCs w:val="22"/>
        </w:rPr>
        <w:t xml:space="preserve">, </w:t>
      </w:r>
      <w:r w:rsidR="004C65DE" w:rsidRPr="000B764F">
        <w:rPr>
          <w:rFonts w:eastAsia="Times New Roman"/>
          <w:sz w:val="22"/>
          <w:szCs w:val="22"/>
        </w:rPr>
        <w:t>we will explore the underling language of the program and how it can be used to model an ABM</w:t>
      </w:r>
      <w:r w:rsidR="003F0491" w:rsidRPr="000B764F">
        <w:rPr>
          <w:rFonts w:eastAsia="Times New Roman"/>
          <w:sz w:val="22"/>
          <w:szCs w:val="22"/>
        </w:rPr>
        <w:t xml:space="preserve">, then discuss the class diagram and flow charts of how information will flow through the system, finally discussing what simulations will be </w:t>
      </w:r>
      <w:r w:rsidR="00377CC0" w:rsidRPr="000B764F">
        <w:rPr>
          <w:rFonts w:eastAsia="Times New Roman"/>
          <w:sz w:val="22"/>
          <w:szCs w:val="22"/>
        </w:rPr>
        <w:t>run</w:t>
      </w:r>
      <w:r w:rsidR="003F0491" w:rsidRPr="000B764F">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1" w:name="_Toc51356377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1"/>
    </w:p>
    <w:p w14:paraId="5BA3CAF7" w14:textId="70440C53"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37C4C" w:rsidRPr="00221C2E">
        <w:rPr>
          <w:rFonts w:eastAsia="Times New Roman"/>
          <w:sz w:val="22"/>
          <w:szCs w:val="22"/>
        </w:rPr>
        <w:t>Proliferating</w:t>
      </w:r>
      <w:r w:rsidR="00403B5F" w:rsidRPr="00221C2E">
        <w:rPr>
          <w:rFonts w:eastAsia="Times New Roman"/>
          <w:sz w:val="22"/>
          <w:szCs w:val="22"/>
        </w:rPr>
        <w:t xml:space="preserve"> cells, then they can either move onto being Quiescent or Senescent.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37C4C" w:rsidRPr="00221C2E">
        <w:rPr>
          <w:rFonts w:eastAsia="Times New Roman"/>
          <w:sz w:val="22"/>
          <w:szCs w:val="22"/>
        </w:rPr>
        <w:t>Proliferating</w:t>
      </w:r>
      <w:r w:rsidR="00403B5F" w:rsidRPr="00221C2E">
        <w:rPr>
          <w:rFonts w:eastAsia="Times New Roman"/>
          <w:sz w:val="22"/>
          <w:szCs w:val="22"/>
        </w:rPr>
        <w:t xml:space="preserve"> cells or turn Senescent if they persist long enough. As shown, Senescent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5F1938D2"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2" w:name="_Toc51356377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2"/>
    </w:p>
    <w:p w14:paraId="57974BE8" w14:textId="3214ED79" w:rsidR="007143B1" w:rsidRPr="00221C2E" w:rsidRDefault="003968FB"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This flow chart shows 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4977DF8E"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3" w:name="_Toc513563774"/>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3"/>
    </w:p>
    <w:p w14:paraId="38A291E2" w14:textId="77777777" w:rsidR="00221C2E" w:rsidRPr="00221C2E" w:rsidRDefault="00221C2E" w:rsidP="00221C2E">
      <w:pPr>
        <w:rPr>
          <w:rFonts w:eastAsia="Times New Roman"/>
          <w:b/>
          <w:szCs w:val="22"/>
        </w:rPr>
      </w:pPr>
    </w:p>
    <w:p w14:paraId="2640B61C" w14:textId="465E8409"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385654" w:rsidRPr="00221C2E">
        <w:rPr>
          <w:rFonts w:eastAsia="Times New Roman"/>
          <w:sz w:val="22"/>
          <w:szCs w:val="22"/>
        </w:rPr>
        <w:t>differentiate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1C458B1" w:rsidR="00641B53" w:rsidRPr="00221C2E" w:rsidRDefault="00641B53" w:rsidP="00221C2E">
      <w:pPr>
        <w:rPr>
          <w:rFonts w:eastAsia="Times New Roman"/>
          <w:sz w:val="22"/>
          <w:szCs w:val="22"/>
        </w:rPr>
      </w:pPr>
      <w:r w:rsidRPr="00221C2E">
        <w:rPr>
          <w:rFonts w:eastAsia="Times New Roman"/>
          <w:sz w:val="22"/>
          <w:szCs w:val="22"/>
        </w:rPr>
        <w:t xml:space="preserve">The Proliferative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Pr="00221C2E">
        <w:rPr>
          <w:rFonts w:eastAsia="Times New Roman"/>
          <w:sz w:val="22"/>
          <w:szCs w:val="22"/>
        </w:rPr>
        <w:t xml:space="preserve">mentioned in the </w:t>
      </w:r>
      <w:r w:rsidR="002A17EB" w:rsidRPr="00221C2E">
        <w:rPr>
          <w:rFonts w:eastAsia="Times New Roman"/>
          <w:sz w:val="22"/>
          <w:szCs w:val="22"/>
        </w:rPr>
        <w:t>Chapter 2.2</w:t>
      </w:r>
      <w:r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Pr="00221C2E">
        <w:rPr>
          <w:rFonts w:eastAsia="Times New Roman"/>
          <w:sz w:val="22"/>
          <w:szCs w:val="22"/>
        </w:rPr>
        <w:t>diff</w:t>
      </w:r>
      <w:r w:rsidR="00000E09" w:rsidRPr="00221C2E">
        <w:rPr>
          <w:rFonts w:eastAsia="Times New Roman"/>
          <w:sz w:val="22"/>
          <w:szCs w:val="22"/>
        </w:rPr>
        <w:t>erentiate</w:t>
      </w:r>
      <w:r w:rsidRPr="00221C2E">
        <w:rPr>
          <w:rFonts w:eastAsia="Times New Roman"/>
          <w:sz w:val="22"/>
          <w:szCs w:val="22"/>
        </w:rPr>
        <w:t xml:space="preserve"> </w:t>
      </w:r>
      <w:r w:rsidR="00000E09" w:rsidRPr="00221C2E">
        <w:rPr>
          <w:rFonts w:eastAsia="Times New Roman"/>
          <w:sz w:val="22"/>
          <w:szCs w:val="22"/>
        </w:rPr>
        <w:t>in</w:t>
      </w:r>
      <w:r w:rsidRPr="00221C2E">
        <w:rPr>
          <w:rFonts w:eastAsia="Times New Roman"/>
          <w:sz w:val="22"/>
          <w:szCs w:val="22"/>
        </w:rPr>
        <w:t xml:space="preserve">to a senescent cell. Cell stage however, </w:t>
      </w:r>
      <w:r w:rsidR="00000E09" w:rsidRPr="00221C2E">
        <w:rPr>
          <w:rFonts w:eastAsia="Times New Roman"/>
          <w:sz w:val="22"/>
          <w:szCs w:val="22"/>
        </w:rPr>
        <w:t>will be</w:t>
      </w:r>
      <w:r w:rsidRPr="00221C2E">
        <w:rPr>
          <w:rFonts w:eastAsia="Times New Roman"/>
          <w:sz w:val="22"/>
          <w:szCs w:val="22"/>
        </w:rPr>
        <w:t xml:space="preserve"> used to track what stage in the cell cycle the cell is at and to decide whether the proliferative cell should undergo mitosis that iteration.</w:t>
      </w:r>
    </w:p>
    <w:p w14:paraId="0D4B33C5" w14:textId="6985C10C" w:rsidR="00641B53"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473EC59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4" w:name="_Toc513563775"/>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4"/>
    </w:p>
    <w:p w14:paraId="6CCCF422" w14:textId="04119438"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0A6A7E" w:rsidRPr="00CA6D75">
        <w:rPr>
          <w:rFonts w:eastAsia="Times New Roman"/>
          <w:sz w:val="22"/>
          <w:szCs w:val="22"/>
        </w:rPr>
        <w:t>This flow chart has 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ED5E8B8" w:rsidR="00164343" w:rsidRPr="00CA6D75" w:rsidRDefault="004E780A" w:rsidP="00CA6D75">
      <w:pPr>
        <w:rPr>
          <w:rFonts w:eastAsia="Times New Roman"/>
          <w:sz w:val="22"/>
          <w:szCs w:val="22"/>
        </w:rPr>
      </w:pPr>
      <w:r w:rsidRPr="00CA6D75">
        <w:rPr>
          <w:rFonts w:eastAsia="Times New Roman"/>
          <w:sz w:val="22"/>
          <w:szCs w:val="22"/>
        </w:rPr>
        <w:t xml:space="preserve">For Proliferative and Quiescent Cells, it is important to test whether they will become Senescent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Pr="00CA6D75">
        <w:rPr>
          <w:rFonts w:eastAsia="Times New Roman"/>
          <w:sz w:val="22"/>
          <w:szCs w:val="22"/>
        </w:rPr>
        <w:t xml:space="preserve"> </w:t>
      </w:r>
    </w:p>
    <w:p w14:paraId="7E591AAD" w14:textId="1E6EEB2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6ED02113"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5" w:name="_Toc513563776"/>
      <w:commentRangeStart w:id="216"/>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commentRangeEnd w:id="216"/>
      <w:r w:rsidR="0056699E">
        <w:rPr>
          <w:rStyle w:val="CommentReference"/>
          <w:rFonts w:ascii="Times New Roman" w:eastAsiaTheme="minorHAnsi" w:hAnsi="Times New Roman" w:cs="Times New Roman"/>
          <w:color w:val="auto"/>
        </w:rPr>
        <w:commentReference w:id="216"/>
      </w:r>
      <w:bookmarkEnd w:id="215"/>
    </w:p>
    <w:p w14:paraId="43AF1539" w14:textId="77777777" w:rsidR="00893BBE" w:rsidRPr="00CA6D75" w:rsidRDefault="00893BBE" w:rsidP="00CA6D75">
      <w:pPr>
        <w:rPr>
          <w:rFonts w:eastAsia="Times New Roman"/>
          <w:b/>
          <w:szCs w:val="22"/>
        </w:rPr>
      </w:pPr>
    </w:p>
    <w:p w14:paraId="2ECE15BB" w14:textId="5B21EA3E" w:rsidR="00893BBE" w:rsidRPr="00F21345" w:rsidRDefault="00F21345" w:rsidP="00F21345">
      <w:pPr>
        <w:rPr>
          <w:rFonts w:eastAsia="Times New Roman"/>
          <w:sz w:val="22"/>
          <w:szCs w:val="22"/>
        </w:rPr>
      </w:pPr>
      <w:r>
        <w:rPr>
          <w:rFonts w:eastAsia="Times New Roman"/>
          <w:sz w:val="22"/>
          <w:szCs w:val="22"/>
        </w:rPr>
        <w:t>Every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3D2EC0" w:rsidRPr="00F21345">
        <w:rPr>
          <w:rFonts w:eastAsia="Times New Roman"/>
          <w:sz w:val="22"/>
          <w:szCs w:val="22"/>
        </w:rPr>
        <w:t>ng algorithm shown in Figure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38FCFF19" w:rsidR="00257A78" w:rsidRDefault="003D2EC0" w:rsidP="00257A78">
      <w:pPr>
        <w:pStyle w:val="ListParagraph"/>
        <w:jc w:val="center"/>
        <w:rPr>
          <w:rFonts w:eastAsia="Times New Roman"/>
          <w:sz w:val="22"/>
          <w:szCs w:val="22"/>
        </w:rPr>
      </w:pPr>
      <w:r>
        <w:rPr>
          <w:rFonts w:eastAsia="Times New Roman"/>
          <w:sz w:val="22"/>
          <w:szCs w:val="22"/>
        </w:rPr>
        <w:t>Figure 4.5</w:t>
      </w:r>
      <w:r w:rsidR="00257A78">
        <w:rPr>
          <w:rFonts w:eastAsia="Times New Roman"/>
          <w:sz w:val="22"/>
          <w:szCs w:val="22"/>
        </w:rPr>
        <w:t>: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58AF1B44" w:rsidR="00257A78" w:rsidRPr="00CA6D75" w:rsidRDefault="00CA6D75" w:rsidP="00CA6D75">
      <w:pPr>
        <w:pStyle w:val="Heading3"/>
        <w:rPr>
          <w:rFonts w:ascii="Times New Roman" w:eastAsia="Times New Roman" w:hAnsi="Times New Roman" w:cs="Times New Roman"/>
        </w:rPr>
      </w:pPr>
      <w:bookmarkStart w:id="217" w:name="_Toc513563777"/>
      <w:commentRangeStart w:id="218"/>
      <w:r w:rsidRPr="00CA6D75">
        <w:rPr>
          <w:rFonts w:ascii="Times New Roman" w:eastAsia="Times New Roman" w:hAnsi="Times New Roman" w:cs="Times New Roman"/>
        </w:rPr>
        <w:t xml:space="preserve">4.1.5 </w:t>
      </w:r>
      <w:r w:rsidR="0062558D" w:rsidRPr="00CA6D75">
        <w:rPr>
          <w:rFonts w:ascii="Times New Roman" w:eastAsia="Times New Roman" w:hAnsi="Times New Roman" w:cs="Times New Roman"/>
        </w:rPr>
        <w:t>Mitosis</w:t>
      </w:r>
      <w:commentRangeEnd w:id="218"/>
      <w:r w:rsidR="0056699E">
        <w:rPr>
          <w:rStyle w:val="CommentReference"/>
          <w:rFonts w:ascii="Times New Roman" w:eastAsiaTheme="minorHAnsi" w:hAnsi="Times New Roman" w:cs="Times New Roman"/>
          <w:color w:val="auto"/>
        </w:rPr>
        <w:commentReference w:id="218"/>
      </w:r>
      <w:bookmarkEnd w:id="217"/>
    </w:p>
    <w:p w14:paraId="3CA3D7EB" w14:textId="77777777" w:rsidR="00CA6D75" w:rsidRPr="00CA6D75" w:rsidRDefault="00CA6D75" w:rsidP="00CA6D75">
      <w:pPr>
        <w:rPr>
          <w:rFonts w:eastAsia="Times New Roman"/>
          <w:b/>
          <w:szCs w:val="22"/>
        </w:rPr>
      </w:pPr>
    </w:p>
    <w:p w14:paraId="709C755E" w14:textId="44C81220" w:rsidR="008946D5" w:rsidRPr="00CA6D75" w:rsidRDefault="008946D5" w:rsidP="00CA6D75">
      <w:pPr>
        <w:rPr>
          <w:rFonts w:eastAsia="Times New Roman"/>
          <w:sz w:val="22"/>
          <w:szCs w:val="22"/>
        </w:rPr>
      </w:pPr>
      <w:r w:rsidRPr="00CA6D75">
        <w:rPr>
          <w:rFonts w:eastAsia="Times New Roman"/>
          <w:sz w:val="22"/>
          <w:szCs w:val="22"/>
        </w:rPr>
        <w:t xml:space="preserve">After the proliferative cell has undergone growth, </w:t>
      </w:r>
      <w:r w:rsidR="00F30720">
        <w:rPr>
          <w:rFonts w:eastAsia="Times New Roman"/>
          <w:sz w:val="22"/>
          <w:szCs w:val="22"/>
        </w:rPr>
        <w:t>the program</w:t>
      </w:r>
      <w:r w:rsidRPr="00CA6D75">
        <w:rPr>
          <w:rFonts w:eastAsia="Times New Roman"/>
          <w:sz w:val="22"/>
          <w:szCs w:val="22"/>
        </w:rPr>
        <w:t xml:space="preserve">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Pr>
          <w:rFonts w:eastAsia="Times New Roman"/>
          <w:sz w:val="22"/>
          <w:szCs w:val="22"/>
        </w:rPr>
        <w:t xml:space="preserve"> If the cell is not in M phase, the program increments the stage of the cell cycle by one and returns it.</w:t>
      </w:r>
    </w:p>
    <w:p w14:paraId="340BCA4F" w14:textId="77777777" w:rsidR="00257A78"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6C0C8BF1" w:rsidR="002B398E" w:rsidRPr="0062558D" w:rsidRDefault="003D2EC0" w:rsidP="00257A78">
      <w:pPr>
        <w:pStyle w:val="ListParagraph"/>
        <w:jc w:val="center"/>
        <w:rPr>
          <w:rFonts w:eastAsia="Times New Roman"/>
          <w:b/>
          <w:szCs w:val="22"/>
        </w:rPr>
      </w:pPr>
      <w:r>
        <w:rPr>
          <w:rFonts w:eastAsia="Times New Roman"/>
          <w:sz w:val="22"/>
          <w:szCs w:val="22"/>
        </w:rPr>
        <w:t>Figure 4.6</w:t>
      </w:r>
      <w:r w:rsidR="00257A78">
        <w:rPr>
          <w:rFonts w:eastAsia="Times New Roman"/>
          <w:sz w:val="22"/>
          <w:szCs w:val="22"/>
        </w:rPr>
        <w:t>: Mitosis</w:t>
      </w:r>
      <w:r w:rsidR="008946D5">
        <w:rPr>
          <w:rFonts w:eastAsia="Times New Roman"/>
          <w:sz w:val="22"/>
          <w:szCs w:val="22"/>
        </w:rPr>
        <w:t xml:space="preserve"> algorithm</w:t>
      </w:r>
      <w:r w:rsidR="00E14BBF" w:rsidRPr="0062558D">
        <w:rPr>
          <w:rFonts w:eastAsia="Times New Roman"/>
          <w:b/>
          <w:szCs w:val="22"/>
        </w:rPr>
        <w:br/>
      </w:r>
    </w:p>
    <w:p w14:paraId="45CD6D4F" w14:textId="558ABA2C" w:rsidR="002B398E" w:rsidRPr="003401CB" w:rsidRDefault="002B398E" w:rsidP="00CA6D75">
      <w:pPr>
        <w:rPr>
          <w:rFonts w:eastAsia="Times New Roman"/>
          <w:b/>
          <w:sz w:val="22"/>
          <w:szCs w:val="22"/>
        </w:rPr>
      </w:pP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55C68C6A" w:rsidR="00CA6D75" w:rsidRPr="00CA6D75" w:rsidRDefault="004E09B2" w:rsidP="00CA6D75">
      <w:pPr>
        <w:pStyle w:val="Heading2"/>
        <w:rPr>
          <w:rFonts w:ascii="Times New Roman" w:eastAsia="Times New Roman" w:hAnsi="Times New Roman" w:cs="Times New Roman"/>
          <w:color w:val="auto"/>
        </w:rPr>
      </w:pPr>
      <w:bookmarkStart w:id="219" w:name="_Toc513563778"/>
      <w:r>
        <w:rPr>
          <w:rFonts w:ascii="Times New Roman" w:eastAsia="Times New Roman" w:hAnsi="Times New Roman" w:cs="Times New Roman"/>
          <w:color w:val="auto"/>
        </w:rPr>
        <w:t>4.2</w:t>
      </w:r>
      <w:r w:rsidR="00CA6D75" w:rsidRPr="00CA6D75">
        <w:rPr>
          <w:rFonts w:ascii="Times New Roman" w:eastAsia="Times New Roman" w:hAnsi="Times New Roman" w:cs="Times New Roman"/>
          <w:color w:val="auto"/>
        </w:rPr>
        <w:t xml:space="preserve"> C</w:t>
      </w:r>
      <w:r w:rsidR="002B398E" w:rsidRPr="00CA6D75">
        <w:rPr>
          <w:rFonts w:ascii="Times New Roman" w:eastAsia="Times New Roman" w:hAnsi="Times New Roman" w:cs="Times New Roman"/>
          <w:color w:val="auto"/>
        </w:rPr>
        <w:t>lass Diagrams</w:t>
      </w:r>
      <w:bookmarkEnd w:id="219"/>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103D51ED">
            <wp:extent cx="6283940" cy="3094866"/>
            <wp:effectExtent l="0" t="5715" r="10160" b="1016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6294033" cy="3099837"/>
                    </a:xfrm>
                    <a:prstGeom prst="rect">
                      <a:avLst/>
                    </a:prstGeom>
                    <a:noFill/>
                    <a:ln>
                      <a:noFill/>
                    </a:ln>
                  </pic:spPr>
                </pic:pic>
              </a:graphicData>
            </a:graphic>
          </wp:inline>
        </w:drawing>
      </w:r>
    </w:p>
    <w:p w14:paraId="4BF261E5" w14:textId="0B239FA6"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0" w:name="_Toc513563779"/>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0"/>
    </w:p>
    <w:p w14:paraId="2CA26064" w14:textId="4239119F"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DB75A7" w:rsidRDefault="002B398E" w:rsidP="00DB75A7">
      <w:pPr>
        <w:rPr>
          <w:rFonts w:eastAsia="Times New Roman"/>
          <w:b/>
          <w:sz w:val="22"/>
          <w:szCs w:val="22"/>
        </w:rPr>
      </w:pPr>
      <w:r w:rsidRPr="00DB75A7">
        <w:rPr>
          <w:rFonts w:eastAsia="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lastRenderedPageBreak/>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1" w:name="_Toc513563780"/>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1"/>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2" w:name="_Toc513563781"/>
      <w:commentRangeStart w:id="223"/>
      <w:r>
        <w:t xml:space="preserve">5 </w:t>
      </w:r>
      <w:r w:rsidR="00F42394" w:rsidRPr="00DB75A7">
        <w:t>Implementation and Testing</w:t>
      </w:r>
      <w:r>
        <w:br/>
      </w:r>
      <w:commentRangeEnd w:id="223"/>
      <w:r w:rsidR="0056699E">
        <w:rPr>
          <w:rStyle w:val="CommentReference"/>
          <w:b w:val="0"/>
          <w:bCs w:val="0"/>
          <w:kern w:val="0"/>
        </w:rPr>
        <w:commentReference w:id="223"/>
      </w:r>
      <w:bookmarkEnd w:id="222"/>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4" w:name="_Toc513563782"/>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4"/>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5" w:name="_Toc513563783"/>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5"/>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 xml:space="preserve">The time step has been set to every 6 hours, this is a balance between the simulations taking too long to run to achieve adequate </w:t>
      </w:r>
      <w:r w:rsidR="008B3E30" w:rsidRPr="00DB75A7">
        <w:rPr>
          <w:rFonts w:eastAsia="Times New Roman"/>
          <w:sz w:val="22"/>
          <w:szCs w:val="22"/>
        </w:rPr>
        <w:lastRenderedPageBreak/>
        <w:t>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26" w:name="_Toc513563784"/>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26"/>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16098CE5"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As proliferating and quiescent cells can differentiate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27"/>
      <w:r w:rsidR="00A03832" w:rsidRPr="00DB75A7">
        <w:rPr>
          <w:rFonts w:eastAsia="Times New Roman"/>
          <w:sz w:val="22"/>
          <w:szCs w:val="22"/>
        </w:rPr>
        <w:t xml:space="preserve"> </w:t>
      </w:r>
      <w:commentRangeEnd w:id="227"/>
      <w:r w:rsidR="00A03832">
        <w:rPr>
          <w:rStyle w:val="CommentReference"/>
        </w:rPr>
        <w:commentReference w:id="227"/>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lastRenderedPageBreak/>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28" w:name="_Toc513563785"/>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28"/>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lastRenderedPageBreak/>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0F94B410" w:rsidR="001C7A82" w:rsidRPr="00B55F8C" w:rsidRDefault="00B55F8C" w:rsidP="00DB75A7">
      <w:pPr>
        <w:rPr>
          <w:rFonts w:eastAsia="Times New Roman"/>
          <w:sz w:val="22"/>
          <w:szCs w:val="22"/>
        </w:rPr>
      </w:pP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lastRenderedPageBreak/>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29" w:name="_Toc513563786"/>
      <w:r w:rsidRPr="00DB75A7">
        <w:rPr>
          <w:rFonts w:ascii="Times New Roman" w:eastAsia="Times New Roman" w:hAnsi="Times New Roman" w:cs="Times New Roman"/>
          <w:color w:val="auto"/>
        </w:rPr>
        <w:t>5.1.4 Proliferating Agent</w:t>
      </w:r>
      <w:bookmarkEnd w:id="229"/>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68670005" w:rsidR="00DB75A7" w:rsidRDefault="0012507E" w:rsidP="00DB75A7">
      <w:pPr>
        <w:rPr>
          <w:rFonts w:eastAsia="Times New Roman"/>
          <w:sz w:val="22"/>
          <w:szCs w:val="22"/>
        </w:rPr>
      </w:pPr>
      <w:r>
        <w:rPr>
          <w:rFonts w:eastAsia="Times New Roman"/>
          <w:sz w:val="22"/>
          <w:szCs w:val="22"/>
        </w:rPr>
        <w:t>Figure 5.6: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00D75D10" w:rsidR="007A4D60" w:rsidRDefault="0012507E" w:rsidP="00F30C9C">
      <w:pPr>
        <w:rPr>
          <w:rFonts w:eastAsia="Times New Roman"/>
          <w:szCs w:val="22"/>
        </w:rPr>
      </w:pPr>
      <w:r>
        <w:rPr>
          <w:rFonts w:eastAsia="Times New Roman"/>
          <w:szCs w:val="22"/>
        </w:rPr>
        <w:t>Figure 5.7: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59562CC9"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EC03AC" w:rsidRPr="00EC03AC">
        <w:rPr>
          <w:rFonts w:eastAsia="Times New Roman"/>
          <w:sz w:val="22"/>
          <w:szCs w:val="22"/>
        </w:rPr>
        <w:t>5.8</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w:t>
      </w:r>
      <w:r w:rsidR="007B6C13" w:rsidRPr="00EC03AC">
        <w:rPr>
          <w:rFonts w:eastAsia="Times New Roman"/>
          <w:sz w:val="22"/>
          <w:szCs w:val="22"/>
        </w:rPr>
        <w:lastRenderedPageBreak/>
        <w:t>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EC03AC" w:rsidRPr="00EC03AC">
        <w:rPr>
          <w:rFonts w:eastAsia="Times New Roman"/>
          <w:sz w:val="22"/>
          <w:szCs w:val="22"/>
        </w:rPr>
        <w:t>9</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033536F5"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2507E" w:rsidRPr="0012507E">
        <w:rPr>
          <w:rFonts w:eastAsia="Times New Roman"/>
          <w:sz w:val="22"/>
          <w:szCs w:val="22"/>
        </w:rPr>
        <w:t>8</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0620C7DB" w:rsidR="00FD38AB" w:rsidRPr="00FD38AB" w:rsidRDefault="0012507E" w:rsidP="00F30C9C">
      <w:pPr>
        <w:rPr>
          <w:rFonts w:eastAsia="Times New Roman"/>
          <w:sz w:val="22"/>
          <w:szCs w:val="22"/>
        </w:rPr>
      </w:pPr>
      <w:r>
        <w:rPr>
          <w:rFonts w:eastAsia="Times New Roman"/>
          <w:sz w:val="22"/>
          <w:szCs w:val="22"/>
        </w:rPr>
        <w:t>Figure 5.9:</w:t>
      </w:r>
      <w:r w:rsidR="00FD38AB">
        <w:rPr>
          <w:rFonts w:eastAsia="Times New Roman"/>
          <w:sz w:val="22"/>
          <w:szCs w:val="22"/>
        </w:rPr>
        <w:t xml:space="preserve"> Proliferating </w:t>
      </w:r>
      <w:r>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7AA0921F"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r w:rsidR="002262ED">
        <w:rPr>
          <w:rFonts w:eastAsia="Times New Roman"/>
          <w:sz w:val="22"/>
          <w:szCs w:val="22"/>
        </w:rPr>
        <w:t xml:space="preserve"> This implementation is limited however as cell growth occurs due to protein synthesis which only takes place in G1 stage. </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33ED7C1F" w:rsidR="007A4D60" w:rsidRDefault="00CF369F" w:rsidP="00F30C9C">
      <w:pPr>
        <w:rPr>
          <w:rFonts w:eastAsia="Times New Roman"/>
          <w:sz w:val="22"/>
          <w:szCs w:val="22"/>
        </w:rPr>
      </w:pPr>
      <w:r>
        <w:rPr>
          <w:rFonts w:eastAsia="Times New Roman"/>
          <w:sz w:val="22"/>
          <w:szCs w:val="22"/>
        </w:rPr>
        <w:t>Figure 5.10: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6CE2060D" w:rsidR="007A4D60" w:rsidRDefault="00CF369F" w:rsidP="00F30C9C">
      <w:pPr>
        <w:rPr>
          <w:rFonts w:eastAsia="Times New Roman"/>
          <w:sz w:val="22"/>
          <w:szCs w:val="22"/>
        </w:rPr>
      </w:pPr>
      <w:r>
        <w:rPr>
          <w:rFonts w:eastAsia="Times New Roman"/>
          <w:sz w:val="22"/>
          <w:szCs w:val="22"/>
        </w:rPr>
        <w:t>Figure 5.11: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3D1A02D9" w:rsidR="007A4D60" w:rsidRDefault="00CF369F" w:rsidP="00F30C9C">
      <w:pPr>
        <w:rPr>
          <w:rFonts w:eastAsia="Times New Roman"/>
          <w:sz w:val="22"/>
          <w:szCs w:val="22"/>
        </w:rPr>
      </w:pPr>
      <w:r>
        <w:rPr>
          <w:rFonts w:eastAsia="Times New Roman"/>
          <w:sz w:val="22"/>
          <w:szCs w:val="22"/>
        </w:rPr>
        <w:t>Figure 5.12</w:t>
      </w:r>
      <w:r w:rsidR="00D35B4D">
        <w:rPr>
          <w:rFonts w:eastAsia="Times New Roman"/>
          <w:sz w:val="22"/>
          <w:szCs w:val="22"/>
        </w:rPr>
        <w:t>:</w:t>
      </w:r>
      <w:r>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0D1643" w:rsidRDefault="00592198" w:rsidP="00DB75A7">
      <w:pPr>
        <w:pStyle w:val="Heading3"/>
        <w:rPr>
          <w:rFonts w:ascii="Times New Roman" w:eastAsia="Times New Roman" w:hAnsi="Times New Roman" w:cs="Times New Roman"/>
          <w:color w:val="FF0000"/>
        </w:rPr>
      </w:pPr>
      <w:bookmarkStart w:id="230" w:name="_Toc513563787"/>
      <w:r w:rsidRPr="000D1643">
        <w:rPr>
          <w:rFonts w:ascii="Times New Roman" w:eastAsia="Times New Roman" w:hAnsi="Times New Roman" w:cs="Times New Roman"/>
          <w:color w:val="FF0000"/>
        </w:rPr>
        <w:t>5.1.5 Agent Solve</w:t>
      </w:r>
      <w:bookmarkEnd w:id="230"/>
    </w:p>
    <w:p w14:paraId="0DA57339" w14:textId="77777777" w:rsidR="008E4F8D" w:rsidRDefault="008E4F8D" w:rsidP="00F30C9C">
      <w:pPr>
        <w:rPr>
          <w:rFonts w:eastAsia="Times New Roman"/>
          <w:szCs w:val="22"/>
        </w:rPr>
      </w:pPr>
    </w:p>
    <w:p w14:paraId="2FF4A5F9" w14:textId="0B14B718" w:rsidR="006E4052" w:rsidRDefault="006E4052" w:rsidP="00DB75A7">
      <w:pPr>
        <w:rPr>
          <w:rFonts w:eastAsia="Times New Roman"/>
          <w:szCs w:val="22"/>
        </w:rPr>
      </w:pPr>
      <w:r>
        <w:rPr>
          <w:rFonts w:eastAsia="Times New Roman"/>
          <w:szCs w:val="22"/>
        </w:rPr>
        <w:t xml:space="preserve">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w:t>
      </w:r>
      <w:r>
        <w:rPr>
          <w:rFonts w:eastAsia="Times New Roman"/>
          <w:szCs w:val="22"/>
        </w:rPr>
        <w:lastRenderedPageBreak/>
        <w:t>types of environment</w:t>
      </w:r>
      <w:r w:rsidR="00627E5D">
        <w:rPr>
          <w:rFonts w:eastAsia="Times New Roman"/>
          <w:szCs w:val="22"/>
        </w:rPr>
        <w:t xml:space="preserve"> to one</w:t>
      </w:r>
      <w:r>
        <w:rPr>
          <w:rFonts w:eastAsia="Times New Roman"/>
          <w:szCs w:val="22"/>
        </w:rPr>
        <w:t xml:space="preserve"> and has</w:t>
      </w:r>
      <w:r w:rsidR="003D2EC0">
        <w:rPr>
          <w:rFonts w:eastAsia="Times New Roman"/>
          <w:szCs w:val="22"/>
        </w:rPr>
        <w:t xml:space="preserve"> been extended as per Figure 4.4</w:t>
      </w:r>
      <w:r>
        <w:rPr>
          <w:rFonts w:eastAsia="Times New Roman"/>
          <w:szCs w:val="22"/>
        </w:rPr>
        <w:t xml:space="preserve"> to include the logic for the new agents. </w:t>
      </w:r>
    </w:p>
    <w:p w14:paraId="1F420569" w14:textId="5E248B8A" w:rsidR="008E4F8D" w:rsidRDefault="006E4052" w:rsidP="00DB75A7">
      <w:pPr>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FD6B37">
      <w:pPr>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FD6B37">
      <w:pPr>
        <w:rPr>
          <w:rFonts w:eastAsia="Times New Roman"/>
          <w:szCs w:val="22"/>
        </w:rPr>
      </w:pPr>
      <w:r>
        <w:rPr>
          <w:rFonts w:eastAsia="Times New Roman"/>
          <w:szCs w:val="22"/>
        </w:rPr>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FD6B37">
      <w:pPr>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3833F1EA" w14:textId="77777777" w:rsidR="00E632EC" w:rsidRDefault="00E632EC" w:rsidP="00FD6B37">
      <w:pPr>
        <w:rPr>
          <w:rFonts w:eastAsia="Times New Roman"/>
          <w:szCs w:val="22"/>
        </w:rPr>
      </w:pPr>
    </w:p>
    <w:p w14:paraId="26AA7B28" w14:textId="2F947126" w:rsidR="00592198" w:rsidRDefault="00E632EC" w:rsidP="00F30C9C">
      <w:pPr>
        <w:rPr>
          <w:rFonts w:eastAsia="Times New Roman"/>
          <w:szCs w:val="22"/>
        </w:rPr>
      </w:pPr>
      <w:r>
        <w:rPr>
          <w:rFonts w:eastAsia="Times New Roman"/>
          <w:noProof/>
          <w:szCs w:val="22"/>
        </w:rPr>
        <w:drawing>
          <wp:inline distT="0" distB="0" distL="0" distR="0" wp14:anchorId="0975C6D2" wp14:editId="430EF331">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7C400C33" w14:textId="7296F099" w:rsidR="00E632EC" w:rsidRDefault="00B6448A" w:rsidP="00F30C9C">
      <w:pPr>
        <w:rPr>
          <w:rFonts w:eastAsia="Times New Roman"/>
          <w:sz w:val="22"/>
          <w:szCs w:val="22"/>
        </w:rPr>
      </w:pPr>
      <w:r>
        <w:rPr>
          <w:rFonts w:eastAsia="Times New Roman"/>
          <w:sz w:val="22"/>
          <w:szCs w:val="22"/>
        </w:rPr>
        <w:t xml:space="preserve">Figure 5.13: </w:t>
      </w:r>
      <w:r w:rsidR="007E058A">
        <w:rPr>
          <w:rFonts w:eastAsia="Times New Roman"/>
          <w:sz w:val="22"/>
          <w:szCs w:val="22"/>
        </w:rPr>
        <w:t xml:space="preserve">Function which applies rules to each agent each iteration </w:t>
      </w:r>
    </w:p>
    <w:p w14:paraId="008511B1" w14:textId="77777777" w:rsidR="007E058A" w:rsidRDefault="007E058A" w:rsidP="00F30C9C">
      <w:pPr>
        <w:rPr>
          <w:rFonts w:eastAsia="Times New Roman"/>
          <w:sz w:val="22"/>
          <w:szCs w:val="22"/>
        </w:rPr>
      </w:pPr>
    </w:p>
    <w:p w14:paraId="4E9625C7" w14:textId="77777777" w:rsidR="007E058A" w:rsidRPr="00B6448A" w:rsidRDefault="007E058A" w:rsidP="00F30C9C">
      <w:pPr>
        <w:rPr>
          <w:rFonts w:eastAsia="Times New Roman"/>
          <w:sz w:val="22"/>
          <w:szCs w:val="22"/>
        </w:rPr>
      </w:pPr>
    </w:p>
    <w:p w14:paraId="38E9CD7D" w14:textId="718FC991" w:rsidR="00592198" w:rsidRPr="00032422" w:rsidRDefault="00592198" w:rsidP="00FD6B37">
      <w:pPr>
        <w:pStyle w:val="Heading3"/>
        <w:rPr>
          <w:rFonts w:ascii="Times New Roman" w:eastAsia="Times New Roman" w:hAnsi="Times New Roman" w:cs="Times New Roman"/>
          <w:color w:val="FF0000"/>
        </w:rPr>
      </w:pPr>
      <w:bookmarkStart w:id="231" w:name="_Toc513563788"/>
      <w:r w:rsidRPr="00032422">
        <w:rPr>
          <w:rFonts w:ascii="Times New Roman" w:eastAsia="Times New Roman" w:hAnsi="Times New Roman" w:cs="Times New Roman"/>
          <w:color w:val="FF0000"/>
        </w:rPr>
        <w:lastRenderedPageBreak/>
        <w:t>5.1.6 Environment</w:t>
      </w:r>
      <w:bookmarkEnd w:id="231"/>
      <w:r w:rsidRPr="00032422">
        <w:rPr>
          <w:rFonts w:ascii="Times New Roman" w:eastAsia="Times New Roman" w:hAnsi="Times New Roman" w:cs="Times New Roman"/>
          <w:color w:val="FF0000"/>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user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74E42F39" w14:textId="77777777" w:rsidR="007A1431" w:rsidRPr="001844BB" w:rsidRDefault="007A1431" w:rsidP="00FD6B37">
      <w:pPr>
        <w:rPr>
          <w:rFonts w:eastAsia="Times New Roman"/>
          <w:sz w:val="22"/>
          <w:szCs w:val="22"/>
        </w:rPr>
      </w:pPr>
    </w:p>
    <w:p w14:paraId="0DE02E57" w14:textId="482E52C6" w:rsidR="00592198" w:rsidRDefault="007A1431" w:rsidP="00F30C9C">
      <w:pPr>
        <w:rPr>
          <w:rFonts w:eastAsia="Times New Roman"/>
          <w:szCs w:val="22"/>
        </w:rPr>
      </w:pPr>
      <w:r>
        <w:rPr>
          <w:rFonts w:eastAsia="Times New Roman"/>
          <w:noProof/>
          <w:szCs w:val="22"/>
        </w:rPr>
        <w:drawing>
          <wp:inline distT="0" distB="0" distL="0" distR="0" wp14:anchorId="72F3A77A" wp14:editId="01EBA53A">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484B404C" w14:textId="34F2522C" w:rsidR="007A1431" w:rsidRDefault="007E058A" w:rsidP="00F30C9C">
      <w:pPr>
        <w:rPr>
          <w:rFonts w:eastAsia="Times New Roman"/>
          <w:sz w:val="22"/>
          <w:szCs w:val="22"/>
        </w:rPr>
      </w:pPr>
      <w:r>
        <w:rPr>
          <w:rFonts w:eastAsia="Times New Roman"/>
          <w:sz w:val="22"/>
          <w:szCs w:val="22"/>
        </w:rPr>
        <w:t>Figure 5.14: Stochastic creation of initial agents</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 xml:space="preserve">run. Any cells that are </w:t>
      </w:r>
      <w:r w:rsidR="00C56E73">
        <w:rPr>
          <w:rFonts w:eastAsia="Times New Roman"/>
          <w:sz w:val="22"/>
          <w:szCs w:val="22"/>
        </w:rPr>
        <w:lastRenderedPageBreak/>
        <w:t>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are removed from the simulation using the .kill_cell() method.</w:t>
      </w:r>
    </w:p>
    <w:p w14:paraId="3AA1FFF9" w14:textId="39798A1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ined comparisons with Figure 5.16</w:t>
      </w:r>
      <w:r>
        <w:rPr>
          <w:rFonts w:eastAsia="Times New Roman"/>
          <w:sz w:val="22"/>
          <w:szCs w:val="22"/>
        </w:rPr>
        <w:t xml:space="preserve"> being the desired</w:t>
      </w:r>
      <w:r w:rsidR="00EC03AC">
        <w:rPr>
          <w:rFonts w:eastAsia="Times New Roman"/>
          <w:sz w:val="22"/>
          <w:szCs w:val="22"/>
        </w:rPr>
        <w:t xml:space="preserve"> implementation over Figure 5.15</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434A9854" w:rsidR="00000A3D" w:rsidRDefault="007E058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0C49B9C6" w:rsidR="00D929C4" w:rsidRDefault="007E058A" w:rsidP="00F30C9C">
      <w:pPr>
        <w:rPr>
          <w:rFonts w:eastAsia="Times New Roman"/>
          <w:sz w:val="22"/>
          <w:szCs w:val="22"/>
        </w:rPr>
      </w:pPr>
      <w:r>
        <w:rPr>
          <w:rFonts w:eastAsia="Times New Roman"/>
          <w:sz w:val="22"/>
          <w:szCs w:val="22"/>
        </w:rPr>
        <w:t>Figure 5.16</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D1643" w:rsidRDefault="00592198" w:rsidP="00FD6B37">
      <w:pPr>
        <w:pStyle w:val="Heading3"/>
        <w:rPr>
          <w:rFonts w:ascii="Times New Roman" w:eastAsia="Times New Roman" w:hAnsi="Times New Roman" w:cs="Times New Roman"/>
          <w:color w:val="FF0000"/>
        </w:rPr>
      </w:pPr>
      <w:bookmarkStart w:id="232" w:name="_Toc513563789"/>
      <w:r w:rsidRPr="000D1643">
        <w:rPr>
          <w:rFonts w:ascii="Times New Roman" w:eastAsia="Times New Roman" w:hAnsi="Times New Roman" w:cs="Times New Roman"/>
          <w:color w:val="FF0000"/>
        </w:rPr>
        <w:t>5.1.7 Overlap Correction</w:t>
      </w:r>
      <w:bookmarkEnd w:id="232"/>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i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3" w:name="_Toc513563790"/>
      <w:r w:rsidRPr="00FD6B37">
        <w:rPr>
          <w:rFonts w:ascii="Times New Roman" w:eastAsia="Times New Roman" w:hAnsi="Times New Roman" w:cs="Times New Roman"/>
          <w:color w:val="auto"/>
        </w:rPr>
        <w:t>5.1.8 Confluence Detection</w:t>
      </w:r>
      <w:bookmarkEnd w:id="233"/>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6993A9B7" w:rsidR="00AB6A54" w:rsidRDefault="007E058A" w:rsidP="00F30C9C">
      <w:pPr>
        <w:rPr>
          <w:rFonts w:eastAsia="Times New Roman"/>
          <w:sz w:val="22"/>
          <w:szCs w:val="22"/>
        </w:rPr>
      </w:pPr>
      <w:r>
        <w:rPr>
          <w:rFonts w:eastAsia="Times New Roman"/>
          <w:sz w:val="22"/>
          <w:szCs w:val="22"/>
        </w:rPr>
        <w:t>Figure 5.17</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4" w:name="_Toc513563791"/>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4"/>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(nsc)</w:t>
      </w:r>
      <w:r>
        <w:rPr>
          <w:sz w:val="22"/>
        </w:rPr>
        <w:t>, the starting number of proliferating cells</w:t>
      </w:r>
      <w:r w:rsidR="00653991">
        <w:rPr>
          <w:sz w:val="22"/>
        </w:rPr>
        <w:t xml:space="preserve"> (npc)</w:t>
      </w:r>
      <w:r>
        <w:rPr>
          <w:sz w:val="22"/>
        </w:rPr>
        <w:t xml:space="preserve">, the number of iterations to </w:t>
      </w:r>
      <w:r w:rsidR="00653991">
        <w:rPr>
          <w:sz w:val="22"/>
        </w:rPr>
        <w:t>model (steps)</w:t>
      </w:r>
      <w:r>
        <w:rPr>
          <w:sz w:val="22"/>
        </w:rPr>
        <w:t>, the size of the wound</w:t>
      </w:r>
      <w:r w:rsidR="00653991">
        <w:rPr>
          <w:sz w:val="22"/>
        </w:rPr>
        <w:t xml:space="preserve"> (wsize)</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0371F835" w:rsidR="00F56BC8" w:rsidRDefault="00A50A7E" w:rsidP="005C2860">
      <w:pPr>
        <w:rPr>
          <w:sz w:val="22"/>
        </w:rPr>
      </w:pPr>
      <w:r>
        <w:rPr>
          <w:sz w:val="22"/>
        </w:rPr>
        <w:t>Figure 5.18</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80219DD" w:rsidR="00301FCE" w:rsidRPr="00E640E9" w:rsidRDefault="00E640E9" w:rsidP="005C2860">
      <w:pPr>
        <w:rPr>
          <w:sz w:val="22"/>
        </w:rPr>
      </w:pPr>
      <w:r>
        <w:rPr>
          <w:sz w:val="22"/>
        </w:rPr>
        <w:t>Figure 5</w:t>
      </w:r>
      <w:r w:rsidR="00A50A7E">
        <w:rPr>
          <w:sz w:val="22"/>
        </w:rPr>
        <w:t>.19</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5" w:name="_Toc513563792"/>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5"/>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36" w:name="OLE_LINK5"/>
            <w:bookmarkStart w:id="237"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36"/>
            <w:bookmarkEnd w:id="237"/>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38" w:author="Harry Cooper" w:date="2017-11-29T15:34:00Z">
        <w:r w:rsidR="004A548E" w:rsidRPr="004A548E">
          <w:rPr>
            <w:color w:val="ED7D31" w:themeColor="accent2"/>
            <w:sz w:val="22"/>
            <w:szCs w:val="22"/>
            <w:rPrChange w:id="239"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0" w:name="_Toc513563793"/>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0"/>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1" w:name="_Toc513563794"/>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1"/>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lastRenderedPageBreak/>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73BC64A0" w:rsidR="00EB2A20" w:rsidRPr="008D48E8" w:rsidRDefault="00A50A7E" w:rsidP="008D48E8">
      <w:pPr>
        <w:rPr>
          <w:rFonts w:eastAsia="Times New Roman"/>
          <w:b/>
          <w:sz w:val="22"/>
          <w:szCs w:val="22"/>
        </w:rPr>
      </w:pPr>
      <w:r>
        <w:rPr>
          <w:rFonts w:eastAsia="Times New Roman"/>
          <w:sz w:val="22"/>
          <w:szCs w:val="22"/>
        </w:rPr>
        <w:t>Figure 5.20</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2" w:name="OLE_LINK1"/>
            <w:bookmarkStart w:id="243" w:name="OLE_LINK2"/>
            <w:r w:rsidRPr="00B32640">
              <w:rPr>
                <w:rFonts w:ascii="Times New Roman" w:eastAsia="Times New Roman" w:hAnsi="Times New Roman" w:cs="Times New Roman"/>
                <w:sz w:val="22"/>
                <w:szCs w:val="22"/>
              </w:rPr>
              <w:t>Pass</w:t>
            </w:r>
            <w:bookmarkEnd w:id="242"/>
            <w:bookmarkEnd w:id="243"/>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4" w:name="_Toc513563795"/>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4"/>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lastRenderedPageBreak/>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0DEF663F" w:rsidR="00B738DB" w:rsidRPr="00FD6B37" w:rsidRDefault="00A50A7E"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5.21</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06909B3B"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A50A7E">
        <w:rPr>
          <w:rFonts w:ascii="Times New Roman" w:eastAsia="Times New Roman" w:hAnsi="Times New Roman" w:cs="Times New Roman"/>
          <w:sz w:val="22"/>
          <w:szCs w:val="22"/>
        </w:rPr>
        <w:br/>
        <w:t>Figure 5.22</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13CD65A" w:rsidR="000C2207" w:rsidRDefault="00A50A7E" w:rsidP="00EB2A20">
      <w:pPr>
        <w:jc w:val="center"/>
        <w:rPr>
          <w:rFonts w:eastAsia="Times New Roman"/>
          <w:sz w:val="22"/>
          <w:szCs w:val="22"/>
        </w:rPr>
      </w:pPr>
      <w:r>
        <w:rPr>
          <w:rFonts w:eastAsia="Times New Roman"/>
          <w:sz w:val="22"/>
          <w:szCs w:val="22"/>
        </w:rPr>
        <w:t>Figure 5.23</w:t>
      </w:r>
      <w:r w:rsidR="000C2207">
        <w:rPr>
          <w:rFonts w:eastAsia="Times New Roman"/>
          <w:sz w:val="22"/>
          <w:szCs w:val="22"/>
        </w:rPr>
        <w:t>: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BED7845" w:rsidR="00615A67" w:rsidRDefault="00A50A7E" w:rsidP="000C2207">
      <w:pPr>
        <w:jc w:val="center"/>
        <w:rPr>
          <w:rFonts w:eastAsia="Times New Roman"/>
          <w:sz w:val="22"/>
          <w:szCs w:val="22"/>
        </w:rPr>
      </w:pPr>
      <w:r>
        <w:rPr>
          <w:rFonts w:eastAsia="Times New Roman"/>
          <w:sz w:val="22"/>
          <w:szCs w:val="22"/>
        </w:rPr>
        <w:t>Figure 5.24</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5F140304" w:rsidR="00BF0D9A" w:rsidRDefault="00A50A7E" w:rsidP="00EB2A20">
      <w:pPr>
        <w:jc w:val="center"/>
        <w:rPr>
          <w:rFonts w:eastAsia="Times New Roman"/>
          <w:sz w:val="22"/>
          <w:szCs w:val="22"/>
        </w:rPr>
      </w:pPr>
      <w:r>
        <w:rPr>
          <w:rFonts w:eastAsia="Times New Roman"/>
          <w:sz w:val="22"/>
          <w:szCs w:val="22"/>
        </w:rPr>
        <w:t>Figure 5.25</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19EB7A8C" w:rsidR="009D6B89" w:rsidRDefault="00A50A7E" w:rsidP="00EA22A3">
      <w:pPr>
        <w:jc w:val="center"/>
        <w:rPr>
          <w:rFonts w:eastAsia="Times New Roman"/>
          <w:sz w:val="22"/>
          <w:szCs w:val="22"/>
        </w:rPr>
      </w:pPr>
      <w:r>
        <w:rPr>
          <w:rFonts w:eastAsia="Times New Roman"/>
          <w:sz w:val="22"/>
          <w:szCs w:val="22"/>
        </w:rPr>
        <w:t>Figure 5.26</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5" w:name="_Toc513563796"/>
      <w:commentRangeStart w:id="246"/>
      <w:r>
        <w:lastRenderedPageBreak/>
        <w:t xml:space="preserve">6 </w:t>
      </w:r>
      <w:r w:rsidR="00950D7A" w:rsidRPr="009C3727">
        <w:t>Results and Discussion</w:t>
      </w:r>
      <w:commentRangeEnd w:id="246"/>
      <w:r w:rsidR="0056699E">
        <w:rPr>
          <w:rStyle w:val="CommentReference"/>
          <w:b w:val="0"/>
          <w:bCs w:val="0"/>
          <w:kern w:val="0"/>
        </w:rPr>
        <w:commentReference w:id="246"/>
      </w:r>
      <w:bookmarkEnd w:id="245"/>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107F9638" w:rsidR="00FD6B37" w:rsidRPr="00FD6B37" w:rsidRDefault="00FD6B37" w:rsidP="00FD6B37">
      <w:pPr>
        <w:pStyle w:val="Heading2"/>
        <w:rPr>
          <w:rFonts w:ascii="Times New Roman" w:eastAsia="Times New Roman" w:hAnsi="Times New Roman" w:cs="Times New Roman"/>
          <w:color w:val="auto"/>
        </w:rPr>
      </w:pPr>
      <w:bookmarkStart w:id="247" w:name="_Toc513563797"/>
      <w:r w:rsidRPr="00FD6B37">
        <w:rPr>
          <w:rFonts w:ascii="Times New Roman" w:eastAsia="Times New Roman" w:hAnsi="Times New Roman" w:cs="Times New Roman"/>
          <w:color w:val="auto"/>
        </w:rPr>
        <w:t xml:space="preserve">6.1 </w:t>
      </w:r>
      <w:r w:rsidR="0039643A">
        <w:rPr>
          <w:rFonts w:ascii="Times New Roman" w:eastAsia="Times New Roman" w:hAnsi="Times New Roman" w:cs="Times New Roman"/>
          <w:color w:val="auto"/>
        </w:rPr>
        <w:t>Wound Healing Rate</w:t>
      </w:r>
      <w:r w:rsidR="002E3764" w:rsidRPr="00FD6B37">
        <w:rPr>
          <w:rFonts w:ascii="Times New Roman" w:eastAsia="Times New Roman" w:hAnsi="Times New Roman" w:cs="Times New Roman"/>
          <w:color w:val="auto"/>
        </w:rPr>
        <w:t xml:space="preserve"> Results</w:t>
      </w:r>
      <w:bookmarkEnd w:id="247"/>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4EFDAA96" w:rsidR="007B235B" w:rsidRPr="00FD6B37"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achieve the desired percentage senescence at confluence. </w:t>
      </w:r>
      <w:r w:rsidR="005C0E5F">
        <w:rPr>
          <w:rFonts w:eastAsia="Times New Roman"/>
          <w:sz w:val="22"/>
          <w:szCs w:val="22"/>
        </w:rPr>
        <w:t xml:space="preserve"> Results are in Appendix Tables A.1 to Table A.</w:t>
      </w:r>
      <w:r w:rsidR="00550F08">
        <w:rPr>
          <w:rFonts w:eastAsia="Times New Roman"/>
          <w:sz w:val="22"/>
          <w:szCs w:val="22"/>
        </w:rPr>
        <w:t>6.</w:t>
      </w:r>
    </w:p>
    <w:p w14:paraId="548DF8E0" w14:textId="3E51E14A" w:rsidR="00B0424D" w:rsidRDefault="00382150" w:rsidP="009F4FC5">
      <w:pPr>
        <w:jc w:val="center"/>
        <w:rPr>
          <w:rFonts w:eastAsia="Times New Roman"/>
          <w:sz w:val="22"/>
          <w:szCs w:val="22"/>
        </w:rPr>
      </w:pPr>
      <w:r>
        <w:rPr>
          <w:rFonts w:eastAsia="Times New Roman"/>
          <w:noProof/>
          <w:sz w:val="22"/>
          <w:szCs w:val="22"/>
        </w:rPr>
        <w:lastRenderedPageBreak/>
        <w:drawing>
          <wp:inline distT="0" distB="0" distL="0" distR="0" wp14:anchorId="49BD0B9C" wp14:editId="74504333">
            <wp:extent cx="4572000" cy="3433697"/>
            <wp:effectExtent l="0" t="0" r="0" b="0"/>
            <wp:docPr id="7" name="Picture 7" descr="Results%20Images/New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20Images/NewTimeToHe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33697"/>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792CC76D">
            <wp:extent cx="4572000" cy="3427098"/>
            <wp:effectExtent l="0" t="0" r="0" b="1905"/>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1C2111E2" w14:textId="1EDFD3F9" w:rsidR="00BA1599" w:rsidRDefault="00F54235" w:rsidP="00B0424D">
      <w:pPr>
        <w:rPr>
          <w:rFonts w:eastAsia="Times New Roman"/>
          <w:sz w:val="22"/>
          <w:szCs w:val="22"/>
        </w:rPr>
      </w:pPr>
      <w:bookmarkStart w:id="248" w:name="OLE_LINK19"/>
      <w:bookmarkStart w:id="249"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w:t>
      </w:r>
      <w:r w:rsidR="005D3F3D">
        <w:rPr>
          <w:rFonts w:eastAsia="Times New Roman"/>
          <w:sz w:val="22"/>
          <w:szCs w:val="22"/>
        </w:rPr>
        <w:t xml:space="preserve">Samples grouped into </w:t>
      </w:r>
      <w:r w:rsidR="00E2532C">
        <w:rPr>
          <w:rFonts w:eastAsia="Times New Roman"/>
          <w:sz w:val="22"/>
          <w:szCs w:val="22"/>
        </w:rPr>
        <w:t>bins of 0%, 0-5%, 5-10%, 10-15%, 15-20%, and 20-25% senescent and averages</w:t>
      </w:r>
      <w:r w:rsidR="00C76C9A">
        <w:rPr>
          <w:rFonts w:eastAsia="Times New Roman"/>
          <w:sz w:val="22"/>
          <w:szCs w:val="22"/>
        </w:rPr>
        <w:t xml:space="preserve"> </w:t>
      </w:r>
      <w:r w:rsidR="003A4453">
        <w:rPr>
          <w:rFonts w:eastAsia="Times New Roman"/>
          <w:sz w:val="22"/>
          <w:szCs w:val="22"/>
        </w:rPr>
        <w:t>plotted</w:t>
      </w:r>
      <w:r w:rsidR="00C76C9A">
        <w:rPr>
          <w:rFonts w:eastAsia="Times New Roman"/>
          <w:sz w:val="22"/>
          <w:szCs w:val="22"/>
        </w:rPr>
        <w:t xml:space="preserve">. Bottom: raw values from simulations </w:t>
      </w:r>
      <w:r w:rsidR="00193106">
        <w:rPr>
          <w:rFonts w:eastAsia="Times New Roman"/>
          <w:sz w:val="22"/>
          <w:szCs w:val="22"/>
        </w:rPr>
        <w:t>plotted</w:t>
      </w:r>
      <w:r w:rsidR="00C76C9A">
        <w:rPr>
          <w:rFonts w:eastAsia="Times New Roman"/>
          <w:sz w:val="22"/>
          <w:szCs w:val="22"/>
        </w:rPr>
        <w:t>.</w:t>
      </w:r>
      <w:bookmarkEnd w:id="248"/>
      <w:bookmarkEnd w:id="249"/>
      <w:r w:rsidR="00DF223E">
        <w:rPr>
          <w:rFonts w:eastAsia="Times New Roman"/>
          <w:sz w:val="22"/>
          <w:szCs w:val="22"/>
        </w:rPr>
        <w:br/>
      </w:r>
      <w:r w:rsidR="00DF223E">
        <w:rPr>
          <w:rFonts w:eastAsia="Times New Roman"/>
          <w:sz w:val="22"/>
          <w:szCs w:val="22"/>
        </w:rPr>
        <w:br/>
      </w:r>
      <w:r w:rsidR="00992630">
        <w:rPr>
          <w:rFonts w:eastAsia="Times New Roman"/>
          <w:sz w:val="22"/>
          <w:szCs w:val="22"/>
        </w:rPr>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10A394AE" w:rsidR="009619F3" w:rsidRDefault="009619F3" w:rsidP="00B0424D">
      <w:pPr>
        <w:rPr>
          <w:rFonts w:eastAsia="Times New Roman"/>
          <w:sz w:val="22"/>
          <w:szCs w:val="22"/>
        </w:rPr>
      </w:pPr>
      <w:r>
        <w:rPr>
          <w:rFonts w:eastAsia="Times New Roman"/>
          <w:sz w:val="22"/>
          <w:szCs w:val="22"/>
        </w:rPr>
        <w:t xml:space="preserve">Data from Tables </w:t>
      </w:r>
      <w:r w:rsidR="00444050">
        <w:rPr>
          <w:rFonts w:eastAsia="Times New Roman"/>
          <w:sz w:val="22"/>
          <w:szCs w:val="22"/>
        </w:rPr>
        <w:t>A.1 to A.6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w:t>
      </w:r>
      <w:r w:rsidR="0014716F">
        <w:rPr>
          <w:rFonts w:eastAsia="Times New Roman"/>
          <w:sz w:val="22"/>
          <w:szCs w:val="22"/>
        </w:rPr>
        <w:t>.1</w:t>
      </w:r>
      <w:r w:rsidR="005A0A99">
        <w:rPr>
          <w:rFonts w:eastAsia="Times New Roman"/>
          <w:sz w:val="22"/>
          <w:szCs w:val="22"/>
        </w:rPr>
        <w:t>. The speeds were calculated by taking the wound size of 200</w:t>
      </w:r>
      <w:r w:rsidR="005A0A99">
        <w:rPr>
          <w:rFonts w:eastAsia="Times New Roman"/>
          <w:sz w:val="22"/>
          <w:szCs w:val="22"/>
        </w:rPr>
        <w:sym w:font="Symbol" w:char="F06D"/>
      </w:r>
      <w:r w:rsidR="005A0A99">
        <w:rPr>
          <w:rFonts w:eastAsia="Times New Roman"/>
          <w:sz w:val="22"/>
          <w:szCs w:val="22"/>
        </w:rPr>
        <w:t>m and dividing that by the average healing time for each category</w:t>
      </w:r>
      <w:r w:rsidR="00605099">
        <w:rPr>
          <w:rFonts w:eastAsia="Times New Roman"/>
          <w:sz w:val="22"/>
          <w:szCs w:val="22"/>
        </w:rPr>
        <w:t>.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5A0A99" w14:paraId="7F794071" w14:textId="77777777" w:rsidTr="009619F3">
        <w:tc>
          <w:tcPr>
            <w:tcW w:w="4505" w:type="dxa"/>
          </w:tcPr>
          <w:p w14:paraId="111A0846" w14:textId="69AA3CAA" w:rsidR="005A0A99" w:rsidRDefault="005A0A99" w:rsidP="00605099">
            <w:pPr>
              <w:jc w:val="center"/>
              <w:rPr>
                <w:rFonts w:eastAsia="Times New Roman"/>
                <w:sz w:val="22"/>
                <w:szCs w:val="22"/>
              </w:rPr>
            </w:pPr>
            <w:r>
              <w:rPr>
                <w:rFonts w:eastAsia="Times New Roman"/>
                <w:sz w:val="22"/>
                <w:szCs w:val="22"/>
              </w:rPr>
              <w:t>0</w:t>
            </w:r>
          </w:p>
        </w:tc>
        <w:tc>
          <w:tcPr>
            <w:tcW w:w="4505" w:type="dxa"/>
          </w:tcPr>
          <w:p w14:paraId="2EBC0E31" w14:textId="04E6D7F3" w:rsidR="005A0A99" w:rsidRDefault="005A0A99" w:rsidP="00605099">
            <w:pPr>
              <w:jc w:val="center"/>
              <w:rPr>
                <w:rFonts w:eastAsia="Times New Roman"/>
                <w:sz w:val="22"/>
                <w:szCs w:val="22"/>
              </w:rPr>
            </w:pPr>
            <w:r>
              <w:rPr>
                <w:rFonts w:eastAsia="Times New Roman"/>
                <w:sz w:val="22"/>
                <w:szCs w:val="22"/>
              </w:rPr>
              <w:t>6.67</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3176E15" w:rsidR="009619F3" w:rsidRDefault="00B64E53" w:rsidP="00605099">
            <w:pPr>
              <w:jc w:val="center"/>
              <w:rPr>
                <w:rFonts w:eastAsia="Times New Roman"/>
                <w:sz w:val="22"/>
                <w:szCs w:val="22"/>
              </w:rPr>
            </w:pPr>
            <w:r>
              <w:rPr>
                <w:rFonts w:eastAsia="Times New Roman"/>
                <w:sz w:val="22"/>
                <w:szCs w:val="22"/>
              </w:rPr>
              <w:t>5.7</w:t>
            </w:r>
            <w:r w:rsidR="005A0A99">
              <w:rPr>
                <w:rFonts w:eastAsia="Times New Roman"/>
                <w:sz w:val="22"/>
                <w:szCs w:val="22"/>
              </w:rPr>
              <w:t>5</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7DD52B42" w:rsidR="009619F3" w:rsidRDefault="0014716F" w:rsidP="00B0424D">
      <w:pPr>
        <w:rPr>
          <w:rFonts w:eastAsia="Times New Roman"/>
          <w:sz w:val="22"/>
          <w:szCs w:val="22"/>
        </w:rPr>
      </w:pPr>
      <w:r>
        <w:rPr>
          <w:rFonts w:eastAsia="Times New Roman"/>
          <w:sz w:val="22"/>
          <w:szCs w:val="22"/>
        </w:rPr>
        <w:t>Table 6.1</w:t>
      </w:r>
      <w:r w:rsidR="00605099">
        <w:rPr>
          <w:rFonts w:eastAsia="Times New Roman"/>
          <w:sz w:val="22"/>
          <w:szCs w:val="22"/>
        </w:rPr>
        <w:t>: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ABA8D92" w14:textId="020BC2F1" w:rsidR="00A73BE4" w:rsidRDefault="00AC278D" w:rsidP="009F4FC5">
      <w:pPr>
        <w:jc w:val="center"/>
        <w:rPr>
          <w:rFonts w:eastAsia="Times New Roman"/>
          <w:sz w:val="22"/>
          <w:szCs w:val="22"/>
        </w:rPr>
      </w:pPr>
      <w:r>
        <w:rPr>
          <w:rFonts w:eastAsia="Times New Roman"/>
          <w:noProof/>
          <w:sz w:val="22"/>
          <w:szCs w:val="22"/>
        </w:rPr>
        <w:drawing>
          <wp:inline distT="0" distB="0" distL="0" distR="0" wp14:anchorId="4AAAE3A1" wp14:editId="73FF9A64">
            <wp:extent cx="4569129" cy="3431540"/>
            <wp:effectExtent l="0" t="0" r="3175" b="0"/>
            <wp:docPr id="8" name="Picture 8" descr="Results%20Images/New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s%20Images/NewCellsInWoundWithTi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7060" cy="3437496"/>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lastRenderedPageBreak/>
              <w:drawing>
                <wp:inline distT="0" distB="0" distL="0" distR="0" wp14:anchorId="73951336" wp14:editId="0EA771C5">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204192BF">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53880EEB" w:rsidR="00BB208A" w:rsidRDefault="0014716F" w:rsidP="002E3764">
      <w:pPr>
        <w:rPr>
          <w:rFonts w:eastAsia="Times New Roman"/>
          <w:sz w:val="22"/>
          <w:szCs w:val="22"/>
        </w:rPr>
      </w:pPr>
      <w:r>
        <w:rPr>
          <w:rFonts w:eastAsia="Times New Roman"/>
          <w:sz w:val="22"/>
          <w:szCs w:val="22"/>
        </w:rPr>
        <w:t>Figure 6.3</w:t>
      </w:r>
      <w:r w:rsidR="00841E2C">
        <w:rPr>
          <w:rFonts w:eastAsia="Times New Roman"/>
          <w:sz w:val="22"/>
          <w:szCs w:val="22"/>
        </w:rPr>
        <w:t xml:space="preserve">: Figures </w:t>
      </w:r>
      <w:r w:rsidR="00A1545A">
        <w:rPr>
          <w:rFonts w:eastAsia="Times New Roman"/>
          <w:sz w:val="22"/>
          <w:szCs w:val="22"/>
        </w:rPr>
        <w:t>A-E showing</w:t>
      </w:r>
      <w:r w:rsidR="00841E2C">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39A51DD9" w:rsidR="00295C2F" w:rsidRDefault="0014716F" w:rsidP="002E3764">
      <w:pPr>
        <w:rPr>
          <w:rFonts w:eastAsia="Times New Roman"/>
          <w:sz w:val="22"/>
          <w:szCs w:val="22"/>
        </w:rPr>
      </w:pPr>
      <w:r>
        <w:rPr>
          <w:rFonts w:eastAsia="Times New Roman"/>
          <w:sz w:val="22"/>
          <w:szCs w:val="22"/>
        </w:rPr>
        <w:t>Figure 6.3</w:t>
      </w:r>
      <w:r w:rsidR="004E5B30">
        <w:rPr>
          <w:rFonts w:eastAsia="Times New Roman"/>
          <w:sz w:val="22"/>
          <w:szCs w:val="22"/>
        </w:rPr>
        <w:t xml:space="preserve">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63DB5773" w:rsidR="001F2F24" w:rsidRDefault="00295C2F" w:rsidP="002E3764">
      <w:pPr>
        <w:rPr>
          <w:rFonts w:eastAsia="Times New Roman"/>
          <w:sz w:val="22"/>
          <w:szCs w:val="22"/>
        </w:rPr>
      </w:pPr>
      <w:r>
        <w:rPr>
          <w:rFonts w:eastAsia="Times New Roman"/>
          <w:sz w:val="22"/>
          <w:szCs w:val="22"/>
        </w:rPr>
        <w:t xml:space="preserve">Following the images in </w:t>
      </w:r>
      <w:r w:rsidR="0014716F">
        <w:rPr>
          <w:rFonts w:eastAsia="Times New Roman"/>
          <w:sz w:val="22"/>
          <w:szCs w:val="22"/>
        </w:rPr>
        <w:t>Figure 6.4</w:t>
      </w:r>
      <w:r>
        <w:rPr>
          <w:rFonts w:eastAsia="Times New Roman"/>
          <w:sz w:val="22"/>
          <w:szCs w:val="22"/>
        </w:rPr>
        <w:t xml:space="preserve">,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5455596B" w14:textId="31ACDC5E" w:rsidR="00FD6B37" w:rsidRDefault="0014716F" w:rsidP="002E3764">
      <w:pPr>
        <w:rPr>
          <w:rFonts w:eastAsia="Times New Roman"/>
          <w:sz w:val="22"/>
          <w:szCs w:val="22"/>
        </w:rPr>
      </w:pPr>
      <w:r>
        <w:rPr>
          <w:rFonts w:eastAsia="Times New Roman"/>
          <w:sz w:val="22"/>
          <w:szCs w:val="22"/>
        </w:rPr>
        <w:t>Figure 6.4</w:t>
      </w:r>
      <w:r w:rsidR="00714D38">
        <w:rPr>
          <w:rFonts w:eastAsia="Times New Roman"/>
          <w:sz w:val="22"/>
          <w:szCs w:val="22"/>
        </w:rPr>
        <w:t>: Figures A-</w:t>
      </w:r>
      <w:r w:rsidR="006623DC">
        <w:rPr>
          <w:rFonts w:eastAsia="Times New Roman"/>
          <w:sz w:val="22"/>
          <w:szCs w:val="22"/>
        </w:rPr>
        <w:t>H</w:t>
      </w:r>
      <w:r w:rsidR="00714D38">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0" w:name="_Toc513563798"/>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0"/>
    </w:p>
    <w:p w14:paraId="46CBEC28" w14:textId="77777777" w:rsidR="003C3DC4" w:rsidRDefault="003C3DC4" w:rsidP="002E3764">
      <w:pPr>
        <w:rPr>
          <w:rFonts w:eastAsia="Times New Roman"/>
          <w:sz w:val="22"/>
          <w:szCs w:val="22"/>
        </w:rPr>
      </w:pPr>
    </w:p>
    <w:p w14:paraId="2B8F7286" w14:textId="299B22B2"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03A5F204">
            <wp:extent cx="4572000" cy="3427098"/>
            <wp:effectExtent l="0" t="0" r="0" b="1905"/>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68D42FF7">
            <wp:extent cx="4572000" cy="3427098"/>
            <wp:effectExtent l="0" t="0" r="0" b="1905"/>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50C2F0D8" w14:textId="651E4357" w:rsidR="00502685" w:rsidRDefault="001703A1" w:rsidP="00412695">
      <w:pPr>
        <w:ind w:left="1440"/>
        <w:rPr>
          <w:rFonts w:eastAsia="Times New Roman"/>
          <w:sz w:val="22"/>
          <w:szCs w:val="22"/>
        </w:rPr>
      </w:pPr>
      <w:r>
        <w:rPr>
          <w:rFonts w:eastAsia="Times New Roman"/>
          <w:sz w:val="22"/>
          <w:szCs w:val="22"/>
        </w:rPr>
        <w:t>Figure 6.5</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0773566E" w:rsidR="00B93061" w:rsidRDefault="00D935C6" w:rsidP="002E3764">
      <w:pPr>
        <w:rPr>
          <w:rFonts w:eastAsia="Times New Roman"/>
          <w:sz w:val="22"/>
          <w:szCs w:val="22"/>
        </w:rPr>
      </w:pPr>
      <w:r>
        <w:rPr>
          <w:rFonts w:eastAsia="Times New Roman"/>
          <w:sz w:val="22"/>
          <w:szCs w:val="22"/>
        </w:rPr>
        <w:lastRenderedPageBreak/>
        <w:t>Fig</w:t>
      </w:r>
      <w:r w:rsidR="001703A1">
        <w:rPr>
          <w:rFonts w:eastAsia="Times New Roman"/>
          <w:sz w:val="22"/>
          <w:szCs w:val="22"/>
        </w:rPr>
        <w:t>ure 6.5</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74E3662A" w:rsidR="00D935C6" w:rsidRPr="003E7AB1" w:rsidRDefault="001703A1" w:rsidP="002E3764">
      <w:pPr>
        <w:rPr>
          <w:rFonts w:eastAsia="Times New Roman"/>
          <w:sz w:val="22"/>
          <w:szCs w:val="22"/>
        </w:rPr>
      </w:pPr>
      <w:r>
        <w:rPr>
          <w:rFonts w:eastAsia="Times New Roman"/>
          <w:sz w:val="22"/>
          <w:szCs w:val="22"/>
        </w:rPr>
        <w:t>Figure 6.6</w:t>
      </w:r>
      <w:r w:rsidR="00B93061">
        <w:rPr>
          <w:rFonts w:eastAsia="Times New Roman"/>
          <w:sz w:val="22"/>
          <w:szCs w:val="22"/>
        </w:rPr>
        <w:t xml:space="preserve"> follows the same trends as figure 6.2 but provides further insights into the rate of healing for each category with time.  Even though </w:t>
      </w:r>
      <w:r w:rsidR="00313DD6">
        <w:rPr>
          <w:rFonts w:eastAsia="Times New Roman"/>
          <w:sz w:val="22"/>
          <w:szCs w:val="22"/>
        </w:rPr>
        <w:t>only two samples were used for each category, many more data points were produced.</w:t>
      </w:r>
      <w:r w:rsidR="00B93061">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sidR="00B93061">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the largest change occurs when senescence surpasses 5%</w:t>
      </w:r>
      <w:r w:rsidR="00313DD6">
        <w:rPr>
          <w:rFonts w:eastAsia="Times New Roman"/>
          <w:sz w:val="22"/>
          <w:szCs w:val="22"/>
        </w:rPr>
        <w:t>,</w:t>
      </w:r>
      <w:r w:rsidR="00E970A6">
        <w:rPr>
          <w:rFonts w:eastAsia="Times New Roman"/>
          <w:sz w:val="22"/>
          <w:szCs w:val="22"/>
        </w:rPr>
        <w:t xml:space="preserve">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0D2F7482" w:rsidR="00741011" w:rsidRDefault="00E8789E" w:rsidP="00A73BE4">
      <w:pPr>
        <w:jc w:val="center"/>
        <w:rPr>
          <w:rFonts w:eastAsia="Times New Roman"/>
          <w:sz w:val="22"/>
          <w:szCs w:val="22"/>
        </w:rPr>
      </w:pPr>
      <w:r>
        <w:rPr>
          <w:rFonts w:eastAsia="Times New Roman"/>
          <w:noProof/>
          <w:sz w:val="22"/>
          <w:szCs w:val="22"/>
        </w:rPr>
        <w:drawing>
          <wp:inline distT="0" distB="0" distL="0" distR="0" wp14:anchorId="3A5EF577" wp14:editId="1F515B37">
            <wp:extent cx="4572000" cy="3433696"/>
            <wp:effectExtent l="0" t="0" r="0" b="0"/>
            <wp:docPr id="9" name="Picture 9" descr="Results%20Images/New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s%20Images/New1hrCellsInWoundWithTi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433696"/>
                    </a:xfrm>
                    <a:prstGeom prst="rect">
                      <a:avLst/>
                    </a:prstGeom>
                    <a:noFill/>
                    <a:ln>
                      <a:noFill/>
                    </a:ln>
                  </pic:spPr>
                </pic:pic>
              </a:graphicData>
            </a:graphic>
          </wp:inline>
        </w:drawing>
      </w:r>
    </w:p>
    <w:p w14:paraId="1F3F3023" w14:textId="1149D38C" w:rsidR="00502685" w:rsidRDefault="001703A1" w:rsidP="00412695">
      <w:pPr>
        <w:ind w:left="720" w:firstLine="720"/>
        <w:rPr>
          <w:rFonts w:eastAsia="Times New Roman"/>
          <w:sz w:val="22"/>
          <w:szCs w:val="22"/>
        </w:rPr>
      </w:pPr>
      <w:r>
        <w:rPr>
          <w:rFonts w:eastAsia="Times New Roman"/>
          <w:sz w:val="22"/>
          <w:szCs w:val="22"/>
        </w:rPr>
        <w:t>Figure 6.6</w:t>
      </w:r>
      <w:r w:rsidR="00502685">
        <w:rPr>
          <w:rFonts w:eastAsia="Times New Roman"/>
          <w:sz w:val="22"/>
          <w:szCs w:val="22"/>
        </w:rPr>
        <w:t>: Number of cells in wound each hour</w:t>
      </w:r>
    </w:p>
    <w:p w14:paraId="56267958" w14:textId="77777777" w:rsidR="00502685" w:rsidRPr="00F54235" w:rsidRDefault="00502685"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1" w:name="_Toc513563799"/>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1"/>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2E1BCB2A" w:rsidR="00192019" w:rsidRDefault="00EB3E88" w:rsidP="003676C1">
      <w:pPr>
        <w:rPr>
          <w:rFonts w:eastAsia="Times New Roman"/>
          <w:b/>
          <w:sz w:val="22"/>
          <w:szCs w:val="22"/>
        </w:rPr>
      </w:pPr>
      <w:r>
        <w:rPr>
          <w:rFonts w:eastAsia="Times New Roman"/>
          <w:sz w:val="22"/>
          <w:szCs w:val="22"/>
        </w:rPr>
        <w:t xml:space="preserve">The predictions </w:t>
      </w:r>
      <w:r w:rsidR="0063759A">
        <w:rPr>
          <w:rFonts w:eastAsia="Times New Roman"/>
          <w:sz w:val="22"/>
          <w:szCs w:val="22"/>
        </w:rPr>
        <w:t>have</w:t>
      </w:r>
      <w:r>
        <w:rPr>
          <w:rFonts w:eastAsia="Times New Roman"/>
          <w:sz w:val="22"/>
          <w:szCs w:val="22"/>
        </w:rPr>
        <w:t xml:space="preserve">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r w:rsidR="007748AF">
        <w:rPr>
          <w:rFonts w:eastAsia="Times New Roman"/>
          <w:sz w:val="22"/>
          <w:szCs w:val="22"/>
        </w:rPr>
        <w:br/>
      </w:r>
      <w:r w:rsidR="0063759A">
        <w:rPr>
          <w:rFonts w:eastAsia="Times New Roman"/>
          <w:sz w:val="22"/>
          <w:szCs w:val="22"/>
        </w:rPr>
        <w:t xml:space="preserve">The implications of these results are that </w:t>
      </w:r>
      <w:r w:rsidR="00BB2FFE">
        <w:rPr>
          <w:rFonts w:eastAsia="Times New Roman"/>
          <w:sz w:val="22"/>
          <w:szCs w:val="22"/>
        </w:rPr>
        <w:t>the rate of mitosis is a far more sensitive pa</w:t>
      </w:r>
      <w:r w:rsidR="0011196C">
        <w:rPr>
          <w:rFonts w:eastAsia="Times New Roman"/>
          <w:sz w:val="22"/>
          <w:szCs w:val="22"/>
        </w:rPr>
        <w:t xml:space="preserve">rameter than migration rate and more experiments should be run with smaller changes to the mitosis rate. Since the time step of each iteration is an assumption and rate of mitosis is based on the time step it shows that the time step assumption is one of the more important estimates and therefore more experiments </w:t>
      </w:r>
      <w:r w:rsidR="0011196C">
        <w:rPr>
          <w:rFonts w:eastAsia="Times New Roman"/>
          <w:sz w:val="22"/>
          <w:szCs w:val="22"/>
        </w:rPr>
        <w:lastRenderedPageBreak/>
        <w:t xml:space="preserve">varying the time step should be run. </w:t>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2" w:name="_Toc513563800"/>
      <w:r w:rsidRPr="00C53905">
        <w:rPr>
          <w:rFonts w:ascii="Times New Roman" w:hAnsi="Times New Roman" w:cs="Times New Roman"/>
          <w:color w:val="auto"/>
        </w:rPr>
        <w:t>6.4 Program Efficiency and Runtime Analysis</w:t>
      </w:r>
      <w:bookmarkEnd w:id="252"/>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797F9809" w:rsidR="00F85A0F" w:rsidRPr="00192019" w:rsidRDefault="001703A1" w:rsidP="00192019">
      <w:pPr>
        <w:rPr>
          <w:rFonts w:eastAsia="Times New Roman"/>
          <w:sz w:val="22"/>
          <w:szCs w:val="22"/>
        </w:rPr>
      </w:pPr>
      <w:r>
        <w:rPr>
          <w:rFonts w:eastAsia="Times New Roman"/>
          <w:sz w:val="22"/>
          <w:szCs w:val="22"/>
        </w:rPr>
        <w:t>Figure 6.7</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11F1751F" w:rsidR="008774B2" w:rsidRDefault="001703A1" w:rsidP="0041325E">
      <w:pPr>
        <w:jc w:val="center"/>
        <w:rPr>
          <w:rFonts w:eastAsia="Times New Roman"/>
          <w:sz w:val="22"/>
          <w:szCs w:val="22"/>
        </w:rPr>
      </w:pPr>
      <w:r>
        <w:rPr>
          <w:rFonts w:eastAsia="Times New Roman"/>
          <w:sz w:val="22"/>
          <w:szCs w:val="22"/>
        </w:rPr>
        <w:t>Figure 6.7</w:t>
      </w:r>
      <w:r w:rsidR="00F85A0F">
        <w:rPr>
          <w:rFonts w:eastAsia="Times New Roman"/>
          <w:sz w:val="22"/>
          <w:szCs w:val="22"/>
        </w:rPr>
        <w:t>: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11E299E0" w:rsidR="00581231" w:rsidRPr="00192019" w:rsidRDefault="00121C18" w:rsidP="00192019">
      <w:pPr>
        <w:pStyle w:val="Heading2"/>
        <w:rPr>
          <w:rFonts w:ascii="Times New Roman" w:eastAsia="Times New Roman" w:hAnsi="Times New Roman" w:cs="Times New Roman"/>
          <w:color w:val="auto"/>
        </w:rPr>
      </w:pPr>
      <w:bookmarkStart w:id="253" w:name="_Toc513563801"/>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r w:rsidR="00E35E75">
        <w:rPr>
          <w:rFonts w:ascii="Times New Roman" w:eastAsia="Times New Roman" w:hAnsi="Times New Roman" w:cs="Times New Roman"/>
          <w:color w:val="auto"/>
        </w:rPr>
        <w:t>Feedback From</w:t>
      </w:r>
      <w:r w:rsidR="00581231" w:rsidRPr="00192019">
        <w:rPr>
          <w:rFonts w:ascii="Times New Roman" w:eastAsia="Times New Roman" w:hAnsi="Times New Roman" w:cs="Times New Roman"/>
          <w:color w:val="auto"/>
        </w:rPr>
        <w:t xml:space="preserve"> Domain Expert</w:t>
      </w:r>
      <w:bookmarkEnd w:id="253"/>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7726EA25"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w:t>
      </w:r>
      <w:r w:rsidR="001703A1">
        <w:rPr>
          <w:rFonts w:eastAsia="Times New Roman"/>
          <w:sz w:val="22"/>
          <w:szCs w:val="22"/>
        </w:rPr>
        <w:t xml:space="preserve"> and Figure 6.2</w:t>
      </w:r>
      <w:r w:rsidR="0090691B">
        <w:rPr>
          <w:rFonts w:eastAsia="Times New Roman"/>
          <w:sz w:val="22"/>
          <w:szCs w:val="22"/>
        </w:rPr>
        <w:t xml:space="preserve">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the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lastRenderedPageBreak/>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in reality senescent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4" w:name="_Toc513563802"/>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4"/>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3AAF1AF4" w14:textId="276016E2" w:rsidR="002E3764" w:rsidRDefault="00353748" w:rsidP="00DC1E0C">
      <w:pPr>
        <w:rPr>
          <w:rFonts w:eastAsia="Times New Roman"/>
          <w:sz w:val="22"/>
          <w:szCs w:val="22"/>
        </w:rPr>
      </w:pPr>
      <w:r>
        <w:rPr>
          <w:rFonts w:eastAsia="Times New Roman"/>
          <w:sz w:val="22"/>
          <w:szCs w:val="22"/>
        </w:rPr>
        <w:t>Going through the requirements</w:t>
      </w:r>
      <w:r w:rsidR="00DC1E0C">
        <w:rPr>
          <w:rFonts w:eastAsia="Times New Roman"/>
          <w:sz w:val="22"/>
          <w:szCs w:val="22"/>
        </w:rPr>
        <w:t xml:space="preserve"> in Tables 3.1 to 3.5</w:t>
      </w:r>
      <w:r>
        <w:rPr>
          <w:rFonts w:eastAsia="Times New Roman"/>
          <w:sz w:val="22"/>
          <w:szCs w:val="22"/>
        </w:rPr>
        <w:t>, all 11 have been fully met</w:t>
      </w:r>
      <w:r w:rsidR="00DC1E0C">
        <w:rPr>
          <w:rFonts w:eastAsia="Times New Roman"/>
          <w:sz w:val="22"/>
          <w:szCs w:val="22"/>
        </w:rPr>
        <w:t>. In regard to requirement 1) the two time scales used for the project were 6 and 1 hour steps. These are appropriate as 6 hours allows for explicit representation of each stage of the eukaryotic cell cycle, whereas the 1 hour step allows for a more granular visualisation of cellular migration. Requirement 2) and 5) are fulfilled by creating the wound after a quarter of total cells in the simulation have turned quiescent, ensuring a confluence has formed. Senescent cells have been represented as agents with a speed of 0 as so fulfils 3). Requirement 4) has been partially met as due to the stochastic nature of the proliferating cells it is difficult to predict the precise senescent percentage at confluence.  Requirement 6) is fulfilled at the end of the simulation where the program returns the number of iterations between wound formation and healing</w:t>
      </w:r>
      <w:r w:rsidR="007263A8">
        <w:rPr>
          <w:rFonts w:eastAsia="Times New Roman"/>
          <w:sz w:val="22"/>
          <w:szCs w:val="22"/>
        </w:rPr>
        <w:t xml:space="preserve">. Requirement 7) has been completed as at the end of each iteration an image is created and saved showing the positions of each agent in the simulation. Successive images can be strung together into a video to show migration behaviours. Requirement 8) </w:t>
      </w:r>
      <w:r w:rsidR="002F0A40">
        <w:rPr>
          <w:rFonts w:eastAsia="Times New Roman"/>
          <w:sz w:val="22"/>
          <w:szCs w:val="22"/>
        </w:rPr>
        <w:t>is fulfilled by stopping the simulation when a quarter of the cells have turned quiescent after the wounding. Requirement 9) has been fulfilled by giving senescent cells a stage which is incremented each iteration, when this has reached the max stage (3 years) the cells are removed from the simulation.</w:t>
      </w:r>
      <w:r w:rsidR="00A67C55">
        <w:rPr>
          <w:rFonts w:eastAsia="Times New Roman"/>
          <w:sz w:val="22"/>
          <w:szCs w:val="22"/>
        </w:rPr>
        <w:t xml:space="preserve"> Requirement 10) has been completed as the user only needs to provide 6 parameters to the program to start it. Requirement 11) has been fulfilled by writing java doc style comments for each class and function in the program, stating the logic of the function, the input arguments and what the function returns. </w:t>
      </w:r>
    </w:p>
    <w:p w14:paraId="0C1FBE1B" w14:textId="77777777" w:rsidR="00DC1E0C" w:rsidRPr="009C3727" w:rsidRDefault="00DC1E0C" w:rsidP="00DC1E0C">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5" w:name="_Toc513563803"/>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5"/>
    </w:p>
    <w:p w14:paraId="61D4ABC4" w14:textId="77777777" w:rsidR="005C1C06" w:rsidRDefault="005C1C06" w:rsidP="007460F7">
      <w:pPr>
        <w:rPr>
          <w:rFonts w:eastAsia="Times New Roman"/>
          <w:sz w:val="22"/>
          <w:szCs w:val="22"/>
        </w:rPr>
      </w:pPr>
    </w:p>
    <w:p w14:paraId="36CEC23D" w14:textId="70B8F0AF" w:rsidR="004A6310" w:rsidRDefault="004A6310" w:rsidP="00192019">
      <w:pPr>
        <w:rPr>
          <w:rFonts w:eastAsia="Times New Roman"/>
          <w:sz w:val="22"/>
          <w:szCs w:val="22"/>
        </w:rPr>
      </w:pPr>
      <w:r>
        <w:rPr>
          <w:rFonts w:eastAsia="Times New Roman"/>
          <w:sz w:val="22"/>
          <w:szCs w:val="22"/>
        </w:rPr>
        <w:t xml:space="preserve">The predictions </w:t>
      </w:r>
      <w:r w:rsidR="00046D90">
        <w:rPr>
          <w:rFonts w:eastAsia="Times New Roman"/>
          <w:sz w:val="22"/>
          <w:szCs w:val="22"/>
        </w:rPr>
        <w:t xml:space="preserve">the program makes in relation to the rate of wound healing with age is interesting </w:t>
      </w:r>
      <w:r w:rsidR="007B0A57">
        <w:rPr>
          <w:rFonts w:eastAsia="Times New Roman"/>
          <w:sz w:val="22"/>
          <w:szCs w:val="22"/>
        </w:rPr>
        <w:t xml:space="preserve">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xml:space="preserve">, however due to a lack of in vitro data surrounding senescence migration rates it is not possible to validate the model to a rigorous level. Therefore, it </w:t>
      </w:r>
      <w:r w:rsidR="00BB5ECB">
        <w:rPr>
          <w:rFonts w:eastAsia="Times New Roman"/>
          <w:sz w:val="22"/>
          <w:szCs w:val="22"/>
        </w:rPr>
        <w:t>would</w:t>
      </w:r>
      <w:r>
        <w:rPr>
          <w:rFonts w:eastAsia="Times New Roman"/>
          <w:sz w:val="22"/>
          <w:szCs w:val="22"/>
        </w:rPr>
        <w:t xml:space="preserve">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55BF9ED7"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1C2D72">
        <w:rPr>
          <w:rFonts w:eastAsia="Times New Roman"/>
          <w:sz w:val="22"/>
          <w:szCs w:val="22"/>
        </w:rPr>
        <w:t>lly healed is shown in Figure 6.8</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66EDDD8A" w:rsidR="00C1177C" w:rsidRDefault="00C1177C" w:rsidP="00192019">
      <w:pPr>
        <w:rPr>
          <w:rFonts w:eastAsia="Times New Roman"/>
          <w:sz w:val="22"/>
          <w:szCs w:val="22"/>
        </w:rPr>
      </w:pPr>
      <w:r>
        <w:rPr>
          <w:rFonts w:eastAsia="Times New Roman"/>
          <w:sz w:val="22"/>
          <w:szCs w:val="22"/>
        </w:rPr>
        <w:lastRenderedPageBreak/>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39EA9F9D" w:rsidR="0049568A" w:rsidRPr="00D6226A" w:rsidDel="00D933E4" w:rsidRDefault="001C2D72" w:rsidP="005C1C06">
      <w:pPr>
        <w:ind w:left="360"/>
        <w:rPr>
          <w:del w:id="256" w:author="Harry Cooper" w:date="2017-11-29T15:21:00Z"/>
          <w:rFonts w:eastAsia="Times New Roman"/>
          <w:sz w:val="22"/>
          <w:szCs w:val="22"/>
        </w:rPr>
      </w:pPr>
      <w:r>
        <w:rPr>
          <w:rFonts w:eastAsia="Times New Roman"/>
          <w:sz w:val="22"/>
          <w:szCs w:val="22"/>
        </w:rPr>
        <w:t>Figure 6.8</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257"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3DA3A9D3" w14:textId="77777777" w:rsidR="007C38D7" w:rsidRDefault="007C38D7">
      <w:pPr>
        <w:rPr>
          <w:b/>
        </w:rPr>
      </w:pPr>
    </w:p>
    <w:p w14:paraId="4AB6C8BC" w14:textId="77777777" w:rsidR="007C38D7" w:rsidRDefault="007C38D7">
      <w:pPr>
        <w:rPr>
          <w:b/>
        </w:rPr>
      </w:pPr>
    </w:p>
    <w:p w14:paraId="613FC044" w14:textId="77777777" w:rsidR="007C38D7" w:rsidRDefault="007C38D7">
      <w:pPr>
        <w:rPr>
          <w:b/>
        </w:rPr>
      </w:pPr>
    </w:p>
    <w:p w14:paraId="65BFE716" w14:textId="77777777" w:rsidR="007C38D7" w:rsidRDefault="007C38D7">
      <w:pPr>
        <w:rPr>
          <w:b/>
        </w:rPr>
      </w:pPr>
    </w:p>
    <w:p w14:paraId="0E1136E6" w14:textId="77777777" w:rsidR="007C38D7" w:rsidRDefault="007C38D7">
      <w:pPr>
        <w:rPr>
          <w:b/>
        </w:rPr>
      </w:pPr>
    </w:p>
    <w:p w14:paraId="4573CB5A" w14:textId="77777777" w:rsidR="007C38D7" w:rsidRDefault="007C38D7">
      <w:pPr>
        <w:rPr>
          <w:b/>
        </w:rPr>
      </w:pPr>
    </w:p>
    <w:p w14:paraId="064D2593" w14:textId="77777777" w:rsidR="007C38D7" w:rsidRDefault="007C38D7">
      <w:pPr>
        <w:rPr>
          <w:b/>
        </w:rPr>
      </w:pPr>
    </w:p>
    <w:p w14:paraId="58A71EC4" w14:textId="77777777" w:rsidR="007C38D7" w:rsidRDefault="007C38D7">
      <w:pPr>
        <w:rPr>
          <w:b/>
        </w:rPr>
      </w:pPr>
    </w:p>
    <w:p w14:paraId="1E541F0B" w14:textId="77777777" w:rsidR="007C38D7" w:rsidRDefault="007C38D7">
      <w:pPr>
        <w:rPr>
          <w:b/>
        </w:rPr>
      </w:pPr>
    </w:p>
    <w:p w14:paraId="1C37BAAC" w14:textId="77777777" w:rsidR="007C38D7" w:rsidRDefault="007C38D7">
      <w:pPr>
        <w:rPr>
          <w:b/>
        </w:rPr>
      </w:pPr>
    </w:p>
    <w:p w14:paraId="21010B83" w14:textId="77777777" w:rsidR="007C38D7" w:rsidRDefault="007C38D7">
      <w:pPr>
        <w:rPr>
          <w:b/>
        </w:rPr>
      </w:pPr>
    </w:p>
    <w:p w14:paraId="40236ED1" w14:textId="77777777" w:rsidR="007C38D7" w:rsidRDefault="007C38D7">
      <w:pPr>
        <w:rPr>
          <w:b/>
        </w:rPr>
      </w:pPr>
    </w:p>
    <w:p w14:paraId="2A5F13AE" w14:textId="77777777" w:rsidR="007C38D7" w:rsidRDefault="007C38D7">
      <w:pPr>
        <w:rPr>
          <w:b/>
        </w:rPr>
      </w:pPr>
    </w:p>
    <w:p w14:paraId="1C82C631" w14:textId="77777777" w:rsidR="007C38D7" w:rsidRDefault="007C38D7">
      <w:pPr>
        <w:rPr>
          <w:b/>
        </w:rPr>
      </w:pPr>
    </w:p>
    <w:p w14:paraId="5FFA0051" w14:textId="77777777" w:rsidR="007C38D7" w:rsidRDefault="007C38D7">
      <w:pPr>
        <w:rPr>
          <w:b/>
        </w:rPr>
      </w:pPr>
    </w:p>
    <w:p w14:paraId="14EB1E50" w14:textId="77777777" w:rsidR="007C38D7" w:rsidRDefault="007C38D7">
      <w:pPr>
        <w:rPr>
          <w:b/>
        </w:rPr>
      </w:pPr>
    </w:p>
    <w:p w14:paraId="1AF69258" w14:textId="77777777" w:rsidR="007C38D7" w:rsidRDefault="007C38D7">
      <w:pPr>
        <w:rPr>
          <w:b/>
        </w:rPr>
      </w:pPr>
    </w:p>
    <w:p w14:paraId="0059050D" w14:textId="77777777" w:rsidR="007C38D7" w:rsidRDefault="007C38D7">
      <w:pPr>
        <w:rPr>
          <w:b/>
        </w:rPr>
      </w:pPr>
    </w:p>
    <w:p w14:paraId="72237758" w14:textId="77777777" w:rsidR="007C38D7" w:rsidRDefault="007C38D7">
      <w:pPr>
        <w:rPr>
          <w:b/>
        </w:rPr>
      </w:pPr>
    </w:p>
    <w:p w14:paraId="55A670F1" w14:textId="77777777" w:rsidR="007C38D7" w:rsidRDefault="007C38D7">
      <w:pPr>
        <w:rPr>
          <w:b/>
        </w:rPr>
      </w:pPr>
    </w:p>
    <w:p w14:paraId="6D47AD15" w14:textId="77777777" w:rsidR="007C38D7" w:rsidRDefault="007C38D7">
      <w:pPr>
        <w:rPr>
          <w:b/>
        </w:rPr>
      </w:pPr>
    </w:p>
    <w:p w14:paraId="71C7EF2B" w14:textId="77777777" w:rsidR="007C38D7" w:rsidRDefault="007C38D7">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258" w:name="_Toc513563804"/>
      <w:commentRangeStart w:id="259"/>
      <w:r>
        <w:lastRenderedPageBreak/>
        <w:t xml:space="preserve">7 </w:t>
      </w:r>
      <w:r w:rsidR="0049568A" w:rsidRPr="009C3727">
        <w:t>Conclusion</w:t>
      </w:r>
      <w:commentRangeEnd w:id="259"/>
      <w:r w:rsidR="0056699E">
        <w:rPr>
          <w:rStyle w:val="CommentReference"/>
          <w:b w:val="0"/>
          <w:bCs w:val="0"/>
          <w:kern w:val="0"/>
        </w:rPr>
        <w:commentReference w:id="259"/>
      </w:r>
      <w:bookmarkEnd w:id="258"/>
    </w:p>
    <w:p w14:paraId="2A38CCDB" w14:textId="77777777" w:rsidR="0049568A" w:rsidRPr="00226F61" w:rsidRDefault="0049568A"/>
    <w:p w14:paraId="090C75D0" w14:textId="0BB46CB0" w:rsidR="00951F65" w:rsidRPr="00694482" w:rsidRDefault="0015264F">
      <w:pPr>
        <w:rPr>
          <w:sz w:val="22"/>
          <w:szCs w:val="22"/>
        </w:rPr>
      </w:pPr>
      <w:r w:rsidRPr="00694482">
        <w:rPr>
          <w:sz w:val="22"/>
          <w:szCs w:val="22"/>
        </w:rPr>
        <w:t>This project began by looking at the biological processes involved with the aging of endothelial cells then looked at several methodologies for modelling these processes</w:t>
      </w:r>
      <w:r w:rsidR="005433D3" w:rsidRPr="00694482">
        <w:rPr>
          <w:sz w:val="22"/>
          <w:szCs w:val="22"/>
        </w:rPr>
        <w:t xml:space="preserve"> computationally</w:t>
      </w:r>
      <w:r w:rsidRPr="00694482">
        <w:rPr>
          <w:sz w:val="22"/>
          <w:szCs w:val="22"/>
        </w:rPr>
        <w:t xml:space="preserve"> to provide insight into </w:t>
      </w:r>
      <w:r w:rsidR="005433D3" w:rsidRPr="00694482">
        <w:rPr>
          <w:sz w:val="22"/>
          <w:szCs w:val="22"/>
        </w:rPr>
        <w:t xml:space="preserve">the effect aging has on wound healing. Research into the usefulness and limitations of cellular automata, equation based models, and agent based models was carried out, </w:t>
      </w:r>
      <w:r w:rsidR="00952CCC" w:rsidRPr="00694482">
        <w:rPr>
          <w:sz w:val="22"/>
          <w:szCs w:val="22"/>
        </w:rPr>
        <w:t xml:space="preserve">and </w:t>
      </w:r>
      <w:r w:rsidR="00B61BBE" w:rsidRPr="00694482">
        <w:rPr>
          <w:sz w:val="22"/>
          <w:szCs w:val="22"/>
        </w:rPr>
        <w:t xml:space="preserve">it </w:t>
      </w:r>
      <w:r w:rsidR="00952CCC" w:rsidRPr="00694482">
        <w:rPr>
          <w:sz w:val="22"/>
          <w:szCs w:val="22"/>
        </w:rPr>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Pr="00694482" w:rsidRDefault="00951F65">
      <w:pPr>
        <w:rPr>
          <w:sz w:val="22"/>
          <w:szCs w:val="22"/>
        </w:rPr>
      </w:pPr>
    </w:p>
    <w:p w14:paraId="74624C4D" w14:textId="4E11BDF5" w:rsidR="00C016B3" w:rsidRPr="00694482" w:rsidRDefault="00C016B3">
      <w:pPr>
        <w:rPr>
          <w:sz w:val="22"/>
          <w:szCs w:val="22"/>
        </w:rPr>
      </w:pPr>
      <w:r w:rsidRPr="00694482">
        <w:rPr>
          <w:sz w:val="22"/>
          <w:szCs w:val="22"/>
        </w:rPr>
        <w:t>The program</w:t>
      </w:r>
      <w:r w:rsidR="00E6298F" w:rsidRPr="00694482">
        <w:rPr>
          <w:sz w:val="22"/>
          <w:szCs w:val="22"/>
        </w:rPr>
        <w:t xml:space="preserve"> </w:t>
      </w:r>
      <w:r w:rsidRPr="00694482">
        <w:rPr>
          <w:sz w:val="22"/>
          <w:szCs w:val="22"/>
        </w:rPr>
        <w:t>CellABM</w:t>
      </w:r>
      <w:r w:rsidR="00BC3039" w:rsidRPr="00694482">
        <w:rPr>
          <w:sz w:val="22"/>
          <w:szCs w:val="22"/>
        </w:rPr>
        <w:t>,</w:t>
      </w:r>
      <w:r w:rsidRPr="00694482">
        <w:rPr>
          <w:sz w:val="22"/>
          <w:szCs w:val="22"/>
        </w:rPr>
        <w:t xml:space="preserve"> </w:t>
      </w:r>
      <w:r w:rsidR="00E6298F" w:rsidRPr="00694482">
        <w:rPr>
          <w:sz w:val="22"/>
          <w:szCs w:val="22"/>
        </w:rPr>
        <w:t xml:space="preserve">developed </w:t>
      </w:r>
      <w:r w:rsidRPr="00694482">
        <w:rPr>
          <w:sz w:val="22"/>
          <w:szCs w:val="22"/>
        </w:rPr>
        <w:t>by Marzieh Tehrani</w:t>
      </w:r>
      <w:r w:rsidR="00BC3039" w:rsidRPr="00694482">
        <w:rPr>
          <w:sz w:val="22"/>
          <w:szCs w:val="22"/>
        </w:rPr>
        <w:t>,</w:t>
      </w:r>
      <w:r w:rsidRPr="00694482">
        <w:rPr>
          <w:sz w:val="22"/>
          <w:szCs w:val="22"/>
        </w:rPr>
        <w:t xml:space="preserve"> was adapted and extended to implement the three types of agents required in the model and multiple rules have been developed to mimic the natu</w:t>
      </w:r>
      <w:r w:rsidR="00910AF0" w:rsidRPr="00694482">
        <w:rPr>
          <w:sz w:val="22"/>
          <w:szCs w:val="22"/>
        </w:rPr>
        <w:t xml:space="preserve">ral behaviours of these cells </w:t>
      </w:r>
      <w:r w:rsidR="0078027F" w:rsidRPr="00694482">
        <w:rPr>
          <w:sz w:val="22"/>
          <w:szCs w:val="22"/>
        </w:rPr>
        <w:t>observed</w:t>
      </w:r>
      <w:r w:rsidRPr="00694482">
        <w:rPr>
          <w:sz w:val="22"/>
          <w:szCs w:val="22"/>
        </w:rPr>
        <w:t xml:space="preserve"> in vitro.</w:t>
      </w:r>
      <w:r w:rsidR="00E6298F" w:rsidRPr="00694482">
        <w:rPr>
          <w:sz w:val="22"/>
          <w:szCs w:val="22"/>
        </w:rPr>
        <w:t xml:space="preserve"> Parameters associated with these rules were found in the literature and those that weren’t were heuristically found over several simulations to find the most appropriate.</w:t>
      </w:r>
    </w:p>
    <w:p w14:paraId="572467AD" w14:textId="77777777" w:rsidR="00E6298F" w:rsidRPr="00694482" w:rsidRDefault="00E6298F">
      <w:pPr>
        <w:rPr>
          <w:sz w:val="22"/>
          <w:szCs w:val="22"/>
        </w:rPr>
      </w:pPr>
    </w:p>
    <w:p w14:paraId="20A20EB9" w14:textId="379B9D9E" w:rsidR="00E6298F" w:rsidRPr="00694482" w:rsidRDefault="00E6298F">
      <w:pPr>
        <w:rPr>
          <w:sz w:val="22"/>
          <w:szCs w:val="22"/>
        </w:rPr>
      </w:pPr>
      <w:r w:rsidRPr="00694482">
        <w:rPr>
          <w:sz w:val="22"/>
          <w:szCs w:val="22"/>
        </w:rPr>
        <w:t>The program was run with varying starting number of senescent cells to produces differing senescent percentages when a confluence had been formed, with most simulations being run at 500</w:t>
      </w:r>
      <w:r w:rsidRPr="00694482">
        <w:rPr>
          <w:sz w:val="22"/>
          <w:szCs w:val="22"/>
        </w:rPr>
        <w:sym w:font="Symbol" w:char="F06D"/>
      </w:r>
      <w:r w:rsidRPr="00694482">
        <w:rPr>
          <w:sz w:val="22"/>
          <w:szCs w:val="22"/>
        </w:rPr>
        <w:t>m</w:t>
      </w:r>
      <w:r w:rsidRPr="00694482">
        <w:rPr>
          <w:sz w:val="22"/>
          <w:szCs w:val="22"/>
          <w:vertAlign w:val="superscript"/>
        </w:rPr>
        <w:t>2</w:t>
      </w:r>
      <w:r w:rsidRPr="00694482">
        <w:rPr>
          <w:sz w:val="22"/>
          <w:szCs w:val="22"/>
        </w:rPr>
        <w:t xml:space="preserve"> with a 200</w:t>
      </w:r>
      <w:r w:rsidRPr="00694482">
        <w:rPr>
          <w:sz w:val="22"/>
          <w:szCs w:val="22"/>
        </w:rPr>
        <w:sym w:font="Symbol" w:char="F06D"/>
      </w:r>
      <w:r w:rsidRPr="00694482">
        <w:rPr>
          <w:sz w:val="22"/>
          <w:szCs w:val="22"/>
        </w:rPr>
        <w:t>m wound and time steps of 6 hours. These simulations quantitatively showed that as senescence is increase, the time taken for the wound to heal increases with it. And that time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Pr="00694482" w:rsidRDefault="00E6298F">
      <w:pPr>
        <w:rPr>
          <w:sz w:val="22"/>
          <w:szCs w:val="22"/>
        </w:rPr>
      </w:pPr>
      <w:r w:rsidRPr="00694482">
        <w:rPr>
          <w:sz w:val="22"/>
          <w:szCs w:val="22"/>
        </w:rPr>
        <w:t xml:space="preserve">Simulations with a time step of 1 hour correlate with the </w:t>
      </w:r>
      <w:r w:rsidR="00A640DE" w:rsidRPr="00694482">
        <w:rPr>
          <w:sz w:val="22"/>
          <w:szCs w:val="22"/>
        </w:rPr>
        <w:t>6-hour</w:t>
      </w:r>
      <w:r w:rsidRPr="00694482">
        <w:rPr>
          <w:sz w:val="22"/>
          <w:szCs w:val="22"/>
        </w:rP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rsidRPr="00694482">
        <w:rPr>
          <w:sz w:val="22"/>
          <w:szCs w:val="22"/>
        </w:rPr>
        <w:t>later</w:t>
      </w:r>
      <w:r w:rsidRPr="00694482">
        <w:rPr>
          <w:sz w:val="22"/>
          <w:szCs w:val="22"/>
        </w:rPr>
        <w:t>.</w:t>
      </w:r>
    </w:p>
    <w:p w14:paraId="5030D27A" w14:textId="38079375" w:rsidR="00E6298F" w:rsidRPr="00694482" w:rsidRDefault="00E6298F" w:rsidP="00E6298F">
      <w:pPr>
        <w:rPr>
          <w:sz w:val="22"/>
          <w:szCs w:val="22"/>
        </w:rPr>
      </w:pPr>
      <w:r w:rsidRPr="00694482">
        <w:rPr>
          <w:sz w:val="22"/>
          <w:szCs w:val="22"/>
        </w:rPr>
        <w:t xml:space="preserve">It can therefore be concluded that we are most effective at healing wounds when we are young, and as we age the total number of senescent cells increases and so our ability to heal wounds decreases. </w:t>
      </w:r>
    </w:p>
    <w:p w14:paraId="457089AD" w14:textId="77777777" w:rsidR="00C2346C" w:rsidRPr="00694482" w:rsidRDefault="00C2346C" w:rsidP="00E6298F">
      <w:pPr>
        <w:rPr>
          <w:sz w:val="22"/>
          <w:szCs w:val="22"/>
        </w:rPr>
      </w:pPr>
    </w:p>
    <w:p w14:paraId="095E95E1" w14:textId="6340FD39" w:rsidR="00C2346C" w:rsidRPr="00694482" w:rsidRDefault="00D1070F" w:rsidP="00E6298F">
      <w:pPr>
        <w:rPr>
          <w:sz w:val="22"/>
          <w:szCs w:val="22"/>
        </w:rPr>
      </w:pPr>
      <w:r w:rsidRPr="00694482">
        <w:rPr>
          <w:sz w:val="22"/>
          <w:szCs w:val="22"/>
        </w:rPr>
        <w:t xml:space="preserve">The implemented model has several limitations, most notably the </w:t>
      </w:r>
      <m:oMath>
        <m:r>
          <w:rPr>
            <w:rFonts w:ascii="Cambria Math" w:hAnsi="Cambria Math"/>
            <w:sz w:val="22"/>
            <w:szCs w:val="22"/>
          </w:rPr>
          <m:t>O(</m:t>
        </m:r>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oMath>
      <w:r w:rsidRPr="00694482">
        <w:rPr>
          <w:rFonts w:eastAsiaTheme="minorEastAsia"/>
          <w:sz w:val="22"/>
          <w:szCs w:val="22"/>
        </w:rPr>
        <w:t xml:space="preserve"> time complexity of the overlap class preventing large scale simulations from being run in a reasonable time. There are also edge cases associated with the simulations as no cells are simulated outside of the environment so as migration occurs, gaps form at the sides of the simulation where in reality there would be cells further out migrating to fill these gaps.</w:t>
      </w:r>
    </w:p>
    <w:p w14:paraId="0615E5BB" w14:textId="77777777" w:rsidR="00C53905" w:rsidRPr="00694482" w:rsidRDefault="00C53905" w:rsidP="00C53905">
      <w:pPr>
        <w:rPr>
          <w:sz w:val="22"/>
          <w:szCs w:val="22"/>
        </w:rPr>
      </w:pPr>
    </w:p>
    <w:p w14:paraId="111AE432" w14:textId="17091610" w:rsidR="00C53905" w:rsidRPr="00694482" w:rsidRDefault="00D1070F" w:rsidP="00C53905">
      <w:pPr>
        <w:rPr>
          <w:sz w:val="22"/>
          <w:szCs w:val="22"/>
        </w:rPr>
      </w:pPr>
      <w:r w:rsidRPr="00694482">
        <w:rPr>
          <w:sz w:val="22"/>
          <w:szCs w:val="22"/>
        </w:rPr>
        <w:t xml:space="preserve">Further work can be conducted to decrease the time complexity and therefore increase the size of the simulation. Also in vitro experiments of varying senescence to wound healing would provide validation to this </w:t>
      </w:r>
      <w:r w:rsidR="00694482" w:rsidRPr="00694482">
        <w:rPr>
          <w:sz w:val="22"/>
          <w:szCs w:val="22"/>
        </w:rPr>
        <w:t>model’s</w:t>
      </w:r>
      <w:r w:rsidRPr="00694482">
        <w:rPr>
          <w:sz w:val="22"/>
          <w:szCs w:val="22"/>
        </w:rPr>
        <w:t xml:space="preserve"> predictions</w:t>
      </w:r>
      <w:r w:rsidR="00694482" w:rsidRPr="00694482">
        <w:rPr>
          <w:sz w:val="22"/>
          <w:szCs w:val="22"/>
        </w:rPr>
        <w:t xml:space="preserve"> and modelling cell adhesion would provide more accurate results.</w:t>
      </w:r>
    </w:p>
    <w:p w14:paraId="4FB0FA8D" w14:textId="77777777" w:rsidR="00C53905" w:rsidRDefault="00C53905" w:rsidP="00C53905">
      <w:pPr>
        <w:rPr>
          <w:sz w:val="22"/>
        </w:rPr>
      </w:pPr>
    </w:p>
    <w:p w14:paraId="5388C964" w14:textId="2E60FFDF" w:rsidR="00C53905" w:rsidRDefault="00694482" w:rsidP="00C53905">
      <w:pPr>
        <w:rPr>
          <w:sz w:val="22"/>
        </w:rPr>
      </w:pPr>
      <w:r>
        <w:rPr>
          <w:sz w:val="22"/>
        </w:rPr>
        <w:t xml:space="preserve">All functional and non-functional requirements for the project have been fully met. </w:t>
      </w:r>
    </w:p>
    <w:p w14:paraId="41A2D6D2" w14:textId="77777777" w:rsidR="00C53905" w:rsidRDefault="00C53905" w:rsidP="00C53905">
      <w:pPr>
        <w:rPr>
          <w:sz w:val="22"/>
        </w:rPr>
      </w:pPr>
    </w:p>
    <w:p w14:paraId="77D5E12B" w14:textId="77777777" w:rsidR="00694482" w:rsidRDefault="00694482" w:rsidP="00C53905">
      <w:pPr>
        <w:rPr>
          <w:sz w:val="22"/>
        </w:rPr>
      </w:pPr>
    </w:p>
    <w:p w14:paraId="632C2023" w14:textId="77777777" w:rsidR="00694482" w:rsidRDefault="00694482" w:rsidP="00C53905">
      <w:pPr>
        <w:rPr>
          <w:sz w:val="22"/>
        </w:rPr>
      </w:pPr>
    </w:p>
    <w:p w14:paraId="2ED9BFC0" w14:textId="77777777" w:rsidR="00694482" w:rsidRDefault="00694482" w:rsidP="00C53905">
      <w:pPr>
        <w:rPr>
          <w:sz w:val="22"/>
        </w:rPr>
      </w:pPr>
    </w:p>
    <w:p w14:paraId="1F1819CC" w14:textId="77777777" w:rsidR="00C53905" w:rsidRDefault="00C53905" w:rsidP="00C53905">
      <w:pPr>
        <w:rPr>
          <w:sz w:val="22"/>
        </w:rPr>
      </w:pPr>
    </w:p>
    <w:p w14:paraId="729DE4D7" w14:textId="77777777" w:rsidR="00694482" w:rsidRDefault="00694482"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4C276823" w14:textId="77777777" w:rsidR="008614D1" w:rsidRPr="006434DA" w:rsidRDefault="008614D1" w:rsidP="00F605AF">
      <w:pPr>
        <w:pStyle w:val="Heading1"/>
      </w:pPr>
      <w:bookmarkStart w:id="260" w:name="_Toc513563805"/>
      <w:r w:rsidRPr="006434DA">
        <w:lastRenderedPageBreak/>
        <w:t>References</w:t>
      </w:r>
      <w:bookmarkEnd w:id="260"/>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Index medicus</w:t>
      </w:r>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8(19), pp.R687-R689.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r w:rsidRPr="006434DA">
        <w:rPr>
          <w:rFonts w:eastAsia="Times New Roman"/>
          <w:sz w:val="22"/>
          <w:shd w:val="clear" w:color="auto" w:fill="FFFFFF"/>
        </w:rPr>
        <w:t>P.Brandes,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r w:rsidRPr="003A4F17">
        <w:rPr>
          <w:sz w:val="22"/>
          <w:szCs w:val="22"/>
        </w:rPr>
        <w:t>Dimri, G., Lee, X., Basile, G., Acosta, M., Scott, G., Roskelley, C., Medrano, E., Linskens, M., Rubelj,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Wang, C., Jurk, D., Maddick, M., Nelson, G., Martin-Ruiz, C. and Von Zglinicki,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r w:rsidRPr="003A4F17">
        <w:rPr>
          <w:sz w:val="22"/>
          <w:szCs w:val="22"/>
        </w:rPr>
        <w:t>Herbig,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[14] Warboys, C., de Luca, A., Amini, N., Luong, L., Duckles, H., Hsiao, S., White, A., Biswas, S., Khamis, R., Chong, C., Cheung, W., Sherwin, S., Bennett, M., Gil, J., Mason, J., Haskard,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Zakkar, M., Boyle, J., Cuhlmann, S., van der Heiden, K., Luong, L., Davis, J., Platt, A., Mason, J., Krams, R., Haskard,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[16] Gerrity, R., Richardson, M., Somer,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Am J Pathol</w:t>
      </w:r>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[18] Hu, Y., Foteinos,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r w:rsidRPr="006434DA">
        <w:rPr>
          <w:rFonts w:eastAsia="Times New Roman"/>
          <w:sz w:val="22"/>
          <w:shd w:val="clear" w:color="auto" w:fill="FFFFFF"/>
        </w:rPr>
        <w:t>Pavelka, J., Tel, G. and Bartosek,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Modeling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Nanobioscience</w:t>
      </w:r>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Walker, D., Southgate, J., Hill, G., Holcombe, M., Hose, D., Wood, S., Mac Neil, S. and Smallwood, R. (2004). The epitheliome: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r w:rsidRPr="003A4F17">
        <w:rPr>
          <w:sz w:val="22"/>
          <w:szCs w:val="22"/>
        </w:rPr>
        <w:t>Michaelis,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r w:rsidRPr="003A4F17">
        <w:rPr>
          <w:sz w:val="22"/>
          <w:szCs w:val="22"/>
        </w:rPr>
        <w:t>Seluanov, A., Hine, C., Azpurua, J., Feigenson, M., Bozzella, M., Mao, Z., Catania, K. and Gorbunova,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cocultivation,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r w:rsidRPr="003A4F17">
        <w:rPr>
          <w:sz w:val="22"/>
          <w:szCs w:val="22"/>
        </w:rPr>
        <w:t>Jonkman, J., Cathcart, J., Xu, F., Bartolini, M., Amon, J., Stevens, K. and Colarusso,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Matsuda, M., Sawa, M., Edelhauser, H., Bartels, S., Neufeld, A. and Kenyon, K. (1985). Cellular migration and morphology in corneal endothelial wound repair. </w:t>
      </w:r>
      <w:r w:rsidRPr="003A4F17">
        <w:rPr>
          <w:i/>
          <w:iCs/>
          <w:sz w:val="22"/>
          <w:szCs w:val="22"/>
        </w:rPr>
        <w:t>Invest. Ophthalmol.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(n.d.).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1" w:name="_Toc513563806"/>
      <w:commentRangeStart w:id="262"/>
      <w:r>
        <w:lastRenderedPageBreak/>
        <w:t>Appendix</w:t>
      </w:r>
      <w:commentRangeEnd w:id="262"/>
      <w:r w:rsidR="0018231A">
        <w:rPr>
          <w:rStyle w:val="CommentReference"/>
          <w:b w:val="0"/>
          <w:bCs w:val="0"/>
          <w:kern w:val="0"/>
        </w:rPr>
        <w:commentReference w:id="262"/>
      </w:r>
      <w:bookmarkEnd w:id="261"/>
    </w:p>
    <w:p w14:paraId="57204CC8" w14:textId="79629617" w:rsidR="007D3EB3" w:rsidRPr="00FB5184" w:rsidRDefault="007D3EB3" w:rsidP="00FB5184">
      <w:pPr>
        <w:pStyle w:val="Heading2"/>
        <w:rPr>
          <w:rFonts w:ascii="Times New Roman" w:hAnsi="Times New Roman" w:cs="Times New Roman"/>
          <w:color w:val="auto"/>
        </w:rPr>
      </w:pPr>
      <w:bookmarkStart w:id="263" w:name="_Toc513563807"/>
      <w:r w:rsidRPr="007D3EB3">
        <w:rPr>
          <w:rFonts w:ascii="Times New Roman" w:hAnsi="Times New Roman" w:cs="Times New Roman"/>
          <w:color w:val="auto"/>
        </w:rPr>
        <w:t>Main Simulation Results</w:t>
      </w:r>
      <w:bookmarkEnd w:id="263"/>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77777777" w:rsidR="00FB5184" w:rsidRPr="00A02B77" w:rsidRDefault="00FB5184" w:rsidP="006A418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4" w:name="_Toc513563808"/>
      <w:r w:rsidRPr="007D3EB3">
        <w:rPr>
          <w:rFonts w:ascii="Times New Roman" w:hAnsi="Times New Roman" w:cs="Times New Roman"/>
          <w:color w:val="auto"/>
        </w:rPr>
        <w:lastRenderedPageBreak/>
        <w:t>Simulations Results with 1 Hour Time Step</w:t>
      </w:r>
      <w:bookmarkEnd w:id="264"/>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5" w:name="_Toc513563809"/>
      <w:r w:rsidRPr="007D3EB3">
        <w:rPr>
          <w:rFonts w:ascii="Times New Roman" w:hAnsi="Times New Roman" w:cs="Times New Roman"/>
          <w:color w:val="auto"/>
        </w:rPr>
        <w:t>Sensitivity Analysis Results</w:t>
      </w:r>
      <w:bookmarkEnd w:id="265"/>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lastRenderedPageBreak/>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1F5E47" w:rsidRDefault="001F5E47">
      <w:pPr>
        <w:pStyle w:val="CommentText"/>
      </w:pPr>
      <w:r>
        <w:rPr>
          <w:rStyle w:val="CommentReference"/>
        </w:rPr>
        <w:annotationRef/>
      </w:r>
      <w:r>
        <w:t>New</w:t>
      </w:r>
    </w:p>
  </w:comment>
  <w:comment w:id="7" w:author="Harry Cooper" w:date="2018-05-03T11:12:00Z" w:initials="HC">
    <w:p w14:paraId="022F0130" w14:textId="103F702B" w:rsidR="001F5E47" w:rsidRDefault="001F5E47">
      <w:pPr>
        <w:pStyle w:val="CommentText"/>
      </w:pPr>
      <w:r>
        <w:rPr>
          <w:rStyle w:val="CommentReference"/>
        </w:rPr>
        <w:annotationRef/>
      </w:r>
      <w:r>
        <w:t>New</w:t>
      </w:r>
    </w:p>
  </w:comment>
  <w:comment w:id="25" w:author="Harry Cooper" w:date="2018-05-03T11:12:00Z" w:initials="HC">
    <w:p w14:paraId="1E45879A" w14:textId="1094773E" w:rsidR="001F5E47" w:rsidRDefault="001F5E47">
      <w:pPr>
        <w:pStyle w:val="CommentText"/>
      </w:pPr>
      <w:r>
        <w:rPr>
          <w:rStyle w:val="CommentReference"/>
        </w:rPr>
        <w:annotationRef/>
      </w:r>
      <w:r>
        <w:t>New</w:t>
      </w:r>
    </w:p>
  </w:comment>
  <w:comment w:id="30" w:author="Harry Cooper" w:date="2018-05-03T11:13:00Z" w:initials="HC">
    <w:p w14:paraId="7CA541F3" w14:textId="58960CEF" w:rsidR="001F5E47" w:rsidRDefault="001F5E47">
      <w:pPr>
        <w:pStyle w:val="CommentText"/>
      </w:pPr>
      <w:r>
        <w:rPr>
          <w:rStyle w:val="CommentReference"/>
        </w:rPr>
        <w:annotationRef/>
      </w:r>
      <w:r>
        <w:t>New</w:t>
      </w:r>
    </w:p>
  </w:comment>
  <w:comment w:id="45" w:author="D.Walker" w:date="2017-11-28T16:45:00Z" w:initials="D">
    <w:p w14:paraId="1564BAE0" w14:textId="61B19FCD" w:rsidR="001F5E47" w:rsidRDefault="001F5E47">
      <w:pPr>
        <w:pStyle w:val="CommentText"/>
      </w:pPr>
      <w:r>
        <w:rPr>
          <w:rStyle w:val="CommentReference"/>
        </w:rPr>
        <w:annotationRef/>
      </w:r>
      <w:r>
        <w:t>Meaning what? Stick to describing characteristics which are relevant (and you understand) i.e. how the behaviour differs!</w:t>
      </w:r>
    </w:p>
  </w:comment>
  <w:comment w:id="48" w:author="Harry Cooper" w:date="2017-11-27T16:14:00Z" w:initials="HC">
    <w:p w14:paraId="1A57B82B" w14:textId="6E7AD587" w:rsidR="001F5E47" w:rsidRDefault="001F5E47">
      <w:pPr>
        <w:pStyle w:val="CommentText"/>
      </w:pPr>
      <w:r>
        <w:rPr>
          <w:rStyle w:val="CommentReference"/>
        </w:rPr>
        <w:annotationRef/>
      </w:r>
      <w:r>
        <w:t>Not started, however I feel I can implicitly cover all the rules of the environment within other sub-chapters, such as the EC sub-chapter above.</w:t>
      </w:r>
    </w:p>
  </w:comment>
  <w:comment w:id="69" w:author="Harry Cooper" w:date="2018-05-03T11:13:00Z" w:initials="HC">
    <w:p w14:paraId="5E73EAAD" w14:textId="47B7EDAB" w:rsidR="001F5E47" w:rsidRDefault="001F5E47">
      <w:pPr>
        <w:pStyle w:val="CommentText"/>
      </w:pPr>
      <w:r>
        <w:rPr>
          <w:rStyle w:val="CommentReference"/>
        </w:rPr>
        <w:annotationRef/>
      </w:r>
      <w:r>
        <w:t>New</w:t>
      </w:r>
    </w:p>
  </w:comment>
  <w:comment w:id="114" w:author="Harry Cooper" w:date="2018-05-03T11:13:00Z" w:initials="HC">
    <w:p w14:paraId="76259C79" w14:textId="7F4D1635" w:rsidR="001F5E47" w:rsidRDefault="001F5E47">
      <w:pPr>
        <w:pStyle w:val="CommentText"/>
      </w:pPr>
      <w:r>
        <w:rPr>
          <w:rStyle w:val="CommentReference"/>
        </w:rPr>
        <w:annotationRef/>
      </w:r>
      <w:r>
        <w:t>Rewritten</w:t>
      </w:r>
    </w:p>
  </w:comment>
  <w:comment w:id="150" w:author="D.Walker" w:date="2017-11-28T16:54:00Z" w:initials="D">
    <w:p w14:paraId="5C31F8C5" w14:textId="02003547" w:rsidR="001F5E47" w:rsidRDefault="001F5E47">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8" w:author="D.Walker" w:date="2017-11-28T16:55:00Z" w:initials="D">
    <w:p w14:paraId="3E284327" w14:textId="396B58DA" w:rsidR="001F5E47" w:rsidRDefault="001F5E47">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1F5E47" w:rsidRDefault="001F5E47">
      <w:pPr>
        <w:pStyle w:val="CommentText"/>
      </w:pPr>
      <w:r>
        <w:rPr>
          <w:rStyle w:val="CommentReference"/>
        </w:rPr>
        <w:annotationRef/>
      </w:r>
      <w:r>
        <w:t>Do I just have an Appendices at the back with each image and description, rather than in line with the text?</w:t>
      </w:r>
    </w:p>
  </w:comment>
  <w:comment w:id="166" w:author="D.Walker" w:date="2017-11-28T16:56:00Z" w:initials="D">
    <w:p w14:paraId="663C8008" w14:textId="34B33BD5" w:rsidR="001F5E47" w:rsidRDefault="001F5E47">
      <w:pPr>
        <w:pStyle w:val="CommentText"/>
      </w:pPr>
      <w:r>
        <w:rPr>
          <w:rStyle w:val="CommentReference"/>
        </w:rPr>
        <w:annotationRef/>
      </w:r>
      <w:r>
        <w:t>Drawback?</w:t>
      </w:r>
    </w:p>
  </w:comment>
  <w:comment w:id="172" w:author="D.Walker" w:date="2017-11-28T16:57:00Z" w:initials="D">
    <w:p w14:paraId="5B0B2D19" w14:textId="242767F3" w:rsidR="001F5E47" w:rsidRDefault="001F5E47">
      <w:pPr>
        <w:pStyle w:val="CommentText"/>
      </w:pPr>
      <w:r>
        <w:rPr>
          <w:rStyle w:val="CommentReference"/>
        </w:rPr>
        <w:annotationRef/>
      </w:r>
      <w:r>
        <w:t>Would be nice, but not essential</w:t>
      </w:r>
    </w:p>
  </w:comment>
  <w:comment w:id="178" w:author="Harry Cooper" w:date="2018-05-03T11:14:00Z" w:initials="HC">
    <w:p w14:paraId="1AFB1621" w14:textId="2D8CB2C0" w:rsidR="001F5E47" w:rsidRDefault="001F5E47">
      <w:pPr>
        <w:pStyle w:val="CommentText"/>
      </w:pPr>
      <w:r>
        <w:rPr>
          <w:rStyle w:val="CommentReference"/>
        </w:rPr>
        <w:annotationRef/>
      </w:r>
      <w:r>
        <w:t>Rewritten</w:t>
      </w:r>
    </w:p>
  </w:comment>
  <w:comment w:id="209" w:author="Harry Cooper" w:date="2018-05-03T11:15:00Z" w:initials="HC">
    <w:p w14:paraId="741AE6E1" w14:textId="08F543AA" w:rsidR="001F5E47" w:rsidRDefault="001F5E47">
      <w:pPr>
        <w:pStyle w:val="CommentText"/>
      </w:pPr>
      <w:r>
        <w:rPr>
          <w:rStyle w:val="CommentReference"/>
        </w:rPr>
        <w:annotationRef/>
      </w:r>
      <w:r>
        <w:t>Rewritten</w:t>
      </w:r>
    </w:p>
  </w:comment>
  <w:comment w:id="216" w:author="Harry Cooper" w:date="2018-05-03T11:15:00Z" w:initials="HC">
    <w:p w14:paraId="76EC26DD" w14:textId="09C39734" w:rsidR="001F5E47" w:rsidRDefault="001F5E47">
      <w:pPr>
        <w:pStyle w:val="CommentText"/>
      </w:pPr>
      <w:r>
        <w:rPr>
          <w:rStyle w:val="CommentReference"/>
        </w:rPr>
        <w:annotationRef/>
      </w:r>
      <w:r>
        <w:t>New</w:t>
      </w:r>
    </w:p>
  </w:comment>
  <w:comment w:id="218" w:author="Harry Cooper" w:date="2018-05-03T11:15:00Z" w:initials="HC">
    <w:p w14:paraId="2F8C5F23" w14:textId="007239E4" w:rsidR="001F5E47" w:rsidRDefault="001F5E47">
      <w:pPr>
        <w:pStyle w:val="CommentText"/>
      </w:pPr>
      <w:r>
        <w:rPr>
          <w:rStyle w:val="CommentReference"/>
        </w:rPr>
        <w:annotationRef/>
      </w:r>
      <w:r>
        <w:t>New</w:t>
      </w:r>
    </w:p>
  </w:comment>
  <w:comment w:id="223" w:author="Harry Cooper" w:date="2018-05-03T11:16:00Z" w:initials="HC">
    <w:p w14:paraId="4A777A5E" w14:textId="078EEA19" w:rsidR="001F5E47" w:rsidRDefault="001F5E47">
      <w:pPr>
        <w:pStyle w:val="CommentText"/>
      </w:pPr>
      <w:r>
        <w:rPr>
          <w:rStyle w:val="CommentReference"/>
        </w:rPr>
        <w:annotationRef/>
      </w:r>
      <w:r>
        <w:t>New</w:t>
      </w:r>
    </w:p>
  </w:comment>
  <w:comment w:id="227" w:author="Harry Cooper" w:date="2018-04-24T07:48:00Z" w:initials="HC">
    <w:p w14:paraId="6F4F23C8" w14:textId="0BA573B7" w:rsidR="001F5E47" w:rsidRDefault="001F5E47">
      <w:pPr>
        <w:pStyle w:val="CommentText"/>
      </w:pPr>
      <w:r>
        <w:rPr>
          <w:rStyle w:val="CommentReference"/>
        </w:rPr>
        <w:annotationRef/>
      </w:r>
      <w:r>
        <w:t>Is it confusing switching to radius?</w:t>
      </w:r>
    </w:p>
  </w:comment>
  <w:comment w:id="246" w:author="Harry Cooper" w:date="2018-05-03T11:16:00Z" w:initials="HC">
    <w:p w14:paraId="58AE050F" w14:textId="03F5DB0A" w:rsidR="001F5E47" w:rsidRDefault="001F5E47">
      <w:pPr>
        <w:pStyle w:val="CommentText"/>
      </w:pPr>
      <w:r>
        <w:rPr>
          <w:rStyle w:val="CommentReference"/>
        </w:rPr>
        <w:annotationRef/>
      </w:r>
      <w:r>
        <w:t>New</w:t>
      </w:r>
    </w:p>
  </w:comment>
  <w:comment w:id="259" w:author="Harry Cooper" w:date="2018-05-03T11:16:00Z" w:initials="HC">
    <w:p w14:paraId="09E0C5DC" w14:textId="6F404F64" w:rsidR="001F5E47" w:rsidRDefault="001F5E47">
      <w:pPr>
        <w:pStyle w:val="CommentText"/>
      </w:pPr>
      <w:r>
        <w:rPr>
          <w:rStyle w:val="CommentReference"/>
        </w:rPr>
        <w:annotationRef/>
      </w:r>
      <w:r>
        <w:t>New</w:t>
      </w:r>
    </w:p>
  </w:comment>
  <w:comment w:id="262" w:author="Harry Cooper" w:date="2018-05-03T11:19:00Z" w:initials="HC">
    <w:p w14:paraId="478B30F7" w14:textId="0B28DE66" w:rsidR="001F5E47" w:rsidRDefault="001F5E47">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71108" w14:textId="77777777" w:rsidR="00027E59" w:rsidRDefault="00027E59" w:rsidP="00642E0B">
      <w:r>
        <w:separator/>
      </w:r>
    </w:p>
  </w:endnote>
  <w:endnote w:type="continuationSeparator" w:id="0">
    <w:p w14:paraId="41B45D10" w14:textId="77777777" w:rsidR="00027E59" w:rsidRDefault="00027E59"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1F5E47" w:rsidRDefault="001F5E47"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1F5E47" w:rsidRDefault="001F5E4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1F5E47" w:rsidRDefault="001F5E47"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2592C">
      <w:rPr>
        <w:rStyle w:val="PageNumber"/>
        <w:noProof/>
      </w:rPr>
      <w:t>viii</w:t>
    </w:r>
    <w:r>
      <w:rPr>
        <w:rStyle w:val="PageNumber"/>
      </w:rPr>
      <w:fldChar w:fldCharType="end"/>
    </w:r>
  </w:p>
  <w:p w14:paraId="1AC764E3" w14:textId="6ABE33BF" w:rsidR="001F5E47" w:rsidRDefault="001F5E47"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1F5E47" w:rsidRDefault="001F5E47"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2592C">
      <w:rPr>
        <w:rStyle w:val="PageNumber"/>
        <w:noProof/>
      </w:rPr>
      <w:t>10</w:t>
    </w:r>
    <w:r>
      <w:rPr>
        <w:rStyle w:val="PageNumber"/>
      </w:rPr>
      <w:fldChar w:fldCharType="end"/>
    </w:r>
  </w:p>
  <w:p w14:paraId="04D4E42B" w14:textId="77777777" w:rsidR="001F5E47" w:rsidRDefault="001F5E47"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8766F0" w14:textId="77777777" w:rsidR="00027E59" w:rsidRDefault="00027E59" w:rsidP="00642E0B">
      <w:r>
        <w:separator/>
      </w:r>
    </w:p>
  </w:footnote>
  <w:footnote w:type="continuationSeparator" w:id="0">
    <w:p w14:paraId="3C5228E7" w14:textId="77777777" w:rsidR="00027E59" w:rsidRDefault="00027E59"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7EC5E" w14:textId="77777777" w:rsidR="001F5E47" w:rsidRDefault="001F5E47" w:rsidP="0053039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5">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2"/>
  </w:num>
  <w:num w:numId="2">
    <w:abstractNumId w:val="9"/>
  </w:num>
  <w:num w:numId="3">
    <w:abstractNumId w:val="3"/>
  </w:num>
  <w:num w:numId="4">
    <w:abstractNumId w:val="4"/>
  </w:num>
  <w:num w:numId="5">
    <w:abstractNumId w:val="14"/>
  </w:num>
  <w:num w:numId="6">
    <w:abstractNumId w:val="5"/>
  </w:num>
  <w:num w:numId="7">
    <w:abstractNumId w:val="11"/>
  </w:num>
  <w:num w:numId="8">
    <w:abstractNumId w:val="8"/>
  </w:num>
  <w:num w:numId="9">
    <w:abstractNumId w:val="16"/>
  </w:num>
  <w:num w:numId="10">
    <w:abstractNumId w:val="6"/>
  </w:num>
  <w:num w:numId="11">
    <w:abstractNumId w:val="13"/>
  </w:num>
  <w:num w:numId="12">
    <w:abstractNumId w:val="2"/>
  </w:num>
  <w:num w:numId="13">
    <w:abstractNumId w:val="0"/>
  </w:num>
  <w:num w:numId="14">
    <w:abstractNumId w:val="10"/>
  </w:num>
  <w:num w:numId="15">
    <w:abstractNumId w:val="1"/>
  </w:num>
  <w:num w:numId="16">
    <w:abstractNumId w:val="7"/>
  </w:num>
  <w:num w:numId="17">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isplayBackgroundShape/>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6696"/>
    <w:rsid w:val="000276A7"/>
    <w:rsid w:val="00027E59"/>
    <w:rsid w:val="00030239"/>
    <w:rsid w:val="00032422"/>
    <w:rsid w:val="0003588D"/>
    <w:rsid w:val="00036C3D"/>
    <w:rsid w:val="00042BCD"/>
    <w:rsid w:val="00044307"/>
    <w:rsid w:val="000445E0"/>
    <w:rsid w:val="00046277"/>
    <w:rsid w:val="00046D90"/>
    <w:rsid w:val="00047B3A"/>
    <w:rsid w:val="000523F8"/>
    <w:rsid w:val="00053EC5"/>
    <w:rsid w:val="000551F6"/>
    <w:rsid w:val="000552EF"/>
    <w:rsid w:val="00055488"/>
    <w:rsid w:val="00055834"/>
    <w:rsid w:val="000573F6"/>
    <w:rsid w:val="00057517"/>
    <w:rsid w:val="00057C2C"/>
    <w:rsid w:val="00062007"/>
    <w:rsid w:val="00062857"/>
    <w:rsid w:val="000635E8"/>
    <w:rsid w:val="00066869"/>
    <w:rsid w:val="00067FEF"/>
    <w:rsid w:val="0007031C"/>
    <w:rsid w:val="00071C91"/>
    <w:rsid w:val="00072823"/>
    <w:rsid w:val="0007364A"/>
    <w:rsid w:val="00073C79"/>
    <w:rsid w:val="00074EE2"/>
    <w:rsid w:val="000754DE"/>
    <w:rsid w:val="0008235C"/>
    <w:rsid w:val="0008366D"/>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196C"/>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16F"/>
    <w:rsid w:val="0014737D"/>
    <w:rsid w:val="0014742D"/>
    <w:rsid w:val="00151F9B"/>
    <w:rsid w:val="0015264F"/>
    <w:rsid w:val="0015270A"/>
    <w:rsid w:val="0015301E"/>
    <w:rsid w:val="00154030"/>
    <w:rsid w:val="00154419"/>
    <w:rsid w:val="00160BE0"/>
    <w:rsid w:val="001625A7"/>
    <w:rsid w:val="00162ABA"/>
    <w:rsid w:val="00164343"/>
    <w:rsid w:val="001643DE"/>
    <w:rsid w:val="00164FDF"/>
    <w:rsid w:val="00166438"/>
    <w:rsid w:val="001668F7"/>
    <w:rsid w:val="001669A6"/>
    <w:rsid w:val="00167456"/>
    <w:rsid w:val="00167D53"/>
    <w:rsid w:val="001703A1"/>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2019"/>
    <w:rsid w:val="00193106"/>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2D72"/>
    <w:rsid w:val="001C4AB2"/>
    <w:rsid w:val="001C57A4"/>
    <w:rsid w:val="001C7733"/>
    <w:rsid w:val="001C7A82"/>
    <w:rsid w:val="001D2407"/>
    <w:rsid w:val="001D2456"/>
    <w:rsid w:val="001D25B2"/>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1F5E47"/>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2ED"/>
    <w:rsid w:val="00226F61"/>
    <w:rsid w:val="00230516"/>
    <w:rsid w:val="00232009"/>
    <w:rsid w:val="00233001"/>
    <w:rsid w:val="002355DD"/>
    <w:rsid w:val="00235903"/>
    <w:rsid w:val="00236C4C"/>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0A40"/>
    <w:rsid w:val="002F15DD"/>
    <w:rsid w:val="002F1CF6"/>
    <w:rsid w:val="002F2BB1"/>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3748"/>
    <w:rsid w:val="003559DA"/>
    <w:rsid w:val="00356111"/>
    <w:rsid w:val="003565DE"/>
    <w:rsid w:val="0035792D"/>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2150"/>
    <w:rsid w:val="003846E9"/>
    <w:rsid w:val="00385654"/>
    <w:rsid w:val="0038721F"/>
    <w:rsid w:val="00387F00"/>
    <w:rsid w:val="00392046"/>
    <w:rsid w:val="003940FD"/>
    <w:rsid w:val="00395D7C"/>
    <w:rsid w:val="0039643A"/>
    <w:rsid w:val="003968FB"/>
    <w:rsid w:val="00397D5C"/>
    <w:rsid w:val="003A1254"/>
    <w:rsid w:val="003A2877"/>
    <w:rsid w:val="003A4453"/>
    <w:rsid w:val="003A46F8"/>
    <w:rsid w:val="003A5B5A"/>
    <w:rsid w:val="003A7DDE"/>
    <w:rsid w:val="003B05A4"/>
    <w:rsid w:val="003B118F"/>
    <w:rsid w:val="003B1FD8"/>
    <w:rsid w:val="003B206B"/>
    <w:rsid w:val="003B276D"/>
    <w:rsid w:val="003C0013"/>
    <w:rsid w:val="003C0AE5"/>
    <w:rsid w:val="003C0BBF"/>
    <w:rsid w:val="003C10D7"/>
    <w:rsid w:val="003C2C4B"/>
    <w:rsid w:val="003C3DC4"/>
    <w:rsid w:val="003C42F1"/>
    <w:rsid w:val="003C57A1"/>
    <w:rsid w:val="003C6E05"/>
    <w:rsid w:val="003D16B2"/>
    <w:rsid w:val="003D2EC0"/>
    <w:rsid w:val="003D2FB2"/>
    <w:rsid w:val="003D7006"/>
    <w:rsid w:val="003D75FF"/>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556"/>
    <w:rsid w:val="00486550"/>
    <w:rsid w:val="004867D9"/>
    <w:rsid w:val="0048744A"/>
    <w:rsid w:val="00490F24"/>
    <w:rsid w:val="004920DC"/>
    <w:rsid w:val="0049568A"/>
    <w:rsid w:val="00497A19"/>
    <w:rsid w:val="004A0279"/>
    <w:rsid w:val="004A063E"/>
    <w:rsid w:val="004A1EE7"/>
    <w:rsid w:val="004A4021"/>
    <w:rsid w:val="004A548E"/>
    <w:rsid w:val="004A6310"/>
    <w:rsid w:val="004A69C0"/>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09B2"/>
    <w:rsid w:val="004E5B30"/>
    <w:rsid w:val="004E7439"/>
    <w:rsid w:val="004E780A"/>
    <w:rsid w:val="004F2D86"/>
    <w:rsid w:val="004F2F1B"/>
    <w:rsid w:val="004F3D6F"/>
    <w:rsid w:val="004F45B2"/>
    <w:rsid w:val="004F4BFA"/>
    <w:rsid w:val="004F637C"/>
    <w:rsid w:val="004F6D66"/>
    <w:rsid w:val="00502685"/>
    <w:rsid w:val="00502D44"/>
    <w:rsid w:val="00504DDF"/>
    <w:rsid w:val="00505C2B"/>
    <w:rsid w:val="00506F72"/>
    <w:rsid w:val="005078F9"/>
    <w:rsid w:val="0051263C"/>
    <w:rsid w:val="005135BC"/>
    <w:rsid w:val="0052096B"/>
    <w:rsid w:val="00521AAC"/>
    <w:rsid w:val="00524581"/>
    <w:rsid w:val="00530391"/>
    <w:rsid w:val="00532C51"/>
    <w:rsid w:val="00537C4C"/>
    <w:rsid w:val="00540D18"/>
    <w:rsid w:val="0054144E"/>
    <w:rsid w:val="00541D6B"/>
    <w:rsid w:val="005433D3"/>
    <w:rsid w:val="0054792B"/>
    <w:rsid w:val="00550F08"/>
    <w:rsid w:val="00552461"/>
    <w:rsid w:val="00553275"/>
    <w:rsid w:val="00555645"/>
    <w:rsid w:val="005568F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0A99"/>
    <w:rsid w:val="005A13C5"/>
    <w:rsid w:val="005A3EFF"/>
    <w:rsid w:val="005A5394"/>
    <w:rsid w:val="005A5C87"/>
    <w:rsid w:val="005A72C1"/>
    <w:rsid w:val="005B00A6"/>
    <w:rsid w:val="005B1129"/>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3F3D"/>
    <w:rsid w:val="005D4539"/>
    <w:rsid w:val="005D4EC7"/>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59A"/>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1EA1"/>
    <w:rsid w:val="006623DC"/>
    <w:rsid w:val="00665821"/>
    <w:rsid w:val="00672ABA"/>
    <w:rsid w:val="00672DD5"/>
    <w:rsid w:val="00673E7C"/>
    <w:rsid w:val="00674A33"/>
    <w:rsid w:val="006769FB"/>
    <w:rsid w:val="00680065"/>
    <w:rsid w:val="00680937"/>
    <w:rsid w:val="00683952"/>
    <w:rsid w:val="00684951"/>
    <w:rsid w:val="00684E98"/>
    <w:rsid w:val="006859D7"/>
    <w:rsid w:val="00687A59"/>
    <w:rsid w:val="00691D0B"/>
    <w:rsid w:val="0069334D"/>
    <w:rsid w:val="00694482"/>
    <w:rsid w:val="00694D7A"/>
    <w:rsid w:val="00694E46"/>
    <w:rsid w:val="0069541B"/>
    <w:rsid w:val="00697B3F"/>
    <w:rsid w:val="00697C59"/>
    <w:rsid w:val="006A196E"/>
    <w:rsid w:val="006A3064"/>
    <w:rsid w:val="006A36FF"/>
    <w:rsid w:val="006A4182"/>
    <w:rsid w:val="006A62CC"/>
    <w:rsid w:val="006B1BAF"/>
    <w:rsid w:val="006B2505"/>
    <w:rsid w:val="006B2AD8"/>
    <w:rsid w:val="006B49A3"/>
    <w:rsid w:val="006B4D5E"/>
    <w:rsid w:val="006B577B"/>
    <w:rsid w:val="006C0821"/>
    <w:rsid w:val="006C114B"/>
    <w:rsid w:val="006C3661"/>
    <w:rsid w:val="006C4ACA"/>
    <w:rsid w:val="006C6B42"/>
    <w:rsid w:val="006D1599"/>
    <w:rsid w:val="006D2D60"/>
    <w:rsid w:val="006D33E3"/>
    <w:rsid w:val="006D3960"/>
    <w:rsid w:val="006D60D9"/>
    <w:rsid w:val="006D67E8"/>
    <w:rsid w:val="006D7CF1"/>
    <w:rsid w:val="006E0121"/>
    <w:rsid w:val="006E137C"/>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2ACD"/>
    <w:rsid w:val="0071354D"/>
    <w:rsid w:val="007143B1"/>
    <w:rsid w:val="007147F2"/>
    <w:rsid w:val="0071486B"/>
    <w:rsid w:val="00714D38"/>
    <w:rsid w:val="007201E7"/>
    <w:rsid w:val="00720734"/>
    <w:rsid w:val="00720B3C"/>
    <w:rsid w:val="0072189D"/>
    <w:rsid w:val="007229E1"/>
    <w:rsid w:val="00722A3C"/>
    <w:rsid w:val="007244FB"/>
    <w:rsid w:val="007263A8"/>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027F"/>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38D7"/>
    <w:rsid w:val="007C39A0"/>
    <w:rsid w:val="007C5132"/>
    <w:rsid w:val="007C5960"/>
    <w:rsid w:val="007D077C"/>
    <w:rsid w:val="007D3BBF"/>
    <w:rsid w:val="007D3EB3"/>
    <w:rsid w:val="007D4270"/>
    <w:rsid w:val="007D57DC"/>
    <w:rsid w:val="007D6F87"/>
    <w:rsid w:val="007D745B"/>
    <w:rsid w:val="007E058A"/>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7A63"/>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2431"/>
    <w:rsid w:val="008D33F3"/>
    <w:rsid w:val="008D367B"/>
    <w:rsid w:val="008D48E8"/>
    <w:rsid w:val="008D73CB"/>
    <w:rsid w:val="008D79F6"/>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0AF0"/>
    <w:rsid w:val="0091249D"/>
    <w:rsid w:val="00914122"/>
    <w:rsid w:val="00914971"/>
    <w:rsid w:val="00915587"/>
    <w:rsid w:val="00917EF0"/>
    <w:rsid w:val="009204E5"/>
    <w:rsid w:val="00920571"/>
    <w:rsid w:val="009205F0"/>
    <w:rsid w:val="00921B63"/>
    <w:rsid w:val="009234F2"/>
    <w:rsid w:val="00923B1E"/>
    <w:rsid w:val="00924401"/>
    <w:rsid w:val="0092592C"/>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2C09"/>
    <w:rsid w:val="00975E56"/>
    <w:rsid w:val="00976AD7"/>
    <w:rsid w:val="00977515"/>
    <w:rsid w:val="009779CE"/>
    <w:rsid w:val="0098320D"/>
    <w:rsid w:val="00987679"/>
    <w:rsid w:val="00987A2A"/>
    <w:rsid w:val="00990144"/>
    <w:rsid w:val="00990A7A"/>
    <w:rsid w:val="00990C46"/>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B4CB3"/>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6B89"/>
    <w:rsid w:val="009E178A"/>
    <w:rsid w:val="009E474B"/>
    <w:rsid w:val="009E57AA"/>
    <w:rsid w:val="009E5F03"/>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F14"/>
    <w:rsid w:val="00A624A1"/>
    <w:rsid w:val="00A62959"/>
    <w:rsid w:val="00A63C76"/>
    <w:rsid w:val="00A63D0E"/>
    <w:rsid w:val="00A63DA5"/>
    <w:rsid w:val="00A640DE"/>
    <w:rsid w:val="00A64469"/>
    <w:rsid w:val="00A65F7C"/>
    <w:rsid w:val="00A66EB6"/>
    <w:rsid w:val="00A67C55"/>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278D"/>
    <w:rsid w:val="00AC44FB"/>
    <w:rsid w:val="00AC5445"/>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4F37"/>
    <w:rsid w:val="00B55F8C"/>
    <w:rsid w:val="00B574F3"/>
    <w:rsid w:val="00B575D1"/>
    <w:rsid w:val="00B60504"/>
    <w:rsid w:val="00B60F62"/>
    <w:rsid w:val="00B61BBE"/>
    <w:rsid w:val="00B628FB"/>
    <w:rsid w:val="00B633F0"/>
    <w:rsid w:val="00B6448A"/>
    <w:rsid w:val="00B64E53"/>
    <w:rsid w:val="00B657AB"/>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2FFE"/>
    <w:rsid w:val="00BB37FD"/>
    <w:rsid w:val="00BB4E8D"/>
    <w:rsid w:val="00BB5418"/>
    <w:rsid w:val="00BB5ECB"/>
    <w:rsid w:val="00BC1691"/>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57E9"/>
    <w:rsid w:val="00C1774E"/>
    <w:rsid w:val="00C22150"/>
    <w:rsid w:val="00C2346C"/>
    <w:rsid w:val="00C23956"/>
    <w:rsid w:val="00C311B8"/>
    <w:rsid w:val="00C32C43"/>
    <w:rsid w:val="00C32D2F"/>
    <w:rsid w:val="00C3360E"/>
    <w:rsid w:val="00C35E88"/>
    <w:rsid w:val="00C36B72"/>
    <w:rsid w:val="00C37221"/>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124"/>
    <w:rsid w:val="00D000FB"/>
    <w:rsid w:val="00D010A5"/>
    <w:rsid w:val="00D019E9"/>
    <w:rsid w:val="00D02BE8"/>
    <w:rsid w:val="00D04541"/>
    <w:rsid w:val="00D06D15"/>
    <w:rsid w:val="00D1070F"/>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A191B"/>
    <w:rsid w:val="00DA333B"/>
    <w:rsid w:val="00DA5E87"/>
    <w:rsid w:val="00DA68F7"/>
    <w:rsid w:val="00DA77F4"/>
    <w:rsid w:val="00DB3A5D"/>
    <w:rsid w:val="00DB4334"/>
    <w:rsid w:val="00DB75A7"/>
    <w:rsid w:val="00DB77F6"/>
    <w:rsid w:val="00DC11E0"/>
    <w:rsid w:val="00DC126D"/>
    <w:rsid w:val="00DC1E0C"/>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532C"/>
    <w:rsid w:val="00E26231"/>
    <w:rsid w:val="00E262E1"/>
    <w:rsid w:val="00E26B49"/>
    <w:rsid w:val="00E306A2"/>
    <w:rsid w:val="00E3438B"/>
    <w:rsid w:val="00E3583E"/>
    <w:rsid w:val="00E35922"/>
    <w:rsid w:val="00E35E75"/>
    <w:rsid w:val="00E37CCD"/>
    <w:rsid w:val="00E4252C"/>
    <w:rsid w:val="00E42BFE"/>
    <w:rsid w:val="00E437A5"/>
    <w:rsid w:val="00E51163"/>
    <w:rsid w:val="00E5122D"/>
    <w:rsid w:val="00E51B73"/>
    <w:rsid w:val="00E53751"/>
    <w:rsid w:val="00E5399F"/>
    <w:rsid w:val="00E5625A"/>
    <w:rsid w:val="00E6298F"/>
    <w:rsid w:val="00E632EC"/>
    <w:rsid w:val="00E63FC7"/>
    <w:rsid w:val="00E640E9"/>
    <w:rsid w:val="00E64515"/>
    <w:rsid w:val="00E64A70"/>
    <w:rsid w:val="00E64FAA"/>
    <w:rsid w:val="00E670F8"/>
    <w:rsid w:val="00E67683"/>
    <w:rsid w:val="00E70F12"/>
    <w:rsid w:val="00E716A5"/>
    <w:rsid w:val="00E7215B"/>
    <w:rsid w:val="00E7298E"/>
    <w:rsid w:val="00E73689"/>
    <w:rsid w:val="00E736FE"/>
    <w:rsid w:val="00E80F3C"/>
    <w:rsid w:val="00E8136E"/>
    <w:rsid w:val="00E84115"/>
    <w:rsid w:val="00E842A5"/>
    <w:rsid w:val="00E85E74"/>
    <w:rsid w:val="00E8789E"/>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2E97"/>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415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2A453E3-DE99-A04A-BF7D-E68F965FD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66</Pages>
  <Words>15661</Words>
  <Characters>89271</Characters>
  <Application>Microsoft Macintosh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10</cp:revision>
  <cp:lastPrinted>2018-05-03T07:24:00Z</cp:lastPrinted>
  <dcterms:created xsi:type="dcterms:W3CDTF">2018-05-08T16:30:00Z</dcterms:created>
  <dcterms:modified xsi:type="dcterms:W3CDTF">2018-05-08T17:46:00Z</dcterms:modified>
</cp:coreProperties>
</file>