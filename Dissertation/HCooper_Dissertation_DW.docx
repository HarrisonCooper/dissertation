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5B260F" w14:textId="0980839B" w:rsidR="00A63D0E" w:rsidRPr="00226F61" w:rsidRDefault="00BB5418" w:rsidP="00A63D0E">
      <w:pPr>
        <w:jc w:val="center"/>
        <w:rPr>
          <w:sz w:val="40"/>
        </w:rPr>
      </w:pPr>
      <w:r w:rsidRPr="00226F61">
        <w:rPr>
          <w:sz w:val="40"/>
        </w:rPr>
        <w:t>The University o</w:t>
      </w:r>
      <w:r w:rsidR="00C73709" w:rsidRPr="00226F61">
        <w:rPr>
          <w:sz w:val="40"/>
        </w:rPr>
        <w:t xml:space="preserve">f </w:t>
      </w:r>
      <w:r w:rsidRPr="00226F61">
        <w:rPr>
          <w:sz w:val="40"/>
        </w:rPr>
        <w:t>Sheffield</w:t>
      </w:r>
    </w:p>
    <w:p w14:paraId="45CFEDF5" w14:textId="77777777" w:rsidR="00A63D0E" w:rsidRPr="00226F61" w:rsidRDefault="00A63D0E"/>
    <w:p w14:paraId="005911AC" w14:textId="77777777" w:rsidR="00C73709" w:rsidRPr="00226F61" w:rsidRDefault="00C73709">
      <w:pPr>
        <w:rPr>
          <w:b/>
        </w:rPr>
      </w:pPr>
    </w:p>
    <w:p w14:paraId="5EB68220" w14:textId="77777777" w:rsidR="00BB5418" w:rsidRPr="00226F61" w:rsidRDefault="00BB5418">
      <w:pPr>
        <w:rPr>
          <w:b/>
        </w:rPr>
      </w:pPr>
    </w:p>
    <w:p w14:paraId="1AAAFABE" w14:textId="77777777" w:rsidR="00BB5418" w:rsidRPr="00226F61" w:rsidRDefault="00BB5418">
      <w:pPr>
        <w:rPr>
          <w:b/>
        </w:rPr>
      </w:pPr>
    </w:p>
    <w:p w14:paraId="4DAF9ABB" w14:textId="14F15C1F" w:rsidR="00BB5418" w:rsidRPr="00226F61" w:rsidRDefault="00BB5418">
      <w:pPr>
        <w:rPr>
          <w:b/>
        </w:rPr>
      </w:pPr>
    </w:p>
    <w:p w14:paraId="7407A156" w14:textId="77777777" w:rsidR="00C73709" w:rsidRPr="00226F61" w:rsidRDefault="00C73709">
      <w:pPr>
        <w:rPr>
          <w:b/>
          <w:sz w:val="28"/>
        </w:rPr>
      </w:pPr>
    </w:p>
    <w:p w14:paraId="1B37B5F5" w14:textId="3D71B129" w:rsidR="00BB5418" w:rsidRPr="00456DB0" w:rsidRDefault="00BB5418" w:rsidP="00456DB0">
      <w:pPr>
        <w:pStyle w:val="Heading1"/>
        <w:jc w:val="center"/>
        <w:rPr>
          <w:sz w:val="36"/>
          <w:szCs w:val="36"/>
        </w:rPr>
      </w:pPr>
      <w:bookmarkStart w:id="0" w:name="_Toc513790607"/>
      <w:r w:rsidRPr="00456DB0">
        <w:rPr>
          <w:sz w:val="36"/>
          <w:szCs w:val="36"/>
        </w:rPr>
        <w:t>Development of an Agent-based Model Capturing Cellular</w:t>
      </w:r>
      <w:bookmarkEnd w:id="0"/>
    </w:p>
    <w:p w14:paraId="3397914C" w14:textId="434C3C6A" w:rsidR="00C73709" w:rsidRPr="00456DB0" w:rsidRDefault="00BB5418" w:rsidP="00456DB0">
      <w:pPr>
        <w:jc w:val="center"/>
        <w:rPr>
          <w:b/>
          <w:sz w:val="36"/>
          <w:szCs w:val="36"/>
        </w:rPr>
      </w:pPr>
      <w:r w:rsidRPr="00456DB0">
        <w:rPr>
          <w:b/>
          <w:sz w:val="36"/>
          <w:szCs w:val="36"/>
        </w:rPr>
        <w:t>Interactions Associated with Heart Attack</w:t>
      </w:r>
    </w:p>
    <w:p w14:paraId="58ADE042" w14:textId="77777777" w:rsidR="00C73709" w:rsidRPr="00226F61" w:rsidRDefault="00C73709">
      <w:pPr>
        <w:rPr>
          <w:b/>
        </w:rPr>
      </w:pPr>
    </w:p>
    <w:p w14:paraId="2181210A" w14:textId="77777777" w:rsidR="00C73709" w:rsidRPr="00226F61" w:rsidRDefault="00C73709">
      <w:pPr>
        <w:rPr>
          <w:b/>
        </w:rPr>
      </w:pPr>
    </w:p>
    <w:p w14:paraId="4A129167" w14:textId="77777777" w:rsidR="00C73709" w:rsidRPr="00226F61" w:rsidRDefault="00C73709">
      <w:pPr>
        <w:rPr>
          <w:b/>
        </w:rPr>
      </w:pPr>
    </w:p>
    <w:p w14:paraId="62498E65" w14:textId="77777777" w:rsidR="00BB5418" w:rsidRPr="00226F61" w:rsidRDefault="00BB5418">
      <w:pPr>
        <w:rPr>
          <w:b/>
        </w:rPr>
      </w:pPr>
    </w:p>
    <w:p w14:paraId="4560EA32" w14:textId="0A67C318" w:rsidR="00C73709" w:rsidRPr="00226F61" w:rsidRDefault="00BB5418" w:rsidP="00BB5418">
      <w:pPr>
        <w:jc w:val="center"/>
        <w:rPr>
          <w:sz w:val="28"/>
        </w:rPr>
      </w:pPr>
      <w:r w:rsidRPr="00226F61">
        <w:rPr>
          <w:sz w:val="28"/>
        </w:rPr>
        <w:t>Harrison Paul Cooper</w:t>
      </w:r>
    </w:p>
    <w:p w14:paraId="32054879" w14:textId="77777777" w:rsidR="00C73709" w:rsidRPr="00226F61" w:rsidRDefault="00C73709">
      <w:pPr>
        <w:rPr>
          <w:b/>
          <w:sz w:val="28"/>
        </w:rPr>
      </w:pPr>
    </w:p>
    <w:p w14:paraId="0FBA084D" w14:textId="77777777" w:rsidR="00C73709" w:rsidRPr="00226F61" w:rsidRDefault="00C73709">
      <w:pPr>
        <w:rPr>
          <w:b/>
          <w:sz w:val="28"/>
        </w:rPr>
      </w:pPr>
    </w:p>
    <w:p w14:paraId="6EDD2A3E" w14:textId="77777777" w:rsidR="00C73709" w:rsidRPr="00226F61" w:rsidRDefault="00C73709">
      <w:pPr>
        <w:rPr>
          <w:b/>
          <w:sz w:val="28"/>
        </w:rPr>
      </w:pPr>
    </w:p>
    <w:p w14:paraId="35AA762C" w14:textId="49B41B2D" w:rsidR="00C73709" w:rsidRPr="00226F61" w:rsidRDefault="00BB5418" w:rsidP="00BB5418">
      <w:pPr>
        <w:jc w:val="center"/>
        <w:rPr>
          <w:sz w:val="28"/>
        </w:rPr>
      </w:pPr>
      <w:r w:rsidRPr="00226F61">
        <w:rPr>
          <w:sz w:val="28"/>
        </w:rPr>
        <w:t>Supervised By:</w:t>
      </w:r>
    </w:p>
    <w:p w14:paraId="67845451" w14:textId="1D8374AD" w:rsidR="00C73709" w:rsidRPr="00226F61" w:rsidRDefault="00BB5418" w:rsidP="00BB5418">
      <w:pPr>
        <w:jc w:val="center"/>
        <w:rPr>
          <w:sz w:val="28"/>
        </w:rPr>
      </w:pPr>
      <w:r w:rsidRPr="00226F61">
        <w:rPr>
          <w:sz w:val="28"/>
        </w:rPr>
        <w:t>Dr. Dawn Walker</w:t>
      </w:r>
    </w:p>
    <w:p w14:paraId="5AA39B90" w14:textId="77777777" w:rsidR="00C73709" w:rsidRPr="00226F61" w:rsidRDefault="00C73709" w:rsidP="00BB5418">
      <w:pPr>
        <w:jc w:val="center"/>
      </w:pPr>
    </w:p>
    <w:p w14:paraId="5193D1FB" w14:textId="77777777" w:rsidR="00C73709" w:rsidRPr="00226F61" w:rsidRDefault="00C73709">
      <w:pPr>
        <w:rPr>
          <w:b/>
        </w:rPr>
      </w:pPr>
    </w:p>
    <w:p w14:paraId="2EEB6EE3" w14:textId="77777777" w:rsidR="00C73709" w:rsidRPr="00226F61" w:rsidRDefault="00C73709">
      <w:pPr>
        <w:rPr>
          <w:b/>
        </w:rPr>
      </w:pPr>
    </w:p>
    <w:p w14:paraId="1909D91A" w14:textId="77777777" w:rsidR="00C73709" w:rsidRPr="00226F61" w:rsidRDefault="00C73709">
      <w:pPr>
        <w:rPr>
          <w:b/>
        </w:rPr>
      </w:pPr>
    </w:p>
    <w:p w14:paraId="29DA7DBC" w14:textId="77777777" w:rsidR="00C73709" w:rsidRPr="00226F61" w:rsidRDefault="00C73709">
      <w:pPr>
        <w:rPr>
          <w:b/>
        </w:rPr>
      </w:pPr>
    </w:p>
    <w:p w14:paraId="3E164D1E" w14:textId="77777777" w:rsidR="00C73709" w:rsidRPr="00226F61" w:rsidRDefault="00C73709">
      <w:pPr>
        <w:rPr>
          <w:b/>
        </w:rPr>
      </w:pPr>
    </w:p>
    <w:p w14:paraId="78995E19" w14:textId="77777777" w:rsidR="00C73709" w:rsidRPr="00226F61" w:rsidRDefault="00C73709">
      <w:pPr>
        <w:rPr>
          <w:b/>
        </w:rPr>
      </w:pPr>
    </w:p>
    <w:p w14:paraId="2EBBDBFF" w14:textId="77777777" w:rsidR="00C73709" w:rsidRPr="00226F61" w:rsidRDefault="00C73709">
      <w:pPr>
        <w:rPr>
          <w:b/>
        </w:rPr>
      </w:pPr>
    </w:p>
    <w:p w14:paraId="77F3834D" w14:textId="77777777" w:rsidR="00C73709" w:rsidRPr="00226F61" w:rsidRDefault="00C73709">
      <w:pPr>
        <w:rPr>
          <w:b/>
        </w:rPr>
      </w:pPr>
    </w:p>
    <w:p w14:paraId="54010D9E" w14:textId="77777777" w:rsidR="00C73709" w:rsidRPr="00226F61" w:rsidRDefault="00C73709">
      <w:pPr>
        <w:rPr>
          <w:b/>
        </w:rPr>
      </w:pPr>
    </w:p>
    <w:p w14:paraId="47744EEC" w14:textId="77777777" w:rsidR="00C73709" w:rsidRPr="00226F61" w:rsidRDefault="00C73709">
      <w:pPr>
        <w:rPr>
          <w:b/>
        </w:rPr>
      </w:pPr>
    </w:p>
    <w:p w14:paraId="54049C7C" w14:textId="77777777" w:rsidR="00C73709" w:rsidRPr="00226F61" w:rsidRDefault="00C73709">
      <w:pPr>
        <w:rPr>
          <w:b/>
        </w:rPr>
      </w:pPr>
    </w:p>
    <w:p w14:paraId="4FF41856" w14:textId="77777777" w:rsidR="00C73709" w:rsidRPr="00226F61" w:rsidRDefault="00C73709">
      <w:pPr>
        <w:rPr>
          <w:b/>
        </w:rPr>
      </w:pPr>
    </w:p>
    <w:p w14:paraId="62568C88" w14:textId="77777777" w:rsidR="00C73709" w:rsidRPr="00226F61" w:rsidRDefault="00C73709">
      <w:pPr>
        <w:rPr>
          <w:b/>
        </w:rPr>
      </w:pPr>
    </w:p>
    <w:p w14:paraId="2D5A2FD3" w14:textId="77777777" w:rsidR="00C73709" w:rsidRPr="00226F61" w:rsidRDefault="00C73709">
      <w:pPr>
        <w:rPr>
          <w:b/>
        </w:rPr>
      </w:pPr>
    </w:p>
    <w:p w14:paraId="77E97323" w14:textId="77777777" w:rsidR="00C73709" w:rsidRPr="00226F61" w:rsidRDefault="00C73709">
      <w:pPr>
        <w:rPr>
          <w:b/>
          <w:sz w:val="28"/>
        </w:rPr>
      </w:pPr>
    </w:p>
    <w:p w14:paraId="51F2FC7A" w14:textId="77777777" w:rsidR="00C73709" w:rsidRPr="00226F61" w:rsidRDefault="00C73709">
      <w:pPr>
        <w:rPr>
          <w:b/>
          <w:sz w:val="32"/>
        </w:rPr>
      </w:pPr>
    </w:p>
    <w:p w14:paraId="71CCAA69" w14:textId="571FD6D4" w:rsidR="00C73709" w:rsidRPr="00226F61" w:rsidRDefault="00BB5418" w:rsidP="00BB5418">
      <w:pPr>
        <w:jc w:val="center"/>
        <w:rPr>
          <w:sz w:val="32"/>
        </w:rPr>
      </w:pPr>
      <w:r w:rsidRPr="00226F61">
        <w:rPr>
          <w:sz w:val="32"/>
        </w:rPr>
        <w:t>COM3610</w:t>
      </w:r>
    </w:p>
    <w:p w14:paraId="53B27308" w14:textId="77777777" w:rsidR="00C73709" w:rsidRPr="00226F61" w:rsidRDefault="00C73709">
      <w:pPr>
        <w:rPr>
          <w:sz w:val="32"/>
        </w:rPr>
      </w:pPr>
    </w:p>
    <w:p w14:paraId="7FF3E187" w14:textId="6EBAF079" w:rsidR="00C73709" w:rsidRPr="00226F61" w:rsidRDefault="00507CFA" w:rsidP="00BB5418">
      <w:pPr>
        <w:jc w:val="center"/>
        <w:rPr>
          <w:sz w:val="32"/>
        </w:rPr>
      </w:pPr>
      <w:r>
        <w:rPr>
          <w:sz w:val="32"/>
        </w:rPr>
        <w:t>Friday, 11</w:t>
      </w:r>
      <w:r w:rsidRPr="00507CFA">
        <w:rPr>
          <w:sz w:val="32"/>
          <w:vertAlign w:val="superscript"/>
        </w:rPr>
        <w:t>th</w:t>
      </w:r>
      <w:r>
        <w:rPr>
          <w:sz w:val="32"/>
        </w:rPr>
        <w:t xml:space="preserve"> May 2018</w:t>
      </w:r>
    </w:p>
    <w:p w14:paraId="4A200043" w14:textId="77777777" w:rsidR="00C73709" w:rsidRPr="00226F61" w:rsidRDefault="00C73709">
      <w:pPr>
        <w:rPr>
          <w:b/>
        </w:rPr>
      </w:pPr>
    </w:p>
    <w:p w14:paraId="48B6ECDF" w14:textId="77777777" w:rsidR="00C73709" w:rsidRPr="00226F61" w:rsidRDefault="00C73709">
      <w:pPr>
        <w:rPr>
          <w:b/>
        </w:rPr>
      </w:pPr>
    </w:p>
    <w:p w14:paraId="11D94CBE" w14:textId="77777777" w:rsidR="00C73709" w:rsidRPr="00226F61" w:rsidRDefault="00C73709">
      <w:pPr>
        <w:rPr>
          <w:b/>
        </w:rPr>
      </w:pPr>
    </w:p>
    <w:p w14:paraId="3E374B4E" w14:textId="325603A6" w:rsidR="00BB5418" w:rsidRPr="00226F61" w:rsidRDefault="00C05627" w:rsidP="00615E54">
      <w:pPr>
        <w:jc w:val="center"/>
      </w:pPr>
      <w:r w:rsidRPr="00226F61">
        <w:t>This report is submitted in partial fulfilment of the requirement for the degree of MComp Computer Science with a Year in Industry by Harrison P. Cooper</w:t>
      </w:r>
    </w:p>
    <w:p w14:paraId="35AF97CA" w14:textId="4855DD39" w:rsidR="00EC2F4F" w:rsidRPr="00226F61" w:rsidRDefault="003609A5" w:rsidP="00456DB0">
      <w:pPr>
        <w:pStyle w:val="Heading1"/>
      </w:pPr>
      <w:bookmarkStart w:id="1" w:name="_Toc513790608"/>
      <w:r w:rsidRPr="00226F61">
        <w:lastRenderedPageBreak/>
        <w:t>Signed Declaration</w:t>
      </w:r>
      <w:bookmarkEnd w:id="1"/>
    </w:p>
    <w:p w14:paraId="2F4BDD33" w14:textId="77777777" w:rsidR="00615E54" w:rsidRDefault="00615E54" w:rsidP="00A63DA5">
      <w:pPr>
        <w:rPr>
          <w:b/>
        </w:rPr>
      </w:pPr>
    </w:p>
    <w:p w14:paraId="7F0FAAC2" w14:textId="77777777" w:rsidR="00821AE3" w:rsidRPr="00226F61" w:rsidRDefault="0042737D" w:rsidP="00A63DA5">
      <w:pPr>
        <w:rPr>
          <w:rFonts w:eastAsia="Times New Roman"/>
          <w:color w:val="414042"/>
          <w:szCs w:val="20"/>
          <w:shd w:val="clear" w:color="auto" w:fill="F1F2F2"/>
        </w:rPr>
      </w:pPr>
      <w:r w:rsidRPr="00226F61">
        <w:rPr>
          <w:rFonts w:eastAsia="Times New Roman"/>
          <w:color w:val="414042"/>
          <w:szCs w:val="20"/>
        </w:rPr>
        <w:t>All sentences or passages quoted in this report from other people's work have been specifically acknowledged by clear cross-referencing to author, work and page(s). Any illustrations which are not the work of the author of this report have been used with the explicit permission of the</w:t>
      </w:r>
      <w:r w:rsidRPr="00226F61">
        <w:rPr>
          <w:rFonts w:eastAsia="Times New Roman"/>
          <w:color w:val="414042"/>
          <w:szCs w:val="20"/>
          <w:shd w:val="clear" w:color="auto" w:fill="F1F2F2"/>
        </w:rPr>
        <w:t xml:space="preserve"> </w:t>
      </w:r>
      <w:r w:rsidRPr="00226F61">
        <w:rPr>
          <w:rFonts w:eastAsia="Times New Roman"/>
          <w:color w:val="414042"/>
          <w:szCs w:val="20"/>
        </w:rPr>
        <w:t>originator and are specifically acknowledged. I understand that failure to do this amounts to plagiarism and will be considered grounds for failure in this project and the degree examination as a whole.</w:t>
      </w:r>
    </w:p>
    <w:p w14:paraId="5ED92C56" w14:textId="166B67B0" w:rsidR="00821AE3" w:rsidRPr="00226F61" w:rsidRDefault="0042737D" w:rsidP="00A63DA5">
      <w:pPr>
        <w:rPr>
          <w:rFonts w:eastAsia="Times New Roman"/>
          <w:color w:val="414042"/>
          <w:szCs w:val="20"/>
          <w:shd w:val="clear" w:color="auto" w:fill="F1F2F2"/>
        </w:rPr>
      </w:pPr>
      <w:r w:rsidRPr="00226F61">
        <w:rPr>
          <w:rFonts w:eastAsia="Times New Roman"/>
          <w:color w:val="414042"/>
          <w:szCs w:val="20"/>
        </w:rPr>
        <w:br/>
        <w:t>Name: </w:t>
      </w:r>
      <w:r w:rsidR="00F5012D" w:rsidRPr="00226F61">
        <w:rPr>
          <w:rFonts w:eastAsia="Times New Roman"/>
          <w:color w:val="414042"/>
          <w:szCs w:val="20"/>
        </w:rPr>
        <w:t xml:space="preserve"> Harrison Paul Cooper</w:t>
      </w:r>
    </w:p>
    <w:p w14:paraId="6B5C9F6C" w14:textId="3ED7B19E" w:rsidR="00821AE3" w:rsidRPr="00226F61" w:rsidRDefault="0042737D" w:rsidP="00A63DA5">
      <w:pPr>
        <w:rPr>
          <w:rFonts w:eastAsia="Times New Roman"/>
          <w:color w:val="414042"/>
          <w:szCs w:val="20"/>
          <w:shd w:val="clear" w:color="auto" w:fill="F1F2F2"/>
        </w:rPr>
      </w:pPr>
      <w:r w:rsidRPr="00226F61">
        <w:rPr>
          <w:rFonts w:eastAsia="Times New Roman"/>
          <w:color w:val="414042"/>
          <w:szCs w:val="20"/>
        </w:rPr>
        <w:br/>
        <w:t>Signature: </w:t>
      </w:r>
      <w:r w:rsidR="00F5012D" w:rsidRPr="00226F61">
        <w:rPr>
          <w:rFonts w:eastAsia="Times New Roman"/>
          <w:color w:val="414042"/>
          <w:szCs w:val="20"/>
          <w:shd w:val="clear" w:color="auto" w:fill="F1F2F2"/>
        </w:rPr>
        <w:t xml:space="preserve"> </w:t>
      </w:r>
      <w:r w:rsidR="00D12E5C">
        <w:rPr>
          <w:rFonts w:eastAsia="Times New Roman"/>
          <w:color w:val="414042"/>
          <w:szCs w:val="20"/>
          <w:shd w:val="clear" w:color="auto" w:fill="F1F2F2"/>
        </w:rPr>
        <w:t>Harry Cooper</w:t>
      </w:r>
    </w:p>
    <w:p w14:paraId="56974895" w14:textId="77777777" w:rsidR="00A63DA5" w:rsidRPr="00226F61" w:rsidRDefault="00A63DA5" w:rsidP="00A63DA5">
      <w:pPr>
        <w:rPr>
          <w:rFonts w:eastAsia="Times New Roman"/>
          <w:color w:val="414042"/>
          <w:szCs w:val="20"/>
        </w:rPr>
      </w:pPr>
    </w:p>
    <w:p w14:paraId="6E3D9BBB" w14:textId="39DF9134" w:rsidR="0042737D" w:rsidRPr="00226F61" w:rsidRDefault="0042737D" w:rsidP="00A63DA5">
      <w:pPr>
        <w:rPr>
          <w:rFonts w:eastAsia="Times New Roman"/>
          <w:sz w:val="36"/>
        </w:rPr>
      </w:pPr>
      <w:r w:rsidRPr="00226F61">
        <w:rPr>
          <w:rFonts w:eastAsia="Times New Roman"/>
          <w:color w:val="414042"/>
          <w:szCs w:val="20"/>
        </w:rPr>
        <w:t>Date:</w:t>
      </w:r>
      <w:r w:rsidR="00A73052" w:rsidRPr="00226F61">
        <w:rPr>
          <w:rFonts w:eastAsia="Times New Roman"/>
          <w:color w:val="414042"/>
          <w:szCs w:val="20"/>
        </w:rPr>
        <w:t xml:space="preserve"> </w:t>
      </w:r>
      <w:r w:rsidR="007337B1">
        <w:rPr>
          <w:rFonts w:eastAsia="Times New Roman"/>
          <w:color w:val="414042"/>
          <w:szCs w:val="20"/>
        </w:rPr>
        <w:t>11/5/2018</w:t>
      </w:r>
    </w:p>
    <w:p w14:paraId="51CC38B9" w14:textId="77777777" w:rsidR="00EC2F4F" w:rsidRPr="00226F61" w:rsidRDefault="00EC2F4F" w:rsidP="00A63DA5">
      <w:pPr>
        <w:rPr>
          <w:b/>
        </w:rPr>
      </w:pPr>
    </w:p>
    <w:p w14:paraId="22A90160" w14:textId="77777777" w:rsidR="00EC2F4F" w:rsidRPr="00226F61" w:rsidRDefault="00EC2F4F" w:rsidP="00A63DA5">
      <w:pPr>
        <w:rPr>
          <w:b/>
        </w:rPr>
      </w:pPr>
    </w:p>
    <w:p w14:paraId="48A6967E" w14:textId="77777777" w:rsidR="00EC2F4F" w:rsidRPr="00226F61" w:rsidRDefault="00EC2F4F" w:rsidP="00A63DA5">
      <w:pPr>
        <w:rPr>
          <w:b/>
        </w:rPr>
      </w:pPr>
    </w:p>
    <w:p w14:paraId="39E838B7" w14:textId="77777777" w:rsidR="00EC2F4F" w:rsidRPr="00226F61" w:rsidRDefault="00EC2F4F" w:rsidP="00A63DA5">
      <w:pPr>
        <w:rPr>
          <w:b/>
        </w:rPr>
      </w:pPr>
    </w:p>
    <w:p w14:paraId="1CD48F43" w14:textId="77777777" w:rsidR="00EC2F4F" w:rsidRPr="00226F61" w:rsidRDefault="00EC2F4F" w:rsidP="00A63DA5">
      <w:pPr>
        <w:rPr>
          <w:b/>
        </w:rPr>
      </w:pPr>
    </w:p>
    <w:p w14:paraId="2188BB75" w14:textId="77777777" w:rsidR="00EC2F4F" w:rsidRPr="00226F61" w:rsidRDefault="00EC2F4F" w:rsidP="00A63DA5">
      <w:pPr>
        <w:rPr>
          <w:b/>
        </w:rPr>
      </w:pPr>
    </w:p>
    <w:p w14:paraId="158C413C" w14:textId="77777777" w:rsidR="00EC2F4F" w:rsidRPr="00226F61" w:rsidRDefault="00EC2F4F" w:rsidP="00A63DA5">
      <w:pPr>
        <w:rPr>
          <w:b/>
        </w:rPr>
      </w:pPr>
    </w:p>
    <w:p w14:paraId="40AF6A72" w14:textId="77777777" w:rsidR="00EC2F4F" w:rsidRPr="00226F61" w:rsidRDefault="00EC2F4F" w:rsidP="00A63DA5">
      <w:pPr>
        <w:rPr>
          <w:b/>
        </w:rPr>
      </w:pPr>
    </w:p>
    <w:p w14:paraId="2493747A" w14:textId="77777777" w:rsidR="00EC2F4F" w:rsidRPr="00226F61" w:rsidRDefault="00EC2F4F" w:rsidP="00A63DA5">
      <w:pPr>
        <w:rPr>
          <w:b/>
        </w:rPr>
      </w:pPr>
    </w:p>
    <w:p w14:paraId="47E836B9" w14:textId="77777777" w:rsidR="00EC2F4F" w:rsidRPr="00226F61" w:rsidRDefault="00EC2F4F" w:rsidP="00A63DA5">
      <w:pPr>
        <w:rPr>
          <w:b/>
        </w:rPr>
      </w:pPr>
    </w:p>
    <w:p w14:paraId="32883F35" w14:textId="77777777" w:rsidR="00EC2F4F" w:rsidRPr="00226F61" w:rsidRDefault="00EC2F4F" w:rsidP="00A63DA5">
      <w:pPr>
        <w:rPr>
          <w:b/>
        </w:rPr>
      </w:pPr>
    </w:p>
    <w:p w14:paraId="2FEDB297" w14:textId="77777777" w:rsidR="00EC2F4F" w:rsidRPr="00226F61" w:rsidRDefault="00EC2F4F" w:rsidP="00A63DA5">
      <w:pPr>
        <w:rPr>
          <w:b/>
        </w:rPr>
      </w:pPr>
    </w:p>
    <w:p w14:paraId="62D19201" w14:textId="77777777" w:rsidR="00EC2F4F" w:rsidRPr="00226F61" w:rsidRDefault="00EC2F4F" w:rsidP="00A63DA5">
      <w:pPr>
        <w:rPr>
          <w:b/>
        </w:rPr>
      </w:pPr>
    </w:p>
    <w:p w14:paraId="419B54C4" w14:textId="77777777" w:rsidR="00821AE3" w:rsidRPr="00226F61" w:rsidRDefault="00821AE3">
      <w:pPr>
        <w:rPr>
          <w:b/>
        </w:rPr>
      </w:pPr>
    </w:p>
    <w:p w14:paraId="1CDB2481" w14:textId="77777777" w:rsidR="00EC2F4F" w:rsidRPr="00226F61" w:rsidRDefault="00EC2F4F">
      <w:pPr>
        <w:rPr>
          <w:b/>
        </w:rPr>
      </w:pPr>
    </w:p>
    <w:p w14:paraId="1E14312C" w14:textId="77777777" w:rsidR="00EC2F4F" w:rsidRPr="00226F61" w:rsidRDefault="00EC2F4F">
      <w:pPr>
        <w:rPr>
          <w:b/>
        </w:rPr>
      </w:pPr>
    </w:p>
    <w:p w14:paraId="07AF2354" w14:textId="77777777" w:rsidR="00EC2F4F" w:rsidRDefault="00EC2F4F">
      <w:pPr>
        <w:rPr>
          <w:b/>
        </w:rPr>
      </w:pPr>
    </w:p>
    <w:p w14:paraId="333188F2" w14:textId="77777777" w:rsidR="00A22CA9" w:rsidRDefault="00A22CA9">
      <w:pPr>
        <w:rPr>
          <w:b/>
        </w:rPr>
      </w:pPr>
    </w:p>
    <w:p w14:paraId="4E0A6D4A" w14:textId="77777777" w:rsidR="00A22CA9" w:rsidRDefault="00A22CA9">
      <w:pPr>
        <w:rPr>
          <w:b/>
        </w:rPr>
      </w:pPr>
    </w:p>
    <w:p w14:paraId="010F9D6F" w14:textId="77777777" w:rsidR="00A22CA9" w:rsidRDefault="00A22CA9">
      <w:pPr>
        <w:rPr>
          <w:b/>
        </w:rPr>
      </w:pPr>
    </w:p>
    <w:p w14:paraId="4C130D5F" w14:textId="77777777" w:rsidR="00A22CA9" w:rsidRDefault="00A22CA9">
      <w:pPr>
        <w:rPr>
          <w:b/>
        </w:rPr>
      </w:pPr>
    </w:p>
    <w:p w14:paraId="11F4E502" w14:textId="77777777" w:rsidR="00A22CA9" w:rsidRPr="00226F61" w:rsidRDefault="00A22CA9">
      <w:pPr>
        <w:rPr>
          <w:b/>
        </w:rPr>
      </w:pPr>
    </w:p>
    <w:p w14:paraId="28BD6ACF" w14:textId="77777777" w:rsidR="00EC2F4F" w:rsidRPr="00226F61" w:rsidRDefault="00EC2F4F">
      <w:pPr>
        <w:rPr>
          <w:b/>
        </w:rPr>
      </w:pPr>
    </w:p>
    <w:p w14:paraId="18ACA51A" w14:textId="77777777" w:rsidR="00DC126D" w:rsidRPr="00226F61" w:rsidRDefault="00DC126D">
      <w:pPr>
        <w:rPr>
          <w:b/>
        </w:rPr>
      </w:pPr>
    </w:p>
    <w:p w14:paraId="05B74937" w14:textId="77777777" w:rsidR="00EC2F4F" w:rsidRPr="00226F61" w:rsidRDefault="00EC2F4F">
      <w:pPr>
        <w:rPr>
          <w:b/>
        </w:rPr>
      </w:pPr>
    </w:p>
    <w:p w14:paraId="6380776E" w14:textId="77777777" w:rsidR="00EC2F4F" w:rsidRPr="00226F61" w:rsidRDefault="00EC2F4F">
      <w:pPr>
        <w:rPr>
          <w:b/>
        </w:rPr>
      </w:pPr>
    </w:p>
    <w:p w14:paraId="6D8A0685" w14:textId="77777777" w:rsidR="00EC2F4F" w:rsidRPr="00226F61" w:rsidRDefault="00EC2F4F">
      <w:pPr>
        <w:rPr>
          <w:b/>
        </w:rPr>
      </w:pPr>
    </w:p>
    <w:p w14:paraId="2FE80EA9" w14:textId="77777777" w:rsidR="00821AE3" w:rsidRPr="00226F61" w:rsidRDefault="00821AE3">
      <w:pPr>
        <w:rPr>
          <w:b/>
        </w:rPr>
      </w:pPr>
    </w:p>
    <w:p w14:paraId="748738E4" w14:textId="77777777" w:rsidR="00821AE3" w:rsidRPr="00226F61" w:rsidRDefault="00821AE3">
      <w:pPr>
        <w:rPr>
          <w:b/>
        </w:rPr>
      </w:pPr>
    </w:p>
    <w:p w14:paraId="63290703" w14:textId="77777777" w:rsidR="00EC2F4F" w:rsidRPr="00226F61" w:rsidRDefault="00EC2F4F">
      <w:pPr>
        <w:rPr>
          <w:b/>
        </w:rPr>
      </w:pPr>
    </w:p>
    <w:p w14:paraId="37FEF11B" w14:textId="77777777" w:rsidR="00EC2F4F" w:rsidRPr="00226F61" w:rsidRDefault="00EC2F4F">
      <w:pPr>
        <w:rPr>
          <w:b/>
        </w:rPr>
      </w:pPr>
    </w:p>
    <w:p w14:paraId="4A746BAE" w14:textId="77777777" w:rsidR="00EC2F4F" w:rsidRPr="00226F61" w:rsidRDefault="00EC2F4F">
      <w:pPr>
        <w:rPr>
          <w:b/>
        </w:rPr>
      </w:pPr>
    </w:p>
    <w:p w14:paraId="4B85D894" w14:textId="67B6C2B8" w:rsidR="00EB512F" w:rsidRPr="00226F61" w:rsidRDefault="00EB512F" w:rsidP="00456DB0">
      <w:pPr>
        <w:pStyle w:val="Heading1"/>
      </w:pPr>
      <w:bookmarkStart w:id="2" w:name="_Toc513790609"/>
      <w:commentRangeStart w:id="3"/>
      <w:r w:rsidRPr="00226F61">
        <w:lastRenderedPageBreak/>
        <w:t>Abstract</w:t>
      </w:r>
      <w:commentRangeEnd w:id="3"/>
      <w:r w:rsidR="0056699E">
        <w:rPr>
          <w:rStyle w:val="CommentReference"/>
          <w:b w:val="0"/>
          <w:bCs w:val="0"/>
          <w:kern w:val="0"/>
        </w:rPr>
        <w:commentReference w:id="3"/>
      </w:r>
      <w:bookmarkEnd w:id="2"/>
    </w:p>
    <w:p w14:paraId="10F5585F" w14:textId="77777777" w:rsidR="00615E54" w:rsidRDefault="00615E54" w:rsidP="00456DB0">
      <w:pPr>
        <w:rPr>
          <w:b/>
        </w:rPr>
      </w:pPr>
    </w:p>
    <w:p w14:paraId="4F903207" w14:textId="338E2F46" w:rsidR="00824A73" w:rsidRDefault="00D04541" w:rsidP="00456DB0">
      <w:pPr>
        <w:rPr>
          <w:sz w:val="22"/>
        </w:rPr>
      </w:pPr>
      <w:r w:rsidRPr="00226F61">
        <w:rPr>
          <w:sz w:val="22"/>
        </w:rPr>
        <w:t>Ageing is believed to be the largest contributor to the deterioration of the wall lining t</w:t>
      </w:r>
      <w:r w:rsidR="003E104F">
        <w:rPr>
          <w:sz w:val="22"/>
        </w:rPr>
        <w:t xml:space="preserve">he inside of our blood vessels and </w:t>
      </w:r>
      <w:r w:rsidRPr="00226F61">
        <w:rPr>
          <w:sz w:val="22"/>
        </w:rPr>
        <w:t xml:space="preserve">is dictated by a series of rules which produce emergent behaviours between cells. </w:t>
      </w:r>
      <w:r w:rsidR="00824A73">
        <w:rPr>
          <w:sz w:val="22"/>
        </w:rPr>
        <w:t xml:space="preserve">Agent based models have been used in the past to great success in accurately modelling interactions between cells </w:t>
      </w:r>
      <w:r w:rsidR="00C67B07">
        <w:rPr>
          <w:sz w:val="22"/>
        </w:rPr>
        <w:t>and one has been adapted for this project.</w:t>
      </w:r>
    </w:p>
    <w:p w14:paraId="63D24C4F" w14:textId="56E436B8" w:rsidR="00591503" w:rsidRPr="00C67B07" w:rsidRDefault="00CE0586" w:rsidP="00456DB0">
      <w:pPr>
        <w:rPr>
          <w:sz w:val="22"/>
        </w:rPr>
      </w:pPr>
      <w:r>
        <w:rPr>
          <w:sz w:val="22"/>
        </w:rPr>
        <w:t>Migration of endothelial cells plays a crucial role in</w:t>
      </w:r>
      <w:r w:rsidR="00C67B07">
        <w:rPr>
          <w:sz w:val="22"/>
        </w:rPr>
        <w:t xml:space="preserve"> the</w:t>
      </w:r>
      <w:r>
        <w:rPr>
          <w:sz w:val="22"/>
        </w:rPr>
        <w:t xml:space="preserve"> healing </w:t>
      </w:r>
      <w:r w:rsidR="00A62959">
        <w:rPr>
          <w:sz w:val="22"/>
        </w:rPr>
        <w:t xml:space="preserve">of </w:t>
      </w:r>
      <w:r>
        <w:rPr>
          <w:sz w:val="22"/>
        </w:rPr>
        <w:t xml:space="preserve">damaged endothelium </w:t>
      </w:r>
      <w:r w:rsidR="00A62959">
        <w:rPr>
          <w:sz w:val="22"/>
        </w:rPr>
        <w:t>walls, and as we get older</w:t>
      </w:r>
      <w:r>
        <w:rPr>
          <w:sz w:val="22"/>
        </w:rPr>
        <w:t xml:space="preserve"> this migration is thought to be hindered by the increased presence of large</w:t>
      </w:r>
      <w:r w:rsidR="00C67B07">
        <w:rPr>
          <w:sz w:val="22"/>
        </w:rPr>
        <w:t>r senescent cells. The model aims to provide insight into the rate of wound closure with age and the results support the theory that senescent cells slow down surrounding cells</w:t>
      </w:r>
      <w:r w:rsidR="002F29D4">
        <w:rPr>
          <w:sz w:val="22"/>
        </w:rPr>
        <w:t>, therefore increasing the risk of having a heart attack</w:t>
      </w:r>
      <w:r w:rsidR="00C67B07">
        <w:rPr>
          <w:sz w:val="22"/>
        </w:rPr>
        <w:t>.</w:t>
      </w:r>
    </w:p>
    <w:p w14:paraId="15C65E4D" w14:textId="4C03C344" w:rsidR="00591503" w:rsidRPr="00226F61" w:rsidRDefault="0046580A">
      <w:pPr>
        <w:rPr>
          <w:b/>
        </w:rPr>
      </w:pPr>
      <w:r>
        <w:rPr>
          <w:b/>
        </w:rPr>
        <w:tab/>
      </w:r>
    </w:p>
    <w:p w14:paraId="761C5D27" w14:textId="77777777" w:rsidR="00591503" w:rsidRPr="00226F61" w:rsidRDefault="00591503">
      <w:pPr>
        <w:rPr>
          <w:b/>
        </w:rPr>
      </w:pPr>
    </w:p>
    <w:p w14:paraId="392E8F50" w14:textId="77777777" w:rsidR="00591503" w:rsidRPr="00226F61" w:rsidRDefault="00591503">
      <w:pPr>
        <w:rPr>
          <w:b/>
        </w:rPr>
      </w:pPr>
    </w:p>
    <w:p w14:paraId="4A3CCA80" w14:textId="77777777" w:rsidR="00591503" w:rsidRPr="00226F61" w:rsidRDefault="00591503">
      <w:pPr>
        <w:rPr>
          <w:b/>
        </w:rPr>
      </w:pPr>
    </w:p>
    <w:p w14:paraId="1931738F" w14:textId="77777777" w:rsidR="00591503" w:rsidRPr="00226F61" w:rsidRDefault="00591503">
      <w:pPr>
        <w:rPr>
          <w:b/>
        </w:rPr>
      </w:pPr>
    </w:p>
    <w:p w14:paraId="3E97D03D" w14:textId="77777777" w:rsidR="00591503" w:rsidRPr="00226F61" w:rsidRDefault="00591503">
      <w:pPr>
        <w:rPr>
          <w:b/>
        </w:rPr>
      </w:pPr>
    </w:p>
    <w:p w14:paraId="611C9B1C" w14:textId="77777777" w:rsidR="00591503" w:rsidRPr="00226F61" w:rsidRDefault="00591503">
      <w:pPr>
        <w:rPr>
          <w:b/>
        </w:rPr>
      </w:pPr>
    </w:p>
    <w:p w14:paraId="2177710B" w14:textId="77777777" w:rsidR="00591503" w:rsidRPr="00226F61" w:rsidRDefault="00591503">
      <w:pPr>
        <w:rPr>
          <w:b/>
        </w:rPr>
      </w:pPr>
    </w:p>
    <w:p w14:paraId="7E386DBD" w14:textId="77777777" w:rsidR="00591503" w:rsidRPr="00226F61" w:rsidRDefault="00591503">
      <w:pPr>
        <w:rPr>
          <w:b/>
        </w:rPr>
      </w:pPr>
    </w:p>
    <w:p w14:paraId="55D6D515" w14:textId="77777777" w:rsidR="00591503" w:rsidRPr="00226F61" w:rsidRDefault="00591503">
      <w:pPr>
        <w:rPr>
          <w:b/>
        </w:rPr>
      </w:pPr>
    </w:p>
    <w:p w14:paraId="24F2006A" w14:textId="77777777" w:rsidR="00591503" w:rsidRPr="00226F61" w:rsidRDefault="00591503">
      <w:pPr>
        <w:rPr>
          <w:b/>
        </w:rPr>
      </w:pPr>
    </w:p>
    <w:p w14:paraId="012DD2D0" w14:textId="77777777" w:rsidR="00672ABA" w:rsidRPr="00226F61" w:rsidRDefault="00672ABA">
      <w:pPr>
        <w:rPr>
          <w:b/>
        </w:rPr>
      </w:pPr>
    </w:p>
    <w:p w14:paraId="7306B4DA" w14:textId="77777777" w:rsidR="00591503" w:rsidRPr="00226F61" w:rsidRDefault="00591503">
      <w:pPr>
        <w:rPr>
          <w:b/>
        </w:rPr>
      </w:pPr>
    </w:p>
    <w:p w14:paraId="635500EF" w14:textId="77777777" w:rsidR="00591503" w:rsidRPr="00226F61" w:rsidRDefault="00591503">
      <w:pPr>
        <w:rPr>
          <w:b/>
        </w:rPr>
      </w:pPr>
    </w:p>
    <w:p w14:paraId="4F11C6D6" w14:textId="77777777" w:rsidR="00591503" w:rsidRDefault="00591503">
      <w:pPr>
        <w:rPr>
          <w:b/>
        </w:rPr>
      </w:pPr>
    </w:p>
    <w:p w14:paraId="7B023BFD" w14:textId="77777777" w:rsidR="00A22CA9" w:rsidRDefault="00A22CA9">
      <w:pPr>
        <w:rPr>
          <w:b/>
        </w:rPr>
      </w:pPr>
    </w:p>
    <w:p w14:paraId="1FC456F1" w14:textId="77777777" w:rsidR="00A22CA9" w:rsidRDefault="00A22CA9">
      <w:pPr>
        <w:rPr>
          <w:b/>
        </w:rPr>
      </w:pPr>
    </w:p>
    <w:p w14:paraId="4A48231B" w14:textId="77777777" w:rsidR="00A22CA9" w:rsidRDefault="00A22CA9">
      <w:pPr>
        <w:rPr>
          <w:b/>
        </w:rPr>
      </w:pPr>
    </w:p>
    <w:p w14:paraId="4C77AE8E" w14:textId="77777777" w:rsidR="00A22CA9" w:rsidRDefault="00A22CA9">
      <w:pPr>
        <w:rPr>
          <w:b/>
        </w:rPr>
      </w:pPr>
    </w:p>
    <w:p w14:paraId="26705F12" w14:textId="77777777" w:rsidR="00A22CA9" w:rsidRPr="00226F61" w:rsidRDefault="00A22CA9">
      <w:pPr>
        <w:rPr>
          <w:b/>
        </w:rPr>
      </w:pPr>
    </w:p>
    <w:p w14:paraId="7805DCCD" w14:textId="77777777" w:rsidR="00591503" w:rsidRPr="00226F61" w:rsidRDefault="00591503">
      <w:pPr>
        <w:rPr>
          <w:b/>
        </w:rPr>
      </w:pPr>
    </w:p>
    <w:p w14:paraId="13F4953E" w14:textId="77777777" w:rsidR="00591503" w:rsidRPr="00226F61" w:rsidRDefault="00591503">
      <w:pPr>
        <w:rPr>
          <w:b/>
        </w:rPr>
      </w:pPr>
    </w:p>
    <w:p w14:paraId="290E2D3D" w14:textId="77777777" w:rsidR="00591503" w:rsidRPr="00226F61" w:rsidRDefault="00591503">
      <w:pPr>
        <w:rPr>
          <w:b/>
        </w:rPr>
      </w:pPr>
    </w:p>
    <w:p w14:paraId="1FEA3C1A" w14:textId="77777777" w:rsidR="00591503" w:rsidRPr="00226F61" w:rsidRDefault="00591503">
      <w:pPr>
        <w:rPr>
          <w:b/>
        </w:rPr>
      </w:pPr>
    </w:p>
    <w:p w14:paraId="78107B19" w14:textId="77777777" w:rsidR="00591503" w:rsidRPr="00226F61" w:rsidRDefault="00591503">
      <w:pPr>
        <w:rPr>
          <w:b/>
        </w:rPr>
      </w:pPr>
    </w:p>
    <w:p w14:paraId="2B4F5D21" w14:textId="77777777" w:rsidR="00591503" w:rsidRPr="00226F61" w:rsidRDefault="00591503">
      <w:pPr>
        <w:rPr>
          <w:b/>
        </w:rPr>
      </w:pPr>
    </w:p>
    <w:p w14:paraId="1EB475F6" w14:textId="77777777" w:rsidR="00591503" w:rsidRPr="00226F61" w:rsidRDefault="00591503">
      <w:pPr>
        <w:rPr>
          <w:b/>
        </w:rPr>
      </w:pPr>
    </w:p>
    <w:p w14:paraId="0C1E0FF9" w14:textId="77777777" w:rsidR="00591503" w:rsidRPr="00226F61" w:rsidRDefault="00591503">
      <w:pPr>
        <w:rPr>
          <w:b/>
        </w:rPr>
      </w:pPr>
    </w:p>
    <w:p w14:paraId="7857805F" w14:textId="77777777" w:rsidR="00591503" w:rsidRPr="00226F61" w:rsidRDefault="00591503">
      <w:pPr>
        <w:rPr>
          <w:b/>
        </w:rPr>
      </w:pPr>
    </w:p>
    <w:p w14:paraId="4FE4B033" w14:textId="77777777" w:rsidR="00591503" w:rsidRPr="00226F61" w:rsidRDefault="00591503">
      <w:pPr>
        <w:rPr>
          <w:b/>
        </w:rPr>
      </w:pPr>
    </w:p>
    <w:p w14:paraId="13487FC1" w14:textId="77777777" w:rsidR="00591503" w:rsidRPr="00226F61" w:rsidRDefault="00591503">
      <w:pPr>
        <w:rPr>
          <w:b/>
        </w:rPr>
      </w:pPr>
    </w:p>
    <w:p w14:paraId="5F59BFD1" w14:textId="77777777" w:rsidR="00591503" w:rsidRPr="00226F61" w:rsidRDefault="00591503">
      <w:pPr>
        <w:rPr>
          <w:b/>
        </w:rPr>
      </w:pPr>
    </w:p>
    <w:p w14:paraId="11209151" w14:textId="77777777" w:rsidR="00591503" w:rsidRPr="00226F61" w:rsidRDefault="00591503">
      <w:pPr>
        <w:rPr>
          <w:b/>
        </w:rPr>
      </w:pPr>
    </w:p>
    <w:p w14:paraId="2973827B" w14:textId="77777777" w:rsidR="00591503" w:rsidRPr="00226F61" w:rsidRDefault="00591503">
      <w:pPr>
        <w:rPr>
          <w:b/>
        </w:rPr>
      </w:pPr>
    </w:p>
    <w:p w14:paraId="4F61690C" w14:textId="77777777" w:rsidR="00591503" w:rsidRPr="00226F61" w:rsidRDefault="00591503">
      <w:pPr>
        <w:rPr>
          <w:b/>
        </w:rPr>
      </w:pPr>
    </w:p>
    <w:p w14:paraId="6707CC52" w14:textId="77777777" w:rsidR="00591503" w:rsidRPr="00226F61" w:rsidRDefault="00591503">
      <w:pPr>
        <w:rPr>
          <w:b/>
        </w:rPr>
      </w:pPr>
    </w:p>
    <w:p w14:paraId="31365343" w14:textId="77777777" w:rsidR="00591503" w:rsidRPr="00226F61" w:rsidRDefault="00591503">
      <w:pPr>
        <w:rPr>
          <w:b/>
        </w:rPr>
      </w:pPr>
    </w:p>
    <w:p w14:paraId="5C9C32B7" w14:textId="2EC5F539" w:rsidR="00757D9F" w:rsidRPr="00226F61" w:rsidRDefault="00BA6D73" w:rsidP="00456DB0">
      <w:pPr>
        <w:pStyle w:val="Heading1"/>
      </w:pPr>
      <w:bookmarkStart w:id="4" w:name="_Toc513790610"/>
      <w:r w:rsidRPr="00226F61">
        <w:lastRenderedPageBreak/>
        <w:t>Acknowledgements</w:t>
      </w:r>
      <w:bookmarkEnd w:id="4"/>
    </w:p>
    <w:p w14:paraId="4CC98842" w14:textId="77777777" w:rsidR="00615E54" w:rsidRDefault="00615E54"/>
    <w:p w14:paraId="596C3084" w14:textId="17134565" w:rsidR="00757D9F" w:rsidRPr="00226F61" w:rsidRDefault="00AC0B2A">
      <w:r w:rsidRPr="00226F61">
        <w:t>I would like to take the time to give my thanks to Dr</w:t>
      </w:r>
      <w:r w:rsidR="00291FBF">
        <w:t>.</w:t>
      </w:r>
      <w:r w:rsidRPr="00226F61">
        <w:t xml:space="preserve"> Dawn Walke</w:t>
      </w:r>
      <w:r w:rsidR="00EC7ECB" w:rsidRPr="00226F61">
        <w:t>r for</w:t>
      </w:r>
      <w:r w:rsidR="00672ABA" w:rsidRPr="00226F61">
        <w:t xml:space="preserve"> her continued encouragement and expert advice throughout this challenging project.</w:t>
      </w:r>
    </w:p>
    <w:p w14:paraId="7D36E60A" w14:textId="5959E345" w:rsidR="00AC0B2A" w:rsidRPr="00226F61" w:rsidRDefault="00291FBF">
      <w:r>
        <w:t>I would also like to give thanks to Prof. Paul Evans, my parents, and my nan.</w:t>
      </w:r>
    </w:p>
    <w:p w14:paraId="268E305D" w14:textId="77777777" w:rsidR="00757D9F" w:rsidRPr="00226F61" w:rsidRDefault="00757D9F">
      <w:pPr>
        <w:rPr>
          <w:b/>
        </w:rPr>
      </w:pPr>
    </w:p>
    <w:p w14:paraId="37E235A7" w14:textId="77777777" w:rsidR="00757D9F" w:rsidRPr="00226F61" w:rsidRDefault="00757D9F">
      <w:pPr>
        <w:rPr>
          <w:b/>
        </w:rPr>
      </w:pPr>
    </w:p>
    <w:p w14:paraId="7C3127A6" w14:textId="77777777" w:rsidR="00757D9F" w:rsidRPr="00226F61" w:rsidRDefault="00757D9F">
      <w:pPr>
        <w:rPr>
          <w:b/>
        </w:rPr>
      </w:pPr>
    </w:p>
    <w:p w14:paraId="04CAFF4C" w14:textId="77777777" w:rsidR="00757D9F" w:rsidRPr="00226F61" w:rsidRDefault="00757D9F">
      <w:pPr>
        <w:rPr>
          <w:b/>
        </w:rPr>
      </w:pPr>
    </w:p>
    <w:p w14:paraId="7AB0C0FA" w14:textId="77777777" w:rsidR="00757D9F" w:rsidRPr="00226F61" w:rsidRDefault="00757D9F">
      <w:pPr>
        <w:rPr>
          <w:b/>
        </w:rPr>
      </w:pPr>
    </w:p>
    <w:p w14:paraId="69E823C4" w14:textId="77777777" w:rsidR="00757D9F" w:rsidRPr="00226F61" w:rsidRDefault="00757D9F">
      <w:pPr>
        <w:rPr>
          <w:b/>
        </w:rPr>
      </w:pPr>
    </w:p>
    <w:p w14:paraId="09B0F43E" w14:textId="77777777" w:rsidR="00757D9F" w:rsidRPr="00226F61" w:rsidRDefault="00757D9F">
      <w:pPr>
        <w:rPr>
          <w:b/>
        </w:rPr>
      </w:pPr>
    </w:p>
    <w:p w14:paraId="6496A06C" w14:textId="77777777" w:rsidR="00757D9F" w:rsidRPr="00226F61" w:rsidRDefault="00757D9F">
      <w:pPr>
        <w:rPr>
          <w:b/>
        </w:rPr>
      </w:pPr>
    </w:p>
    <w:p w14:paraId="01954E64" w14:textId="77777777" w:rsidR="00757D9F" w:rsidRPr="00226F61" w:rsidRDefault="00757D9F">
      <w:pPr>
        <w:rPr>
          <w:b/>
        </w:rPr>
      </w:pPr>
    </w:p>
    <w:p w14:paraId="57ED0F2B" w14:textId="77777777" w:rsidR="00757D9F" w:rsidRPr="00226F61" w:rsidRDefault="00757D9F">
      <w:pPr>
        <w:rPr>
          <w:b/>
        </w:rPr>
      </w:pPr>
    </w:p>
    <w:p w14:paraId="3C6BD158" w14:textId="77777777" w:rsidR="00757D9F" w:rsidRPr="00226F61" w:rsidRDefault="00757D9F">
      <w:pPr>
        <w:rPr>
          <w:b/>
        </w:rPr>
      </w:pPr>
    </w:p>
    <w:p w14:paraId="0F4AF16B" w14:textId="77777777" w:rsidR="00757D9F" w:rsidRPr="00226F61" w:rsidRDefault="00757D9F">
      <w:pPr>
        <w:rPr>
          <w:b/>
        </w:rPr>
      </w:pPr>
    </w:p>
    <w:p w14:paraId="491C3E2F" w14:textId="77777777" w:rsidR="00757D9F" w:rsidRPr="00226F61" w:rsidRDefault="00757D9F">
      <w:pPr>
        <w:rPr>
          <w:b/>
        </w:rPr>
      </w:pPr>
    </w:p>
    <w:p w14:paraId="5B8A6046" w14:textId="77777777" w:rsidR="00757D9F" w:rsidRPr="00226F61" w:rsidRDefault="00757D9F">
      <w:pPr>
        <w:rPr>
          <w:b/>
        </w:rPr>
      </w:pPr>
    </w:p>
    <w:p w14:paraId="669C370B" w14:textId="77777777" w:rsidR="00757D9F" w:rsidRPr="00226F61" w:rsidRDefault="00757D9F">
      <w:pPr>
        <w:rPr>
          <w:b/>
        </w:rPr>
      </w:pPr>
    </w:p>
    <w:p w14:paraId="11F88421" w14:textId="77777777" w:rsidR="00757D9F" w:rsidRPr="00226F61" w:rsidRDefault="00757D9F">
      <w:pPr>
        <w:rPr>
          <w:b/>
        </w:rPr>
      </w:pPr>
    </w:p>
    <w:p w14:paraId="05F1A562" w14:textId="77777777" w:rsidR="00757D9F" w:rsidRPr="00226F61" w:rsidRDefault="00757D9F">
      <w:pPr>
        <w:rPr>
          <w:b/>
        </w:rPr>
      </w:pPr>
    </w:p>
    <w:p w14:paraId="22624757" w14:textId="77777777" w:rsidR="00757D9F" w:rsidRPr="00226F61" w:rsidRDefault="00757D9F">
      <w:pPr>
        <w:rPr>
          <w:b/>
        </w:rPr>
      </w:pPr>
    </w:p>
    <w:p w14:paraId="2F57AAED" w14:textId="77777777" w:rsidR="00757D9F" w:rsidRPr="00226F61" w:rsidRDefault="00757D9F">
      <w:pPr>
        <w:rPr>
          <w:b/>
        </w:rPr>
      </w:pPr>
    </w:p>
    <w:p w14:paraId="5145032A" w14:textId="77777777" w:rsidR="00757D9F" w:rsidRPr="00226F61" w:rsidRDefault="00757D9F">
      <w:pPr>
        <w:rPr>
          <w:b/>
        </w:rPr>
      </w:pPr>
    </w:p>
    <w:p w14:paraId="5F973D85" w14:textId="77777777" w:rsidR="00757D9F" w:rsidRPr="00226F61" w:rsidRDefault="00757D9F">
      <w:pPr>
        <w:rPr>
          <w:b/>
        </w:rPr>
      </w:pPr>
    </w:p>
    <w:p w14:paraId="481FFA4C" w14:textId="77777777" w:rsidR="00757D9F" w:rsidRPr="00226F61" w:rsidRDefault="00757D9F">
      <w:pPr>
        <w:rPr>
          <w:b/>
        </w:rPr>
      </w:pPr>
    </w:p>
    <w:p w14:paraId="0DD20D6E" w14:textId="77777777" w:rsidR="00757D9F" w:rsidRPr="00226F61" w:rsidRDefault="00757D9F">
      <w:pPr>
        <w:rPr>
          <w:b/>
        </w:rPr>
      </w:pPr>
    </w:p>
    <w:p w14:paraId="4E59E3F1" w14:textId="77777777" w:rsidR="00757D9F" w:rsidRPr="00226F61" w:rsidRDefault="00757D9F">
      <w:pPr>
        <w:rPr>
          <w:b/>
        </w:rPr>
      </w:pPr>
    </w:p>
    <w:p w14:paraId="698A6A1E" w14:textId="77777777" w:rsidR="00757D9F" w:rsidRPr="00226F61" w:rsidRDefault="00757D9F">
      <w:pPr>
        <w:rPr>
          <w:b/>
        </w:rPr>
      </w:pPr>
    </w:p>
    <w:p w14:paraId="7E15EB5E" w14:textId="77777777" w:rsidR="00757D9F" w:rsidRPr="00226F61" w:rsidRDefault="00757D9F">
      <w:pPr>
        <w:rPr>
          <w:b/>
        </w:rPr>
      </w:pPr>
    </w:p>
    <w:p w14:paraId="29F379A0" w14:textId="77777777" w:rsidR="00757D9F" w:rsidRPr="00226F61" w:rsidRDefault="00757D9F">
      <w:pPr>
        <w:rPr>
          <w:b/>
        </w:rPr>
      </w:pPr>
    </w:p>
    <w:p w14:paraId="7C8DA7FE" w14:textId="77777777" w:rsidR="00757D9F" w:rsidRPr="00226F61" w:rsidRDefault="00757D9F">
      <w:pPr>
        <w:rPr>
          <w:b/>
        </w:rPr>
      </w:pPr>
    </w:p>
    <w:p w14:paraId="6172B64E" w14:textId="77777777" w:rsidR="00757D9F" w:rsidRPr="00226F61" w:rsidRDefault="00757D9F">
      <w:pPr>
        <w:rPr>
          <w:b/>
        </w:rPr>
      </w:pPr>
    </w:p>
    <w:p w14:paraId="08C8B212" w14:textId="77777777" w:rsidR="00757D9F" w:rsidRPr="00226F61" w:rsidRDefault="00757D9F">
      <w:pPr>
        <w:rPr>
          <w:b/>
        </w:rPr>
      </w:pPr>
    </w:p>
    <w:p w14:paraId="166406F4" w14:textId="77777777" w:rsidR="00757D9F" w:rsidRPr="00226F61" w:rsidRDefault="00757D9F">
      <w:pPr>
        <w:rPr>
          <w:b/>
        </w:rPr>
      </w:pPr>
    </w:p>
    <w:p w14:paraId="166B6AC7" w14:textId="77777777" w:rsidR="00757D9F" w:rsidRPr="00226F61" w:rsidRDefault="00757D9F">
      <w:pPr>
        <w:rPr>
          <w:b/>
        </w:rPr>
      </w:pPr>
    </w:p>
    <w:p w14:paraId="31EC073F" w14:textId="77777777" w:rsidR="00757D9F" w:rsidRPr="00226F61" w:rsidRDefault="00757D9F">
      <w:pPr>
        <w:rPr>
          <w:b/>
        </w:rPr>
      </w:pPr>
    </w:p>
    <w:p w14:paraId="46DEC325" w14:textId="77777777" w:rsidR="00757D9F" w:rsidRPr="00226F61" w:rsidRDefault="00757D9F">
      <w:pPr>
        <w:rPr>
          <w:b/>
        </w:rPr>
      </w:pPr>
    </w:p>
    <w:p w14:paraId="6AF13250" w14:textId="77777777" w:rsidR="00757D9F" w:rsidRPr="00226F61" w:rsidRDefault="00757D9F">
      <w:pPr>
        <w:rPr>
          <w:b/>
        </w:rPr>
      </w:pPr>
    </w:p>
    <w:p w14:paraId="42241907" w14:textId="77777777" w:rsidR="00757D9F" w:rsidRPr="00226F61" w:rsidRDefault="00757D9F">
      <w:pPr>
        <w:rPr>
          <w:b/>
        </w:rPr>
      </w:pPr>
    </w:p>
    <w:p w14:paraId="20A9F587" w14:textId="77777777" w:rsidR="00757D9F" w:rsidRDefault="00757D9F">
      <w:pPr>
        <w:rPr>
          <w:b/>
        </w:rPr>
      </w:pPr>
    </w:p>
    <w:p w14:paraId="3FFBF514" w14:textId="77777777" w:rsidR="00A22CA9" w:rsidRPr="00226F61" w:rsidRDefault="00A22CA9">
      <w:pPr>
        <w:rPr>
          <w:b/>
        </w:rPr>
      </w:pPr>
    </w:p>
    <w:p w14:paraId="0BBF56DF" w14:textId="77777777" w:rsidR="00591503" w:rsidRPr="00226F61" w:rsidRDefault="00591503">
      <w:pPr>
        <w:rPr>
          <w:b/>
        </w:rPr>
      </w:pPr>
    </w:p>
    <w:p w14:paraId="35F39DFA" w14:textId="77777777" w:rsidR="00EC2F4F" w:rsidRPr="00226F61" w:rsidRDefault="00EC2F4F">
      <w:pPr>
        <w:rPr>
          <w:b/>
        </w:rPr>
      </w:pPr>
    </w:p>
    <w:p w14:paraId="4B18611F" w14:textId="77777777" w:rsidR="00EC2F4F" w:rsidRPr="00226F61" w:rsidRDefault="00EC2F4F">
      <w:pPr>
        <w:rPr>
          <w:b/>
        </w:rPr>
      </w:pPr>
    </w:p>
    <w:p w14:paraId="556054EE" w14:textId="0A7F5316" w:rsidR="00223E25" w:rsidRPr="00226F61" w:rsidRDefault="00223E25" w:rsidP="00456DB0">
      <w:pPr>
        <w:pStyle w:val="Heading1"/>
      </w:pPr>
      <w:bookmarkStart w:id="5" w:name="_Toc513790611"/>
      <w:r w:rsidRPr="00226F61">
        <w:lastRenderedPageBreak/>
        <w:t>Glossary</w:t>
      </w:r>
      <w:bookmarkEnd w:id="5"/>
    </w:p>
    <w:p w14:paraId="6BA705FA" w14:textId="77777777" w:rsidR="00223E25" w:rsidRPr="00226F61" w:rsidRDefault="00223E25" w:rsidP="00BA6D73">
      <w:pPr>
        <w:jc w:val="center"/>
      </w:pPr>
    </w:p>
    <w:p w14:paraId="5CE8D6D8" w14:textId="77777777" w:rsidR="00A15300" w:rsidRPr="00226F61" w:rsidRDefault="00A15300" w:rsidP="00BA6D73">
      <w:pPr>
        <w:jc w:val="center"/>
      </w:pPr>
    </w:p>
    <w:p w14:paraId="6E424464" w14:textId="76555086" w:rsidR="002856DF" w:rsidRPr="00226F61" w:rsidRDefault="002856DF" w:rsidP="002856DF">
      <w:r w:rsidRPr="00226F61">
        <w:t>Eukaryotic Cell:</w:t>
      </w:r>
      <w:r w:rsidR="00F02597" w:rsidRPr="00226F61">
        <w:t xml:space="preserve"> A biological cell with a membrane-bound nucleus</w:t>
      </w:r>
    </w:p>
    <w:p w14:paraId="7F46934E" w14:textId="77777777" w:rsidR="002856DF" w:rsidRPr="00226F61" w:rsidRDefault="002856DF" w:rsidP="002856DF"/>
    <w:p w14:paraId="518E1597" w14:textId="01AB43E6" w:rsidR="002856DF" w:rsidRPr="00226F61" w:rsidRDefault="002856DF" w:rsidP="002856DF">
      <w:r w:rsidRPr="00226F61">
        <w:t>Endothelial Cell:</w:t>
      </w:r>
      <w:r w:rsidR="0018083C" w:rsidRPr="00226F61">
        <w:t xml:space="preserve"> Cells that line blood vessels inner surfaces</w:t>
      </w:r>
    </w:p>
    <w:p w14:paraId="52DF1E3E" w14:textId="77777777" w:rsidR="002856DF" w:rsidRPr="00226F61" w:rsidRDefault="002856DF" w:rsidP="002856DF"/>
    <w:p w14:paraId="549808F0" w14:textId="22587166" w:rsidR="002856DF" w:rsidRPr="00226F61" w:rsidRDefault="002856DF" w:rsidP="002856DF">
      <w:r w:rsidRPr="00226F61">
        <w:t>In Vitro:</w:t>
      </w:r>
      <w:r w:rsidR="0018083C" w:rsidRPr="00226F61">
        <w:t xml:space="preserve"> Experimentation outside a living organism (in glass)</w:t>
      </w:r>
    </w:p>
    <w:p w14:paraId="679BC5E9" w14:textId="77777777" w:rsidR="002856DF" w:rsidRPr="00226F61" w:rsidRDefault="002856DF" w:rsidP="002856DF"/>
    <w:p w14:paraId="5E047CF8" w14:textId="4ADDE7BF" w:rsidR="002856DF" w:rsidRPr="00226F61" w:rsidRDefault="002856DF" w:rsidP="002856DF">
      <w:r w:rsidRPr="00226F61">
        <w:t>Quiescence:</w:t>
      </w:r>
      <w:r w:rsidR="0018083C" w:rsidRPr="00226F61">
        <w:t xml:space="preserve"> </w:t>
      </w:r>
      <w:r w:rsidR="003A5B5A" w:rsidRPr="00226F61">
        <w:t>A state of cellular inactivity</w:t>
      </w:r>
    </w:p>
    <w:p w14:paraId="6D3B2390" w14:textId="77777777" w:rsidR="002856DF" w:rsidRPr="00226F61" w:rsidRDefault="002856DF" w:rsidP="002856DF"/>
    <w:p w14:paraId="10D0339E" w14:textId="025D976A" w:rsidR="002856DF" w:rsidRPr="00226F61" w:rsidRDefault="002856DF" w:rsidP="002856DF">
      <w:r w:rsidRPr="00226F61">
        <w:t>Senescence:</w:t>
      </w:r>
      <w:r w:rsidR="003A5B5A" w:rsidRPr="00226F61">
        <w:t xml:space="preserve"> Deterioration of functional cellular characteristics</w:t>
      </w:r>
    </w:p>
    <w:p w14:paraId="1E58E1E2" w14:textId="77777777" w:rsidR="002856DF" w:rsidRPr="00226F61" w:rsidRDefault="002856DF" w:rsidP="002856DF"/>
    <w:p w14:paraId="52DE5864" w14:textId="178EDCDB" w:rsidR="002856DF" w:rsidRPr="00226F61" w:rsidRDefault="002856DF" w:rsidP="002856DF">
      <w:r w:rsidRPr="00226F61">
        <w:t>Telomere:</w:t>
      </w:r>
      <w:r w:rsidR="004061BB" w:rsidRPr="00226F61">
        <w:t xml:space="preserve"> A segment of DNA at the end of chromosomes</w:t>
      </w:r>
    </w:p>
    <w:p w14:paraId="019D27A8" w14:textId="77777777" w:rsidR="00223E25" w:rsidRPr="00226F61" w:rsidRDefault="00223E25" w:rsidP="002856DF"/>
    <w:p w14:paraId="50744868" w14:textId="77777777" w:rsidR="00013ABD" w:rsidRPr="00226F61" w:rsidRDefault="00601ECB" w:rsidP="002856DF">
      <w:pPr>
        <w:rPr>
          <w:szCs w:val="22"/>
        </w:rPr>
      </w:pPr>
      <w:r w:rsidRPr="00226F61">
        <w:rPr>
          <w:szCs w:val="22"/>
        </w:rPr>
        <w:t xml:space="preserve">Pro-atherosclerotic: </w:t>
      </w:r>
      <w:r w:rsidR="003C10D7" w:rsidRPr="00226F61">
        <w:rPr>
          <w:szCs w:val="22"/>
        </w:rPr>
        <w:t>Pertaining to atherosclerosis</w:t>
      </w:r>
      <w:r w:rsidR="00013ABD" w:rsidRPr="00226F61">
        <w:rPr>
          <w:szCs w:val="22"/>
        </w:rPr>
        <w:t xml:space="preserve">, which is when arteries thicken from fatty </w:t>
      </w:r>
    </w:p>
    <w:p w14:paraId="57D818D8" w14:textId="11C67C72" w:rsidR="004061BB" w:rsidRPr="00226F61" w:rsidRDefault="00013ABD" w:rsidP="00013ABD">
      <w:pPr>
        <w:rPr>
          <w:sz w:val="28"/>
        </w:rPr>
      </w:pPr>
      <w:r w:rsidRPr="00226F61">
        <w:rPr>
          <w:szCs w:val="22"/>
        </w:rPr>
        <w:t xml:space="preserve">   </w:t>
      </w:r>
      <w:r w:rsidRPr="00226F61">
        <w:rPr>
          <w:szCs w:val="22"/>
        </w:rPr>
        <w:tab/>
        <w:t xml:space="preserve">  </w:t>
      </w:r>
      <w:r w:rsidRPr="00226F61">
        <w:rPr>
          <w:szCs w:val="22"/>
        </w:rPr>
        <w:tab/>
        <w:t xml:space="preserve">         </w:t>
      </w:r>
      <w:r w:rsidR="006F5AA8" w:rsidRPr="00226F61">
        <w:rPr>
          <w:szCs w:val="22"/>
        </w:rPr>
        <w:t>deposits.</w:t>
      </w:r>
    </w:p>
    <w:p w14:paraId="183E0CB5" w14:textId="77777777" w:rsidR="004061BB" w:rsidRPr="00226F61" w:rsidRDefault="004061BB" w:rsidP="002856DF"/>
    <w:p w14:paraId="1F7A475C" w14:textId="77777777" w:rsidR="004061BB" w:rsidRPr="00226F61" w:rsidRDefault="004061BB" w:rsidP="002856DF"/>
    <w:p w14:paraId="1029B2D4" w14:textId="77777777" w:rsidR="002856DF" w:rsidRPr="00226F61" w:rsidRDefault="002856DF" w:rsidP="002856DF">
      <w:pPr>
        <w:rPr>
          <w:sz w:val="40"/>
        </w:rPr>
      </w:pPr>
    </w:p>
    <w:p w14:paraId="0F0146DA" w14:textId="3245589C" w:rsidR="00223E25" w:rsidRPr="00226F61" w:rsidRDefault="00F27D84" w:rsidP="00456DB0">
      <w:pPr>
        <w:pStyle w:val="Heading1"/>
      </w:pPr>
      <w:bookmarkStart w:id="6" w:name="_Toc513790612"/>
      <w:commentRangeStart w:id="7"/>
      <w:r>
        <w:t>Abbreviations</w:t>
      </w:r>
      <w:commentRangeEnd w:id="7"/>
      <w:r w:rsidR="0056699E">
        <w:rPr>
          <w:rStyle w:val="CommentReference"/>
          <w:b w:val="0"/>
          <w:bCs w:val="0"/>
          <w:kern w:val="0"/>
        </w:rPr>
        <w:commentReference w:id="7"/>
      </w:r>
      <w:bookmarkEnd w:id="6"/>
    </w:p>
    <w:p w14:paraId="3F07CEC5" w14:textId="77777777" w:rsidR="00223E25" w:rsidRPr="00226F61" w:rsidRDefault="00223E25" w:rsidP="00BA6D73">
      <w:pPr>
        <w:jc w:val="center"/>
        <w:rPr>
          <w:sz w:val="40"/>
        </w:rPr>
      </w:pPr>
    </w:p>
    <w:p w14:paraId="29943089" w14:textId="3B21CD1D" w:rsidR="00223E25" w:rsidRDefault="00ED76C6" w:rsidP="00ED76C6">
      <w:r>
        <w:t>ABM:</w:t>
      </w:r>
      <w:r w:rsidR="00FB3733">
        <w:t xml:space="preserve"> Agent Based Model</w:t>
      </w:r>
    </w:p>
    <w:p w14:paraId="00A29CE1" w14:textId="77777777" w:rsidR="00ED76C6" w:rsidRDefault="00ED76C6" w:rsidP="00ED76C6"/>
    <w:p w14:paraId="3A40AB61" w14:textId="1AC6AFF3" w:rsidR="00ED76C6" w:rsidRDefault="00ED76C6" w:rsidP="00ED76C6">
      <w:r>
        <w:t>CA:</w:t>
      </w:r>
      <w:r w:rsidR="00FB3733">
        <w:t xml:space="preserve"> Cellular Automata</w:t>
      </w:r>
    </w:p>
    <w:p w14:paraId="5DFB87FF" w14:textId="77777777" w:rsidR="00ED76C6" w:rsidRDefault="00ED76C6" w:rsidP="00ED76C6"/>
    <w:p w14:paraId="407821CB" w14:textId="3254698B" w:rsidR="00ED76C6" w:rsidRDefault="00ED76C6" w:rsidP="00ED76C6">
      <w:r>
        <w:t>EBM:</w:t>
      </w:r>
      <w:r w:rsidR="00FB3733">
        <w:t xml:space="preserve"> Equation B</w:t>
      </w:r>
      <w:bookmarkStart w:id="8" w:name="_GoBack"/>
      <w:bookmarkEnd w:id="8"/>
      <w:r w:rsidR="00FB3733">
        <w:t>ased Model</w:t>
      </w:r>
    </w:p>
    <w:p w14:paraId="514D02BF" w14:textId="77777777" w:rsidR="00ED76C6" w:rsidRDefault="00ED76C6" w:rsidP="00ED76C6"/>
    <w:p w14:paraId="4D7D7BB8" w14:textId="6B61D608" w:rsidR="00ED76C6" w:rsidRDefault="00ED76C6" w:rsidP="00ED76C6">
      <w:r>
        <w:t>EC:</w:t>
      </w:r>
      <w:r w:rsidR="00FB3733">
        <w:t xml:space="preserve"> Endothelial Cell</w:t>
      </w:r>
    </w:p>
    <w:p w14:paraId="6200189C" w14:textId="77777777" w:rsidR="00ED76C6" w:rsidRDefault="00ED76C6" w:rsidP="00ED76C6"/>
    <w:p w14:paraId="45A486C2" w14:textId="235CD743" w:rsidR="00ED76C6" w:rsidRDefault="00ED76C6" w:rsidP="00ED76C6">
      <w:r>
        <w:t>PC:</w:t>
      </w:r>
      <w:r w:rsidR="00FB3733">
        <w:t xml:space="preserve"> Proliferating Cell</w:t>
      </w:r>
    </w:p>
    <w:p w14:paraId="53D2A5B4" w14:textId="77777777" w:rsidR="00ED76C6" w:rsidRDefault="00ED76C6" w:rsidP="00ED76C6"/>
    <w:p w14:paraId="535B62DA" w14:textId="3BBADD9D" w:rsidR="00ED76C6" w:rsidRDefault="00ED76C6" w:rsidP="00ED76C6">
      <w:r>
        <w:t>QC:</w:t>
      </w:r>
      <w:r w:rsidR="00FB3733">
        <w:t xml:space="preserve"> Quiescent Cell</w:t>
      </w:r>
    </w:p>
    <w:p w14:paraId="73EC2600" w14:textId="77777777" w:rsidR="00ED76C6" w:rsidRDefault="00ED76C6" w:rsidP="00ED76C6"/>
    <w:p w14:paraId="44C998CC" w14:textId="0AD49353" w:rsidR="00457172" w:rsidRPr="00226F61" w:rsidRDefault="00ED76C6">
      <w:r>
        <w:t>SC:</w:t>
      </w:r>
      <w:r w:rsidR="00FB3733">
        <w:t xml:space="preserve"> Senescent Cell</w:t>
      </w:r>
      <w:r w:rsidR="00A22CA9">
        <w:br/>
      </w:r>
      <w:r w:rsidR="00A22CA9">
        <w:br/>
      </w:r>
      <w:r w:rsidR="00A22CA9">
        <w:br/>
      </w:r>
      <w:r w:rsidR="00A22CA9">
        <w:br/>
      </w:r>
      <w:r w:rsidR="00A22CA9">
        <w:br/>
      </w:r>
      <w:r w:rsidR="00A22CA9">
        <w:br/>
      </w:r>
      <w:r w:rsidR="00A22CA9">
        <w:br/>
      </w:r>
    </w:p>
    <w:bookmarkStart w:id="9" w:name="_Toc513790613" w:displacedByCustomXml="next"/>
    <w:sdt>
      <w:sdtPr>
        <w:rPr>
          <w:b w:val="0"/>
          <w:bCs w:val="0"/>
          <w:kern w:val="0"/>
          <w:sz w:val="24"/>
          <w:szCs w:val="24"/>
        </w:rPr>
        <w:id w:val="1042246777"/>
        <w:docPartObj>
          <w:docPartGallery w:val="Table of Contents"/>
          <w:docPartUnique/>
        </w:docPartObj>
      </w:sdtPr>
      <w:sdtEndPr>
        <w:rPr>
          <w:noProof/>
        </w:rPr>
      </w:sdtEndPr>
      <w:sdtContent>
        <w:p w14:paraId="3227F918" w14:textId="6746B80C" w:rsidR="004C338E" w:rsidRPr="000133D4" w:rsidRDefault="004C338E" w:rsidP="00456DB0">
          <w:pPr>
            <w:pStyle w:val="Heading1"/>
          </w:pPr>
          <w:r w:rsidRPr="000133D4">
            <w:t>Table of Contents</w:t>
          </w:r>
          <w:bookmarkEnd w:id="9"/>
        </w:p>
        <w:p w14:paraId="3B90B440" w14:textId="1D8DC076" w:rsidR="00975982" w:rsidRPr="000133D4" w:rsidRDefault="004C338E">
          <w:pPr>
            <w:pStyle w:val="TOC1"/>
            <w:tabs>
              <w:tab w:val="right" w:leader="dot" w:pos="9010"/>
            </w:tabs>
            <w:rPr>
              <w:rFonts w:ascii="Times New Roman" w:eastAsiaTheme="minorEastAsia" w:hAnsi="Times New Roman"/>
              <w:b w:val="0"/>
              <w:bCs w:val="0"/>
              <w:caps w:val="0"/>
              <w:noProof/>
              <w:sz w:val="24"/>
              <w:szCs w:val="24"/>
            </w:rPr>
          </w:pPr>
          <w:r w:rsidRPr="000133D4">
            <w:rPr>
              <w:rFonts w:ascii="Times New Roman" w:hAnsi="Times New Roman"/>
              <w:b w:val="0"/>
              <w:bCs w:val="0"/>
            </w:rPr>
            <w:fldChar w:fldCharType="begin"/>
          </w:r>
          <w:r w:rsidRPr="000133D4">
            <w:rPr>
              <w:rFonts w:ascii="Times New Roman" w:hAnsi="Times New Roman"/>
            </w:rPr>
            <w:instrText xml:space="preserve"> TOC \o "1-3" \h \z \u </w:instrText>
          </w:r>
          <w:r w:rsidRPr="000133D4">
            <w:rPr>
              <w:rFonts w:ascii="Times New Roman" w:hAnsi="Times New Roman"/>
              <w:b w:val="0"/>
              <w:bCs w:val="0"/>
            </w:rPr>
            <w:fldChar w:fldCharType="separate"/>
          </w:r>
          <w:hyperlink w:anchor="_Toc513790607" w:history="1">
            <w:r w:rsidR="000133D4">
              <w:rPr>
                <w:rStyle w:val="Hyperlink"/>
                <w:rFonts w:ascii="Times New Roman" w:hAnsi="Times New Roman"/>
                <w:noProof/>
              </w:rPr>
              <w:t>Title Page</w:t>
            </w:r>
            <w:r w:rsidR="00975982" w:rsidRPr="000133D4">
              <w:rPr>
                <w:rFonts w:ascii="Times New Roman" w:hAnsi="Times New Roman"/>
                <w:noProof/>
                <w:webHidden/>
              </w:rPr>
              <w:tab/>
            </w:r>
            <w:r w:rsidR="00975982" w:rsidRPr="000133D4">
              <w:rPr>
                <w:rFonts w:ascii="Times New Roman" w:hAnsi="Times New Roman"/>
                <w:noProof/>
                <w:webHidden/>
              </w:rPr>
              <w:fldChar w:fldCharType="begin"/>
            </w:r>
            <w:r w:rsidR="00975982" w:rsidRPr="000133D4">
              <w:rPr>
                <w:rFonts w:ascii="Times New Roman" w:hAnsi="Times New Roman"/>
                <w:noProof/>
                <w:webHidden/>
              </w:rPr>
              <w:instrText xml:space="preserve"> PAGEREF _Toc513790607 \h </w:instrText>
            </w:r>
            <w:r w:rsidR="00975982" w:rsidRPr="000133D4">
              <w:rPr>
                <w:rFonts w:ascii="Times New Roman" w:hAnsi="Times New Roman"/>
                <w:noProof/>
                <w:webHidden/>
              </w:rPr>
            </w:r>
            <w:r w:rsidR="00975982" w:rsidRPr="000133D4">
              <w:rPr>
                <w:rFonts w:ascii="Times New Roman" w:hAnsi="Times New Roman"/>
                <w:noProof/>
                <w:webHidden/>
              </w:rPr>
              <w:fldChar w:fldCharType="separate"/>
            </w:r>
            <w:r w:rsidR="00975982" w:rsidRPr="000133D4">
              <w:rPr>
                <w:rFonts w:ascii="Times New Roman" w:hAnsi="Times New Roman"/>
                <w:noProof/>
                <w:webHidden/>
              </w:rPr>
              <w:t>i</w:t>
            </w:r>
            <w:r w:rsidR="00975982" w:rsidRPr="000133D4">
              <w:rPr>
                <w:rFonts w:ascii="Times New Roman" w:hAnsi="Times New Roman"/>
                <w:noProof/>
                <w:webHidden/>
              </w:rPr>
              <w:fldChar w:fldCharType="end"/>
            </w:r>
          </w:hyperlink>
        </w:p>
        <w:p w14:paraId="395FD4DE" w14:textId="77777777" w:rsidR="00975982" w:rsidRPr="000133D4" w:rsidRDefault="00975982">
          <w:pPr>
            <w:pStyle w:val="TOC1"/>
            <w:tabs>
              <w:tab w:val="right" w:leader="dot" w:pos="9010"/>
            </w:tabs>
            <w:rPr>
              <w:rFonts w:ascii="Times New Roman" w:eastAsiaTheme="minorEastAsia" w:hAnsi="Times New Roman"/>
              <w:b w:val="0"/>
              <w:bCs w:val="0"/>
              <w:caps w:val="0"/>
              <w:noProof/>
              <w:sz w:val="24"/>
              <w:szCs w:val="24"/>
            </w:rPr>
          </w:pPr>
          <w:hyperlink w:anchor="_Toc513790608" w:history="1">
            <w:r w:rsidRPr="000133D4">
              <w:rPr>
                <w:rStyle w:val="Hyperlink"/>
                <w:rFonts w:ascii="Times New Roman" w:hAnsi="Times New Roman"/>
                <w:noProof/>
              </w:rPr>
              <w:t>Signed Declaration</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_Toc513790608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ii</w:t>
            </w:r>
            <w:r w:rsidRPr="000133D4">
              <w:rPr>
                <w:rFonts w:ascii="Times New Roman" w:hAnsi="Times New Roman"/>
                <w:noProof/>
                <w:webHidden/>
              </w:rPr>
              <w:fldChar w:fldCharType="end"/>
            </w:r>
          </w:hyperlink>
        </w:p>
        <w:p w14:paraId="2C761C6B" w14:textId="77777777" w:rsidR="00975982" w:rsidRPr="000133D4" w:rsidRDefault="00975982">
          <w:pPr>
            <w:pStyle w:val="TOC1"/>
            <w:tabs>
              <w:tab w:val="right" w:leader="dot" w:pos="9010"/>
            </w:tabs>
            <w:rPr>
              <w:rFonts w:ascii="Times New Roman" w:eastAsiaTheme="minorEastAsia" w:hAnsi="Times New Roman"/>
              <w:b w:val="0"/>
              <w:bCs w:val="0"/>
              <w:caps w:val="0"/>
              <w:noProof/>
              <w:sz w:val="24"/>
              <w:szCs w:val="24"/>
            </w:rPr>
          </w:pPr>
          <w:hyperlink w:anchor="_Toc513790609" w:history="1">
            <w:r w:rsidRPr="000133D4">
              <w:rPr>
                <w:rStyle w:val="Hyperlink"/>
                <w:rFonts w:ascii="Times New Roman" w:hAnsi="Times New Roman"/>
                <w:noProof/>
              </w:rPr>
              <w:t>Abstract</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_Toc513790609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iii</w:t>
            </w:r>
            <w:r w:rsidRPr="000133D4">
              <w:rPr>
                <w:rFonts w:ascii="Times New Roman" w:hAnsi="Times New Roman"/>
                <w:noProof/>
                <w:webHidden/>
              </w:rPr>
              <w:fldChar w:fldCharType="end"/>
            </w:r>
          </w:hyperlink>
        </w:p>
        <w:p w14:paraId="4A2D118F" w14:textId="77777777" w:rsidR="00975982" w:rsidRPr="000133D4" w:rsidRDefault="00975982">
          <w:pPr>
            <w:pStyle w:val="TOC1"/>
            <w:tabs>
              <w:tab w:val="right" w:leader="dot" w:pos="9010"/>
            </w:tabs>
            <w:rPr>
              <w:rFonts w:ascii="Times New Roman" w:eastAsiaTheme="minorEastAsia" w:hAnsi="Times New Roman"/>
              <w:b w:val="0"/>
              <w:bCs w:val="0"/>
              <w:caps w:val="0"/>
              <w:noProof/>
              <w:sz w:val="24"/>
              <w:szCs w:val="24"/>
            </w:rPr>
          </w:pPr>
          <w:hyperlink w:anchor="_Toc513790610" w:history="1">
            <w:r w:rsidRPr="000133D4">
              <w:rPr>
                <w:rStyle w:val="Hyperlink"/>
                <w:rFonts w:ascii="Times New Roman" w:hAnsi="Times New Roman"/>
                <w:noProof/>
              </w:rPr>
              <w:t>Acknowledgements</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_Toc513790610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iv</w:t>
            </w:r>
            <w:r w:rsidRPr="000133D4">
              <w:rPr>
                <w:rFonts w:ascii="Times New Roman" w:hAnsi="Times New Roman"/>
                <w:noProof/>
                <w:webHidden/>
              </w:rPr>
              <w:fldChar w:fldCharType="end"/>
            </w:r>
          </w:hyperlink>
        </w:p>
        <w:p w14:paraId="3E0768E0" w14:textId="77777777" w:rsidR="00975982" w:rsidRPr="000133D4" w:rsidRDefault="00975982">
          <w:pPr>
            <w:pStyle w:val="TOC1"/>
            <w:tabs>
              <w:tab w:val="right" w:leader="dot" w:pos="9010"/>
            </w:tabs>
            <w:rPr>
              <w:rFonts w:ascii="Times New Roman" w:eastAsiaTheme="minorEastAsia" w:hAnsi="Times New Roman"/>
              <w:b w:val="0"/>
              <w:bCs w:val="0"/>
              <w:caps w:val="0"/>
              <w:noProof/>
              <w:sz w:val="24"/>
              <w:szCs w:val="24"/>
            </w:rPr>
          </w:pPr>
          <w:hyperlink w:anchor="_Toc513790611" w:history="1">
            <w:r w:rsidRPr="000133D4">
              <w:rPr>
                <w:rStyle w:val="Hyperlink"/>
                <w:rFonts w:ascii="Times New Roman" w:hAnsi="Times New Roman"/>
                <w:noProof/>
              </w:rPr>
              <w:t>Glossary</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_Toc513790611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v</w:t>
            </w:r>
            <w:r w:rsidRPr="000133D4">
              <w:rPr>
                <w:rFonts w:ascii="Times New Roman" w:hAnsi="Times New Roman"/>
                <w:noProof/>
                <w:webHidden/>
              </w:rPr>
              <w:fldChar w:fldCharType="end"/>
            </w:r>
          </w:hyperlink>
        </w:p>
        <w:p w14:paraId="3D4F2F9E" w14:textId="77777777" w:rsidR="00975982" w:rsidRPr="000133D4" w:rsidRDefault="00975982">
          <w:pPr>
            <w:pStyle w:val="TOC1"/>
            <w:tabs>
              <w:tab w:val="right" w:leader="dot" w:pos="9010"/>
            </w:tabs>
            <w:rPr>
              <w:rFonts w:ascii="Times New Roman" w:eastAsiaTheme="minorEastAsia" w:hAnsi="Times New Roman"/>
              <w:b w:val="0"/>
              <w:bCs w:val="0"/>
              <w:caps w:val="0"/>
              <w:noProof/>
              <w:sz w:val="24"/>
              <w:szCs w:val="24"/>
            </w:rPr>
          </w:pPr>
          <w:hyperlink w:anchor="_Toc513790612" w:history="1">
            <w:r w:rsidRPr="000133D4">
              <w:rPr>
                <w:rStyle w:val="Hyperlink"/>
                <w:rFonts w:ascii="Times New Roman" w:hAnsi="Times New Roman"/>
                <w:noProof/>
              </w:rPr>
              <w:t>Abbreviations</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_Toc513790612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v</w:t>
            </w:r>
            <w:r w:rsidRPr="000133D4">
              <w:rPr>
                <w:rFonts w:ascii="Times New Roman" w:hAnsi="Times New Roman"/>
                <w:noProof/>
                <w:webHidden/>
              </w:rPr>
              <w:fldChar w:fldCharType="end"/>
            </w:r>
          </w:hyperlink>
        </w:p>
        <w:p w14:paraId="21E29CDD" w14:textId="77777777" w:rsidR="00975982" w:rsidRPr="000133D4" w:rsidRDefault="00975982">
          <w:pPr>
            <w:pStyle w:val="TOC1"/>
            <w:tabs>
              <w:tab w:val="right" w:leader="dot" w:pos="9010"/>
            </w:tabs>
            <w:rPr>
              <w:rFonts w:ascii="Times New Roman" w:eastAsiaTheme="minorEastAsia" w:hAnsi="Times New Roman"/>
              <w:b w:val="0"/>
              <w:bCs w:val="0"/>
              <w:caps w:val="0"/>
              <w:noProof/>
              <w:sz w:val="24"/>
              <w:szCs w:val="24"/>
            </w:rPr>
          </w:pPr>
          <w:hyperlink w:anchor="_Toc513790613" w:history="1">
            <w:r w:rsidRPr="000133D4">
              <w:rPr>
                <w:rStyle w:val="Hyperlink"/>
                <w:rFonts w:ascii="Times New Roman" w:hAnsi="Times New Roman"/>
                <w:noProof/>
              </w:rPr>
              <w:t>Table of Contents</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_Toc513790613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vi</w:t>
            </w:r>
            <w:r w:rsidRPr="000133D4">
              <w:rPr>
                <w:rFonts w:ascii="Times New Roman" w:hAnsi="Times New Roman"/>
                <w:noProof/>
                <w:webHidden/>
              </w:rPr>
              <w:fldChar w:fldCharType="end"/>
            </w:r>
          </w:hyperlink>
        </w:p>
        <w:p w14:paraId="0DA8834F" w14:textId="77777777" w:rsidR="00975982" w:rsidRPr="000133D4" w:rsidRDefault="00975982">
          <w:pPr>
            <w:pStyle w:val="TOC1"/>
            <w:tabs>
              <w:tab w:val="right" w:leader="dot" w:pos="9010"/>
            </w:tabs>
            <w:rPr>
              <w:rFonts w:ascii="Times New Roman" w:eastAsiaTheme="minorEastAsia" w:hAnsi="Times New Roman"/>
              <w:b w:val="0"/>
              <w:bCs w:val="0"/>
              <w:caps w:val="0"/>
              <w:noProof/>
              <w:sz w:val="24"/>
              <w:szCs w:val="24"/>
            </w:rPr>
          </w:pPr>
          <w:hyperlink w:anchor="_Toc513790614" w:history="1">
            <w:r w:rsidRPr="000133D4">
              <w:rPr>
                <w:rStyle w:val="Hyperlink"/>
                <w:rFonts w:ascii="Times New Roman" w:hAnsi="Times New Roman"/>
                <w:noProof/>
              </w:rPr>
              <w:t>1 Introduction</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_Toc513790614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1</w:t>
            </w:r>
            <w:r w:rsidRPr="000133D4">
              <w:rPr>
                <w:rFonts w:ascii="Times New Roman" w:hAnsi="Times New Roman"/>
                <w:noProof/>
                <w:webHidden/>
              </w:rPr>
              <w:fldChar w:fldCharType="end"/>
            </w:r>
          </w:hyperlink>
        </w:p>
        <w:p w14:paraId="14C229F2" w14:textId="77777777" w:rsidR="00975982" w:rsidRPr="000133D4" w:rsidRDefault="00975982">
          <w:pPr>
            <w:pStyle w:val="TOC2"/>
            <w:tabs>
              <w:tab w:val="right" w:leader="dot" w:pos="9010"/>
            </w:tabs>
            <w:rPr>
              <w:rFonts w:ascii="Times New Roman" w:eastAsiaTheme="minorEastAsia" w:hAnsi="Times New Roman"/>
              <w:smallCaps w:val="0"/>
              <w:noProof/>
              <w:sz w:val="24"/>
              <w:szCs w:val="24"/>
            </w:rPr>
          </w:pPr>
          <w:hyperlink w:anchor="_Toc513790615" w:history="1">
            <w:r w:rsidRPr="000133D4">
              <w:rPr>
                <w:rStyle w:val="Hyperlink"/>
                <w:rFonts w:ascii="Times New Roman" w:hAnsi="Times New Roman"/>
                <w:noProof/>
              </w:rPr>
              <w:t>1.1 Background Information</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_Toc513790615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1</w:t>
            </w:r>
            <w:r w:rsidRPr="000133D4">
              <w:rPr>
                <w:rFonts w:ascii="Times New Roman" w:hAnsi="Times New Roman"/>
                <w:noProof/>
                <w:webHidden/>
              </w:rPr>
              <w:fldChar w:fldCharType="end"/>
            </w:r>
          </w:hyperlink>
        </w:p>
        <w:p w14:paraId="77CFDDE3" w14:textId="77777777" w:rsidR="00975982" w:rsidRPr="000133D4" w:rsidRDefault="00975982">
          <w:pPr>
            <w:pStyle w:val="TOC2"/>
            <w:tabs>
              <w:tab w:val="right" w:leader="dot" w:pos="9010"/>
            </w:tabs>
            <w:rPr>
              <w:rFonts w:ascii="Times New Roman" w:eastAsiaTheme="minorEastAsia" w:hAnsi="Times New Roman"/>
              <w:smallCaps w:val="0"/>
              <w:noProof/>
              <w:sz w:val="24"/>
              <w:szCs w:val="24"/>
            </w:rPr>
          </w:pPr>
          <w:hyperlink w:anchor="_Toc513790616" w:history="1">
            <w:r w:rsidRPr="000133D4">
              <w:rPr>
                <w:rStyle w:val="Hyperlink"/>
                <w:rFonts w:ascii="Times New Roman" w:hAnsi="Times New Roman"/>
                <w:noProof/>
              </w:rPr>
              <w:t>1.2 Aims and Objectives</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_Toc513790616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1</w:t>
            </w:r>
            <w:r w:rsidRPr="000133D4">
              <w:rPr>
                <w:rFonts w:ascii="Times New Roman" w:hAnsi="Times New Roman"/>
                <w:noProof/>
                <w:webHidden/>
              </w:rPr>
              <w:fldChar w:fldCharType="end"/>
            </w:r>
          </w:hyperlink>
        </w:p>
        <w:p w14:paraId="7C803769" w14:textId="77777777" w:rsidR="00975982" w:rsidRPr="000133D4" w:rsidRDefault="00975982">
          <w:pPr>
            <w:pStyle w:val="TOC2"/>
            <w:tabs>
              <w:tab w:val="right" w:leader="dot" w:pos="9010"/>
            </w:tabs>
            <w:rPr>
              <w:rFonts w:ascii="Times New Roman" w:eastAsiaTheme="minorEastAsia" w:hAnsi="Times New Roman"/>
              <w:smallCaps w:val="0"/>
              <w:noProof/>
              <w:sz w:val="24"/>
              <w:szCs w:val="24"/>
            </w:rPr>
          </w:pPr>
          <w:hyperlink w:anchor="_Toc513790617" w:history="1">
            <w:r w:rsidRPr="000133D4">
              <w:rPr>
                <w:rStyle w:val="Hyperlink"/>
                <w:rFonts w:ascii="Times New Roman" w:hAnsi="Times New Roman"/>
                <w:noProof/>
              </w:rPr>
              <w:t>1.3 Summary of Report</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_Toc513790617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1</w:t>
            </w:r>
            <w:r w:rsidRPr="000133D4">
              <w:rPr>
                <w:rFonts w:ascii="Times New Roman" w:hAnsi="Times New Roman"/>
                <w:noProof/>
                <w:webHidden/>
              </w:rPr>
              <w:fldChar w:fldCharType="end"/>
            </w:r>
          </w:hyperlink>
        </w:p>
        <w:p w14:paraId="5DDAB15A" w14:textId="77777777" w:rsidR="00975982" w:rsidRPr="000133D4" w:rsidRDefault="00975982">
          <w:pPr>
            <w:pStyle w:val="TOC1"/>
            <w:tabs>
              <w:tab w:val="right" w:leader="dot" w:pos="9010"/>
            </w:tabs>
            <w:rPr>
              <w:rFonts w:ascii="Times New Roman" w:eastAsiaTheme="minorEastAsia" w:hAnsi="Times New Roman"/>
              <w:b w:val="0"/>
              <w:bCs w:val="0"/>
              <w:caps w:val="0"/>
              <w:noProof/>
              <w:sz w:val="24"/>
              <w:szCs w:val="24"/>
            </w:rPr>
          </w:pPr>
          <w:hyperlink w:anchor="_Toc513790618" w:history="1">
            <w:r w:rsidRPr="000133D4">
              <w:rPr>
                <w:rStyle w:val="Hyperlink"/>
                <w:rFonts w:ascii="Times New Roman" w:hAnsi="Times New Roman"/>
                <w:noProof/>
              </w:rPr>
              <w:t>2 Literature Review</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_Toc513790618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2</w:t>
            </w:r>
            <w:r w:rsidRPr="000133D4">
              <w:rPr>
                <w:rFonts w:ascii="Times New Roman" w:hAnsi="Times New Roman"/>
                <w:noProof/>
                <w:webHidden/>
              </w:rPr>
              <w:fldChar w:fldCharType="end"/>
            </w:r>
          </w:hyperlink>
        </w:p>
        <w:p w14:paraId="29D2AD6D" w14:textId="77777777" w:rsidR="00975982" w:rsidRPr="000133D4" w:rsidRDefault="00975982">
          <w:pPr>
            <w:pStyle w:val="TOC2"/>
            <w:tabs>
              <w:tab w:val="right" w:leader="dot" w:pos="9010"/>
            </w:tabs>
            <w:rPr>
              <w:rFonts w:ascii="Times New Roman" w:eastAsiaTheme="minorEastAsia" w:hAnsi="Times New Roman"/>
              <w:smallCaps w:val="0"/>
              <w:noProof/>
              <w:sz w:val="24"/>
              <w:szCs w:val="24"/>
            </w:rPr>
          </w:pPr>
          <w:hyperlink w:anchor="_Toc513790619" w:history="1">
            <w:r w:rsidRPr="000133D4">
              <w:rPr>
                <w:rStyle w:val="Hyperlink"/>
                <w:rFonts w:ascii="Times New Roman" w:hAnsi="Times New Roman"/>
                <w:noProof/>
              </w:rPr>
              <w:t>2.1 The Endothelial Cell Cycle</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_Toc513790619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2</w:t>
            </w:r>
            <w:r w:rsidRPr="000133D4">
              <w:rPr>
                <w:rFonts w:ascii="Times New Roman" w:hAnsi="Times New Roman"/>
                <w:noProof/>
                <w:webHidden/>
              </w:rPr>
              <w:fldChar w:fldCharType="end"/>
            </w:r>
          </w:hyperlink>
        </w:p>
        <w:p w14:paraId="1253FF60" w14:textId="77777777" w:rsidR="00975982" w:rsidRPr="000133D4" w:rsidRDefault="00975982">
          <w:pPr>
            <w:pStyle w:val="TOC2"/>
            <w:tabs>
              <w:tab w:val="right" w:leader="dot" w:pos="9010"/>
            </w:tabs>
            <w:rPr>
              <w:rFonts w:ascii="Times New Roman" w:eastAsiaTheme="minorEastAsia" w:hAnsi="Times New Roman"/>
              <w:smallCaps w:val="0"/>
              <w:noProof/>
              <w:sz w:val="24"/>
              <w:szCs w:val="24"/>
            </w:rPr>
          </w:pPr>
          <w:hyperlink w:anchor="_Toc513790620" w:history="1">
            <w:r w:rsidRPr="000133D4">
              <w:rPr>
                <w:rStyle w:val="Hyperlink"/>
                <w:rFonts w:ascii="Times New Roman" w:hAnsi="Times New Roman"/>
                <w:noProof/>
              </w:rPr>
              <w:t>2.2 Ageing</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_Toc513790620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3</w:t>
            </w:r>
            <w:r w:rsidRPr="000133D4">
              <w:rPr>
                <w:rFonts w:ascii="Times New Roman" w:hAnsi="Times New Roman"/>
                <w:noProof/>
                <w:webHidden/>
              </w:rPr>
              <w:fldChar w:fldCharType="end"/>
            </w:r>
          </w:hyperlink>
        </w:p>
        <w:p w14:paraId="3B78B202" w14:textId="77777777" w:rsidR="00975982" w:rsidRPr="000133D4" w:rsidRDefault="00975982">
          <w:pPr>
            <w:pStyle w:val="TOC2"/>
            <w:tabs>
              <w:tab w:val="right" w:leader="dot" w:pos="9010"/>
            </w:tabs>
            <w:rPr>
              <w:rFonts w:ascii="Times New Roman" w:eastAsiaTheme="minorEastAsia" w:hAnsi="Times New Roman"/>
              <w:smallCaps w:val="0"/>
              <w:noProof/>
              <w:sz w:val="24"/>
              <w:szCs w:val="24"/>
            </w:rPr>
          </w:pPr>
          <w:hyperlink w:anchor="_Toc513790621" w:history="1">
            <w:r w:rsidRPr="000133D4">
              <w:rPr>
                <w:rStyle w:val="Hyperlink"/>
                <w:rFonts w:ascii="Times New Roman" w:hAnsi="Times New Roman"/>
                <w:noProof/>
              </w:rPr>
              <w:t>2.3 Senescent Cells</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_Toc513790621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3</w:t>
            </w:r>
            <w:r w:rsidRPr="000133D4">
              <w:rPr>
                <w:rFonts w:ascii="Times New Roman" w:hAnsi="Times New Roman"/>
                <w:noProof/>
                <w:webHidden/>
              </w:rPr>
              <w:fldChar w:fldCharType="end"/>
            </w:r>
          </w:hyperlink>
        </w:p>
        <w:p w14:paraId="2051D00B" w14:textId="77777777" w:rsidR="00975982" w:rsidRPr="000133D4" w:rsidRDefault="00975982">
          <w:pPr>
            <w:pStyle w:val="TOC2"/>
            <w:tabs>
              <w:tab w:val="right" w:leader="dot" w:pos="9010"/>
            </w:tabs>
            <w:rPr>
              <w:rFonts w:ascii="Times New Roman" w:eastAsiaTheme="minorEastAsia" w:hAnsi="Times New Roman"/>
              <w:smallCaps w:val="0"/>
              <w:noProof/>
              <w:sz w:val="24"/>
              <w:szCs w:val="24"/>
            </w:rPr>
          </w:pPr>
          <w:hyperlink w:anchor="_Toc513790622" w:history="1">
            <w:r w:rsidRPr="000133D4">
              <w:rPr>
                <w:rStyle w:val="Hyperlink"/>
                <w:rFonts w:ascii="Times New Roman" w:hAnsi="Times New Roman"/>
                <w:noProof/>
              </w:rPr>
              <w:t>2.4 Atheroprone Sites</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_Toc513790622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3</w:t>
            </w:r>
            <w:r w:rsidRPr="000133D4">
              <w:rPr>
                <w:rFonts w:ascii="Times New Roman" w:hAnsi="Times New Roman"/>
                <w:noProof/>
                <w:webHidden/>
              </w:rPr>
              <w:fldChar w:fldCharType="end"/>
            </w:r>
          </w:hyperlink>
        </w:p>
        <w:p w14:paraId="7DA6FD40" w14:textId="77777777" w:rsidR="00975982" w:rsidRPr="000133D4" w:rsidRDefault="00975982">
          <w:pPr>
            <w:pStyle w:val="TOC2"/>
            <w:tabs>
              <w:tab w:val="right" w:leader="dot" w:pos="9010"/>
            </w:tabs>
            <w:rPr>
              <w:rFonts w:ascii="Times New Roman" w:eastAsiaTheme="minorEastAsia" w:hAnsi="Times New Roman"/>
              <w:smallCaps w:val="0"/>
              <w:noProof/>
              <w:sz w:val="24"/>
              <w:szCs w:val="24"/>
            </w:rPr>
          </w:pPr>
          <w:hyperlink w:anchor="_Toc513790623" w:history="1">
            <w:r w:rsidRPr="000133D4">
              <w:rPr>
                <w:rStyle w:val="Hyperlink"/>
                <w:rFonts w:ascii="Times New Roman" w:hAnsi="Times New Roman"/>
                <w:noProof/>
              </w:rPr>
              <w:t>2.5 Methods of Modelling</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_Toc513790623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4</w:t>
            </w:r>
            <w:r w:rsidRPr="000133D4">
              <w:rPr>
                <w:rFonts w:ascii="Times New Roman" w:hAnsi="Times New Roman"/>
                <w:noProof/>
                <w:webHidden/>
              </w:rPr>
              <w:fldChar w:fldCharType="end"/>
            </w:r>
          </w:hyperlink>
        </w:p>
        <w:p w14:paraId="0A4E767E" w14:textId="77777777" w:rsidR="00975982" w:rsidRPr="000133D4" w:rsidRDefault="00975982">
          <w:pPr>
            <w:pStyle w:val="TOC2"/>
            <w:tabs>
              <w:tab w:val="right" w:leader="dot" w:pos="9010"/>
            </w:tabs>
            <w:rPr>
              <w:rFonts w:ascii="Times New Roman" w:eastAsiaTheme="minorEastAsia" w:hAnsi="Times New Roman"/>
              <w:smallCaps w:val="0"/>
              <w:noProof/>
              <w:sz w:val="24"/>
              <w:szCs w:val="24"/>
            </w:rPr>
          </w:pPr>
          <w:hyperlink w:anchor="_Toc513790624" w:history="1">
            <w:r w:rsidRPr="000133D4">
              <w:rPr>
                <w:rStyle w:val="Hyperlink"/>
                <w:rFonts w:ascii="Times New Roman" w:hAnsi="Times New Roman"/>
                <w:noProof/>
              </w:rPr>
              <w:t>2.6 Review of Agent Based Software</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_Toc513790624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4</w:t>
            </w:r>
            <w:r w:rsidRPr="000133D4">
              <w:rPr>
                <w:rFonts w:ascii="Times New Roman" w:hAnsi="Times New Roman"/>
                <w:noProof/>
                <w:webHidden/>
              </w:rPr>
              <w:fldChar w:fldCharType="end"/>
            </w:r>
          </w:hyperlink>
        </w:p>
        <w:p w14:paraId="7F246529" w14:textId="77777777" w:rsidR="00975982" w:rsidRPr="000133D4" w:rsidRDefault="00975982">
          <w:pPr>
            <w:pStyle w:val="TOC2"/>
            <w:tabs>
              <w:tab w:val="right" w:leader="dot" w:pos="9010"/>
            </w:tabs>
            <w:rPr>
              <w:rFonts w:ascii="Times New Roman" w:eastAsiaTheme="minorEastAsia" w:hAnsi="Times New Roman"/>
              <w:smallCaps w:val="0"/>
              <w:noProof/>
              <w:sz w:val="24"/>
              <w:szCs w:val="24"/>
            </w:rPr>
          </w:pPr>
          <w:hyperlink w:anchor="_Toc513790625" w:history="1">
            <w:r w:rsidRPr="000133D4">
              <w:rPr>
                <w:rStyle w:val="Hyperlink"/>
                <w:rFonts w:ascii="Times New Roman" w:hAnsi="Times New Roman"/>
                <w:noProof/>
              </w:rPr>
              <w:t>2.7 Cell Migration</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_Toc513790625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5</w:t>
            </w:r>
            <w:r w:rsidRPr="000133D4">
              <w:rPr>
                <w:rFonts w:ascii="Times New Roman" w:hAnsi="Times New Roman"/>
                <w:noProof/>
                <w:webHidden/>
              </w:rPr>
              <w:fldChar w:fldCharType="end"/>
            </w:r>
          </w:hyperlink>
        </w:p>
        <w:p w14:paraId="3249C83C" w14:textId="77777777" w:rsidR="00975982" w:rsidRPr="000133D4" w:rsidRDefault="00975982">
          <w:pPr>
            <w:pStyle w:val="TOC2"/>
            <w:tabs>
              <w:tab w:val="right" w:leader="dot" w:pos="9010"/>
            </w:tabs>
            <w:rPr>
              <w:rFonts w:ascii="Times New Roman" w:eastAsiaTheme="minorEastAsia" w:hAnsi="Times New Roman"/>
              <w:smallCaps w:val="0"/>
              <w:noProof/>
              <w:sz w:val="24"/>
              <w:szCs w:val="24"/>
            </w:rPr>
          </w:pPr>
          <w:hyperlink w:anchor="_Toc513790626" w:history="1">
            <w:r w:rsidRPr="000133D4">
              <w:rPr>
                <w:rStyle w:val="Hyperlink"/>
                <w:rFonts w:ascii="Times New Roman" w:hAnsi="Times New Roman"/>
                <w:noProof/>
              </w:rPr>
              <w:t>2.8 Contact Inhibition and Confluence Detection</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_Toc513790626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5</w:t>
            </w:r>
            <w:r w:rsidRPr="000133D4">
              <w:rPr>
                <w:rFonts w:ascii="Times New Roman" w:hAnsi="Times New Roman"/>
                <w:noProof/>
                <w:webHidden/>
              </w:rPr>
              <w:fldChar w:fldCharType="end"/>
            </w:r>
          </w:hyperlink>
        </w:p>
        <w:p w14:paraId="539386D4" w14:textId="77777777" w:rsidR="00975982" w:rsidRPr="000133D4" w:rsidRDefault="00975982">
          <w:pPr>
            <w:pStyle w:val="TOC1"/>
            <w:tabs>
              <w:tab w:val="right" w:leader="dot" w:pos="9010"/>
            </w:tabs>
            <w:rPr>
              <w:rFonts w:ascii="Times New Roman" w:eastAsiaTheme="minorEastAsia" w:hAnsi="Times New Roman"/>
              <w:b w:val="0"/>
              <w:bCs w:val="0"/>
              <w:caps w:val="0"/>
              <w:noProof/>
              <w:sz w:val="24"/>
              <w:szCs w:val="24"/>
            </w:rPr>
          </w:pPr>
          <w:hyperlink w:anchor="_Toc513790627" w:history="1">
            <w:r w:rsidRPr="000133D4">
              <w:rPr>
                <w:rStyle w:val="Hyperlink"/>
                <w:rFonts w:ascii="Times New Roman" w:hAnsi="Times New Roman"/>
                <w:noProof/>
              </w:rPr>
              <w:t>3 Requirements and Analysis</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_Toc513790627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7</w:t>
            </w:r>
            <w:r w:rsidRPr="000133D4">
              <w:rPr>
                <w:rFonts w:ascii="Times New Roman" w:hAnsi="Times New Roman"/>
                <w:noProof/>
                <w:webHidden/>
              </w:rPr>
              <w:fldChar w:fldCharType="end"/>
            </w:r>
          </w:hyperlink>
        </w:p>
        <w:p w14:paraId="5DA85578" w14:textId="77777777" w:rsidR="00975982" w:rsidRPr="000133D4" w:rsidRDefault="00975982">
          <w:pPr>
            <w:pStyle w:val="TOC2"/>
            <w:tabs>
              <w:tab w:val="right" w:leader="dot" w:pos="9010"/>
            </w:tabs>
            <w:rPr>
              <w:rFonts w:ascii="Times New Roman" w:eastAsiaTheme="minorEastAsia" w:hAnsi="Times New Roman"/>
              <w:smallCaps w:val="0"/>
              <w:noProof/>
              <w:sz w:val="24"/>
              <w:szCs w:val="24"/>
            </w:rPr>
          </w:pPr>
          <w:hyperlink w:anchor="_Toc513790628" w:history="1">
            <w:r w:rsidRPr="000133D4">
              <w:rPr>
                <w:rStyle w:val="Hyperlink"/>
                <w:rFonts w:ascii="Times New Roman" w:hAnsi="Times New Roman"/>
                <w:noProof/>
              </w:rPr>
              <w:t>3.1 Methodology</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_Toc513790628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7</w:t>
            </w:r>
            <w:r w:rsidRPr="000133D4">
              <w:rPr>
                <w:rFonts w:ascii="Times New Roman" w:hAnsi="Times New Roman"/>
                <w:noProof/>
                <w:webHidden/>
              </w:rPr>
              <w:fldChar w:fldCharType="end"/>
            </w:r>
          </w:hyperlink>
        </w:p>
        <w:p w14:paraId="1DE3D05C" w14:textId="77777777" w:rsidR="00975982" w:rsidRPr="000133D4" w:rsidRDefault="00975982">
          <w:pPr>
            <w:pStyle w:val="TOC2"/>
            <w:tabs>
              <w:tab w:val="right" w:leader="dot" w:pos="9010"/>
            </w:tabs>
            <w:rPr>
              <w:rFonts w:ascii="Times New Roman" w:eastAsiaTheme="minorEastAsia" w:hAnsi="Times New Roman"/>
              <w:smallCaps w:val="0"/>
              <w:noProof/>
              <w:sz w:val="24"/>
              <w:szCs w:val="24"/>
            </w:rPr>
          </w:pPr>
          <w:hyperlink w:anchor="_Toc513790629" w:history="1">
            <w:r w:rsidRPr="000133D4">
              <w:rPr>
                <w:rStyle w:val="Hyperlink"/>
                <w:rFonts w:ascii="Times New Roman" w:hAnsi="Times New Roman"/>
                <w:noProof/>
              </w:rPr>
              <w:t>3.2 Aims and Requirements</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_Toc513790629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7</w:t>
            </w:r>
            <w:r w:rsidRPr="000133D4">
              <w:rPr>
                <w:rFonts w:ascii="Times New Roman" w:hAnsi="Times New Roman"/>
                <w:noProof/>
                <w:webHidden/>
              </w:rPr>
              <w:fldChar w:fldCharType="end"/>
            </w:r>
          </w:hyperlink>
        </w:p>
        <w:p w14:paraId="47BD2540" w14:textId="77777777" w:rsidR="00975982" w:rsidRPr="000133D4" w:rsidRDefault="00975982">
          <w:pPr>
            <w:pStyle w:val="TOC3"/>
            <w:tabs>
              <w:tab w:val="right" w:leader="dot" w:pos="9010"/>
            </w:tabs>
            <w:rPr>
              <w:rFonts w:ascii="Times New Roman" w:eastAsiaTheme="minorEastAsia" w:hAnsi="Times New Roman"/>
              <w:i w:val="0"/>
              <w:iCs w:val="0"/>
              <w:noProof/>
              <w:sz w:val="24"/>
              <w:szCs w:val="24"/>
            </w:rPr>
          </w:pPr>
          <w:hyperlink w:anchor="_Toc513790630" w:history="1">
            <w:r w:rsidRPr="000133D4">
              <w:rPr>
                <w:rStyle w:val="Hyperlink"/>
                <w:rFonts w:ascii="Times New Roman" w:hAnsi="Times New Roman"/>
                <w:noProof/>
              </w:rPr>
              <w:t>3.2.1 Functional Requirements</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_Toc513790630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7</w:t>
            </w:r>
            <w:r w:rsidRPr="000133D4">
              <w:rPr>
                <w:rFonts w:ascii="Times New Roman" w:hAnsi="Times New Roman"/>
                <w:noProof/>
                <w:webHidden/>
              </w:rPr>
              <w:fldChar w:fldCharType="end"/>
            </w:r>
          </w:hyperlink>
        </w:p>
        <w:p w14:paraId="3E4ADB32" w14:textId="77777777" w:rsidR="00975982" w:rsidRPr="000133D4" w:rsidRDefault="00975982">
          <w:pPr>
            <w:pStyle w:val="TOC3"/>
            <w:tabs>
              <w:tab w:val="right" w:leader="dot" w:pos="9010"/>
            </w:tabs>
            <w:rPr>
              <w:rFonts w:ascii="Times New Roman" w:eastAsiaTheme="minorEastAsia" w:hAnsi="Times New Roman"/>
              <w:i w:val="0"/>
              <w:iCs w:val="0"/>
              <w:noProof/>
              <w:sz w:val="24"/>
              <w:szCs w:val="24"/>
            </w:rPr>
          </w:pPr>
          <w:hyperlink w:anchor="_Toc513790631" w:history="1">
            <w:r w:rsidRPr="000133D4">
              <w:rPr>
                <w:rStyle w:val="Hyperlink"/>
                <w:rFonts w:ascii="Times New Roman" w:hAnsi="Times New Roman"/>
                <w:noProof/>
              </w:rPr>
              <w:t>3.2.2 Non-functional Requirements</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_Toc513790631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8</w:t>
            </w:r>
            <w:r w:rsidRPr="000133D4">
              <w:rPr>
                <w:rFonts w:ascii="Times New Roman" w:hAnsi="Times New Roman"/>
                <w:noProof/>
                <w:webHidden/>
              </w:rPr>
              <w:fldChar w:fldCharType="end"/>
            </w:r>
          </w:hyperlink>
        </w:p>
        <w:p w14:paraId="58C7E9ED" w14:textId="77777777" w:rsidR="00975982" w:rsidRPr="000133D4" w:rsidRDefault="00975982">
          <w:pPr>
            <w:pStyle w:val="TOC3"/>
            <w:tabs>
              <w:tab w:val="right" w:leader="dot" w:pos="9010"/>
            </w:tabs>
            <w:rPr>
              <w:rFonts w:ascii="Times New Roman" w:eastAsiaTheme="minorEastAsia" w:hAnsi="Times New Roman"/>
              <w:i w:val="0"/>
              <w:iCs w:val="0"/>
              <w:noProof/>
              <w:sz w:val="24"/>
              <w:szCs w:val="24"/>
            </w:rPr>
          </w:pPr>
          <w:hyperlink w:anchor="_Toc513790632" w:history="1">
            <w:r w:rsidRPr="000133D4">
              <w:rPr>
                <w:rStyle w:val="Hyperlink"/>
                <w:rFonts w:ascii="Times New Roman" w:hAnsi="Times New Roman"/>
                <w:noProof/>
              </w:rPr>
              <w:t>3.2.3 Parameters and Rules</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_Toc513790632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8</w:t>
            </w:r>
            <w:r w:rsidRPr="000133D4">
              <w:rPr>
                <w:rFonts w:ascii="Times New Roman" w:hAnsi="Times New Roman"/>
                <w:noProof/>
                <w:webHidden/>
              </w:rPr>
              <w:fldChar w:fldCharType="end"/>
            </w:r>
          </w:hyperlink>
        </w:p>
        <w:p w14:paraId="0865FDFF" w14:textId="77777777" w:rsidR="00975982" w:rsidRPr="000133D4" w:rsidRDefault="00975982">
          <w:pPr>
            <w:pStyle w:val="TOC3"/>
            <w:tabs>
              <w:tab w:val="right" w:leader="dot" w:pos="9010"/>
            </w:tabs>
            <w:rPr>
              <w:rFonts w:ascii="Times New Roman" w:eastAsiaTheme="minorEastAsia" w:hAnsi="Times New Roman"/>
              <w:i w:val="0"/>
              <w:iCs w:val="0"/>
              <w:noProof/>
              <w:sz w:val="24"/>
              <w:szCs w:val="24"/>
            </w:rPr>
          </w:pPr>
          <w:hyperlink w:anchor="_Toc513790633" w:history="1">
            <w:r w:rsidRPr="000133D4">
              <w:rPr>
                <w:rStyle w:val="Hyperlink"/>
                <w:rFonts w:ascii="Times New Roman" w:hAnsi="Times New Roman"/>
                <w:noProof/>
              </w:rPr>
              <w:t>3.2.4 Emergent Behaviours</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_Toc513790633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8</w:t>
            </w:r>
            <w:r w:rsidRPr="000133D4">
              <w:rPr>
                <w:rFonts w:ascii="Times New Roman" w:hAnsi="Times New Roman"/>
                <w:noProof/>
                <w:webHidden/>
              </w:rPr>
              <w:fldChar w:fldCharType="end"/>
            </w:r>
          </w:hyperlink>
        </w:p>
        <w:p w14:paraId="4BCDCB65" w14:textId="77777777" w:rsidR="00975982" w:rsidRPr="000133D4" w:rsidRDefault="00975982">
          <w:pPr>
            <w:pStyle w:val="TOC2"/>
            <w:tabs>
              <w:tab w:val="right" w:leader="dot" w:pos="9010"/>
            </w:tabs>
            <w:rPr>
              <w:rFonts w:ascii="Times New Roman" w:eastAsiaTheme="minorEastAsia" w:hAnsi="Times New Roman"/>
              <w:smallCaps w:val="0"/>
              <w:noProof/>
              <w:sz w:val="24"/>
              <w:szCs w:val="24"/>
            </w:rPr>
          </w:pPr>
          <w:hyperlink w:anchor="_Toc513790634" w:history="1">
            <w:r w:rsidRPr="000133D4">
              <w:rPr>
                <w:rStyle w:val="Hyperlink"/>
                <w:rFonts w:ascii="Times New Roman" w:eastAsia="Times New Roman" w:hAnsi="Times New Roman"/>
                <w:noProof/>
              </w:rPr>
              <w:t>3.3 An overview of Python and its Class System</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_Toc513790634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8</w:t>
            </w:r>
            <w:r w:rsidRPr="000133D4">
              <w:rPr>
                <w:rFonts w:ascii="Times New Roman" w:hAnsi="Times New Roman"/>
                <w:noProof/>
                <w:webHidden/>
              </w:rPr>
              <w:fldChar w:fldCharType="end"/>
            </w:r>
          </w:hyperlink>
        </w:p>
        <w:p w14:paraId="3100BE87" w14:textId="77777777" w:rsidR="00975982" w:rsidRPr="000133D4" w:rsidRDefault="00975982">
          <w:pPr>
            <w:pStyle w:val="TOC2"/>
            <w:tabs>
              <w:tab w:val="right" w:leader="dot" w:pos="9010"/>
            </w:tabs>
            <w:rPr>
              <w:rFonts w:ascii="Times New Roman" w:eastAsiaTheme="minorEastAsia" w:hAnsi="Times New Roman"/>
              <w:smallCaps w:val="0"/>
              <w:noProof/>
              <w:sz w:val="24"/>
              <w:szCs w:val="24"/>
            </w:rPr>
          </w:pPr>
          <w:hyperlink w:anchor="_Toc513790635" w:history="1">
            <w:r w:rsidRPr="000133D4">
              <w:rPr>
                <w:rStyle w:val="Hyperlink"/>
                <w:rFonts w:ascii="Times New Roman" w:hAnsi="Times New Roman"/>
                <w:noProof/>
              </w:rPr>
              <w:t>3.4 Limitations of Model</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_Toc513790635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8</w:t>
            </w:r>
            <w:r w:rsidRPr="000133D4">
              <w:rPr>
                <w:rFonts w:ascii="Times New Roman" w:hAnsi="Times New Roman"/>
                <w:noProof/>
                <w:webHidden/>
              </w:rPr>
              <w:fldChar w:fldCharType="end"/>
            </w:r>
          </w:hyperlink>
        </w:p>
        <w:p w14:paraId="049A1CE9" w14:textId="77777777" w:rsidR="00975982" w:rsidRPr="000133D4" w:rsidRDefault="00975982">
          <w:pPr>
            <w:pStyle w:val="TOC2"/>
            <w:tabs>
              <w:tab w:val="right" w:leader="dot" w:pos="9010"/>
            </w:tabs>
            <w:rPr>
              <w:rFonts w:ascii="Times New Roman" w:eastAsiaTheme="minorEastAsia" w:hAnsi="Times New Roman"/>
              <w:smallCaps w:val="0"/>
              <w:noProof/>
              <w:sz w:val="24"/>
              <w:szCs w:val="24"/>
            </w:rPr>
          </w:pPr>
          <w:hyperlink w:anchor="_Toc513790636" w:history="1">
            <w:r w:rsidRPr="000133D4">
              <w:rPr>
                <w:rStyle w:val="Hyperlink"/>
                <w:rFonts w:ascii="Times New Roman" w:hAnsi="Times New Roman"/>
                <w:noProof/>
              </w:rPr>
              <w:t>3.5 Risk Analysis</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_Toc513790636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9</w:t>
            </w:r>
            <w:r w:rsidRPr="000133D4">
              <w:rPr>
                <w:rFonts w:ascii="Times New Roman" w:hAnsi="Times New Roman"/>
                <w:noProof/>
                <w:webHidden/>
              </w:rPr>
              <w:fldChar w:fldCharType="end"/>
            </w:r>
          </w:hyperlink>
        </w:p>
        <w:p w14:paraId="2753BE49" w14:textId="77777777" w:rsidR="00975982" w:rsidRPr="000133D4" w:rsidRDefault="00975982">
          <w:pPr>
            <w:pStyle w:val="TOC2"/>
            <w:tabs>
              <w:tab w:val="right" w:leader="dot" w:pos="9010"/>
            </w:tabs>
            <w:rPr>
              <w:rFonts w:ascii="Times New Roman" w:eastAsiaTheme="minorEastAsia" w:hAnsi="Times New Roman"/>
              <w:smallCaps w:val="0"/>
              <w:noProof/>
              <w:sz w:val="24"/>
              <w:szCs w:val="24"/>
            </w:rPr>
          </w:pPr>
          <w:hyperlink w:anchor="_Toc513790637" w:history="1">
            <w:r w:rsidRPr="000133D4">
              <w:rPr>
                <w:rStyle w:val="Hyperlink"/>
                <w:rFonts w:ascii="Times New Roman" w:hAnsi="Times New Roman"/>
                <w:noProof/>
              </w:rPr>
              <w:t>3.6 Evaluation and Testing</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_Toc513790637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10</w:t>
            </w:r>
            <w:r w:rsidRPr="000133D4">
              <w:rPr>
                <w:rFonts w:ascii="Times New Roman" w:hAnsi="Times New Roman"/>
                <w:noProof/>
                <w:webHidden/>
              </w:rPr>
              <w:fldChar w:fldCharType="end"/>
            </w:r>
          </w:hyperlink>
        </w:p>
        <w:p w14:paraId="52B7AD5E" w14:textId="77777777" w:rsidR="00975982" w:rsidRPr="000133D4" w:rsidRDefault="00975982">
          <w:pPr>
            <w:pStyle w:val="TOC1"/>
            <w:tabs>
              <w:tab w:val="right" w:leader="dot" w:pos="9010"/>
            </w:tabs>
            <w:rPr>
              <w:rFonts w:ascii="Times New Roman" w:eastAsiaTheme="minorEastAsia" w:hAnsi="Times New Roman"/>
              <w:b w:val="0"/>
              <w:bCs w:val="0"/>
              <w:caps w:val="0"/>
              <w:noProof/>
              <w:sz w:val="24"/>
              <w:szCs w:val="24"/>
            </w:rPr>
          </w:pPr>
          <w:hyperlink w:anchor="_Toc513790638" w:history="1">
            <w:r w:rsidRPr="000133D4">
              <w:rPr>
                <w:rStyle w:val="Hyperlink"/>
                <w:rFonts w:ascii="Times New Roman" w:hAnsi="Times New Roman"/>
                <w:noProof/>
              </w:rPr>
              <w:t>4 Design</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_Toc513790638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11</w:t>
            </w:r>
            <w:r w:rsidRPr="000133D4">
              <w:rPr>
                <w:rFonts w:ascii="Times New Roman" w:hAnsi="Times New Roman"/>
                <w:noProof/>
                <w:webHidden/>
              </w:rPr>
              <w:fldChar w:fldCharType="end"/>
            </w:r>
          </w:hyperlink>
        </w:p>
        <w:p w14:paraId="6B82C77D" w14:textId="77777777" w:rsidR="00975982" w:rsidRPr="000133D4" w:rsidRDefault="00975982">
          <w:pPr>
            <w:pStyle w:val="TOC2"/>
            <w:tabs>
              <w:tab w:val="right" w:leader="dot" w:pos="9010"/>
            </w:tabs>
            <w:rPr>
              <w:rFonts w:ascii="Times New Roman" w:eastAsiaTheme="minorEastAsia" w:hAnsi="Times New Roman"/>
              <w:smallCaps w:val="0"/>
              <w:noProof/>
              <w:sz w:val="24"/>
              <w:szCs w:val="24"/>
            </w:rPr>
          </w:pPr>
          <w:hyperlink w:anchor="_Toc513790639" w:history="1">
            <w:r w:rsidRPr="000133D4">
              <w:rPr>
                <w:rStyle w:val="Hyperlink"/>
                <w:rFonts w:ascii="Times New Roman" w:eastAsia="Times New Roman" w:hAnsi="Times New Roman"/>
                <w:noProof/>
              </w:rPr>
              <w:t>4.1 Theorised Program Flow</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_Toc513790639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11</w:t>
            </w:r>
            <w:r w:rsidRPr="000133D4">
              <w:rPr>
                <w:rFonts w:ascii="Times New Roman" w:hAnsi="Times New Roman"/>
                <w:noProof/>
                <w:webHidden/>
              </w:rPr>
              <w:fldChar w:fldCharType="end"/>
            </w:r>
          </w:hyperlink>
        </w:p>
        <w:p w14:paraId="132BE62C" w14:textId="77777777" w:rsidR="00975982" w:rsidRPr="000133D4" w:rsidRDefault="00975982">
          <w:pPr>
            <w:pStyle w:val="TOC3"/>
            <w:tabs>
              <w:tab w:val="right" w:leader="dot" w:pos="9010"/>
            </w:tabs>
            <w:rPr>
              <w:rFonts w:ascii="Times New Roman" w:eastAsiaTheme="minorEastAsia" w:hAnsi="Times New Roman"/>
              <w:i w:val="0"/>
              <w:iCs w:val="0"/>
              <w:noProof/>
              <w:sz w:val="24"/>
              <w:szCs w:val="24"/>
            </w:rPr>
          </w:pPr>
          <w:hyperlink w:anchor="_Toc513790640" w:history="1">
            <w:r w:rsidRPr="000133D4">
              <w:rPr>
                <w:rStyle w:val="Hyperlink"/>
                <w:rFonts w:ascii="Times New Roman" w:eastAsia="Times New Roman" w:hAnsi="Times New Roman"/>
                <w:noProof/>
              </w:rPr>
              <w:t>4.1.1 CellABM</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_Toc513790640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11</w:t>
            </w:r>
            <w:r w:rsidRPr="000133D4">
              <w:rPr>
                <w:rFonts w:ascii="Times New Roman" w:hAnsi="Times New Roman"/>
                <w:noProof/>
                <w:webHidden/>
              </w:rPr>
              <w:fldChar w:fldCharType="end"/>
            </w:r>
          </w:hyperlink>
        </w:p>
        <w:p w14:paraId="1629DEDC" w14:textId="77777777" w:rsidR="00975982" w:rsidRPr="000133D4" w:rsidRDefault="00975982">
          <w:pPr>
            <w:pStyle w:val="TOC3"/>
            <w:tabs>
              <w:tab w:val="right" w:leader="dot" w:pos="9010"/>
            </w:tabs>
            <w:rPr>
              <w:rFonts w:ascii="Times New Roman" w:eastAsiaTheme="minorEastAsia" w:hAnsi="Times New Roman"/>
              <w:i w:val="0"/>
              <w:iCs w:val="0"/>
              <w:noProof/>
              <w:sz w:val="24"/>
              <w:szCs w:val="24"/>
            </w:rPr>
          </w:pPr>
          <w:hyperlink w:anchor="_Toc513790641" w:history="1">
            <w:r w:rsidRPr="000133D4">
              <w:rPr>
                <w:rStyle w:val="Hyperlink"/>
                <w:rFonts w:ascii="Times New Roman" w:eastAsia="Times New Roman" w:hAnsi="Times New Roman"/>
                <w:noProof/>
              </w:rPr>
              <w:t>4.1.2 Cell Transitions</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_Toc513790641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13</w:t>
            </w:r>
            <w:r w:rsidRPr="000133D4">
              <w:rPr>
                <w:rFonts w:ascii="Times New Roman" w:hAnsi="Times New Roman"/>
                <w:noProof/>
                <w:webHidden/>
              </w:rPr>
              <w:fldChar w:fldCharType="end"/>
            </w:r>
          </w:hyperlink>
        </w:p>
        <w:p w14:paraId="5F574C3A" w14:textId="77777777" w:rsidR="00975982" w:rsidRPr="000133D4" w:rsidRDefault="00975982">
          <w:pPr>
            <w:pStyle w:val="TOC3"/>
            <w:tabs>
              <w:tab w:val="right" w:leader="dot" w:pos="9010"/>
            </w:tabs>
            <w:rPr>
              <w:rFonts w:ascii="Times New Roman" w:eastAsiaTheme="minorEastAsia" w:hAnsi="Times New Roman"/>
              <w:i w:val="0"/>
              <w:iCs w:val="0"/>
              <w:noProof/>
              <w:sz w:val="24"/>
              <w:szCs w:val="24"/>
            </w:rPr>
          </w:pPr>
          <w:hyperlink w:anchor="_Toc513790642" w:history="1">
            <w:r w:rsidRPr="000133D4">
              <w:rPr>
                <w:rStyle w:val="Hyperlink"/>
                <w:rFonts w:ascii="Times New Roman" w:eastAsia="Times New Roman" w:hAnsi="Times New Roman"/>
                <w:noProof/>
              </w:rPr>
              <w:t>4.1.3 Agent Solve</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_Toc513790642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14</w:t>
            </w:r>
            <w:r w:rsidRPr="000133D4">
              <w:rPr>
                <w:rFonts w:ascii="Times New Roman" w:hAnsi="Times New Roman"/>
                <w:noProof/>
                <w:webHidden/>
              </w:rPr>
              <w:fldChar w:fldCharType="end"/>
            </w:r>
          </w:hyperlink>
        </w:p>
        <w:p w14:paraId="331430A7" w14:textId="77777777" w:rsidR="00975982" w:rsidRPr="000133D4" w:rsidRDefault="00975982">
          <w:pPr>
            <w:pStyle w:val="TOC3"/>
            <w:tabs>
              <w:tab w:val="right" w:leader="dot" w:pos="9010"/>
            </w:tabs>
            <w:rPr>
              <w:rFonts w:ascii="Times New Roman" w:eastAsiaTheme="minorEastAsia" w:hAnsi="Times New Roman"/>
              <w:i w:val="0"/>
              <w:iCs w:val="0"/>
              <w:noProof/>
              <w:sz w:val="24"/>
              <w:szCs w:val="24"/>
            </w:rPr>
          </w:pPr>
          <w:hyperlink w:anchor="_Toc513790643" w:history="1">
            <w:r w:rsidRPr="000133D4">
              <w:rPr>
                <w:rStyle w:val="Hyperlink"/>
                <w:rFonts w:ascii="Times New Roman" w:eastAsia="Times New Roman" w:hAnsi="Times New Roman"/>
                <w:noProof/>
              </w:rPr>
              <w:t>4.1.4 Proliferative Growth</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_Toc513790643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14</w:t>
            </w:r>
            <w:r w:rsidRPr="000133D4">
              <w:rPr>
                <w:rFonts w:ascii="Times New Roman" w:hAnsi="Times New Roman"/>
                <w:noProof/>
                <w:webHidden/>
              </w:rPr>
              <w:fldChar w:fldCharType="end"/>
            </w:r>
          </w:hyperlink>
        </w:p>
        <w:p w14:paraId="289B3981" w14:textId="77777777" w:rsidR="00975982" w:rsidRPr="000133D4" w:rsidRDefault="00975982">
          <w:pPr>
            <w:pStyle w:val="TOC3"/>
            <w:tabs>
              <w:tab w:val="right" w:leader="dot" w:pos="9010"/>
            </w:tabs>
            <w:rPr>
              <w:rFonts w:ascii="Times New Roman" w:eastAsiaTheme="minorEastAsia" w:hAnsi="Times New Roman"/>
              <w:i w:val="0"/>
              <w:iCs w:val="0"/>
              <w:noProof/>
              <w:sz w:val="24"/>
              <w:szCs w:val="24"/>
            </w:rPr>
          </w:pPr>
          <w:hyperlink w:anchor="_Toc513790644" w:history="1">
            <w:r w:rsidRPr="000133D4">
              <w:rPr>
                <w:rStyle w:val="Hyperlink"/>
                <w:rFonts w:ascii="Times New Roman" w:eastAsia="Times New Roman" w:hAnsi="Times New Roman"/>
                <w:noProof/>
              </w:rPr>
              <w:t>4.1.5 Mitosis</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_Toc513790644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15</w:t>
            </w:r>
            <w:r w:rsidRPr="000133D4">
              <w:rPr>
                <w:rFonts w:ascii="Times New Roman" w:hAnsi="Times New Roman"/>
                <w:noProof/>
                <w:webHidden/>
              </w:rPr>
              <w:fldChar w:fldCharType="end"/>
            </w:r>
          </w:hyperlink>
        </w:p>
        <w:p w14:paraId="65F9E499" w14:textId="77777777" w:rsidR="00975982" w:rsidRPr="000133D4" w:rsidRDefault="00975982">
          <w:pPr>
            <w:pStyle w:val="TOC2"/>
            <w:tabs>
              <w:tab w:val="right" w:leader="dot" w:pos="9010"/>
            </w:tabs>
            <w:rPr>
              <w:rFonts w:ascii="Times New Roman" w:eastAsiaTheme="minorEastAsia" w:hAnsi="Times New Roman"/>
              <w:smallCaps w:val="0"/>
              <w:noProof/>
              <w:sz w:val="24"/>
              <w:szCs w:val="24"/>
            </w:rPr>
          </w:pPr>
          <w:hyperlink w:anchor="_Toc513790645" w:history="1">
            <w:r w:rsidRPr="000133D4">
              <w:rPr>
                <w:rStyle w:val="Hyperlink"/>
                <w:rFonts w:ascii="Times New Roman" w:eastAsia="Times New Roman" w:hAnsi="Times New Roman"/>
                <w:noProof/>
              </w:rPr>
              <w:t>4.2 Class Diagrams</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_Toc513790645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16</w:t>
            </w:r>
            <w:r w:rsidRPr="000133D4">
              <w:rPr>
                <w:rFonts w:ascii="Times New Roman" w:hAnsi="Times New Roman"/>
                <w:noProof/>
                <w:webHidden/>
              </w:rPr>
              <w:fldChar w:fldCharType="end"/>
            </w:r>
          </w:hyperlink>
        </w:p>
        <w:p w14:paraId="3EC3C083" w14:textId="77777777" w:rsidR="00975982" w:rsidRPr="000133D4" w:rsidRDefault="00975982">
          <w:pPr>
            <w:pStyle w:val="TOC2"/>
            <w:tabs>
              <w:tab w:val="right" w:leader="dot" w:pos="9010"/>
            </w:tabs>
            <w:rPr>
              <w:rFonts w:ascii="Times New Roman" w:eastAsiaTheme="minorEastAsia" w:hAnsi="Times New Roman"/>
              <w:smallCaps w:val="0"/>
              <w:noProof/>
              <w:sz w:val="24"/>
              <w:szCs w:val="24"/>
            </w:rPr>
          </w:pPr>
          <w:hyperlink w:anchor="_Toc513790646" w:history="1">
            <w:r w:rsidRPr="000133D4">
              <w:rPr>
                <w:rStyle w:val="Hyperlink"/>
                <w:rFonts w:ascii="Times New Roman" w:eastAsia="Times New Roman" w:hAnsi="Times New Roman"/>
                <w:noProof/>
              </w:rPr>
              <w:t>4.3 Environment</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_Toc513790646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17</w:t>
            </w:r>
            <w:r w:rsidRPr="000133D4">
              <w:rPr>
                <w:rFonts w:ascii="Times New Roman" w:hAnsi="Times New Roman"/>
                <w:noProof/>
                <w:webHidden/>
              </w:rPr>
              <w:fldChar w:fldCharType="end"/>
            </w:r>
          </w:hyperlink>
        </w:p>
        <w:p w14:paraId="76BD2FE3" w14:textId="77777777" w:rsidR="00975982" w:rsidRPr="000133D4" w:rsidRDefault="00975982">
          <w:pPr>
            <w:pStyle w:val="TOC2"/>
            <w:tabs>
              <w:tab w:val="right" w:leader="dot" w:pos="9010"/>
            </w:tabs>
            <w:rPr>
              <w:rFonts w:ascii="Times New Roman" w:eastAsiaTheme="minorEastAsia" w:hAnsi="Times New Roman"/>
              <w:smallCaps w:val="0"/>
              <w:noProof/>
              <w:sz w:val="24"/>
              <w:szCs w:val="24"/>
            </w:rPr>
          </w:pPr>
          <w:hyperlink w:anchor="_Toc513790647" w:history="1">
            <w:r w:rsidRPr="000133D4">
              <w:rPr>
                <w:rStyle w:val="Hyperlink"/>
                <w:rFonts w:ascii="Times New Roman" w:eastAsia="Times New Roman" w:hAnsi="Times New Roman"/>
                <w:noProof/>
              </w:rPr>
              <w:t>4.4 Simulations to Run</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_Toc513790647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18</w:t>
            </w:r>
            <w:r w:rsidRPr="000133D4">
              <w:rPr>
                <w:rFonts w:ascii="Times New Roman" w:hAnsi="Times New Roman"/>
                <w:noProof/>
                <w:webHidden/>
              </w:rPr>
              <w:fldChar w:fldCharType="end"/>
            </w:r>
          </w:hyperlink>
        </w:p>
        <w:p w14:paraId="52E3108C" w14:textId="77777777" w:rsidR="00975982" w:rsidRPr="000133D4" w:rsidRDefault="00975982">
          <w:pPr>
            <w:pStyle w:val="TOC1"/>
            <w:tabs>
              <w:tab w:val="right" w:leader="dot" w:pos="9010"/>
            </w:tabs>
            <w:rPr>
              <w:rFonts w:ascii="Times New Roman" w:eastAsiaTheme="minorEastAsia" w:hAnsi="Times New Roman"/>
              <w:b w:val="0"/>
              <w:bCs w:val="0"/>
              <w:caps w:val="0"/>
              <w:noProof/>
              <w:sz w:val="24"/>
              <w:szCs w:val="24"/>
            </w:rPr>
          </w:pPr>
          <w:hyperlink w:anchor="_Toc513790648" w:history="1">
            <w:r w:rsidRPr="000133D4">
              <w:rPr>
                <w:rStyle w:val="Hyperlink"/>
                <w:rFonts w:ascii="Times New Roman" w:hAnsi="Times New Roman"/>
                <w:noProof/>
              </w:rPr>
              <w:t xml:space="preserve">5 Implementation and Testing </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_Toc513790648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19</w:t>
            </w:r>
            <w:r w:rsidRPr="000133D4">
              <w:rPr>
                <w:rFonts w:ascii="Times New Roman" w:hAnsi="Times New Roman"/>
                <w:noProof/>
                <w:webHidden/>
              </w:rPr>
              <w:fldChar w:fldCharType="end"/>
            </w:r>
          </w:hyperlink>
        </w:p>
        <w:p w14:paraId="6BFEB914" w14:textId="77777777" w:rsidR="00975982" w:rsidRPr="000133D4" w:rsidRDefault="00975982">
          <w:pPr>
            <w:pStyle w:val="TOC2"/>
            <w:tabs>
              <w:tab w:val="right" w:leader="dot" w:pos="9010"/>
            </w:tabs>
            <w:rPr>
              <w:rFonts w:ascii="Times New Roman" w:eastAsiaTheme="minorEastAsia" w:hAnsi="Times New Roman"/>
              <w:smallCaps w:val="0"/>
              <w:noProof/>
              <w:sz w:val="24"/>
              <w:szCs w:val="24"/>
            </w:rPr>
          </w:pPr>
          <w:hyperlink w:anchor="_Toc513790649" w:history="1">
            <w:r w:rsidRPr="000133D4">
              <w:rPr>
                <w:rStyle w:val="Hyperlink"/>
                <w:rFonts w:ascii="Times New Roman" w:eastAsia="Times New Roman" w:hAnsi="Times New Roman"/>
                <w:noProof/>
              </w:rPr>
              <w:t>5.1 Implementation</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_Toc513790649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19</w:t>
            </w:r>
            <w:r w:rsidRPr="000133D4">
              <w:rPr>
                <w:rFonts w:ascii="Times New Roman" w:hAnsi="Times New Roman"/>
                <w:noProof/>
                <w:webHidden/>
              </w:rPr>
              <w:fldChar w:fldCharType="end"/>
            </w:r>
          </w:hyperlink>
        </w:p>
        <w:p w14:paraId="260F1586" w14:textId="77777777" w:rsidR="00975982" w:rsidRPr="000133D4" w:rsidRDefault="00975982">
          <w:pPr>
            <w:pStyle w:val="TOC3"/>
            <w:tabs>
              <w:tab w:val="right" w:leader="dot" w:pos="9010"/>
            </w:tabs>
            <w:rPr>
              <w:rFonts w:ascii="Times New Roman" w:eastAsiaTheme="minorEastAsia" w:hAnsi="Times New Roman"/>
              <w:i w:val="0"/>
              <w:iCs w:val="0"/>
              <w:noProof/>
              <w:sz w:val="24"/>
              <w:szCs w:val="24"/>
            </w:rPr>
          </w:pPr>
          <w:hyperlink w:anchor="_Toc513790650" w:history="1">
            <w:r w:rsidRPr="000133D4">
              <w:rPr>
                <w:rStyle w:val="Hyperlink"/>
                <w:rFonts w:ascii="Times New Roman" w:eastAsia="Times New Roman" w:hAnsi="Times New Roman"/>
                <w:noProof/>
              </w:rPr>
              <w:t>5.1.1 Changes to CellABM</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_Toc513790650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19</w:t>
            </w:r>
            <w:r w:rsidRPr="000133D4">
              <w:rPr>
                <w:rFonts w:ascii="Times New Roman" w:hAnsi="Times New Roman"/>
                <w:noProof/>
                <w:webHidden/>
              </w:rPr>
              <w:fldChar w:fldCharType="end"/>
            </w:r>
          </w:hyperlink>
        </w:p>
        <w:p w14:paraId="2BB986D4" w14:textId="77777777" w:rsidR="00975982" w:rsidRPr="000133D4" w:rsidRDefault="00975982">
          <w:pPr>
            <w:pStyle w:val="TOC3"/>
            <w:tabs>
              <w:tab w:val="right" w:leader="dot" w:pos="9010"/>
            </w:tabs>
            <w:rPr>
              <w:rFonts w:ascii="Times New Roman" w:eastAsiaTheme="minorEastAsia" w:hAnsi="Times New Roman"/>
              <w:i w:val="0"/>
              <w:iCs w:val="0"/>
              <w:noProof/>
              <w:sz w:val="24"/>
              <w:szCs w:val="24"/>
            </w:rPr>
          </w:pPr>
          <w:hyperlink w:anchor="_Toc513790651" w:history="1">
            <w:r w:rsidRPr="000133D4">
              <w:rPr>
                <w:rStyle w:val="Hyperlink"/>
                <w:rFonts w:ascii="Times New Roman" w:eastAsia="Times New Roman" w:hAnsi="Times New Roman"/>
                <w:noProof/>
              </w:rPr>
              <w:t>5.1.2 Senescent Agent</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_Toc513790651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19</w:t>
            </w:r>
            <w:r w:rsidRPr="000133D4">
              <w:rPr>
                <w:rFonts w:ascii="Times New Roman" w:hAnsi="Times New Roman"/>
                <w:noProof/>
                <w:webHidden/>
              </w:rPr>
              <w:fldChar w:fldCharType="end"/>
            </w:r>
          </w:hyperlink>
        </w:p>
        <w:p w14:paraId="077641FE" w14:textId="77777777" w:rsidR="00975982" w:rsidRPr="000133D4" w:rsidRDefault="00975982">
          <w:pPr>
            <w:pStyle w:val="TOC3"/>
            <w:tabs>
              <w:tab w:val="right" w:leader="dot" w:pos="9010"/>
            </w:tabs>
            <w:rPr>
              <w:rFonts w:ascii="Times New Roman" w:eastAsiaTheme="minorEastAsia" w:hAnsi="Times New Roman"/>
              <w:i w:val="0"/>
              <w:iCs w:val="0"/>
              <w:noProof/>
              <w:sz w:val="24"/>
              <w:szCs w:val="24"/>
            </w:rPr>
          </w:pPr>
          <w:hyperlink w:anchor="_Toc513790652" w:history="1">
            <w:r w:rsidRPr="000133D4">
              <w:rPr>
                <w:rStyle w:val="Hyperlink"/>
                <w:rFonts w:ascii="Times New Roman" w:eastAsia="Times New Roman" w:hAnsi="Times New Roman"/>
                <w:noProof/>
              </w:rPr>
              <w:t>5.1.3 Quiescent Agent</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_Toc513790652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21</w:t>
            </w:r>
            <w:r w:rsidRPr="000133D4">
              <w:rPr>
                <w:rFonts w:ascii="Times New Roman" w:hAnsi="Times New Roman"/>
                <w:noProof/>
                <w:webHidden/>
              </w:rPr>
              <w:fldChar w:fldCharType="end"/>
            </w:r>
          </w:hyperlink>
        </w:p>
        <w:p w14:paraId="5ECE71FB" w14:textId="77777777" w:rsidR="00975982" w:rsidRPr="000133D4" w:rsidRDefault="00975982">
          <w:pPr>
            <w:pStyle w:val="TOC3"/>
            <w:tabs>
              <w:tab w:val="right" w:leader="dot" w:pos="9010"/>
            </w:tabs>
            <w:rPr>
              <w:rFonts w:ascii="Times New Roman" w:eastAsiaTheme="minorEastAsia" w:hAnsi="Times New Roman"/>
              <w:i w:val="0"/>
              <w:iCs w:val="0"/>
              <w:noProof/>
              <w:sz w:val="24"/>
              <w:szCs w:val="24"/>
            </w:rPr>
          </w:pPr>
          <w:hyperlink w:anchor="_Toc513790653" w:history="1">
            <w:r w:rsidRPr="000133D4">
              <w:rPr>
                <w:rStyle w:val="Hyperlink"/>
                <w:rFonts w:ascii="Times New Roman" w:eastAsia="Times New Roman" w:hAnsi="Times New Roman"/>
                <w:noProof/>
              </w:rPr>
              <w:t>5.1.4 Proliferating Agent</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_Toc513790653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22</w:t>
            </w:r>
            <w:r w:rsidRPr="000133D4">
              <w:rPr>
                <w:rFonts w:ascii="Times New Roman" w:hAnsi="Times New Roman"/>
                <w:noProof/>
                <w:webHidden/>
              </w:rPr>
              <w:fldChar w:fldCharType="end"/>
            </w:r>
          </w:hyperlink>
        </w:p>
        <w:p w14:paraId="30F799AE" w14:textId="77777777" w:rsidR="00975982" w:rsidRPr="000133D4" w:rsidRDefault="00975982">
          <w:pPr>
            <w:pStyle w:val="TOC3"/>
            <w:tabs>
              <w:tab w:val="right" w:leader="dot" w:pos="9010"/>
            </w:tabs>
            <w:rPr>
              <w:rFonts w:ascii="Times New Roman" w:eastAsiaTheme="minorEastAsia" w:hAnsi="Times New Roman"/>
              <w:i w:val="0"/>
              <w:iCs w:val="0"/>
              <w:noProof/>
              <w:sz w:val="24"/>
              <w:szCs w:val="24"/>
            </w:rPr>
          </w:pPr>
          <w:hyperlink w:anchor="_Toc513790654" w:history="1">
            <w:r w:rsidRPr="000133D4">
              <w:rPr>
                <w:rStyle w:val="Hyperlink"/>
                <w:rFonts w:ascii="Times New Roman" w:eastAsia="Times New Roman" w:hAnsi="Times New Roman"/>
                <w:noProof/>
              </w:rPr>
              <w:t>5.1.5 Agent Solve</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_Toc513790654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26</w:t>
            </w:r>
            <w:r w:rsidRPr="000133D4">
              <w:rPr>
                <w:rFonts w:ascii="Times New Roman" w:hAnsi="Times New Roman"/>
                <w:noProof/>
                <w:webHidden/>
              </w:rPr>
              <w:fldChar w:fldCharType="end"/>
            </w:r>
          </w:hyperlink>
        </w:p>
        <w:p w14:paraId="25CF667A" w14:textId="77777777" w:rsidR="00975982" w:rsidRPr="000133D4" w:rsidRDefault="00975982">
          <w:pPr>
            <w:pStyle w:val="TOC3"/>
            <w:tabs>
              <w:tab w:val="right" w:leader="dot" w:pos="9010"/>
            </w:tabs>
            <w:rPr>
              <w:rFonts w:ascii="Times New Roman" w:eastAsiaTheme="minorEastAsia" w:hAnsi="Times New Roman"/>
              <w:i w:val="0"/>
              <w:iCs w:val="0"/>
              <w:noProof/>
              <w:sz w:val="24"/>
              <w:szCs w:val="24"/>
            </w:rPr>
          </w:pPr>
          <w:hyperlink w:anchor="_Toc513790655" w:history="1">
            <w:r w:rsidRPr="000133D4">
              <w:rPr>
                <w:rStyle w:val="Hyperlink"/>
                <w:rFonts w:ascii="Times New Roman" w:eastAsia="Times New Roman" w:hAnsi="Times New Roman"/>
                <w:noProof/>
              </w:rPr>
              <w:t>5.1.6 Environment</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_Toc513790655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26</w:t>
            </w:r>
            <w:r w:rsidRPr="000133D4">
              <w:rPr>
                <w:rFonts w:ascii="Times New Roman" w:hAnsi="Times New Roman"/>
                <w:noProof/>
                <w:webHidden/>
              </w:rPr>
              <w:fldChar w:fldCharType="end"/>
            </w:r>
          </w:hyperlink>
        </w:p>
        <w:p w14:paraId="209B2DFD" w14:textId="77777777" w:rsidR="00975982" w:rsidRPr="000133D4" w:rsidRDefault="00975982">
          <w:pPr>
            <w:pStyle w:val="TOC3"/>
            <w:tabs>
              <w:tab w:val="right" w:leader="dot" w:pos="9010"/>
            </w:tabs>
            <w:rPr>
              <w:rFonts w:ascii="Times New Roman" w:eastAsiaTheme="minorEastAsia" w:hAnsi="Times New Roman"/>
              <w:i w:val="0"/>
              <w:iCs w:val="0"/>
              <w:noProof/>
              <w:sz w:val="24"/>
              <w:szCs w:val="24"/>
            </w:rPr>
          </w:pPr>
          <w:hyperlink w:anchor="_Toc513790656" w:history="1">
            <w:r w:rsidRPr="000133D4">
              <w:rPr>
                <w:rStyle w:val="Hyperlink"/>
                <w:rFonts w:ascii="Times New Roman" w:eastAsia="Times New Roman" w:hAnsi="Times New Roman"/>
                <w:noProof/>
              </w:rPr>
              <w:t>5.1.7 Overlap Correction</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_Toc513790656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27</w:t>
            </w:r>
            <w:r w:rsidRPr="000133D4">
              <w:rPr>
                <w:rFonts w:ascii="Times New Roman" w:hAnsi="Times New Roman"/>
                <w:noProof/>
                <w:webHidden/>
              </w:rPr>
              <w:fldChar w:fldCharType="end"/>
            </w:r>
          </w:hyperlink>
        </w:p>
        <w:p w14:paraId="7C400A50" w14:textId="77777777" w:rsidR="00975982" w:rsidRPr="000133D4" w:rsidRDefault="00975982">
          <w:pPr>
            <w:pStyle w:val="TOC3"/>
            <w:tabs>
              <w:tab w:val="right" w:leader="dot" w:pos="9010"/>
            </w:tabs>
            <w:rPr>
              <w:rFonts w:ascii="Times New Roman" w:eastAsiaTheme="minorEastAsia" w:hAnsi="Times New Roman"/>
              <w:i w:val="0"/>
              <w:iCs w:val="0"/>
              <w:noProof/>
              <w:sz w:val="24"/>
              <w:szCs w:val="24"/>
            </w:rPr>
          </w:pPr>
          <w:hyperlink w:anchor="_Toc513790657" w:history="1">
            <w:r w:rsidRPr="000133D4">
              <w:rPr>
                <w:rStyle w:val="Hyperlink"/>
                <w:rFonts w:ascii="Times New Roman" w:eastAsia="Times New Roman" w:hAnsi="Times New Roman"/>
                <w:noProof/>
              </w:rPr>
              <w:t>5.1.8 Confluence Detection</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_Toc513790657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27</w:t>
            </w:r>
            <w:r w:rsidRPr="000133D4">
              <w:rPr>
                <w:rFonts w:ascii="Times New Roman" w:hAnsi="Times New Roman"/>
                <w:noProof/>
                <w:webHidden/>
              </w:rPr>
              <w:fldChar w:fldCharType="end"/>
            </w:r>
          </w:hyperlink>
        </w:p>
        <w:p w14:paraId="3FD8A33D" w14:textId="77777777" w:rsidR="00975982" w:rsidRPr="000133D4" w:rsidRDefault="00975982">
          <w:pPr>
            <w:pStyle w:val="TOC3"/>
            <w:tabs>
              <w:tab w:val="right" w:leader="dot" w:pos="9010"/>
            </w:tabs>
            <w:rPr>
              <w:rFonts w:ascii="Times New Roman" w:eastAsiaTheme="minorEastAsia" w:hAnsi="Times New Roman"/>
              <w:i w:val="0"/>
              <w:iCs w:val="0"/>
              <w:noProof/>
              <w:sz w:val="24"/>
              <w:szCs w:val="24"/>
            </w:rPr>
          </w:pPr>
          <w:hyperlink w:anchor="_Toc513790658" w:history="1">
            <w:r w:rsidRPr="000133D4">
              <w:rPr>
                <w:rStyle w:val="Hyperlink"/>
                <w:rFonts w:ascii="Times New Roman" w:eastAsia="Times New Roman" w:hAnsi="Times New Roman"/>
                <w:noProof/>
              </w:rPr>
              <w:t>5.1.9 Command Line Interface</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_Toc513790658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27</w:t>
            </w:r>
            <w:r w:rsidRPr="000133D4">
              <w:rPr>
                <w:rFonts w:ascii="Times New Roman" w:hAnsi="Times New Roman"/>
                <w:noProof/>
                <w:webHidden/>
              </w:rPr>
              <w:fldChar w:fldCharType="end"/>
            </w:r>
          </w:hyperlink>
        </w:p>
        <w:p w14:paraId="74FB1E85" w14:textId="77777777" w:rsidR="00975982" w:rsidRPr="000133D4" w:rsidRDefault="00975982">
          <w:pPr>
            <w:pStyle w:val="TOC2"/>
            <w:tabs>
              <w:tab w:val="right" w:leader="dot" w:pos="9010"/>
            </w:tabs>
            <w:rPr>
              <w:rFonts w:ascii="Times New Roman" w:eastAsiaTheme="minorEastAsia" w:hAnsi="Times New Roman"/>
              <w:smallCaps w:val="0"/>
              <w:noProof/>
              <w:sz w:val="24"/>
              <w:szCs w:val="24"/>
            </w:rPr>
          </w:pPr>
          <w:hyperlink w:anchor="_Toc513790659" w:history="1">
            <w:r w:rsidRPr="000133D4">
              <w:rPr>
                <w:rStyle w:val="Hyperlink"/>
                <w:rFonts w:ascii="Times New Roman" w:eastAsia="Times New Roman" w:hAnsi="Times New Roman"/>
                <w:noProof/>
              </w:rPr>
              <w:t>5.2 Overview of Parameters</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_Toc513790659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28</w:t>
            </w:r>
            <w:r w:rsidRPr="000133D4">
              <w:rPr>
                <w:rFonts w:ascii="Times New Roman" w:hAnsi="Times New Roman"/>
                <w:noProof/>
                <w:webHidden/>
              </w:rPr>
              <w:fldChar w:fldCharType="end"/>
            </w:r>
          </w:hyperlink>
        </w:p>
        <w:p w14:paraId="60CEB978" w14:textId="77777777" w:rsidR="00975982" w:rsidRPr="000133D4" w:rsidRDefault="00975982">
          <w:pPr>
            <w:pStyle w:val="TOC2"/>
            <w:tabs>
              <w:tab w:val="right" w:leader="dot" w:pos="9010"/>
            </w:tabs>
            <w:rPr>
              <w:rFonts w:ascii="Times New Roman" w:eastAsiaTheme="minorEastAsia" w:hAnsi="Times New Roman"/>
              <w:smallCaps w:val="0"/>
              <w:noProof/>
              <w:sz w:val="24"/>
              <w:szCs w:val="24"/>
            </w:rPr>
          </w:pPr>
          <w:hyperlink w:anchor="_Toc513790660" w:history="1">
            <w:r w:rsidRPr="000133D4">
              <w:rPr>
                <w:rStyle w:val="Hyperlink"/>
                <w:rFonts w:ascii="Times New Roman" w:hAnsi="Times New Roman"/>
                <w:noProof/>
              </w:rPr>
              <w:t>5.3 Testing</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_Toc513790660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28</w:t>
            </w:r>
            <w:r w:rsidRPr="000133D4">
              <w:rPr>
                <w:rFonts w:ascii="Times New Roman" w:hAnsi="Times New Roman"/>
                <w:noProof/>
                <w:webHidden/>
              </w:rPr>
              <w:fldChar w:fldCharType="end"/>
            </w:r>
          </w:hyperlink>
        </w:p>
        <w:p w14:paraId="75AE12D2" w14:textId="77777777" w:rsidR="00975982" w:rsidRPr="000133D4" w:rsidRDefault="00975982">
          <w:pPr>
            <w:pStyle w:val="TOC3"/>
            <w:tabs>
              <w:tab w:val="right" w:leader="dot" w:pos="9010"/>
            </w:tabs>
            <w:rPr>
              <w:rFonts w:ascii="Times New Roman" w:eastAsiaTheme="minorEastAsia" w:hAnsi="Times New Roman"/>
              <w:i w:val="0"/>
              <w:iCs w:val="0"/>
              <w:noProof/>
              <w:sz w:val="24"/>
              <w:szCs w:val="24"/>
            </w:rPr>
          </w:pPr>
          <w:hyperlink w:anchor="_Toc513790661" w:history="1">
            <w:r w:rsidRPr="000133D4">
              <w:rPr>
                <w:rStyle w:val="Hyperlink"/>
                <w:rFonts w:ascii="Times New Roman" w:eastAsia="Times New Roman" w:hAnsi="Times New Roman"/>
                <w:noProof/>
              </w:rPr>
              <w:t>5.3.1 Unit Testing</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_Toc513790661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28</w:t>
            </w:r>
            <w:r w:rsidRPr="000133D4">
              <w:rPr>
                <w:rFonts w:ascii="Times New Roman" w:hAnsi="Times New Roman"/>
                <w:noProof/>
                <w:webHidden/>
              </w:rPr>
              <w:fldChar w:fldCharType="end"/>
            </w:r>
          </w:hyperlink>
        </w:p>
        <w:p w14:paraId="32150783" w14:textId="77777777" w:rsidR="00975982" w:rsidRPr="000133D4" w:rsidRDefault="00975982">
          <w:pPr>
            <w:pStyle w:val="TOC3"/>
            <w:tabs>
              <w:tab w:val="right" w:leader="dot" w:pos="9010"/>
            </w:tabs>
            <w:rPr>
              <w:rFonts w:ascii="Times New Roman" w:eastAsiaTheme="minorEastAsia" w:hAnsi="Times New Roman"/>
              <w:i w:val="0"/>
              <w:iCs w:val="0"/>
              <w:noProof/>
              <w:sz w:val="24"/>
              <w:szCs w:val="24"/>
            </w:rPr>
          </w:pPr>
          <w:hyperlink w:anchor="_Toc513790662" w:history="1">
            <w:r w:rsidRPr="000133D4">
              <w:rPr>
                <w:rStyle w:val="Hyperlink"/>
                <w:rFonts w:ascii="Times New Roman" w:eastAsia="Times New Roman" w:hAnsi="Times New Roman"/>
                <w:noProof/>
              </w:rPr>
              <w:t>5.3.2 Face Validation</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_Toc513790662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29</w:t>
            </w:r>
            <w:r w:rsidRPr="000133D4">
              <w:rPr>
                <w:rFonts w:ascii="Times New Roman" w:hAnsi="Times New Roman"/>
                <w:noProof/>
                <w:webHidden/>
              </w:rPr>
              <w:fldChar w:fldCharType="end"/>
            </w:r>
          </w:hyperlink>
        </w:p>
        <w:p w14:paraId="6BCE04EE" w14:textId="77777777" w:rsidR="00975982" w:rsidRPr="000133D4" w:rsidRDefault="00975982">
          <w:pPr>
            <w:pStyle w:val="TOC1"/>
            <w:tabs>
              <w:tab w:val="right" w:leader="dot" w:pos="9010"/>
            </w:tabs>
            <w:rPr>
              <w:rFonts w:ascii="Times New Roman" w:eastAsiaTheme="minorEastAsia" w:hAnsi="Times New Roman"/>
              <w:b w:val="0"/>
              <w:bCs w:val="0"/>
              <w:caps w:val="0"/>
              <w:noProof/>
              <w:sz w:val="24"/>
              <w:szCs w:val="24"/>
            </w:rPr>
          </w:pPr>
          <w:hyperlink w:anchor="_Toc513790663" w:history="1">
            <w:r w:rsidRPr="000133D4">
              <w:rPr>
                <w:rStyle w:val="Hyperlink"/>
                <w:rFonts w:ascii="Times New Roman" w:hAnsi="Times New Roman"/>
                <w:noProof/>
              </w:rPr>
              <w:t>6 Results and Discussion</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_Toc513790663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33</w:t>
            </w:r>
            <w:r w:rsidRPr="000133D4">
              <w:rPr>
                <w:rFonts w:ascii="Times New Roman" w:hAnsi="Times New Roman"/>
                <w:noProof/>
                <w:webHidden/>
              </w:rPr>
              <w:fldChar w:fldCharType="end"/>
            </w:r>
          </w:hyperlink>
        </w:p>
        <w:p w14:paraId="599FFE38" w14:textId="77777777" w:rsidR="00975982" w:rsidRPr="000133D4" w:rsidRDefault="00975982">
          <w:pPr>
            <w:pStyle w:val="TOC2"/>
            <w:tabs>
              <w:tab w:val="right" w:leader="dot" w:pos="9010"/>
            </w:tabs>
            <w:rPr>
              <w:rFonts w:ascii="Times New Roman" w:eastAsiaTheme="minorEastAsia" w:hAnsi="Times New Roman"/>
              <w:smallCaps w:val="0"/>
              <w:noProof/>
              <w:sz w:val="24"/>
              <w:szCs w:val="24"/>
            </w:rPr>
          </w:pPr>
          <w:hyperlink w:anchor="_Toc513790664" w:history="1">
            <w:r w:rsidRPr="000133D4">
              <w:rPr>
                <w:rStyle w:val="Hyperlink"/>
                <w:rFonts w:ascii="Times New Roman" w:eastAsia="Times New Roman" w:hAnsi="Times New Roman"/>
                <w:noProof/>
              </w:rPr>
              <w:t>6.1 Wound Healing Rate Results</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_Toc513790664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33</w:t>
            </w:r>
            <w:r w:rsidRPr="000133D4">
              <w:rPr>
                <w:rFonts w:ascii="Times New Roman" w:hAnsi="Times New Roman"/>
                <w:noProof/>
                <w:webHidden/>
              </w:rPr>
              <w:fldChar w:fldCharType="end"/>
            </w:r>
          </w:hyperlink>
        </w:p>
        <w:p w14:paraId="69E88993" w14:textId="77777777" w:rsidR="00975982" w:rsidRPr="000133D4" w:rsidRDefault="00975982">
          <w:pPr>
            <w:pStyle w:val="TOC2"/>
            <w:tabs>
              <w:tab w:val="right" w:leader="dot" w:pos="9010"/>
            </w:tabs>
            <w:rPr>
              <w:rFonts w:ascii="Times New Roman" w:eastAsiaTheme="minorEastAsia" w:hAnsi="Times New Roman"/>
              <w:smallCaps w:val="0"/>
              <w:noProof/>
              <w:sz w:val="24"/>
              <w:szCs w:val="24"/>
            </w:rPr>
          </w:pPr>
          <w:hyperlink w:anchor="_Toc513790665" w:history="1">
            <w:r w:rsidRPr="000133D4">
              <w:rPr>
                <w:rStyle w:val="Hyperlink"/>
                <w:rFonts w:ascii="Times New Roman" w:hAnsi="Times New Roman"/>
                <w:noProof/>
              </w:rPr>
              <w:t>6.2 Simulations with 1 hour time steps</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_Toc513790665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39</w:t>
            </w:r>
            <w:r w:rsidRPr="000133D4">
              <w:rPr>
                <w:rFonts w:ascii="Times New Roman" w:hAnsi="Times New Roman"/>
                <w:noProof/>
                <w:webHidden/>
              </w:rPr>
              <w:fldChar w:fldCharType="end"/>
            </w:r>
          </w:hyperlink>
        </w:p>
        <w:p w14:paraId="18F2C770" w14:textId="77777777" w:rsidR="00975982" w:rsidRPr="000133D4" w:rsidRDefault="00975982">
          <w:pPr>
            <w:pStyle w:val="TOC2"/>
            <w:tabs>
              <w:tab w:val="right" w:leader="dot" w:pos="9010"/>
            </w:tabs>
            <w:rPr>
              <w:rFonts w:ascii="Times New Roman" w:eastAsiaTheme="minorEastAsia" w:hAnsi="Times New Roman"/>
              <w:smallCaps w:val="0"/>
              <w:noProof/>
              <w:sz w:val="24"/>
              <w:szCs w:val="24"/>
            </w:rPr>
          </w:pPr>
          <w:hyperlink w:anchor="_Toc513790666" w:history="1">
            <w:r w:rsidRPr="000133D4">
              <w:rPr>
                <w:rStyle w:val="Hyperlink"/>
                <w:rFonts w:ascii="Times New Roman" w:eastAsia="Times New Roman" w:hAnsi="Times New Roman"/>
                <w:noProof/>
              </w:rPr>
              <w:t>6.3 Sensitivity Analysis</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_Toc513790666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42</w:t>
            </w:r>
            <w:r w:rsidRPr="000133D4">
              <w:rPr>
                <w:rFonts w:ascii="Times New Roman" w:hAnsi="Times New Roman"/>
                <w:noProof/>
                <w:webHidden/>
              </w:rPr>
              <w:fldChar w:fldCharType="end"/>
            </w:r>
          </w:hyperlink>
        </w:p>
        <w:p w14:paraId="34D9D0E8" w14:textId="77777777" w:rsidR="00975982" w:rsidRPr="000133D4" w:rsidRDefault="00975982">
          <w:pPr>
            <w:pStyle w:val="TOC2"/>
            <w:tabs>
              <w:tab w:val="right" w:leader="dot" w:pos="9010"/>
            </w:tabs>
            <w:rPr>
              <w:rFonts w:ascii="Times New Roman" w:eastAsiaTheme="minorEastAsia" w:hAnsi="Times New Roman"/>
              <w:smallCaps w:val="0"/>
              <w:noProof/>
              <w:sz w:val="24"/>
              <w:szCs w:val="24"/>
            </w:rPr>
          </w:pPr>
          <w:hyperlink w:anchor="_Toc513790667" w:history="1">
            <w:r w:rsidRPr="000133D4">
              <w:rPr>
                <w:rStyle w:val="Hyperlink"/>
                <w:rFonts w:ascii="Times New Roman" w:hAnsi="Times New Roman"/>
                <w:noProof/>
              </w:rPr>
              <w:t>6.4 Program Efficiency and Runtime Analysis</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_Toc513790667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42</w:t>
            </w:r>
            <w:r w:rsidRPr="000133D4">
              <w:rPr>
                <w:rFonts w:ascii="Times New Roman" w:hAnsi="Times New Roman"/>
                <w:noProof/>
                <w:webHidden/>
              </w:rPr>
              <w:fldChar w:fldCharType="end"/>
            </w:r>
          </w:hyperlink>
        </w:p>
        <w:p w14:paraId="2330171F" w14:textId="77777777" w:rsidR="00975982" w:rsidRPr="000133D4" w:rsidRDefault="00975982">
          <w:pPr>
            <w:pStyle w:val="TOC2"/>
            <w:tabs>
              <w:tab w:val="right" w:leader="dot" w:pos="9010"/>
            </w:tabs>
            <w:rPr>
              <w:rFonts w:ascii="Times New Roman" w:eastAsiaTheme="minorEastAsia" w:hAnsi="Times New Roman"/>
              <w:smallCaps w:val="0"/>
              <w:noProof/>
              <w:sz w:val="24"/>
              <w:szCs w:val="24"/>
            </w:rPr>
          </w:pPr>
          <w:hyperlink w:anchor="_Toc513790668" w:history="1">
            <w:r w:rsidRPr="000133D4">
              <w:rPr>
                <w:rStyle w:val="Hyperlink"/>
                <w:rFonts w:ascii="Times New Roman" w:eastAsia="Times New Roman" w:hAnsi="Times New Roman"/>
                <w:noProof/>
              </w:rPr>
              <w:t>6.5 Feedback from Domain Expert</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_Toc513790668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43</w:t>
            </w:r>
            <w:r w:rsidRPr="000133D4">
              <w:rPr>
                <w:rFonts w:ascii="Times New Roman" w:hAnsi="Times New Roman"/>
                <w:noProof/>
                <w:webHidden/>
              </w:rPr>
              <w:fldChar w:fldCharType="end"/>
            </w:r>
          </w:hyperlink>
        </w:p>
        <w:p w14:paraId="06F3B4A4" w14:textId="77777777" w:rsidR="00975982" w:rsidRPr="000133D4" w:rsidRDefault="00975982">
          <w:pPr>
            <w:pStyle w:val="TOC2"/>
            <w:tabs>
              <w:tab w:val="right" w:leader="dot" w:pos="9010"/>
            </w:tabs>
            <w:rPr>
              <w:rFonts w:ascii="Times New Roman" w:eastAsiaTheme="minorEastAsia" w:hAnsi="Times New Roman"/>
              <w:smallCaps w:val="0"/>
              <w:noProof/>
              <w:sz w:val="24"/>
              <w:szCs w:val="24"/>
            </w:rPr>
          </w:pPr>
          <w:hyperlink w:anchor="_Toc513790669" w:history="1">
            <w:r w:rsidRPr="000133D4">
              <w:rPr>
                <w:rStyle w:val="Hyperlink"/>
                <w:rFonts w:ascii="Times New Roman" w:eastAsia="Times New Roman" w:hAnsi="Times New Roman"/>
                <w:noProof/>
              </w:rPr>
              <w:t>6.6 Goals Achieved</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_Toc513790669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43</w:t>
            </w:r>
            <w:r w:rsidRPr="000133D4">
              <w:rPr>
                <w:rFonts w:ascii="Times New Roman" w:hAnsi="Times New Roman"/>
                <w:noProof/>
                <w:webHidden/>
              </w:rPr>
              <w:fldChar w:fldCharType="end"/>
            </w:r>
          </w:hyperlink>
        </w:p>
        <w:p w14:paraId="4E65A9C8" w14:textId="77777777" w:rsidR="00975982" w:rsidRPr="000133D4" w:rsidRDefault="00975982">
          <w:pPr>
            <w:pStyle w:val="TOC2"/>
            <w:tabs>
              <w:tab w:val="right" w:leader="dot" w:pos="9010"/>
            </w:tabs>
            <w:rPr>
              <w:rFonts w:ascii="Times New Roman" w:eastAsiaTheme="minorEastAsia" w:hAnsi="Times New Roman"/>
              <w:smallCaps w:val="0"/>
              <w:noProof/>
              <w:sz w:val="24"/>
              <w:szCs w:val="24"/>
            </w:rPr>
          </w:pPr>
          <w:hyperlink w:anchor="_Toc513790670" w:history="1">
            <w:r w:rsidRPr="000133D4">
              <w:rPr>
                <w:rStyle w:val="Hyperlink"/>
                <w:rFonts w:ascii="Times New Roman" w:eastAsia="Times New Roman" w:hAnsi="Times New Roman"/>
                <w:noProof/>
              </w:rPr>
              <w:t>6.7 Further Work</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_Toc513790670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44</w:t>
            </w:r>
            <w:r w:rsidRPr="000133D4">
              <w:rPr>
                <w:rFonts w:ascii="Times New Roman" w:hAnsi="Times New Roman"/>
                <w:noProof/>
                <w:webHidden/>
              </w:rPr>
              <w:fldChar w:fldCharType="end"/>
            </w:r>
          </w:hyperlink>
        </w:p>
        <w:p w14:paraId="2D2F2BF5" w14:textId="77777777" w:rsidR="00975982" w:rsidRPr="000133D4" w:rsidRDefault="00975982">
          <w:pPr>
            <w:pStyle w:val="TOC1"/>
            <w:tabs>
              <w:tab w:val="right" w:leader="dot" w:pos="9010"/>
            </w:tabs>
            <w:rPr>
              <w:rFonts w:ascii="Times New Roman" w:eastAsiaTheme="minorEastAsia" w:hAnsi="Times New Roman"/>
              <w:b w:val="0"/>
              <w:bCs w:val="0"/>
              <w:caps w:val="0"/>
              <w:noProof/>
              <w:sz w:val="24"/>
              <w:szCs w:val="24"/>
            </w:rPr>
          </w:pPr>
          <w:hyperlink w:anchor="_Toc513790671" w:history="1">
            <w:r w:rsidRPr="000133D4">
              <w:rPr>
                <w:rStyle w:val="Hyperlink"/>
                <w:rFonts w:ascii="Times New Roman" w:hAnsi="Times New Roman"/>
                <w:noProof/>
              </w:rPr>
              <w:t>7 Conclusion</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_Toc513790671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46</w:t>
            </w:r>
            <w:r w:rsidRPr="000133D4">
              <w:rPr>
                <w:rFonts w:ascii="Times New Roman" w:hAnsi="Times New Roman"/>
                <w:noProof/>
                <w:webHidden/>
              </w:rPr>
              <w:fldChar w:fldCharType="end"/>
            </w:r>
          </w:hyperlink>
        </w:p>
        <w:p w14:paraId="05B628BB" w14:textId="77777777" w:rsidR="00975982" w:rsidRPr="000133D4" w:rsidRDefault="00975982">
          <w:pPr>
            <w:pStyle w:val="TOC1"/>
            <w:tabs>
              <w:tab w:val="right" w:leader="dot" w:pos="9010"/>
            </w:tabs>
            <w:rPr>
              <w:rFonts w:ascii="Times New Roman" w:eastAsiaTheme="minorEastAsia" w:hAnsi="Times New Roman"/>
              <w:b w:val="0"/>
              <w:bCs w:val="0"/>
              <w:caps w:val="0"/>
              <w:noProof/>
              <w:sz w:val="24"/>
              <w:szCs w:val="24"/>
            </w:rPr>
          </w:pPr>
          <w:hyperlink w:anchor="_Toc513790672" w:history="1">
            <w:r w:rsidRPr="000133D4">
              <w:rPr>
                <w:rStyle w:val="Hyperlink"/>
                <w:rFonts w:ascii="Times New Roman" w:hAnsi="Times New Roman"/>
                <w:noProof/>
              </w:rPr>
              <w:t>References</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_Toc513790672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47</w:t>
            </w:r>
            <w:r w:rsidRPr="000133D4">
              <w:rPr>
                <w:rFonts w:ascii="Times New Roman" w:hAnsi="Times New Roman"/>
                <w:noProof/>
                <w:webHidden/>
              </w:rPr>
              <w:fldChar w:fldCharType="end"/>
            </w:r>
          </w:hyperlink>
        </w:p>
        <w:p w14:paraId="38452F6D" w14:textId="77777777" w:rsidR="00975982" w:rsidRPr="000133D4" w:rsidRDefault="00975982">
          <w:pPr>
            <w:pStyle w:val="TOC1"/>
            <w:tabs>
              <w:tab w:val="right" w:leader="dot" w:pos="9010"/>
            </w:tabs>
            <w:rPr>
              <w:rFonts w:ascii="Times New Roman" w:eastAsiaTheme="minorEastAsia" w:hAnsi="Times New Roman"/>
              <w:b w:val="0"/>
              <w:bCs w:val="0"/>
              <w:caps w:val="0"/>
              <w:noProof/>
              <w:sz w:val="24"/>
              <w:szCs w:val="24"/>
            </w:rPr>
          </w:pPr>
          <w:hyperlink w:anchor="_Toc513790673" w:history="1">
            <w:r w:rsidRPr="000133D4">
              <w:rPr>
                <w:rStyle w:val="Hyperlink"/>
                <w:rFonts w:ascii="Times New Roman" w:hAnsi="Times New Roman"/>
                <w:noProof/>
              </w:rPr>
              <w:t>Appendix</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_Toc513790673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50</w:t>
            </w:r>
            <w:r w:rsidRPr="000133D4">
              <w:rPr>
                <w:rFonts w:ascii="Times New Roman" w:hAnsi="Times New Roman"/>
                <w:noProof/>
                <w:webHidden/>
              </w:rPr>
              <w:fldChar w:fldCharType="end"/>
            </w:r>
          </w:hyperlink>
        </w:p>
        <w:p w14:paraId="513949DB" w14:textId="77777777" w:rsidR="00975982" w:rsidRPr="000133D4" w:rsidRDefault="00975982">
          <w:pPr>
            <w:pStyle w:val="TOC2"/>
            <w:tabs>
              <w:tab w:val="right" w:leader="dot" w:pos="9010"/>
            </w:tabs>
            <w:rPr>
              <w:rFonts w:ascii="Times New Roman" w:eastAsiaTheme="minorEastAsia" w:hAnsi="Times New Roman"/>
              <w:smallCaps w:val="0"/>
              <w:noProof/>
              <w:sz w:val="24"/>
              <w:szCs w:val="24"/>
            </w:rPr>
          </w:pPr>
          <w:hyperlink w:anchor="_Toc513790674" w:history="1">
            <w:r w:rsidRPr="000133D4">
              <w:rPr>
                <w:rStyle w:val="Hyperlink"/>
                <w:rFonts w:ascii="Times New Roman" w:hAnsi="Times New Roman"/>
                <w:noProof/>
              </w:rPr>
              <w:t>Main Simulation Results</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_Toc513790674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50</w:t>
            </w:r>
            <w:r w:rsidRPr="000133D4">
              <w:rPr>
                <w:rFonts w:ascii="Times New Roman" w:hAnsi="Times New Roman"/>
                <w:noProof/>
                <w:webHidden/>
              </w:rPr>
              <w:fldChar w:fldCharType="end"/>
            </w:r>
          </w:hyperlink>
        </w:p>
        <w:p w14:paraId="1DD3278F" w14:textId="77777777" w:rsidR="00975982" w:rsidRPr="000133D4" w:rsidRDefault="00975982">
          <w:pPr>
            <w:pStyle w:val="TOC2"/>
            <w:tabs>
              <w:tab w:val="right" w:leader="dot" w:pos="9010"/>
            </w:tabs>
            <w:rPr>
              <w:rFonts w:ascii="Times New Roman" w:eastAsiaTheme="minorEastAsia" w:hAnsi="Times New Roman"/>
              <w:smallCaps w:val="0"/>
              <w:noProof/>
              <w:sz w:val="24"/>
              <w:szCs w:val="24"/>
            </w:rPr>
          </w:pPr>
          <w:hyperlink w:anchor="_Toc513790675" w:history="1">
            <w:r w:rsidRPr="000133D4">
              <w:rPr>
                <w:rStyle w:val="Hyperlink"/>
                <w:rFonts w:ascii="Times New Roman" w:hAnsi="Times New Roman"/>
                <w:noProof/>
              </w:rPr>
              <w:t>Simulations Results with 1 Hour Time Step</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_Toc513790675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52</w:t>
            </w:r>
            <w:r w:rsidRPr="000133D4">
              <w:rPr>
                <w:rFonts w:ascii="Times New Roman" w:hAnsi="Times New Roman"/>
                <w:noProof/>
                <w:webHidden/>
              </w:rPr>
              <w:fldChar w:fldCharType="end"/>
            </w:r>
          </w:hyperlink>
        </w:p>
        <w:p w14:paraId="48A159FD" w14:textId="77777777" w:rsidR="00975982" w:rsidRPr="000133D4" w:rsidRDefault="00975982">
          <w:pPr>
            <w:pStyle w:val="TOC2"/>
            <w:tabs>
              <w:tab w:val="right" w:leader="dot" w:pos="9010"/>
            </w:tabs>
            <w:rPr>
              <w:rFonts w:ascii="Times New Roman" w:eastAsiaTheme="minorEastAsia" w:hAnsi="Times New Roman"/>
              <w:smallCaps w:val="0"/>
              <w:noProof/>
              <w:sz w:val="24"/>
              <w:szCs w:val="24"/>
            </w:rPr>
          </w:pPr>
          <w:hyperlink w:anchor="_Toc513790676" w:history="1">
            <w:r w:rsidRPr="000133D4">
              <w:rPr>
                <w:rStyle w:val="Hyperlink"/>
                <w:rFonts w:ascii="Times New Roman" w:hAnsi="Times New Roman"/>
                <w:noProof/>
              </w:rPr>
              <w:t>Sensitivity Analysis Results</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_Toc513790676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58</w:t>
            </w:r>
            <w:r w:rsidRPr="000133D4">
              <w:rPr>
                <w:rFonts w:ascii="Times New Roman" w:hAnsi="Times New Roman"/>
                <w:noProof/>
                <w:webHidden/>
              </w:rPr>
              <w:fldChar w:fldCharType="end"/>
            </w:r>
          </w:hyperlink>
        </w:p>
        <w:p w14:paraId="71060BDC" w14:textId="77777777" w:rsidR="00975982" w:rsidRPr="000133D4" w:rsidRDefault="00975982">
          <w:pPr>
            <w:pStyle w:val="TOC2"/>
            <w:tabs>
              <w:tab w:val="right" w:leader="dot" w:pos="9010"/>
            </w:tabs>
            <w:rPr>
              <w:rFonts w:ascii="Times New Roman" w:eastAsiaTheme="minorEastAsia" w:hAnsi="Times New Roman"/>
              <w:smallCaps w:val="0"/>
              <w:noProof/>
              <w:sz w:val="24"/>
              <w:szCs w:val="24"/>
            </w:rPr>
          </w:pPr>
          <w:hyperlink w:anchor="_Toc513790677" w:history="1">
            <w:r w:rsidRPr="000133D4">
              <w:rPr>
                <w:rStyle w:val="Hyperlink"/>
                <w:rFonts w:ascii="Times New Roman" w:eastAsia="Times New Roman" w:hAnsi="Times New Roman"/>
                <w:noProof/>
              </w:rPr>
              <w:t>Code Snippets</w:t>
            </w:r>
            <w:r w:rsidRPr="000133D4">
              <w:rPr>
                <w:rFonts w:ascii="Times New Roman" w:hAnsi="Times New Roman"/>
                <w:noProof/>
                <w:webHidden/>
              </w:rPr>
              <w:tab/>
            </w:r>
            <w:r w:rsidRPr="000133D4">
              <w:rPr>
                <w:rFonts w:ascii="Times New Roman" w:hAnsi="Times New Roman"/>
                <w:noProof/>
                <w:webHidden/>
              </w:rPr>
              <w:fldChar w:fldCharType="begin"/>
            </w:r>
            <w:r w:rsidRPr="000133D4">
              <w:rPr>
                <w:rFonts w:ascii="Times New Roman" w:hAnsi="Times New Roman"/>
                <w:noProof/>
                <w:webHidden/>
              </w:rPr>
              <w:instrText xml:space="preserve"> PAGEREF _Toc513790677 \h </w:instrText>
            </w:r>
            <w:r w:rsidRPr="000133D4">
              <w:rPr>
                <w:rFonts w:ascii="Times New Roman" w:hAnsi="Times New Roman"/>
                <w:noProof/>
                <w:webHidden/>
              </w:rPr>
            </w:r>
            <w:r w:rsidRPr="000133D4">
              <w:rPr>
                <w:rFonts w:ascii="Times New Roman" w:hAnsi="Times New Roman"/>
                <w:noProof/>
                <w:webHidden/>
              </w:rPr>
              <w:fldChar w:fldCharType="separate"/>
            </w:r>
            <w:r w:rsidRPr="000133D4">
              <w:rPr>
                <w:rFonts w:ascii="Times New Roman" w:hAnsi="Times New Roman"/>
                <w:noProof/>
                <w:webHidden/>
              </w:rPr>
              <w:t>61</w:t>
            </w:r>
            <w:r w:rsidRPr="000133D4">
              <w:rPr>
                <w:rFonts w:ascii="Times New Roman" w:hAnsi="Times New Roman"/>
                <w:noProof/>
                <w:webHidden/>
              </w:rPr>
              <w:fldChar w:fldCharType="end"/>
            </w:r>
          </w:hyperlink>
        </w:p>
        <w:p w14:paraId="428BE130" w14:textId="26AD73F8" w:rsidR="004C338E" w:rsidRDefault="004C338E">
          <w:r w:rsidRPr="000133D4">
            <w:rPr>
              <w:b/>
              <w:bCs/>
              <w:noProof/>
            </w:rPr>
            <w:fldChar w:fldCharType="end"/>
          </w:r>
        </w:p>
      </w:sdtContent>
    </w:sdt>
    <w:p w14:paraId="04F7A65A" w14:textId="77777777" w:rsidR="00457172" w:rsidRPr="00226F61" w:rsidRDefault="00457172"/>
    <w:p w14:paraId="2BB56ED0" w14:textId="77777777" w:rsidR="00457172" w:rsidRPr="00226F61" w:rsidRDefault="00457172"/>
    <w:p w14:paraId="6A68EA2A" w14:textId="77777777" w:rsidR="00457172" w:rsidRPr="00226F61" w:rsidRDefault="00457172"/>
    <w:p w14:paraId="55EC4DD5" w14:textId="77777777" w:rsidR="00457172" w:rsidRPr="00226F61" w:rsidRDefault="00457172"/>
    <w:p w14:paraId="6572D8E4" w14:textId="77777777" w:rsidR="00457172" w:rsidRPr="00226F61" w:rsidRDefault="00457172"/>
    <w:p w14:paraId="01F78DFB" w14:textId="77777777" w:rsidR="00457172" w:rsidRPr="00226F61" w:rsidRDefault="00457172"/>
    <w:p w14:paraId="28FF0EF4" w14:textId="77777777" w:rsidR="00457172" w:rsidRPr="00226F61" w:rsidRDefault="00457172"/>
    <w:p w14:paraId="5BED6A86" w14:textId="77777777" w:rsidR="00457172" w:rsidRPr="00226F61" w:rsidRDefault="00457172"/>
    <w:p w14:paraId="3E1C8640" w14:textId="77777777" w:rsidR="00457172" w:rsidRPr="00226F61" w:rsidRDefault="00457172"/>
    <w:p w14:paraId="67570A7B" w14:textId="77777777" w:rsidR="00457172" w:rsidRPr="00226F61" w:rsidRDefault="00457172"/>
    <w:p w14:paraId="113A0A98" w14:textId="77777777" w:rsidR="00457172" w:rsidRPr="00226F61" w:rsidRDefault="00457172"/>
    <w:p w14:paraId="7AB530FF" w14:textId="77777777" w:rsidR="00457172" w:rsidRPr="00226F61" w:rsidRDefault="00457172"/>
    <w:p w14:paraId="1425A74B" w14:textId="77777777" w:rsidR="00457172" w:rsidRPr="00226F61" w:rsidRDefault="00457172"/>
    <w:p w14:paraId="038F9715" w14:textId="77777777" w:rsidR="00457172" w:rsidRPr="00226F61" w:rsidRDefault="00457172"/>
    <w:p w14:paraId="36A3A1E6" w14:textId="77777777" w:rsidR="00457172" w:rsidRPr="00226F61" w:rsidRDefault="00457172"/>
    <w:p w14:paraId="3E86C0E8" w14:textId="77777777" w:rsidR="00457172" w:rsidRPr="00226F61" w:rsidRDefault="00457172"/>
    <w:p w14:paraId="52A361A4" w14:textId="77777777" w:rsidR="00457172" w:rsidRPr="00226F61" w:rsidRDefault="00457172"/>
    <w:p w14:paraId="60E5B6DB" w14:textId="77777777" w:rsidR="00457172" w:rsidRPr="00226F61" w:rsidRDefault="00457172"/>
    <w:p w14:paraId="67A4C713" w14:textId="77777777" w:rsidR="00457172" w:rsidRPr="00226F61" w:rsidRDefault="00457172"/>
    <w:p w14:paraId="377603BD" w14:textId="77777777" w:rsidR="00457172" w:rsidRPr="00226F61" w:rsidRDefault="00457172"/>
    <w:p w14:paraId="457A2959" w14:textId="77777777" w:rsidR="00457172" w:rsidRPr="00226F61" w:rsidRDefault="00457172"/>
    <w:p w14:paraId="2D2AB089" w14:textId="77777777" w:rsidR="00457172" w:rsidRPr="00226F61" w:rsidRDefault="00457172"/>
    <w:p w14:paraId="59C33655" w14:textId="77777777" w:rsidR="00457172" w:rsidRPr="00226F61" w:rsidRDefault="00457172"/>
    <w:p w14:paraId="13A7D5DC" w14:textId="77777777" w:rsidR="00362C77" w:rsidRPr="00226F61" w:rsidRDefault="00362C77">
      <w:pPr>
        <w:rPr>
          <w:b/>
        </w:rPr>
        <w:sectPr w:rsidR="00362C77" w:rsidRPr="00226F61" w:rsidSect="00362C77">
          <w:footerReference w:type="even" r:id="rId10"/>
          <w:footerReference w:type="default" r:id="rId11"/>
          <w:pgSz w:w="11900" w:h="16840"/>
          <w:pgMar w:top="1440" w:right="1440" w:bottom="1440" w:left="1440" w:header="720" w:footer="720" w:gutter="0"/>
          <w:pgNumType w:fmt="lowerRoman"/>
          <w:cols w:space="720"/>
          <w:docGrid w:linePitch="360"/>
        </w:sectPr>
      </w:pPr>
    </w:p>
    <w:p w14:paraId="6FDB231E" w14:textId="08E9FD52" w:rsidR="00067FEF" w:rsidRPr="00226F61" w:rsidRDefault="00DD2494" w:rsidP="00490F24">
      <w:pPr>
        <w:pStyle w:val="Heading1"/>
      </w:pPr>
      <w:bookmarkStart w:id="10" w:name="_Toc513790614"/>
      <w:r w:rsidRPr="00226F61">
        <w:lastRenderedPageBreak/>
        <w:t xml:space="preserve">1 </w:t>
      </w:r>
      <w:r w:rsidR="00A63D0E" w:rsidRPr="00226F61">
        <w:t>Introduction</w:t>
      </w:r>
      <w:bookmarkEnd w:id="10"/>
    </w:p>
    <w:p w14:paraId="191BBFE0" w14:textId="62AD89BC" w:rsidR="00A63D0E" w:rsidRPr="00226F61" w:rsidRDefault="003C2C4B">
      <w:r w:rsidRPr="00226F61">
        <w:t xml:space="preserve"> </w:t>
      </w:r>
    </w:p>
    <w:p w14:paraId="41C29EC8" w14:textId="5CEB8068" w:rsidR="00A63D0E" w:rsidRPr="000B764F" w:rsidRDefault="00DD2494" w:rsidP="000B764F">
      <w:pPr>
        <w:pStyle w:val="Heading2"/>
        <w:rPr>
          <w:rFonts w:ascii="Times New Roman" w:hAnsi="Times New Roman" w:cs="Times New Roman"/>
          <w:color w:val="auto"/>
        </w:rPr>
      </w:pPr>
      <w:bookmarkStart w:id="11" w:name="_Toc513790615"/>
      <w:r w:rsidRPr="000B764F">
        <w:rPr>
          <w:rFonts w:ascii="Times New Roman" w:hAnsi="Times New Roman" w:cs="Times New Roman"/>
          <w:color w:val="auto"/>
        </w:rPr>
        <w:t xml:space="preserve">1.1 </w:t>
      </w:r>
      <w:r w:rsidR="0071486B" w:rsidRPr="000B764F">
        <w:rPr>
          <w:rFonts w:ascii="Times New Roman" w:hAnsi="Times New Roman" w:cs="Times New Roman"/>
          <w:color w:val="auto"/>
        </w:rPr>
        <w:t>Background Information</w:t>
      </w:r>
      <w:bookmarkEnd w:id="11"/>
    </w:p>
    <w:p w14:paraId="62522F94" w14:textId="77777777" w:rsidR="00A63D0E" w:rsidRPr="00226F61" w:rsidRDefault="00A63D0E" w:rsidP="00A63D0E">
      <w:pPr>
        <w:pStyle w:val="NormalWeb"/>
        <w:spacing w:before="0" w:beforeAutospacing="0" w:after="0" w:afterAutospacing="0"/>
        <w:rPr>
          <w:sz w:val="21"/>
          <w:szCs w:val="22"/>
        </w:rPr>
      </w:pPr>
      <w:r w:rsidRPr="00226F61">
        <w:rPr>
          <w:sz w:val="21"/>
          <w:szCs w:val="22"/>
        </w:rPr>
        <w:t> </w:t>
      </w:r>
    </w:p>
    <w:p w14:paraId="2B51D222" w14:textId="342093E5" w:rsidR="00967A82" w:rsidRPr="00226F61" w:rsidRDefault="00967A82" w:rsidP="00DB75A7">
      <w:pPr>
        <w:rPr>
          <w:sz w:val="22"/>
          <w:szCs w:val="28"/>
        </w:rPr>
      </w:pPr>
      <w:r w:rsidRPr="00226F61">
        <w:rPr>
          <w:sz w:val="22"/>
          <w:szCs w:val="28"/>
        </w:rPr>
        <w:t>The cells which line our blood vessels are called Endothelial cells</w:t>
      </w:r>
      <w:r w:rsidR="00857AB7" w:rsidRPr="00226F61">
        <w:rPr>
          <w:sz w:val="22"/>
          <w:szCs w:val="28"/>
        </w:rPr>
        <w:t xml:space="preserve"> (EC)</w:t>
      </w:r>
      <w:r w:rsidR="00C157E9">
        <w:rPr>
          <w:sz w:val="22"/>
          <w:szCs w:val="28"/>
        </w:rPr>
        <w:t xml:space="preserve"> which form </w:t>
      </w:r>
      <w:del w:id="12" w:author="D.Walker" w:date="2017-11-28T16:19:00Z">
        <w:r w:rsidRPr="00226F61" w:rsidDel="006D3960">
          <w:rPr>
            <w:sz w:val="22"/>
            <w:szCs w:val="28"/>
          </w:rPr>
          <w:delText xml:space="preserve">the </w:delText>
        </w:r>
      </w:del>
      <w:ins w:id="13" w:author="D.Walker" w:date="2017-11-28T16:19:00Z">
        <w:r w:rsidR="006D3960" w:rsidRPr="00226F61">
          <w:rPr>
            <w:sz w:val="22"/>
            <w:szCs w:val="28"/>
          </w:rPr>
          <w:t xml:space="preserve">a layer known as the </w:t>
        </w:r>
      </w:ins>
      <w:r w:rsidRPr="00226F61">
        <w:rPr>
          <w:sz w:val="22"/>
          <w:szCs w:val="28"/>
        </w:rPr>
        <w:t xml:space="preserve">Endothelium. This layer of cells </w:t>
      </w:r>
      <w:del w:id="14" w:author="D.Walker" w:date="2017-11-28T16:20:00Z">
        <w:r w:rsidRPr="00226F61" w:rsidDel="006D3960">
          <w:rPr>
            <w:sz w:val="22"/>
            <w:szCs w:val="28"/>
          </w:rPr>
          <w:delText xml:space="preserve">are </w:delText>
        </w:r>
      </w:del>
      <w:r w:rsidR="00D04541" w:rsidRPr="00226F61">
        <w:rPr>
          <w:sz w:val="22"/>
          <w:szCs w:val="28"/>
        </w:rPr>
        <w:t>can</w:t>
      </w:r>
      <w:r w:rsidRPr="00226F61">
        <w:rPr>
          <w:sz w:val="22"/>
          <w:szCs w:val="28"/>
        </w:rPr>
        <w:t xml:space="preserve"> repair </w:t>
      </w:r>
      <w:r w:rsidR="00A27210">
        <w:rPr>
          <w:sz w:val="22"/>
          <w:szCs w:val="28"/>
        </w:rPr>
        <w:t xml:space="preserve">itself </w:t>
      </w:r>
      <w:r w:rsidR="00A27210" w:rsidRPr="00226F61">
        <w:rPr>
          <w:sz w:val="22"/>
          <w:szCs w:val="28"/>
        </w:rPr>
        <w:t>after</w:t>
      </w:r>
      <w:r w:rsidRPr="00226F61">
        <w:rPr>
          <w:sz w:val="22"/>
          <w:szCs w:val="28"/>
        </w:rPr>
        <w:t xml:space="preserve"> injury, which is essential to good health, however, the repair process becomes slower with age due to</w:t>
      </w:r>
      <w:r w:rsidR="00EA6691" w:rsidRPr="00226F61">
        <w:rPr>
          <w:sz w:val="22"/>
          <w:szCs w:val="28"/>
        </w:rPr>
        <w:t xml:space="preserve"> an increased number of larger cells which actively hinder the healing.</w:t>
      </w:r>
    </w:p>
    <w:p w14:paraId="7CF7349F" w14:textId="77777777" w:rsidR="00967A82" w:rsidRPr="00226F61" w:rsidRDefault="00967A82" w:rsidP="00D56BB3">
      <w:pPr>
        <w:ind w:left="720"/>
        <w:rPr>
          <w:sz w:val="22"/>
          <w:szCs w:val="28"/>
        </w:rPr>
      </w:pPr>
    </w:p>
    <w:p w14:paraId="09C5C0CE" w14:textId="7A747935" w:rsidR="00D56BB3" w:rsidRPr="00226F61" w:rsidRDefault="00967A82" w:rsidP="00DB75A7">
      <w:pPr>
        <w:rPr>
          <w:sz w:val="22"/>
          <w:szCs w:val="28"/>
        </w:rPr>
      </w:pPr>
      <w:r w:rsidRPr="00226F61">
        <w:rPr>
          <w:sz w:val="22"/>
          <w:szCs w:val="28"/>
        </w:rPr>
        <w:t xml:space="preserve">These cells are generally in a </w:t>
      </w:r>
      <w:r w:rsidR="009F1D19">
        <w:rPr>
          <w:sz w:val="22"/>
          <w:szCs w:val="28"/>
        </w:rPr>
        <w:t>confluent</w:t>
      </w:r>
      <w:ins w:id="15" w:author="D.Walker" w:date="2017-11-28T16:20:00Z">
        <w:r w:rsidR="006D3960" w:rsidRPr="00226F61">
          <w:rPr>
            <w:sz w:val="22"/>
            <w:szCs w:val="28"/>
          </w:rPr>
          <w:t xml:space="preserve"> layer</w:t>
        </w:r>
      </w:ins>
      <w:r w:rsidRPr="00226F61">
        <w:rPr>
          <w:sz w:val="22"/>
          <w:szCs w:val="28"/>
        </w:rPr>
        <w:t xml:space="preserve">, therefore a larger number of cells are no longer dividing, however, when they’re wounded, such as an atheroma, the confluence is broken and the cells leave this phase to continue dividing, repairing the damaged tissue. This process is slower in elderly patients due </w:t>
      </w:r>
      <w:r w:rsidR="00EA53F2" w:rsidRPr="00226F61">
        <w:rPr>
          <w:sz w:val="22"/>
          <w:szCs w:val="28"/>
        </w:rPr>
        <w:t>to the increased number of larger cells</w:t>
      </w:r>
      <w:r w:rsidRPr="00226F61">
        <w:rPr>
          <w:sz w:val="22"/>
          <w:szCs w:val="28"/>
        </w:rPr>
        <w:t>, or if the same area is damaged a second time after repair. This</w:t>
      </w:r>
      <w:r w:rsidR="00CF4124" w:rsidRPr="00226F61">
        <w:rPr>
          <w:sz w:val="22"/>
          <w:szCs w:val="28"/>
        </w:rPr>
        <w:t xml:space="preserve"> is</w:t>
      </w:r>
      <w:r w:rsidRPr="00226F61">
        <w:rPr>
          <w:sz w:val="22"/>
          <w:szCs w:val="28"/>
        </w:rPr>
        <w:t xml:space="preserve"> due to scar tissue being less capable of mitosis and repair.</w:t>
      </w:r>
    </w:p>
    <w:p w14:paraId="05F82134" w14:textId="77777777" w:rsidR="00A63D0E" w:rsidRPr="00226F61" w:rsidRDefault="00A63D0E" w:rsidP="00A63D0E">
      <w:pPr>
        <w:pStyle w:val="NormalWeb"/>
        <w:spacing w:before="0" w:beforeAutospacing="0" w:after="0" w:afterAutospacing="0"/>
        <w:rPr>
          <w:sz w:val="22"/>
          <w:szCs w:val="22"/>
        </w:rPr>
      </w:pPr>
      <w:r w:rsidRPr="00226F61">
        <w:rPr>
          <w:sz w:val="22"/>
          <w:szCs w:val="22"/>
        </w:rPr>
        <w:t> </w:t>
      </w:r>
    </w:p>
    <w:p w14:paraId="1B1E729A" w14:textId="51A9EAAD" w:rsidR="00A63D0E" w:rsidRPr="000B764F" w:rsidRDefault="00DD2494" w:rsidP="000B764F">
      <w:pPr>
        <w:pStyle w:val="Heading2"/>
        <w:rPr>
          <w:rFonts w:ascii="Times New Roman" w:hAnsi="Times New Roman" w:cs="Times New Roman"/>
          <w:color w:val="auto"/>
        </w:rPr>
      </w:pPr>
      <w:bookmarkStart w:id="16" w:name="_Toc513790616"/>
      <w:r w:rsidRPr="000B764F">
        <w:rPr>
          <w:rFonts w:ascii="Times New Roman" w:hAnsi="Times New Roman" w:cs="Times New Roman"/>
          <w:color w:val="auto"/>
        </w:rPr>
        <w:t xml:space="preserve">1.2 </w:t>
      </w:r>
      <w:r w:rsidR="0071486B" w:rsidRPr="000B764F">
        <w:rPr>
          <w:rFonts w:ascii="Times New Roman" w:hAnsi="Times New Roman" w:cs="Times New Roman"/>
          <w:color w:val="auto"/>
        </w:rPr>
        <w:t>Aims and Objectives</w:t>
      </w:r>
      <w:bookmarkEnd w:id="16"/>
    </w:p>
    <w:p w14:paraId="7A1F45F3" w14:textId="77777777" w:rsidR="00A63D0E" w:rsidRPr="000B764F" w:rsidRDefault="00A63D0E" w:rsidP="00A63D0E">
      <w:pPr>
        <w:pStyle w:val="NormalWeb"/>
        <w:spacing w:before="0" w:beforeAutospacing="0" w:after="0" w:afterAutospacing="0"/>
        <w:rPr>
          <w:sz w:val="22"/>
          <w:szCs w:val="22"/>
        </w:rPr>
      </w:pPr>
      <w:r w:rsidRPr="000B764F">
        <w:rPr>
          <w:sz w:val="22"/>
          <w:szCs w:val="22"/>
        </w:rPr>
        <w:t> </w:t>
      </w:r>
    </w:p>
    <w:p w14:paraId="5ACAEDAF" w14:textId="70728E05" w:rsidR="00D56BB3" w:rsidRPr="000B764F" w:rsidRDefault="00D56BB3" w:rsidP="00DB75A7">
      <w:pPr>
        <w:pStyle w:val="NormalWeb"/>
        <w:spacing w:before="0" w:beforeAutospacing="0" w:after="0" w:afterAutospacing="0"/>
        <w:rPr>
          <w:sz w:val="22"/>
          <w:szCs w:val="22"/>
        </w:rPr>
      </w:pPr>
      <w:r w:rsidRPr="000B764F">
        <w:rPr>
          <w:sz w:val="22"/>
          <w:szCs w:val="22"/>
        </w:rPr>
        <w:t xml:space="preserve">The main aim of this project is to </w:t>
      </w:r>
      <w:r w:rsidR="009F1D19">
        <w:rPr>
          <w:sz w:val="22"/>
          <w:szCs w:val="22"/>
        </w:rPr>
        <w:t>estimate</w:t>
      </w:r>
      <w:ins w:id="17" w:author="Harry Cooper" w:date="2017-11-29T15:38:00Z">
        <w:r w:rsidR="009A5073" w:rsidRPr="000B764F">
          <w:rPr>
            <w:sz w:val="22"/>
            <w:szCs w:val="22"/>
          </w:rPr>
          <w:t xml:space="preserve"> </w:t>
        </w:r>
      </w:ins>
      <w:r w:rsidRPr="000B764F">
        <w:rPr>
          <w:sz w:val="22"/>
          <w:szCs w:val="22"/>
        </w:rPr>
        <w:t xml:space="preserve">the affect ageing has on the ability for blood vessels to heal after being scratched. The implications of this project will help professionals further understand the process of wound healing and to provide further insights into the conditions affecting </w:t>
      </w:r>
      <w:r w:rsidR="00726DB1" w:rsidRPr="000B764F">
        <w:rPr>
          <w:sz w:val="22"/>
          <w:szCs w:val="22"/>
        </w:rPr>
        <w:t xml:space="preserve">the deadly disease </w:t>
      </w:r>
      <w:r w:rsidRPr="000B764F">
        <w:rPr>
          <w:sz w:val="22"/>
          <w:szCs w:val="22"/>
        </w:rPr>
        <w:t>atherosclerosis</w:t>
      </w:r>
      <w:r w:rsidR="00726DB1" w:rsidRPr="000B764F">
        <w:rPr>
          <w:sz w:val="22"/>
          <w:szCs w:val="22"/>
        </w:rPr>
        <w:t>, which can lead to strokes and heart attacks</w:t>
      </w:r>
      <w:r w:rsidRPr="000B764F">
        <w:rPr>
          <w:sz w:val="22"/>
          <w:szCs w:val="22"/>
        </w:rPr>
        <w:t>.</w:t>
      </w:r>
    </w:p>
    <w:p w14:paraId="592E155B" w14:textId="0CEBA30A" w:rsidR="007432A3" w:rsidRPr="000B764F" w:rsidRDefault="007432A3" w:rsidP="00DB75A7">
      <w:pPr>
        <w:pStyle w:val="NormalWeb"/>
        <w:spacing w:before="0" w:beforeAutospacing="0" w:after="0" w:afterAutospacing="0"/>
        <w:rPr>
          <w:sz w:val="22"/>
          <w:szCs w:val="22"/>
        </w:rPr>
      </w:pPr>
      <w:r w:rsidRPr="000B764F">
        <w:rPr>
          <w:sz w:val="22"/>
          <w:szCs w:val="22"/>
        </w:rPr>
        <w:t>The way the main aim will be implemented requires the development of an agent based model</w:t>
      </w:r>
      <w:r w:rsidR="00816C4C" w:rsidRPr="000B764F">
        <w:rPr>
          <w:sz w:val="22"/>
          <w:szCs w:val="22"/>
        </w:rPr>
        <w:t xml:space="preserve"> (ABM)</w:t>
      </w:r>
      <w:r w:rsidRPr="000B764F">
        <w:rPr>
          <w:sz w:val="22"/>
          <w:szCs w:val="22"/>
        </w:rPr>
        <w:t xml:space="preserve"> to encapsulate the key behaviours associated with </w:t>
      </w:r>
      <w:del w:id="18" w:author="D.Walker" w:date="2017-11-28T16:23:00Z">
        <w:r w:rsidRPr="000B764F" w:rsidDel="00B24297">
          <w:rPr>
            <w:sz w:val="22"/>
            <w:szCs w:val="22"/>
          </w:rPr>
          <w:delText xml:space="preserve">endothelium </w:delText>
        </w:r>
      </w:del>
      <w:r w:rsidR="00816C4C" w:rsidRPr="000B764F">
        <w:rPr>
          <w:sz w:val="22"/>
          <w:szCs w:val="22"/>
        </w:rPr>
        <w:t>ECs</w:t>
      </w:r>
      <w:r w:rsidRPr="000B764F">
        <w:rPr>
          <w:sz w:val="22"/>
          <w:szCs w:val="22"/>
        </w:rPr>
        <w:t>, including: cell proliferation, apoptosis, and senescence.</w:t>
      </w:r>
      <w:r w:rsidR="00D4474B" w:rsidRPr="000B764F">
        <w:rPr>
          <w:sz w:val="22"/>
          <w:szCs w:val="22"/>
        </w:rPr>
        <w:t xml:space="preserve"> This model will record the time taken for the wound to repair itself, and observe any emergent behaviour that takes place through the mitosis and movement of the cells</w:t>
      </w:r>
      <w:r w:rsidR="002E0304" w:rsidRPr="000B764F">
        <w:rPr>
          <w:sz w:val="22"/>
          <w:szCs w:val="22"/>
        </w:rPr>
        <w:t>,</w:t>
      </w:r>
      <w:r w:rsidR="00E3438B" w:rsidRPr="000B764F">
        <w:rPr>
          <w:sz w:val="22"/>
          <w:szCs w:val="22"/>
        </w:rPr>
        <w:t xml:space="preserve"> at varying ages</w:t>
      </w:r>
      <w:r w:rsidR="00D4474B" w:rsidRPr="000B764F">
        <w:rPr>
          <w:sz w:val="22"/>
          <w:szCs w:val="22"/>
        </w:rPr>
        <w:t>.</w:t>
      </w:r>
      <w:r w:rsidR="0060354F" w:rsidRPr="000B764F">
        <w:rPr>
          <w:sz w:val="22"/>
          <w:szCs w:val="22"/>
        </w:rPr>
        <w:t xml:space="preserve"> For the </w:t>
      </w:r>
      <w:r w:rsidR="00FF05BB" w:rsidRPr="000B764F">
        <w:rPr>
          <w:sz w:val="22"/>
          <w:szCs w:val="22"/>
        </w:rPr>
        <w:t xml:space="preserve">basis of producing </w:t>
      </w:r>
      <w:r w:rsidR="00E3438B" w:rsidRPr="000B764F">
        <w:rPr>
          <w:sz w:val="22"/>
          <w:szCs w:val="22"/>
        </w:rPr>
        <w:t>a software solution, I will be looking at the benefits different types of modelling possess</w:t>
      </w:r>
      <w:r w:rsidR="002E0304" w:rsidRPr="000B764F">
        <w:rPr>
          <w:sz w:val="22"/>
          <w:szCs w:val="22"/>
        </w:rPr>
        <w:t>,</w:t>
      </w:r>
      <w:r w:rsidR="00E3438B" w:rsidRPr="000B764F">
        <w:rPr>
          <w:sz w:val="22"/>
          <w:szCs w:val="22"/>
        </w:rPr>
        <w:t xml:space="preserve"> such as Cellular Automata (CA) and Agent Based Modelling (ABM). Then, I’ll be building on top of current software frameworks</w:t>
      </w:r>
      <w:r w:rsidR="002E0304" w:rsidRPr="000B764F">
        <w:rPr>
          <w:sz w:val="22"/>
          <w:szCs w:val="22"/>
        </w:rPr>
        <w:t>,</w:t>
      </w:r>
      <w:r w:rsidR="00E3438B" w:rsidRPr="000B764F">
        <w:rPr>
          <w:sz w:val="22"/>
          <w:szCs w:val="22"/>
        </w:rPr>
        <w:t xml:space="preserve"> which already </w:t>
      </w:r>
      <w:r w:rsidR="002E0304" w:rsidRPr="000B764F">
        <w:rPr>
          <w:sz w:val="22"/>
          <w:szCs w:val="22"/>
        </w:rPr>
        <w:t>provide</w:t>
      </w:r>
      <w:r w:rsidR="00E3438B" w:rsidRPr="000B764F">
        <w:rPr>
          <w:sz w:val="22"/>
          <w:szCs w:val="22"/>
        </w:rPr>
        <w:t xml:space="preserve"> </w:t>
      </w:r>
      <w:r w:rsidR="00BC7ED3" w:rsidRPr="000B764F">
        <w:rPr>
          <w:sz w:val="22"/>
          <w:szCs w:val="22"/>
        </w:rPr>
        <w:t>basic logic</w:t>
      </w:r>
      <w:r w:rsidR="002E0304" w:rsidRPr="000B764F">
        <w:rPr>
          <w:sz w:val="22"/>
          <w:szCs w:val="22"/>
        </w:rPr>
        <w:t>,</w:t>
      </w:r>
      <w:r w:rsidR="00BC7ED3" w:rsidRPr="000B764F">
        <w:rPr>
          <w:sz w:val="22"/>
          <w:szCs w:val="22"/>
        </w:rPr>
        <w:t xml:space="preserve"> by giving the agents and environment differing behaviours.</w:t>
      </w:r>
    </w:p>
    <w:p w14:paraId="3AF72C22" w14:textId="77777777" w:rsidR="00766B1B" w:rsidRPr="000B764F" w:rsidRDefault="007048D0" w:rsidP="00DB75A7">
      <w:pPr>
        <w:rPr>
          <w:sz w:val="22"/>
          <w:szCs w:val="28"/>
        </w:rPr>
      </w:pPr>
      <w:r w:rsidRPr="000B764F">
        <w:rPr>
          <w:sz w:val="22"/>
          <w:szCs w:val="28"/>
        </w:rPr>
        <w:t>I’ll be observing the difference between elderly and younger cells to see how much</w:t>
      </w:r>
      <w:r w:rsidR="00766B1B" w:rsidRPr="000B764F">
        <w:rPr>
          <w:sz w:val="22"/>
          <w:szCs w:val="28"/>
        </w:rPr>
        <w:t>, if any, age affects repair time.</w:t>
      </w:r>
    </w:p>
    <w:p w14:paraId="2868F71D" w14:textId="615AD167" w:rsidR="0017567E" w:rsidRPr="000B764F" w:rsidDel="0017567E" w:rsidRDefault="00766B1B" w:rsidP="00A27210">
      <w:pPr>
        <w:rPr>
          <w:del w:id="19" w:author="Harry Cooper" w:date="2017-11-29T15:27:00Z"/>
          <w:sz w:val="22"/>
          <w:szCs w:val="28"/>
        </w:rPr>
      </w:pPr>
      <w:del w:id="20" w:author="D.Walker" w:date="2017-11-28T16:25:00Z">
        <w:r w:rsidRPr="000B764F" w:rsidDel="00B24297">
          <w:rPr>
            <w:sz w:val="22"/>
            <w:szCs w:val="28"/>
          </w:rPr>
          <w:delText xml:space="preserve">Interestingly, </w:delText>
        </w:r>
      </w:del>
      <w:ins w:id="21" w:author="D.Walker" w:date="2017-11-28T16:25:00Z">
        <w:r w:rsidR="00B24297" w:rsidRPr="000B764F">
          <w:rPr>
            <w:sz w:val="22"/>
            <w:szCs w:val="28"/>
          </w:rPr>
          <w:t>T</w:t>
        </w:r>
      </w:ins>
      <w:del w:id="22" w:author="D.Walker" w:date="2017-11-28T16:25:00Z">
        <w:r w:rsidRPr="000B764F" w:rsidDel="00B24297">
          <w:rPr>
            <w:sz w:val="22"/>
            <w:szCs w:val="28"/>
          </w:rPr>
          <w:delText>t</w:delText>
        </w:r>
      </w:del>
      <w:r w:rsidRPr="000B764F">
        <w:rPr>
          <w:sz w:val="22"/>
          <w:szCs w:val="28"/>
        </w:rPr>
        <w:t>his project has ample room for expansion; some of these aims include: modelling the problems associated when the endothelium layer doesn’t sufficiently repair in time, and the effect on endothelium repair after successive tears (allowing significant scar tissue to build up)</w:t>
      </w:r>
      <w:r w:rsidR="00B94DEA" w:rsidRPr="000B764F">
        <w:rPr>
          <w:sz w:val="22"/>
          <w:szCs w:val="28"/>
        </w:rPr>
        <w:t>,</w:t>
      </w:r>
      <w:r w:rsidRPr="000B764F">
        <w:rPr>
          <w:sz w:val="22"/>
          <w:szCs w:val="28"/>
        </w:rPr>
        <w:t xml:space="preserve"> showing the differences in speed and process of the repair.</w:t>
      </w:r>
      <w:ins w:id="23" w:author="Harry Cooper" w:date="2017-11-29T15:40:00Z">
        <w:r w:rsidR="00C45B3E" w:rsidRPr="000B764F">
          <w:rPr>
            <w:sz w:val="22"/>
            <w:szCs w:val="28"/>
          </w:rPr>
          <w:t xml:space="preserve"> </w:t>
        </w:r>
      </w:ins>
    </w:p>
    <w:p w14:paraId="05584602" w14:textId="77777777" w:rsidR="007048D0" w:rsidRPr="000B764F" w:rsidRDefault="007048D0">
      <w:pPr>
        <w:pPrChange w:id="24" w:author="Harry Cooper" w:date="2017-11-29T15:27:00Z">
          <w:pPr>
            <w:pStyle w:val="NormalWeb"/>
            <w:spacing w:before="0" w:beforeAutospacing="0" w:after="0" w:afterAutospacing="0"/>
            <w:ind w:left="720"/>
          </w:pPr>
        </w:pPrChange>
      </w:pPr>
    </w:p>
    <w:p w14:paraId="661C0E8A" w14:textId="5E0DAE7E" w:rsidR="00C311B8" w:rsidRPr="000B764F" w:rsidRDefault="00A63D0E" w:rsidP="00410CE8">
      <w:pPr>
        <w:pStyle w:val="NormalWeb"/>
        <w:spacing w:before="0" w:beforeAutospacing="0" w:after="0" w:afterAutospacing="0"/>
        <w:rPr>
          <w:sz w:val="22"/>
          <w:szCs w:val="22"/>
        </w:rPr>
      </w:pPr>
      <w:r w:rsidRPr="000B764F">
        <w:rPr>
          <w:sz w:val="22"/>
          <w:szCs w:val="22"/>
        </w:rPr>
        <w:t> </w:t>
      </w:r>
    </w:p>
    <w:p w14:paraId="354EF55C" w14:textId="0D12B5F7" w:rsidR="00403110" w:rsidRPr="000B764F" w:rsidRDefault="00410CE8" w:rsidP="000B764F">
      <w:pPr>
        <w:pStyle w:val="Heading2"/>
        <w:rPr>
          <w:rFonts w:ascii="Times New Roman" w:hAnsi="Times New Roman" w:cs="Times New Roman"/>
          <w:color w:val="auto"/>
        </w:rPr>
      </w:pPr>
      <w:bookmarkStart w:id="25" w:name="_Toc513790617"/>
      <w:commentRangeStart w:id="26"/>
      <w:r w:rsidRPr="000B764F">
        <w:rPr>
          <w:rFonts w:ascii="Times New Roman" w:hAnsi="Times New Roman" w:cs="Times New Roman"/>
          <w:color w:val="auto"/>
        </w:rPr>
        <w:t>1.3</w:t>
      </w:r>
      <w:r w:rsidR="00A63D0E" w:rsidRPr="000B764F">
        <w:rPr>
          <w:rFonts w:ascii="Times New Roman" w:hAnsi="Times New Roman" w:cs="Times New Roman"/>
          <w:color w:val="auto"/>
        </w:rPr>
        <w:t> </w:t>
      </w:r>
      <w:r w:rsidR="0071486B" w:rsidRPr="000B764F">
        <w:rPr>
          <w:rFonts w:ascii="Times New Roman" w:hAnsi="Times New Roman" w:cs="Times New Roman"/>
          <w:color w:val="auto"/>
        </w:rPr>
        <w:t>Summary of Report</w:t>
      </w:r>
      <w:commentRangeEnd w:id="26"/>
      <w:r w:rsidR="0056699E">
        <w:rPr>
          <w:rStyle w:val="CommentReference"/>
          <w:rFonts w:ascii="Times New Roman" w:eastAsiaTheme="minorHAnsi" w:hAnsi="Times New Roman" w:cs="Times New Roman"/>
          <w:color w:val="auto"/>
        </w:rPr>
        <w:commentReference w:id="26"/>
      </w:r>
      <w:bookmarkEnd w:id="25"/>
    </w:p>
    <w:p w14:paraId="52086AB7" w14:textId="77777777" w:rsidR="00DB75A7" w:rsidRDefault="00DB75A7" w:rsidP="00403110">
      <w:pPr>
        <w:pStyle w:val="NormalWeb"/>
        <w:spacing w:before="0" w:beforeAutospacing="0" w:after="0" w:afterAutospacing="0"/>
        <w:ind w:left="720"/>
        <w:rPr>
          <w:color w:val="ED7D31" w:themeColor="accent2"/>
          <w:sz w:val="22"/>
          <w:szCs w:val="22"/>
        </w:rPr>
      </w:pPr>
    </w:p>
    <w:p w14:paraId="69D71B0F" w14:textId="206B5E2B" w:rsidR="00A2468D" w:rsidRPr="00406F23" w:rsidRDefault="00403110" w:rsidP="00DB75A7">
      <w:pPr>
        <w:pStyle w:val="NormalWeb"/>
        <w:spacing w:before="0" w:beforeAutospacing="0" w:after="0" w:afterAutospacing="0"/>
        <w:rPr>
          <w:sz w:val="22"/>
          <w:szCs w:val="22"/>
        </w:rPr>
      </w:pPr>
      <w:r w:rsidRPr="00406F23">
        <w:rPr>
          <w:sz w:val="22"/>
          <w:szCs w:val="22"/>
        </w:rPr>
        <w:t>This report starts by going through the background information required to understand the differing states and behaviours of the cells that will be modelled and what parameters they should have, it then justifies the use of modelling technique used and looks at current state of the art models to see how they can be adapted to the project. Next, the general flow of the program is defined including the order of functions required to produce accurate results.</w:t>
      </w:r>
    </w:p>
    <w:p w14:paraId="15664FCD" w14:textId="63655909" w:rsidR="00A77FC7" w:rsidRDefault="00A2468D" w:rsidP="00DB75A7">
      <w:pPr>
        <w:pStyle w:val="NormalWeb"/>
        <w:spacing w:before="0" w:beforeAutospacing="0" w:after="0" w:afterAutospacing="0"/>
        <w:rPr>
          <w:sz w:val="22"/>
          <w:szCs w:val="22"/>
        </w:rPr>
      </w:pPr>
      <w:r w:rsidRPr="00406F23">
        <w:rPr>
          <w:sz w:val="22"/>
          <w:szCs w:val="22"/>
        </w:rPr>
        <w:t>The results of the program are laid out in Chapter 6 and are compared to in vitro experiments found from the literature.</w:t>
      </w:r>
      <w:r w:rsidR="00C311B8" w:rsidRPr="003A7DDE">
        <w:rPr>
          <w:sz w:val="22"/>
          <w:szCs w:val="22"/>
        </w:rPr>
        <w:br/>
      </w:r>
    </w:p>
    <w:p w14:paraId="74204397" w14:textId="77777777" w:rsidR="009F1D19" w:rsidRDefault="009F1D19" w:rsidP="00DB75A7">
      <w:pPr>
        <w:pStyle w:val="NormalWeb"/>
        <w:spacing w:before="0" w:beforeAutospacing="0" w:after="0" w:afterAutospacing="0"/>
        <w:rPr>
          <w:sz w:val="22"/>
          <w:szCs w:val="22"/>
        </w:rPr>
      </w:pPr>
    </w:p>
    <w:p w14:paraId="427DFA4E" w14:textId="77777777" w:rsidR="00172791" w:rsidRPr="003A7DDE" w:rsidRDefault="00172791" w:rsidP="00DB75A7">
      <w:pPr>
        <w:pStyle w:val="NormalWeb"/>
        <w:spacing w:before="0" w:beforeAutospacing="0" w:after="0" w:afterAutospacing="0"/>
        <w:rPr>
          <w:sz w:val="22"/>
          <w:szCs w:val="22"/>
        </w:rPr>
      </w:pPr>
    </w:p>
    <w:p w14:paraId="03155E87" w14:textId="4C137466" w:rsidR="00C311B8" w:rsidRPr="00226F61" w:rsidRDefault="00DD2494" w:rsidP="000B764F">
      <w:pPr>
        <w:pStyle w:val="Heading1"/>
      </w:pPr>
      <w:bookmarkStart w:id="27" w:name="_Toc513790618"/>
      <w:r w:rsidRPr="00226F61">
        <w:lastRenderedPageBreak/>
        <w:t xml:space="preserve">2 </w:t>
      </w:r>
      <w:r w:rsidR="0049568A" w:rsidRPr="00226F61">
        <w:t>Literature Review</w:t>
      </w:r>
      <w:bookmarkEnd w:id="27"/>
    </w:p>
    <w:p w14:paraId="50858CFA" w14:textId="77777777" w:rsidR="007F3A5D" w:rsidRPr="00226F61" w:rsidRDefault="007F3A5D"/>
    <w:p w14:paraId="29F51D4B" w14:textId="7E0FA991" w:rsidR="008E65F6" w:rsidRPr="00226F61" w:rsidRDefault="00816C4C" w:rsidP="00DB75A7">
      <w:pPr>
        <w:rPr>
          <w:color w:val="ED7D31" w:themeColor="accent2"/>
          <w:sz w:val="22"/>
          <w:szCs w:val="22"/>
        </w:rPr>
      </w:pPr>
      <w:r w:rsidRPr="00226F61">
        <w:rPr>
          <w:sz w:val="22"/>
          <w:szCs w:val="22"/>
        </w:rPr>
        <w:t xml:space="preserve">Our blood vessels inner most wall is called the endothelium and is comprised of </w:t>
      </w:r>
      <w:r w:rsidR="00941789">
        <w:rPr>
          <w:sz w:val="22"/>
          <w:szCs w:val="22"/>
        </w:rPr>
        <w:t>endothelial cells (</w:t>
      </w:r>
      <w:r w:rsidRPr="00226F61">
        <w:rPr>
          <w:sz w:val="22"/>
          <w:szCs w:val="22"/>
        </w:rPr>
        <w:t>ECs</w:t>
      </w:r>
      <w:r w:rsidR="00941789">
        <w:rPr>
          <w:sz w:val="22"/>
          <w:szCs w:val="22"/>
        </w:rPr>
        <w:t>)</w:t>
      </w:r>
      <w:r w:rsidR="00EB1653" w:rsidRPr="00226F61">
        <w:rPr>
          <w:sz w:val="22"/>
          <w:szCs w:val="22"/>
        </w:rPr>
        <w:t>. These cells have certain behaviours which lead them, over time, to decrease their rate of healing.</w:t>
      </w:r>
      <w:r w:rsidR="00A37252" w:rsidRPr="00226F61">
        <w:rPr>
          <w:sz w:val="22"/>
          <w:szCs w:val="22"/>
        </w:rPr>
        <w:t xml:space="preserve"> </w:t>
      </w:r>
      <w:r w:rsidR="008E3876">
        <w:rPr>
          <w:sz w:val="22"/>
          <w:szCs w:val="22"/>
        </w:rPr>
        <w:t>This can cause problems as the damaged artery wall allows for fatty material to build up over time. If this builds up too much or ruptures, a blood cl</w:t>
      </w:r>
      <w:r w:rsidR="00941789">
        <w:rPr>
          <w:sz w:val="22"/>
          <w:szCs w:val="22"/>
        </w:rPr>
        <w:t>ot can form blocking the artery and</w:t>
      </w:r>
      <w:r w:rsidR="008E3876">
        <w:rPr>
          <w:sz w:val="22"/>
          <w:szCs w:val="22"/>
        </w:rPr>
        <w:t xml:space="preserve"> if this artery supplies blood to the heart it </w:t>
      </w:r>
      <w:r w:rsidR="00941789">
        <w:rPr>
          <w:sz w:val="22"/>
          <w:szCs w:val="22"/>
        </w:rPr>
        <w:t xml:space="preserve">will </w:t>
      </w:r>
      <w:r w:rsidR="00162ABA">
        <w:rPr>
          <w:sz w:val="22"/>
          <w:szCs w:val="22"/>
        </w:rPr>
        <w:t>cause</w:t>
      </w:r>
      <w:r w:rsidR="008E3876">
        <w:rPr>
          <w:sz w:val="22"/>
          <w:szCs w:val="22"/>
        </w:rPr>
        <w:t xml:space="preserve"> a heart attack. </w:t>
      </w:r>
      <w:r w:rsidR="00A37252" w:rsidRPr="00226F61">
        <w:rPr>
          <w:sz w:val="22"/>
          <w:szCs w:val="22"/>
        </w:rPr>
        <w:t xml:space="preserve">There are several ways software can be used to model this behaviour to better understand and predict undesirable affects, such as atheroma formation. The way this project tackles modelling is an agent based approach, where each EC is simulated and </w:t>
      </w:r>
      <w:r w:rsidR="00346BE7" w:rsidRPr="00226F61">
        <w:rPr>
          <w:sz w:val="22"/>
          <w:szCs w:val="22"/>
        </w:rPr>
        <w:t>can</w:t>
      </w:r>
      <w:r w:rsidR="00A37252" w:rsidRPr="00226F61">
        <w:rPr>
          <w:sz w:val="22"/>
          <w:szCs w:val="22"/>
        </w:rPr>
        <w:t xml:space="preserve"> move around the model</w:t>
      </w:r>
      <w:r w:rsidR="005A72C1" w:rsidRPr="00226F61">
        <w:rPr>
          <w:sz w:val="22"/>
          <w:szCs w:val="22"/>
        </w:rPr>
        <w:t xml:space="preserve"> independently.</w:t>
      </w:r>
    </w:p>
    <w:p w14:paraId="3B718796" w14:textId="77777777" w:rsidR="008E65F6" w:rsidRPr="00226F61" w:rsidRDefault="008E65F6">
      <w:pPr>
        <w:rPr>
          <w:sz w:val="22"/>
          <w:szCs w:val="22"/>
        </w:rPr>
      </w:pPr>
    </w:p>
    <w:p w14:paraId="60C79E33" w14:textId="21654207" w:rsidR="00CD4455" w:rsidRPr="000B764F" w:rsidRDefault="00DD2494" w:rsidP="000B764F">
      <w:pPr>
        <w:pStyle w:val="Heading2"/>
        <w:rPr>
          <w:rFonts w:ascii="Times New Roman" w:hAnsi="Times New Roman" w:cs="Times New Roman"/>
          <w:color w:val="auto"/>
        </w:rPr>
      </w:pPr>
      <w:bookmarkStart w:id="28" w:name="_Toc513790619"/>
      <w:r w:rsidRPr="000B764F">
        <w:rPr>
          <w:rFonts w:ascii="Times New Roman" w:hAnsi="Times New Roman" w:cs="Times New Roman"/>
          <w:color w:val="auto"/>
        </w:rPr>
        <w:t xml:space="preserve">2.1 </w:t>
      </w:r>
      <w:r w:rsidR="0071486B" w:rsidRPr="000B764F">
        <w:rPr>
          <w:rFonts w:ascii="Times New Roman" w:hAnsi="Times New Roman" w:cs="Times New Roman"/>
          <w:color w:val="auto"/>
        </w:rPr>
        <w:t>The Endothelial Cell Cycle</w:t>
      </w:r>
      <w:bookmarkEnd w:id="28"/>
    </w:p>
    <w:p w14:paraId="67B439E6" w14:textId="77777777" w:rsidR="008E65F6" w:rsidRPr="00226F61" w:rsidRDefault="008E65F6" w:rsidP="00CD4455">
      <w:pPr>
        <w:rPr>
          <w:sz w:val="22"/>
          <w:szCs w:val="22"/>
        </w:rPr>
      </w:pPr>
    </w:p>
    <w:p w14:paraId="1D2795EA" w14:textId="10A113D5" w:rsidR="00AF2155" w:rsidRPr="00226F61" w:rsidRDefault="008E65F6" w:rsidP="00DB75A7">
      <w:pPr>
        <w:rPr>
          <w:sz w:val="22"/>
          <w:szCs w:val="22"/>
        </w:rPr>
      </w:pPr>
      <w:r w:rsidRPr="00226F61">
        <w:rPr>
          <w:sz w:val="22"/>
          <w:szCs w:val="22"/>
        </w:rPr>
        <w:t>Firstly, it’s important to fully understand the mechanisms by which our ECs divide and any biological factors that can change its behaviour.</w:t>
      </w:r>
      <w:r w:rsidR="007D077C" w:rsidRPr="00226F61">
        <w:rPr>
          <w:sz w:val="22"/>
          <w:szCs w:val="22"/>
        </w:rPr>
        <w:t xml:space="preserve"> </w:t>
      </w:r>
      <w:r w:rsidR="00AF2155" w:rsidRPr="00226F61">
        <w:rPr>
          <w:sz w:val="22"/>
          <w:szCs w:val="22"/>
        </w:rPr>
        <w:t xml:space="preserve">ECs are a specific type of Eukaryotic Cell that line our blood vessels. </w:t>
      </w:r>
      <w:r w:rsidR="00FD0026" w:rsidRPr="00226F61">
        <w:rPr>
          <w:sz w:val="22"/>
          <w:szCs w:val="22"/>
        </w:rPr>
        <w:t>When these cells are healthy, they secrete molecules</w:t>
      </w:r>
      <w:r w:rsidR="00AF2155" w:rsidRPr="00226F61">
        <w:rPr>
          <w:sz w:val="22"/>
          <w:szCs w:val="22"/>
        </w:rPr>
        <w:t>, such as hormones,</w:t>
      </w:r>
      <w:r w:rsidR="00FD0026" w:rsidRPr="00226F61">
        <w:rPr>
          <w:sz w:val="22"/>
          <w:szCs w:val="22"/>
        </w:rPr>
        <w:t xml:space="preserve"> into the blood stream to maintain homeostasis [</w:t>
      </w:r>
      <w:r w:rsidR="0071133F" w:rsidRPr="00226F61">
        <w:rPr>
          <w:sz w:val="22"/>
          <w:szCs w:val="22"/>
        </w:rPr>
        <w:t>1</w:t>
      </w:r>
      <w:r w:rsidR="00FD0026" w:rsidRPr="00226F61">
        <w:rPr>
          <w:sz w:val="22"/>
          <w:szCs w:val="22"/>
        </w:rPr>
        <w:t>].</w:t>
      </w:r>
      <w:r w:rsidR="00AF2155" w:rsidRPr="00226F61">
        <w:rPr>
          <w:sz w:val="22"/>
          <w:szCs w:val="22"/>
        </w:rPr>
        <w:t xml:space="preserve"> This is vital as it helps fend off disease progression, keeping the individual healthy.</w:t>
      </w:r>
      <w:r w:rsidR="00FD0026" w:rsidRPr="00226F61">
        <w:rPr>
          <w:sz w:val="22"/>
          <w:szCs w:val="22"/>
        </w:rPr>
        <w:t xml:space="preserve"> </w:t>
      </w:r>
    </w:p>
    <w:p w14:paraId="081E19BB" w14:textId="407F199A" w:rsidR="008E65F6" w:rsidRDefault="00AF2155" w:rsidP="00DB75A7">
      <w:pPr>
        <w:rPr>
          <w:sz w:val="22"/>
          <w:szCs w:val="22"/>
        </w:rPr>
      </w:pPr>
      <w:r w:rsidRPr="00226F61">
        <w:rPr>
          <w:sz w:val="22"/>
          <w:szCs w:val="22"/>
        </w:rPr>
        <w:t xml:space="preserve">EC’s, like other Eukaryotic Cells undergo several distinct phases during replication as shown in the </w:t>
      </w:r>
      <w:r w:rsidR="00026696">
        <w:rPr>
          <w:sz w:val="22"/>
          <w:szCs w:val="22"/>
        </w:rPr>
        <w:t>Figure2.1.</w:t>
      </w:r>
    </w:p>
    <w:p w14:paraId="67060900" w14:textId="77777777" w:rsidR="00026696" w:rsidRPr="00226F61" w:rsidRDefault="00026696" w:rsidP="00DB75A7">
      <w:pPr>
        <w:rPr>
          <w:sz w:val="22"/>
          <w:szCs w:val="22"/>
        </w:rPr>
      </w:pPr>
    </w:p>
    <w:p w14:paraId="0E2CE34B" w14:textId="77777777" w:rsidR="00AF5F10" w:rsidRDefault="00AF5F10" w:rsidP="00AF5F10">
      <w:pPr>
        <w:jc w:val="center"/>
        <w:rPr>
          <w:sz w:val="22"/>
          <w:szCs w:val="22"/>
        </w:rPr>
      </w:pPr>
      <w:r>
        <w:rPr>
          <w:noProof/>
          <w:sz w:val="22"/>
          <w:szCs w:val="22"/>
        </w:rPr>
        <w:drawing>
          <wp:inline distT="0" distB="0" distL="0" distR="0" wp14:anchorId="3303CFE6" wp14:editId="5215FAD9">
            <wp:extent cx="2931069" cy="3384443"/>
            <wp:effectExtent l="0" t="0" r="0" b="0"/>
            <wp:docPr id="73" name="Picture 73" descr="../../../../../../../Library/Containers/com.apple.mail/Data/Library/Mail%20Downloads/D3ED5142-6EE0-4332-BBBC-9B34E7339FC5/Cell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Library/Containers/com.apple.mail/Data/Library/Mail%20Downloads/D3ED5142-6EE0-4332-BBBC-9B34E7339FC5/CellCyc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50453" cy="3406825"/>
                    </a:xfrm>
                    <a:prstGeom prst="rect">
                      <a:avLst/>
                    </a:prstGeom>
                    <a:noFill/>
                    <a:ln>
                      <a:noFill/>
                    </a:ln>
                  </pic:spPr>
                </pic:pic>
              </a:graphicData>
            </a:graphic>
          </wp:inline>
        </w:drawing>
      </w:r>
    </w:p>
    <w:p w14:paraId="07C24B7A" w14:textId="7AE75917" w:rsidR="00AF2155" w:rsidRPr="00226F61" w:rsidRDefault="00610676" w:rsidP="00AF5F10">
      <w:pPr>
        <w:jc w:val="center"/>
        <w:rPr>
          <w:sz w:val="22"/>
          <w:szCs w:val="22"/>
        </w:rPr>
      </w:pPr>
      <w:r w:rsidRPr="00226F61">
        <w:rPr>
          <w:sz w:val="22"/>
          <w:szCs w:val="22"/>
        </w:rPr>
        <w:t>Figure 2</w:t>
      </w:r>
      <w:r w:rsidR="00A269CA" w:rsidRPr="00226F61">
        <w:rPr>
          <w:sz w:val="22"/>
          <w:szCs w:val="22"/>
        </w:rPr>
        <w:t>.1</w:t>
      </w:r>
      <w:r w:rsidR="0044203A" w:rsidRPr="00226F61">
        <w:rPr>
          <w:sz w:val="22"/>
          <w:szCs w:val="22"/>
        </w:rPr>
        <w:t>: Phases of eukaryotic cell cycle</w:t>
      </w:r>
      <w:r w:rsidR="00086644">
        <w:rPr>
          <w:sz w:val="22"/>
          <w:szCs w:val="22"/>
        </w:rPr>
        <w:t xml:space="preserve"> adapted from [2]</w:t>
      </w:r>
    </w:p>
    <w:p w14:paraId="3F160C9E" w14:textId="77777777" w:rsidR="0044203A" w:rsidRPr="00226F61" w:rsidRDefault="0044203A" w:rsidP="00CD4455">
      <w:pPr>
        <w:rPr>
          <w:sz w:val="22"/>
          <w:szCs w:val="22"/>
        </w:rPr>
      </w:pPr>
    </w:p>
    <w:p w14:paraId="32C4D863" w14:textId="3FB4FB3C" w:rsidR="008C4FD4" w:rsidRPr="00226F61" w:rsidRDefault="00B575D1" w:rsidP="00DB75A7">
      <w:pPr>
        <w:rPr>
          <w:sz w:val="22"/>
          <w:szCs w:val="22"/>
        </w:rPr>
      </w:pPr>
      <w:r w:rsidRPr="00226F61">
        <w:rPr>
          <w:sz w:val="22"/>
          <w:szCs w:val="22"/>
        </w:rPr>
        <w:t>Stages G</w:t>
      </w:r>
      <w:r w:rsidRPr="00226F61">
        <w:rPr>
          <w:sz w:val="22"/>
          <w:szCs w:val="22"/>
          <w:vertAlign w:val="subscript"/>
        </w:rPr>
        <w:t>1</w:t>
      </w:r>
      <w:r w:rsidRPr="00226F61">
        <w:rPr>
          <w:sz w:val="22"/>
          <w:szCs w:val="22"/>
        </w:rPr>
        <w:t>, S and G</w:t>
      </w:r>
      <w:r w:rsidRPr="00226F61">
        <w:rPr>
          <w:sz w:val="22"/>
          <w:szCs w:val="22"/>
          <w:vertAlign w:val="subscript"/>
        </w:rPr>
        <w:t>2</w:t>
      </w:r>
      <w:r w:rsidRPr="00226F61">
        <w:rPr>
          <w:sz w:val="22"/>
          <w:szCs w:val="22"/>
        </w:rPr>
        <w:t xml:space="preserve"> are called Interphase; this is the time when the cell is increasing in size, and the lengths of time in each stage are proportional to their relative lengths. As shown in </w:t>
      </w:r>
      <w:r w:rsidR="00707AEB">
        <w:rPr>
          <w:sz w:val="22"/>
          <w:szCs w:val="22"/>
        </w:rPr>
        <w:t>F</w:t>
      </w:r>
      <w:r w:rsidRPr="00226F61">
        <w:rPr>
          <w:sz w:val="22"/>
          <w:szCs w:val="22"/>
        </w:rPr>
        <w:t>igure</w:t>
      </w:r>
      <w:r w:rsidR="00707AEB">
        <w:rPr>
          <w:sz w:val="22"/>
          <w:szCs w:val="22"/>
        </w:rPr>
        <w:t xml:space="preserve"> 2.1</w:t>
      </w:r>
      <w:r w:rsidRPr="00226F61">
        <w:rPr>
          <w:sz w:val="22"/>
          <w:szCs w:val="22"/>
        </w:rPr>
        <w:t xml:space="preserve">, during S phase, the DNA is </w:t>
      </w:r>
      <w:r w:rsidR="006451F0" w:rsidRPr="00226F61">
        <w:rPr>
          <w:sz w:val="22"/>
          <w:szCs w:val="22"/>
        </w:rPr>
        <w:t xml:space="preserve">replicated </w:t>
      </w:r>
      <w:r w:rsidR="00995787" w:rsidRPr="00226F61">
        <w:rPr>
          <w:sz w:val="22"/>
          <w:szCs w:val="22"/>
        </w:rPr>
        <w:t>forming a</w:t>
      </w:r>
      <w:r w:rsidRPr="00226F61">
        <w:rPr>
          <w:sz w:val="22"/>
          <w:szCs w:val="22"/>
        </w:rPr>
        <w:t xml:space="preserve"> copy of itself which moves onto M phase (mitosis), </w:t>
      </w:r>
      <w:r w:rsidR="0090427F">
        <w:rPr>
          <w:sz w:val="22"/>
          <w:szCs w:val="22"/>
        </w:rPr>
        <w:t>where the enlarged cell splits into two</w:t>
      </w:r>
      <w:r w:rsidRPr="00226F61">
        <w:rPr>
          <w:sz w:val="22"/>
          <w:szCs w:val="22"/>
        </w:rPr>
        <w:t xml:space="preserve"> identical daughter cells [</w:t>
      </w:r>
      <w:r w:rsidR="008075A5" w:rsidRPr="00226F61">
        <w:rPr>
          <w:sz w:val="22"/>
          <w:szCs w:val="22"/>
        </w:rPr>
        <w:t>3</w:t>
      </w:r>
      <w:r w:rsidR="001434BE" w:rsidRPr="00226F61">
        <w:rPr>
          <w:sz w:val="22"/>
          <w:szCs w:val="22"/>
        </w:rPr>
        <w:t>]</w:t>
      </w:r>
      <w:r w:rsidRPr="00226F61">
        <w:rPr>
          <w:sz w:val="22"/>
          <w:szCs w:val="22"/>
        </w:rPr>
        <w:t xml:space="preserve">. </w:t>
      </w:r>
      <w:r w:rsidR="009204E5" w:rsidRPr="00226F61">
        <w:rPr>
          <w:sz w:val="22"/>
          <w:szCs w:val="22"/>
        </w:rPr>
        <w:t xml:space="preserve">The length of time for a normal Eukaryotic Cell to undergo proliferation </w:t>
      </w:r>
      <w:r w:rsidR="00402A07" w:rsidRPr="00226F61">
        <w:rPr>
          <w:sz w:val="22"/>
          <w:szCs w:val="22"/>
        </w:rPr>
        <w:t>is around 24 hours, with 1 hour</w:t>
      </w:r>
      <w:r w:rsidR="009204E5" w:rsidRPr="00226F61">
        <w:rPr>
          <w:sz w:val="22"/>
          <w:szCs w:val="22"/>
        </w:rPr>
        <w:t xml:space="preserve"> of that being the M phase, therefore 23 hours (96%) of the time is during cell growth and DNA replication</w:t>
      </w:r>
      <w:r w:rsidR="00680065" w:rsidRPr="00226F61">
        <w:rPr>
          <w:sz w:val="22"/>
          <w:szCs w:val="22"/>
        </w:rPr>
        <w:t>, during which time the cell grows to be about twice its size</w:t>
      </w:r>
      <w:r w:rsidR="009204E5" w:rsidRPr="00226F61">
        <w:rPr>
          <w:sz w:val="22"/>
          <w:szCs w:val="22"/>
        </w:rPr>
        <w:t xml:space="preserve"> [</w:t>
      </w:r>
      <w:r w:rsidR="008075A5" w:rsidRPr="00226F61">
        <w:rPr>
          <w:sz w:val="22"/>
          <w:szCs w:val="22"/>
        </w:rPr>
        <w:t>3</w:t>
      </w:r>
      <w:r w:rsidR="009204E5" w:rsidRPr="00226F61">
        <w:rPr>
          <w:sz w:val="22"/>
          <w:szCs w:val="22"/>
        </w:rPr>
        <w:t>].</w:t>
      </w:r>
    </w:p>
    <w:p w14:paraId="16932D8A" w14:textId="3C56DEF9" w:rsidR="00AF2155" w:rsidRPr="00226F61" w:rsidRDefault="00B575D1" w:rsidP="00DB75A7">
      <w:pPr>
        <w:rPr>
          <w:sz w:val="22"/>
          <w:szCs w:val="22"/>
        </w:rPr>
      </w:pPr>
      <w:r w:rsidRPr="00226F61">
        <w:rPr>
          <w:sz w:val="22"/>
          <w:szCs w:val="22"/>
        </w:rPr>
        <w:lastRenderedPageBreak/>
        <w:t>However, f</w:t>
      </w:r>
      <w:r w:rsidR="0056699E">
        <w:rPr>
          <w:sz w:val="22"/>
          <w:szCs w:val="22"/>
        </w:rPr>
        <w:t>or eukaryotic cells</w:t>
      </w:r>
      <w:r w:rsidRPr="00226F61">
        <w:rPr>
          <w:sz w:val="22"/>
          <w:szCs w:val="22"/>
        </w:rPr>
        <w:t xml:space="preserve"> there is another cycle between the G</w:t>
      </w:r>
      <w:r w:rsidRPr="00226F61">
        <w:rPr>
          <w:sz w:val="22"/>
          <w:szCs w:val="22"/>
          <w:vertAlign w:val="subscript"/>
        </w:rPr>
        <w:t>1</w:t>
      </w:r>
      <w:r w:rsidRPr="00226F61">
        <w:rPr>
          <w:sz w:val="22"/>
          <w:szCs w:val="22"/>
        </w:rPr>
        <w:t xml:space="preserve"> and S phase. This is called the G</w:t>
      </w:r>
      <w:r w:rsidRPr="00226F61">
        <w:rPr>
          <w:sz w:val="22"/>
          <w:szCs w:val="22"/>
          <w:vertAlign w:val="subscript"/>
        </w:rPr>
        <w:t>0</w:t>
      </w:r>
      <w:r w:rsidRPr="00226F61">
        <w:rPr>
          <w:sz w:val="22"/>
          <w:szCs w:val="22"/>
        </w:rPr>
        <w:t xml:space="preserve"> phase and generally known as the quiescence state. </w:t>
      </w:r>
      <w:r w:rsidR="002C58D8" w:rsidRPr="00226F61">
        <w:rPr>
          <w:sz w:val="22"/>
          <w:szCs w:val="22"/>
        </w:rPr>
        <w:t xml:space="preserve">This is a state of inactivity, usually induced when </w:t>
      </w:r>
      <w:r w:rsidR="001434BE" w:rsidRPr="00226F61">
        <w:rPr>
          <w:sz w:val="22"/>
          <w:szCs w:val="22"/>
        </w:rPr>
        <w:t>EC proliferation is no longer required. If there is a stressor, such as a decrease in external pressure due to the ECs spreading out or moving, the quiescent cell can move out of G</w:t>
      </w:r>
      <w:r w:rsidR="001434BE" w:rsidRPr="00226F61">
        <w:rPr>
          <w:sz w:val="22"/>
          <w:szCs w:val="22"/>
          <w:vertAlign w:val="subscript"/>
        </w:rPr>
        <w:t>0</w:t>
      </w:r>
      <w:r w:rsidR="001434BE" w:rsidRPr="00226F61">
        <w:rPr>
          <w:sz w:val="22"/>
          <w:szCs w:val="22"/>
        </w:rPr>
        <w:t xml:space="preserve"> back into the normal eukaryotic cell cycle [</w:t>
      </w:r>
      <w:r w:rsidR="00483244" w:rsidRPr="00226F61">
        <w:rPr>
          <w:sz w:val="22"/>
          <w:szCs w:val="22"/>
        </w:rPr>
        <w:t>4</w:t>
      </w:r>
      <w:r w:rsidR="001434BE" w:rsidRPr="00226F61">
        <w:rPr>
          <w:sz w:val="22"/>
          <w:szCs w:val="22"/>
        </w:rPr>
        <w:t>]. However, if the EC stays in the quiescent state for too long, it’s possible for it to develop into a senescent cell over time</w:t>
      </w:r>
      <w:r w:rsidR="002F5E25" w:rsidRPr="00226F61">
        <w:rPr>
          <w:sz w:val="22"/>
          <w:szCs w:val="22"/>
        </w:rPr>
        <w:t xml:space="preserve"> where it will never return to the normal cycle</w:t>
      </w:r>
      <w:r w:rsidR="001434BE" w:rsidRPr="00226F61">
        <w:rPr>
          <w:sz w:val="22"/>
          <w:szCs w:val="22"/>
        </w:rPr>
        <w:t xml:space="preserve"> [</w:t>
      </w:r>
      <w:r w:rsidR="00483244" w:rsidRPr="00226F61">
        <w:rPr>
          <w:sz w:val="22"/>
          <w:szCs w:val="22"/>
        </w:rPr>
        <w:t>5</w:t>
      </w:r>
      <w:r w:rsidR="001434BE" w:rsidRPr="00226F61">
        <w:rPr>
          <w:sz w:val="22"/>
          <w:szCs w:val="22"/>
        </w:rPr>
        <w:t>].</w:t>
      </w:r>
      <w:r w:rsidR="00F4630A">
        <w:rPr>
          <w:sz w:val="22"/>
          <w:szCs w:val="22"/>
        </w:rPr>
        <w:t xml:space="preserve"> Quiescent cells are stable and can live up to 10 years </w:t>
      </w:r>
      <w:r w:rsidR="00F4630A" w:rsidRPr="0078550B">
        <w:rPr>
          <w:sz w:val="22"/>
          <w:szCs w:val="22"/>
        </w:rPr>
        <w:t>[</w:t>
      </w:r>
      <w:r w:rsidR="0078550B" w:rsidRPr="0078550B">
        <w:rPr>
          <w:sz w:val="22"/>
          <w:szCs w:val="22"/>
        </w:rPr>
        <w:t>6</w:t>
      </w:r>
      <w:r w:rsidR="00F4630A">
        <w:rPr>
          <w:sz w:val="22"/>
          <w:szCs w:val="22"/>
        </w:rPr>
        <w:t>].</w:t>
      </w:r>
    </w:p>
    <w:p w14:paraId="57A9C26B" w14:textId="33BE9C69" w:rsidR="00141C06" w:rsidRPr="00226F61" w:rsidRDefault="00141C06" w:rsidP="00DB75A7">
      <w:pPr>
        <w:rPr>
          <w:sz w:val="22"/>
          <w:szCs w:val="22"/>
        </w:rPr>
      </w:pPr>
      <w:r w:rsidRPr="00226F61">
        <w:rPr>
          <w:sz w:val="22"/>
          <w:szCs w:val="22"/>
        </w:rPr>
        <w:t xml:space="preserve">In general, ECs </w:t>
      </w:r>
      <w:r w:rsidR="005C161B" w:rsidRPr="00226F61">
        <w:rPr>
          <w:sz w:val="22"/>
          <w:szCs w:val="22"/>
        </w:rPr>
        <w:t>are long, flat cells around 5-10</w:t>
      </w:r>
      <w:r w:rsidR="005C161B" w:rsidRPr="00226F61">
        <w:rPr>
          <w:sz w:val="22"/>
          <w:szCs w:val="22"/>
        </w:rPr>
        <w:sym w:font="Symbol" w:char="F06D"/>
      </w:r>
      <w:r w:rsidR="005C161B" w:rsidRPr="00226F61">
        <w:rPr>
          <w:sz w:val="22"/>
          <w:szCs w:val="22"/>
        </w:rPr>
        <w:t>m in radius and 1-2</w:t>
      </w:r>
      <w:r w:rsidR="005C161B" w:rsidRPr="00226F61">
        <w:rPr>
          <w:sz w:val="22"/>
          <w:szCs w:val="22"/>
        </w:rPr>
        <w:sym w:font="Symbol" w:char="F06D"/>
      </w:r>
      <w:r w:rsidR="005C161B" w:rsidRPr="00226F61">
        <w:rPr>
          <w:sz w:val="22"/>
          <w:szCs w:val="22"/>
        </w:rPr>
        <w:t>m wide [</w:t>
      </w:r>
      <w:r w:rsidR="0078550B">
        <w:rPr>
          <w:sz w:val="22"/>
          <w:szCs w:val="22"/>
        </w:rPr>
        <w:t>7</w:t>
      </w:r>
      <w:r w:rsidR="005C161B" w:rsidRPr="00226F61">
        <w:rPr>
          <w:sz w:val="22"/>
          <w:szCs w:val="22"/>
        </w:rPr>
        <w:t>].</w:t>
      </w:r>
    </w:p>
    <w:p w14:paraId="734608AC" w14:textId="77777777" w:rsidR="00CD4455" w:rsidRPr="00226F61" w:rsidRDefault="00CD4455">
      <w:pPr>
        <w:rPr>
          <w:ins w:id="29" w:author="Harry Cooper" w:date="2017-11-29T15:23:00Z"/>
          <w:sz w:val="22"/>
          <w:szCs w:val="22"/>
        </w:rPr>
      </w:pPr>
    </w:p>
    <w:p w14:paraId="4DD2DE3E" w14:textId="44A2B945" w:rsidR="00B77936" w:rsidRPr="000B764F" w:rsidRDefault="00DD2494" w:rsidP="000B764F">
      <w:pPr>
        <w:pStyle w:val="Heading2"/>
        <w:rPr>
          <w:rFonts w:ascii="Times New Roman" w:hAnsi="Times New Roman" w:cs="Times New Roman"/>
          <w:color w:val="auto"/>
          <w:sz w:val="22"/>
          <w:lang w:eastAsia="en-US"/>
        </w:rPr>
      </w:pPr>
      <w:bookmarkStart w:id="30" w:name="_Toc513790620"/>
      <w:commentRangeStart w:id="31"/>
      <w:r w:rsidRPr="000B764F">
        <w:rPr>
          <w:rFonts w:ascii="Times New Roman" w:hAnsi="Times New Roman" w:cs="Times New Roman"/>
          <w:color w:val="auto"/>
        </w:rPr>
        <w:t xml:space="preserve">2.2 </w:t>
      </w:r>
      <w:ins w:id="32" w:author="Harry Cooper" w:date="2017-11-29T15:23:00Z">
        <w:r w:rsidR="00B77936" w:rsidRPr="000B764F">
          <w:rPr>
            <w:rFonts w:ascii="Times New Roman" w:hAnsi="Times New Roman" w:cs="Times New Roman"/>
            <w:color w:val="auto"/>
          </w:rPr>
          <w:t>Ageing</w:t>
        </w:r>
      </w:ins>
      <w:commentRangeEnd w:id="31"/>
      <w:r w:rsidR="0056699E">
        <w:rPr>
          <w:rStyle w:val="CommentReference"/>
          <w:rFonts w:ascii="Times New Roman" w:eastAsiaTheme="minorHAnsi" w:hAnsi="Times New Roman" w:cs="Times New Roman"/>
          <w:color w:val="auto"/>
        </w:rPr>
        <w:commentReference w:id="31"/>
      </w:r>
      <w:bookmarkEnd w:id="30"/>
    </w:p>
    <w:p w14:paraId="5CBA7330" w14:textId="77777777" w:rsidR="00B851D2" w:rsidRPr="00226F61" w:rsidRDefault="00B851D2" w:rsidP="00B851D2">
      <w:pPr>
        <w:rPr>
          <w:ins w:id="33" w:author="Harry Cooper" w:date="2017-11-29T15:23:00Z"/>
          <w:color w:val="ED7D31" w:themeColor="accent2"/>
          <w:sz w:val="22"/>
          <w:szCs w:val="22"/>
          <w:rPrChange w:id="34" w:author="Harry Cooper" w:date="2017-11-29T15:23:00Z">
            <w:rPr>
              <w:ins w:id="35" w:author="Harry Cooper" w:date="2017-11-29T15:23:00Z"/>
            </w:rPr>
          </w:rPrChange>
        </w:rPr>
      </w:pPr>
    </w:p>
    <w:p w14:paraId="3305C2A2" w14:textId="0AAB610D" w:rsidR="00B77936" w:rsidRDefault="006E1F51" w:rsidP="00DB75A7">
      <w:pPr>
        <w:rPr>
          <w:color w:val="FF0000"/>
          <w:sz w:val="22"/>
          <w:szCs w:val="22"/>
        </w:rPr>
      </w:pPr>
      <w:r w:rsidRPr="00226F61">
        <w:rPr>
          <w:sz w:val="22"/>
          <w:szCs w:val="22"/>
        </w:rPr>
        <w:t xml:space="preserve">An important factor that contributes to </w:t>
      </w:r>
      <w:r w:rsidR="00D71433" w:rsidRPr="00226F61">
        <w:rPr>
          <w:sz w:val="22"/>
          <w:szCs w:val="22"/>
        </w:rPr>
        <w:t>pro-atherosclerotic changes to the endothelium is ageing [</w:t>
      </w:r>
      <w:r w:rsidR="0078550B">
        <w:rPr>
          <w:sz w:val="22"/>
          <w:szCs w:val="22"/>
        </w:rPr>
        <w:t>8</w:t>
      </w:r>
      <w:r w:rsidR="00D71433" w:rsidRPr="00226F61">
        <w:rPr>
          <w:sz w:val="22"/>
          <w:szCs w:val="22"/>
        </w:rPr>
        <w:t>]. The number of times an EC can divide is limited</w:t>
      </w:r>
      <w:r w:rsidR="002561E5" w:rsidRPr="00226F61">
        <w:rPr>
          <w:sz w:val="22"/>
          <w:szCs w:val="22"/>
        </w:rPr>
        <w:t>,</w:t>
      </w:r>
      <w:r w:rsidR="00D71433" w:rsidRPr="00226F61">
        <w:rPr>
          <w:sz w:val="22"/>
          <w:szCs w:val="22"/>
        </w:rPr>
        <w:t xml:space="preserve"> and once reached the cell goes into growth arrest, known as senescence [</w:t>
      </w:r>
      <w:r w:rsidR="0078550B">
        <w:rPr>
          <w:sz w:val="22"/>
          <w:szCs w:val="22"/>
        </w:rPr>
        <w:t>9</w:t>
      </w:r>
      <w:r w:rsidR="00D71433" w:rsidRPr="00226F61">
        <w:rPr>
          <w:sz w:val="22"/>
          <w:szCs w:val="22"/>
        </w:rPr>
        <w:t xml:space="preserve">]. </w:t>
      </w:r>
      <w:r w:rsidR="002561E5" w:rsidRPr="00226F61">
        <w:rPr>
          <w:sz w:val="22"/>
          <w:szCs w:val="22"/>
        </w:rPr>
        <w:t>This is due to the shortening of the ECs telomeres (the end parts of DNA) by 50-200 base pairs each time the cell proliferates.</w:t>
      </w:r>
      <w:r w:rsidR="001A26B7" w:rsidRPr="00226F61">
        <w:rPr>
          <w:sz w:val="22"/>
          <w:szCs w:val="22"/>
        </w:rPr>
        <w:t xml:space="preserve"> Once these telomeres are shorter than a critical length, the cell becomes senescent.</w:t>
      </w:r>
      <w:r w:rsidR="00FF0F39" w:rsidRPr="00226F61">
        <w:rPr>
          <w:sz w:val="22"/>
          <w:szCs w:val="22"/>
        </w:rPr>
        <w:t xml:space="preserve"> The number of times a cell can proliferate is known as the Hayflick Limit, and for normal ECs is around 50 [</w:t>
      </w:r>
      <w:r w:rsidR="0078550B">
        <w:rPr>
          <w:sz w:val="22"/>
          <w:szCs w:val="22"/>
        </w:rPr>
        <w:t>10</w:t>
      </w:r>
      <w:r w:rsidR="005E01C0" w:rsidRPr="00226F61">
        <w:rPr>
          <w:sz w:val="22"/>
          <w:szCs w:val="22"/>
        </w:rPr>
        <w:t>]</w:t>
      </w:r>
      <w:r w:rsidR="00FF0F39" w:rsidRPr="00226F61">
        <w:rPr>
          <w:sz w:val="22"/>
          <w:szCs w:val="22"/>
        </w:rPr>
        <w:t>.</w:t>
      </w:r>
      <w:r w:rsidR="00E1674F">
        <w:rPr>
          <w:sz w:val="22"/>
          <w:szCs w:val="22"/>
        </w:rPr>
        <w:t xml:space="preserve"> </w:t>
      </w:r>
    </w:p>
    <w:p w14:paraId="2F22243C" w14:textId="404FE24F" w:rsidR="00292AA9" w:rsidRPr="00B44902" w:rsidRDefault="00321BB9" w:rsidP="00DB75A7">
      <w:pPr>
        <w:rPr>
          <w:sz w:val="22"/>
          <w:szCs w:val="22"/>
        </w:rPr>
      </w:pPr>
      <w:r w:rsidRPr="00B44902">
        <w:rPr>
          <w:sz w:val="22"/>
          <w:szCs w:val="22"/>
        </w:rPr>
        <w:t xml:space="preserve">Studies have shown that senescent cells </w:t>
      </w:r>
      <w:r w:rsidR="00DA333B" w:rsidRPr="00B44902">
        <w:rPr>
          <w:sz w:val="22"/>
          <w:szCs w:val="22"/>
        </w:rPr>
        <w:t xml:space="preserve">accumulate in tissues with age </w:t>
      </w:r>
      <w:r w:rsidRPr="0078550B">
        <w:rPr>
          <w:sz w:val="22"/>
          <w:szCs w:val="22"/>
        </w:rPr>
        <w:t>[</w:t>
      </w:r>
      <w:r w:rsidR="0078550B" w:rsidRPr="0078550B">
        <w:rPr>
          <w:sz w:val="22"/>
          <w:szCs w:val="22"/>
        </w:rPr>
        <w:t>11</w:t>
      </w:r>
      <w:r w:rsidR="002C2267" w:rsidRPr="0078550B">
        <w:rPr>
          <w:sz w:val="22"/>
          <w:szCs w:val="22"/>
        </w:rPr>
        <w:t>,</w:t>
      </w:r>
      <w:r w:rsidR="0078550B" w:rsidRPr="0078550B">
        <w:rPr>
          <w:sz w:val="22"/>
          <w:szCs w:val="22"/>
        </w:rPr>
        <w:t xml:space="preserve"> 12</w:t>
      </w:r>
      <w:r w:rsidRPr="00B44902">
        <w:rPr>
          <w:sz w:val="22"/>
          <w:szCs w:val="22"/>
        </w:rPr>
        <w:t>]</w:t>
      </w:r>
      <w:r w:rsidR="00EF0913" w:rsidRPr="00B44902">
        <w:rPr>
          <w:sz w:val="22"/>
          <w:szCs w:val="22"/>
        </w:rPr>
        <w:t xml:space="preserve">, </w:t>
      </w:r>
      <w:r w:rsidR="007201E7" w:rsidRPr="00B44902">
        <w:rPr>
          <w:sz w:val="22"/>
          <w:szCs w:val="22"/>
        </w:rPr>
        <w:t xml:space="preserve">and </w:t>
      </w:r>
      <w:r w:rsidR="00C97E01" w:rsidRPr="00B44902">
        <w:rPr>
          <w:sz w:val="22"/>
          <w:szCs w:val="22"/>
        </w:rPr>
        <w:t xml:space="preserve">Cellular Senescence in Aging Primates </w:t>
      </w:r>
      <w:r w:rsidR="007201E7" w:rsidRPr="00B44902">
        <w:rPr>
          <w:sz w:val="22"/>
          <w:szCs w:val="22"/>
        </w:rPr>
        <w:t>[</w:t>
      </w:r>
      <w:r w:rsidR="0078550B" w:rsidRPr="0078550B">
        <w:rPr>
          <w:sz w:val="22"/>
          <w:szCs w:val="22"/>
        </w:rPr>
        <w:t>1</w:t>
      </w:r>
      <w:r w:rsidR="00824EA5" w:rsidRPr="0078550B">
        <w:rPr>
          <w:sz w:val="22"/>
          <w:szCs w:val="22"/>
        </w:rPr>
        <w:t>3</w:t>
      </w:r>
      <w:r w:rsidR="007201E7" w:rsidRPr="00B44902">
        <w:rPr>
          <w:sz w:val="22"/>
          <w:szCs w:val="22"/>
        </w:rPr>
        <w:t>] has shown that the number of senescent cells increases exponentially with age</w:t>
      </w:r>
      <w:r w:rsidR="00DF2C93" w:rsidRPr="00B44902">
        <w:rPr>
          <w:sz w:val="22"/>
          <w:szCs w:val="22"/>
        </w:rPr>
        <w:t>, with total cell count reaching &gt;15% senescent</w:t>
      </w:r>
      <w:r w:rsidR="00A21365">
        <w:rPr>
          <w:sz w:val="22"/>
          <w:szCs w:val="22"/>
        </w:rPr>
        <w:t xml:space="preserve"> in elderly cases</w:t>
      </w:r>
      <w:r w:rsidR="007201E7" w:rsidRPr="00B44902">
        <w:rPr>
          <w:sz w:val="22"/>
          <w:szCs w:val="22"/>
        </w:rPr>
        <w:t>.</w:t>
      </w:r>
      <w:r w:rsidR="00DF2C93" w:rsidRPr="00B44902">
        <w:rPr>
          <w:sz w:val="22"/>
          <w:szCs w:val="22"/>
        </w:rPr>
        <w:t xml:space="preserve"> The </w:t>
      </w:r>
      <w:r w:rsidR="00212FCB" w:rsidRPr="00B44902">
        <w:rPr>
          <w:sz w:val="22"/>
          <w:szCs w:val="22"/>
        </w:rPr>
        <w:t>limitations</w:t>
      </w:r>
      <w:r w:rsidR="00DF2C93" w:rsidRPr="00B44902">
        <w:rPr>
          <w:sz w:val="22"/>
          <w:szCs w:val="22"/>
        </w:rPr>
        <w:t xml:space="preserve"> of this paper </w:t>
      </w:r>
      <w:r w:rsidR="009F1D19">
        <w:rPr>
          <w:sz w:val="22"/>
          <w:szCs w:val="22"/>
        </w:rPr>
        <w:t>are</w:t>
      </w:r>
      <w:r w:rsidR="00DF2C93" w:rsidRPr="00B44902">
        <w:rPr>
          <w:sz w:val="22"/>
          <w:szCs w:val="22"/>
        </w:rPr>
        <w:t xml:space="preserve"> that the resul</w:t>
      </w:r>
      <w:r w:rsidR="00B93812">
        <w:rPr>
          <w:sz w:val="22"/>
          <w:szCs w:val="22"/>
        </w:rPr>
        <w:t>ts are from baboons</w:t>
      </w:r>
      <w:r w:rsidR="00212FCB" w:rsidRPr="00B44902">
        <w:rPr>
          <w:sz w:val="22"/>
          <w:szCs w:val="22"/>
        </w:rPr>
        <w:t xml:space="preserve"> not humans</w:t>
      </w:r>
      <w:r w:rsidR="00B93812">
        <w:rPr>
          <w:sz w:val="22"/>
          <w:szCs w:val="22"/>
        </w:rPr>
        <w:t>,</w:t>
      </w:r>
      <w:r w:rsidR="00212FCB" w:rsidRPr="00B44902">
        <w:rPr>
          <w:sz w:val="22"/>
          <w:szCs w:val="22"/>
        </w:rPr>
        <w:t xml:space="preserve"> and so the lifespan is only from 5-30, and</w:t>
      </w:r>
      <w:r w:rsidR="00DF2C93" w:rsidRPr="00B44902">
        <w:rPr>
          <w:sz w:val="22"/>
          <w:szCs w:val="22"/>
        </w:rPr>
        <w:t xml:space="preserve"> the cells were taken from the </w:t>
      </w:r>
      <w:r w:rsidR="00212FCB" w:rsidRPr="00B44902">
        <w:rPr>
          <w:sz w:val="22"/>
          <w:szCs w:val="22"/>
        </w:rPr>
        <w:t xml:space="preserve">medial aspect of the arm rather than the endothelium layer. However, this paper is useful in the fact that baboon’s telomeres, like humans shorten with proliferation, and the </w:t>
      </w:r>
      <w:r w:rsidR="001A50ED" w:rsidRPr="00B44902">
        <w:rPr>
          <w:sz w:val="22"/>
          <w:szCs w:val="22"/>
        </w:rPr>
        <w:t>baboon’s</w:t>
      </w:r>
      <w:r w:rsidR="00284FF0">
        <w:rPr>
          <w:sz w:val="22"/>
          <w:szCs w:val="22"/>
        </w:rPr>
        <w:t xml:space="preserve"> cells also undergo senescence, and so can be used as the basis for the </w:t>
      </w:r>
      <w:r w:rsidR="00972C09">
        <w:rPr>
          <w:sz w:val="22"/>
          <w:szCs w:val="22"/>
        </w:rPr>
        <w:t>simulations</w:t>
      </w:r>
      <w:r w:rsidR="00284FF0">
        <w:rPr>
          <w:sz w:val="22"/>
          <w:szCs w:val="22"/>
        </w:rPr>
        <w:t>.</w:t>
      </w:r>
      <w:r w:rsidR="00212FCB" w:rsidRPr="00B44902">
        <w:rPr>
          <w:sz w:val="22"/>
          <w:szCs w:val="22"/>
        </w:rPr>
        <w:t xml:space="preserve"> </w:t>
      </w:r>
    </w:p>
    <w:p w14:paraId="107ABD4D" w14:textId="77777777" w:rsidR="006E1F51" w:rsidRPr="00226F61" w:rsidRDefault="006E1F51">
      <w:pPr>
        <w:rPr>
          <w:sz w:val="22"/>
          <w:szCs w:val="22"/>
        </w:rPr>
      </w:pPr>
    </w:p>
    <w:p w14:paraId="68FC833F" w14:textId="31AA64C8" w:rsidR="00CD4455" w:rsidRPr="000B764F" w:rsidRDefault="00DD2494" w:rsidP="000B764F">
      <w:pPr>
        <w:pStyle w:val="Heading2"/>
        <w:rPr>
          <w:rFonts w:ascii="Times New Roman" w:hAnsi="Times New Roman" w:cs="Times New Roman"/>
          <w:color w:val="auto"/>
        </w:rPr>
      </w:pPr>
      <w:bookmarkStart w:id="36" w:name="_Toc513790621"/>
      <w:r w:rsidRPr="000B764F">
        <w:rPr>
          <w:rFonts w:ascii="Times New Roman" w:hAnsi="Times New Roman" w:cs="Times New Roman"/>
          <w:color w:val="auto"/>
        </w:rPr>
        <w:t xml:space="preserve">2.3 </w:t>
      </w:r>
      <w:r w:rsidR="0071486B" w:rsidRPr="000B764F">
        <w:rPr>
          <w:rFonts w:ascii="Times New Roman" w:hAnsi="Times New Roman" w:cs="Times New Roman"/>
          <w:color w:val="auto"/>
        </w:rPr>
        <w:t>Senescent Cells</w:t>
      </w:r>
      <w:bookmarkEnd w:id="36"/>
    </w:p>
    <w:p w14:paraId="3A43F655" w14:textId="77777777" w:rsidR="00CD4455" w:rsidRPr="000B764F" w:rsidRDefault="00CD4455"/>
    <w:p w14:paraId="4D43BB6C" w14:textId="424CBAAA" w:rsidR="00901A3B" w:rsidRPr="000B764F" w:rsidRDefault="00901A3B" w:rsidP="00DB75A7">
      <w:pPr>
        <w:rPr>
          <w:sz w:val="22"/>
          <w:szCs w:val="22"/>
        </w:rPr>
      </w:pPr>
      <w:r w:rsidRPr="000B764F">
        <w:rPr>
          <w:sz w:val="22"/>
          <w:szCs w:val="22"/>
        </w:rPr>
        <w:t xml:space="preserve">It has been noted </w:t>
      </w:r>
      <w:r w:rsidR="00F01637" w:rsidRPr="000B764F">
        <w:rPr>
          <w:sz w:val="22"/>
          <w:szCs w:val="22"/>
        </w:rPr>
        <w:t xml:space="preserve">the senescent ECs have several characteristics which differ them from normal ECs. </w:t>
      </w:r>
      <w:r w:rsidR="004F2D86" w:rsidRPr="000B764F">
        <w:rPr>
          <w:sz w:val="22"/>
          <w:szCs w:val="22"/>
        </w:rPr>
        <w:t>Firstly</w:t>
      </w:r>
      <w:ins w:id="37" w:author="Harry Cooper" w:date="2017-11-29T15:32:00Z">
        <w:r w:rsidR="00BD74DE" w:rsidRPr="000B764F">
          <w:rPr>
            <w:sz w:val="22"/>
            <w:szCs w:val="22"/>
          </w:rPr>
          <w:t xml:space="preserve">, they are unable to undergo mitosis </w:t>
        </w:r>
      </w:ins>
      <w:r w:rsidR="001B1C83" w:rsidRPr="000B764F">
        <w:rPr>
          <w:sz w:val="22"/>
          <w:szCs w:val="22"/>
        </w:rPr>
        <w:t>and have a turnover rate of around 3 years [</w:t>
      </w:r>
      <w:r w:rsidR="0078550B" w:rsidRPr="000B764F">
        <w:rPr>
          <w:sz w:val="22"/>
          <w:szCs w:val="22"/>
        </w:rPr>
        <w:t>8</w:t>
      </w:r>
      <w:r w:rsidR="001B1C83" w:rsidRPr="000B764F">
        <w:rPr>
          <w:sz w:val="22"/>
          <w:szCs w:val="22"/>
        </w:rPr>
        <w:t>]</w:t>
      </w:r>
      <w:ins w:id="38" w:author="Harry Cooper" w:date="2017-11-29T15:32:00Z">
        <w:r w:rsidR="00BD74DE" w:rsidRPr="000B764F">
          <w:rPr>
            <w:sz w:val="22"/>
            <w:szCs w:val="22"/>
          </w:rPr>
          <w:t xml:space="preserve">, </w:t>
        </w:r>
      </w:ins>
      <w:ins w:id="39" w:author="Harry Cooper" w:date="2017-11-29T15:33:00Z">
        <w:r w:rsidR="00BD74DE" w:rsidRPr="000B764F">
          <w:rPr>
            <w:sz w:val="22"/>
            <w:szCs w:val="22"/>
          </w:rPr>
          <w:t>t</w:t>
        </w:r>
      </w:ins>
      <w:del w:id="40" w:author="Harry Cooper" w:date="2017-11-29T15:33:00Z">
        <w:r w:rsidR="00F01637" w:rsidRPr="000B764F" w:rsidDel="00BD74DE">
          <w:rPr>
            <w:sz w:val="22"/>
            <w:szCs w:val="22"/>
          </w:rPr>
          <w:delText>T</w:delText>
        </w:r>
      </w:del>
      <w:r w:rsidR="00F01637" w:rsidRPr="000B764F">
        <w:rPr>
          <w:sz w:val="22"/>
          <w:szCs w:val="22"/>
        </w:rPr>
        <w:t xml:space="preserve">hey </w:t>
      </w:r>
      <w:del w:id="41" w:author="Harry Cooper" w:date="2017-11-29T15:33:00Z">
        <w:r w:rsidR="00F01637" w:rsidRPr="000B764F" w:rsidDel="00BD74DE">
          <w:rPr>
            <w:sz w:val="22"/>
            <w:szCs w:val="22"/>
          </w:rPr>
          <w:delText>tend to be more</w:delText>
        </w:r>
      </w:del>
      <w:ins w:id="42" w:author="Harry Cooper" w:date="2017-11-29T15:33:00Z">
        <w:r w:rsidR="00BD74DE" w:rsidRPr="000B764F">
          <w:rPr>
            <w:sz w:val="22"/>
            <w:szCs w:val="22"/>
          </w:rPr>
          <w:t>become</w:t>
        </w:r>
      </w:ins>
      <w:r w:rsidR="00F01637" w:rsidRPr="000B764F">
        <w:rPr>
          <w:sz w:val="22"/>
          <w:szCs w:val="22"/>
        </w:rPr>
        <w:t xml:space="preserve"> enlarged</w:t>
      </w:r>
      <w:ins w:id="43" w:author="Harry Cooper" w:date="2017-11-29T15:32:00Z">
        <w:r w:rsidR="00BD74DE" w:rsidRPr="000B764F">
          <w:rPr>
            <w:sz w:val="22"/>
            <w:szCs w:val="22"/>
          </w:rPr>
          <w:t xml:space="preserve"> </w:t>
        </w:r>
      </w:ins>
      <w:ins w:id="44" w:author="Harry Cooper" w:date="2017-11-29T15:33:00Z">
        <w:r w:rsidR="00BD74DE" w:rsidRPr="000B764F">
          <w:rPr>
            <w:sz w:val="22"/>
            <w:szCs w:val="22"/>
          </w:rPr>
          <w:t xml:space="preserve">after entering this state </w:t>
        </w:r>
      </w:ins>
      <w:del w:id="45" w:author="Harry Cooper" w:date="2017-11-29T15:32:00Z">
        <w:r w:rsidR="00F01637" w:rsidRPr="000B764F" w:rsidDel="00BD74DE">
          <w:rPr>
            <w:sz w:val="22"/>
            <w:szCs w:val="22"/>
          </w:rPr>
          <w:delText xml:space="preserve">, </w:delText>
        </w:r>
        <w:commentRangeStart w:id="46"/>
        <w:r w:rsidR="00F01637" w:rsidRPr="000B764F" w:rsidDel="00BD74DE">
          <w:rPr>
            <w:sz w:val="22"/>
            <w:szCs w:val="22"/>
          </w:rPr>
          <w:delText>express higher levels of p53 and display high SA-</w:delText>
        </w:r>
        <w:r w:rsidR="00F01637" w:rsidRPr="000B764F" w:rsidDel="00BD74DE">
          <w:rPr>
            <w:sz w:val="22"/>
            <w:szCs w:val="22"/>
          </w:rPr>
          <w:sym w:font="Symbol" w:char="F062"/>
        </w:r>
        <w:r w:rsidR="00F01637" w:rsidRPr="000B764F" w:rsidDel="00BD74DE">
          <w:rPr>
            <w:sz w:val="22"/>
            <w:szCs w:val="22"/>
          </w:rPr>
          <w:delText>-gal activity</w:delText>
        </w:r>
        <w:commentRangeEnd w:id="46"/>
        <w:r w:rsidR="00807C12" w:rsidRPr="000B764F" w:rsidDel="00BD74DE">
          <w:rPr>
            <w:rStyle w:val="CommentReference"/>
            <w:sz w:val="22"/>
            <w:szCs w:val="22"/>
          </w:rPr>
          <w:commentReference w:id="46"/>
        </w:r>
        <w:r w:rsidR="00F01637" w:rsidRPr="000B764F" w:rsidDel="00BD74DE">
          <w:rPr>
            <w:sz w:val="22"/>
            <w:szCs w:val="22"/>
          </w:rPr>
          <w:delText xml:space="preserve"> </w:delText>
        </w:r>
      </w:del>
      <w:r w:rsidR="00F01637" w:rsidRPr="000B764F">
        <w:rPr>
          <w:sz w:val="22"/>
          <w:szCs w:val="22"/>
        </w:rPr>
        <w:t>[</w:t>
      </w:r>
      <w:r w:rsidR="005E01C0" w:rsidRPr="000B764F">
        <w:rPr>
          <w:sz w:val="22"/>
          <w:szCs w:val="22"/>
        </w:rPr>
        <w:t>1</w:t>
      </w:r>
      <w:r w:rsidR="0078550B" w:rsidRPr="000B764F">
        <w:rPr>
          <w:sz w:val="22"/>
          <w:szCs w:val="22"/>
        </w:rPr>
        <w:t>4</w:t>
      </w:r>
      <w:r w:rsidR="005E01C0" w:rsidRPr="000B764F">
        <w:rPr>
          <w:sz w:val="22"/>
          <w:szCs w:val="22"/>
        </w:rPr>
        <w:t>]</w:t>
      </w:r>
      <w:ins w:id="47" w:author="Harry Cooper" w:date="2017-11-29T15:33:00Z">
        <w:r w:rsidR="00BD74DE" w:rsidRPr="000B764F">
          <w:rPr>
            <w:sz w:val="22"/>
            <w:szCs w:val="22"/>
          </w:rPr>
          <w:t xml:space="preserve"> and slow down surrounding ECs</w:t>
        </w:r>
      </w:ins>
      <w:r w:rsidR="00F01637" w:rsidRPr="000B764F">
        <w:rPr>
          <w:sz w:val="22"/>
          <w:szCs w:val="22"/>
        </w:rPr>
        <w:t xml:space="preserve">. </w:t>
      </w:r>
      <w:r w:rsidR="008C2109" w:rsidRPr="000B764F">
        <w:rPr>
          <w:sz w:val="22"/>
          <w:szCs w:val="22"/>
        </w:rPr>
        <w:t xml:space="preserve">Warboys </w:t>
      </w:r>
      <w:r w:rsidR="00284FF0" w:rsidRPr="000B764F">
        <w:rPr>
          <w:sz w:val="22"/>
          <w:szCs w:val="22"/>
        </w:rPr>
        <w:t>[</w:t>
      </w:r>
      <w:r w:rsidR="00824EA5" w:rsidRPr="000B764F">
        <w:rPr>
          <w:sz w:val="22"/>
          <w:szCs w:val="22"/>
        </w:rPr>
        <w:t>1</w:t>
      </w:r>
      <w:r w:rsidR="0078550B" w:rsidRPr="000B764F">
        <w:rPr>
          <w:sz w:val="22"/>
          <w:szCs w:val="22"/>
        </w:rPr>
        <w:t>4</w:t>
      </w:r>
      <w:r w:rsidR="00284FF0" w:rsidRPr="000B764F">
        <w:rPr>
          <w:sz w:val="22"/>
          <w:szCs w:val="22"/>
        </w:rPr>
        <w:t xml:space="preserve">] </w:t>
      </w:r>
      <w:r w:rsidR="00B07872" w:rsidRPr="000B764F">
        <w:rPr>
          <w:sz w:val="22"/>
          <w:szCs w:val="22"/>
        </w:rPr>
        <w:t>states</w:t>
      </w:r>
      <w:r w:rsidR="008C2109" w:rsidRPr="000B764F">
        <w:rPr>
          <w:sz w:val="22"/>
          <w:szCs w:val="22"/>
        </w:rPr>
        <w:t xml:space="preserve"> that senescent ECs could be the main contributor an</w:t>
      </w:r>
      <w:r w:rsidR="00B07872" w:rsidRPr="000B764F">
        <w:rPr>
          <w:sz w:val="22"/>
          <w:szCs w:val="22"/>
        </w:rPr>
        <w:t>d initiator of atherosclerosis, they go onto suggest that due to the size of the senescent ECs, there is a detrimental effect to the speeds of the neighbouring cells, acting as a barrier and slowing them down. This can hinder wound healing as it will take longer for healthy mitotic ECs to fill the gap</w:t>
      </w:r>
      <w:r w:rsidR="009D276A" w:rsidRPr="000B764F">
        <w:rPr>
          <w:sz w:val="22"/>
          <w:szCs w:val="22"/>
        </w:rPr>
        <w:t xml:space="preserve"> and can lead to health problems such as thrombosis</w:t>
      </w:r>
      <w:r w:rsidR="00B07872" w:rsidRPr="000B764F">
        <w:rPr>
          <w:sz w:val="22"/>
          <w:szCs w:val="22"/>
        </w:rPr>
        <w:t>. As mentioned above, there’s is also an increase in the number of senescent cells over time</w:t>
      </w:r>
      <w:r w:rsidR="00C61384" w:rsidRPr="000B764F">
        <w:rPr>
          <w:sz w:val="22"/>
          <w:szCs w:val="22"/>
        </w:rPr>
        <w:t xml:space="preserve"> due to the Hayflick limit</w:t>
      </w:r>
      <w:r w:rsidR="00B07872" w:rsidRPr="000B764F">
        <w:rPr>
          <w:sz w:val="22"/>
          <w:szCs w:val="22"/>
        </w:rPr>
        <w:t xml:space="preserve">, therefore I expect my model to show that </w:t>
      </w:r>
      <w:r w:rsidR="00C61384" w:rsidRPr="000B764F">
        <w:rPr>
          <w:sz w:val="22"/>
          <w:szCs w:val="22"/>
        </w:rPr>
        <w:t>as</w:t>
      </w:r>
      <w:r w:rsidR="00B07872" w:rsidRPr="000B764F">
        <w:rPr>
          <w:sz w:val="22"/>
          <w:szCs w:val="22"/>
        </w:rPr>
        <w:t xml:space="preserve"> age</w:t>
      </w:r>
      <w:r w:rsidR="00C61384" w:rsidRPr="000B764F">
        <w:rPr>
          <w:sz w:val="22"/>
          <w:szCs w:val="22"/>
        </w:rPr>
        <w:t xml:space="preserve"> increases</w:t>
      </w:r>
      <w:r w:rsidR="00B07872" w:rsidRPr="000B764F">
        <w:rPr>
          <w:sz w:val="22"/>
          <w:szCs w:val="22"/>
        </w:rPr>
        <w:t xml:space="preserve">, it takes longer for </w:t>
      </w:r>
      <w:r w:rsidR="00C61384" w:rsidRPr="000B764F">
        <w:rPr>
          <w:sz w:val="22"/>
          <w:szCs w:val="22"/>
        </w:rPr>
        <w:t>the</w:t>
      </w:r>
      <w:r w:rsidR="00B07872" w:rsidRPr="000B764F">
        <w:rPr>
          <w:sz w:val="22"/>
          <w:szCs w:val="22"/>
        </w:rPr>
        <w:t xml:space="preserve"> wounds to heal.</w:t>
      </w:r>
    </w:p>
    <w:p w14:paraId="582FF694" w14:textId="4FBDCC51" w:rsidR="000552EF" w:rsidRPr="000B764F" w:rsidDel="00B77936" w:rsidRDefault="000552EF" w:rsidP="001B1C83">
      <w:pPr>
        <w:rPr>
          <w:del w:id="48" w:author="Harry Cooper" w:date="2017-11-29T15:23:00Z"/>
        </w:rPr>
      </w:pPr>
      <w:commentRangeStart w:id="49"/>
      <w:del w:id="50" w:author="Harry Cooper" w:date="2017-11-29T15:23:00Z">
        <w:r w:rsidRPr="000B764F" w:rsidDel="00B77936">
          <w:delText>Environment</w:delText>
        </w:r>
        <w:commentRangeEnd w:id="49"/>
        <w:r w:rsidR="00F65495" w:rsidRPr="000B764F" w:rsidDel="00B77936">
          <w:rPr>
            <w:rStyle w:val="CommentReference"/>
          </w:rPr>
          <w:commentReference w:id="49"/>
        </w:r>
        <w:r w:rsidRPr="000B764F" w:rsidDel="00B77936">
          <w:delText>:</w:delText>
        </w:r>
      </w:del>
    </w:p>
    <w:p w14:paraId="3104400E" w14:textId="1B11B815" w:rsidR="001E297F" w:rsidRPr="000B764F" w:rsidDel="00B77936" w:rsidRDefault="001E297F">
      <w:pPr>
        <w:rPr>
          <w:del w:id="51" w:author="Harry Cooper" w:date="2017-11-29T15:23:00Z"/>
        </w:rPr>
      </w:pPr>
      <w:del w:id="52" w:author="Harry Cooper" w:date="2017-11-29T15:23:00Z">
        <w:r w:rsidRPr="000B764F" w:rsidDel="00B77936">
          <w:tab/>
        </w:r>
      </w:del>
    </w:p>
    <w:p w14:paraId="0B1A33FA" w14:textId="59826543" w:rsidR="001E297F" w:rsidRPr="000B764F" w:rsidDel="00B77936" w:rsidRDefault="001E297F" w:rsidP="001E297F">
      <w:pPr>
        <w:ind w:left="720"/>
        <w:rPr>
          <w:del w:id="53" w:author="Harry Cooper" w:date="2017-11-29T15:23:00Z"/>
        </w:rPr>
      </w:pPr>
      <w:del w:id="54" w:author="Harry Cooper" w:date="2017-11-29T15:23:00Z">
        <w:r w:rsidRPr="000B764F" w:rsidDel="00B77936">
          <w:delText xml:space="preserve">The type of environment that is most interesting to us is that involving low sheer </w:delText>
        </w:r>
      </w:del>
      <w:ins w:id="55" w:author="D.Walker" w:date="2017-11-28T16:47:00Z">
        <w:del w:id="56" w:author="Harry Cooper" w:date="2017-11-29T15:23:00Z">
          <w:r w:rsidR="00807C12" w:rsidRPr="000B764F" w:rsidDel="00B77936">
            <w:delText xml:space="preserve">shear </w:delText>
          </w:r>
        </w:del>
      </w:ins>
      <w:del w:id="57" w:author="Harry Cooper" w:date="2017-11-29T15:23:00Z">
        <w:r w:rsidRPr="000B764F" w:rsidDel="00B77936">
          <w:delText>stress.</w:delText>
        </w:r>
      </w:del>
    </w:p>
    <w:p w14:paraId="12BCC2DB" w14:textId="550A3715" w:rsidR="00133275" w:rsidRPr="000B764F" w:rsidDel="00B77936" w:rsidRDefault="00133275" w:rsidP="00133275">
      <w:pPr>
        <w:pStyle w:val="ListParagraph"/>
        <w:numPr>
          <w:ilvl w:val="0"/>
          <w:numId w:val="3"/>
        </w:numPr>
        <w:rPr>
          <w:del w:id="58" w:author="Harry Cooper" w:date="2017-11-29T15:23:00Z"/>
          <w:rFonts w:ascii="Times New Roman" w:hAnsi="Times New Roman" w:cs="Times New Roman"/>
        </w:rPr>
      </w:pPr>
      <w:del w:id="59" w:author="Harry Cooper" w:date="2017-11-29T15:23:00Z">
        <w:r w:rsidRPr="000B764F" w:rsidDel="00B77936">
          <w:rPr>
            <w:rFonts w:ascii="Times New Roman" w:hAnsi="Times New Roman" w:cs="Times New Roman"/>
          </w:rPr>
          <w:delText>- Environment within Blood Vessel&lt;?&gt;</w:delText>
        </w:r>
      </w:del>
    </w:p>
    <w:p w14:paraId="1D0D66C8" w14:textId="2B767C17" w:rsidR="00133275" w:rsidRPr="000B764F" w:rsidDel="00B77936" w:rsidRDefault="00133275" w:rsidP="00133275">
      <w:pPr>
        <w:pStyle w:val="NormalWeb"/>
        <w:numPr>
          <w:ilvl w:val="0"/>
          <w:numId w:val="3"/>
        </w:numPr>
        <w:spacing w:before="0" w:beforeAutospacing="0" w:after="0" w:afterAutospacing="0"/>
        <w:rPr>
          <w:del w:id="60" w:author="Harry Cooper" w:date="2017-11-29T15:23:00Z"/>
          <w:sz w:val="22"/>
          <w:szCs w:val="22"/>
        </w:rPr>
      </w:pPr>
      <w:del w:id="61" w:author="Harry Cooper" w:date="2017-11-29T15:23:00Z">
        <w:r w:rsidRPr="000B764F" w:rsidDel="00B77936">
          <w:rPr>
            <w:sz w:val="22"/>
            <w:szCs w:val="22"/>
          </w:rPr>
          <w:delText>Low Sheer Stress &lt;?&gt;</w:delText>
        </w:r>
      </w:del>
    </w:p>
    <w:p w14:paraId="37D4128A" w14:textId="3AEAE709" w:rsidR="00591489" w:rsidRPr="000B764F" w:rsidDel="00B77936" w:rsidRDefault="00591489" w:rsidP="00591489">
      <w:pPr>
        <w:pStyle w:val="ListParagraph"/>
        <w:numPr>
          <w:ilvl w:val="0"/>
          <w:numId w:val="3"/>
        </w:numPr>
        <w:rPr>
          <w:del w:id="62" w:author="Harry Cooper" w:date="2017-11-29T15:23:00Z"/>
          <w:rFonts w:ascii="Times New Roman" w:hAnsi="Times New Roman" w:cs="Times New Roman"/>
        </w:rPr>
      </w:pPr>
      <w:del w:id="63" w:author="Harry Cooper" w:date="2017-11-29T15:23:00Z">
        <w:r w:rsidRPr="000B764F" w:rsidDel="00B77936">
          <w:rPr>
            <w:rFonts w:ascii="Times New Roman" w:hAnsi="Times New Roman" w:cs="Times New Roman"/>
          </w:rPr>
          <w:delText>Physiological environment within blood vessel</w:delText>
        </w:r>
      </w:del>
    </w:p>
    <w:p w14:paraId="43136934" w14:textId="32CCB62A" w:rsidR="000552EF" w:rsidRPr="000B764F" w:rsidRDefault="00591489">
      <w:del w:id="64" w:author="Harry Cooper" w:date="2017-11-29T15:23:00Z">
        <w:r w:rsidRPr="000B764F" w:rsidDel="00B77936">
          <w:delText>Assuming physiological Ca2+ levels</w:delText>
        </w:r>
      </w:del>
    </w:p>
    <w:p w14:paraId="1DF31042" w14:textId="70E928E4" w:rsidR="00133275" w:rsidRPr="000B764F" w:rsidRDefault="00DD2494" w:rsidP="000B764F">
      <w:pPr>
        <w:pStyle w:val="Heading2"/>
        <w:rPr>
          <w:rFonts w:ascii="Times New Roman" w:hAnsi="Times New Roman" w:cs="Times New Roman"/>
          <w:color w:val="auto"/>
        </w:rPr>
      </w:pPr>
      <w:bookmarkStart w:id="65" w:name="_Toc513790622"/>
      <w:r w:rsidRPr="000B764F">
        <w:rPr>
          <w:rFonts w:ascii="Times New Roman" w:hAnsi="Times New Roman" w:cs="Times New Roman"/>
          <w:color w:val="auto"/>
        </w:rPr>
        <w:t xml:space="preserve">2.4 </w:t>
      </w:r>
      <w:r w:rsidR="0071486B" w:rsidRPr="000B764F">
        <w:rPr>
          <w:rFonts w:ascii="Times New Roman" w:hAnsi="Times New Roman" w:cs="Times New Roman"/>
          <w:color w:val="auto"/>
        </w:rPr>
        <w:t>Atheroprone Sites</w:t>
      </w:r>
      <w:bookmarkEnd w:id="65"/>
    </w:p>
    <w:p w14:paraId="10C36F9F" w14:textId="77777777" w:rsidR="00133275" w:rsidRPr="00226F61" w:rsidRDefault="00133275"/>
    <w:p w14:paraId="10FE37F9" w14:textId="6B35C8F1" w:rsidR="00857AB7" w:rsidRPr="00226F61" w:rsidRDefault="00857AB7" w:rsidP="00DB75A7">
      <w:pPr>
        <w:rPr>
          <w:sz w:val="22"/>
          <w:szCs w:val="22"/>
        </w:rPr>
      </w:pPr>
      <w:r w:rsidRPr="00226F61">
        <w:rPr>
          <w:sz w:val="22"/>
          <w:szCs w:val="22"/>
        </w:rPr>
        <w:t>Not all ECs within our blood vessel have</w:t>
      </w:r>
      <w:r w:rsidR="00726DB1" w:rsidRPr="00226F61">
        <w:rPr>
          <w:sz w:val="22"/>
          <w:szCs w:val="22"/>
        </w:rPr>
        <w:t xml:space="preserve"> the same </w:t>
      </w:r>
      <w:del w:id="66" w:author="D.Walker" w:date="2017-11-28T16:48:00Z">
        <w:r w:rsidR="00726DB1" w:rsidRPr="00226F61" w:rsidDel="00807C12">
          <w:rPr>
            <w:sz w:val="22"/>
            <w:szCs w:val="22"/>
          </w:rPr>
          <w:delText xml:space="preserve">physiology </w:delText>
        </w:r>
      </w:del>
      <w:ins w:id="67" w:author="D.Walker" w:date="2017-11-28T16:48:00Z">
        <w:r w:rsidR="00807C12" w:rsidRPr="00226F61">
          <w:rPr>
            <w:sz w:val="22"/>
            <w:szCs w:val="22"/>
          </w:rPr>
          <w:t xml:space="preserve">physiological </w:t>
        </w:r>
      </w:ins>
      <w:r w:rsidR="00726DB1" w:rsidRPr="00226F61">
        <w:rPr>
          <w:sz w:val="22"/>
          <w:szCs w:val="22"/>
        </w:rPr>
        <w:t>behaviours;</w:t>
      </w:r>
      <w:r w:rsidRPr="00226F61">
        <w:rPr>
          <w:sz w:val="22"/>
          <w:szCs w:val="22"/>
        </w:rPr>
        <w:t xml:space="preserve"> </w:t>
      </w:r>
      <w:r w:rsidR="00726DB1" w:rsidRPr="00226F61">
        <w:rPr>
          <w:sz w:val="22"/>
          <w:szCs w:val="22"/>
        </w:rPr>
        <w:t xml:space="preserve">this is due to the </w:t>
      </w:r>
      <w:r w:rsidR="00133275" w:rsidRPr="00226F61">
        <w:rPr>
          <w:sz w:val="22"/>
          <w:szCs w:val="22"/>
        </w:rPr>
        <w:t xml:space="preserve">differing environmental factors within the vessels, discussed above. This leads to </w:t>
      </w:r>
      <w:r w:rsidRPr="00226F61">
        <w:rPr>
          <w:sz w:val="22"/>
          <w:szCs w:val="22"/>
        </w:rPr>
        <w:t xml:space="preserve">parts of our blood vessels </w:t>
      </w:r>
      <w:r w:rsidRPr="0078550B">
        <w:rPr>
          <w:sz w:val="22"/>
          <w:szCs w:val="22"/>
        </w:rPr>
        <w:t>under go</w:t>
      </w:r>
      <w:r w:rsidR="00133275" w:rsidRPr="0078550B">
        <w:rPr>
          <w:sz w:val="22"/>
          <w:szCs w:val="22"/>
        </w:rPr>
        <w:t>ing</w:t>
      </w:r>
      <w:r w:rsidRPr="0078550B">
        <w:rPr>
          <w:sz w:val="22"/>
          <w:szCs w:val="22"/>
        </w:rPr>
        <w:t xml:space="preserve"> </w:t>
      </w:r>
      <w:r w:rsidR="00133275" w:rsidRPr="0078550B">
        <w:rPr>
          <w:sz w:val="22"/>
          <w:szCs w:val="22"/>
        </w:rPr>
        <w:t>higher</w:t>
      </w:r>
      <w:r w:rsidRPr="0078550B">
        <w:rPr>
          <w:sz w:val="22"/>
          <w:szCs w:val="22"/>
        </w:rPr>
        <w:t xml:space="preserve"> level</w:t>
      </w:r>
      <w:r w:rsidR="00133275" w:rsidRPr="0078550B">
        <w:rPr>
          <w:sz w:val="22"/>
          <w:szCs w:val="22"/>
        </w:rPr>
        <w:t>s</w:t>
      </w:r>
      <w:r w:rsidRPr="0078550B">
        <w:rPr>
          <w:sz w:val="22"/>
          <w:szCs w:val="22"/>
        </w:rPr>
        <w:t xml:space="preserve"> of </w:t>
      </w:r>
      <w:r w:rsidR="00AC7967" w:rsidRPr="0078550B">
        <w:rPr>
          <w:sz w:val="22"/>
          <w:szCs w:val="22"/>
        </w:rPr>
        <w:t xml:space="preserve">injury </w:t>
      </w:r>
      <w:r w:rsidR="00133275" w:rsidRPr="0078550B">
        <w:rPr>
          <w:sz w:val="22"/>
          <w:szCs w:val="22"/>
        </w:rPr>
        <w:t>than</w:t>
      </w:r>
      <w:r w:rsidR="00AC7967" w:rsidRPr="0078550B">
        <w:rPr>
          <w:sz w:val="22"/>
          <w:szCs w:val="22"/>
        </w:rPr>
        <w:t xml:space="preserve"> others. In </w:t>
      </w:r>
      <w:r w:rsidR="00726DB1" w:rsidRPr="0078550B">
        <w:rPr>
          <w:sz w:val="22"/>
          <w:szCs w:val="22"/>
        </w:rPr>
        <w:t>fact,</w:t>
      </w:r>
      <w:r w:rsidR="00AC7967" w:rsidRPr="0078550B">
        <w:rPr>
          <w:sz w:val="22"/>
          <w:szCs w:val="22"/>
        </w:rPr>
        <w:t xml:space="preserve"> </w:t>
      </w:r>
      <w:r w:rsidR="00C54D07" w:rsidRPr="0078550B">
        <w:rPr>
          <w:sz w:val="22"/>
          <w:szCs w:val="22"/>
        </w:rPr>
        <w:t>one of the</w:t>
      </w:r>
      <w:r w:rsidR="00AC7967" w:rsidRPr="0078550B">
        <w:rPr>
          <w:sz w:val="22"/>
          <w:szCs w:val="22"/>
        </w:rPr>
        <w:t xml:space="preserve"> disease</w:t>
      </w:r>
      <w:r w:rsidR="00C54D07" w:rsidRPr="0078550B">
        <w:rPr>
          <w:sz w:val="22"/>
          <w:szCs w:val="22"/>
        </w:rPr>
        <w:t>s</w:t>
      </w:r>
      <w:r w:rsidR="00AC7967" w:rsidRPr="0078550B">
        <w:rPr>
          <w:sz w:val="22"/>
          <w:szCs w:val="22"/>
        </w:rPr>
        <w:t xml:space="preserve"> this project is aimed at further understanding, atherosclerosis, is rather </w:t>
      </w:r>
      <w:r w:rsidR="00315600" w:rsidRPr="0078550B">
        <w:rPr>
          <w:sz w:val="22"/>
          <w:szCs w:val="22"/>
        </w:rPr>
        <w:t>specific</w:t>
      </w:r>
      <w:r w:rsidR="00AC7967" w:rsidRPr="0078550B">
        <w:rPr>
          <w:sz w:val="22"/>
          <w:szCs w:val="22"/>
        </w:rPr>
        <w:t xml:space="preserve">, and can most commonly </w:t>
      </w:r>
      <w:r w:rsidR="00315600" w:rsidRPr="0078550B">
        <w:rPr>
          <w:sz w:val="22"/>
          <w:szCs w:val="22"/>
        </w:rPr>
        <w:t xml:space="preserve">be </w:t>
      </w:r>
      <w:r w:rsidR="00AC7967" w:rsidRPr="0078550B">
        <w:rPr>
          <w:sz w:val="22"/>
          <w:szCs w:val="22"/>
        </w:rPr>
        <w:t xml:space="preserve">found at the bends or branches of arterial trees </w:t>
      </w:r>
      <w:r w:rsidR="004F4BFA" w:rsidRPr="0078550B">
        <w:rPr>
          <w:sz w:val="22"/>
          <w:szCs w:val="22"/>
        </w:rPr>
        <w:t>[1</w:t>
      </w:r>
      <w:r w:rsidR="0078550B" w:rsidRPr="0078550B">
        <w:rPr>
          <w:sz w:val="22"/>
          <w:szCs w:val="22"/>
        </w:rPr>
        <w:t>5</w:t>
      </w:r>
      <w:r w:rsidR="002355DD" w:rsidRPr="0078550B">
        <w:rPr>
          <w:sz w:val="22"/>
          <w:szCs w:val="22"/>
        </w:rPr>
        <w:t>]</w:t>
      </w:r>
      <w:r w:rsidR="00315600" w:rsidRPr="0078550B">
        <w:rPr>
          <w:sz w:val="22"/>
          <w:szCs w:val="22"/>
        </w:rPr>
        <w:t xml:space="preserve">. </w:t>
      </w:r>
      <w:r w:rsidR="00B85B31" w:rsidRPr="0078550B">
        <w:rPr>
          <w:sz w:val="22"/>
          <w:szCs w:val="22"/>
        </w:rPr>
        <w:t xml:space="preserve">These bends and </w:t>
      </w:r>
      <w:r w:rsidR="002F415C" w:rsidRPr="0078550B">
        <w:rPr>
          <w:sz w:val="22"/>
          <w:szCs w:val="22"/>
        </w:rPr>
        <w:t>branches</w:t>
      </w:r>
      <w:r w:rsidR="00B85B31" w:rsidRPr="0078550B">
        <w:rPr>
          <w:sz w:val="22"/>
          <w:szCs w:val="22"/>
        </w:rPr>
        <w:t xml:space="preserve"> are k</w:t>
      </w:r>
      <w:r w:rsidR="005E4E04" w:rsidRPr="0078550B">
        <w:rPr>
          <w:sz w:val="22"/>
          <w:szCs w:val="22"/>
        </w:rPr>
        <w:t xml:space="preserve">nown as atherosusceptible sites, </w:t>
      </w:r>
      <w:r w:rsidR="00377047" w:rsidRPr="0078550B">
        <w:rPr>
          <w:sz w:val="22"/>
          <w:szCs w:val="22"/>
        </w:rPr>
        <w:t xml:space="preserve">which have </w:t>
      </w:r>
      <w:r w:rsidR="002F415C" w:rsidRPr="0078550B">
        <w:rPr>
          <w:sz w:val="22"/>
          <w:szCs w:val="22"/>
        </w:rPr>
        <w:t>enhanced</w:t>
      </w:r>
      <w:r w:rsidR="00377047" w:rsidRPr="0078550B">
        <w:rPr>
          <w:sz w:val="22"/>
          <w:szCs w:val="22"/>
        </w:rPr>
        <w:t xml:space="preserve"> proinflamitory </w:t>
      </w:r>
      <w:r w:rsidR="002F415C" w:rsidRPr="0078550B">
        <w:rPr>
          <w:sz w:val="22"/>
          <w:szCs w:val="22"/>
        </w:rPr>
        <w:t>activation</w:t>
      </w:r>
      <w:r w:rsidR="00E70F12" w:rsidRPr="0078550B">
        <w:rPr>
          <w:sz w:val="22"/>
          <w:szCs w:val="22"/>
        </w:rPr>
        <w:t>, increasing rate of proliferation</w:t>
      </w:r>
      <w:r w:rsidR="002355DD" w:rsidRPr="0078550B">
        <w:rPr>
          <w:sz w:val="22"/>
          <w:szCs w:val="22"/>
        </w:rPr>
        <w:t xml:space="preserve"> [1</w:t>
      </w:r>
      <w:r w:rsidR="0078550B" w:rsidRPr="0078550B">
        <w:rPr>
          <w:sz w:val="22"/>
          <w:szCs w:val="22"/>
        </w:rPr>
        <w:t>5</w:t>
      </w:r>
      <w:r w:rsidR="002355DD" w:rsidRPr="0078550B">
        <w:rPr>
          <w:sz w:val="22"/>
          <w:szCs w:val="22"/>
        </w:rPr>
        <w:t>]. These</w:t>
      </w:r>
      <w:r w:rsidR="006E0121" w:rsidRPr="0078550B">
        <w:rPr>
          <w:sz w:val="22"/>
          <w:szCs w:val="22"/>
        </w:rPr>
        <w:t xml:space="preserve"> atherosusceptible sites therefore have a higher rate of injury and cell turnover compared to EC at atherprotected sites </w:t>
      </w:r>
      <w:r w:rsidR="000C6956" w:rsidRPr="0078550B">
        <w:rPr>
          <w:sz w:val="22"/>
          <w:szCs w:val="22"/>
        </w:rPr>
        <w:t>[</w:t>
      </w:r>
      <w:r w:rsidR="004F4BFA" w:rsidRPr="0078550B">
        <w:rPr>
          <w:sz w:val="22"/>
          <w:szCs w:val="22"/>
        </w:rPr>
        <w:t>1</w:t>
      </w:r>
      <w:r w:rsidR="0078550B" w:rsidRPr="0078550B">
        <w:rPr>
          <w:sz w:val="22"/>
          <w:szCs w:val="22"/>
        </w:rPr>
        <w:t>6</w:t>
      </w:r>
      <w:r w:rsidR="004F4BFA" w:rsidRPr="0078550B">
        <w:rPr>
          <w:sz w:val="22"/>
          <w:szCs w:val="22"/>
        </w:rPr>
        <w:t>, 1</w:t>
      </w:r>
      <w:r w:rsidR="0078550B" w:rsidRPr="0078550B">
        <w:rPr>
          <w:sz w:val="22"/>
          <w:szCs w:val="22"/>
        </w:rPr>
        <w:t>7</w:t>
      </w:r>
      <w:r w:rsidR="004F4BFA" w:rsidRPr="0078550B">
        <w:rPr>
          <w:sz w:val="22"/>
          <w:szCs w:val="22"/>
        </w:rPr>
        <w:t>, 1</w:t>
      </w:r>
      <w:r w:rsidR="0078550B" w:rsidRPr="0078550B">
        <w:rPr>
          <w:sz w:val="22"/>
          <w:szCs w:val="22"/>
        </w:rPr>
        <w:t>8</w:t>
      </w:r>
      <w:r w:rsidR="002355DD" w:rsidRPr="0078550B">
        <w:rPr>
          <w:sz w:val="22"/>
          <w:szCs w:val="22"/>
        </w:rPr>
        <w:t xml:space="preserve">]. </w:t>
      </w:r>
      <w:r w:rsidR="00EC5328" w:rsidRPr="0078550B">
        <w:rPr>
          <w:sz w:val="22"/>
          <w:szCs w:val="22"/>
        </w:rPr>
        <w:t xml:space="preserve">Analysis by </w:t>
      </w:r>
      <w:r w:rsidR="006E0121" w:rsidRPr="0078550B">
        <w:rPr>
          <w:sz w:val="22"/>
          <w:szCs w:val="22"/>
        </w:rPr>
        <w:t>Chaudhury</w:t>
      </w:r>
      <w:r w:rsidR="00EC5328" w:rsidRPr="0078550B">
        <w:rPr>
          <w:sz w:val="22"/>
          <w:szCs w:val="22"/>
        </w:rPr>
        <w:t xml:space="preserve"> et al showed that</w:t>
      </w:r>
      <w:r w:rsidR="005F5D9B" w:rsidRPr="0078550B">
        <w:rPr>
          <w:sz w:val="22"/>
          <w:szCs w:val="22"/>
        </w:rPr>
        <w:t xml:space="preserve"> the</w:t>
      </w:r>
      <w:r w:rsidR="00EC5328" w:rsidRPr="0078550B">
        <w:rPr>
          <w:sz w:val="22"/>
          <w:szCs w:val="22"/>
        </w:rPr>
        <w:t xml:space="preserve"> EC</w:t>
      </w:r>
      <w:r w:rsidR="005F5D9B" w:rsidRPr="0078550B">
        <w:rPr>
          <w:sz w:val="22"/>
          <w:szCs w:val="22"/>
        </w:rPr>
        <w:t>s</w:t>
      </w:r>
      <w:r w:rsidR="00EC5328" w:rsidRPr="0078550B">
        <w:rPr>
          <w:sz w:val="22"/>
          <w:szCs w:val="22"/>
        </w:rPr>
        <w:t xml:space="preserve"> at Atheroprone sites </w:t>
      </w:r>
      <w:r w:rsidR="005F5D9B" w:rsidRPr="0078550B">
        <w:rPr>
          <w:sz w:val="22"/>
          <w:szCs w:val="22"/>
        </w:rPr>
        <w:t xml:space="preserve">express proteins </w:t>
      </w:r>
      <w:r w:rsidR="00C37221" w:rsidRPr="0078550B">
        <w:rPr>
          <w:sz w:val="22"/>
          <w:szCs w:val="22"/>
        </w:rPr>
        <w:t xml:space="preserve">that respond to lipopolysaccharides by </w:t>
      </w:r>
      <w:r w:rsidR="00933DAB" w:rsidRPr="0078550B">
        <w:rPr>
          <w:sz w:val="22"/>
          <w:szCs w:val="22"/>
        </w:rPr>
        <w:t>priming for apoptosis and proliferation</w:t>
      </w:r>
      <w:r w:rsidR="002355DD" w:rsidRPr="0078550B">
        <w:rPr>
          <w:sz w:val="22"/>
          <w:szCs w:val="22"/>
        </w:rPr>
        <w:t xml:space="preserve"> [1</w:t>
      </w:r>
      <w:r w:rsidR="0078550B" w:rsidRPr="0078550B">
        <w:rPr>
          <w:sz w:val="22"/>
          <w:szCs w:val="22"/>
        </w:rPr>
        <w:t>5</w:t>
      </w:r>
      <w:r w:rsidR="002355DD" w:rsidRPr="0078550B">
        <w:rPr>
          <w:sz w:val="22"/>
          <w:szCs w:val="22"/>
        </w:rPr>
        <w:t xml:space="preserve">]. </w:t>
      </w:r>
      <w:r w:rsidR="00933DAB" w:rsidRPr="0078550B">
        <w:rPr>
          <w:sz w:val="22"/>
          <w:szCs w:val="22"/>
        </w:rPr>
        <w:t xml:space="preserve">They </w:t>
      </w:r>
      <w:r w:rsidR="00933DAB" w:rsidRPr="00226F61">
        <w:rPr>
          <w:sz w:val="22"/>
          <w:szCs w:val="22"/>
        </w:rPr>
        <w:t>also state that wherever JNK1 is active is where apoptosis and EC turnover occur in arteries.</w:t>
      </w:r>
    </w:p>
    <w:p w14:paraId="5E224270" w14:textId="2F48FEC5" w:rsidR="00933DAB" w:rsidRDefault="00933DAB" w:rsidP="00DB75A7">
      <w:pPr>
        <w:rPr>
          <w:sz w:val="22"/>
          <w:szCs w:val="22"/>
        </w:rPr>
      </w:pPr>
      <w:r w:rsidRPr="00226F61">
        <w:rPr>
          <w:sz w:val="22"/>
          <w:szCs w:val="22"/>
        </w:rPr>
        <w:lastRenderedPageBreak/>
        <w:t>I will therefore be looking at branches and bends within my model as they are the areas where there is the highest level of turbulence</w:t>
      </w:r>
      <w:r w:rsidR="005E4E04" w:rsidRPr="00226F61">
        <w:rPr>
          <w:sz w:val="22"/>
          <w:szCs w:val="22"/>
        </w:rPr>
        <w:t xml:space="preserve"> and concentration of JNK</w:t>
      </w:r>
      <w:r w:rsidR="00133275" w:rsidRPr="00226F61">
        <w:rPr>
          <w:sz w:val="22"/>
          <w:szCs w:val="22"/>
        </w:rPr>
        <w:t>;</w:t>
      </w:r>
      <w:r w:rsidRPr="00226F61">
        <w:rPr>
          <w:sz w:val="22"/>
          <w:szCs w:val="22"/>
        </w:rPr>
        <w:t xml:space="preserve"> leading to </w:t>
      </w:r>
      <w:r w:rsidR="006E137C">
        <w:rPr>
          <w:sz w:val="22"/>
          <w:szCs w:val="22"/>
        </w:rPr>
        <w:t xml:space="preserve">increased levels of </w:t>
      </w:r>
      <w:r w:rsidRPr="00226F61">
        <w:rPr>
          <w:sz w:val="22"/>
          <w:szCs w:val="22"/>
        </w:rPr>
        <w:t>injury</w:t>
      </w:r>
      <w:r w:rsidR="006E137C">
        <w:rPr>
          <w:sz w:val="22"/>
          <w:szCs w:val="22"/>
        </w:rPr>
        <w:t xml:space="preserve"> on</w:t>
      </w:r>
      <w:r w:rsidR="00133275" w:rsidRPr="00226F61">
        <w:rPr>
          <w:sz w:val="22"/>
          <w:szCs w:val="22"/>
        </w:rPr>
        <w:t xml:space="preserve"> the endothelium wall</w:t>
      </w:r>
      <w:r w:rsidRPr="00226F61">
        <w:rPr>
          <w:sz w:val="22"/>
          <w:szCs w:val="22"/>
        </w:rPr>
        <w:t>.</w:t>
      </w:r>
      <w:r w:rsidR="00133275" w:rsidRPr="00226F61">
        <w:rPr>
          <w:sz w:val="22"/>
          <w:szCs w:val="22"/>
        </w:rPr>
        <w:t xml:space="preserve"> Which, in turn has the greatest concentration of</w:t>
      </w:r>
      <w:r w:rsidRPr="00226F61">
        <w:rPr>
          <w:sz w:val="22"/>
          <w:szCs w:val="22"/>
        </w:rPr>
        <w:t xml:space="preserve"> EC apoptosis and proliferation.</w:t>
      </w:r>
    </w:p>
    <w:p w14:paraId="3CF47EAF" w14:textId="77777777" w:rsidR="00712ACD" w:rsidRPr="00226F61" w:rsidRDefault="00712ACD" w:rsidP="00DB75A7">
      <w:pPr>
        <w:rPr>
          <w:sz w:val="22"/>
          <w:szCs w:val="22"/>
        </w:rPr>
      </w:pPr>
    </w:p>
    <w:p w14:paraId="30E402FA" w14:textId="3BD2A3AC" w:rsidR="007147F2" w:rsidRPr="000B764F" w:rsidRDefault="00DD2494" w:rsidP="000B764F">
      <w:pPr>
        <w:pStyle w:val="Heading2"/>
        <w:rPr>
          <w:ins w:id="68" w:author="Harry Cooper" w:date="2017-11-29T15:53:00Z"/>
          <w:rFonts w:ascii="Times New Roman" w:hAnsi="Times New Roman" w:cs="Times New Roman"/>
          <w:color w:val="auto"/>
          <w:lang w:eastAsia="en-US"/>
        </w:rPr>
      </w:pPr>
      <w:bookmarkStart w:id="69" w:name="_Toc513790623"/>
      <w:commentRangeStart w:id="70"/>
      <w:r w:rsidRPr="000B764F">
        <w:rPr>
          <w:rFonts w:ascii="Times New Roman" w:hAnsi="Times New Roman" w:cs="Times New Roman"/>
          <w:color w:val="auto"/>
        </w:rPr>
        <w:t xml:space="preserve">2.5 </w:t>
      </w:r>
      <w:ins w:id="71" w:author="Harry Cooper" w:date="2017-11-29T15:51:00Z">
        <w:r w:rsidR="007147F2" w:rsidRPr="000B764F">
          <w:rPr>
            <w:rFonts w:ascii="Times New Roman" w:hAnsi="Times New Roman" w:cs="Times New Roman"/>
            <w:color w:val="auto"/>
          </w:rPr>
          <w:t>Methods of Modelling</w:t>
        </w:r>
      </w:ins>
      <w:commentRangeEnd w:id="70"/>
      <w:r w:rsidR="0056699E">
        <w:rPr>
          <w:rStyle w:val="CommentReference"/>
          <w:rFonts w:ascii="Times New Roman" w:eastAsiaTheme="minorHAnsi" w:hAnsi="Times New Roman" w:cs="Times New Roman"/>
          <w:color w:val="auto"/>
        </w:rPr>
        <w:commentReference w:id="70"/>
      </w:r>
      <w:bookmarkEnd w:id="69"/>
    </w:p>
    <w:p w14:paraId="2489F3CC" w14:textId="77777777" w:rsidR="000D0F3D" w:rsidRPr="00226F61" w:rsidRDefault="000D0F3D">
      <w:pPr>
        <w:rPr>
          <w:ins w:id="72" w:author="Harry Cooper" w:date="2017-11-29T15:51:00Z"/>
        </w:rPr>
      </w:pPr>
    </w:p>
    <w:p w14:paraId="20D7FB22" w14:textId="10C270CB" w:rsidR="00232009" w:rsidRPr="00DB75A7" w:rsidRDefault="007147F2" w:rsidP="00DB75A7">
      <w:pPr>
        <w:rPr>
          <w:sz w:val="22"/>
        </w:rPr>
      </w:pPr>
      <w:ins w:id="73" w:author="Harry Cooper" w:date="2017-11-29T15:51:00Z">
        <w:r w:rsidRPr="00DB75A7">
          <w:rPr>
            <w:sz w:val="22"/>
          </w:rPr>
          <w:t xml:space="preserve">There </w:t>
        </w:r>
      </w:ins>
      <w:r w:rsidR="0014737D">
        <w:rPr>
          <w:sz w:val="22"/>
        </w:rPr>
        <w:t xml:space="preserve">are </w:t>
      </w:r>
      <w:r w:rsidR="00323593" w:rsidRPr="00DB75A7">
        <w:rPr>
          <w:sz w:val="22"/>
        </w:rPr>
        <w:t>three</w:t>
      </w:r>
      <w:ins w:id="74" w:author="Harry Cooper" w:date="2017-11-29T15:51:00Z">
        <w:r w:rsidRPr="00DB75A7">
          <w:rPr>
            <w:sz w:val="22"/>
          </w:rPr>
          <w:t xml:space="preserve"> options for modelling the interactions between </w:t>
        </w:r>
      </w:ins>
      <w:r w:rsidR="00C1285C" w:rsidRPr="00DB75A7">
        <w:rPr>
          <w:sz w:val="22"/>
        </w:rPr>
        <w:t>endotheli</w:t>
      </w:r>
      <w:r w:rsidR="003D75FF" w:rsidRPr="00DB75A7">
        <w:rPr>
          <w:sz w:val="22"/>
        </w:rPr>
        <w:t>al cells</w:t>
      </w:r>
      <w:ins w:id="75" w:author="Harry Cooper" w:date="2017-11-29T15:52:00Z">
        <w:r w:rsidRPr="00DB75A7">
          <w:rPr>
            <w:sz w:val="22"/>
          </w:rPr>
          <w:t>. C</w:t>
        </w:r>
        <w:r w:rsidR="00743677" w:rsidRPr="00DB75A7">
          <w:rPr>
            <w:sz w:val="22"/>
          </w:rPr>
          <w:t xml:space="preserve">ellular </w:t>
        </w:r>
      </w:ins>
      <w:r w:rsidR="00C54679" w:rsidRPr="00DB75A7">
        <w:rPr>
          <w:sz w:val="22"/>
        </w:rPr>
        <w:t>A</w:t>
      </w:r>
      <w:ins w:id="76" w:author="Harry Cooper" w:date="2017-11-29T15:52:00Z">
        <w:r w:rsidR="00743677" w:rsidRPr="00DB75A7">
          <w:rPr>
            <w:sz w:val="22"/>
          </w:rPr>
          <w:t>utomata</w:t>
        </w:r>
      </w:ins>
      <w:ins w:id="77" w:author="Harry Cooper" w:date="2017-11-30T09:46:00Z">
        <w:r w:rsidR="003D7006" w:rsidRPr="00DB75A7">
          <w:rPr>
            <w:sz w:val="22"/>
          </w:rPr>
          <w:t xml:space="preserve"> (CA)</w:t>
        </w:r>
      </w:ins>
      <w:ins w:id="78" w:author="Harry Cooper" w:date="2017-11-29T15:52:00Z">
        <w:r w:rsidR="003F3729" w:rsidRPr="00DB75A7">
          <w:rPr>
            <w:sz w:val="22"/>
          </w:rPr>
          <w:t xml:space="preserve"> </w:t>
        </w:r>
      </w:ins>
      <w:r w:rsidR="003D75FF" w:rsidRPr="00DB75A7">
        <w:rPr>
          <w:sz w:val="22"/>
        </w:rPr>
        <w:t>uses</w:t>
      </w:r>
      <w:ins w:id="79" w:author="Harry Cooper" w:date="2017-11-29T15:52:00Z">
        <w:r w:rsidR="003F3729" w:rsidRPr="00DB75A7">
          <w:rPr>
            <w:sz w:val="22"/>
          </w:rPr>
          <w:t xml:space="preserve"> an </w:t>
        </w:r>
      </w:ins>
      <w:ins w:id="80" w:author="Harry Cooper" w:date="2017-11-30T09:43:00Z">
        <w:r w:rsidR="003F3729" w:rsidRPr="00DB75A7">
          <w:rPr>
            <w:sz w:val="22"/>
          </w:rPr>
          <w:t>orthogonal</w:t>
        </w:r>
      </w:ins>
      <w:ins w:id="81" w:author="Harry Cooper" w:date="2017-11-29T15:52:00Z">
        <w:r w:rsidR="003F3729" w:rsidRPr="00DB75A7">
          <w:rPr>
            <w:sz w:val="22"/>
          </w:rPr>
          <w:t xml:space="preserve"> </w:t>
        </w:r>
      </w:ins>
      <w:ins w:id="82" w:author="Harry Cooper" w:date="2017-11-30T09:43:00Z">
        <w:r w:rsidR="003F3729" w:rsidRPr="00DB75A7">
          <w:rPr>
            <w:sz w:val="22"/>
          </w:rPr>
          <w:t xml:space="preserve">grid of </w:t>
        </w:r>
      </w:ins>
      <w:r w:rsidR="003D75FF" w:rsidRPr="00DB75A7">
        <w:rPr>
          <w:sz w:val="22"/>
        </w:rPr>
        <w:t>homogeneous</w:t>
      </w:r>
      <w:ins w:id="83" w:author="Harry Cooper" w:date="2017-11-30T09:43:00Z">
        <w:r w:rsidR="003F3729" w:rsidRPr="00DB75A7">
          <w:rPr>
            <w:sz w:val="22"/>
          </w:rPr>
          <w:t xml:space="preserve"> cells that interact with their neighbouring cells</w:t>
        </w:r>
      </w:ins>
      <w:ins w:id="84" w:author="Harry Cooper" w:date="2017-11-29T15:52:00Z">
        <w:r w:rsidRPr="00DB75A7">
          <w:rPr>
            <w:sz w:val="22"/>
          </w:rPr>
          <w:t xml:space="preserve">. </w:t>
        </w:r>
      </w:ins>
      <w:ins w:id="85" w:author="Harry Cooper" w:date="2017-11-30T09:35:00Z">
        <w:r w:rsidR="00E9506A" w:rsidRPr="00DB75A7">
          <w:rPr>
            <w:sz w:val="22"/>
          </w:rPr>
          <w:t xml:space="preserve">Its advantages are that runtime is </w:t>
        </w:r>
      </w:ins>
      <w:ins w:id="86" w:author="Harry Cooper" w:date="2017-11-30T09:40:00Z">
        <w:r w:rsidR="00E9506A" w:rsidRPr="00DB75A7">
          <w:rPr>
            <w:sz w:val="22"/>
          </w:rPr>
          <w:t>extremely</w:t>
        </w:r>
      </w:ins>
      <w:ins w:id="87" w:author="Harry Cooper" w:date="2017-11-30T09:35:00Z">
        <w:r w:rsidR="00E9506A" w:rsidRPr="00DB75A7">
          <w:rPr>
            <w:sz w:val="22"/>
          </w:rPr>
          <w:t xml:space="preserve"> </w:t>
        </w:r>
      </w:ins>
      <w:ins w:id="88" w:author="Harry Cooper" w:date="2017-11-30T09:40:00Z">
        <w:r w:rsidR="00E9506A" w:rsidRPr="00DB75A7">
          <w:rPr>
            <w:sz w:val="22"/>
          </w:rPr>
          <w:t>quick</w:t>
        </w:r>
        <w:r w:rsidR="003521BA" w:rsidRPr="00DB75A7">
          <w:rPr>
            <w:sz w:val="22"/>
          </w:rPr>
          <w:t xml:space="preserve"> and it can produce </w:t>
        </w:r>
      </w:ins>
      <w:ins w:id="89" w:author="Harry Cooper" w:date="2017-11-30T09:42:00Z">
        <w:r w:rsidR="003F3729" w:rsidRPr="00DB75A7">
          <w:rPr>
            <w:sz w:val="22"/>
          </w:rPr>
          <w:t xml:space="preserve">complex macro-scale </w:t>
        </w:r>
      </w:ins>
      <w:ins w:id="90" w:author="Harry Cooper" w:date="2017-11-30T09:40:00Z">
        <w:r w:rsidR="003521BA" w:rsidRPr="00DB75A7">
          <w:rPr>
            <w:sz w:val="22"/>
          </w:rPr>
          <w:t xml:space="preserve">emergent behaviour </w:t>
        </w:r>
        <w:r w:rsidR="003F3729" w:rsidRPr="00DB75A7">
          <w:rPr>
            <w:sz w:val="22"/>
          </w:rPr>
          <w:t>of the interacting cells</w:t>
        </w:r>
      </w:ins>
      <w:ins w:id="91" w:author="Harry Cooper" w:date="2017-11-30T09:42:00Z">
        <w:r w:rsidR="003F3729" w:rsidRPr="00DB75A7">
          <w:rPr>
            <w:sz w:val="22"/>
          </w:rPr>
          <w:t xml:space="preserve"> [</w:t>
        </w:r>
      </w:ins>
      <w:r w:rsidR="00F553DF" w:rsidRPr="00DB75A7">
        <w:rPr>
          <w:sz w:val="22"/>
        </w:rPr>
        <w:t>1</w:t>
      </w:r>
      <w:r w:rsidR="0078550B" w:rsidRPr="00DB75A7">
        <w:rPr>
          <w:sz w:val="22"/>
        </w:rPr>
        <w:t>9</w:t>
      </w:r>
      <w:ins w:id="92" w:author="Harry Cooper" w:date="2017-11-30T09:42:00Z">
        <w:r w:rsidR="003F3729" w:rsidRPr="00DB75A7">
          <w:rPr>
            <w:sz w:val="22"/>
          </w:rPr>
          <w:t>]</w:t>
        </w:r>
      </w:ins>
      <w:ins w:id="93" w:author="Harry Cooper" w:date="2017-11-30T09:40:00Z">
        <w:r w:rsidR="003F3729" w:rsidRPr="00DB75A7">
          <w:rPr>
            <w:sz w:val="22"/>
          </w:rPr>
          <w:t>.</w:t>
        </w:r>
      </w:ins>
      <w:ins w:id="94" w:author="Harry Cooper" w:date="2017-11-30T09:42:00Z">
        <w:r w:rsidR="003F3729" w:rsidRPr="00DB75A7">
          <w:rPr>
            <w:sz w:val="22"/>
          </w:rPr>
          <w:t xml:space="preserve"> However, the disadvantages are that </w:t>
        </w:r>
      </w:ins>
      <w:ins w:id="95" w:author="Harry Cooper" w:date="2017-11-30T09:44:00Z">
        <w:r w:rsidR="003F3729" w:rsidRPr="00DB75A7">
          <w:rPr>
            <w:sz w:val="22"/>
          </w:rPr>
          <w:t>due to the orthogonal grid, cells are fixed in place, unable to move; this is very much a simplification of the project as ECs move around on the endothelium to fill gaps and is an important factor for wound healing.</w:t>
        </w:r>
      </w:ins>
      <w:ins w:id="96" w:author="Harry Cooper" w:date="2017-11-30T09:46:00Z">
        <w:r w:rsidR="003D7006" w:rsidRPr="00DB75A7">
          <w:rPr>
            <w:sz w:val="22"/>
          </w:rPr>
          <w:t xml:space="preserve"> Another disadvantage </w:t>
        </w:r>
      </w:ins>
      <w:ins w:id="97" w:author="Harry Cooper" w:date="2017-11-30T09:47:00Z">
        <w:r w:rsidR="003D7006" w:rsidRPr="00DB75A7">
          <w:rPr>
            <w:sz w:val="22"/>
          </w:rPr>
          <w:t>of</w:t>
        </w:r>
      </w:ins>
      <w:ins w:id="98" w:author="Harry Cooper" w:date="2017-11-30T09:46:00Z">
        <w:r w:rsidR="003D7006" w:rsidRPr="00DB75A7">
          <w:rPr>
            <w:sz w:val="22"/>
          </w:rPr>
          <w:t xml:space="preserve"> CA </w:t>
        </w:r>
      </w:ins>
      <w:ins w:id="99" w:author="Harry Cooper" w:date="2017-11-30T09:47:00Z">
        <w:r w:rsidR="003D7006" w:rsidRPr="00DB75A7">
          <w:rPr>
            <w:sz w:val="22"/>
          </w:rPr>
          <w:t xml:space="preserve">is that it can only model local interaction between neighbouring cells, therefore </w:t>
        </w:r>
      </w:ins>
      <w:ins w:id="100" w:author="Harry Cooper" w:date="2017-11-30T10:04:00Z">
        <w:r w:rsidR="007C03ED" w:rsidRPr="00DB75A7">
          <w:rPr>
            <w:sz w:val="22"/>
          </w:rPr>
          <w:t>any change</w:t>
        </w:r>
      </w:ins>
      <w:ins w:id="101" w:author="Harry Cooper" w:date="2017-11-30T09:47:00Z">
        <w:r w:rsidR="003D7006" w:rsidRPr="00DB75A7">
          <w:rPr>
            <w:sz w:val="22"/>
          </w:rPr>
          <w:t xml:space="preserve"> further away from the cell won’t be </w:t>
        </w:r>
      </w:ins>
      <w:ins w:id="102" w:author="Harry Cooper" w:date="2017-11-30T09:48:00Z">
        <w:r w:rsidR="003D7006" w:rsidRPr="00DB75A7">
          <w:rPr>
            <w:sz w:val="22"/>
          </w:rPr>
          <w:t>noticed</w:t>
        </w:r>
      </w:ins>
      <w:ins w:id="103" w:author="Harry Cooper" w:date="2017-11-30T09:47:00Z">
        <w:r w:rsidR="003D7006" w:rsidRPr="00DB75A7">
          <w:rPr>
            <w:sz w:val="22"/>
          </w:rPr>
          <w:t xml:space="preserve"> until it cascades down</w:t>
        </w:r>
      </w:ins>
      <w:ins w:id="104" w:author="Harry Cooper" w:date="2017-11-30T09:48:00Z">
        <w:r w:rsidR="003D7006" w:rsidRPr="00DB75A7">
          <w:rPr>
            <w:sz w:val="22"/>
          </w:rPr>
          <w:t xml:space="preserve"> the subsequent neighbouring cells</w:t>
        </w:r>
      </w:ins>
      <w:ins w:id="105" w:author="Harry Cooper" w:date="2017-11-30T09:47:00Z">
        <w:r w:rsidR="003D7006" w:rsidRPr="00DB75A7">
          <w:rPr>
            <w:sz w:val="22"/>
          </w:rPr>
          <w:t xml:space="preserve"> over several iterations</w:t>
        </w:r>
      </w:ins>
      <w:r w:rsidR="006C114B">
        <w:rPr>
          <w:sz w:val="22"/>
        </w:rPr>
        <w:t>.</w:t>
      </w:r>
    </w:p>
    <w:p w14:paraId="504D9D53" w14:textId="2974D882" w:rsidR="00B9322E" w:rsidRPr="00DB75A7" w:rsidRDefault="00B9322E" w:rsidP="00DB75A7">
      <w:pPr>
        <w:rPr>
          <w:ins w:id="106" w:author="Harry Cooper" w:date="2017-11-30T09:35:00Z"/>
          <w:sz w:val="22"/>
        </w:rPr>
      </w:pPr>
      <w:r w:rsidRPr="00DB75A7">
        <w:rPr>
          <w:sz w:val="22"/>
        </w:rPr>
        <w:t xml:space="preserve">Another modelling method would be to </w:t>
      </w:r>
      <w:r w:rsidR="00C54679" w:rsidRPr="00DB75A7">
        <w:rPr>
          <w:sz w:val="22"/>
        </w:rPr>
        <w:t xml:space="preserve">use </w:t>
      </w:r>
      <w:r w:rsidR="00C048B1" w:rsidRPr="00DB75A7">
        <w:rPr>
          <w:sz w:val="22"/>
        </w:rPr>
        <w:t>Equation Based Modelling (EBM)</w:t>
      </w:r>
      <w:r w:rsidR="00C54679" w:rsidRPr="00DB75A7">
        <w:rPr>
          <w:sz w:val="22"/>
        </w:rPr>
        <w:t xml:space="preserve">, otherwise known as </w:t>
      </w:r>
      <w:r w:rsidR="00C048B1" w:rsidRPr="00DB75A7">
        <w:rPr>
          <w:sz w:val="22"/>
        </w:rPr>
        <w:t>continuum modelling</w:t>
      </w:r>
      <w:r w:rsidR="007D4270" w:rsidRPr="00DB75A7">
        <w:rPr>
          <w:sz w:val="22"/>
        </w:rPr>
        <w:t xml:space="preserve">. </w:t>
      </w:r>
      <w:r w:rsidR="00C048B1" w:rsidRPr="00DB75A7">
        <w:rPr>
          <w:sz w:val="22"/>
        </w:rPr>
        <w:t xml:space="preserve">Here, </w:t>
      </w:r>
      <w:r w:rsidR="006570C7" w:rsidRPr="00DB75A7">
        <w:rPr>
          <w:sz w:val="22"/>
        </w:rPr>
        <w:t xml:space="preserve">differential equations </w:t>
      </w:r>
      <w:r w:rsidR="00C048B1" w:rsidRPr="00DB75A7">
        <w:rPr>
          <w:sz w:val="22"/>
        </w:rPr>
        <w:t xml:space="preserve">are used </w:t>
      </w:r>
      <w:r w:rsidR="006570C7" w:rsidRPr="00DB75A7">
        <w:rPr>
          <w:sz w:val="22"/>
        </w:rPr>
        <w:t>to model population</w:t>
      </w:r>
      <w:r w:rsidR="00323593" w:rsidRPr="00DB75A7">
        <w:rPr>
          <w:sz w:val="22"/>
        </w:rPr>
        <w:t xml:space="preserve"> densities</w:t>
      </w:r>
      <w:r w:rsidR="006570C7" w:rsidRPr="00DB75A7">
        <w:rPr>
          <w:sz w:val="22"/>
        </w:rPr>
        <w:t xml:space="preserve">. These differential equations </w:t>
      </w:r>
      <w:r w:rsidR="007E564E" w:rsidRPr="00DB75A7">
        <w:rPr>
          <w:sz w:val="22"/>
        </w:rPr>
        <w:t>could</w:t>
      </w:r>
      <w:r w:rsidR="006570C7" w:rsidRPr="00DB75A7">
        <w:rPr>
          <w:sz w:val="22"/>
        </w:rPr>
        <w:t xml:space="preserve"> be used to show </w:t>
      </w:r>
      <w:r w:rsidR="007E564E" w:rsidRPr="00DB75A7">
        <w:rPr>
          <w:sz w:val="22"/>
        </w:rPr>
        <w:t>the rates of healing when a wound has occurred and can provide steady states when confluences have formed</w:t>
      </w:r>
      <w:r w:rsidR="007B60C0" w:rsidRPr="00DB75A7">
        <w:rPr>
          <w:sz w:val="22"/>
        </w:rPr>
        <w:t>. Being equation based, the program could also be written in any language and many libraries already exist for their implementation</w:t>
      </w:r>
      <w:r w:rsidR="006570C7" w:rsidRPr="00DB75A7">
        <w:rPr>
          <w:sz w:val="22"/>
        </w:rPr>
        <w:t>.</w:t>
      </w:r>
      <w:r w:rsidR="007E564E" w:rsidRPr="00DB75A7">
        <w:rPr>
          <w:sz w:val="22"/>
        </w:rPr>
        <w:t xml:space="preserve"> However, this approach is limited as the </w:t>
      </w:r>
      <w:r w:rsidR="00E950E6" w:rsidRPr="00DB75A7">
        <w:rPr>
          <w:sz w:val="22"/>
        </w:rPr>
        <w:t xml:space="preserve">equations do not model each cell </w:t>
      </w:r>
      <w:r w:rsidR="007E564E" w:rsidRPr="00DB75A7">
        <w:rPr>
          <w:sz w:val="22"/>
        </w:rPr>
        <w:t>individually and so individual int</w:t>
      </w:r>
      <w:r w:rsidR="007B60C0" w:rsidRPr="00DB75A7">
        <w:rPr>
          <w:sz w:val="22"/>
        </w:rPr>
        <w:t>eractions between cells is lost</w:t>
      </w:r>
      <w:r w:rsidR="00591A12" w:rsidRPr="00DB75A7">
        <w:rPr>
          <w:sz w:val="22"/>
        </w:rPr>
        <w:t>. EBMs are also deterministic and so cannot model the stochastic behaviours exhibited by cells.</w:t>
      </w:r>
    </w:p>
    <w:p w14:paraId="2AE6A5E7" w14:textId="04F9508F" w:rsidR="007147F2" w:rsidRPr="00DB75A7" w:rsidRDefault="006570C7" w:rsidP="00DB75A7">
      <w:pPr>
        <w:rPr>
          <w:ins w:id="107" w:author="Harry Cooper" w:date="2017-11-30T10:04:00Z"/>
          <w:sz w:val="22"/>
        </w:rPr>
      </w:pPr>
      <w:r w:rsidRPr="00DB75A7">
        <w:rPr>
          <w:sz w:val="22"/>
        </w:rPr>
        <w:t>Finally,</w:t>
      </w:r>
      <w:ins w:id="108" w:author="Harry Cooper" w:date="2017-11-29T15:52:00Z">
        <w:r w:rsidR="007147F2" w:rsidRPr="00DB75A7">
          <w:rPr>
            <w:sz w:val="22"/>
          </w:rPr>
          <w:t xml:space="preserve"> an Agent Based Model </w:t>
        </w:r>
      </w:ins>
      <w:r w:rsidR="00591A12" w:rsidRPr="00DB75A7">
        <w:rPr>
          <w:sz w:val="22"/>
        </w:rPr>
        <w:t xml:space="preserve">(ABM) </w:t>
      </w:r>
      <w:ins w:id="109" w:author="Harry Cooper" w:date="2017-11-29T15:52:00Z">
        <w:r w:rsidR="007147F2" w:rsidRPr="00DB75A7">
          <w:rPr>
            <w:sz w:val="22"/>
          </w:rPr>
          <w:t xml:space="preserve">is </w:t>
        </w:r>
      </w:ins>
      <w:r w:rsidR="008C2A41" w:rsidRPr="00DB75A7">
        <w:rPr>
          <w:sz w:val="22"/>
        </w:rPr>
        <w:t xml:space="preserve">a </w:t>
      </w:r>
      <w:r w:rsidR="007E5323" w:rsidRPr="00DB75A7">
        <w:rPr>
          <w:sz w:val="22"/>
        </w:rPr>
        <w:t xml:space="preserve">dynamic </w:t>
      </w:r>
      <w:r w:rsidR="008F74DA" w:rsidRPr="00DB75A7">
        <w:rPr>
          <w:sz w:val="22"/>
        </w:rPr>
        <w:t>system of interacting agents</w:t>
      </w:r>
      <w:r w:rsidR="00F162BA" w:rsidRPr="00DB75A7">
        <w:rPr>
          <w:sz w:val="22"/>
        </w:rPr>
        <w:t xml:space="preserve"> that builds upon cellular automata</w:t>
      </w:r>
      <w:ins w:id="110" w:author="Harry Cooper" w:date="2017-11-29T15:52:00Z">
        <w:r w:rsidR="007147F2" w:rsidRPr="00DB75A7">
          <w:rPr>
            <w:sz w:val="22"/>
          </w:rPr>
          <w:t>.</w:t>
        </w:r>
      </w:ins>
      <w:r w:rsidR="006462C6" w:rsidRPr="00DB75A7">
        <w:rPr>
          <w:sz w:val="22"/>
        </w:rPr>
        <w:t xml:space="preserve"> This dynamic property is crucial in producing realistic emergent behaviours as it more closely resembles what occurs in nature.</w:t>
      </w:r>
      <w:r w:rsidR="00C35E88" w:rsidRPr="00DB75A7">
        <w:rPr>
          <w:sz w:val="22"/>
        </w:rPr>
        <w:t xml:space="preserve"> The downside is, that due to the free movement of the cells, </w:t>
      </w:r>
      <w:r w:rsidR="00DE7414" w:rsidRPr="00DB75A7">
        <w:rPr>
          <w:sz w:val="22"/>
        </w:rPr>
        <w:t>expensive</w:t>
      </w:r>
      <w:r w:rsidR="00C35E88" w:rsidRPr="00DB75A7">
        <w:rPr>
          <w:sz w:val="22"/>
        </w:rPr>
        <w:t xml:space="preserve"> calculations must be implemented to resolve overlapping and collisions in more accurate systems, introducing scalability issues. However, there are several methods out there for reducing the time taken; </w:t>
      </w:r>
      <w:r w:rsidR="000523F8" w:rsidRPr="00DB75A7">
        <w:rPr>
          <w:sz w:val="22"/>
        </w:rPr>
        <w:t>Epitheliome</w:t>
      </w:r>
      <w:r w:rsidR="00921B63" w:rsidRPr="00DB75A7">
        <w:rPr>
          <w:sz w:val="22"/>
        </w:rPr>
        <w:t>,</w:t>
      </w:r>
      <w:r w:rsidR="008F75FD" w:rsidRPr="00DB75A7">
        <w:rPr>
          <w:sz w:val="22"/>
        </w:rPr>
        <w:t xml:space="preserve"> an ABM created by Dr. Dawn Walker</w:t>
      </w:r>
      <w:r w:rsidR="00C35E88" w:rsidRPr="00DB75A7">
        <w:rPr>
          <w:sz w:val="22"/>
        </w:rPr>
        <w:t xml:space="preserve"> [</w:t>
      </w:r>
      <w:r w:rsidR="0078550B" w:rsidRPr="00DB75A7">
        <w:rPr>
          <w:sz w:val="22"/>
        </w:rPr>
        <w:t>20</w:t>
      </w:r>
      <w:r w:rsidR="00C35E88" w:rsidRPr="00DB75A7">
        <w:rPr>
          <w:sz w:val="22"/>
        </w:rPr>
        <w:t>]</w:t>
      </w:r>
      <w:r w:rsidR="00921B63" w:rsidRPr="00DB75A7">
        <w:rPr>
          <w:sz w:val="22"/>
        </w:rPr>
        <w:t>,</w:t>
      </w:r>
      <w:r w:rsidR="00C35E88" w:rsidRPr="00DB75A7">
        <w:rPr>
          <w:sz w:val="22"/>
        </w:rPr>
        <w:t xml:space="preserve"> embedded their overlap logic as C within their </w:t>
      </w:r>
      <w:r w:rsidR="00C1093C" w:rsidRPr="00DB75A7">
        <w:rPr>
          <w:sz w:val="22"/>
        </w:rPr>
        <w:t>MATLAB</w:t>
      </w:r>
      <w:r w:rsidR="00C35E88" w:rsidRPr="00DB75A7">
        <w:rPr>
          <w:sz w:val="22"/>
        </w:rPr>
        <w:t xml:space="preserve"> code</w:t>
      </w:r>
      <w:r w:rsidR="0086158A" w:rsidRPr="00DB75A7">
        <w:rPr>
          <w:sz w:val="22"/>
        </w:rPr>
        <w:t>. This is also possible within python [</w:t>
      </w:r>
      <w:r w:rsidR="0078550B" w:rsidRPr="00DB75A7">
        <w:rPr>
          <w:sz w:val="22"/>
        </w:rPr>
        <w:t>21</w:t>
      </w:r>
      <w:r w:rsidR="0086158A" w:rsidRPr="00DB75A7">
        <w:rPr>
          <w:sz w:val="22"/>
        </w:rPr>
        <w:t>].</w:t>
      </w:r>
      <w:r w:rsidR="00C35E88" w:rsidRPr="00DB75A7">
        <w:rPr>
          <w:sz w:val="22"/>
        </w:rPr>
        <w:t xml:space="preserve"> </w:t>
      </w:r>
      <w:r w:rsidR="00591A12" w:rsidRPr="00DB75A7">
        <w:rPr>
          <w:sz w:val="22"/>
        </w:rPr>
        <w:t xml:space="preserve">ABMs also produce graphical outputs of each iteration and can be used to further understand the behaviour of the cells. </w:t>
      </w:r>
      <w:ins w:id="111" w:author="Harry Cooper" w:date="2017-11-29T15:53:00Z">
        <w:r w:rsidR="000D0F3D" w:rsidRPr="00DB75A7">
          <w:rPr>
            <w:sz w:val="22"/>
          </w:rPr>
          <w:t xml:space="preserve">For these </w:t>
        </w:r>
      </w:ins>
      <w:ins w:id="112" w:author="Harry Cooper" w:date="2017-11-29T15:54:00Z">
        <w:r w:rsidR="00766C00" w:rsidRPr="00DB75A7">
          <w:rPr>
            <w:sz w:val="22"/>
          </w:rPr>
          <w:t>reasons,</w:t>
        </w:r>
      </w:ins>
      <w:ins w:id="113" w:author="Harry Cooper" w:date="2017-11-29T15:53:00Z">
        <w:r w:rsidR="000D0F3D" w:rsidRPr="00DB75A7">
          <w:rPr>
            <w:sz w:val="22"/>
          </w:rPr>
          <w:t xml:space="preserve"> I believe it’s best to complete this project using an Agent Based Model.</w:t>
        </w:r>
      </w:ins>
    </w:p>
    <w:p w14:paraId="12DB6F93" w14:textId="77777777" w:rsidR="00B223C5" w:rsidRPr="000B764F" w:rsidRDefault="00B223C5"/>
    <w:p w14:paraId="71508CAC" w14:textId="1ADDC63E" w:rsidR="00CD4455" w:rsidRPr="000B764F" w:rsidRDefault="00DD2494" w:rsidP="000B764F">
      <w:pPr>
        <w:pStyle w:val="Heading2"/>
        <w:rPr>
          <w:rFonts w:ascii="Times New Roman" w:hAnsi="Times New Roman" w:cs="Times New Roman"/>
          <w:color w:val="auto"/>
        </w:rPr>
      </w:pPr>
      <w:bookmarkStart w:id="114" w:name="_Toc513790624"/>
      <w:commentRangeStart w:id="115"/>
      <w:r w:rsidRPr="000B764F">
        <w:rPr>
          <w:rFonts w:ascii="Times New Roman" w:hAnsi="Times New Roman" w:cs="Times New Roman"/>
          <w:color w:val="auto"/>
        </w:rPr>
        <w:t xml:space="preserve">2.6 </w:t>
      </w:r>
      <w:r w:rsidR="00CD4455" w:rsidRPr="000B764F">
        <w:rPr>
          <w:rFonts w:ascii="Times New Roman" w:hAnsi="Times New Roman" w:cs="Times New Roman"/>
          <w:color w:val="auto"/>
        </w:rPr>
        <w:t>Review of Agent Based Software</w:t>
      </w:r>
      <w:commentRangeEnd w:id="115"/>
      <w:r w:rsidR="0056699E">
        <w:rPr>
          <w:rStyle w:val="CommentReference"/>
          <w:rFonts w:ascii="Times New Roman" w:eastAsiaTheme="minorHAnsi" w:hAnsi="Times New Roman" w:cs="Times New Roman"/>
          <w:color w:val="auto"/>
        </w:rPr>
        <w:commentReference w:id="115"/>
      </w:r>
      <w:bookmarkEnd w:id="114"/>
    </w:p>
    <w:p w14:paraId="462ADD9B" w14:textId="77777777" w:rsidR="00B60F62" w:rsidRPr="000B764F" w:rsidRDefault="00B60F62" w:rsidP="00CD4455">
      <w:pPr>
        <w:pStyle w:val="NormalWeb"/>
        <w:spacing w:before="0" w:beforeAutospacing="0" w:after="0" w:afterAutospacing="0"/>
        <w:rPr>
          <w:szCs w:val="22"/>
        </w:rPr>
      </w:pPr>
    </w:p>
    <w:p w14:paraId="167D93B4" w14:textId="5D56B37D" w:rsidR="001053FD" w:rsidRPr="000B764F" w:rsidRDefault="00E11883" w:rsidP="00DB75A7">
      <w:pPr>
        <w:pStyle w:val="NormalWeb"/>
        <w:spacing w:before="0" w:beforeAutospacing="0" w:after="0" w:afterAutospacing="0"/>
        <w:rPr>
          <w:sz w:val="22"/>
          <w:szCs w:val="22"/>
        </w:rPr>
      </w:pPr>
      <w:r w:rsidRPr="000B764F">
        <w:rPr>
          <w:sz w:val="22"/>
          <w:szCs w:val="22"/>
        </w:rPr>
        <w:t>There are existing ABM</w:t>
      </w:r>
      <w:r w:rsidR="009E178A" w:rsidRPr="000B764F">
        <w:rPr>
          <w:sz w:val="22"/>
          <w:szCs w:val="22"/>
        </w:rPr>
        <w:t>s</w:t>
      </w:r>
      <w:r w:rsidRPr="000B764F">
        <w:rPr>
          <w:sz w:val="22"/>
          <w:szCs w:val="22"/>
        </w:rPr>
        <w:t xml:space="preserve"> that have been developed to monitor cellular interactions.</w:t>
      </w:r>
      <w:r w:rsidR="00062857" w:rsidRPr="000B764F">
        <w:rPr>
          <w:sz w:val="22"/>
          <w:szCs w:val="22"/>
        </w:rPr>
        <w:t xml:space="preserve"> </w:t>
      </w:r>
      <w:r w:rsidR="00EB6052" w:rsidRPr="000B764F">
        <w:rPr>
          <w:sz w:val="22"/>
          <w:szCs w:val="22"/>
        </w:rPr>
        <w:t xml:space="preserve">The first, </w:t>
      </w:r>
      <w:r w:rsidR="000523F8" w:rsidRPr="000B764F">
        <w:rPr>
          <w:sz w:val="22"/>
          <w:szCs w:val="22"/>
        </w:rPr>
        <w:t>Epitheliome</w:t>
      </w:r>
      <w:r w:rsidR="00EB6052" w:rsidRPr="000B764F">
        <w:rPr>
          <w:sz w:val="22"/>
          <w:szCs w:val="22"/>
        </w:rPr>
        <w:t>, by Dr. Dawn Walker [</w:t>
      </w:r>
      <w:r w:rsidR="0078550B" w:rsidRPr="000B764F">
        <w:rPr>
          <w:sz w:val="22"/>
          <w:szCs w:val="22"/>
        </w:rPr>
        <w:t>20</w:t>
      </w:r>
      <w:r w:rsidR="00EB6052" w:rsidRPr="000B764F">
        <w:rPr>
          <w:sz w:val="22"/>
          <w:szCs w:val="22"/>
        </w:rPr>
        <w:t xml:space="preserve">] is the most applicable to </w:t>
      </w:r>
      <w:r w:rsidR="004A69C0" w:rsidRPr="000B764F">
        <w:rPr>
          <w:sz w:val="22"/>
          <w:szCs w:val="22"/>
        </w:rPr>
        <w:t>this project</w:t>
      </w:r>
      <w:r w:rsidR="00EB6052" w:rsidRPr="000B764F">
        <w:rPr>
          <w:sz w:val="22"/>
          <w:szCs w:val="22"/>
        </w:rPr>
        <w:t xml:space="preserve">. It uses an agent based approach to visualise </w:t>
      </w:r>
      <w:r w:rsidR="001053FD" w:rsidRPr="000B764F">
        <w:rPr>
          <w:sz w:val="22"/>
          <w:szCs w:val="22"/>
        </w:rPr>
        <w:t>the time taken and</w:t>
      </w:r>
      <w:r w:rsidR="00EB6052" w:rsidRPr="000B764F">
        <w:rPr>
          <w:sz w:val="22"/>
          <w:szCs w:val="22"/>
        </w:rPr>
        <w:t xml:space="preserve"> movement of endothelial cells into </w:t>
      </w:r>
      <w:r w:rsidR="001053FD" w:rsidRPr="000B764F">
        <w:rPr>
          <w:sz w:val="22"/>
          <w:szCs w:val="22"/>
        </w:rPr>
        <w:t xml:space="preserve">a </w:t>
      </w:r>
      <w:r w:rsidR="004A69C0" w:rsidRPr="000B764F">
        <w:rPr>
          <w:sz w:val="22"/>
          <w:szCs w:val="22"/>
        </w:rPr>
        <w:t>wound with different levels of c</w:t>
      </w:r>
      <w:r w:rsidR="001053FD" w:rsidRPr="000B764F">
        <w:rPr>
          <w:sz w:val="22"/>
          <w:szCs w:val="22"/>
        </w:rPr>
        <w:t xml:space="preserve">alcium ions in the environment. </w:t>
      </w:r>
      <w:r w:rsidR="002D3D73" w:rsidRPr="000B764F">
        <w:rPr>
          <w:sz w:val="22"/>
          <w:szCs w:val="22"/>
        </w:rPr>
        <w:t>The underlying logic of Epitheliome is laid out more in [</w:t>
      </w:r>
      <w:r w:rsidR="0078550B" w:rsidRPr="000B764F">
        <w:rPr>
          <w:sz w:val="22"/>
          <w:szCs w:val="22"/>
        </w:rPr>
        <w:t>22</w:t>
      </w:r>
      <w:r w:rsidR="002D3D73" w:rsidRPr="000B764F">
        <w:rPr>
          <w:sz w:val="22"/>
          <w:szCs w:val="22"/>
        </w:rPr>
        <w:t>]</w:t>
      </w:r>
      <w:r w:rsidR="008D79F6">
        <w:rPr>
          <w:sz w:val="22"/>
          <w:szCs w:val="22"/>
        </w:rPr>
        <w:t>.</w:t>
      </w:r>
      <w:r w:rsidR="002D3D73" w:rsidRPr="000B764F">
        <w:rPr>
          <w:sz w:val="22"/>
          <w:szCs w:val="22"/>
        </w:rPr>
        <w:t xml:space="preserve"> </w:t>
      </w:r>
      <w:r w:rsidR="001053FD" w:rsidRPr="000B764F">
        <w:rPr>
          <w:sz w:val="22"/>
          <w:szCs w:val="22"/>
        </w:rPr>
        <w:t xml:space="preserve">It accurately models the contact inhibition of cells and </w:t>
      </w:r>
      <w:r w:rsidR="009C2040" w:rsidRPr="000B764F">
        <w:rPr>
          <w:sz w:val="22"/>
          <w:szCs w:val="22"/>
        </w:rPr>
        <w:t xml:space="preserve">differentiation of endothelial cells to quiescent cells in the G0 phase. </w:t>
      </w:r>
    </w:p>
    <w:p w14:paraId="0EDD8532" w14:textId="453A3D10" w:rsidR="00E11883" w:rsidRPr="003B05A4" w:rsidRDefault="00071C91" w:rsidP="00DA2835">
      <w:pPr>
        <w:pStyle w:val="NormalWeb"/>
        <w:spacing w:before="0" w:beforeAutospacing="0" w:after="0" w:afterAutospacing="0"/>
        <w:rPr>
          <w:color w:val="FF0000"/>
          <w:sz w:val="22"/>
          <w:szCs w:val="22"/>
        </w:rPr>
      </w:pPr>
      <w:r w:rsidRPr="000B764F">
        <w:rPr>
          <w:sz w:val="22"/>
          <w:szCs w:val="22"/>
        </w:rPr>
        <w:t xml:space="preserve">The implementation of the cell cycle is similar to </w:t>
      </w:r>
      <w:r w:rsidR="00430FE4" w:rsidRPr="000B764F">
        <w:rPr>
          <w:sz w:val="22"/>
          <w:szCs w:val="22"/>
        </w:rPr>
        <w:t xml:space="preserve">what was discussed in 2.1 with each cell progressing one tick through the cell cycle each iteration. </w:t>
      </w:r>
      <w:r w:rsidR="004A69C0" w:rsidRPr="000B764F">
        <w:rPr>
          <w:sz w:val="22"/>
          <w:szCs w:val="22"/>
        </w:rPr>
        <w:t>T</w:t>
      </w:r>
      <w:r w:rsidR="00430FE4" w:rsidRPr="000B764F">
        <w:rPr>
          <w:sz w:val="22"/>
          <w:szCs w:val="22"/>
        </w:rPr>
        <w:t>he duration of S-G2-M phase and G1 phase being s</w:t>
      </w:r>
      <w:r w:rsidR="009C2040" w:rsidRPr="000B764F">
        <w:rPr>
          <w:sz w:val="22"/>
          <w:szCs w:val="22"/>
        </w:rPr>
        <w:t xml:space="preserve">lightly different for each cell, imitating the </w:t>
      </w:r>
      <w:r w:rsidR="004A69C0" w:rsidRPr="000B764F">
        <w:rPr>
          <w:sz w:val="22"/>
          <w:szCs w:val="22"/>
        </w:rPr>
        <w:t>stochastic</w:t>
      </w:r>
      <w:r w:rsidR="009C2040" w:rsidRPr="000B764F">
        <w:rPr>
          <w:sz w:val="22"/>
          <w:szCs w:val="22"/>
        </w:rPr>
        <w:t xml:space="preserve"> nature of cells.</w:t>
      </w:r>
    </w:p>
    <w:p w14:paraId="634B7BBF" w14:textId="77777777" w:rsidR="00E11883" w:rsidRPr="000B764F" w:rsidRDefault="00E11883" w:rsidP="009C7DFD">
      <w:pPr>
        <w:pStyle w:val="NormalWeb"/>
        <w:spacing w:before="0" w:beforeAutospacing="0" w:after="0" w:afterAutospacing="0"/>
        <w:ind w:left="720"/>
        <w:rPr>
          <w:sz w:val="22"/>
          <w:szCs w:val="22"/>
        </w:rPr>
      </w:pPr>
    </w:p>
    <w:p w14:paraId="07CE8423" w14:textId="655886D4" w:rsidR="00C1774E" w:rsidRPr="000B764F" w:rsidRDefault="003B05A4" w:rsidP="00DB75A7">
      <w:pPr>
        <w:pStyle w:val="NormalWeb"/>
        <w:spacing w:before="0" w:beforeAutospacing="0" w:after="0" w:afterAutospacing="0"/>
        <w:rPr>
          <w:sz w:val="22"/>
          <w:szCs w:val="22"/>
        </w:rPr>
      </w:pPr>
      <w:r>
        <w:rPr>
          <w:sz w:val="22"/>
          <w:szCs w:val="22"/>
        </w:rPr>
        <w:t>Two</w:t>
      </w:r>
      <w:r w:rsidR="00DD75A9" w:rsidRPr="000B764F">
        <w:rPr>
          <w:sz w:val="22"/>
          <w:szCs w:val="22"/>
        </w:rPr>
        <w:t xml:space="preserve"> programs that use agent based modelling to allow </w:t>
      </w:r>
      <w:r w:rsidR="00046277" w:rsidRPr="000B764F">
        <w:rPr>
          <w:sz w:val="22"/>
          <w:szCs w:val="22"/>
        </w:rPr>
        <w:t>for the type of emergent</w:t>
      </w:r>
      <w:r w:rsidR="00DD75A9" w:rsidRPr="000B764F">
        <w:rPr>
          <w:sz w:val="22"/>
          <w:szCs w:val="22"/>
        </w:rPr>
        <w:t xml:space="preserve"> biological behavi</w:t>
      </w:r>
      <w:r w:rsidR="0019153F" w:rsidRPr="000B764F">
        <w:rPr>
          <w:sz w:val="22"/>
          <w:szCs w:val="22"/>
        </w:rPr>
        <w:t>ours</w:t>
      </w:r>
      <w:r w:rsidR="00046277" w:rsidRPr="000B764F">
        <w:rPr>
          <w:sz w:val="22"/>
          <w:szCs w:val="22"/>
        </w:rPr>
        <w:t xml:space="preserve"> I’m looking fo</w:t>
      </w:r>
      <w:r>
        <w:rPr>
          <w:sz w:val="22"/>
          <w:szCs w:val="22"/>
        </w:rPr>
        <w:t>r have been investigated</w:t>
      </w:r>
      <w:r w:rsidR="0019153F" w:rsidRPr="000B764F">
        <w:rPr>
          <w:sz w:val="22"/>
          <w:szCs w:val="22"/>
        </w:rPr>
        <w:t>. The first program is SPARK</w:t>
      </w:r>
      <w:r w:rsidR="00524581" w:rsidRPr="000B764F">
        <w:rPr>
          <w:sz w:val="22"/>
          <w:szCs w:val="22"/>
        </w:rPr>
        <w:t xml:space="preserve"> </w:t>
      </w:r>
      <w:r w:rsidR="00046277" w:rsidRPr="000B764F">
        <w:rPr>
          <w:sz w:val="22"/>
          <w:szCs w:val="22"/>
        </w:rPr>
        <w:t xml:space="preserve">which is a lightweight </w:t>
      </w:r>
      <w:r w:rsidR="002427AE" w:rsidRPr="000B764F">
        <w:rPr>
          <w:sz w:val="22"/>
          <w:szCs w:val="22"/>
        </w:rPr>
        <w:t>and efficient tool for CA</w:t>
      </w:r>
      <w:r w:rsidR="00046277" w:rsidRPr="000B764F">
        <w:rPr>
          <w:sz w:val="22"/>
          <w:szCs w:val="22"/>
        </w:rPr>
        <w:t>.</w:t>
      </w:r>
      <w:r w:rsidR="002427AE" w:rsidRPr="000B764F">
        <w:rPr>
          <w:sz w:val="22"/>
          <w:szCs w:val="22"/>
        </w:rPr>
        <w:t xml:space="preserve"> Being so lightweight, Spark is very capable of</w:t>
      </w:r>
      <w:r w:rsidR="00917EF0">
        <w:rPr>
          <w:sz w:val="22"/>
          <w:szCs w:val="22"/>
        </w:rPr>
        <w:t xml:space="preserve"> modelling the number of cells</w:t>
      </w:r>
      <w:r w:rsidR="002427AE" w:rsidRPr="000B764F">
        <w:rPr>
          <w:sz w:val="22"/>
          <w:szCs w:val="22"/>
        </w:rPr>
        <w:t xml:space="preserve"> require</w:t>
      </w:r>
      <w:r w:rsidR="00917EF0">
        <w:rPr>
          <w:sz w:val="22"/>
          <w:szCs w:val="22"/>
        </w:rPr>
        <w:t>d</w:t>
      </w:r>
      <w:r w:rsidR="002427AE" w:rsidRPr="000B764F">
        <w:rPr>
          <w:sz w:val="22"/>
          <w:szCs w:val="22"/>
        </w:rPr>
        <w:t xml:space="preserve"> for this project; in </w:t>
      </w:r>
      <w:r w:rsidR="009C7DFD" w:rsidRPr="000B764F">
        <w:rPr>
          <w:sz w:val="22"/>
          <w:szCs w:val="22"/>
        </w:rPr>
        <w:t>fact,</w:t>
      </w:r>
      <w:r w:rsidR="002427AE" w:rsidRPr="000B764F">
        <w:rPr>
          <w:sz w:val="22"/>
          <w:szCs w:val="22"/>
        </w:rPr>
        <w:t xml:space="preserve"> it can simulate </w:t>
      </w:r>
      <w:r w:rsidR="00BA448E" w:rsidRPr="000B764F">
        <w:rPr>
          <w:sz w:val="22"/>
          <w:szCs w:val="22"/>
        </w:rPr>
        <w:t>a grid of 101x101 with 10201 cells in real time.</w:t>
      </w:r>
      <w:r w:rsidR="00046277" w:rsidRPr="000B764F">
        <w:rPr>
          <w:sz w:val="22"/>
          <w:szCs w:val="22"/>
        </w:rPr>
        <w:t xml:space="preserve"> Its programs are written in SPARK-PL which is translated into Java source code</w:t>
      </w:r>
      <w:r w:rsidR="00B218EF" w:rsidRPr="000B764F">
        <w:rPr>
          <w:sz w:val="22"/>
          <w:szCs w:val="22"/>
        </w:rPr>
        <w:t>, meaning a significant amount of time will be required to learn the new language.</w:t>
      </w:r>
      <w:r w:rsidR="002427AE" w:rsidRPr="000B764F">
        <w:rPr>
          <w:sz w:val="22"/>
          <w:szCs w:val="22"/>
        </w:rPr>
        <w:t xml:space="preserve"> </w:t>
      </w:r>
      <w:r w:rsidR="00BA448E" w:rsidRPr="000B764F">
        <w:rPr>
          <w:sz w:val="22"/>
          <w:szCs w:val="22"/>
        </w:rPr>
        <w:t>Another downside is that being a CA</w:t>
      </w:r>
      <w:r w:rsidR="00260B53" w:rsidRPr="000B764F">
        <w:rPr>
          <w:sz w:val="22"/>
          <w:szCs w:val="22"/>
        </w:rPr>
        <w:t>,</w:t>
      </w:r>
      <w:r w:rsidR="00BA448E" w:rsidRPr="000B764F">
        <w:rPr>
          <w:sz w:val="22"/>
          <w:szCs w:val="22"/>
        </w:rPr>
        <w:t xml:space="preserve"> the ECs are embedded into the endothelial matrix (the layer the cells sit on top) and therefore are unable to move around the system</w:t>
      </w:r>
      <w:r w:rsidR="009C7DFD" w:rsidRPr="000B764F">
        <w:rPr>
          <w:sz w:val="22"/>
          <w:szCs w:val="22"/>
        </w:rPr>
        <w:t xml:space="preserve">, </w:t>
      </w:r>
      <w:r w:rsidR="00AA6806" w:rsidRPr="000B764F">
        <w:rPr>
          <w:sz w:val="22"/>
          <w:szCs w:val="22"/>
        </w:rPr>
        <w:t xml:space="preserve">and </w:t>
      </w:r>
      <w:r w:rsidR="009C7DFD" w:rsidRPr="000B764F">
        <w:rPr>
          <w:sz w:val="22"/>
          <w:szCs w:val="22"/>
        </w:rPr>
        <w:t>as explained above, this is a simplification of reality as ECs are constantly moving or shifting on top of the endothelium layer.</w:t>
      </w:r>
    </w:p>
    <w:p w14:paraId="17A7B0DB" w14:textId="77777777" w:rsidR="00F65495" w:rsidRPr="000B764F" w:rsidRDefault="00F65495" w:rsidP="00046277">
      <w:pPr>
        <w:pStyle w:val="NormalWeb"/>
        <w:spacing w:before="0" w:beforeAutospacing="0" w:after="0" w:afterAutospacing="0"/>
        <w:ind w:left="720"/>
        <w:rPr>
          <w:sz w:val="22"/>
          <w:szCs w:val="22"/>
        </w:rPr>
      </w:pPr>
    </w:p>
    <w:p w14:paraId="6F365CBE" w14:textId="53A169EE" w:rsidR="00E63FC7" w:rsidRPr="000B764F" w:rsidRDefault="00A94CC0" w:rsidP="00DB75A7">
      <w:pPr>
        <w:pStyle w:val="NormalWeb"/>
        <w:spacing w:before="0" w:beforeAutospacing="0" w:after="0" w:afterAutospacing="0"/>
        <w:rPr>
          <w:sz w:val="22"/>
          <w:szCs w:val="22"/>
        </w:rPr>
      </w:pPr>
      <w:r w:rsidRPr="000B764F">
        <w:rPr>
          <w:sz w:val="22"/>
          <w:szCs w:val="22"/>
        </w:rPr>
        <w:t>The other program</w:t>
      </w:r>
      <w:r w:rsidR="00DD75A9" w:rsidRPr="000B764F">
        <w:rPr>
          <w:sz w:val="22"/>
          <w:szCs w:val="22"/>
        </w:rPr>
        <w:t xml:space="preserve"> is </w:t>
      </w:r>
      <w:r w:rsidR="003A46F8" w:rsidRPr="000B764F">
        <w:rPr>
          <w:sz w:val="22"/>
          <w:szCs w:val="22"/>
        </w:rPr>
        <w:t>a python based ABM</w:t>
      </w:r>
      <w:r w:rsidR="00DD75A9" w:rsidRPr="000B764F">
        <w:rPr>
          <w:sz w:val="22"/>
          <w:szCs w:val="22"/>
        </w:rPr>
        <w:t xml:space="preserve"> by Marziha Tehrani</w:t>
      </w:r>
      <w:r w:rsidRPr="000B764F">
        <w:rPr>
          <w:sz w:val="22"/>
          <w:szCs w:val="22"/>
        </w:rPr>
        <w:t>, a PhD student, called CellABM.</w:t>
      </w:r>
      <w:r w:rsidR="003A46F8" w:rsidRPr="000B764F">
        <w:rPr>
          <w:sz w:val="22"/>
          <w:szCs w:val="22"/>
        </w:rPr>
        <w:t xml:space="preserve"> </w:t>
      </w:r>
      <w:r w:rsidRPr="000B764F">
        <w:rPr>
          <w:sz w:val="22"/>
          <w:szCs w:val="22"/>
        </w:rPr>
        <w:t>I</w:t>
      </w:r>
      <w:r w:rsidR="003800F0" w:rsidRPr="000B764F">
        <w:rPr>
          <w:sz w:val="22"/>
          <w:szCs w:val="22"/>
        </w:rPr>
        <w:t xml:space="preserve">t uses two agents to model interactions </w:t>
      </w:r>
      <w:r w:rsidR="003A46F8" w:rsidRPr="000B764F">
        <w:rPr>
          <w:sz w:val="22"/>
          <w:szCs w:val="22"/>
        </w:rPr>
        <w:t>betwe</w:t>
      </w:r>
      <w:r w:rsidR="003800F0" w:rsidRPr="000B764F">
        <w:rPr>
          <w:sz w:val="22"/>
          <w:szCs w:val="22"/>
        </w:rPr>
        <w:t>en cancer cells and stem cells and</w:t>
      </w:r>
      <w:r w:rsidR="003A46F8" w:rsidRPr="000B764F">
        <w:rPr>
          <w:sz w:val="22"/>
          <w:szCs w:val="22"/>
        </w:rPr>
        <w:t xml:space="preserve"> has several classes which allow</w:t>
      </w:r>
      <w:ins w:id="116" w:author="D.Walker" w:date="2017-11-28T16:52:00Z">
        <w:r w:rsidR="00807C12" w:rsidRPr="000B764F">
          <w:rPr>
            <w:sz w:val="22"/>
            <w:szCs w:val="22"/>
          </w:rPr>
          <w:t xml:space="preserve">s the user </w:t>
        </w:r>
      </w:ins>
      <w:del w:id="117" w:author="D.Walker" w:date="2017-11-28T16:52:00Z">
        <w:r w:rsidR="003A46F8" w:rsidRPr="000B764F" w:rsidDel="00807C12">
          <w:rPr>
            <w:sz w:val="22"/>
            <w:szCs w:val="22"/>
          </w:rPr>
          <w:delText xml:space="preserve"> you </w:delText>
        </w:r>
      </w:del>
      <w:r w:rsidR="003A46F8" w:rsidRPr="000B764F">
        <w:rPr>
          <w:sz w:val="22"/>
          <w:szCs w:val="22"/>
        </w:rPr>
        <w:t>to easily change the rules of each phase of the cell cycle along with the initial cell parameters, such as size</w:t>
      </w:r>
      <w:r w:rsidR="00E63FC7" w:rsidRPr="000B764F">
        <w:rPr>
          <w:sz w:val="22"/>
          <w:szCs w:val="22"/>
        </w:rPr>
        <w:t>, direction</w:t>
      </w:r>
      <w:r w:rsidR="004F637C">
        <w:rPr>
          <w:sz w:val="22"/>
          <w:szCs w:val="22"/>
        </w:rPr>
        <w:t>,</w:t>
      </w:r>
      <w:r w:rsidR="00E63FC7" w:rsidRPr="000B764F">
        <w:rPr>
          <w:sz w:val="22"/>
          <w:szCs w:val="22"/>
        </w:rPr>
        <w:t xml:space="preserve"> and speed.</w:t>
      </w:r>
      <w:r w:rsidRPr="000B764F">
        <w:rPr>
          <w:sz w:val="22"/>
          <w:szCs w:val="22"/>
        </w:rPr>
        <w:t xml:space="preserve"> However at large cell numbers</w:t>
      </w:r>
      <w:r w:rsidR="003800F0" w:rsidRPr="000B764F">
        <w:rPr>
          <w:sz w:val="22"/>
          <w:szCs w:val="22"/>
        </w:rPr>
        <w:t>, it</w:t>
      </w:r>
      <w:r w:rsidRPr="000B764F">
        <w:rPr>
          <w:sz w:val="22"/>
          <w:szCs w:val="22"/>
        </w:rPr>
        <w:t xml:space="preserve"> is rather slow and </w:t>
      </w:r>
      <w:r w:rsidR="003800F0" w:rsidRPr="000B764F">
        <w:rPr>
          <w:sz w:val="22"/>
          <w:szCs w:val="22"/>
        </w:rPr>
        <w:t>there are</w:t>
      </w:r>
      <w:r w:rsidRPr="000B764F">
        <w:rPr>
          <w:sz w:val="22"/>
          <w:szCs w:val="22"/>
        </w:rPr>
        <w:t xml:space="preserve"> no capabilities of interacting with the agents during the simulation.</w:t>
      </w:r>
    </w:p>
    <w:p w14:paraId="5AC7B25E" w14:textId="77777777" w:rsidR="001944B6" w:rsidRPr="004F637C" w:rsidRDefault="001944B6" w:rsidP="00115F28">
      <w:pPr>
        <w:pStyle w:val="NormalWeb"/>
        <w:spacing w:before="0" w:beforeAutospacing="0" w:after="0" w:afterAutospacing="0"/>
        <w:rPr>
          <w:sz w:val="22"/>
          <w:szCs w:val="22"/>
        </w:rPr>
      </w:pPr>
    </w:p>
    <w:p w14:paraId="48D246DB" w14:textId="5B2BF9A9" w:rsidR="00BA448E" w:rsidRPr="004F637C" w:rsidRDefault="00BA448E" w:rsidP="00DB75A7">
      <w:pPr>
        <w:pStyle w:val="NormalWeb"/>
        <w:spacing w:before="0" w:beforeAutospacing="0" w:after="0" w:afterAutospacing="0"/>
        <w:rPr>
          <w:sz w:val="22"/>
          <w:szCs w:val="22"/>
        </w:rPr>
      </w:pPr>
      <w:r w:rsidRPr="004F637C">
        <w:rPr>
          <w:sz w:val="22"/>
          <w:szCs w:val="22"/>
        </w:rPr>
        <w:t xml:space="preserve">There are three other software frameworks </w:t>
      </w:r>
      <w:r w:rsidR="004F637C" w:rsidRPr="004F637C">
        <w:rPr>
          <w:sz w:val="22"/>
          <w:szCs w:val="22"/>
        </w:rPr>
        <w:t>that have been</w:t>
      </w:r>
      <w:r w:rsidRPr="004F637C">
        <w:rPr>
          <w:sz w:val="22"/>
          <w:szCs w:val="22"/>
        </w:rPr>
        <w:t xml:space="preserve"> looked at, but not as in-depth as the two described above; they are: Net Logo, Mason, and Repast.</w:t>
      </w:r>
      <w:r w:rsidR="00185A9C" w:rsidRPr="004F637C">
        <w:rPr>
          <w:sz w:val="22"/>
          <w:szCs w:val="22"/>
        </w:rPr>
        <w:t xml:space="preserve"> </w:t>
      </w:r>
    </w:p>
    <w:p w14:paraId="29CFF393" w14:textId="29C0142A" w:rsidR="00BA448E" w:rsidRPr="000B764F" w:rsidRDefault="00BA448E" w:rsidP="00115F28">
      <w:pPr>
        <w:pStyle w:val="NormalWeb"/>
        <w:spacing w:before="0" w:beforeAutospacing="0" w:after="0" w:afterAutospacing="0"/>
        <w:rPr>
          <w:sz w:val="22"/>
          <w:szCs w:val="22"/>
        </w:rPr>
      </w:pPr>
      <w:r w:rsidRPr="000B764F">
        <w:rPr>
          <w:sz w:val="22"/>
          <w:szCs w:val="22"/>
        </w:rPr>
        <w:tab/>
      </w:r>
    </w:p>
    <w:tbl>
      <w:tblPr>
        <w:tblStyle w:val="TableGrid"/>
        <w:tblW w:w="0" w:type="auto"/>
        <w:tblInd w:w="720" w:type="dxa"/>
        <w:tblLook w:val="04A0" w:firstRow="1" w:lastRow="0" w:firstColumn="1" w:lastColumn="0" w:noHBand="0" w:noVBand="1"/>
        <w:tblPrChange w:id="118" w:author="Harry Cooper" w:date="2017-11-30T19:42:00Z">
          <w:tblPr>
            <w:tblStyle w:val="TableGrid"/>
            <w:tblW w:w="0" w:type="auto"/>
            <w:tblInd w:w="720" w:type="dxa"/>
            <w:tblLook w:val="04A0" w:firstRow="1" w:lastRow="0" w:firstColumn="1" w:lastColumn="0" w:noHBand="0" w:noVBand="1"/>
          </w:tblPr>
        </w:tblPrChange>
      </w:tblPr>
      <w:tblGrid>
        <w:gridCol w:w="2022"/>
        <w:tblGridChange w:id="119">
          <w:tblGrid>
            <w:gridCol w:w="2022"/>
          </w:tblGrid>
        </w:tblGridChange>
      </w:tblGrid>
      <w:tr w:rsidR="001944B6" w:rsidRPr="000B764F" w:rsidDel="001944B6" w14:paraId="612E0A74" w14:textId="1A2C9994" w:rsidTr="00115F28">
        <w:trPr>
          <w:trHeight w:val="332"/>
          <w:del w:id="120" w:author="Harry Cooper" w:date="2017-11-29T15:15:00Z"/>
          <w:trPrChange w:id="121" w:author="Harry Cooper" w:date="2017-11-30T19:42:00Z">
            <w:trPr>
              <w:trHeight w:val="260"/>
            </w:trPr>
          </w:trPrChange>
        </w:trPr>
        <w:tc>
          <w:tcPr>
            <w:tcW w:w="2022" w:type="dxa"/>
            <w:tcPrChange w:id="122" w:author="Harry Cooper" w:date="2017-11-30T19:42:00Z">
              <w:tcPr>
                <w:tcW w:w="2022" w:type="dxa"/>
              </w:tcPr>
            </w:tcPrChange>
          </w:tcPr>
          <w:p w14:paraId="6AF55796" w14:textId="48F5D657" w:rsidR="001944B6" w:rsidRPr="000B764F" w:rsidDel="001944B6" w:rsidRDefault="001944B6" w:rsidP="00046277">
            <w:pPr>
              <w:pStyle w:val="NormalWeb"/>
              <w:spacing w:before="0" w:beforeAutospacing="0" w:after="0" w:afterAutospacing="0"/>
              <w:rPr>
                <w:del w:id="123" w:author="Harry Cooper" w:date="2017-11-29T15:15:00Z"/>
                <w:sz w:val="22"/>
                <w:szCs w:val="22"/>
              </w:rPr>
            </w:pPr>
          </w:p>
        </w:tc>
      </w:tr>
      <w:tr w:rsidR="001944B6" w:rsidRPr="000B764F" w:rsidDel="001944B6" w14:paraId="43103CE0" w14:textId="493D0ADD" w:rsidTr="00E63FC7">
        <w:trPr>
          <w:trHeight w:val="260"/>
          <w:del w:id="124" w:author="Harry Cooper" w:date="2017-11-29T15:15:00Z"/>
        </w:trPr>
        <w:tc>
          <w:tcPr>
            <w:tcW w:w="2022" w:type="dxa"/>
          </w:tcPr>
          <w:p w14:paraId="319F3064" w14:textId="3C0C91AA" w:rsidR="001944B6" w:rsidRPr="000B764F" w:rsidDel="001944B6" w:rsidRDefault="001944B6" w:rsidP="00046277">
            <w:pPr>
              <w:pStyle w:val="NormalWeb"/>
              <w:spacing w:before="0" w:beforeAutospacing="0" w:after="0" w:afterAutospacing="0"/>
              <w:rPr>
                <w:del w:id="125" w:author="Harry Cooper" w:date="2017-11-29T15:15:00Z"/>
                <w:sz w:val="22"/>
                <w:szCs w:val="22"/>
              </w:rPr>
            </w:pPr>
          </w:p>
        </w:tc>
      </w:tr>
      <w:tr w:rsidR="001944B6" w:rsidRPr="000B764F" w:rsidDel="001944B6" w14:paraId="53645236" w14:textId="5300A506" w:rsidTr="00E63FC7">
        <w:trPr>
          <w:trHeight w:val="260"/>
          <w:del w:id="126" w:author="Harry Cooper" w:date="2017-11-29T15:15:00Z"/>
        </w:trPr>
        <w:tc>
          <w:tcPr>
            <w:tcW w:w="2022" w:type="dxa"/>
          </w:tcPr>
          <w:p w14:paraId="777B61D0" w14:textId="45D68D89" w:rsidR="001944B6" w:rsidRPr="000B764F" w:rsidDel="001944B6" w:rsidRDefault="001944B6" w:rsidP="00046277">
            <w:pPr>
              <w:pStyle w:val="NormalWeb"/>
              <w:spacing w:before="0" w:beforeAutospacing="0" w:after="0" w:afterAutospacing="0"/>
              <w:rPr>
                <w:del w:id="127" w:author="Harry Cooper" w:date="2017-11-29T15:15:00Z"/>
                <w:sz w:val="22"/>
                <w:szCs w:val="22"/>
              </w:rPr>
            </w:pPr>
          </w:p>
        </w:tc>
      </w:tr>
    </w:tbl>
    <w:p w14:paraId="10CB6537" w14:textId="2038B785" w:rsidR="00BA448E" w:rsidRDefault="00BA448E" w:rsidP="00DB75A7">
      <w:pPr>
        <w:pStyle w:val="NormalWeb"/>
        <w:spacing w:before="0" w:beforeAutospacing="0" w:after="0" w:afterAutospacing="0"/>
        <w:rPr>
          <w:sz w:val="22"/>
          <w:szCs w:val="22"/>
        </w:rPr>
      </w:pPr>
      <w:r w:rsidRPr="000B764F">
        <w:rPr>
          <w:sz w:val="22"/>
          <w:szCs w:val="22"/>
        </w:rPr>
        <w:t xml:space="preserve">Below, I have </w:t>
      </w:r>
      <w:r w:rsidR="007613B3" w:rsidRPr="000B764F">
        <w:rPr>
          <w:sz w:val="22"/>
          <w:szCs w:val="22"/>
        </w:rPr>
        <w:t>quantitat</w:t>
      </w:r>
      <w:r w:rsidR="007653C6" w:rsidRPr="000B764F">
        <w:rPr>
          <w:sz w:val="22"/>
          <w:szCs w:val="22"/>
        </w:rPr>
        <w:t>ively summarised the</w:t>
      </w:r>
      <w:r w:rsidRPr="000B764F">
        <w:rPr>
          <w:sz w:val="22"/>
          <w:szCs w:val="22"/>
        </w:rPr>
        <w:t xml:space="preserve"> strengths of each software in relation to each other. </w:t>
      </w:r>
      <w:r w:rsidR="001C57A4" w:rsidRPr="000B764F">
        <w:rPr>
          <w:sz w:val="22"/>
          <w:szCs w:val="22"/>
        </w:rPr>
        <w:t>A</w:t>
      </w:r>
      <w:r w:rsidRPr="000B764F">
        <w:rPr>
          <w:sz w:val="22"/>
          <w:szCs w:val="22"/>
        </w:rPr>
        <w:t xml:space="preserve"> scoring system between 1</w:t>
      </w:r>
      <w:r w:rsidR="00C868CE" w:rsidRPr="000B764F">
        <w:rPr>
          <w:sz w:val="22"/>
          <w:szCs w:val="22"/>
        </w:rPr>
        <w:t xml:space="preserve"> (low)</w:t>
      </w:r>
      <w:r w:rsidRPr="000B764F">
        <w:rPr>
          <w:sz w:val="22"/>
          <w:szCs w:val="22"/>
        </w:rPr>
        <w:t xml:space="preserve"> and 5</w:t>
      </w:r>
      <w:r w:rsidR="00C868CE" w:rsidRPr="000B764F">
        <w:rPr>
          <w:sz w:val="22"/>
          <w:szCs w:val="22"/>
        </w:rPr>
        <w:t xml:space="preserve"> (high)</w:t>
      </w:r>
      <w:r w:rsidRPr="000B764F">
        <w:rPr>
          <w:sz w:val="22"/>
          <w:szCs w:val="22"/>
        </w:rPr>
        <w:t xml:space="preserve"> </w:t>
      </w:r>
      <w:r w:rsidR="001C57A4" w:rsidRPr="000B764F">
        <w:rPr>
          <w:sz w:val="22"/>
          <w:szCs w:val="22"/>
        </w:rPr>
        <w:t>is multiplied</w:t>
      </w:r>
      <w:r w:rsidRPr="000B764F">
        <w:rPr>
          <w:sz w:val="22"/>
          <w:szCs w:val="22"/>
        </w:rPr>
        <w:t xml:space="preserve"> by the weight of each category. This gives a total showing the overall usefulness of the software. </w:t>
      </w:r>
    </w:p>
    <w:p w14:paraId="3AE52542" w14:textId="77777777" w:rsidR="00DB75A7" w:rsidRPr="00DB75A7" w:rsidRDefault="00DB75A7" w:rsidP="00DB75A7">
      <w:pPr>
        <w:pStyle w:val="NormalWeb"/>
        <w:spacing w:before="0" w:beforeAutospacing="0" w:after="0" w:afterAutospacing="0"/>
        <w:rPr>
          <w:sz w:val="22"/>
          <w:szCs w:val="22"/>
        </w:rPr>
      </w:pPr>
    </w:p>
    <w:tbl>
      <w:tblPr>
        <w:tblStyle w:val="TableGrid"/>
        <w:tblW w:w="8172" w:type="dxa"/>
        <w:jc w:val="center"/>
        <w:tblLook w:val="04A0" w:firstRow="1" w:lastRow="0" w:firstColumn="1" w:lastColumn="0" w:noHBand="0" w:noVBand="1"/>
      </w:tblPr>
      <w:tblGrid>
        <w:gridCol w:w="2184"/>
        <w:gridCol w:w="510"/>
        <w:gridCol w:w="1067"/>
        <w:gridCol w:w="1109"/>
        <w:gridCol w:w="1086"/>
        <w:gridCol w:w="1100"/>
        <w:gridCol w:w="1116"/>
      </w:tblGrid>
      <w:tr w:rsidR="00450068" w:rsidRPr="000B764F" w14:paraId="3B47DB16" w14:textId="77777777" w:rsidTr="00DB75A7">
        <w:trPr>
          <w:trHeight w:val="340"/>
          <w:jc w:val="center"/>
          <w:ins w:id="128" w:author="Harry Cooper" w:date="2017-11-29T15:15:00Z"/>
        </w:trPr>
        <w:tc>
          <w:tcPr>
            <w:tcW w:w="2719" w:type="dxa"/>
            <w:gridSpan w:val="2"/>
            <w:vMerge w:val="restart"/>
            <w:vAlign w:val="center"/>
          </w:tcPr>
          <w:p w14:paraId="773CAA59" w14:textId="77777777" w:rsidR="0071354D" w:rsidRPr="000B764F" w:rsidRDefault="0071354D" w:rsidP="00DB75A7">
            <w:pPr>
              <w:pStyle w:val="NormalWeb"/>
              <w:spacing w:before="0" w:beforeAutospacing="0" w:after="0" w:afterAutospacing="0"/>
              <w:rPr>
                <w:b/>
                <w:sz w:val="22"/>
                <w:szCs w:val="22"/>
              </w:rPr>
            </w:pPr>
          </w:p>
        </w:tc>
        <w:tc>
          <w:tcPr>
            <w:tcW w:w="5453" w:type="dxa"/>
            <w:gridSpan w:val="5"/>
            <w:vAlign w:val="center"/>
          </w:tcPr>
          <w:p w14:paraId="2DA558AE" w14:textId="76C1789A" w:rsidR="0071354D" w:rsidRPr="000B764F" w:rsidRDefault="0071354D">
            <w:pPr>
              <w:pStyle w:val="NormalWeb"/>
              <w:spacing w:before="0" w:beforeAutospacing="0" w:after="0" w:afterAutospacing="0"/>
              <w:jc w:val="center"/>
              <w:rPr>
                <w:ins w:id="129" w:author="Harry Cooper" w:date="2017-11-29T15:15:00Z"/>
                <w:b/>
                <w:sz w:val="22"/>
                <w:szCs w:val="22"/>
                <w:rPrChange w:id="130" w:author="Harry Cooper" w:date="2017-11-29T15:16:00Z">
                  <w:rPr>
                    <w:ins w:id="131" w:author="Harry Cooper" w:date="2017-11-29T15:15:00Z"/>
                    <w:rFonts w:asciiTheme="minorHAnsi" w:hAnsiTheme="minorHAnsi"/>
                    <w:szCs w:val="22"/>
                  </w:rPr>
                </w:rPrChange>
              </w:rPr>
              <w:pPrChange w:id="132" w:author="Harry Cooper" w:date="2017-11-29T15:16:00Z">
                <w:pPr>
                  <w:pStyle w:val="NormalWeb"/>
                  <w:spacing w:before="0" w:beforeAutospacing="0" w:after="0" w:afterAutospacing="0"/>
                </w:pPr>
              </w:pPrChange>
            </w:pPr>
            <w:ins w:id="133" w:author="Harry Cooper" w:date="2017-11-29T15:16:00Z">
              <w:r w:rsidRPr="000B764F">
                <w:rPr>
                  <w:b/>
                  <w:sz w:val="22"/>
                  <w:szCs w:val="22"/>
                  <w:rPrChange w:id="134" w:author="Harry Cooper" w:date="2017-11-29T15:16:00Z">
                    <w:rPr>
                      <w:rFonts w:asciiTheme="minorHAnsi" w:hAnsiTheme="minorHAnsi"/>
                      <w:szCs w:val="22"/>
                    </w:rPr>
                  </w:rPrChange>
                </w:rPr>
                <w:t>Comparison of Software</w:t>
              </w:r>
            </w:ins>
          </w:p>
        </w:tc>
      </w:tr>
      <w:tr w:rsidR="00B45B87" w:rsidRPr="000B764F" w14:paraId="5E43799F" w14:textId="77777777" w:rsidTr="00DB75A7">
        <w:trPr>
          <w:trHeight w:val="359"/>
          <w:jc w:val="center"/>
        </w:trPr>
        <w:tc>
          <w:tcPr>
            <w:tcW w:w="2719" w:type="dxa"/>
            <w:gridSpan w:val="2"/>
            <w:vMerge/>
            <w:vAlign w:val="center"/>
          </w:tcPr>
          <w:p w14:paraId="1752B748" w14:textId="77777777" w:rsidR="0071354D" w:rsidRPr="000B764F" w:rsidRDefault="0071354D" w:rsidP="00450068">
            <w:pPr>
              <w:pStyle w:val="NormalWeb"/>
              <w:spacing w:before="0" w:beforeAutospacing="0" w:after="0" w:afterAutospacing="0"/>
              <w:jc w:val="center"/>
              <w:rPr>
                <w:b/>
                <w:sz w:val="22"/>
                <w:szCs w:val="22"/>
              </w:rPr>
            </w:pPr>
          </w:p>
        </w:tc>
        <w:tc>
          <w:tcPr>
            <w:tcW w:w="1080" w:type="dxa"/>
            <w:vAlign w:val="center"/>
          </w:tcPr>
          <w:p w14:paraId="134023C4" w14:textId="6D6002A7" w:rsidR="0071354D" w:rsidRPr="000B764F" w:rsidRDefault="0071354D" w:rsidP="00450068">
            <w:pPr>
              <w:pStyle w:val="NormalWeb"/>
              <w:spacing w:before="0" w:beforeAutospacing="0" w:after="0" w:afterAutospacing="0"/>
              <w:jc w:val="center"/>
              <w:rPr>
                <w:b/>
                <w:sz w:val="22"/>
                <w:szCs w:val="22"/>
                <w:rPrChange w:id="135" w:author="Harry Cooper" w:date="2017-11-29T15:16:00Z">
                  <w:rPr>
                    <w:rFonts w:asciiTheme="minorHAnsi" w:hAnsiTheme="minorHAnsi"/>
                    <w:szCs w:val="22"/>
                  </w:rPr>
                </w:rPrChange>
              </w:rPr>
            </w:pPr>
            <w:r w:rsidRPr="000B764F">
              <w:rPr>
                <w:b/>
                <w:sz w:val="22"/>
                <w:szCs w:val="22"/>
                <w:rPrChange w:id="136" w:author="Harry Cooper" w:date="2017-11-29T15:16:00Z">
                  <w:rPr>
                    <w:rFonts w:asciiTheme="minorHAnsi" w:hAnsiTheme="minorHAnsi"/>
                    <w:szCs w:val="22"/>
                  </w:rPr>
                </w:rPrChange>
              </w:rPr>
              <w:t>Spark</w:t>
            </w:r>
          </w:p>
        </w:tc>
        <w:tc>
          <w:tcPr>
            <w:tcW w:w="1030" w:type="dxa"/>
            <w:vAlign w:val="center"/>
          </w:tcPr>
          <w:p w14:paraId="1EA8C69C" w14:textId="05F512F5" w:rsidR="0071354D" w:rsidRPr="000B764F" w:rsidRDefault="0071354D" w:rsidP="00450068">
            <w:pPr>
              <w:pStyle w:val="NormalWeb"/>
              <w:spacing w:before="0" w:beforeAutospacing="0" w:after="0" w:afterAutospacing="0"/>
              <w:jc w:val="center"/>
              <w:rPr>
                <w:b/>
                <w:sz w:val="22"/>
                <w:szCs w:val="22"/>
                <w:rPrChange w:id="137" w:author="Harry Cooper" w:date="2017-11-29T15:16:00Z">
                  <w:rPr>
                    <w:rFonts w:asciiTheme="minorHAnsi" w:hAnsiTheme="minorHAnsi"/>
                    <w:szCs w:val="22"/>
                  </w:rPr>
                </w:rPrChange>
              </w:rPr>
            </w:pPr>
            <w:r w:rsidRPr="000B764F">
              <w:rPr>
                <w:b/>
                <w:sz w:val="22"/>
                <w:szCs w:val="22"/>
                <w:rPrChange w:id="138" w:author="Harry Cooper" w:date="2017-11-29T15:16:00Z">
                  <w:rPr>
                    <w:rFonts w:asciiTheme="minorHAnsi" w:hAnsiTheme="minorHAnsi"/>
                    <w:szCs w:val="22"/>
                  </w:rPr>
                </w:rPrChange>
              </w:rPr>
              <w:t>CellABM</w:t>
            </w:r>
          </w:p>
        </w:tc>
        <w:tc>
          <w:tcPr>
            <w:tcW w:w="1104" w:type="dxa"/>
            <w:vAlign w:val="center"/>
          </w:tcPr>
          <w:p w14:paraId="4BD80F2F" w14:textId="25E507BD" w:rsidR="0071354D" w:rsidRPr="000B764F" w:rsidRDefault="0071354D" w:rsidP="00450068">
            <w:pPr>
              <w:pStyle w:val="NormalWeb"/>
              <w:spacing w:before="0" w:beforeAutospacing="0" w:after="0" w:afterAutospacing="0"/>
              <w:jc w:val="center"/>
              <w:rPr>
                <w:b/>
                <w:sz w:val="22"/>
                <w:szCs w:val="22"/>
                <w:rPrChange w:id="139" w:author="Harry Cooper" w:date="2017-11-29T15:16:00Z">
                  <w:rPr>
                    <w:rFonts w:asciiTheme="minorHAnsi" w:hAnsiTheme="minorHAnsi"/>
                    <w:szCs w:val="22"/>
                  </w:rPr>
                </w:rPrChange>
              </w:rPr>
            </w:pPr>
            <w:r w:rsidRPr="000B764F">
              <w:rPr>
                <w:b/>
                <w:sz w:val="22"/>
                <w:szCs w:val="22"/>
                <w:rPrChange w:id="140" w:author="Harry Cooper" w:date="2017-11-29T15:16:00Z">
                  <w:rPr>
                    <w:rFonts w:asciiTheme="minorHAnsi" w:hAnsiTheme="minorHAnsi"/>
                    <w:szCs w:val="22"/>
                  </w:rPr>
                </w:rPrChange>
              </w:rPr>
              <w:t>Net Logo</w:t>
            </w:r>
          </w:p>
        </w:tc>
        <w:tc>
          <w:tcPr>
            <w:tcW w:w="1111" w:type="dxa"/>
            <w:vAlign w:val="center"/>
          </w:tcPr>
          <w:p w14:paraId="3ACB66F9" w14:textId="5E66A31E" w:rsidR="0071354D" w:rsidRPr="000B764F" w:rsidRDefault="0071354D" w:rsidP="00450068">
            <w:pPr>
              <w:pStyle w:val="NormalWeb"/>
              <w:spacing w:before="0" w:beforeAutospacing="0" w:after="0" w:afterAutospacing="0"/>
              <w:jc w:val="center"/>
              <w:rPr>
                <w:b/>
                <w:sz w:val="22"/>
                <w:szCs w:val="22"/>
                <w:rPrChange w:id="141" w:author="Harry Cooper" w:date="2017-11-29T15:16:00Z">
                  <w:rPr>
                    <w:rFonts w:asciiTheme="minorHAnsi" w:hAnsiTheme="minorHAnsi"/>
                    <w:szCs w:val="22"/>
                  </w:rPr>
                </w:rPrChange>
              </w:rPr>
            </w:pPr>
            <w:r w:rsidRPr="000B764F">
              <w:rPr>
                <w:b/>
                <w:sz w:val="22"/>
                <w:szCs w:val="22"/>
                <w:rPrChange w:id="142" w:author="Harry Cooper" w:date="2017-11-29T15:16:00Z">
                  <w:rPr>
                    <w:rFonts w:asciiTheme="minorHAnsi" w:hAnsiTheme="minorHAnsi"/>
                    <w:szCs w:val="22"/>
                  </w:rPr>
                </w:rPrChange>
              </w:rPr>
              <w:t>Mason</w:t>
            </w:r>
          </w:p>
        </w:tc>
        <w:tc>
          <w:tcPr>
            <w:tcW w:w="1128" w:type="dxa"/>
            <w:vAlign w:val="center"/>
          </w:tcPr>
          <w:p w14:paraId="283A43B0" w14:textId="1301C8D3" w:rsidR="0071354D" w:rsidRPr="000B764F" w:rsidRDefault="0071354D" w:rsidP="00450068">
            <w:pPr>
              <w:pStyle w:val="NormalWeb"/>
              <w:spacing w:before="0" w:beforeAutospacing="0" w:after="0" w:afterAutospacing="0"/>
              <w:jc w:val="center"/>
              <w:rPr>
                <w:b/>
                <w:sz w:val="22"/>
                <w:szCs w:val="22"/>
                <w:rPrChange w:id="143" w:author="Harry Cooper" w:date="2017-11-29T15:16:00Z">
                  <w:rPr>
                    <w:rFonts w:asciiTheme="minorHAnsi" w:hAnsiTheme="minorHAnsi"/>
                    <w:szCs w:val="22"/>
                  </w:rPr>
                </w:rPrChange>
              </w:rPr>
            </w:pPr>
            <w:r w:rsidRPr="000B764F">
              <w:rPr>
                <w:b/>
                <w:sz w:val="22"/>
                <w:szCs w:val="22"/>
              </w:rPr>
              <w:t>Repa</w:t>
            </w:r>
            <w:r w:rsidRPr="000B764F">
              <w:rPr>
                <w:b/>
                <w:sz w:val="22"/>
                <w:szCs w:val="22"/>
                <w:rPrChange w:id="144" w:author="Harry Cooper" w:date="2017-11-29T15:16:00Z">
                  <w:rPr>
                    <w:rFonts w:asciiTheme="minorHAnsi" w:hAnsiTheme="minorHAnsi"/>
                    <w:szCs w:val="22"/>
                  </w:rPr>
                </w:rPrChange>
              </w:rPr>
              <w:t>st</w:t>
            </w:r>
          </w:p>
        </w:tc>
      </w:tr>
      <w:tr w:rsidR="00B45B87" w:rsidRPr="000B764F" w14:paraId="17BCBD7E" w14:textId="77777777" w:rsidTr="00DB75A7">
        <w:trPr>
          <w:trHeight w:val="359"/>
          <w:jc w:val="center"/>
        </w:trPr>
        <w:tc>
          <w:tcPr>
            <w:tcW w:w="2208" w:type="dxa"/>
            <w:vAlign w:val="center"/>
          </w:tcPr>
          <w:p w14:paraId="5D9DBBED" w14:textId="7902AB1E" w:rsidR="0071354D" w:rsidRPr="000B764F" w:rsidRDefault="0071354D" w:rsidP="00450068">
            <w:pPr>
              <w:pStyle w:val="NormalWeb"/>
              <w:spacing w:before="0" w:beforeAutospacing="0" w:after="0" w:afterAutospacing="0"/>
              <w:jc w:val="center"/>
              <w:rPr>
                <w:b/>
                <w:sz w:val="22"/>
                <w:szCs w:val="22"/>
                <w:rPrChange w:id="145" w:author="Harry Cooper" w:date="2017-11-29T15:16:00Z">
                  <w:rPr>
                    <w:rFonts w:asciiTheme="minorHAnsi" w:hAnsiTheme="minorHAnsi"/>
                    <w:szCs w:val="22"/>
                  </w:rPr>
                </w:rPrChange>
              </w:rPr>
            </w:pPr>
            <w:r w:rsidRPr="000B764F">
              <w:rPr>
                <w:b/>
                <w:sz w:val="22"/>
                <w:szCs w:val="22"/>
              </w:rPr>
              <w:t>Method (CA or ABM)</w:t>
            </w:r>
          </w:p>
        </w:tc>
        <w:tc>
          <w:tcPr>
            <w:tcW w:w="511" w:type="dxa"/>
            <w:vAlign w:val="center"/>
          </w:tcPr>
          <w:p w14:paraId="5C618CD4" w14:textId="5ECD7C7F" w:rsidR="0071354D" w:rsidRPr="000B764F" w:rsidRDefault="0071354D" w:rsidP="00450068">
            <w:pPr>
              <w:pStyle w:val="NormalWeb"/>
              <w:spacing w:before="0" w:beforeAutospacing="0" w:after="0" w:afterAutospacing="0"/>
              <w:jc w:val="center"/>
              <w:rPr>
                <w:sz w:val="22"/>
                <w:szCs w:val="22"/>
              </w:rPr>
            </w:pPr>
            <w:r w:rsidRPr="000B764F">
              <w:rPr>
                <w:sz w:val="22"/>
                <w:szCs w:val="22"/>
              </w:rPr>
              <w:t>0.1</w:t>
            </w:r>
          </w:p>
        </w:tc>
        <w:tc>
          <w:tcPr>
            <w:tcW w:w="1080" w:type="dxa"/>
            <w:vAlign w:val="center"/>
          </w:tcPr>
          <w:p w14:paraId="073F53E9" w14:textId="510F6B35" w:rsidR="0071354D" w:rsidRPr="000B764F" w:rsidRDefault="00C868CE" w:rsidP="00450068">
            <w:pPr>
              <w:pStyle w:val="NormalWeb"/>
              <w:spacing w:before="0" w:beforeAutospacing="0" w:after="0" w:afterAutospacing="0"/>
              <w:jc w:val="center"/>
              <w:rPr>
                <w:sz w:val="22"/>
                <w:szCs w:val="22"/>
              </w:rPr>
            </w:pPr>
            <w:r w:rsidRPr="000B764F">
              <w:rPr>
                <w:sz w:val="22"/>
                <w:szCs w:val="22"/>
              </w:rPr>
              <w:t>1</w:t>
            </w:r>
          </w:p>
        </w:tc>
        <w:tc>
          <w:tcPr>
            <w:tcW w:w="1030" w:type="dxa"/>
            <w:vAlign w:val="center"/>
          </w:tcPr>
          <w:p w14:paraId="2382B8D6" w14:textId="62BAB952" w:rsidR="0071354D" w:rsidRPr="000B764F" w:rsidRDefault="00C868CE" w:rsidP="00450068">
            <w:pPr>
              <w:pStyle w:val="NormalWeb"/>
              <w:spacing w:before="0" w:beforeAutospacing="0" w:after="0" w:afterAutospacing="0"/>
              <w:jc w:val="center"/>
              <w:rPr>
                <w:sz w:val="22"/>
                <w:szCs w:val="22"/>
              </w:rPr>
            </w:pPr>
            <w:r w:rsidRPr="000B764F">
              <w:rPr>
                <w:sz w:val="22"/>
                <w:szCs w:val="22"/>
              </w:rPr>
              <w:t>5</w:t>
            </w:r>
          </w:p>
        </w:tc>
        <w:tc>
          <w:tcPr>
            <w:tcW w:w="1104" w:type="dxa"/>
            <w:vAlign w:val="center"/>
          </w:tcPr>
          <w:p w14:paraId="68F99D24" w14:textId="18DBF9CC" w:rsidR="0071354D" w:rsidRPr="000B764F" w:rsidRDefault="00C868CE" w:rsidP="00450068">
            <w:pPr>
              <w:pStyle w:val="NormalWeb"/>
              <w:spacing w:before="0" w:beforeAutospacing="0" w:after="0" w:afterAutospacing="0"/>
              <w:jc w:val="center"/>
              <w:rPr>
                <w:sz w:val="22"/>
                <w:szCs w:val="22"/>
              </w:rPr>
            </w:pPr>
            <w:r w:rsidRPr="000B764F">
              <w:rPr>
                <w:sz w:val="22"/>
                <w:szCs w:val="22"/>
              </w:rPr>
              <w:t>5</w:t>
            </w:r>
          </w:p>
        </w:tc>
        <w:tc>
          <w:tcPr>
            <w:tcW w:w="1111" w:type="dxa"/>
            <w:vAlign w:val="center"/>
          </w:tcPr>
          <w:p w14:paraId="4B0E5F25" w14:textId="1790EA95" w:rsidR="0071354D" w:rsidRPr="000B764F" w:rsidRDefault="00C868CE" w:rsidP="00450068">
            <w:pPr>
              <w:pStyle w:val="NormalWeb"/>
              <w:spacing w:before="0" w:beforeAutospacing="0" w:after="0" w:afterAutospacing="0"/>
              <w:jc w:val="center"/>
              <w:rPr>
                <w:sz w:val="22"/>
                <w:szCs w:val="22"/>
              </w:rPr>
            </w:pPr>
            <w:r w:rsidRPr="000B764F">
              <w:rPr>
                <w:sz w:val="22"/>
                <w:szCs w:val="22"/>
              </w:rPr>
              <w:t>5</w:t>
            </w:r>
          </w:p>
        </w:tc>
        <w:tc>
          <w:tcPr>
            <w:tcW w:w="1128" w:type="dxa"/>
            <w:vAlign w:val="center"/>
          </w:tcPr>
          <w:p w14:paraId="0164EBF5" w14:textId="3F2BFD11" w:rsidR="0071354D" w:rsidRPr="000B764F" w:rsidRDefault="00C868CE" w:rsidP="00450068">
            <w:pPr>
              <w:pStyle w:val="NormalWeb"/>
              <w:spacing w:before="0" w:beforeAutospacing="0" w:after="0" w:afterAutospacing="0"/>
              <w:jc w:val="center"/>
              <w:rPr>
                <w:sz w:val="22"/>
                <w:szCs w:val="22"/>
              </w:rPr>
            </w:pPr>
            <w:r w:rsidRPr="000B764F">
              <w:rPr>
                <w:sz w:val="22"/>
                <w:szCs w:val="22"/>
              </w:rPr>
              <w:t>5</w:t>
            </w:r>
          </w:p>
        </w:tc>
      </w:tr>
      <w:tr w:rsidR="00B45B87" w:rsidRPr="000B764F" w14:paraId="01EF1FA0" w14:textId="77777777" w:rsidTr="00DB75A7">
        <w:trPr>
          <w:trHeight w:val="368"/>
          <w:jc w:val="center"/>
        </w:trPr>
        <w:tc>
          <w:tcPr>
            <w:tcW w:w="2208" w:type="dxa"/>
            <w:vAlign w:val="center"/>
          </w:tcPr>
          <w:p w14:paraId="3EBE5A0D" w14:textId="282D7FD3" w:rsidR="0071354D" w:rsidRPr="000B764F" w:rsidRDefault="0071354D" w:rsidP="00450068">
            <w:pPr>
              <w:pStyle w:val="NormalWeb"/>
              <w:spacing w:before="0" w:beforeAutospacing="0" w:after="0" w:afterAutospacing="0"/>
              <w:jc w:val="center"/>
              <w:rPr>
                <w:b/>
                <w:sz w:val="22"/>
                <w:szCs w:val="22"/>
                <w:rPrChange w:id="146" w:author="Harry Cooper" w:date="2017-11-29T15:16:00Z">
                  <w:rPr>
                    <w:rFonts w:asciiTheme="minorHAnsi" w:hAnsiTheme="minorHAnsi"/>
                    <w:szCs w:val="22"/>
                  </w:rPr>
                </w:rPrChange>
              </w:rPr>
            </w:pPr>
            <w:r w:rsidRPr="000B764F">
              <w:rPr>
                <w:b/>
                <w:sz w:val="22"/>
                <w:szCs w:val="22"/>
                <w:rPrChange w:id="147" w:author="Harry Cooper" w:date="2017-11-29T15:16:00Z">
                  <w:rPr>
                    <w:rFonts w:asciiTheme="minorHAnsi" w:hAnsiTheme="minorHAnsi"/>
                    <w:szCs w:val="22"/>
                  </w:rPr>
                </w:rPrChange>
              </w:rPr>
              <w:t>Contact Resolution</w:t>
            </w:r>
          </w:p>
        </w:tc>
        <w:tc>
          <w:tcPr>
            <w:tcW w:w="511" w:type="dxa"/>
            <w:vAlign w:val="center"/>
          </w:tcPr>
          <w:p w14:paraId="1CBE1EBB" w14:textId="1178EA24" w:rsidR="0071354D" w:rsidRPr="000B764F" w:rsidRDefault="0071354D" w:rsidP="00450068">
            <w:pPr>
              <w:pStyle w:val="NormalWeb"/>
              <w:spacing w:before="0" w:beforeAutospacing="0" w:after="0" w:afterAutospacing="0"/>
              <w:jc w:val="center"/>
              <w:rPr>
                <w:sz w:val="22"/>
                <w:szCs w:val="22"/>
              </w:rPr>
            </w:pPr>
            <w:r w:rsidRPr="000B764F">
              <w:rPr>
                <w:sz w:val="22"/>
                <w:szCs w:val="22"/>
              </w:rPr>
              <w:t>0.2</w:t>
            </w:r>
          </w:p>
        </w:tc>
        <w:tc>
          <w:tcPr>
            <w:tcW w:w="1080" w:type="dxa"/>
            <w:vAlign w:val="center"/>
          </w:tcPr>
          <w:p w14:paraId="27916A72" w14:textId="0072CE51" w:rsidR="0071354D" w:rsidRPr="000B764F" w:rsidRDefault="00C868CE" w:rsidP="00450068">
            <w:pPr>
              <w:pStyle w:val="NormalWeb"/>
              <w:spacing w:before="0" w:beforeAutospacing="0" w:after="0" w:afterAutospacing="0"/>
              <w:jc w:val="center"/>
              <w:rPr>
                <w:sz w:val="22"/>
                <w:szCs w:val="22"/>
              </w:rPr>
            </w:pPr>
            <w:r w:rsidRPr="000B764F">
              <w:rPr>
                <w:sz w:val="22"/>
                <w:szCs w:val="22"/>
              </w:rPr>
              <w:t>1</w:t>
            </w:r>
          </w:p>
        </w:tc>
        <w:tc>
          <w:tcPr>
            <w:tcW w:w="1030" w:type="dxa"/>
            <w:vAlign w:val="center"/>
          </w:tcPr>
          <w:p w14:paraId="10AD5EC0" w14:textId="04A22F13" w:rsidR="0071354D" w:rsidRPr="000B764F" w:rsidRDefault="00450068" w:rsidP="00450068">
            <w:pPr>
              <w:pStyle w:val="NormalWeb"/>
              <w:spacing w:before="0" w:beforeAutospacing="0" w:after="0" w:afterAutospacing="0"/>
              <w:jc w:val="center"/>
              <w:rPr>
                <w:sz w:val="22"/>
                <w:szCs w:val="22"/>
              </w:rPr>
            </w:pPr>
            <w:r w:rsidRPr="000B764F">
              <w:rPr>
                <w:sz w:val="22"/>
                <w:szCs w:val="22"/>
              </w:rPr>
              <w:t>4</w:t>
            </w:r>
          </w:p>
        </w:tc>
        <w:tc>
          <w:tcPr>
            <w:tcW w:w="1104" w:type="dxa"/>
            <w:vAlign w:val="center"/>
          </w:tcPr>
          <w:p w14:paraId="66189C3A" w14:textId="6BE1FEB2" w:rsidR="0071354D" w:rsidRPr="000B764F" w:rsidRDefault="00D32B7F" w:rsidP="00450068">
            <w:pPr>
              <w:pStyle w:val="NormalWeb"/>
              <w:spacing w:before="0" w:beforeAutospacing="0" w:after="0" w:afterAutospacing="0"/>
              <w:jc w:val="center"/>
              <w:rPr>
                <w:sz w:val="22"/>
                <w:szCs w:val="22"/>
              </w:rPr>
            </w:pPr>
            <w:r w:rsidRPr="000B764F">
              <w:rPr>
                <w:sz w:val="22"/>
                <w:szCs w:val="22"/>
              </w:rPr>
              <w:t>2</w:t>
            </w:r>
          </w:p>
        </w:tc>
        <w:tc>
          <w:tcPr>
            <w:tcW w:w="1111" w:type="dxa"/>
            <w:vAlign w:val="center"/>
          </w:tcPr>
          <w:p w14:paraId="592E4AEA" w14:textId="57F4D904" w:rsidR="0071354D" w:rsidRPr="000B764F" w:rsidRDefault="00D32B7F" w:rsidP="00450068">
            <w:pPr>
              <w:pStyle w:val="NormalWeb"/>
              <w:spacing w:before="0" w:beforeAutospacing="0" w:after="0" w:afterAutospacing="0"/>
              <w:jc w:val="center"/>
              <w:rPr>
                <w:sz w:val="22"/>
                <w:szCs w:val="22"/>
              </w:rPr>
            </w:pPr>
            <w:r w:rsidRPr="000B764F">
              <w:rPr>
                <w:sz w:val="22"/>
                <w:szCs w:val="22"/>
              </w:rPr>
              <w:t>2</w:t>
            </w:r>
          </w:p>
        </w:tc>
        <w:tc>
          <w:tcPr>
            <w:tcW w:w="1128" w:type="dxa"/>
            <w:vAlign w:val="center"/>
          </w:tcPr>
          <w:p w14:paraId="5FFCD7C9" w14:textId="67364D16" w:rsidR="0071354D" w:rsidRPr="000B764F" w:rsidRDefault="00D32B7F" w:rsidP="00450068">
            <w:pPr>
              <w:pStyle w:val="NormalWeb"/>
              <w:spacing w:before="0" w:beforeAutospacing="0" w:after="0" w:afterAutospacing="0"/>
              <w:jc w:val="center"/>
              <w:rPr>
                <w:sz w:val="22"/>
                <w:szCs w:val="22"/>
              </w:rPr>
            </w:pPr>
            <w:r w:rsidRPr="000B764F">
              <w:rPr>
                <w:sz w:val="22"/>
                <w:szCs w:val="22"/>
              </w:rPr>
              <w:t>3</w:t>
            </w:r>
          </w:p>
        </w:tc>
      </w:tr>
      <w:tr w:rsidR="00B45B87" w:rsidRPr="000B764F" w14:paraId="6F2D1CA9" w14:textId="77777777" w:rsidTr="00DB75A7">
        <w:trPr>
          <w:trHeight w:val="249"/>
          <w:jc w:val="center"/>
        </w:trPr>
        <w:tc>
          <w:tcPr>
            <w:tcW w:w="2208" w:type="dxa"/>
            <w:vAlign w:val="center"/>
          </w:tcPr>
          <w:p w14:paraId="4D9CFC4A" w14:textId="5BFFFB1E" w:rsidR="0071354D" w:rsidRPr="000B764F" w:rsidRDefault="0071354D" w:rsidP="00450068">
            <w:pPr>
              <w:pStyle w:val="NormalWeb"/>
              <w:spacing w:before="0" w:beforeAutospacing="0" w:after="0" w:afterAutospacing="0"/>
              <w:jc w:val="center"/>
              <w:rPr>
                <w:b/>
                <w:sz w:val="22"/>
                <w:szCs w:val="22"/>
                <w:rPrChange w:id="148" w:author="Harry Cooper" w:date="2017-11-29T15:16:00Z">
                  <w:rPr>
                    <w:rFonts w:asciiTheme="minorHAnsi" w:hAnsiTheme="minorHAnsi"/>
                    <w:szCs w:val="22"/>
                  </w:rPr>
                </w:rPrChange>
              </w:rPr>
            </w:pPr>
            <w:r w:rsidRPr="000B764F">
              <w:rPr>
                <w:b/>
                <w:sz w:val="22"/>
                <w:szCs w:val="22"/>
                <w:rPrChange w:id="149" w:author="Harry Cooper" w:date="2017-11-29T15:16:00Z">
                  <w:rPr>
                    <w:rFonts w:asciiTheme="minorHAnsi" w:hAnsiTheme="minorHAnsi"/>
                    <w:szCs w:val="22"/>
                  </w:rPr>
                </w:rPrChange>
              </w:rPr>
              <w:t>Language</w:t>
            </w:r>
          </w:p>
        </w:tc>
        <w:tc>
          <w:tcPr>
            <w:tcW w:w="511" w:type="dxa"/>
            <w:vAlign w:val="center"/>
          </w:tcPr>
          <w:p w14:paraId="557E3D28" w14:textId="755F8F05" w:rsidR="0071354D" w:rsidRPr="000B764F" w:rsidRDefault="0071354D" w:rsidP="00450068">
            <w:pPr>
              <w:pStyle w:val="NormalWeb"/>
              <w:spacing w:before="0" w:beforeAutospacing="0" w:after="0" w:afterAutospacing="0"/>
              <w:jc w:val="center"/>
              <w:rPr>
                <w:sz w:val="22"/>
                <w:szCs w:val="22"/>
              </w:rPr>
            </w:pPr>
            <w:r w:rsidRPr="000B764F">
              <w:rPr>
                <w:sz w:val="22"/>
                <w:szCs w:val="22"/>
              </w:rPr>
              <w:t>0.2</w:t>
            </w:r>
          </w:p>
        </w:tc>
        <w:tc>
          <w:tcPr>
            <w:tcW w:w="1080" w:type="dxa"/>
            <w:vAlign w:val="center"/>
          </w:tcPr>
          <w:p w14:paraId="1A878173" w14:textId="62F0A909" w:rsidR="0071354D" w:rsidRPr="000B764F" w:rsidRDefault="00450068" w:rsidP="00450068">
            <w:pPr>
              <w:pStyle w:val="NormalWeb"/>
              <w:spacing w:before="0" w:beforeAutospacing="0" w:after="0" w:afterAutospacing="0"/>
              <w:jc w:val="center"/>
              <w:rPr>
                <w:sz w:val="22"/>
                <w:szCs w:val="22"/>
              </w:rPr>
            </w:pPr>
            <w:r w:rsidRPr="000B764F">
              <w:rPr>
                <w:sz w:val="22"/>
                <w:szCs w:val="22"/>
              </w:rPr>
              <w:t>2</w:t>
            </w:r>
          </w:p>
        </w:tc>
        <w:tc>
          <w:tcPr>
            <w:tcW w:w="1030" w:type="dxa"/>
            <w:vAlign w:val="center"/>
          </w:tcPr>
          <w:p w14:paraId="5B7DC5BC" w14:textId="0CDBA6F3" w:rsidR="0071354D" w:rsidRPr="000B764F" w:rsidRDefault="00450068" w:rsidP="00450068">
            <w:pPr>
              <w:pStyle w:val="NormalWeb"/>
              <w:spacing w:before="0" w:beforeAutospacing="0" w:after="0" w:afterAutospacing="0"/>
              <w:jc w:val="center"/>
              <w:rPr>
                <w:sz w:val="22"/>
                <w:szCs w:val="22"/>
              </w:rPr>
            </w:pPr>
            <w:r w:rsidRPr="000B764F">
              <w:rPr>
                <w:sz w:val="22"/>
                <w:szCs w:val="22"/>
              </w:rPr>
              <w:t>5</w:t>
            </w:r>
          </w:p>
        </w:tc>
        <w:tc>
          <w:tcPr>
            <w:tcW w:w="1104" w:type="dxa"/>
            <w:vAlign w:val="center"/>
          </w:tcPr>
          <w:p w14:paraId="0317968A" w14:textId="35BAA0F4" w:rsidR="0071354D" w:rsidRPr="000B764F" w:rsidRDefault="00450068" w:rsidP="00450068">
            <w:pPr>
              <w:pStyle w:val="NormalWeb"/>
              <w:spacing w:before="0" w:beforeAutospacing="0" w:after="0" w:afterAutospacing="0"/>
              <w:jc w:val="center"/>
              <w:rPr>
                <w:sz w:val="22"/>
                <w:szCs w:val="22"/>
              </w:rPr>
            </w:pPr>
            <w:r w:rsidRPr="000B764F">
              <w:rPr>
                <w:sz w:val="22"/>
                <w:szCs w:val="22"/>
              </w:rPr>
              <w:t>3</w:t>
            </w:r>
          </w:p>
        </w:tc>
        <w:tc>
          <w:tcPr>
            <w:tcW w:w="1111" w:type="dxa"/>
            <w:vAlign w:val="center"/>
          </w:tcPr>
          <w:p w14:paraId="3AF6EC6C" w14:textId="2537DEB5" w:rsidR="0071354D" w:rsidRPr="000B764F" w:rsidRDefault="00450068" w:rsidP="00450068">
            <w:pPr>
              <w:pStyle w:val="NormalWeb"/>
              <w:spacing w:before="0" w:beforeAutospacing="0" w:after="0" w:afterAutospacing="0"/>
              <w:jc w:val="center"/>
              <w:rPr>
                <w:sz w:val="22"/>
                <w:szCs w:val="22"/>
              </w:rPr>
            </w:pPr>
            <w:r w:rsidRPr="000B764F">
              <w:rPr>
                <w:sz w:val="22"/>
                <w:szCs w:val="22"/>
              </w:rPr>
              <w:t>3</w:t>
            </w:r>
          </w:p>
        </w:tc>
        <w:tc>
          <w:tcPr>
            <w:tcW w:w="1128" w:type="dxa"/>
            <w:vAlign w:val="center"/>
          </w:tcPr>
          <w:p w14:paraId="2DD8BF3C" w14:textId="6CC628A2" w:rsidR="0071354D" w:rsidRPr="000B764F" w:rsidRDefault="006C3661" w:rsidP="00450068">
            <w:pPr>
              <w:pStyle w:val="NormalWeb"/>
              <w:spacing w:before="0" w:beforeAutospacing="0" w:after="0" w:afterAutospacing="0"/>
              <w:jc w:val="center"/>
              <w:rPr>
                <w:sz w:val="22"/>
                <w:szCs w:val="22"/>
              </w:rPr>
            </w:pPr>
            <w:r w:rsidRPr="000B764F">
              <w:rPr>
                <w:sz w:val="22"/>
                <w:szCs w:val="22"/>
              </w:rPr>
              <w:t>3</w:t>
            </w:r>
          </w:p>
        </w:tc>
      </w:tr>
      <w:tr w:rsidR="00B45B87" w:rsidRPr="000B764F" w14:paraId="52E8CA6E" w14:textId="77777777" w:rsidTr="00DB75A7">
        <w:trPr>
          <w:trHeight w:val="312"/>
          <w:jc w:val="center"/>
        </w:trPr>
        <w:tc>
          <w:tcPr>
            <w:tcW w:w="2208" w:type="dxa"/>
            <w:vAlign w:val="center"/>
          </w:tcPr>
          <w:p w14:paraId="424E7A2A" w14:textId="2BB6808B" w:rsidR="0071354D" w:rsidRPr="000B764F" w:rsidRDefault="0071354D" w:rsidP="00450068">
            <w:pPr>
              <w:pStyle w:val="NormalWeb"/>
              <w:spacing w:before="0" w:beforeAutospacing="0" w:after="0" w:afterAutospacing="0"/>
              <w:jc w:val="center"/>
              <w:rPr>
                <w:b/>
                <w:sz w:val="22"/>
                <w:szCs w:val="22"/>
              </w:rPr>
            </w:pPr>
            <w:r w:rsidRPr="000B764F">
              <w:rPr>
                <w:b/>
                <w:sz w:val="22"/>
                <w:szCs w:val="22"/>
              </w:rPr>
              <w:t>Interaction during simulation (GUI)</w:t>
            </w:r>
          </w:p>
        </w:tc>
        <w:tc>
          <w:tcPr>
            <w:tcW w:w="511" w:type="dxa"/>
            <w:vAlign w:val="center"/>
          </w:tcPr>
          <w:p w14:paraId="16F5FF79" w14:textId="0C2DFA44" w:rsidR="0071354D" w:rsidRPr="000B764F" w:rsidRDefault="0071354D" w:rsidP="00450068">
            <w:pPr>
              <w:pStyle w:val="NormalWeb"/>
              <w:spacing w:before="0" w:beforeAutospacing="0" w:after="0" w:afterAutospacing="0"/>
              <w:jc w:val="center"/>
              <w:rPr>
                <w:sz w:val="22"/>
                <w:szCs w:val="22"/>
              </w:rPr>
            </w:pPr>
            <w:r w:rsidRPr="000B764F">
              <w:rPr>
                <w:sz w:val="22"/>
                <w:szCs w:val="22"/>
              </w:rPr>
              <w:t>0.1</w:t>
            </w:r>
          </w:p>
        </w:tc>
        <w:tc>
          <w:tcPr>
            <w:tcW w:w="1080" w:type="dxa"/>
            <w:vAlign w:val="center"/>
          </w:tcPr>
          <w:p w14:paraId="57B176DF" w14:textId="7F4649A4" w:rsidR="0071354D" w:rsidRPr="000B764F" w:rsidRDefault="00450068" w:rsidP="00450068">
            <w:pPr>
              <w:pStyle w:val="NormalWeb"/>
              <w:spacing w:before="0" w:beforeAutospacing="0" w:after="0" w:afterAutospacing="0"/>
              <w:jc w:val="center"/>
              <w:rPr>
                <w:sz w:val="22"/>
                <w:szCs w:val="22"/>
              </w:rPr>
            </w:pPr>
            <w:r w:rsidRPr="000B764F">
              <w:rPr>
                <w:sz w:val="22"/>
                <w:szCs w:val="22"/>
              </w:rPr>
              <w:t>3</w:t>
            </w:r>
          </w:p>
        </w:tc>
        <w:tc>
          <w:tcPr>
            <w:tcW w:w="1030" w:type="dxa"/>
            <w:vAlign w:val="center"/>
          </w:tcPr>
          <w:p w14:paraId="4E2A2C24" w14:textId="7DD8E4A0" w:rsidR="0071354D" w:rsidRPr="000B764F" w:rsidRDefault="00450068" w:rsidP="00450068">
            <w:pPr>
              <w:pStyle w:val="NormalWeb"/>
              <w:spacing w:before="0" w:beforeAutospacing="0" w:after="0" w:afterAutospacing="0"/>
              <w:jc w:val="center"/>
              <w:rPr>
                <w:sz w:val="22"/>
                <w:szCs w:val="22"/>
              </w:rPr>
            </w:pPr>
            <w:r w:rsidRPr="000B764F">
              <w:rPr>
                <w:sz w:val="22"/>
                <w:szCs w:val="22"/>
              </w:rPr>
              <w:t>1</w:t>
            </w:r>
          </w:p>
        </w:tc>
        <w:tc>
          <w:tcPr>
            <w:tcW w:w="1104" w:type="dxa"/>
            <w:vAlign w:val="center"/>
          </w:tcPr>
          <w:p w14:paraId="42EC46D5" w14:textId="528CBB70" w:rsidR="0071354D" w:rsidRPr="000B764F" w:rsidRDefault="00450068" w:rsidP="00450068">
            <w:pPr>
              <w:pStyle w:val="NormalWeb"/>
              <w:spacing w:before="0" w:beforeAutospacing="0" w:after="0" w:afterAutospacing="0"/>
              <w:jc w:val="center"/>
              <w:rPr>
                <w:sz w:val="22"/>
                <w:szCs w:val="22"/>
              </w:rPr>
            </w:pPr>
            <w:r w:rsidRPr="000B764F">
              <w:rPr>
                <w:sz w:val="22"/>
                <w:szCs w:val="22"/>
              </w:rPr>
              <w:t>5</w:t>
            </w:r>
          </w:p>
        </w:tc>
        <w:tc>
          <w:tcPr>
            <w:tcW w:w="1111" w:type="dxa"/>
            <w:vAlign w:val="center"/>
          </w:tcPr>
          <w:p w14:paraId="7D66267A" w14:textId="73041174" w:rsidR="0071354D" w:rsidRPr="000B764F" w:rsidRDefault="00D10F3E" w:rsidP="00450068">
            <w:pPr>
              <w:pStyle w:val="NormalWeb"/>
              <w:spacing w:before="0" w:beforeAutospacing="0" w:after="0" w:afterAutospacing="0"/>
              <w:jc w:val="center"/>
              <w:rPr>
                <w:sz w:val="22"/>
                <w:szCs w:val="22"/>
              </w:rPr>
            </w:pPr>
            <w:r w:rsidRPr="000B764F">
              <w:rPr>
                <w:sz w:val="22"/>
                <w:szCs w:val="22"/>
              </w:rPr>
              <w:t>4</w:t>
            </w:r>
          </w:p>
        </w:tc>
        <w:tc>
          <w:tcPr>
            <w:tcW w:w="1128" w:type="dxa"/>
            <w:vAlign w:val="center"/>
          </w:tcPr>
          <w:p w14:paraId="52DF1300" w14:textId="16FA5428" w:rsidR="0071354D" w:rsidRPr="000B764F" w:rsidRDefault="00450068" w:rsidP="00450068">
            <w:pPr>
              <w:pStyle w:val="NormalWeb"/>
              <w:spacing w:before="0" w:beforeAutospacing="0" w:after="0" w:afterAutospacing="0"/>
              <w:jc w:val="center"/>
              <w:rPr>
                <w:sz w:val="22"/>
                <w:szCs w:val="22"/>
              </w:rPr>
            </w:pPr>
            <w:r w:rsidRPr="000B764F">
              <w:rPr>
                <w:sz w:val="22"/>
                <w:szCs w:val="22"/>
              </w:rPr>
              <w:t>5</w:t>
            </w:r>
          </w:p>
        </w:tc>
      </w:tr>
      <w:tr w:rsidR="00B45B87" w:rsidRPr="000B764F" w14:paraId="4ECC8177" w14:textId="77777777" w:rsidTr="00DB75A7">
        <w:trPr>
          <w:trHeight w:val="192"/>
          <w:jc w:val="center"/>
        </w:trPr>
        <w:tc>
          <w:tcPr>
            <w:tcW w:w="2208" w:type="dxa"/>
            <w:vAlign w:val="center"/>
          </w:tcPr>
          <w:p w14:paraId="5AE6DBF7" w14:textId="168F906B" w:rsidR="0071354D" w:rsidRPr="000B764F" w:rsidRDefault="0071354D" w:rsidP="00450068">
            <w:pPr>
              <w:pStyle w:val="NormalWeb"/>
              <w:spacing w:before="0" w:beforeAutospacing="0" w:after="0" w:afterAutospacing="0"/>
              <w:jc w:val="center"/>
              <w:rPr>
                <w:b/>
                <w:sz w:val="22"/>
                <w:szCs w:val="22"/>
              </w:rPr>
            </w:pPr>
            <w:r w:rsidRPr="000B764F">
              <w:rPr>
                <w:b/>
                <w:sz w:val="22"/>
                <w:szCs w:val="22"/>
              </w:rPr>
              <w:t>Speed</w:t>
            </w:r>
          </w:p>
        </w:tc>
        <w:tc>
          <w:tcPr>
            <w:tcW w:w="511" w:type="dxa"/>
            <w:vAlign w:val="center"/>
          </w:tcPr>
          <w:p w14:paraId="723F5EFD" w14:textId="1EA20956" w:rsidR="0071354D" w:rsidRPr="000B764F" w:rsidRDefault="0071354D" w:rsidP="00450068">
            <w:pPr>
              <w:pStyle w:val="NormalWeb"/>
              <w:spacing w:before="0" w:beforeAutospacing="0" w:after="0" w:afterAutospacing="0"/>
              <w:jc w:val="center"/>
              <w:rPr>
                <w:sz w:val="22"/>
                <w:szCs w:val="22"/>
              </w:rPr>
            </w:pPr>
            <w:r w:rsidRPr="000B764F">
              <w:rPr>
                <w:sz w:val="22"/>
                <w:szCs w:val="22"/>
              </w:rPr>
              <w:t>0.</w:t>
            </w:r>
            <w:r w:rsidR="00450068" w:rsidRPr="000B764F">
              <w:rPr>
                <w:sz w:val="22"/>
                <w:szCs w:val="22"/>
              </w:rPr>
              <w:t>3</w:t>
            </w:r>
          </w:p>
        </w:tc>
        <w:tc>
          <w:tcPr>
            <w:tcW w:w="1080" w:type="dxa"/>
            <w:vAlign w:val="center"/>
          </w:tcPr>
          <w:p w14:paraId="659169B8" w14:textId="7279F6A7" w:rsidR="0071354D" w:rsidRPr="000B764F" w:rsidRDefault="00D10F3E" w:rsidP="00450068">
            <w:pPr>
              <w:pStyle w:val="NormalWeb"/>
              <w:spacing w:before="0" w:beforeAutospacing="0" w:after="0" w:afterAutospacing="0"/>
              <w:jc w:val="center"/>
              <w:rPr>
                <w:sz w:val="22"/>
                <w:szCs w:val="22"/>
              </w:rPr>
            </w:pPr>
            <w:r w:rsidRPr="000B764F">
              <w:rPr>
                <w:sz w:val="22"/>
                <w:szCs w:val="22"/>
              </w:rPr>
              <w:t>4</w:t>
            </w:r>
          </w:p>
        </w:tc>
        <w:tc>
          <w:tcPr>
            <w:tcW w:w="1030" w:type="dxa"/>
            <w:vAlign w:val="center"/>
          </w:tcPr>
          <w:p w14:paraId="1691B3A1" w14:textId="2A581515" w:rsidR="0071354D" w:rsidRPr="000B764F" w:rsidRDefault="00450068" w:rsidP="00450068">
            <w:pPr>
              <w:pStyle w:val="NormalWeb"/>
              <w:spacing w:before="0" w:beforeAutospacing="0" w:after="0" w:afterAutospacing="0"/>
              <w:jc w:val="center"/>
              <w:rPr>
                <w:sz w:val="22"/>
                <w:szCs w:val="22"/>
              </w:rPr>
            </w:pPr>
            <w:r w:rsidRPr="000B764F">
              <w:rPr>
                <w:sz w:val="22"/>
                <w:szCs w:val="22"/>
              </w:rPr>
              <w:t>2</w:t>
            </w:r>
          </w:p>
        </w:tc>
        <w:tc>
          <w:tcPr>
            <w:tcW w:w="1104" w:type="dxa"/>
            <w:vAlign w:val="center"/>
          </w:tcPr>
          <w:p w14:paraId="6EA4DDA9" w14:textId="4BF847CC" w:rsidR="0071354D" w:rsidRPr="000B764F" w:rsidRDefault="00D10F3E" w:rsidP="00450068">
            <w:pPr>
              <w:pStyle w:val="NormalWeb"/>
              <w:spacing w:before="0" w:beforeAutospacing="0" w:after="0" w:afterAutospacing="0"/>
              <w:jc w:val="center"/>
              <w:rPr>
                <w:sz w:val="22"/>
                <w:szCs w:val="22"/>
              </w:rPr>
            </w:pPr>
            <w:r w:rsidRPr="000B764F">
              <w:rPr>
                <w:sz w:val="22"/>
                <w:szCs w:val="22"/>
              </w:rPr>
              <w:t>4</w:t>
            </w:r>
          </w:p>
        </w:tc>
        <w:tc>
          <w:tcPr>
            <w:tcW w:w="1111" w:type="dxa"/>
            <w:vAlign w:val="center"/>
          </w:tcPr>
          <w:p w14:paraId="45D882BF" w14:textId="0EE742F1" w:rsidR="0071354D" w:rsidRPr="000B764F" w:rsidRDefault="00D10F3E" w:rsidP="00450068">
            <w:pPr>
              <w:pStyle w:val="NormalWeb"/>
              <w:spacing w:before="0" w:beforeAutospacing="0" w:after="0" w:afterAutospacing="0"/>
              <w:jc w:val="center"/>
              <w:rPr>
                <w:sz w:val="22"/>
                <w:szCs w:val="22"/>
              </w:rPr>
            </w:pPr>
            <w:r w:rsidRPr="000B764F">
              <w:rPr>
                <w:sz w:val="22"/>
                <w:szCs w:val="22"/>
              </w:rPr>
              <w:t>4</w:t>
            </w:r>
          </w:p>
        </w:tc>
        <w:tc>
          <w:tcPr>
            <w:tcW w:w="1128" w:type="dxa"/>
            <w:vAlign w:val="center"/>
          </w:tcPr>
          <w:p w14:paraId="1E1CB806" w14:textId="58FFC541" w:rsidR="0071354D" w:rsidRPr="000B764F" w:rsidRDefault="00D10F3E" w:rsidP="00450068">
            <w:pPr>
              <w:pStyle w:val="NormalWeb"/>
              <w:spacing w:before="0" w:beforeAutospacing="0" w:after="0" w:afterAutospacing="0"/>
              <w:jc w:val="center"/>
              <w:rPr>
                <w:sz w:val="22"/>
                <w:szCs w:val="22"/>
              </w:rPr>
            </w:pPr>
            <w:r w:rsidRPr="000B764F">
              <w:rPr>
                <w:sz w:val="22"/>
                <w:szCs w:val="22"/>
              </w:rPr>
              <w:t>4</w:t>
            </w:r>
          </w:p>
        </w:tc>
      </w:tr>
      <w:tr w:rsidR="00B45B87" w:rsidRPr="000B764F" w14:paraId="57B99445" w14:textId="77777777" w:rsidTr="00DB75A7">
        <w:trPr>
          <w:trHeight w:val="192"/>
          <w:jc w:val="center"/>
        </w:trPr>
        <w:tc>
          <w:tcPr>
            <w:tcW w:w="2208" w:type="dxa"/>
            <w:vAlign w:val="center"/>
          </w:tcPr>
          <w:p w14:paraId="26318AF2" w14:textId="0579F536" w:rsidR="0071354D" w:rsidRPr="000B764F" w:rsidRDefault="0071354D" w:rsidP="00450068">
            <w:pPr>
              <w:pStyle w:val="NormalWeb"/>
              <w:spacing w:before="0" w:beforeAutospacing="0" w:after="0" w:afterAutospacing="0"/>
              <w:jc w:val="center"/>
              <w:rPr>
                <w:b/>
                <w:sz w:val="22"/>
                <w:szCs w:val="22"/>
              </w:rPr>
            </w:pPr>
            <w:r w:rsidRPr="000B764F">
              <w:rPr>
                <w:b/>
                <w:sz w:val="22"/>
                <w:szCs w:val="22"/>
              </w:rPr>
              <w:t>Familiarisation</w:t>
            </w:r>
          </w:p>
        </w:tc>
        <w:tc>
          <w:tcPr>
            <w:tcW w:w="511" w:type="dxa"/>
            <w:vAlign w:val="center"/>
          </w:tcPr>
          <w:p w14:paraId="27341426" w14:textId="6337CE3B" w:rsidR="0071354D" w:rsidRPr="000B764F" w:rsidRDefault="0071354D" w:rsidP="00450068">
            <w:pPr>
              <w:pStyle w:val="NormalWeb"/>
              <w:spacing w:before="0" w:beforeAutospacing="0" w:after="0" w:afterAutospacing="0"/>
              <w:jc w:val="center"/>
              <w:rPr>
                <w:sz w:val="22"/>
                <w:szCs w:val="22"/>
              </w:rPr>
            </w:pPr>
            <w:r w:rsidRPr="000B764F">
              <w:rPr>
                <w:sz w:val="22"/>
                <w:szCs w:val="22"/>
              </w:rPr>
              <w:t>0.1</w:t>
            </w:r>
          </w:p>
        </w:tc>
        <w:tc>
          <w:tcPr>
            <w:tcW w:w="1080" w:type="dxa"/>
            <w:vAlign w:val="center"/>
          </w:tcPr>
          <w:p w14:paraId="55AC31AA" w14:textId="16BC66D4" w:rsidR="0071354D" w:rsidRPr="000B764F" w:rsidRDefault="00450068" w:rsidP="00450068">
            <w:pPr>
              <w:pStyle w:val="NormalWeb"/>
              <w:spacing w:before="0" w:beforeAutospacing="0" w:after="0" w:afterAutospacing="0"/>
              <w:jc w:val="center"/>
              <w:rPr>
                <w:sz w:val="22"/>
                <w:szCs w:val="22"/>
              </w:rPr>
            </w:pPr>
            <w:r w:rsidRPr="000B764F">
              <w:rPr>
                <w:sz w:val="22"/>
                <w:szCs w:val="22"/>
              </w:rPr>
              <w:t>3</w:t>
            </w:r>
          </w:p>
        </w:tc>
        <w:tc>
          <w:tcPr>
            <w:tcW w:w="1030" w:type="dxa"/>
            <w:vAlign w:val="center"/>
          </w:tcPr>
          <w:p w14:paraId="49FA3919" w14:textId="102D8BCA" w:rsidR="0071354D" w:rsidRPr="000B764F" w:rsidRDefault="00450068" w:rsidP="00450068">
            <w:pPr>
              <w:pStyle w:val="NormalWeb"/>
              <w:spacing w:before="0" w:beforeAutospacing="0" w:after="0" w:afterAutospacing="0"/>
              <w:jc w:val="center"/>
              <w:rPr>
                <w:sz w:val="22"/>
                <w:szCs w:val="22"/>
              </w:rPr>
            </w:pPr>
            <w:r w:rsidRPr="000B764F">
              <w:rPr>
                <w:sz w:val="22"/>
                <w:szCs w:val="22"/>
              </w:rPr>
              <w:t>5</w:t>
            </w:r>
          </w:p>
        </w:tc>
        <w:tc>
          <w:tcPr>
            <w:tcW w:w="1104" w:type="dxa"/>
            <w:vAlign w:val="center"/>
          </w:tcPr>
          <w:p w14:paraId="1F6D54F7" w14:textId="3E5890F6" w:rsidR="0071354D" w:rsidRPr="000B764F" w:rsidRDefault="00450068" w:rsidP="00450068">
            <w:pPr>
              <w:pStyle w:val="NormalWeb"/>
              <w:spacing w:before="0" w:beforeAutospacing="0" w:after="0" w:afterAutospacing="0"/>
              <w:jc w:val="center"/>
              <w:rPr>
                <w:sz w:val="22"/>
                <w:szCs w:val="22"/>
              </w:rPr>
            </w:pPr>
            <w:r w:rsidRPr="000B764F">
              <w:rPr>
                <w:sz w:val="22"/>
                <w:szCs w:val="22"/>
              </w:rPr>
              <w:t>1</w:t>
            </w:r>
          </w:p>
        </w:tc>
        <w:tc>
          <w:tcPr>
            <w:tcW w:w="1111" w:type="dxa"/>
            <w:vAlign w:val="center"/>
          </w:tcPr>
          <w:p w14:paraId="40615C40" w14:textId="66BDF944" w:rsidR="0071354D" w:rsidRPr="000B764F" w:rsidRDefault="00450068" w:rsidP="00450068">
            <w:pPr>
              <w:pStyle w:val="NormalWeb"/>
              <w:spacing w:before="0" w:beforeAutospacing="0" w:after="0" w:afterAutospacing="0"/>
              <w:jc w:val="center"/>
              <w:rPr>
                <w:sz w:val="22"/>
                <w:szCs w:val="22"/>
              </w:rPr>
            </w:pPr>
            <w:r w:rsidRPr="000B764F">
              <w:rPr>
                <w:sz w:val="22"/>
                <w:szCs w:val="22"/>
              </w:rPr>
              <w:t>1</w:t>
            </w:r>
          </w:p>
        </w:tc>
        <w:tc>
          <w:tcPr>
            <w:tcW w:w="1128" w:type="dxa"/>
            <w:vAlign w:val="center"/>
          </w:tcPr>
          <w:p w14:paraId="721CD8E4" w14:textId="2110A5FC" w:rsidR="0071354D" w:rsidRPr="000B764F" w:rsidRDefault="00450068" w:rsidP="00450068">
            <w:pPr>
              <w:pStyle w:val="NormalWeb"/>
              <w:spacing w:before="0" w:beforeAutospacing="0" w:after="0" w:afterAutospacing="0"/>
              <w:jc w:val="center"/>
              <w:rPr>
                <w:sz w:val="22"/>
                <w:szCs w:val="22"/>
              </w:rPr>
            </w:pPr>
            <w:r w:rsidRPr="000B764F">
              <w:rPr>
                <w:sz w:val="22"/>
                <w:szCs w:val="22"/>
              </w:rPr>
              <w:t>1</w:t>
            </w:r>
          </w:p>
        </w:tc>
      </w:tr>
      <w:tr w:rsidR="00B45B87" w:rsidRPr="000B764F" w14:paraId="7C9A74F5" w14:textId="77777777" w:rsidTr="00DB75A7">
        <w:trPr>
          <w:trHeight w:val="192"/>
          <w:jc w:val="center"/>
        </w:trPr>
        <w:tc>
          <w:tcPr>
            <w:tcW w:w="2208" w:type="dxa"/>
            <w:vAlign w:val="center"/>
          </w:tcPr>
          <w:p w14:paraId="397CCC64" w14:textId="4233A5C8" w:rsidR="0071354D" w:rsidRPr="000B764F" w:rsidRDefault="0071354D" w:rsidP="00450068">
            <w:pPr>
              <w:pStyle w:val="NormalWeb"/>
              <w:spacing w:before="0" w:beforeAutospacing="0" w:after="0" w:afterAutospacing="0"/>
              <w:jc w:val="center"/>
              <w:rPr>
                <w:b/>
                <w:sz w:val="22"/>
                <w:szCs w:val="22"/>
              </w:rPr>
            </w:pPr>
            <w:r w:rsidRPr="000B764F">
              <w:rPr>
                <w:b/>
                <w:sz w:val="22"/>
                <w:szCs w:val="22"/>
              </w:rPr>
              <w:t>Total</w:t>
            </w:r>
          </w:p>
        </w:tc>
        <w:tc>
          <w:tcPr>
            <w:tcW w:w="511" w:type="dxa"/>
            <w:vAlign w:val="center"/>
          </w:tcPr>
          <w:p w14:paraId="5D6EBDEF" w14:textId="243E1ADF" w:rsidR="0071354D" w:rsidRPr="000B764F" w:rsidRDefault="0071354D" w:rsidP="00450068">
            <w:pPr>
              <w:pStyle w:val="NormalWeb"/>
              <w:spacing w:before="0" w:beforeAutospacing="0" w:after="0" w:afterAutospacing="0"/>
              <w:jc w:val="center"/>
              <w:rPr>
                <w:sz w:val="22"/>
                <w:szCs w:val="22"/>
              </w:rPr>
            </w:pPr>
            <w:r w:rsidRPr="000B764F">
              <w:rPr>
                <w:sz w:val="22"/>
                <w:szCs w:val="22"/>
              </w:rPr>
              <w:t>1</w:t>
            </w:r>
          </w:p>
        </w:tc>
        <w:tc>
          <w:tcPr>
            <w:tcW w:w="1080" w:type="dxa"/>
            <w:vAlign w:val="center"/>
          </w:tcPr>
          <w:p w14:paraId="03B9EF8C" w14:textId="599153C6" w:rsidR="0071354D" w:rsidRPr="000B764F" w:rsidRDefault="000D5B5D" w:rsidP="00450068">
            <w:pPr>
              <w:pStyle w:val="NormalWeb"/>
              <w:spacing w:before="0" w:beforeAutospacing="0" w:after="0" w:afterAutospacing="0"/>
              <w:jc w:val="center"/>
              <w:rPr>
                <w:sz w:val="22"/>
                <w:szCs w:val="22"/>
              </w:rPr>
            </w:pPr>
            <w:r w:rsidRPr="000B764F">
              <w:rPr>
                <w:sz w:val="22"/>
                <w:szCs w:val="22"/>
              </w:rPr>
              <w:t>2.8</w:t>
            </w:r>
          </w:p>
        </w:tc>
        <w:tc>
          <w:tcPr>
            <w:tcW w:w="1030" w:type="dxa"/>
            <w:vAlign w:val="center"/>
          </w:tcPr>
          <w:p w14:paraId="0F2791D3" w14:textId="3747AF3E" w:rsidR="0071354D" w:rsidRPr="000B764F" w:rsidRDefault="000D5B5D" w:rsidP="00450068">
            <w:pPr>
              <w:pStyle w:val="NormalWeb"/>
              <w:spacing w:before="0" w:beforeAutospacing="0" w:after="0" w:afterAutospacing="0"/>
              <w:jc w:val="center"/>
              <w:rPr>
                <w:sz w:val="22"/>
                <w:szCs w:val="22"/>
              </w:rPr>
            </w:pPr>
            <w:r w:rsidRPr="000B764F">
              <w:rPr>
                <w:sz w:val="22"/>
                <w:szCs w:val="22"/>
              </w:rPr>
              <w:t>3.5</w:t>
            </w:r>
          </w:p>
        </w:tc>
        <w:tc>
          <w:tcPr>
            <w:tcW w:w="1104" w:type="dxa"/>
            <w:vAlign w:val="center"/>
          </w:tcPr>
          <w:p w14:paraId="7C11F576" w14:textId="52DD563D" w:rsidR="0071354D" w:rsidRPr="000B764F" w:rsidRDefault="00641F02" w:rsidP="00450068">
            <w:pPr>
              <w:pStyle w:val="NormalWeb"/>
              <w:spacing w:before="0" w:beforeAutospacing="0" w:after="0" w:afterAutospacing="0"/>
              <w:jc w:val="center"/>
              <w:rPr>
                <w:sz w:val="22"/>
                <w:szCs w:val="22"/>
              </w:rPr>
            </w:pPr>
            <w:r w:rsidRPr="000B764F">
              <w:rPr>
                <w:sz w:val="22"/>
                <w:szCs w:val="22"/>
              </w:rPr>
              <w:t>3.3</w:t>
            </w:r>
          </w:p>
        </w:tc>
        <w:tc>
          <w:tcPr>
            <w:tcW w:w="1111" w:type="dxa"/>
            <w:vAlign w:val="center"/>
          </w:tcPr>
          <w:p w14:paraId="58029758" w14:textId="10423E1A" w:rsidR="0071354D" w:rsidRPr="000B764F" w:rsidRDefault="00641F02" w:rsidP="00450068">
            <w:pPr>
              <w:pStyle w:val="NormalWeb"/>
              <w:spacing w:before="0" w:beforeAutospacing="0" w:after="0" w:afterAutospacing="0"/>
              <w:jc w:val="center"/>
              <w:rPr>
                <w:sz w:val="22"/>
                <w:szCs w:val="22"/>
              </w:rPr>
            </w:pPr>
            <w:r w:rsidRPr="000B764F">
              <w:rPr>
                <w:sz w:val="22"/>
                <w:szCs w:val="22"/>
              </w:rPr>
              <w:t>3.2</w:t>
            </w:r>
          </w:p>
        </w:tc>
        <w:tc>
          <w:tcPr>
            <w:tcW w:w="1128" w:type="dxa"/>
            <w:vAlign w:val="center"/>
          </w:tcPr>
          <w:p w14:paraId="7674DEF6" w14:textId="58551A0D" w:rsidR="0071354D" w:rsidRPr="000B764F" w:rsidRDefault="00641F02" w:rsidP="00450068">
            <w:pPr>
              <w:pStyle w:val="NormalWeb"/>
              <w:spacing w:before="0" w:beforeAutospacing="0" w:after="0" w:afterAutospacing="0"/>
              <w:jc w:val="center"/>
              <w:rPr>
                <w:sz w:val="22"/>
                <w:szCs w:val="22"/>
              </w:rPr>
            </w:pPr>
            <w:r w:rsidRPr="000B764F">
              <w:rPr>
                <w:sz w:val="22"/>
                <w:szCs w:val="22"/>
              </w:rPr>
              <w:t>3.5</w:t>
            </w:r>
          </w:p>
        </w:tc>
      </w:tr>
    </w:tbl>
    <w:p w14:paraId="4B96CE50" w14:textId="4115A96D" w:rsidR="00DD75A9" w:rsidRPr="000B764F" w:rsidRDefault="00610676" w:rsidP="003675AB">
      <w:pPr>
        <w:pStyle w:val="NormalWeb"/>
        <w:spacing w:before="0" w:beforeAutospacing="0" w:after="0" w:afterAutospacing="0"/>
        <w:ind w:left="720"/>
        <w:rPr>
          <w:sz w:val="22"/>
          <w:szCs w:val="22"/>
        </w:rPr>
      </w:pPr>
      <w:r w:rsidRPr="000B764F">
        <w:rPr>
          <w:sz w:val="22"/>
          <w:szCs w:val="22"/>
        </w:rPr>
        <w:t>Table 2.1</w:t>
      </w:r>
      <w:r w:rsidR="003675AB" w:rsidRPr="000B764F">
        <w:rPr>
          <w:sz w:val="22"/>
          <w:szCs w:val="22"/>
        </w:rPr>
        <w:t>: Quantifying the differences between possible software</w:t>
      </w:r>
      <w:r w:rsidR="004F637C">
        <w:rPr>
          <w:sz w:val="22"/>
          <w:szCs w:val="22"/>
        </w:rPr>
        <w:t>.</w:t>
      </w:r>
    </w:p>
    <w:p w14:paraId="763A7987" w14:textId="77777777" w:rsidR="009F27F7" w:rsidRPr="000B764F" w:rsidRDefault="009F27F7" w:rsidP="003675AB">
      <w:pPr>
        <w:pStyle w:val="NormalWeb"/>
        <w:spacing w:before="0" w:beforeAutospacing="0" w:after="0" w:afterAutospacing="0"/>
        <w:ind w:left="720"/>
        <w:rPr>
          <w:szCs w:val="22"/>
        </w:rPr>
      </w:pPr>
    </w:p>
    <w:p w14:paraId="3C552B3A" w14:textId="678A9E87" w:rsidR="009F27F7" w:rsidRPr="000B764F" w:rsidRDefault="009F27F7" w:rsidP="00DB75A7">
      <w:pPr>
        <w:pStyle w:val="NormalWeb"/>
        <w:spacing w:before="0" w:beforeAutospacing="0" w:after="0" w:afterAutospacing="0"/>
        <w:rPr>
          <w:sz w:val="22"/>
          <w:szCs w:val="22"/>
        </w:rPr>
      </w:pPr>
      <w:r w:rsidRPr="000B764F">
        <w:rPr>
          <w:sz w:val="22"/>
          <w:szCs w:val="22"/>
        </w:rPr>
        <w:t xml:space="preserve">From Table 2.1 CellABM and Repast both score the highest at 3.5 meaning they’re equally suited to this project. </w:t>
      </w:r>
      <w:r w:rsidR="002E02C5" w:rsidRPr="000B764F">
        <w:rPr>
          <w:sz w:val="22"/>
          <w:szCs w:val="22"/>
        </w:rPr>
        <w:t>However,</w:t>
      </w:r>
      <w:r w:rsidR="008421CC" w:rsidRPr="000B764F">
        <w:rPr>
          <w:sz w:val="22"/>
          <w:szCs w:val="22"/>
        </w:rPr>
        <w:t xml:space="preserve"> the defining factors between the two are </w:t>
      </w:r>
      <w:r w:rsidR="002E02C5" w:rsidRPr="000B764F">
        <w:rPr>
          <w:sz w:val="22"/>
          <w:szCs w:val="22"/>
        </w:rPr>
        <w:t xml:space="preserve">the graphical user interface (GUI) where Repast scored 5 and CellABM 1, and familiarisation where Repast scored 1 and CellABM 5. </w:t>
      </w:r>
    </w:p>
    <w:p w14:paraId="2350A304" w14:textId="59496DFF" w:rsidR="002E02C5" w:rsidRPr="000B764F" w:rsidRDefault="002E02C5" w:rsidP="00DB75A7">
      <w:pPr>
        <w:pStyle w:val="NormalWeb"/>
        <w:spacing w:before="0" w:beforeAutospacing="0" w:after="0" w:afterAutospacing="0"/>
        <w:rPr>
          <w:sz w:val="22"/>
          <w:szCs w:val="22"/>
        </w:rPr>
      </w:pPr>
      <w:r w:rsidRPr="000B764F">
        <w:rPr>
          <w:sz w:val="22"/>
          <w:szCs w:val="22"/>
        </w:rPr>
        <w:t>As this project doesn’t require a GUI as there is no interaction with the simulation whilst running, familiarisation is the more important metric and so CellABM is the software of choice.</w:t>
      </w:r>
    </w:p>
    <w:p w14:paraId="78D645EA" w14:textId="77777777" w:rsidR="000B764F" w:rsidRPr="000B764F" w:rsidRDefault="000B764F" w:rsidP="003675AB">
      <w:pPr>
        <w:pStyle w:val="NormalWeb"/>
        <w:spacing w:before="0" w:beforeAutospacing="0" w:after="0" w:afterAutospacing="0"/>
        <w:ind w:left="720"/>
        <w:rPr>
          <w:sz w:val="22"/>
          <w:szCs w:val="22"/>
        </w:rPr>
      </w:pPr>
    </w:p>
    <w:p w14:paraId="4A97C8D4" w14:textId="76CF2C2F" w:rsidR="003A46F8" w:rsidRPr="000B764F" w:rsidDel="00D933E4" w:rsidRDefault="003A46F8" w:rsidP="00046277">
      <w:pPr>
        <w:pStyle w:val="NormalWeb"/>
        <w:spacing w:before="0" w:beforeAutospacing="0" w:after="0" w:afterAutospacing="0"/>
        <w:ind w:left="720"/>
        <w:rPr>
          <w:del w:id="150" w:author="Harry Cooper" w:date="2017-11-29T15:19:00Z"/>
          <w:szCs w:val="22"/>
        </w:rPr>
      </w:pPr>
      <w:commentRangeStart w:id="151"/>
      <w:del w:id="152" w:author="Harry Cooper" w:date="2017-11-29T15:19:00Z">
        <w:r w:rsidRPr="000B764F" w:rsidDel="00D933E4">
          <w:rPr>
            <w:szCs w:val="22"/>
          </w:rPr>
          <w:delText xml:space="preserve">This program is useful as it automatically outputs a graph showing the growth of each cell type over time, shown below. This can be used in my application to determine the rate of time required for the wound to heal with different starting parameters.  </w:delText>
        </w:r>
        <w:commentRangeEnd w:id="151"/>
        <w:r w:rsidR="00D20D96" w:rsidRPr="000B764F" w:rsidDel="00D933E4">
          <w:rPr>
            <w:rStyle w:val="CommentReference"/>
          </w:rPr>
          <w:commentReference w:id="151"/>
        </w:r>
      </w:del>
    </w:p>
    <w:p w14:paraId="610E4DF1" w14:textId="78F959A0" w:rsidR="003A46F8" w:rsidRPr="000B764F" w:rsidDel="00D933E4" w:rsidRDefault="003A46F8" w:rsidP="003A46F8">
      <w:pPr>
        <w:pStyle w:val="NormalWeb"/>
        <w:spacing w:before="0" w:beforeAutospacing="0" w:after="0" w:afterAutospacing="0"/>
        <w:ind w:firstLine="720"/>
        <w:rPr>
          <w:del w:id="153" w:author="Harry Cooper" w:date="2017-11-29T15:19:00Z"/>
          <w:szCs w:val="22"/>
        </w:rPr>
      </w:pPr>
      <w:del w:id="154" w:author="Harry Cooper" w:date="2017-11-29T15:19:00Z">
        <w:r w:rsidRPr="000B764F" w:rsidDel="00D933E4">
          <w:rPr>
            <w:noProof/>
            <w:szCs w:val="22"/>
            <w:rPrChange w:id="155" w:author="Unknown">
              <w:rPr>
                <w:noProof/>
              </w:rPr>
            </w:rPrChange>
          </w:rPr>
          <w:drawing>
            <wp:inline distT="0" distB="0" distL="0" distR="0" wp14:anchorId="3A964B8D" wp14:editId="1F0EFCA0">
              <wp:extent cx="5486400" cy="3657600"/>
              <wp:effectExtent l="0" t="0" r="0" b="0"/>
              <wp:docPr id="2" name="Picture 2" descr="../CellABM_student_ver/1mm2-100-200/growth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lABM_student_ver/1mm2-100-200/growth_curv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del>
    </w:p>
    <w:p w14:paraId="79495F7A" w14:textId="6499E8AC" w:rsidR="003A46F8" w:rsidRPr="000B764F" w:rsidDel="00D933E4" w:rsidRDefault="003A46F8" w:rsidP="003A46F8">
      <w:pPr>
        <w:pStyle w:val="NormalWeb"/>
        <w:spacing w:before="0" w:beforeAutospacing="0" w:after="0" w:afterAutospacing="0"/>
        <w:rPr>
          <w:del w:id="156" w:author="Harry Cooper" w:date="2017-11-29T15:19:00Z"/>
          <w:szCs w:val="22"/>
        </w:rPr>
      </w:pPr>
      <w:commentRangeStart w:id="157"/>
      <w:del w:id="158" w:author="Harry Cooper" w:date="2017-11-29T15:19:00Z">
        <w:r w:rsidRPr="000B764F" w:rsidDel="00D933E4">
          <w:rPr>
            <w:szCs w:val="22"/>
          </w:rPr>
          <w:delText>Figure taken from running Marziahs program with 0.1mm</w:delText>
        </w:r>
        <w:r w:rsidRPr="000B764F" w:rsidDel="00D933E4">
          <w:rPr>
            <w:szCs w:val="22"/>
            <w:vertAlign w:val="superscript"/>
          </w:rPr>
          <w:delText>2</w:delText>
        </w:r>
        <w:r w:rsidRPr="000B764F" w:rsidDel="00D933E4">
          <w:rPr>
            <w:szCs w:val="22"/>
          </w:rPr>
          <w:delText xml:space="preserve"> area, 100 cancer cells and 200 stem </w:delText>
        </w:r>
        <w:commentRangeStart w:id="159"/>
        <w:r w:rsidRPr="000B764F" w:rsidDel="00D933E4">
          <w:rPr>
            <w:szCs w:val="22"/>
          </w:rPr>
          <w:delText>cells</w:delText>
        </w:r>
        <w:commentRangeEnd w:id="159"/>
        <w:r w:rsidR="00D20D96" w:rsidRPr="000B764F" w:rsidDel="00D933E4">
          <w:rPr>
            <w:rStyle w:val="CommentReference"/>
          </w:rPr>
          <w:commentReference w:id="159"/>
        </w:r>
        <w:r w:rsidRPr="000B764F" w:rsidDel="00D933E4">
          <w:rPr>
            <w:szCs w:val="22"/>
          </w:rPr>
          <w:delText>.</w:delText>
        </w:r>
        <w:commentRangeEnd w:id="157"/>
        <w:r w:rsidR="00F65495" w:rsidRPr="000B764F" w:rsidDel="00D933E4">
          <w:rPr>
            <w:rStyle w:val="CommentReference"/>
          </w:rPr>
          <w:commentReference w:id="157"/>
        </w:r>
      </w:del>
    </w:p>
    <w:p w14:paraId="61BA3340" w14:textId="7671A816" w:rsidR="007D6F87" w:rsidRPr="000B764F" w:rsidDel="00D933E4" w:rsidRDefault="007D6F87" w:rsidP="003A46F8">
      <w:pPr>
        <w:pStyle w:val="NormalWeb"/>
        <w:spacing w:before="0" w:beforeAutospacing="0" w:after="0" w:afterAutospacing="0"/>
        <w:rPr>
          <w:del w:id="160" w:author="Harry Cooper" w:date="2017-11-29T15:19:00Z"/>
          <w:szCs w:val="22"/>
        </w:rPr>
      </w:pPr>
      <w:del w:id="161" w:author="Harry Cooper" w:date="2017-11-29T15:19:00Z">
        <w:r w:rsidRPr="000B764F" w:rsidDel="00D933E4">
          <w:rPr>
            <w:noProof/>
            <w:szCs w:val="22"/>
            <w:rPrChange w:id="162" w:author="Unknown">
              <w:rPr>
                <w:noProof/>
              </w:rPr>
            </w:rPrChange>
          </w:rPr>
          <w:drawing>
            <wp:anchor distT="0" distB="0" distL="114300" distR="114300" simplePos="0" relativeHeight="251660288" behindDoc="0" locked="0" layoutInCell="1" allowOverlap="1" wp14:anchorId="1737D117" wp14:editId="391A57AE">
              <wp:simplePos x="0" y="0"/>
              <wp:positionH relativeFrom="column">
                <wp:posOffset>2679700</wp:posOffset>
              </wp:positionH>
              <wp:positionV relativeFrom="paragraph">
                <wp:posOffset>658495</wp:posOffset>
              </wp:positionV>
              <wp:extent cx="3596640" cy="2397760"/>
              <wp:effectExtent l="0" t="0" r="10160" b="0"/>
              <wp:wrapSquare wrapText="bothSides"/>
              <wp:docPr id="4" name="Picture 4" descr="../CellABM_student_ver/1mm2-100-200/2d/Iteration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lABM_student_ver/1mm2-100-200/2d/Iteration_5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96640" cy="23977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764F" w:rsidDel="00D933E4">
          <w:rPr>
            <w:noProof/>
            <w:szCs w:val="22"/>
            <w:rPrChange w:id="163" w:author="Unknown">
              <w:rPr>
                <w:noProof/>
              </w:rPr>
            </w:rPrChange>
          </w:rPr>
          <w:drawing>
            <wp:anchor distT="0" distB="0" distL="114300" distR="114300" simplePos="0" relativeHeight="251659264" behindDoc="0" locked="0" layoutInCell="1" allowOverlap="1" wp14:anchorId="5B88B093" wp14:editId="47932510">
              <wp:simplePos x="0" y="0"/>
              <wp:positionH relativeFrom="column">
                <wp:posOffset>-635000</wp:posOffset>
              </wp:positionH>
              <wp:positionV relativeFrom="paragraph">
                <wp:posOffset>659130</wp:posOffset>
              </wp:positionV>
              <wp:extent cx="3524250" cy="2349500"/>
              <wp:effectExtent l="0" t="0" r="6350" b="12700"/>
              <wp:wrapSquare wrapText="bothSides"/>
              <wp:docPr id="3" name="Picture 3" descr="../CellABM_student_ver/1mm2-100-200/2d/Initial_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llABM_student_ver/1mm2-100-200/2d/Initial_Setu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24250" cy="2349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764F" w:rsidDel="00D933E4">
          <w:rPr>
            <w:szCs w:val="22"/>
          </w:rPr>
          <w:delText>Marzihas code also outputs a 2D and 3D image of environment each iteration, this shows the movement of the cells over time.</w:delText>
        </w:r>
        <w:r w:rsidRPr="000B764F" w:rsidDel="00D933E4">
          <w:rPr>
            <w:noProof/>
            <w:szCs w:val="22"/>
          </w:rPr>
          <w:delText xml:space="preserve"> Which will be useful to demonstrate the emergent behaviours of wound healing with age.</w:delText>
        </w:r>
      </w:del>
    </w:p>
    <w:p w14:paraId="5C40AC87" w14:textId="014A4D75" w:rsidR="007D6F87" w:rsidRPr="000B764F" w:rsidDel="00D933E4" w:rsidRDefault="007D6F87" w:rsidP="003A46F8">
      <w:pPr>
        <w:pStyle w:val="NormalWeb"/>
        <w:spacing w:before="0" w:beforeAutospacing="0" w:after="0" w:afterAutospacing="0"/>
        <w:rPr>
          <w:del w:id="164" w:author="Harry Cooper" w:date="2017-11-29T15:19:00Z"/>
          <w:szCs w:val="22"/>
        </w:rPr>
      </w:pPr>
    </w:p>
    <w:p w14:paraId="1B3DEED2" w14:textId="2764855E" w:rsidR="003A46F8" w:rsidRPr="000B764F" w:rsidDel="00D933E4" w:rsidRDefault="003A46F8" w:rsidP="003A46F8">
      <w:pPr>
        <w:pStyle w:val="NormalWeb"/>
        <w:spacing w:before="0" w:beforeAutospacing="0" w:after="0" w:afterAutospacing="0"/>
        <w:rPr>
          <w:del w:id="165" w:author="Harry Cooper" w:date="2017-11-29T15:19:00Z"/>
          <w:szCs w:val="22"/>
        </w:rPr>
      </w:pPr>
      <w:del w:id="166" w:author="Harry Cooper" w:date="2017-11-29T15:19:00Z">
        <w:r w:rsidRPr="000B764F" w:rsidDel="00D933E4">
          <w:rPr>
            <w:szCs w:val="22"/>
          </w:rPr>
          <w:delText xml:space="preserve">A possible </w:delText>
        </w:r>
      </w:del>
      <w:commentRangeStart w:id="167"/>
      <w:del w:id="168" w:author="Harry Cooper" w:date="2017-11-29T15:17:00Z">
        <w:r w:rsidRPr="000B764F" w:rsidDel="00CA0BCF">
          <w:rPr>
            <w:szCs w:val="22"/>
          </w:rPr>
          <w:delText>detriment</w:delText>
        </w:r>
        <w:commentRangeEnd w:id="167"/>
        <w:r w:rsidR="00D20D96" w:rsidRPr="000B764F" w:rsidDel="00CA0BCF">
          <w:rPr>
            <w:rStyle w:val="CommentReference"/>
          </w:rPr>
          <w:commentReference w:id="167"/>
        </w:r>
        <w:r w:rsidRPr="000B764F" w:rsidDel="00CA0BCF">
          <w:rPr>
            <w:szCs w:val="22"/>
          </w:rPr>
          <w:delText xml:space="preserve"> </w:delText>
        </w:r>
      </w:del>
      <w:del w:id="169" w:author="Harry Cooper" w:date="2017-11-29T15:19:00Z">
        <w:r w:rsidRPr="000B764F" w:rsidDel="00D933E4">
          <w:rPr>
            <w:szCs w:val="22"/>
          </w:rPr>
          <w:delText xml:space="preserve">to Marzihas code currently is the computational power required. Running the above simulation on my machine (Mac Book Pro 2.8Ghz i7) </w:delText>
        </w:r>
        <w:r w:rsidR="007D6F87" w:rsidRPr="000B764F" w:rsidDel="00D933E4">
          <w:rPr>
            <w:szCs w:val="22"/>
          </w:rPr>
          <w:delText>took 22 minutes and 44 seconds to compute 50 iterations. Scaling this up to 1mm</w:delText>
        </w:r>
        <w:r w:rsidR="007D6F87" w:rsidRPr="000B764F" w:rsidDel="00D933E4">
          <w:rPr>
            <w:szCs w:val="22"/>
            <w:vertAlign w:val="superscript"/>
          </w:rPr>
          <w:delText>2</w:delText>
        </w:r>
        <w:r w:rsidR="007D6F87" w:rsidRPr="000B764F" w:rsidDel="00D933E4">
          <w:rPr>
            <w:szCs w:val="22"/>
          </w:rPr>
          <w:delText xml:space="preserve"> would therefore take a significant amount of time longer. </w:delText>
        </w:r>
      </w:del>
      <w:del w:id="170" w:author="Harry Cooper" w:date="2017-11-29T15:17:00Z">
        <w:r w:rsidR="007D6F87" w:rsidRPr="000B764F" w:rsidDel="00CA0BCF">
          <w:rPr>
            <w:szCs w:val="22"/>
          </w:rPr>
          <w:delText xml:space="preserve">This may be a code inefficiency or Marzihas rules being too complex. </w:delText>
        </w:r>
      </w:del>
    </w:p>
    <w:p w14:paraId="2C4E7D1B" w14:textId="0B811D27" w:rsidR="00C67C57" w:rsidRPr="000B764F" w:rsidDel="00D933E4" w:rsidRDefault="007D6F87" w:rsidP="001F2C85">
      <w:pPr>
        <w:pStyle w:val="NormalWeb"/>
        <w:spacing w:before="0" w:beforeAutospacing="0" w:after="0" w:afterAutospacing="0"/>
        <w:rPr>
          <w:del w:id="171" w:author="Harry Cooper" w:date="2017-11-29T15:19:00Z"/>
          <w:szCs w:val="22"/>
        </w:rPr>
      </w:pPr>
      <w:del w:id="172" w:author="Harry Cooper" w:date="2017-11-29T15:19:00Z">
        <w:r w:rsidRPr="000B764F" w:rsidDel="00D933E4">
          <w:rPr>
            <w:szCs w:val="22"/>
          </w:rPr>
          <w:delText xml:space="preserve">Another downside is that Marzihas code doesn’t implement any cell growth, and each cell is the same diameter as every other cell for the whole simulation. </w:delText>
        </w:r>
        <w:commentRangeStart w:id="173"/>
        <w:r w:rsidRPr="000B764F" w:rsidDel="00D933E4">
          <w:rPr>
            <w:szCs w:val="22"/>
          </w:rPr>
          <w:delText>This is a simplification which I’ll endeavour to update with my implementation.</w:delText>
        </w:r>
        <w:commentRangeEnd w:id="173"/>
        <w:r w:rsidR="00D20D96" w:rsidRPr="000B764F" w:rsidDel="00D933E4">
          <w:rPr>
            <w:rStyle w:val="CommentReference"/>
          </w:rPr>
          <w:commentReference w:id="173"/>
        </w:r>
      </w:del>
    </w:p>
    <w:p w14:paraId="2B4D48EC" w14:textId="589A0F11" w:rsidR="009F31FD" w:rsidRPr="000B764F" w:rsidRDefault="009F31FD" w:rsidP="000B764F">
      <w:pPr>
        <w:pStyle w:val="Heading2"/>
        <w:rPr>
          <w:rFonts w:ascii="Times New Roman" w:hAnsi="Times New Roman" w:cs="Times New Roman"/>
          <w:color w:val="auto"/>
        </w:rPr>
      </w:pPr>
      <w:bookmarkStart w:id="174" w:name="_Toc513790625"/>
      <w:r w:rsidRPr="000B764F">
        <w:rPr>
          <w:rFonts w:ascii="Times New Roman" w:hAnsi="Times New Roman" w:cs="Times New Roman"/>
          <w:color w:val="auto"/>
        </w:rPr>
        <w:t>2.7 Cell Migration</w:t>
      </w:r>
      <w:bookmarkEnd w:id="174"/>
    </w:p>
    <w:p w14:paraId="02C438FD" w14:textId="77777777" w:rsidR="00317A64" w:rsidRPr="000B764F" w:rsidRDefault="00317A64" w:rsidP="00BE672F">
      <w:pPr>
        <w:pStyle w:val="NormalWeb"/>
        <w:spacing w:before="0" w:beforeAutospacing="0" w:after="0" w:afterAutospacing="0"/>
        <w:rPr>
          <w:sz w:val="22"/>
          <w:szCs w:val="22"/>
        </w:rPr>
      </w:pPr>
    </w:p>
    <w:p w14:paraId="58CA18C9" w14:textId="67407CAA" w:rsidR="00317A64" w:rsidRPr="000B764F" w:rsidRDefault="00977515" w:rsidP="00FD6B37">
      <w:pPr>
        <w:pStyle w:val="NormalWeb"/>
        <w:spacing w:before="0" w:beforeAutospacing="0" w:after="0" w:afterAutospacing="0"/>
        <w:rPr>
          <w:sz w:val="22"/>
          <w:szCs w:val="22"/>
        </w:rPr>
      </w:pPr>
      <w:r w:rsidRPr="000B764F">
        <w:rPr>
          <w:sz w:val="22"/>
          <w:szCs w:val="22"/>
        </w:rPr>
        <w:t xml:space="preserve">A key element of </w:t>
      </w:r>
      <w:r w:rsidR="00705FC1" w:rsidRPr="000B764F">
        <w:rPr>
          <w:sz w:val="22"/>
          <w:szCs w:val="22"/>
        </w:rPr>
        <w:t>ECs</w:t>
      </w:r>
      <w:r w:rsidRPr="000B764F">
        <w:rPr>
          <w:sz w:val="22"/>
          <w:szCs w:val="22"/>
        </w:rPr>
        <w:t xml:space="preserve"> is their ability to migrate</w:t>
      </w:r>
      <w:r w:rsidR="00705FC1" w:rsidRPr="000B764F">
        <w:rPr>
          <w:sz w:val="22"/>
          <w:szCs w:val="22"/>
        </w:rPr>
        <w:t xml:space="preserve">. </w:t>
      </w:r>
      <w:r w:rsidR="004557FC" w:rsidRPr="000B764F">
        <w:rPr>
          <w:sz w:val="22"/>
          <w:szCs w:val="22"/>
        </w:rPr>
        <w:t>Endothelial cell</w:t>
      </w:r>
      <w:r w:rsidR="00705FC1" w:rsidRPr="000B764F">
        <w:rPr>
          <w:sz w:val="22"/>
          <w:szCs w:val="22"/>
        </w:rPr>
        <w:t xml:space="preserve"> migration</w:t>
      </w:r>
      <w:r w:rsidR="004557FC" w:rsidRPr="000B764F">
        <w:rPr>
          <w:sz w:val="22"/>
          <w:szCs w:val="22"/>
        </w:rPr>
        <w:t xml:space="preserve"> is a </w:t>
      </w:r>
      <w:r w:rsidR="00146B02" w:rsidRPr="000B764F">
        <w:rPr>
          <w:sz w:val="22"/>
          <w:szCs w:val="22"/>
        </w:rPr>
        <w:t>fundamental process to our life, allowing the formation of embryos, org</w:t>
      </w:r>
      <w:r w:rsidR="004557FC" w:rsidRPr="000B764F">
        <w:rPr>
          <w:sz w:val="22"/>
          <w:szCs w:val="22"/>
        </w:rPr>
        <w:t>ans and tissues. For developed h</w:t>
      </w:r>
      <w:r w:rsidR="00146B02" w:rsidRPr="000B764F">
        <w:rPr>
          <w:sz w:val="22"/>
          <w:szCs w:val="22"/>
        </w:rPr>
        <w:t xml:space="preserve">umans, migration allows for immunosuppression </w:t>
      </w:r>
      <w:r w:rsidR="00364129" w:rsidRPr="000B764F">
        <w:rPr>
          <w:sz w:val="22"/>
          <w:szCs w:val="22"/>
        </w:rPr>
        <w:t>and more importantly</w:t>
      </w:r>
      <w:r w:rsidR="00146B02" w:rsidRPr="000B764F">
        <w:rPr>
          <w:sz w:val="22"/>
          <w:szCs w:val="22"/>
        </w:rPr>
        <w:t xml:space="preserve"> to</w:t>
      </w:r>
      <w:r w:rsidR="00364129" w:rsidRPr="000B764F">
        <w:rPr>
          <w:sz w:val="22"/>
          <w:szCs w:val="22"/>
        </w:rPr>
        <w:t xml:space="preserve"> </w:t>
      </w:r>
      <w:r w:rsidR="004557FC" w:rsidRPr="000B764F">
        <w:rPr>
          <w:sz w:val="22"/>
          <w:szCs w:val="22"/>
        </w:rPr>
        <w:t>the project,</w:t>
      </w:r>
      <w:r w:rsidR="00146B02" w:rsidRPr="000B764F">
        <w:rPr>
          <w:sz w:val="22"/>
          <w:szCs w:val="22"/>
        </w:rPr>
        <w:t xml:space="preserve"> </w:t>
      </w:r>
      <w:r w:rsidR="00364129" w:rsidRPr="000B764F">
        <w:rPr>
          <w:sz w:val="22"/>
          <w:szCs w:val="22"/>
        </w:rPr>
        <w:t>the migration of ECs</w:t>
      </w:r>
      <w:r w:rsidR="00317A64" w:rsidRPr="000B764F">
        <w:rPr>
          <w:sz w:val="22"/>
          <w:szCs w:val="22"/>
        </w:rPr>
        <w:t xml:space="preserve"> into the wound of a damaged blood vessel to restore the vessels integrity [</w:t>
      </w:r>
      <w:r w:rsidR="0078550B" w:rsidRPr="000B764F">
        <w:rPr>
          <w:sz w:val="22"/>
          <w:szCs w:val="22"/>
        </w:rPr>
        <w:t>23</w:t>
      </w:r>
      <w:r w:rsidR="00317A64" w:rsidRPr="000B764F">
        <w:rPr>
          <w:sz w:val="22"/>
          <w:szCs w:val="22"/>
        </w:rPr>
        <w:t>]</w:t>
      </w:r>
      <w:r w:rsidR="00364129" w:rsidRPr="000B764F">
        <w:rPr>
          <w:sz w:val="22"/>
          <w:szCs w:val="22"/>
        </w:rPr>
        <w:t xml:space="preserve">. </w:t>
      </w:r>
    </w:p>
    <w:p w14:paraId="3178D6E9" w14:textId="39D606FE" w:rsidR="004359F4" w:rsidRPr="000B764F" w:rsidRDefault="00740C2B" w:rsidP="00FD6B37">
      <w:pPr>
        <w:pStyle w:val="NormalWeb"/>
        <w:spacing w:before="0" w:beforeAutospacing="0" w:after="0" w:afterAutospacing="0"/>
        <w:rPr>
          <w:sz w:val="22"/>
          <w:szCs w:val="22"/>
        </w:rPr>
      </w:pPr>
      <w:r w:rsidRPr="000B764F">
        <w:rPr>
          <w:sz w:val="22"/>
          <w:szCs w:val="22"/>
        </w:rPr>
        <w:t xml:space="preserve">ECs will migrate in </w:t>
      </w:r>
      <w:r w:rsidR="00D604AA" w:rsidRPr="000B764F">
        <w:rPr>
          <w:sz w:val="22"/>
          <w:szCs w:val="22"/>
        </w:rPr>
        <w:t xml:space="preserve">a random manner if there </w:t>
      </w:r>
      <w:r w:rsidR="00D152B1" w:rsidRPr="000B764F">
        <w:rPr>
          <w:sz w:val="22"/>
          <w:szCs w:val="22"/>
        </w:rPr>
        <w:t>are</w:t>
      </w:r>
      <w:r w:rsidR="00D604AA" w:rsidRPr="000B764F">
        <w:rPr>
          <w:sz w:val="22"/>
          <w:szCs w:val="22"/>
        </w:rPr>
        <w:t xml:space="preserve"> no external stimuli</w:t>
      </w:r>
      <w:r w:rsidR="0041752E" w:rsidRPr="000B764F">
        <w:rPr>
          <w:sz w:val="22"/>
          <w:szCs w:val="22"/>
        </w:rPr>
        <w:t xml:space="preserve"> and will diffuse into the available space [</w:t>
      </w:r>
      <w:r w:rsidR="0078550B" w:rsidRPr="000B764F">
        <w:rPr>
          <w:sz w:val="22"/>
          <w:szCs w:val="22"/>
        </w:rPr>
        <w:t>24</w:t>
      </w:r>
      <w:r w:rsidR="0041752E" w:rsidRPr="000B764F">
        <w:rPr>
          <w:sz w:val="22"/>
          <w:szCs w:val="22"/>
        </w:rPr>
        <w:t>]</w:t>
      </w:r>
      <w:r w:rsidR="00D152B1" w:rsidRPr="000B764F">
        <w:rPr>
          <w:sz w:val="22"/>
          <w:szCs w:val="22"/>
        </w:rPr>
        <w:t xml:space="preserve"> until a confluence is formed.</w:t>
      </w:r>
      <w:r w:rsidR="00FD1DE7" w:rsidRPr="000B764F">
        <w:rPr>
          <w:sz w:val="22"/>
          <w:szCs w:val="22"/>
        </w:rPr>
        <w:t xml:space="preserve"> Once the cells have formed </w:t>
      </w:r>
      <w:r w:rsidR="004557FC" w:rsidRPr="000B764F">
        <w:rPr>
          <w:sz w:val="22"/>
          <w:szCs w:val="22"/>
        </w:rPr>
        <w:t>a monolayer</w:t>
      </w:r>
      <w:r w:rsidR="00FD1DE7" w:rsidRPr="000B764F">
        <w:rPr>
          <w:sz w:val="22"/>
          <w:szCs w:val="22"/>
        </w:rPr>
        <w:t>, the</w:t>
      </w:r>
      <w:r w:rsidR="00DB3A5D" w:rsidRPr="000B764F">
        <w:rPr>
          <w:sz w:val="22"/>
          <w:szCs w:val="22"/>
        </w:rPr>
        <w:t>y</w:t>
      </w:r>
      <w:r w:rsidR="00FD1DE7" w:rsidRPr="000B764F">
        <w:rPr>
          <w:sz w:val="22"/>
          <w:szCs w:val="22"/>
        </w:rPr>
        <w:t xml:space="preserve"> bond to each ot</w:t>
      </w:r>
      <w:r w:rsidR="00A8046D" w:rsidRPr="000B764F">
        <w:rPr>
          <w:sz w:val="22"/>
          <w:szCs w:val="22"/>
        </w:rPr>
        <w:t>her and the endothelial surface</w:t>
      </w:r>
      <w:r w:rsidR="00FD1DE7" w:rsidRPr="000B764F">
        <w:rPr>
          <w:sz w:val="22"/>
          <w:szCs w:val="22"/>
        </w:rPr>
        <w:t xml:space="preserve"> preventing further migration. </w:t>
      </w:r>
      <w:r w:rsidR="004359F4" w:rsidRPr="000B764F">
        <w:rPr>
          <w:sz w:val="22"/>
          <w:szCs w:val="22"/>
        </w:rPr>
        <w:br/>
      </w:r>
    </w:p>
    <w:p w14:paraId="3AF5F72B" w14:textId="1A66FA3F" w:rsidR="00D7104E" w:rsidRPr="000B764F" w:rsidRDefault="009F71F4" w:rsidP="000B764F">
      <w:pPr>
        <w:pStyle w:val="Heading2"/>
        <w:rPr>
          <w:rFonts w:ascii="Times New Roman" w:hAnsi="Times New Roman" w:cs="Times New Roman"/>
          <w:color w:val="auto"/>
        </w:rPr>
      </w:pPr>
      <w:bookmarkStart w:id="175" w:name="_Toc513790626"/>
      <w:r w:rsidRPr="000B764F">
        <w:rPr>
          <w:rFonts w:ascii="Times New Roman" w:hAnsi="Times New Roman" w:cs="Times New Roman"/>
          <w:color w:val="auto"/>
        </w:rPr>
        <w:t>2.8</w:t>
      </w:r>
      <w:r w:rsidR="004359F4" w:rsidRPr="000B764F">
        <w:rPr>
          <w:rFonts w:ascii="Times New Roman" w:hAnsi="Times New Roman" w:cs="Times New Roman"/>
          <w:color w:val="auto"/>
        </w:rPr>
        <w:t xml:space="preserve"> Contact Inhibition and Confluence Detection</w:t>
      </w:r>
      <w:bookmarkEnd w:id="175"/>
    </w:p>
    <w:p w14:paraId="4E2C5D03" w14:textId="77777777" w:rsidR="00987679" w:rsidRPr="002A18A9" w:rsidRDefault="00987679" w:rsidP="000E3C72">
      <w:pPr>
        <w:pStyle w:val="NormalWeb"/>
        <w:spacing w:before="0" w:beforeAutospacing="0" w:after="0" w:afterAutospacing="0"/>
        <w:rPr>
          <w:szCs w:val="22"/>
        </w:rPr>
      </w:pPr>
    </w:p>
    <w:p w14:paraId="33A9A06E" w14:textId="7445AAFD" w:rsidR="0049568A" w:rsidRPr="002A18A9" w:rsidRDefault="00987679" w:rsidP="008C4479">
      <w:pPr>
        <w:pStyle w:val="NormalWeb"/>
        <w:spacing w:before="0" w:beforeAutospacing="0" w:after="0" w:afterAutospacing="0"/>
        <w:rPr>
          <w:sz w:val="22"/>
          <w:szCs w:val="22"/>
        </w:rPr>
      </w:pPr>
      <w:r w:rsidRPr="002A18A9">
        <w:rPr>
          <w:sz w:val="22"/>
          <w:szCs w:val="22"/>
        </w:rPr>
        <w:t xml:space="preserve">Over time, ECs will migrate into any open space and if possible proliferate to form new ECs. This will continue to occur until the area is filled with ECs and there is no more space for proliferation. </w:t>
      </w:r>
      <w:r w:rsidR="008C4479" w:rsidRPr="002A18A9">
        <w:rPr>
          <w:sz w:val="22"/>
          <w:szCs w:val="22"/>
        </w:rPr>
        <w:t xml:space="preserve">When cells come into contact with each other, cell growth is </w:t>
      </w:r>
      <w:r w:rsidR="00CF3CC9">
        <w:rPr>
          <w:sz w:val="22"/>
          <w:szCs w:val="22"/>
        </w:rPr>
        <w:t xml:space="preserve">arrested by a process known as contact </w:t>
      </w:r>
      <w:r w:rsidR="00CF3CC9" w:rsidRPr="0078550B">
        <w:rPr>
          <w:sz w:val="22"/>
          <w:szCs w:val="22"/>
        </w:rPr>
        <w:t>i</w:t>
      </w:r>
      <w:r w:rsidR="008C4479" w:rsidRPr="0078550B">
        <w:rPr>
          <w:sz w:val="22"/>
          <w:szCs w:val="22"/>
        </w:rPr>
        <w:t>nhibition [</w:t>
      </w:r>
      <w:r w:rsidR="0078550B" w:rsidRPr="0078550B">
        <w:rPr>
          <w:sz w:val="22"/>
          <w:szCs w:val="22"/>
        </w:rPr>
        <w:t>25</w:t>
      </w:r>
      <w:r w:rsidR="008C4479" w:rsidRPr="0078550B">
        <w:rPr>
          <w:sz w:val="22"/>
          <w:szCs w:val="22"/>
        </w:rPr>
        <w:t xml:space="preserve">], meaning </w:t>
      </w:r>
      <w:r w:rsidR="008C4479" w:rsidRPr="002A18A9">
        <w:rPr>
          <w:sz w:val="22"/>
          <w:szCs w:val="22"/>
        </w:rPr>
        <w:t xml:space="preserve">that when a monolayer is formed ECs are no longer able to proliferate. </w:t>
      </w:r>
      <w:r w:rsidR="00224450" w:rsidRPr="002A18A9">
        <w:rPr>
          <w:sz w:val="22"/>
          <w:szCs w:val="22"/>
        </w:rPr>
        <w:t>If the ECs are unable to proliferate</w:t>
      </w:r>
      <w:r w:rsidR="008C4479" w:rsidRPr="002A18A9">
        <w:rPr>
          <w:sz w:val="22"/>
          <w:szCs w:val="22"/>
        </w:rPr>
        <w:t xml:space="preserve"> they</w:t>
      </w:r>
      <w:r w:rsidR="00CF3CC9">
        <w:rPr>
          <w:sz w:val="22"/>
          <w:szCs w:val="22"/>
        </w:rPr>
        <w:t xml:space="preserve"> eventually </w:t>
      </w:r>
      <w:r w:rsidR="000E2499">
        <w:rPr>
          <w:sz w:val="22"/>
          <w:szCs w:val="22"/>
        </w:rPr>
        <w:t>change</w:t>
      </w:r>
      <w:r w:rsidR="00CF3CC9">
        <w:rPr>
          <w:sz w:val="22"/>
          <w:szCs w:val="22"/>
        </w:rPr>
        <w:t xml:space="preserve"> into q</w:t>
      </w:r>
      <w:r w:rsidR="008C4479" w:rsidRPr="002A18A9">
        <w:rPr>
          <w:sz w:val="22"/>
          <w:szCs w:val="22"/>
        </w:rPr>
        <w:t>uiescent cells where they no longer undergo mitosis.</w:t>
      </w:r>
    </w:p>
    <w:p w14:paraId="299EFF52" w14:textId="17AF26AC" w:rsidR="008C4479" w:rsidRPr="002A18A9" w:rsidRDefault="00881A99" w:rsidP="008C4479">
      <w:pPr>
        <w:pStyle w:val="NormalWeb"/>
        <w:spacing w:before="0" w:beforeAutospacing="0" w:after="0" w:afterAutospacing="0"/>
        <w:rPr>
          <w:sz w:val="22"/>
          <w:szCs w:val="22"/>
        </w:rPr>
      </w:pPr>
      <w:r w:rsidRPr="002A18A9">
        <w:rPr>
          <w:sz w:val="22"/>
          <w:szCs w:val="22"/>
        </w:rPr>
        <w:lastRenderedPageBreak/>
        <w:t xml:space="preserve">Confluence Detection </w:t>
      </w:r>
      <w:r w:rsidR="00F03A23" w:rsidRPr="002A18A9">
        <w:rPr>
          <w:sz w:val="22"/>
          <w:szCs w:val="22"/>
        </w:rPr>
        <w:t xml:space="preserve">occurs when migration and proliferation is no longer possible due to the contact inhibition on the monolayer. At this point, several of the ECs will have </w:t>
      </w:r>
      <w:r w:rsidR="000E2499">
        <w:rPr>
          <w:sz w:val="22"/>
          <w:szCs w:val="22"/>
        </w:rPr>
        <w:t>changed</w:t>
      </w:r>
      <w:r w:rsidR="00F03A23" w:rsidRPr="002A18A9">
        <w:rPr>
          <w:sz w:val="22"/>
          <w:szCs w:val="22"/>
        </w:rPr>
        <w:t xml:space="preserve"> into Quiescent Cells.</w:t>
      </w:r>
    </w:p>
    <w:p w14:paraId="455DACC3" w14:textId="77777777" w:rsidR="006D5F03" w:rsidRDefault="0056699E" w:rsidP="008C4479">
      <w:pPr>
        <w:pStyle w:val="NormalWeb"/>
        <w:spacing w:before="0" w:beforeAutospacing="0" w:after="0" w:afterAutospacing="0"/>
        <w:rPr>
          <w:color w:val="ED7D31" w:themeColor="accent2"/>
          <w:sz w:val="22"/>
          <w:szCs w:val="22"/>
        </w:rPr>
      </w:pP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p>
    <w:p w14:paraId="067CA7DD" w14:textId="35B97DE5" w:rsidR="00881A99" w:rsidRDefault="0056699E" w:rsidP="008C4479">
      <w:pPr>
        <w:pStyle w:val="NormalWeb"/>
        <w:spacing w:before="0" w:beforeAutospacing="0" w:after="0" w:afterAutospacing="0"/>
        <w:rPr>
          <w:color w:val="ED7D31" w:themeColor="accent2"/>
          <w:sz w:val="22"/>
          <w:szCs w:val="22"/>
        </w:rPr>
      </w:pPr>
      <w:r>
        <w:rPr>
          <w:color w:val="ED7D31" w:themeColor="accent2"/>
          <w:sz w:val="22"/>
          <w:szCs w:val="22"/>
        </w:rPr>
        <w:br/>
      </w:r>
      <w:r>
        <w:rPr>
          <w:color w:val="ED7D31" w:themeColor="accent2"/>
          <w:sz w:val="22"/>
          <w:szCs w:val="22"/>
        </w:rPr>
        <w:br/>
      </w:r>
      <w:r>
        <w:rPr>
          <w:color w:val="ED7D31" w:themeColor="accent2"/>
          <w:sz w:val="22"/>
          <w:szCs w:val="22"/>
        </w:rPr>
        <w:br/>
      </w:r>
    </w:p>
    <w:p w14:paraId="29C8CC1E" w14:textId="77777777" w:rsidR="0056699E" w:rsidRPr="009F31FD" w:rsidRDefault="0056699E" w:rsidP="008C4479">
      <w:pPr>
        <w:pStyle w:val="NormalWeb"/>
        <w:spacing w:before="0" w:beforeAutospacing="0" w:after="0" w:afterAutospacing="0"/>
        <w:rPr>
          <w:color w:val="ED7D31" w:themeColor="accent2"/>
          <w:sz w:val="22"/>
          <w:szCs w:val="22"/>
        </w:rPr>
      </w:pPr>
    </w:p>
    <w:p w14:paraId="22B8FFDF" w14:textId="2E3CE0E2" w:rsidR="000B764F" w:rsidRPr="000B764F" w:rsidRDefault="00DD2494" w:rsidP="000B764F">
      <w:pPr>
        <w:pStyle w:val="Heading1"/>
      </w:pPr>
      <w:bookmarkStart w:id="176" w:name="_Toc513790627"/>
      <w:r w:rsidRPr="000B764F">
        <w:lastRenderedPageBreak/>
        <w:t xml:space="preserve">3 </w:t>
      </w:r>
      <w:r w:rsidR="0049568A" w:rsidRPr="000B764F">
        <w:t>Requirements and Analysis</w:t>
      </w:r>
      <w:bookmarkEnd w:id="176"/>
    </w:p>
    <w:p w14:paraId="7FF02E7D" w14:textId="77777777" w:rsidR="00E950E6" w:rsidRPr="000B764F" w:rsidRDefault="00E950E6" w:rsidP="00BE672F">
      <w:pPr>
        <w:rPr>
          <w:color w:val="ED7D31" w:themeColor="accent2"/>
        </w:rPr>
      </w:pPr>
    </w:p>
    <w:p w14:paraId="3C347CED" w14:textId="6D9102BF" w:rsidR="00E950E6" w:rsidRPr="000B764F" w:rsidRDefault="00C035E2" w:rsidP="000B764F">
      <w:pPr>
        <w:pStyle w:val="Heading2"/>
        <w:rPr>
          <w:rFonts w:ascii="Times New Roman" w:hAnsi="Times New Roman" w:cs="Times New Roman"/>
          <w:color w:val="auto"/>
        </w:rPr>
      </w:pPr>
      <w:bookmarkStart w:id="177" w:name="_Toc513790628"/>
      <w:r w:rsidRPr="000B764F">
        <w:rPr>
          <w:rFonts w:ascii="Times New Roman" w:hAnsi="Times New Roman" w:cs="Times New Roman"/>
          <w:color w:val="auto"/>
        </w:rPr>
        <w:t>3.1</w:t>
      </w:r>
      <w:r w:rsidR="00E950E6" w:rsidRPr="000B764F">
        <w:rPr>
          <w:rFonts w:ascii="Times New Roman" w:hAnsi="Times New Roman" w:cs="Times New Roman"/>
          <w:color w:val="auto"/>
        </w:rPr>
        <w:t xml:space="preserve"> Methodology</w:t>
      </w:r>
      <w:bookmarkEnd w:id="177"/>
    </w:p>
    <w:p w14:paraId="3393DF60" w14:textId="77777777" w:rsidR="00E950E6" w:rsidRPr="000B764F" w:rsidRDefault="00E950E6" w:rsidP="00BE672F"/>
    <w:p w14:paraId="02B74A5A" w14:textId="7FED6609" w:rsidR="00C41BB9" w:rsidRPr="000B764F" w:rsidRDefault="00E950E6" w:rsidP="00FD6B37">
      <w:r w:rsidRPr="000B764F">
        <w:rPr>
          <w:sz w:val="22"/>
        </w:rPr>
        <w:t xml:space="preserve">For the development of </w:t>
      </w:r>
      <w:r w:rsidR="00323724" w:rsidRPr="000B764F">
        <w:rPr>
          <w:sz w:val="22"/>
        </w:rPr>
        <w:t>the program to discover the e</w:t>
      </w:r>
      <w:r w:rsidRPr="000B764F">
        <w:rPr>
          <w:sz w:val="22"/>
        </w:rPr>
        <w:t>ffect age has on heart attacks, an Agent Based Model will provide the best results for the user.</w:t>
      </w:r>
      <w:r w:rsidR="002A1787" w:rsidRPr="000B764F">
        <w:rPr>
          <w:sz w:val="22"/>
        </w:rPr>
        <w:t xml:space="preserve"> </w:t>
      </w:r>
      <w:r w:rsidR="00A4552E" w:rsidRPr="000B764F">
        <w:rPr>
          <w:sz w:val="22"/>
        </w:rPr>
        <w:t xml:space="preserve">As discussed in Chapter 2.5 </w:t>
      </w:r>
      <w:r w:rsidR="002A1787" w:rsidRPr="000B764F">
        <w:rPr>
          <w:sz w:val="22"/>
        </w:rPr>
        <w:t>A</w:t>
      </w:r>
      <w:r w:rsidR="00062007" w:rsidRPr="000B764F">
        <w:rPr>
          <w:sz w:val="22"/>
        </w:rPr>
        <w:t>B</w:t>
      </w:r>
      <w:r w:rsidR="002A1787" w:rsidRPr="000B764F">
        <w:rPr>
          <w:sz w:val="22"/>
        </w:rPr>
        <w:t>M</w:t>
      </w:r>
      <w:r w:rsidR="00062007" w:rsidRPr="000B764F">
        <w:rPr>
          <w:sz w:val="22"/>
        </w:rPr>
        <w:t xml:space="preserve">s </w:t>
      </w:r>
      <w:r w:rsidR="00EE0B03" w:rsidRPr="000B764F">
        <w:rPr>
          <w:sz w:val="22"/>
        </w:rPr>
        <w:t>model each cell individual</w:t>
      </w:r>
      <w:r w:rsidR="002A1787" w:rsidRPr="000B764F">
        <w:rPr>
          <w:sz w:val="22"/>
        </w:rPr>
        <w:t>ly with their own parameters, allowing</w:t>
      </w:r>
      <w:r w:rsidR="00EE0B03" w:rsidRPr="000B764F">
        <w:rPr>
          <w:sz w:val="22"/>
        </w:rPr>
        <w:t xml:space="preserve"> for a more distributed representation of the cells, </w:t>
      </w:r>
      <w:r w:rsidR="002A1787" w:rsidRPr="000B764F">
        <w:rPr>
          <w:sz w:val="22"/>
        </w:rPr>
        <w:t>such as</w:t>
      </w:r>
      <w:r w:rsidR="00EE0B03" w:rsidRPr="000B764F">
        <w:rPr>
          <w:sz w:val="22"/>
        </w:rPr>
        <w:t xml:space="preserve"> each cell can vary in radius slightly from each other. An ABM also provides a graphical output of how the cells move, allowing us to better understand what’s happening with the </w:t>
      </w:r>
      <w:r w:rsidR="002A1787" w:rsidRPr="000B764F">
        <w:rPr>
          <w:sz w:val="22"/>
        </w:rPr>
        <w:t xml:space="preserve">emergent </w:t>
      </w:r>
      <w:r w:rsidR="00EE0B03" w:rsidRPr="000B764F">
        <w:rPr>
          <w:sz w:val="22"/>
        </w:rPr>
        <w:t xml:space="preserve">behaviour in a </w:t>
      </w:r>
      <w:r w:rsidR="00C41BB9" w:rsidRPr="000B764F">
        <w:rPr>
          <w:sz w:val="22"/>
        </w:rPr>
        <w:t>visual</w:t>
      </w:r>
      <w:r w:rsidR="00366188" w:rsidRPr="000B764F">
        <w:rPr>
          <w:sz w:val="22"/>
        </w:rPr>
        <w:t xml:space="preserve"> way</w:t>
      </w:r>
      <w:r w:rsidR="00EE0B03" w:rsidRPr="000B764F">
        <w:rPr>
          <w:sz w:val="22"/>
        </w:rPr>
        <w:t>.</w:t>
      </w:r>
      <w:r w:rsidR="002A1787" w:rsidRPr="000B764F">
        <w:rPr>
          <w:sz w:val="22"/>
        </w:rPr>
        <w:t xml:space="preserve"> The ABM approach is better than </w:t>
      </w:r>
      <w:r w:rsidR="008836F3" w:rsidRPr="000B764F">
        <w:rPr>
          <w:sz w:val="22"/>
        </w:rPr>
        <w:t>an</w:t>
      </w:r>
      <w:r w:rsidR="002A1787" w:rsidRPr="000B764F">
        <w:rPr>
          <w:sz w:val="22"/>
        </w:rPr>
        <w:t xml:space="preserve"> </w:t>
      </w:r>
      <w:r w:rsidR="008836F3" w:rsidRPr="000B764F">
        <w:rPr>
          <w:sz w:val="22"/>
        </w:rPr>
        <w:t>equation based approach</w:t>
      </w:r>
      <w:r w:rsidR="002A1787" w:rsidRPr="000B764F">
        <w:rPr>
          <w:sz w:val="22"/>
        </w:rPr>
        <w:t xml:space="preserve"> as there is no individual agent </w:t>
      </w:r>
      <w:r w:rsidR="00C41BB9" w:rsidRPr="000B764F">
        <w:rPr>
          <w:sz w:val="22"/>
        </w:rPr>
        <w:t xml:space="preserve">representation </w:t>
      </w:r>
      <w:r w:rsidR="008836F3" w:rsidRPr="000B764F">
        <w:rPr>
          <w:sz w:val="22"/>
        </w:rPr>
        <w:t xml:space="preserve">in EBMs </w:t>
      </w:r>
      <w:r w:rsidR="00C41BB9" w:rsidRPr="000B764F">
        <w:rPr>
          <w:sz w:val="22"/>
        </w:rPr>
        <w:t>and so approximations may be too significant to produce reliable results. Cellular automata was</w:t>
      </w:r>
      <w:r w:rsidR="008836F3" w:rsidRPr="000B764F">
        <w:rPr>
          <w:sz w:val="22"/>
        </w:rPr>
        <w:t xml:space="preserve"> no</w:t>
      </w:r>
      <w:r w:rsidR="00C41BB9" w:rsidRPr="000B764F">
        <w:rPr>
          <w:sz w:val="22"/>
        </w:rPr>
        <w:t>t chosen as it would incorrectly model the endothelial cells on the environment, not allowing them to migrate into the wound and therefore not answering the research question.</w:t>
      </w:r>
    </w:p>
    <w:p w14:paraId="0D7C7115" w14:textId="68514F74" w:rsidR="0049568A" w:rsidRPr="000B764F" w:rsidRDefault="0049568A" w:rsidP="00C41BB9"/>
    <w:p w14:paraId="7385A608" w14:textId="75780930" w:rsidR="0049568A" w:rsidRPr="000B764F" w:rsidRDefault="00DE0C6F" w:rsidP="000B764F">
      <w:pPr>
        <w:pStyle w:val="Heading2"/>
        <w:rPr>
          <w:rFonts w:ascii="Times New Roman" w:hAnsi="Times New Roman" w:cs="Times New Roman"/>
          <w:color w:val="auto"/>
        </w:rPr>
      </w:pPr>
      <w:bookmarkStart w:id="178" w:name="_Toc513790629"/>
      <w:commentRangeStart w:id="179"/>
      <w:r w:rsidRPr="000B764F">
        <w:rPr>
          <w:rFonts w:ascii="Times New Roman" w:hAnsi="Times New Roman" w:cs="Times New Roman"/>
          <w:color w:val="auto"/>
        </w:rPr>
        <w:t>3.2</w:t>
      </w:r>
      <w:r w:rsidR="00DD2494" w:rsidRPr="000B764F">
        <w:rPr>
          <w:rFonts w:ascii="Times New Roman" w:hAnsi="Times New Roman" w:cs="Times New Roman"/>
          <w:color w:val="auto"/>
        </w:rPr>
        <w:t xml:space="preserve"> </w:t>
      </w:r>
      <w:r w:rsidR="0049568A" w:rsidRPr="000B764F">
        <w:rPr>
          <w:rFonts w:ascii="Times New Roman" w:hAnsi="Times New Roman" w:cs="Times New Roman"/>
          <w:color w:val="auto"/>
        </w:rPr>
        <w:t xml:space="preserve">Aims and </w:t>
      </w:r>
      <w:r w:rsidR="00CE1164" w:rsidRPr="000B764F">
        <w:rPr>
          <w:rFonts w:ascii="Times New Roman" w:hAnsi="Times New Roman" w:cs="Times New Roman"/>
          <w:color w:val="auto"/>
        </w:rPr>
        <w:t>Requirements</w:t>
      </w:r>
      <w:commentRangeEnd w:id="179"/>
      <w:r w:rsidR="0056699E">
        <w:rPr>
          <w:rStyle w:val="CommentReference"/>
          <w:rFonts w:ascii="Times New Roman" w:eastAsiaTheme="minorHAnsi" w:hAnsi="Times New Roman" w:cs="Times New Roman"/>
          <w:color w:val="auto"/>
        </w:rPr>
        <w:commentReference w:id="179"/>
      </w:r>
      <w:bookmarkEnd w:id="178"/>
    </w:p>
    <w:p w14:paraId="693F74D1" w14:textId="77777777" w:rsidR="0049568A" w:rsidRPr="000B764F" w:rsidRDefault="0049568A" w:rsidP="00BE672F">
      <w:pPr>
        <w:rPr>
          <w:sz w:val="22"/>
          <w:szCs w:val="22"/>
        </w:rPr>
      </w:pPr>
      <w:r w:rsidRPr="000B764F">
        <w:rPr>
          <w:sz w:val="22"/>
          <w:szCs w:val="22"/>
        </w:rPr>
        <w:t> </w:t>
      </w:r>
    </w:p>
    <w:p w14:paraId="279647FF" w14:textId="492E3FDE" w:rsidR="00FE5A83" w:rsidRPr="000B764F" w:rsidRDefault="00164FDF" w:rsidP="00FD6B37">
      <w:pPr>
        <w:rPr>
          <w:sz w:val="22"/>
          <w:szCs w:val="22"/>
        </w:rPr>
      </w:pPr>
      <w:r w:rsidRPr="000B764F">
        <w:rPr>
          <w:sz w:val="22"/>
          <w:szCs w:val="22"/>
        </w:rPr>
        <w:t>The main aim of this project is to demonstrate and help professional</w:t>
      </w:r>
      <w:r w:rsidR="008D73CB">
        <w:rPr>
          <w:sz w:val="22"/>
          <w:szCs w:val="22"/>
        </w:rPr>
        <w:t>s</w:t>
      </w:r>
      <w:r w:rsidRPr="000B764F">
        <w:rPr>
          <w:sz w:val="22"/>
          <w:szCs w:val="22"/>
        </w:rPr>
        <w:t xml:space="preserve"> </w:t>
      </w:r>
      <w:r w:rsidR="00793058" w:rsidRPr="000B764F">
        <w:rPr>
          <w:sz w:val="22"/>
          <w:szCs w:val="22"/>
        </w:rPr>
        <w:t xml:space="preserve">further </w:t>
      </w:r>
      <w:r w:rsidRPr="000B764F">
        <w:rPr>
          <w:sz w:val="22"/>
          <w:szCs w:val="22"/>
        </w:rPr>
        <w:t xml:space="preserve">understand the affect </w:t>
      </w:r>
      <w:r w:rsidR="00793058" w:rsidRPr="000B764F">
        <w:rPr>
          <w:sz w:val="22"/>
          <w:szCs w:val="22"/>
        </w:rPr>
        <w:t xml:space="preserve">an increase in senescence cells from </w:t>
      </w:r>
      <w:r w:rsidRPr="000B764F">
        <w:rPr>
          <w:sz w:val="22"/>
          <w:szCs w:val="22"/>
        </w:rPr>
        <w:t xml:space="preserve">ageing has on the ability for a wounded area of ECs to repair itself. The main observation will be time taken for the ECs to divide and move into the </w:t>
      </w:r>
      <w:r w:rsidR="00A90290" w:rsidRPr="000B764F">
        <w:rPr>
          <w:sz w:val="22"/>
          <w:szCs w:val="22"/>
        </w:rPr>
        <w:t>gap of the</w:t>
      </w:r>
      <w:r w:rsidRPr="000B764F">
        <w:rPr>
          <w:sz w:val="22"/>
          <w:szCs w:val="22"/>
        </w:rPr>
        <w:t xml:space="preserve"> wound, once more forming a confluent layer. </w:t>
      </w:r>
    </w:p>
    <w:p w14:paraId="75D3FC5D" w14:textId="1C85C54F" w:rsidR="00E950E6" w:rsidRPr="000B764F" w:rsidRDefault="008D73CB" w:rsidP="00FD6B37">
      <w:pPr>
        <w:rPr>
          <w:sz w:val="22"/>
          <w:szCs w:val="22"/>
        </w:rPr>
      </w:pPr>
      <w:r>
        <w:rPr>
          <w:sz w:val="22"/>
          <w:szCs w:val="22"/>
        </w:rPr>
        <w:t>To observe</w:t>
      </w:r>
      <w:r w:rsidR="00793058" w:rsidRPr="000B764F">
        <w:rPr>
          <w:sz w:val="22"/>
          <w:szCs w:val="22"/>
        </w:rPr>
        <w:t xml:space="preserve"> the migration of cells moving into a wound with time an agent based model will be produced as described above in Chapter 2.5 however, the current models shown in Chapter 2.6</w:t>
      </w:r>
      <w:r w:rsidR="00164FDF" w:rsidRPr="000B764F">
        <w:rPr>
          <w:sz w:val="22"/>
          <w:szCs w:val="22"/>
        </w:rPr>
        <w:t xml:space="preserve"> lack the correct logic or behaviours that occurs within blood vessels.</w:t>
      </w:r>
      <w:r w:rsidR="002E5FB2" w:rsidRPr="000B764F">
        <w:rPr>
          <w:sz w:val="22"/>
          <w:szCs w:val="22"/>
        </w:rPr>
        <w:t xml:space="preserve"> Below, the </w:t>
      </w:r>
      <w:r w:rsidR="00CE1164" w:rsidRPr="000B764F">
        <w:rPr>
          <w:sz w:val="22"/>
          <w:szCs w:val="22"/>
        </w:rPr>
        <w:t>functional and non-functional requirements</w:t>
      </w:r>
      <w:r w:rsidR="001B6B0A" w:rsidRPr="000B764F">
        <w:rPr>
          <w:sz w:val="22"/>
          <w:szCs w:val="22"/>
        </w:rPr>
        <w:t>, parameters, and rules</w:t>
      </w:r>
      <w:r w:rsidR="002E5FB2" w:rsidRPr="000B764F">
        <w:rPr>
          <w:sz w:val="22"/>
          <w:szCs w:val="22"/>
        </w:rPr>
        <w:t xml:space="preserve"> that need to be met to produce an accurate model</w:t>
      </w:r>
      <w:r>
        <w:rPr>
          <w:sz w:val="22"/>
          <w:szCs w:val="22"/>
        </w:rPr>
        <w:t xml:space="preserve"> are outlined</w:t>
      </w:r>
      <w:r w:rsidR="002E5FB2" w:rsidRPr="000B764F">
        <w:rPr>
          <w:sz w:val="22"/>
          <w:szCs w:val="22"/>
        </w:rPr>
        <w:t>.</w:t>
      </w:r>
    </w:p>
    <w:p w14:paraId="4D496F5F" w14:textId="77777777" w:rsidR="002E5FB2" w:rsidRPr="000B764F" w:rsidRDefault="002E5FB2" w:rsidP="00164FDF">
      <w:pPr>
        <w:ind w:left="720"/>
        <w:rPr>
          <w:sz w:val="22"/>
          <w:szCs w:val="22"/>
        </w:rPr>
      </w:pPr>
    </w:p>
    <w:p w14:paraId="0F2ECCD9" w14:textId="5D33EF92" w:rsidR="00CE1164" w:rsidRPr="000B764F" w:rsidRDefault="00DE0C6F" w:rsidP="000B764F">
      <w:pPr>
        <w:pStyle w:val="Heading3"/>
        <w:rPr>
          <w:rFonts w:ascii="Times New Roman" w:hAnsi="Times New Roman" w:cs="Times New Roman"/>
          <w:color w:val="auto"/>
        </w:rPr>
      </w:pPr>
      <w:bookmarkStart w:id="180" w:name="_Toc513790630"/>
      <w:r w:rsidRPr="000B764F">
        <w:rPr>
          <w:rFonts w:ascii="Times New Roman" w:hAnsi="Times New Roman" w:cs="Times New Roman"/>
          <w:color w:val="auto"/>
        </w:rPr>
        <w:t>3.2.1</w:t>
      </w:r>
      <w:r w:rsidR="00CE1164" w:rsidRPr="000B764F">
        <w:rPr>
          <w:rFonts w:ascii="Times New Roman" w:hAnsi="Times New Roman" w:cs="Times New Roman"/>
          <w:color w:val="auto"/>
        </w:rPr>
        <w:t xml:space="preserve"> Functional Requirements</w:t>
      </w:r>
      <w:bookmarkEnd w:id="180"/>
    </w:p>
    <w:p w14:paraId="7A2063E2" w14:textId="77777777" w:rsidR="00351E47" w:rsidRPr="000B764F" w:rsidRDefault="00351E47" w:rsidP="00164FDF">
      <w:pPr>
        <w:ind w:left="720"/>
        <w:rPr>
          <w:szCs w:val="22"/>
        </w:rPr>
      </w:pPr>
    </w:p>
    <w:tbl>
      <w:tblPr>
        <w:tblStyle w:val="TableGrid"/>
        <w:tblW w:w="0" w:type="auto"/>
        <w:jc w:val="center"/>
        <w:tblLook w:val="04A0" w:firstRow="1" w:lastRow="0" w:firstColumn="1" w:lastColumn="0" w:noHBand="0" w:noVBand="1"/>
      </w:tblPr>
      <w:tblGrid>
        <w:gridCol w:w="8290"/>
      </w:tblGrid>
      <w:tr w:rsidR="004141CD" w:rsidRPr="000B764F" w14:paraId="1C1F5372" w14:textId="77777777" w:rsidTr="00FD6B37">
        <w:trPr>
          <w:jc w:val="center"/>
        </w:trPr>
        <w:tc>
          <w:tcPr>
            <w:tcW w:w="8290" w:type="dxa"/>
          </w:tcPr>
          <w:p w14:paraId="3DE1D7C4" w14:textId="1AD6F50B" w:rsidR="00351E47" w:rsidRPr="000B764F" w:rsidRDefault="00351E47" w:rsidP="00351E47">
            <w:pPr>
              <w:jc w:val="center"/>
              <w:rPr>
                <w:szCs w:val="22"/>
              </w:rPr>
            </w:pPr>
            <w:r w:rsidRPr="000B764F">
              <w:rPr>
                <w:b/>
                <w:sz w:val="22"/>
                <w:szCs w:val="22"/>
              </w:rPr>
              <w:t>It is critical that the system:</w:t>
            </w:r>
          </w:p>
        </w:tc>
      </w:tr>
      <w:tr w:rsidR="004141CD" w:rsidRPr="000B764F" w14:paraId="047B5964" w14:textId="77777777" w:rsidTr="00FD6B37">
        <w:trPr>
          <w:jc w:val="center"/>
        </w:trPr>
        <w:tc>
          <w:tcPr>
            <w:tcW w:w="8290" w:type="dxa"/>
          </w:tcPr>
          <w:p w14:paraId="78D0FCB3" w14:textId="531C0BF5" w:rsidR="00351E47" w:rsidRPr="004867D9" w:rsidRDefault="00395D7C" w:rsidP="004867D9">
            <w:pPr>
              <w:pStyle w:val="ListParagraph"/>
              <w:numPr>
                <w:ilvl w:val="0"/>
                <w:numId w:val="17"/>
              </w:numPr>
              <w:rPr>
                <w:szCs w:val="22"/>
              </w:rPr>
            </w:pPr>
            <w:r w:rsidRPr="004867D9">
              <w:rPr>
                <w:sz w:val="22"/>
                <w:szCs w:val="22"/>
              </w:rPr>
              <w:t>U</w:t>
            </w:r>
            <w:r w:rsidR="00351E47" w:rsidRPr="004867D9">
              <w:rPr>
                <w:sz w:val="22"/>
                <w:szCs w:val="22"/>
              </w:rPr>
              <w:t>ses an appropriate time scale for each iteration</w:t>
            </w:r>
          </w:p>
        </w:tc>
      </w:tr>
      <w:tr w:rsidR="004141CD" w:rsidRPr="000B764F" w14:paraId="0A947D9A" w14:textId="77777777" w:rsidTr="00FD6B37">
        <w:trPr>
          <w:jc w:val="center"/>
        </w:trPr>
        <w:tc>
          <w:tcPr>
            <w:tcW w:w="8290" w:type="dxa"/>
          </w:tcPr>
          <w:p w14:paraId="0B20F645" w14:textId="76A524C9" w:rsidR="004867D9" w:rsidRPr="00480221" w:rsidRDefault="00351E47" w:rsidP="00480221">
            <w:pPr>
              <w:pStyle w:val="ListParagraph"/>
              <w:numPr>
                <w:ilvl w:val="0"/>
                <w:numId w:val="17"/>
              </w:numPr>
              <w:rPr>
                <w:sz w:val="22"/>
                <w:szCs w:val="22"/>
              </w:rPr>
            </w:pPr>
            <w:r w:rsidRPr="00480221">
              <w:rPr>
                <w:sz w:val="22"/>
                <w:szCs w:val="22"/>
              </w:rPr>
              <w:t>Creates a wound when a confluence is made</w:t>
            </w:r>
          </w:p>
        </w:tc>
      </w:tr>
      <w:tr w:rsidR="004867D9" w:rsidRPr="000B764F" w14:paraId="4CEE78B0" w14:textId="77777777" w:rsidTr="00FD6B37">
        <w:trPr>
          <w:jc w:val="center"/>
        </w:trPr>
        <w:tc>
          <w:tcPr>
            <w:tcW w:w="8290" w:type="dxa"/>
          </w:tcPr>
          <w:p w14:paraId="799B112A" w14:textId="23980D3B" w:rsidR="004867D9" w:rsidRPr="00480221" w:rsidRDefault="004867D9" w:rsidP="00480221">
            <w:pPr>
              <w:pStyle w:val="ListParagraph"/>
              <w:numPr>
                <w:ilvl w:val="0"/>
                <w:numId w:val="17"/>
              </w:numPr>
              <w:rPr>
                <w:sz w:val="22"/>
                <w:szCs w:val="22"/>
              </w:rPr>
            </w:pPr>
            <w:r w:rsidRPr="00480221">
              <w:rPr>
                <w:sz w:val="22"/>
                <w:szCs w:val="22"/>
              </w:rPr>
              <w:t>Includes senescent cells as entities</w:t>
            </w:r>
          </w:p>
        </w:tc>
      </w:tr>
      <w:tr w:rsidR="00280717" w:rsidRPr="000B764F" w14:paraId="5D94B4F2" w14:textId="77777777" w:rsidTr="00FD6B37">
        <w:trPr>
          <w:jc w:val="center"/>
        </w:trPr>
        <w:tc>
          <w:tcPr>
            <w:tcW w:w="8290" w:type="dxa"/>
          </w:tcPr>
          <w:p w14:paraId="2714A1EC" w14:textId="3229908D" w:rsidR="00280717" w:rsidRPr="00480221" w:rsidRDefault="00280717" w:rsidP="00480221">
            <w:pPr>
              <w:pStyle w:val="ListParagraph"/>
              <w:numPr>
                <w:ilvl w:val="0"/>
                <w:numId w:val="17"/>
              </w:numPr>
              <w:rPr>
                <w:sz w:val="22"/>
                <w:szCs w:val="22"/>
              </w:rPr>
            </w:pPr>
            <w:r w:rsidRPr="00480221">
              <w:rPr>
                <w:sz w:val="22"/>
                <w:szCs w:val="22"/>
              </w:rPr>
              <w:t>Can vary the level of senescent cells with age</w:t>
            </w:r>
          </w:p>
        </w:tc>
      </w:tr>
      <w:tr w:rsidR="004867D9" w:rsidRPr="000B764F" w14:paraId="46EF2598" w14:textId="77777777" w:rsidTr="00FD6B37">
        <w:trPr>
          <w:jc w:val="center"/>
        </w:trPr>
        <w:tc>
          <w:tcPr>
            <w:tcW w:w="8290" w:type="dxa"/>
          </w:tcPr>
          <w:p w14:paraId="2CD01CD7" w14:textId="4E1E64B8" w:rsidR="004867D9" w:rsidRPr="00480221" w:rsidRDefault="004867D9" w:rsidP="00480221">
            <w:pPr>
              <w:pStyle w:val="ListParagraph"/>
              <w:numPr>
                <w:ilvl w:val="0"/>
                <w:numId w:val="17"/>
              </w:numPr>
              <w:rPr>
                <w:sz w:val="22"/>
                <w:szCs w:val="22"/>
              </w:rPr>
            </w:pPr>
            <w:r w:rsidRPr="00480221">
              <w:rPr>
                <w:sz w:val="22"/>
                <w:szCs w:val="22"/>
              </w:rPr>
              <w:t>Forms a confluence before being wounded</w:t>
            </w:r>
          </w:p>
        </w:tc>
      </w:tr>
    </w:tbl>
    <w:p w14:paraId="47A4D0A8" w14:textId="5DDBE407" w:rsidR="00351E47" w:rsidRPr="000B764F" w:rsidRDefault="0007031C" w:rsidP="00FD6B37">
      <w:pPr>
        <w:ind w:firstLine="720"/>
        <w:rPr>
          <w:sz w:val="22"/>
          <w:szCs w:val="22"/>
        </w:rPr>
      </w:pPr>
      <w:r w:rsidRPr="000B764F">
        <w:rPr>
          <w:sz w:val="22"/>
          <w:szCs w:val="22"/>
        </w:rPr>
        <w:t>Table 3.</w:t>
      </w:r>
      <w:r w:rsidR="00FD282F" w:rsidRPr="000B764F">
        <w:rPr>
          <w:sz w:val="22"/>
          <w:szCs w:val="22"/>
        </w:rPr>
        <w:t>1</w:t>
      </w:r>
      <w:r w:rsidRPr="000B764F">
        <w:rPr>
          <w:sz w:val="22"/>
          <w:szCs w:val="22"/>
        </w:rPr>
        <w:t>: Critical functional requirements</w:t>
      </w:r>
      <w:r w:rsidR="007C39A0">
        <w:rPr>
          <w:sz w:val="22"/>
          <w:szCs w:val="22"/>
        </w:rPr>
        <w:t>.</w:t>
      </w:r>
    </w:p>
    <w:p w14:paraId="1261FA99" w14:textId="77777777" w:rsidR="0007031C" w:rsidRPr="000B764F" w:rsidRDefault="0007031C" w:rsidP="00164FDF">
      <w:pPr>
        <w:ind w:left="720"/>
        <w:rPr>
          <w:szCs w:val="22"/>
        </w:rPr>
      </w:pPr>
    </w:p>
    <w:tbl>
      <w:tblPr>
        <w:tblStyle w:val="TableGrid"/>
        <w:tblW w:w="0" w:type="auto"/>
        <w:jc w:val="center"/>
        <w:tblLook w:val="04A0" w:firstRow="1" w:lastRow="0" w:firstColumn="1" w:lastColumn="0" w:noHBand="0" w:noVBand="1"/>
      </w:tblPr>
      <w:tblGrid>
        <w:gridCol w:w="8290"/>
      </w:tblGrid>
      <w:tr w:rsidR="004141CD" w:rsidRPr="000B764F" w14:paraId="77CD2843" w14:textId="77777777" w:rsidTr="00FD6B37">
        <w:trPr>
          <w:jc w:val="center"/>
        </w:trPr>
        <w:tc>
          <w:tcPr>
            <w:tcW w:w="8290" w:type="dxa"/>
          </w:tcPr>
          <w:p w14:paraId="22DF9E6B" w14:textId="03E07771" w:rsidR="00351E47" w:rsidRPr="000B764F" w:rsidRDefault="00351E47" w:rsidP="00351E47">
            <w:pPr>
              <w:jc w:val="center"/>
              <w:rPr>
                <w:szCs w:val="22"/>
              </w:rPr>
            </w:pPr>
            <w:r w:rsidRPr="000B764F">
              <w:rPr>
                <w:b/>
                <w:sz w:val="22"/>
                <w:szCs w:val="22"/>
              </w:rPr>
              <w:t>It is important that the system:</w:t>
            </w:r>
          </w:p>
        </w:tc>
      </w:tr>
      <w:tr w:rsidR="004141CD" w:rsidRPr="000B764F" w14:paraId="510BB661" w14:textId="77777777" w:rsidTr="00FD6B37">
        <w:trPr>
          <w:jc w:val="center"/>
        </w:trPr>
        <w:tc>
          <w:tcPr>
            <w:tcW w:w="8290" w:type="dxa"/>
          </w:tcPr>
          <w:p w14:paraId="37D71349" w14:textId="3AA99D82" w:rsidR="00351E47" w:rsidRPr="00480221" w:rsidRDefault="00351E47" w:rsidP="00480221">
            <w:pPr>
              <w:pStyle w:val="ListParagraph"/>
              <w:numPr>
                <w:ilvl w:val="0"/>
                <w:numId w:val="17"/>
              </w:numPr>
              <w:rPr>
                <w:szCs w:val="22"/>
              </w:rPr>
            </w:pPr>
            <w:r w:rsidRPr="00480221">
              <w:rPr>
                <w:sz w:val="22"/>
                <w:szCs w:val="22"/>
              </w:rPr>
              <w:t>Tells the user how long it took for wound healing to occur</w:t>
            </w:r>
          </w:p>
        </w:tc>
      </w:tr>
      <w:tr w:rsidR="004141CD" w:rsidRPr="000B764F" w14:paraId="160570C9" w14:textId="77777777" w:rsidTr="00FD6B37">
        <w:trPr>
          <w:jc w:val="center"/>
        </w:trPr>
        <w:tc>
          <w:tcPr>
            <w:tcW w:w="8290" w:type="dxa"/>
          </w:tcPr>
          <w:p w14:paraId="49607F6E" w14:textId="36624AD0" w:rsidR="00351E47" w:rsidRPr="00480221" w:rsidRDefault="00351E47" w:rsidP="00480221">
            <w:pPr>
              <w:pStyle w:val="ListParagraph"/>
              <w:numPr>
                <w:ilvl w:val="0"/>
                <w:numId w:val="17"/>
              </w:numPr>
              <w:rPr>
                <w:szCs w:val="22"/>
              </w:rPr>
            </w:pPr>
            <w:r w:rsidRPr="00480221">
              <w:rPr>
                <w:sz w:val="22"/>
                <w:szCs w:val="22"/>
              </w:rPr>
              <w:t>Produces graphs of cell locations each iteration</w:t>
            </w:r>
          </w:p>
        </w:tc>
      </w:tr>
    </w:tbl>
    <w:p w14:paraId="7769D04C" w14:textId="57C7C552" w:rsidR="00351E47" w:rsidRPr="000B764F" w:rsidRDefault="0007031C" w:rsidP="00FD6B37">
      <w:pPr>
        <w:ind w:left="720"/>
        <w:rPr>
          <w:sz w:val="22"/>
          <w:szCs w:val="22"/>
        </w:rPr>
      </w:pPr>
      <w:r w:rsidRPr="000B764F">
        <w:rPr>
          <w:sz w:val="22"/>
          <w:szCs w:val="22"/>
        </w:rPr>
        <w:t>Table 3.2: Important functional requirements</w:t>
      </w:r>
      <w:r w:rsidR="007C39A0">
        <w:rPr>
          <w:sz w:val="22"/>
          <w:szCs w:val="22"/>
        </w:rPr>
        <w:t>.</w:t>
      </w:r>
    </w:p>
    <w:p w14:paraId="154A8EB4" w14:textId="77777777" w:rsidR="0007031C" w:rsidRPr="000B764F" w:rsidRDefault="0007031C" w:rsidP="00164FDF">
      <w:pPr>
        <w:ind w:left="720"/>
        <w:rPr>
          <w:szCs w:val="22"/>
        </w:rPr>
      </w:pPr>
    </w:p>
    <w:tbl>
      <w:tblPr>
        <w:tblStyle w:val="TableGrid"/>
        <w:tblW w:w="0" w:type="auto"/>
        <w:jc w:val="center"/>
        <w:tblLook w:val="04A0" w:firstRow="1" w:lastRow="0" w:firstColumn="1" w:lastColumn="0" w:noHBand="0" w:noVBand="1"/>
      </w:tblPr>
      <w:tblGrid>
        <w:gridCol w:w="8290"/>
      </w:tblGrid>
      <w:tr w:rsidR="004141CD" w:rsidRPr="000B764F" w14:paraId="52FEFF03" w14:textId="77777777" w:rsidTr="00FD6B37">
        <w:trPr>
          <w:jc w:val="center"/>
        </w:trPr>
        <w:tc>
          <w:tcPr>
            <w:tcW w:w="8290" w:type="dxa"/>
          </w:tcPr>
          <w:p w14:paraId="5E5A8DCE" w14:textId="3E732577" w:rsidR="00351E47" w:rsidRPr="000B764F" w:rsidRDefault="00351E47" w:rsidP="00351E47">
            <w:pPr>
              <w:jc w:val="center"/>
              <w:rPr>
                <w:sz w:val="22"/>
                <w:szCs w:val="22"/>
              </w:rPr>
            </w:pPr>
            <w:r w:rsidRPr="000B764F">
              <w:rPr>
                <w:b/>
                <w:sz w:val="22"/>
                <w:szCs w:val="22"/>
              </w:rPr>
              <w:t>It is desirable that the system:</w:t>
            </w:r>
          </w:p>
        </w:tc>
      </w:tr>
      <w:tr w:rsidR="004141CD" w:rsidRPr="000B764F" w14:paraId="6A63CDA2" w14:textId="77777777" w:rsidTr="00FD6B37">
        <w:trPr>
          <w:jc w:val="center"/>
        </w:trPr>
        <w:tc>
          <w:tcPr>
            <w:tcW w:w="8290" w:type="dxa"/>
          </w:tcPr>
          <w:p w14:paraId="748D4382" w14:textId="21312ECB" w:rsidR="00351E47" w:rsidRPr="00480221" w:rsidRDefault="00351E47" w:rsidP="00480221">
            <w:pPr>
              <w:pStyle w:val="ListParagraph"/>
              <w:numPr>
                <w:ilvl w:val="0"/>
                <w:numId w:val="17"/>
              </w:numPr>
              <w:rPr>
                <w:sz w:val="22"/>
                <w:szCs w:val="22"/>
              </w:rPr>
            </w:pPr>
            <w:r w:rsidRPr="00480221">
              <w:rPr>
                <w:sz w:val="22"/>
                <w:szCs w:val="22"/>
              </w:rPr>
              <w:t>Stops the simulation when second confluence is formed</w:t>
            </w:r>
          </w:p>
        </w:tc>
      </w:tr>
    </w:tbl>
    <w:p w14:paraId="1175658B" w14:textId="25E9C065" w:rsidR="00CE1164" w:rsidRPr="000B764F" w:rsidRDefault="0007031C" w:rsidP="00164FDF">
      <w:pPr>
        <w:ind w:left="720"/>
        <w:rPr>
          <w:sz w:val="22"/>
          <w:szCs w:val="22"/>
        </w:rPr>
      </w:pPr>
      <w:r w:rsidRPr="000B764F">
        <w:rPr>
          <w:sz w:val="22"/>
          <w:szCs w:val="22"/>
        </w:rPr>
        <w:t>Table 3.3: Desirable functional requirements</w:t>
      </w:r>
      <w:r w:rsidR="007C39A0">
        <w:rPr>
          <w:sz w:val="22"/>
          <w:szCs w:val="22"/>
        </w:rPr>
        <w:t>.</w:t>
      </w:r>
    </w:p>
    <w:p w14:paraId="0B0F9C01" w14:textId="77777777" w:rsidR="0007031C" w:rsidRPr="000B764F" w:rsidRDefault="0007031C" w:rsidP="00164FDF">
      <w:pPr>
        <w:ind w:left="720"/>
        <w:rPr>
          <w:sz w:val="22"/>
          <w:szCs w:val="22"/>
        </w:rPr>
      </w:pPr>
    </w:p>
    <w:tbl>
      <w:tblPr>
        <w:tblStyle w:val="TableGrid"/>
        <w:tblW w:w="0" w:type="auto"/>
        <w:jc w:val="center"/>
        <w:tblLook w:val="04A0" w:firstRow="1" w:lastRow="0" w:firstColumn="1" w:lastColumn="0" w:noHBand="0" w:noVBand="1"/>
      </w:tblPr>
      <w:tblGrid>
        <w:gridCol w:w="8290"/>
      </w:tblGrid>
      <w:tr w:rsidR="004141CD" w:rsidRPr="000B764F" w14:paraId="36BC489A" w14:textId="77777777" w:rsidTr="00FD6B37">
        <w:trPr>
          <w:jc w:val="center"/>
        </w:trPr>
        <w:tc>
          <w:tcPr>
            <w:tcW w:w="8290" w:type="dxa"/>
          </w:tcPr>
          <w:p w14:paraId="583CFCD4" w14:textId="4ACE5965" w:rsidR="00351E47" w:rsidRPr="000B764F" w:rsidRDefault="00351E47" w:rsidP="00351E47">
            <w:pPr>
              <w:jc w:val="center"/>
              <w:rPr>
                <w:sz w:val="22"/>
                <w:szCs w:val="22"/>
              </w:rPr>
            </w:pPr>
            <w:r w:rsidRPr="000B764F">
              <w:rPr>
                <w:b/>
                <w:sz w:val="22"/>
                <w:szCs w:val="22"/>
              </w:rPr>
              <w:t>It is optional that the system:</w:t>
            </w:r>
          </w:p>
        </w:tc>
      </w:tr>
      <w:tr w:rsidR="004141CD" w:rsidRPr="000B764F" w14:paraId="7ECD186A" w14:textId="77777777" w:rsidTr="00FD6B37">
        <w:trPr>
          <w:jc w:val="center"/>
        </w:trPr>
        <w:tc>
          <w:tcPr>
            <w:tcW w:w="8290" w:type="dxa"/>
          </w:tcPr>
          <w:p w14:paraId="703A11E3" w14:textId="08D2F108" w:rsidR="00351E47" w:rsidRPr="00480221" w:rsidRDefault="00351E47" w:rsidP="00480221">
            <w:pPr>
              <w:pStyle w:val="ListParagraph"/>
              <w:numPr>
                <w:ilvl w:val="0"/>
                <w:numId w:val="17"/>
              </w:numPr>
              <w:rPr>
                <w:sz w:val="22"/>
                <w:szCs w:val="22"/>
              </w:rPr>
            </w:pPr>
            <w:r w:rsidRPr="00480221">
              <w:rPr>
                <w:sz w:val="22"/>
                <w:szCs w:val="22"/>
              </w:rPr>
              <w:t>Models senescent cell death</w:t>
            </w:r>
          </w:p>
        </w:tc>
      </w:tr>
    </w:tbl>
    <w:p w14:paraId="4483779A" w14:textId="1386A1DC" w:rsidR="00CE1164" w:rsidRPr="000B764F" w:rsidRDefault="0007031C" w:rsidP="00351E47">
      <w:pPr>
        <w:rPr>
          <w:sz w:val="22"/>
          <w:szCs w:val="22"/>
        </w:rPr>
      </w:pPr>
      <w:r w:rsidRPr="000B764F">
        <w:rPr>
          <w:sz w:val="22"/>
          <w:szCs w:val="22"/>
        </w:rPr>
        <w:tab/>
        <w:t>Table 3.4: Optional functional requirements</w:t>
      </w:r>
      <w:r w:rsidR="007C39A0">
        <w:rPr>
          <w:sz w:val="22"/>
          <w:szCs w:val="22"/>
        </w:rPr>
        <w:t>.</w:t>
      </w:r>
    </w:p>
    <w:p w14:paraId="029028A3" w14:textId="77777777" w:rsidR="00CE1164" w:rsidRPr="000B764F" w:rsidRDefault="00CE1164" w:rsidP="00164FDF">
      <w:pPr>
        <w:ind w:left="720"/>
        <w:rPr>
          <w:sz w:val="22"/>
          <w:szCs w:val="22"/>
        </w:rPr>
      </w:pPr>
    </w:p>
    <w:p w14:paraId="2F6634C1" w14:textId="034D2060" w:rsidR="00CE1164" w:rsidRPr="000B764F" w:rsidRDefault="00DE0C6F" w:rsidP="000B764F">
      <w:pPr>
        <w:pStyle w:val="Heading3"/>
        <w:rPr>
          <w:rFonts w:ascii="Times New Roman" w:hAnsi="Times New Roman" w:cs="Times New Roman"/>
          <w:color w:val="auto"/>
        </w:rPr>
      </w:pPr>
      <w:bookmarkStart w:id="181" w:name="_Toc513790631"/>
      <w:r w:rsidRPr="000B764F">
        <w:rPr>
          <w:rFonts w:ascii="Times New Roman" w:hAnsi="Times New Roman" w:cs="Times New Roman"/>
          <w:color w:val="auto"/>
        </w:rPr>
        <w:lastRenderedPageBreak/>
        <w:t>3.2.2</w:t>
      </w:r>
      <w:r w:rsidR="00CE1164" w:rsidRPr="000B764F">
        <w:rPr>
          <w:rFonts w:ascii="Times New Roman" w:hAnsi="Times New Roman" w:cs="Times New Roman"/>
          <w:color w:val="auto"/>
        </w:rPr>
        <w:t xml:space="preserve"> Non-functional </w:t>
      </w:r>
      <w:r w:rsidR="00404457" w:rsidRPr="000B764F">
        <w:rPr>
          <w:rFonts w:ascii="Times New Roman" w:hAnsi="Times New Roman" w:cs="Times New Roman"/>
          <w:color w:val="auto"/>
        </w:rPr>
        <w:t>Requirements</w:t>
      </w:r>
      <w:bookmarkEnd w:id="181"/>
    </w:p>
    <w:p w14:paraId="50D36E40" w14:textId="77777777" w:rsidR="00351E47" w:rsidRDefault="00351E47" w:rsidP="00164FDF">
      <w:pPr>
        <w:ind w:left="720"/>
        <w:rPr>
          <w:szCs w:val="22"/>
        </w:rPr>
      </w:pPr>
    </w:p>
    <w:tbl>
      <w:tblPr>
        <w:tblStyle w:val="TableGrid"/>
        <w:tblW w:w="0" w:type="auto"/>
        <w:jc w:val="center"/>
        <w:tblLook w:val="04A0" w:firstRow="1" w:lastRow="0" w:firstColumn="1" w:lastColumn="0" w:noHBand="0" w:noVBand="1"/>
      </w:tblPr>
      <w:tblGrid>
        <w:gridCol w:w="8283"/>
      </w:tblGrid>
      <w:tr w:rsidR="00FD6B37" w14:paraId="6F23C8DB" w14:textId="77777777" w:rsidTr="00FD6B37">
        <w:trPr>
          <w:jc w:val="center"/>
        </w:trPr>
        <w:tc>
          <w:tcPr>
            <w:tcW w:w="8283" w:type="dxa"/>
          </w:tcPr>
          <w:p w14:paraId="52890F7B" w14:textId="68A325B5" w:rsidR="00351E47" w:rsidRPr="003654D0" w:rsidRDefault="00351E47" w:rsidP="005135BC">
            <w:pPr>
              <w:jc w:val="center"/>
              <w:rPr>
                <w:b/>
                <w:sz w:val="22"/>
                <w:szCs w:val="22"/>
              </w:rPr>
            </w:pPr>
            <w:r w:rsidRPr="003654D0">
              <w:rPr>
                <w:b/>
                <w:sz w:val="22"/>
                <w:szCs w:val="22"/>
              </w:rPr>
              <w:t>It is desirable that the system:</w:t>
            </w:r>
          </w:p>
        </w:tc>
      </w:tr>
      <w:tr w:rsidR="00FD6B37" w14:paraId="2E4457A0" w14:textId="77777777" w:rsidTr="00FD6B37">
        <w:trPr>
          <w:jc w:val="center"/>
        </w:trPr>
        <w:tc>
          <w:tcPr>
            <w:tcW w:w="8283" w:type="dxa"/>
          </w:tcPr>
          <w:p w14:paraId="4ADD7E55" w14:textId="682328BF" w:rsidR="00480221" w:rsidRPr="00480221" w:rsidRDefault="00351E47" w:rsidP="00480221">
            <w:pPr>
              <w:pStyle w:val="ListParagraph"/>
              <w:numPr>
                <w:ilvl w:val="0"/>
                <w:numId w:val="17"/>
              </w:numPr>
              <w:rPr>
                <w:sz w:val="22"/>
                <w:szCs w:val="22"/>
              </w:rPr>
            </w:pPr>
            <w:r w:rsidRPr="00480221">
              <w:rPr>
                <w:sz w:val="22"/>
                <w:szCs w:val="22"/>
              </w:rPr>
              <w:t>Is simple to run from the command line</w:t>
            </w:r>
          </w:p>
        </w:tc>
      </w:tr>
      <w:tr w:rsidR="00480221" w14:paraId="3FEAA1F1" w14:textId="77777777" w:rsidTr="00FD6B37">
        <w:trPr>
          <w:jc w:val="center"/>
        </w:trPr>
        <w:tc>
          <w:tcPr>
            <w:tcW w:w="8283" w:type="dxa"/>
          </w:tcPr>
          <w:p w14:paraId="190A6C54" w14:textId="58402BC1" w:rsidR="00480221" w:rsidRPr="00480221" w:rsidRDefault="00480221" w:rsidP="00480221">
            <w:pPr>
              <w:pStyle w:val="ListParagraph"/>
              <w:numPr>
                <w:ilvl w:val="0"/>
                <w:numId w:val="17"/>
              </w:numPr>
              <w:rPr>
                <w:sz w:val="22"/>
                <w:szCs w:val="22"/>
              </w:rPr>
            </w:pPr>
            <w:r>
              <w:rPr>
                <w:sz w:val="22"/>
                <w:szCs w:val="22"/>
              </w:rPr>
              <w:t>Is commented well for future development</w:t>
            </w:r>
          </w:p>
        </w:tc>
      </w:tr>
    </w:tbl>
    <w:p w14:paraId="4D0B0A06" w14:textId="28096413" w:rsidR="0007031C" w:rsidRPr="0054360A" w:rsidRDefault="00FD282F" w:rsidP="0054360A">
      <w:pPr>
        <w:rPr>
          <w:ins w:id="182" w:author="Harry Cooper" w:date="2017-11-29T15:22:00Z"/>
          <w:sz w:val="22"/>
          <w:szCs w:val="22"/>
        </w:rPr>
      </w:pPr>
      <w:r>
        <w:rPr>
          <w:sz w:val="22"/>
          <w:szCs w:val="22"/>
        </w:rPr>
        <w:tab/>
        <w:t>3.5</w:t>
      </w:r>
      <w:r w:rsidR="0007031C">
        <w:rPr>
          <w:sz w:val="22"/>
          <w:szCs w:val="22"/>
        </w:rPr>
        <w:t>: Non-functional requirements</w:t>
      </w:r>
      <w:r w:rsidR="007C39A0">
        <w:rPr>
          <w:sz w:val="22"/>
          <w:szCs w:val="22"/>
        </w:rPr>
        <w:t>.</w:t>
      </w:r>
      <w:r w:rsidR="0054360A">
        <w:rPr>
          <w:sz w:val="22"/>
          <w:szCs w:val="22"/>
        </w:rPr>
        <w:br/>
      </w:r>
    </w:p>
    <w:p w14:paraId="7A1B1D1E" w14:textId="438012D8" w:rsidR="00F40B40" w:rsidRPr="001F5E47" w:rsidRDefault="00DE0C6F" w:rsidP="001F5E47">
      <w:pPr>
        <w:pStyle w:val="Heading3"/>
        <w:rPr>
          <w:rFonts w:ascii="Times New Roman" w:hAnsi="Times New Roman" w:cs="Times New Roman"/>
        </w:rPr>
        <w:pPrChange w:id="183" w:author="Harry Cooper" w:date="2017-11-29T15:34:00Z">
          <w:pPr/>
        </w:pPrChange>
      </w:pPr>
      <w:bookmarkStart w:id="184" w:name="_Toc513790632"/>
      <w:r w:rsidRPr="001F5E47">
        <w:rPr>
          <w:rFonts w:ascii="Times New Roman" w:hAnsi="Times New Roman" w:cs="Times New Roman"/>
        </w:rPr>
        <w:t>3.2.3</w:t>
      </w:r>
      <w:r w:rsidR="00DD2494" w:rsidRPr="001F5E47">
        <w:rPr>
          <w:rFonts w:ascii="Times New Roman" w:hAnsi="Times New Roman" w:cs="Times New Roman"/>
        </w:rPr>
        <w:t xml:space="preserve"> </w:t>
      </w:r>
      <w:r w:rsidR="001F5E47" w:rsidRPr="001F5E47">
        <w:rPr>
          <w:rFonts w:ascii="Times New Roman" w:hAnsi="Times New Roman" w:cs="Times New Roman"/>
        </w:rPr>
        <w:t xml:space="preserve">Parameters </w:t>
      </w:r>
      <w:r w:rsidR="0013087A" w:rsidRPr="001F5E47">
        <w:rPr>
          <w:rFonts w:ascii="Times New Roman" w:hAnsi="Times New Roman" w:cs="Times New Roman"/>
        </w:rPr>
        <w:t>and Rules</w:t>
      </w:r>
      <w:bookmarkEnd w:id="184"/>
      <w:r w:rsidR="008A5B6C" w:rsidRPr="001F5E47">
        <w:rPr>
          <w:rFonts w:ascii="Times New Roman" w:hAnsi="Times New Roman" w:cs="Times New Roman"/>
        </w:rPr>
        <w:br/>
      </w:r>
    </w:p>
    <w:p w14:paraId="28A6787C" w14:textId="089B9610" w:rsidR="0013087A" w:rsidRPr="00FD6B37" w:rsidRDefault="006E15E8" w:rsidP="00FD6B37">
      <w:pPr>
        <w:rPr>
          <w:sz w:val="22"/>
          <w:szCs w:val="22"/>
        </w:rPr>
      </w:pPr>
      <w:r w:rsidRPr="00FD6B37">
        <w:rPr>
          <w:sz w:val="22"/>
          <w:szCs w:val="22"/>
        </w:rPr>
        <w:t xml:space="preserve">The desired emergent behaviour will be produced through the interaction of </w:t>
      </w:r>
      <w:r w:rsidR="007C39A0">
        <w:rPr>
          <w:sz w:val="22"/>
          <w:szCs w:val="22"/>
        </w:rPr>
        <w:t>many</w:t>
      </w:r>
      <w:r w:rsidRPr="00FD6B37">
        <w:rPr>
          <w:sz w:val="22"/>
          <w:szCs w:val="22"/>
        </w:rPr>
        <w:t xml:space="preserve"> agents over several iterations. The way these agents move and interact will be dictated by the implementation of several rules </w:t>
      </w:r>
      <w:r w:rsidR="005078F9" w:rsidRPr="00FD6B37">
        <w:rPr>
          <w:sz w:val="22"/>
          <w:szCs w:val="22"/>
        </w:rPr>
        <w:t>with associated</w:t>
      </w:r>
      <w:r w:rsidRPr="00FD6B37">
        <w:rPr>
          <w:sz w:val="22"/>
          <w:szCs w:val="22"/>
        </w:rPr>
        <w:t xml:space="preserve"> parameters</w:t>
      </w:r>
      <w:r w:rsidR="005078F9" w:rsidRPr="00FD6B37">
        <w:rPr>
          <w:sz w:val="22"/>
          <w:szCs w:val="22"/>
        </w:rPr>
        <w:t>. The values for parameters will be based on the literature found in Chapter 2, however in some cases assumptions must be made due to lacking experimental data.</w:t>
      </w:r>
    </w:p>
    <w:p w14:paraId="316E22DC" w14:textId="143BEB09" w:rsidR="006E15E8" w:rsidRPr="00FD6B37" w:rsidRDefault="006E15E8" w:rsidP="00FD6B37">
      <w:pPr>
        <w:rPr>
          <w:sz w:val="22"/>
          <w:szCs w:val="22"/>
        </w:rPr>
      </w:pPr>
      <w:r w:rsidRPr="00FD6B37">
        <w:rPr>
          <w:sz w:val="22"/>
          <w:szCs w:val="22"/>
        </w:rPr>
        <w:t xml:space="preserve">These rules will be actioned each iteration, and, over time will produce novel behaviours that can be visualised on the output graph. </w:t>
      </w:r>
    </w:p>
    <w:p w14:paraId="7C7B08D9" w14:textId="77777777" w:rsidR="00BD74DE" w:rsidRPr="004A548E" w:rsidRDefault="00BD74DE" w:rsidP="00BE672F">
      <w:pPr>
        <w:rPr>
          <w:color w:val="ED7D31" w:themeColor="accent2"/>
          <w:sz w:val="22"/>
          <w:szCs w:val="22"/>
        </w:rPr>
      </w:pPr>
    </w:p>
    <w:p w14:paraId="4D414D20" w14:textId="27C4EFE0" w:rsidR="0081462B" w:rsidRPr="000B764F" w:rsidRDefault="006E15E8" w:rsidP="000B764F">
      <w:pPr>
        <w:pStyle w:val="Heading3"/>
        <w:rPr>
          <w:rFonts w:ascii="Times New Roman" w:hAnsi="Times New Roman" w:cs="Times New Roman"/>
        </w:rPr>
      </w:pPr>
      <w:bookmarkStart w:id="185" w:name="_Toc513790633"/>
      <w:r w:rsidRPr="000B764F">
        <w:rPr>
          <w:rFonts w:ascii="Times New Roman" w:hAnsi="Times New Roman" w:cs="Times New Roman"/>
        </w:rPr>
        <w:t>3.2.4</w:t>
      </w:r>
      <w:r w:rsidR="0081462B" w:rsidRPr="000B764F">
        <w:rPr>
          <w:rFonts w:ascii="Times New Roman" w:hAnsi="Times New Roman" w:cs="Times New Roman"/>
        </w:rPr>
        <w:t xml:space="preserve"> Emergent Behaviours</w:t>
      </w:r>
      <w:bookmarkEnd w:id="185"/>
    </w:p>
    <w:p w14:paraId="68E74A6A" w14:textId="77777777" w:rsidR="00CA7C03" w:rsidRPr="00374FA1" w:rsidRDefault="00CA7C03" w:rsidP="00BE672F">
      <w:pPr>
        <w:rPr>
          <w:szCs w:val="22"/>
        </w:rPr>
      </w:pPr>
    </w:p>
    <w:p w14:paraId="0C1EC025" w14:textId="7D00F363" w:rsidR="00CA7C03" w:rsidRPr="00374FA1" w:rsidRDefault="00CA7C03" w:rsidP="00FD6B37">
      <w:pPr>
        <w:rPr>
          <w:szCs w:val="22"/>
        </w:rPr>
      </w:pPr>
      <w:r w:rsidRPr="00374FA1">
        <w:rPr>
          <w:szCs w:val="22"/>
        </w:rPr>
        <w:t xml:space="preserve">Emergent behaviours </w:t>
      </w:r>
      <w:r w:rsidR="0091249D" w:rsidRPr="00374FA1">
        <w:rPr>
          <w:szCs w:val="22"/>
        </w:rPr>
        <w:t>arise through the interactio</w:t>
      </w:r>
      <w:r w:rsidR="009F4109" w:rsidRPr="00374FA1">
        <w:rPr>
          <w:szCs w:val="22"/>
        </w:rPr>
        <w:t>n of rules and are not hard-coded, but observed.</w:t>
      </w:r>
      <w:r w:rsidRPr="00374FA1">
        <w:rPr>
          <w:szCs w:val="22"/>
        </w:rPr>
        <w:t xml:space="preserve"> </w:t>
      </w:r>
      <w:r w:rsidR="00475BC3" w:rsidRPr="00374FA1">
        <w:rPr>
          <w:szCs w:val="22"/>
        </w:rPr>
        <w:t>Some of these behaviours</w:t>
      </w:r>
      <w:r w:rsidR="003B1FD8" w:rsidRPr="00374FA1">
        <w:rPr>
          <w:szCs w:val="22"/>
        </w:rPr>
        <w:t xml:space="preserve"> in action</w:t>
      </w:r>
      <w:r w:rsidR="00475BC3" w:rsidRPr="00374FA1">
        <w:rPr>
          <w:szCs w:val="22"/>
        </w:rPr>
        <w:t xml:space="preserve"> include the formation of tissues and organs and </w:t>
      </w:r>
      <w:r w:rsidR="00996031" w:rsidRPr="00374FA1">
        <w:rPr>
          <w:szCs w:val="22"/>
        </w:rPr>
        <w:t xml:space="preserve">the expansion of tumours. For this project, </w:t>
      </w:r>
      <w:r w:rsidR="00B54F37">
        <w:rPr>
          <w:szCs w:val="22"/>
        </w:rPr>
        <w:t xml:space="preserve">it is expected </w:t>
      </w:r>
      <w:r w:rsidR="00996031" w:rsidRPr="00374FA1">
        <w:rPr>
          <w:szCs w:val="22"/>
        </w:rPr>
        <w:t>to see an emergent behaviour of wound healing when the blood ve</w:t>
      </w:r>
      <w:r w:rsidR="009B4CB3">
        <w:rPr>
          <w:szCs w:val="22"/>
        </w:rPr>
        <w:t>ssel is damaged, by having the q</w:t>
      </w:r>
      <w:r w:rsidR="00996031" w:rsidRPr="00374FA1">
        <w:rPr>
          <w:szCs w:val="22"/>
        </w:rPr>
        <w:t>uiescent</w:t>
      </w:r>
      <w:r w:rsidR="009B4CB3">
        <w:rPr>
          <w:szCs w:val="22"/>
        </w:rPr>
        <w:t xml:space="preserve"> cells </w:t>
      </w:r>
      <w:r w:rsidR="0092592C">
        <w:rPr>
          <w:szCs w:val="22"/>
        </w:rPr>
        <w:t>change</w:t>
      </w:r>
      <w:r w:rsidR="009B4CB3">
        <w:rPr>
          <w:szCs w:val="22"/>
        </w:rPr>
        <w:t xml:space="preserve"> </w:t>
      </w:r>
      <w:r w:rsidR="0092592C">
        <w:rPr>
          <w:szCs w:val="22"/>
        </w:rPr>
        <w:t>in</w:t>
      </w:r>
      <w:r w:rsidR="009B4CB3">
        <w:rPr>
          <w:szCs w:val="22"/>
        </w:rPr>
        <w:t>to p</w:t>
      </w:r>
      <w:r w:rsidR="003B1FD8" w:rsidRPr="00374FA1">
        <w:rPr>
          <w:szCs w:val="22"/>
        </w:rPr>
        <w:t>roliferating cells (PCs)</w:t>
      </w:r>
      <w:r w:rsidR="00996031" w:rsidRPr="00374FA1">
        <w:rPr>
          <w:szCs w:val="22"/>
        </w:rPr>
        <w:t xml:space="preserve"> due to the </w:t>
      </w:r>
      <w:r w:rsidR="00B54F37">
        <w:rPr>
          <w:szCs w:val="22"/>
        </w:rPr>
        <w:t>increased space. T</w:t>
      </w:r>
      <w:r w:rsidR="003B1FD8" w:rsidRPr="00374FA1">
        <w:rPr>
          <w:szCs w:val="22"/>
        </w:rPr>
        <w:t>hese P</w:t>
      </w:r>
      <w:r w:rsidR="00996031" w:rsidRPr="00374FA1">
        <w:rPr>
          <w:szCs w:val="22"/>
        </w:rPr>
        <w:t xml:space="preserve">Cs </w:t>
      </w:r>
      <w:r w:rsidR="00B54F37">
        <w:rPr>
          <w:szCs w:val="22"/>
        </w:rPr>
        <w:t>migrate</w:t>
      </w:r>
      <w:r w:rsidR="00996031" w:rsidRPr="00374FA1">
        <w:rPr>
          <w:szCs w:val="22"/>
        </w:rPr>
        <w:t xml:space="preserve"> and </w:t>
      </w:r>
      <w:r w:rsidR="00B54F37">
        <w:rPr>
          <w:szCs w:val="22"/>
        </w:rPr>
        <w:t>proliferate</w:t>
      </w:r>
      <w:r w:rsidR="00996031" w:rsidRPr="00374FA1">
        <w:rPr>
          <w:szCs w:val="22"/>
        </w:rPr>
        <w:t xml:space="preserve"> to fill the space; once m</w:t>
      </w:r>
      <w:r w:rsidR="0092592C">
        <w:rPr>
          <w:szCs w:val="22"/>
        </w:rPr>
        <w:t>ore forming a monolayer</w:t>
      </w:r>
      <w:r w:rsidR="00996031" w:rsidRPr="00374FA1">
        <w:rPr>
          <w:szCs w:val="22"/>
        </w:rPr>
        <w:t xml:space="preserve"> wh</w:t>
      </w:r>
      <w:r w:rsidR="009B4CB3">
        <w:rPr>
          <w:szCs w:val="22"/>
        </w:rPr>
        <w:t xml:space="preserve">ich will </w:t>
      </w:r>
      <w:r w:rsidR="0092592C">
        <w:rPr>
          <w:szCs w:val="22"/>
        </w:rPr>
        <w:t>change</w:t>
      </w:r>
      <w:r w:rsidR="009B4CB3">
        <w:rPr>
          <w:szCs w:val="22"/>
        </w:rPr>
        <w:t xml:space="preserve"> back to quiescent c</w:t>
      </w:r>
      <w:r w:rsidR="00996031" w:rsidRPr="00374FA1">
        <w:rPr>
          <w:szCs w:val="22"/>
        </w:rPr>
        <w:t>ells.</w:t>
      </w:r>
      <w:r w:rsidR="005B1129" w:rsidRPr="00374FA1">
        <w:rPr>
          <w:szCs w:val="22"/>
        </w:rPr>
        <w:t xml:space="preserve"> Another expected emergent behaviour is t</w:t>
      </w:r>
      <w:r w:rsidR="003B1FD8" w:rsidRPr="00374FA1">
        <w:rPr>
          <w:szCs w:val="22"/>
        </w:rPr>
        <w:t>he obstruction of migration of P</w:t>
      </w:r>
      <w:r w:rsidR="005B1129" w:rsidRPr="00374FA1">
        <w:rPr>
          <w:szCs w:val="22"/>
        </w:rPr>
        <w:t>Cs f</w:t>
      </w:r>
      <w:r w:rsidR="009B4CB3">
        <w:rPr>
          <w:szCs w:val="22"/>
        </w:rPr>
        <w:t>rom the s</w:t>
      </w:r>
      <w:r w:rsidR="005B1129" w:rsidRPr="00374FA1">
        <w:rPr>
          <w:szCs w:val="22"/>
        </w:rPr>
        <w:t>enescent ce</w:t>
      </w:r>
      <w:r w:rsidR="00322F9E" w:rsidRPr="00374FA1">
        <w:rPr>
          <w:szCs w:val="22"/>
        </w:rPr>
        <w:t>lls leading to delayed healing, increasing the chances of forming an atheroma and blood clot, leading to a heart attack.</w:t>
      </w:r>
    </w:p>
    <w:p w14:paraId="5D3891CD" w14:textId="77777777" w:rsidR="0081462B" w:rsidRDefault="0081462B" w:rsidP="00BE672F">
      <w:pPr>
        <w:rPr>
          <w:sz w:val="22"/>
          <w:szCs w:val="22"/>
        </w:rPr>
      </w:pPr>
    </w:p>
    <w:p w14:paraId="04BB2CAA" w14:textId="1F401474" w:rsidR="00990C46" w:rsidRPr="00CA6D75" w:rsidRDefault="004E09B2" w:rsidP="00990C46">
      <w:pPr>
        <w:pStyle w:val="Heading2"/>
        <w:rPr>
          <w:rFonts w:ascii="Times New Roman" w:eastAsia="Times New Roman" w:hAnsi="Times New Roman" w:cs="Times New Roman"/>
          <w:color w:val="auto"/>
        </w:rPr>
      </w:pPr>
      <w:bookmarkStart w:id="186" w:name="_Toc513790634"/>
      <w:r>
        <w:rPr>
          <w:rFonts w:ascii="Times New Roman" w:eastAsia="Times New Roman" w:hAnsi="Times New Roman" w:cs="Times New Roman"/>
          <w:color w:val="auto"/>
        </w:rPr>
        <w:t>3.3</w:t>
      </w:r>
      <w:r w:rsidR="00990C46" w:rsidRPr="00CA6D75">
        <w:rPr>
          <w:rFonts w:ascii="Times New Roman" w:eastAsia="Times New Roman" w:hAnsi="Times New Roman" w:cs="Times New Roman"/>
          <w:color w:val="auto"/>
        </w:rPr>
        <w:t xml:space="preserve"> An overview of Python and its Class System</w:t>
      </w:r>
      <w:bookmarkEnd w:id="186"/>
    </w:p>
    <w:p w14:paraId="1BAD18AD" w14:textId="66E8F0DB" w:rsidR="00990C46" w:rsidRPr="00CA6D75" w:rsidRDefault="00990C46" w:rsidP="00990C46">
      <w:pPr>
        <w:rPr>
          <w:rFonts w:eastAsia="Times New Roman"/>
          <w:b/>
          <w:sz w:val="22"/>
          <w:szCs w:val="22"/>
        </w:rPr>
      </w:pPr>
      <w:r w:rsidRPr="00CA6D75">
        <w:rPr>
          <w:rFonts w:eastAsia="Times New Roman"/>
          <w:b/>
          <w:sz w:val="22"/>
          <w:szCs w:val="22"/>
        </w:rPr>
        <w:br/>
      </w:r>
      <w:r w:rsidRPr="00CA6D75">
        <w:rPr>
          <w:rFonts w:eastAsia="Times New Roman"/>
          <w:sz w:val="22"/>
          <w:szCs w:val="22"/>
        </w:rPr>
        <w:t>Since the implementation will be driven using CellABM, Python is the language of choice for this project. Python is similar to other widely used languages such as Java and JavaScript [</w:t>
      </w:r>
      <w:r w:rsidR="004D4471">
        <w:rPr>
          <w:rFonts w:eastAsia="Times New Roman"/>
          <w:color w:val="FF0000"/>
          <w:sz w:val="22"/>
          <w:szCs w:val="22"/>
        </w:rPr>
        <w:t>30</w:t>
      </w:r>
      <w:r w:rsidRPr="00CA6D75">
        <w:rPr>
          <w:rFonts w:eastAsia="Times New Roman"/>
          <w:sz w:val="22"/>
          <w:szCs w:val="22"/>
        </w:rPr>
        <w:t>]</w:t>
      </w:r>
      <w:r w:rsidRPr="00CA6D75">
        <w:rPr>
          <w:rFonts w:eastAsia="Times New Roman"/>
          <w:color w:val="FF0000"/>
          <w:sz w:val="22"/>
          <w:szCs w:val="22"/>
        </w:rPr>
        <w:t xml:space="preserve"> </w:t>
      </w:r>
      <w:r w:rsidRPr="00CA6D75">
        <w:rPr>
          <w:rFonts w:eastAsia="Times New Roman"/>
          <w:sz w:val="22"/>
          <w:szCs w:val="22"/>
        </w:rPr>
        <w:t xml:space="preserve">in that it is an interpreted and an Object Orientated Programming (OOP) language. However, Python has some significant differences that lead it to be syntactically easier to read than Java and it has better code reuse than JavaScript. A Python program is generally 3-5 times smaller than the same program written in Java, thus decreasing development time and reducing the chance of bugs. </w:t>
      </w:r>
      <w:r w:rsidRPr="00CA6D75">
        <w:rPr>
          <w:rFonts w:eastAsia="Times New Roman"/>
          <w:sz w:val="22"/>
          <w:szCs w:val="22"/>
        </w:rPr>
        <w:br/>
        <w:t xml:space="preserve">In Python, data is encapsulated inside objects. These objects can change their own data or interact with other objects. This method of object orientation can be used to represent the different types of </w:t>
      </w:r>
      <w:r w:rsidR="004E09B2">
        <w:rPr>
          <w:rFonts w:eastAsia="Times New Roman"/>
          <w:sz w:val="22"/>
          <w:szCs w:val="22"/>
        </w:rPr>
        <w:t>agents</w:t>
      </w:r>
      <w:r w:rsidRPr="00CA6D75">
        <w:rPr>
          <w:rFonts w:eastAsia="Times New Roman"/>
          <w:sz w:val="22"/>
          <w:szCs w:val="22"/>
        </w:rPr>
        <w:t xml:space="preserve"> required in the program.</w:t>
      </w:r>
    </w:p>
    <w:p w14:paraId="760E5984" w14:textId="5E95790B" w:rsidR="00990C46" w:rsidRDefault="00990C46" w:rsidP="00990C46">
      <w:pPr>
        <w:rPr>
          <w:sz w:val="22"/>
          <w:szCs w:val="22"/>
        </w:rPr>
      </w:pPr>
      <w:r w:rsidRPr="003401CB">
        <w:rPr>
          <w:rFonts w:eastAsia="Times New Roman"/>
          <w:sz w:val="22"/>
          <w:szCs w:val="22"/>
        </w:rPr>
        <w:t>Python also uses inheritance. This means that instead of writing the same function for several classes, there can be one parent class with the function and other classes can inherited that function from them, reducing repeated code. In the case of CellABM, this means each cell type: Proliferative, Senescent, and Quiescent can all inherit the same apoptosis (cell death) function from a</w:t>
      </w:r>
      <w:r w:rsidR="00F0387E">
        <w:rPr>
          <w:rFonts w:eastAsia="Times New Roman"/>
          <w:sz w:val="22"/>
          <w:szCs w:val="22"/>
        </w:rPr>
        <w:t xml:space="preserve">n overall general </w:t>
      </w:r>
      <w:r>
        <w:rPr>
          <w:rFonts w:eastAsia="Times New Roman"/>
          <w:sz w:val="22"/>
          <w:szCs w:val="22"/>
        </w:rPr>
        <w:t>cell class.</w:t>
      </w:r>
    </w:p>
    <w:p w14:paraId="1F8D246D" w14:textId="77777777" w:rsidR="00990C46" w:rsidRPr="00226F61" w:rsidRDefault="00990C46" w:rsidP="00BE672F">
      <w:pPr>
        <w:rPr>
          <w:sz w:val="22"/>
          <w:szCs w:val="22"/>
        </w:rPr>
      </w:pPr>
    </w:p>
    <w:p w14:paraId="42717621" w14:textId="32D33696" w:rsidR="0049568A" w:rsidRPr="000B764F" w:rsidRDefault="004E09B2" w:rsidP="000B764F">
      <w:pPr>
        <w:pStyle w:val="Heading2"/>
        <w:rPr>
          <w:rFonts w:ascii="Times New Roman" w:hAnsi="Times New Roman" w:cs="Times New Roman"/>
          <w:color w:val="auto"/>
        </w:rPr>
      </w:pPr>
      <w:bookmarkStart w:id="187" w:name="_Toc513790635"/>
      <w:r>
        <w:rPr>
          <w:rFonts w:ascii="Times New Roman" w:hAnsi="Times New Roman" w:cs="Times New Roman"/>
          <w:color w:val="auto"/>
        </w:rPr>
        <w:t>3.4</w:t>
      </w:r>
      <w:r w:rsidR="00DD2494" w:rsidRPr="000B764F">
        <w:rPr>
          <w:rFonts w:ascii="Times New Roman" w:hAnsi="Times New Roman" w:cs="Times New Roman"/>
          <w:color w:val="auto"/>
        </w:rPr>
        <w:t xml:space="preserve"> </w:t>
      </w:r>
      <w:r w:rsidR="00B80593" w:rsidRPr="000B764F">
        <w:rPr>
          <w:rFonts w:ascii="Times New Roman" w:hAnsi="Times New Roman" w:cs="Times New Roman"/>
          <w:color w:val="auto"/>
        </w:rPr>
        <w:t>Limitations of Model</w:t>
      </w:r>
      <w:bookmarkEnd w:id="187"/>
    </w:p>
    <w:p w14:paraId="27DDCB1A" w14:textId="77777777" w:rsidR="001F449B" w:rsidRPr="00226F61" w:rsidRDefault="001F449B" w:rsidP="00BE672F">
      <w:pPr>
        <w:rPr>
          <w:sz w:val="22"/>
          <w:szCs w:val="22"/>
        </w:rPr>
      </w:pPr>
    </w:p>
    <w:p w14:paraId="0DECA0C6" w14:textId="1BB94ACE" w:rsidR="005D7FCC" w:rsidRPr="00226F61" w:rsidRDefault="005D7FCC" w:rsidP="00FD6B37">
      <w:pPr>
        <w:rPr>
          <w:sz w:val="22"/>
          <w:szCs w:val="22"/>
        </w:rPr>
      </w:pPr>
      <w:r w:rsidRPr="00226F61">
        <w:rPr>
          <w:sz w:val="22"/>
          <w:szCs w:val="22"/>
        </w:rPr>
        <w:t>Either due to time or computational constraints there are a few areas that this project will not be covering.</w:t>
      </w:r>
      <w:r w:rsidR="006360B5" w:rsidRPr="00226F61">
        <w:rPr>
          <w:sz w:val="22"/>
          <w:szCs w:val="22"/>
        </w:rPr>
        <w:t xml:space="preserve"> Firstly, due to </w:t>
      </w:r>
      <w:r w:rsidR="00427A78" w:rsidRPr="00226F61">
        <w:rPr>
          <w:sz w:val="22"/>
          <w:szCs w:val="22"/>
        </w:rPr>
        <w:t>the</w:t>
      </w:r>
      <w:r w:rsidR="006360B5" w:rsidRPr="00226F61">
        <w:rPr>
          <w:sz w:val="22"/>
          <w:szCs w:val="22"/>
        </w:rPr>
        <w:t xml:space="preserve"> lack of </w:t>
      </w:r>
      <w:r w:rsidR="00427A78" w:rsidRPr="00226F61">
        <w:rPr>
          <w:sz w:val="22"/>
          <w:szCs w:val="22"/>
        </w:rPr>
        <w:t xml:space="preserve">understanding </w:t>
      </w:r>
      <w:r w:rsidR="007D52D5">
        <w:rPr>
          <w:sz w:val="22"/>
          <w:szCs w:val="22"/>
        </w:rPr>
        <w:t>the advanced b</w:t>
      </w:r>
      <w:r w:rsidR="006360B5" w:rsidRPr="00226F61">
        <w:rPr>
          <w:sz w:val="22"/>
          <w:szCs w:val="22"/>
        </w:rPr>
        <w:t xml:space="preserve">iology of the inner workings of ECs, </w:t>
      </w:r>
      <w:r w:rsidR="00191998">
        <w:rPr>
          <w:sz w:val="22"/>
          <w:szCs w:val="22"/>
        </w:rPr>
        <w:t xml:space="preserve">not all the rules biologists have found that cause cellular senescence </w:t>
      </w:r>
      <w:r w:rsidR="006360B5" w:rsidRPr="00226F61">
        <w:rPr>
          <w:sz w:val="22"/>
          <w:szCs w:val="22"/>
        </w:rPr>
        <w:t>will be implement</w:t>
      </w:r>
      <w:r w:rsidR="00191998">
        <w:rPr>
          <w:sz w:val="22"/>
          <w:szCs w:val="22"/>
        </w:rPr>
        <w:t>ed.</w:t>
      </w:r>
      <w:r w:rsidR="006360B5" w:rsidRPr="00226F61">
        <w:rPr>
          <w:sz w:val="22"/>
          <w:szCs w:val="22"/>
        </w:rPr>
        <w:t xml:space="preserve"> </w:t>
      </w:r>
    </w:p>
    <w:p w14:paraId="63C6EDFE" w14:textId="5B0DFDDE" w:rsidR="00644EDD" w:rsidRPr="0078550B" w:rsidRDefault="006360B5" w:rsidP="00FD6B37">
      <w:pPr>
        <w:rPr>
          <w:ins w:id="188" w:author="Harry Cooper" w:date="2017-11-29T15:22:00Z"/>
          <w:sz w:val="22"/>
          <w:szCs w:val="22"/>
        </w:rPr>
      </w:pPr>
      <w:r w:rsidRPr="00226F61">
        <w:rPr>
          <w:sz w:val="22"/>
          <w:szCs w:val="22"/>
        </w:rPr>
        <w:t xml:space="preserve">Another area </w:t>
      </w:r>
      <w:r w:rsidR="00191998">
        <w:rPr>
          <w:sz w:val="22"/>
          <w:szCs w:val="22"/>
        </w:rPr>
        <w:t>that will not be covered</w:t>
      </w:r>
      <w:r w:rsidRPr="00226F61">
        <w:rPr>
          <w:sz w:val="22"/>
          <w:szCs w:val="22"/>
        </w:rPr>
        <w:t xml:space="preserve"> are the multiple ways </w:t>
      </w:r>
      <w:r w:rsidR="001669A6" w:rsidRPr="00226F61">
        <w:rPr>
          <w:sz w:val="22"/>
          <w:szCs w:val="22"/>
        </w:rPr>
        <w:t>the endothelial monolayer gap can be filled during healing</w:t>
      </w:r>
      <w:r w:rsidRPr="00226F61">
        <w:rPr>
          <w:sz w:val="22"/>
          <w:szCs w:val="22"/>
        </w:rPr>
        <w:t xml:space="preserve">. I am only modelling </w:t>
      </w:r>
      <w:r w:rsidR="001669A6" w:rsidRPr="00226F61">
        <w:rPr>
          <w:sz w:val="22"/>
          <w:szCs w:val="22"/>
        </w:rPr>
        <w:t xml:space="preserve">the spreading of adjacent ECs into the gap due to the </w:t>
      </w:r>
      <w:r w:rsidR="001669A6" w:rsidRPr="00226F61">
        <w:rPr>
          <w:sz w:val="22"/>
          <w:szCs w:val="22"/>
        </w:rPr>
        <w:lastRenderedPageBreak/>
        <w:t xml:space="preserve">decrease in pressure caused by the lack of cells pushing back. The other ways the gap can be filled include: </w:t>
      </w:r>
      <w:r w:rsidR="001669A6" w:rsidRPr="0078550B">
        <w:rPr>
          <w:sz w:val="22"/>
          <w:szCs w:val="22"/>
        </w:rPr>
        <w:t>hyperplasia of existing endothelial cells</w:t>
      </w:r>
      <w:r w:rsidR="00644EDD" w:rsidRPr="0078550B">
        <w:rPr>
          <w:sz w:val="22"/>
          <w:szCs w:val="22"/>
        </w:rPr>
        <w:t xml:space="preserve"> and engraftment of circulating endothelial progenitor cells </w:t>
      </w:r>
      <w:ins w:id="189" w:author="Harry Cooper" w:date="2017-11-29T15:22:00Z">
        <w:r w:rsidR="00644EDD" w:rsidRPr="0078550B">
          <w:rPr>
            <w:sz w:val="22"/>
            <w:szCs w:val="22"/>
          </w:rPr>
          <w:t>[</w:t>
        </w:r>
      </w:ins>
      <w:r w:rsidR="0078550B" w:rsidRPr="0078550B">
        <w:rPr>
          <w:sz w:val="22"/>
          <w:szCs w:val="22"/>
        </w:rPr>
        <w:t>8</w:t>
      </w:r>
      <w:ins w:id="190" w:author="Harry Cooper" w:date="2017-11-29T15:22:00Z">
        <w:r w:rsidR="00644EDD" w:rsidRPr="0078550B">
          <w:rPr>
            <w:sz w:val="22"/>
            <w:szCs w:val="22"/>
          </w:rPr>
          <w:t>]</w:t>
        </w:r>
      </w:ins>
      <w:r w:rsidR="003E2605" w:rsidRPr="0078550B">
        <w:rPr>
          <w:sz w:val="22"/>
          <w:szCs w:val="22"/>
        </w:rPr>
        <w:t>.</w:t>
      </w:r>
    </w:p>
    <w:p w14:paraId="36EC161F" w14:textId="2D79A288" w:rsidR="00644EDD" w:rsidRPr="00FD6B37" w:rsidRDefault="00644EDD" w:rsidP="00FD6B37">
      <w:pPr>
        <w:rPr>
          <w:sz w:val="22"/>
          <w:szCs w:val="22"/>
        </w:rPr>
      </w:pPr>
      <w:r w:rsidRPr="00FD6B37">
        <w:rPr>
          <w:sz w:val="22"/>
          <w:szCs w:val="22"/>
        </w:rPr>
        <w:t>I</w:t>
      </w:r>
      <w:r w:rsidR="00191998">
        <w:rPr>
          <w:sz w:val="22"/>
          <w:szCs w:val="22"/>
        </w:rPr>
        <w:t>t is also assumed, that the program is</w:t>
      </w:r>
      <w:r w:rsidRPr="00FD6B37">
        <w:rPr>
          <w:sz w:val="22"/>
          <w:szCs w:val="22"/>
        </w:rPr>
        <w:t xml:space="preserve"> modelling ECs from a healthy person with a Hayflick limit</w:t>
      </w:r>
      <w:r w:rsidR="001C4AB2" w:rsidRPr="00FD6B37">
        <w:rPr>
          <w:sz w:val="22"/>
          <w:szCs w:val="22"/>
        </w:rPr>
        <w:t xml:space="preserve"> (maximum proliferation)</w:t>
      </w:r>
      <w:r w:rsidRPr="00FD6B37">
        <w:rPr>
          <w:sz w:val="22"/>
          <w:szCs w:val="22"/>
        </w:rPr>
        <w:t xml:space="preserve"> of 50</w:t>
      </w:r>
      <w:r w:rsidR="00B127C4" w:rsidRPr="00FD6B37">
        <w:rPr>
          <w:sz w:val="22"/>
          <w:szCs w:val="22"/>
        </w:rPr>
        <w:t>,</w:t>
      </w:r>
      <w:ins w:id="191" w:author="Harry Cooper" w:date="2017-11-29T15:22:00Z">
        <w:r w:rsidRPr="00FD6B37">
          <w:rPr>
            <w:sz w:val="22"/>
            <w:szCs w:val="22"/>
          </w:rPr>
          <w:t xml:space="preserve"> ignoring deficiencies such as Werner syndrome which causes individuals to have a population growth of 53% and total replicative life span of 27% compared to normal cells [</w:t>
        </w:r>
      </w:ins>
      <w:r w:rsidR="0078550B" w:rsidRPr="00FD6B37">
        <w:rPr>
          <w:sz w:val="22"/>
          <w:szCs w:val="22"/>
        </w:rPr>
        <w:t>26</w:t>
      </w:r>
      <w:ins w:id="192" w:author="Harry Cooper" w:date="2017-11-29T15:22:00Z">
        <w:r w:rsidRPr="00FD6B37">
          <w:rPr>
            <w:sz w:val="22"/>
            <w:szCs w:val="22"/>
          </w:rPr>
          <w:t>].</w:t>
        </w:r>
      </w:ins>
    </w:p>
    <w:p w14:paraId="34BFEC2C" w14:textId="0BC3BF74" w:rsidR="006E25AA" w:rsidRPr="00226F61" w:rsidRDefault="00191998" w:rsidP="00FD6B37">
      <w:pPr>
        <w:rPr>
          <w:ins w:id="193" w:author="Harry Cooper" w:date="2017-11-29T15:22:00Z"/>
          <w:sz w:val="22"/>
          <w:szCs w:val="22"/>
        </w:rPr>
      </w:pPr>
      <w:r>
        <w:rPr>
          <w:sz w:val="22"/>
          <w:szCs w:val="22"/>
        </w:rPr>
        <w:t>A graphical user interface (GUI) will not be created</w:t>
      </w:r>
      <w:r w:rsidR="009234F2" w:rsidRPr="00226F61">
        <w:rPr>
          <w:sz w:val="22"/>
          <w:szCs w:val="22"/>
        </w:rPr>
        <w:t xml:space="preserve"> for the user to </w:t>
      </w:r>
      <w:ins w:id="194" w:author="Harry Cooper" w:date="2017-11-30T09:12:00Z">
        <w:r w:rsidR="006E25AA" w:rsidRPr="00226F61">
          <w:rPr>
            <w:sz w:val="22"/>
            <w:szCs w:val="22"/>
          </w:rPr>
          <w:t>change parameters on the fly</w:t>
        </w:r>
      </w:ins>
      <w:r w:rsidR="009234F2" w:rsidRPr="00226F61">
        <w:rPr>
          <w:sz w:val="22"/>
          <w:szCs w:val="22"/>
        </w:rPr>
        <w:t xml:space="preserve"> in the simulation. All parameters will be set at the beginning of the simulation and shall remain unchanged. To observe the effect of the changing parameters, several simulations must be run with varying initial conditions.</w:t>
      </w:r>
    </w:p>
    <w:p w14:paraId="1C7C9099" w14:textId="0A25AEC1" w:rsidR="00870325" w:rsidRPr="00226F61" w:rsidRDefault="00870325">
      <w:pPr>
        <w:pStyle w:val="ListParagraph"/>
        <w:rPr>
          <w:ins w:id="195" w:author="Harry Cooper" w:date="2017-11-29T15:26:00Z"/>
          <w:rFonts w:ascii="Times New Roman" w:hAnsi="Times New Roman" w:cs="Times New Roman"/>
          <w:sz w:val="22"/>
          <w:szCs w:val="22"/>
          <w:lang w:eastAsia="en-GB"/>
        </w:rPr>
        <w:pPrChange w:id="196" w:author="Harry Cooper" w:date="2017-11-29T15:26:00Z">
          <w:pPr>
            <w:pStyle w:val="ListParagraph"/>
            <w:numPr>
              <w:numId w:val="3"/>
            </w:numPr>
            <w:ind w:hanging="360"/>
          </w:pPr>
        </w:pPrChange>
      </w:pPr>
    </w:p>
    <w:p w14:paraId="68B8F416" w14:textId="533A99A8" w:rsidR="00135A10" w:rsidRPr="000B764F" w:rsidRDefault="004E09B2" w:rsidP="000B764F">
      <w:pPr>
        <w:pStyle w:val="Heading2"/>
        <w:rPr>
          <w:ins w:id="197" w:author="Harry Cooper" w:date="2017-11-30T09:49:00Z"/>
          <w:rFonts w:ascii="Times New Roman" w:hAnsi="Times New Roman" w:cs="Times New Roman"/>
          <w:color w:val="auto"/>
        </w:rPr>
      </w:pPr>
      <w:bookmarkStart w:id="198" w:name="_Toc513790636"/>
      <w:r>
        <w:rPr>
          <w:rFonts w:ascii="Times New Roman" w:hAnsi="Times New Roman" w:cs="Times New Roman"/>
          <w:color w:val="auto"/>
        </w:rPr>
        <w:t>3.5</w:t>
      </w:r>
      <w:r w:rsidR="00DD2494" w:rsidRPr="000B764F">
        <w:rPr>
          <w:rFonts w:ascii="Times New Roman" w:hAnsi="Times New Roman" w:cs="Times New Roman"/>
          <w:color w:val="auto"/>
        </w:rPr>
        <w:t xml:space="preserve"> </w:t>
      </w:r>
      <w:ins w:id="199" w:author="Harry Cooper" w:date="2017-11-30T09:49:00Z">
        <w:r w:rsidR="00135A10" w:rsidRPr="000B764F">
          <w:rPr>
            <w:rFonts w:ascii="Times New Roman" w:hAnsi="Times New Roman" w:cs="Times New Roman"/>
            <w:color w:val="auto"/>
          </w:rPr>
          <w:t>Risk Analysis</w:t>
        </w:r>
        <w:bookmarkEnd w:id="198"/>
      </w:ins>
    </w:p>
    <w:p w14:paraId="1A78EB8D" w14:textId="77777777" w:rsidR="00135A10" w:rsidRPr="00226F61" w:rsidRDefault="00135A10" w:rsidP="00135A10">
      <w:pPr>
        <w:rPr>
          <w:ins w:id="200" w:author="Harry Cooper" w:date="2017-11-30T09:50:00Z"/>
        </w:rPr>
      </w:pPr>
    </w:p>
    <w:p w14:paraId="7B6939E3" w14:textId="4CD661A3" w:rsidR="00476511" w:rsidRPr="00226F61" w:rsidRDefault="00191998" w:rsidP="00FD6B37">
      <w:pPr>
        <w:rPr>
          <w:sz w:val="22"/>
        </w:rPr>
      </w:pPr>
      <w:r>
        <w:rPr>
          <w:sz w:val="22"/>
        </w:rPr>
        <w:t xml:space="preserve">All the risks believed to be </w:t>
      </w:r>
      <w:ins w:id="201" w:author="Harry Cooper" w:date="2017-11-30T09:50:00Z">
        <w:r w:rsidR="00135A10" w:rsidRPr="00226F61">
          <w:rPr>
            <w:sz w:val="22"/>
          </w:rPr>
          <w:t xml:space="preserve">associated with </w:t>
        </w:r>
      </w:ins>
      <w:r>
        <w:rPr>
          <w:sz w:val="22"/>
        </w:rPr>
        <w:t>the</w:t>
      </w:r>
      <w:ins w:id="202" w:author="Harry Cooper" w:date="2017-11-30T09:50:00Z">
        <w:r w:rsidR="00135A10" w:rsidRPr="00226F61">
          <w:rPr>
            <w:sz w:val="22"/>
          </w:rPr>
          <w:t xml:space="preserve"> project </w:t>
        </w:r>
      </w:ins>
      <w:r>
        <w:rPr>
          <w:sz w:val="22"/>
        </w:rPr>
        <w:t xml:space="preserve">are described </w:t>
      </w:r>
      <w:ins w:id="203" w:author="Harry Cooper" w:date="2017-11-30T09:50:00Z">
        <w:r w:rsidR="00135A10" w:rsidRPr="00226F61">
          <w:rPr>
            <w:sz w:val="22"/>
          </w:rPr>
          <w:t>below</w:t>
        </w:r>
      </w:ins>
      <w:r>
        <w:rPr>
          <w:sz w:val="22"/>
        </w:rPr>
        <w:t xml:space="preserve"> in table 3.7</w:t>
      </w:r>
      <w:ins w:id="204" w:author="Harry Cooper" w:date="2017-11-30T09:50:00Z">
        <w:r w:rsidR="00135A10" w:rsidRPr="00226F61">
          <w:rPr>
            <w:sz w:val="22"/>
          </w:rPr>
          <w:t xml:space="preserve">. </w:t>
        </w:r>
      </w:ins>
      <w:r>
        <w:rPr>
          <w:sz w:val="22"/>
        </w:rPr>
        <w:t>The nature of the risk is</w:t>
      </w:r>
      <w:ins w:id="205" w:author="Harry Cooper" w:date="2017-11-30T09:50:00Z">
        <w:r w:rsidR="00135A10" w:rsidRPr="00226F61">
          <w:rPr>
            <w:sz w:val="22"/>
          </w:rPr>
          <w:t xml:space="preserve"> outline</w:t>
        </w:r>
      </w:ins>
      <w:r>
        <w:rPr>
          <w:sz w:val="22"/>
        </w:rPr>
        <w:t>d</w:t>
      </w:r>
      <w:ins w:id="206" w:author="Harry Cooper" w:date="2017-11-30T09:50:00Z">
        <w:r w:rsidR="00135A10" w:rsidRPr="00226F61">
          <w:rPr>
            <w:sz w:val="22"/>
          </w:rPr>
          <w:t>, then give</w:t>
        </w:r>
      </w:ins>
      <w:r>
        <w:rPr>
          <w:sz w:val="22"/>
        </w:rPr>
        <w:t>n</w:t>
      </w:r>
      <w:ins w:id="207" w:author="Harry Cooper" w:date="2017-11-30T09:50:00Z">
        <w:r w:rsidR="00135A10" w:rsidRPr="00226F61">
          <w:rPr>
            <w:sz w:val="22"/>
          </w:rPr>
          <w:t xml:space="preserve"> a likelihood and </w:t>
        </w:r>
      </w:ins>
      <w:ins w:id="208" w:author="Harry Cooper" w:date="2017-11-30T09:51:00Z">
        <w:r w:rsidR="00135A10" w:rsidRPr="00226F61">
          <w:rPr>
            <w:sz w:val="22"/>
          </w:rPr>
          <w:t xml:space="preserve">impact score from 1 – 4, 1 being unlikely / negligible and 4 being very likely / project </w:t>
        </w:r>
      </w:ins>
      <w:ins w:id="209" w:author="Harry Cooper" w:date="2017-11-30T09:52:00Z">
        <w:r w:rsidR="00135A10" w:rsidRPr="00226F61">
          <w:rPr>
            <w:sz w:val="22"/>
          </w:rPr>
          <w:t>threatening</w:t>
        </w:r>
      </w:ins>
      <w:r>
        <w:rPr>
          <w:sz w:val="22"/>
        </w:rPr>
        <w:t>,</w:t>
      </w:r>
      <w:r w:rsidR="00FC7D05" w:rsidRPr="00226F61">
        <w:rPr>
          <w:sz w:val="22"/>
        </w:rPr>
        <w:t xml:space="preserve"> then a mitigation plan to decrease severity</w:t>
      </w:r>
      <w:r>
        <w:rPr>
          <w:sz w:val="22"/>
        </w:rPr>
        <w:t xml:space="preserve"> is provided</w:t>
      </w:r>
      <w:ins w:id="210" w:author="Harry Cooper" w:date="2017-11-30T09:51:00Z">
        <w:r w:rsidR="00135A10" w:rsidRPr="00226F61">
          <w:rPr>
            <w:sz w:val="22"/>
          </w:rPr>
          <w:t>.</w:t>
        </w:r>
      </w:ins>
    </w:p>
    <w:p w14:paraId="6738718E" w14:textId="77777777" w:rsidR="00476511" w:rsidRPr="00226F61" w:rsidRDefault="00476511" w:rsidP="00B26C82">
      <w:pPr>
        <w:rPr>
          <w:sz w:val="22"/>
        </w:rPr>
      </w:pPr>
    </w:p>
    <w:tbl>
      <w:tblPr>
        <w:tblStyle w:val="TableGrid"/>
        <w:tblW w:w="8172" w:type="dxa"/>
        <w:jc w:val="center"/>
        <w:tblLook w:val="04A0" w:firstRow="1" w:lastRow="0" w:firstColumn="1" w:lastColumn="0" w:noHBand="0" w:noVBand="1"/>
      </w:tblPr>
      <w:tblGrid>
        <w:gridCol w:w="825"/>
        <w:gridCol w:w="1559"/>
        <w:gridCol w:w="1475"/>
        <w:gridCol w:w="1475"/>
        <w:gridCol w:w="1475"/>
        <w:gridCol w:w="1363"/>
      </w:tblGrid>
      <w:tr w:rsidR="002B0CB9" w:rsidRPr="00226F61" w14:paraId="2CAA6217" w14:textId="77777777" w:rsidTr="006866F8">
        <w:trPr>
          <w:trHeight w:val="432"/>
          <w:jc w:val="center"/>
        </w:trPr>
        <w:tc>
          <w:tcPr>
            <w:tcW w:w="2384" w:type="dxa"/>
            <w:gridSpan w:val="2"/>
            <w:vMerge w:val="restart"/>
            <w:vAlign w:val="center"/>
          </w:tcPr>
          <w:p w14:paraId="16A5D552" w14:textId="0BE88568" w:rsidR="002B0CB9" w:rsidRPr="00226F61" w:rsidRDefault="002B0CB9" w:rsidP="002B0CB9">
            <w:pPr>
              <w:jc w:val="center"/>
              <w:rPr>
                <w:sz w:val="22"/>
              </w:rPr>
            </w:pPr>
          </w:p>
        </w:tc>
        <w:tc>
          <w:tcPr>
            <w:tcW w:w="5788" w:type="dxa"/>
            <w:gridSpan w:val="4"/>
            <w:vAlign w:val="center"/>
          </w:tcPr>
          <w:p w14:paraId="57D54AFB" w14:textId="13DFCDD8" w:rsidR="002B0CB9" w:rsidRPr="00226F61" w:rsidRDefault="002B0CB9" w:rsidP="002B0CB9">
            <w:pPr>
              <w:jc w:val="center"/>
              <w:rPr>
                <w:b/>
                <w:sz w:val="28"/>
              </w:rPr>
            </w:pPr>
            <w:r w:rsidRPr="00226F61">
              <w:rPr>
                <w:b/>
                <w:sz w:val="28"/>
              </w:rPr>
              <w:t>Likelihood</w:t>
            </w:r>
          </w:p>
        </w:tc>
      </w:tr>
      <w:tr w:rsidR="002B0CB9" w:rsidRPr="00226F61" w14:paraId="0C3D88E5" w14:textId="77777777" w:rsidTr="006866F8">
        <w:trPr>
          <w:trHeight w:val="404"/>
          <w:jc w:val="center"/>
        </w:trPr>
        <w:tc>
          <w:tcPr>
            <w:tcW w:w="2384" w:type="dxa"/>
            <w:gridSpan w:val="2"/>
            <w:vMerge/>
            <w:textDirection w:val="btLr"/>
            <w:vAlign w:val="center"/>
          </w:tcPr>
          <w:p w14:paraId="540FED5B" w14:textId="6476D15D" w:rsidR="002B0CB9" w:rsidRPr="00226F61" w:rsidRDefault="002B0CB9" w:rsidP="002B0CB9">
            <w:pPr>
              <w:jc w:val="center"/>
              <w:rPr>
                <w:sz w:val="22"/>
              </w:rPr>
            </w:pPr>
          </w:p>
        </w:tc>
        <w:tc>
          <w:tcPr>
            <w:tcW w:w="1475" w:type="dxa"/>
            <w:vAlign w:val="center"/>
          </w:tcPr>
          <w:p w14:paraId="346E8702" w14:textId="0F3E3251" w:rsidR="006E7617" w:rsidRPr="00226F61" w:rsidRDefault="006E7617" w:rsidP="002B0CB9">
            <w:pPr>
              <w:jc w:val="center"/>
              <w:rPr>
                <w:sz w:val="22"/>
              </w:rPr>
            </w:pPr>
            <w:r w:rsidRPr="00226F61">
              <w:rPr>
                <w:sz w:val="22"/>
              </w:rPr>
              <w:t>Very unlikely</w:t>
            </w:r>
          </w:p>
          <w:p w14:paraId="02119142" w14:textId="0EC60775" w:rsidR="002B0CB9" w:rsidRPr="00226F61" w:rsidRDefault="002B0CB9" w:rsidP="002B0CB9">
            <w:pPr>
              <w:jc w:val="center"/>
              <w:rPr>
                <w:sz w:val="22"/>
              </w:rPr>
            </w:pPr>
            <w:r w:rsidRPr="00226F61">
              <w:rPr>
                <w:sz w:val="22"/>
              </w:rPr>
              <w:t>1</w:t>
            </w:r>
          </w:p>
        </w:tc>
        <w:tc>
          <w:tcPr>
            <w:tcW w:w="1475" w:type="dxa"/>
            <w:vAlign w:val="center"/>
          </w:tcPr>
          <w:p w14:paraId="601D180D" w14:textId="5730A7A1" w:rsidR="006E7617" w:rsidRPr="00226F61" w:rsidRDefault="006E7617" w:rsidP="002B0CB9">
            <w:pPr>
              <w:jc w:val="center"/>
              <w:rPr>
                <w:sz w:val="22"/>
              </w:rPr>
            </w:pPr>
            <w:r w:rsidRPr="00226F61">
              <w:rPr>
                <w:sz w:val="22"/>
              </w:rPr>
              <w:t>Unlikely</w:t>
            </w:r>
          </w:p>
          <w:p w14:paraId="76FE323E" w14:textId="5E18B9F1" w:rsidR="002B0CB9" w:rsidRPr="00226F61" w:rsidRDefault="002B0CB9" w:rsidP="002B0CB9">
            <w:pPr>
              <w:jc w:val="center"/>
              <w:rPr>
                <w:sz w:val="22"/>
              </w:rPr>
            </w:pPr>
            <w:r w:rsidRPr="00226F61">
              <w:rPr>
                <w:sz w:val="22"/>
              </w:rPr>
              <w:t>2</w:t>
            </w:r>
          </w:p>
        </w:tc>
        <w:tc>
          <w:tcPr>
            <w:tcW w:w="1475" w:type="dxa"/>
            <w:vAlign w:val="center"/>
          </w:tcPr>
          <w:p w14:paraId="009B9D77" w14:textId="6CF486C4" w:rsidR="006E7617" w:rsidRPr="00226F61" w:rsidRDefault="006E7617" w:rsidP="002B0CB9">
            <w:pPr>
              <w:jc w:val="center"/>
              <w:rPr>
                <w:sz w:val="22"/>
              </w:rPr>
            </w:pPr>
            <w:r w:rsidRPr="00226F61">
              <w:rPr>
                <w:sz w:val="22"/>
              </w:rPr>
              <w:t>Likely</w:t>
            </w:r>
          </w:p>
          <w:p w14:paraId="10DA673F" w14:textId="75A2335B" w:rsidR="002B0CB9" w:rsidRPr="00226F61" w:rsidRDefault="002B0CB9" w:rsidP="002B0CB9">
            <w:pPr>
              <w:jc w:val="center"/>
              <w:rPr>
                <w:sz w:val="22"/>
              </w:rPr>
            </w:pPr>
            <w:r w:rsidRPr="00226F61">
              <w:rPr>
                <w:sz w:val="22"/>
              </w:rPr>
              <w:t>3</w:t>
            </w:r>
          </w:p>
        </w:tc>
        <w:tc>
          <w:tcPr>
            <w:tcW w:w="1363" w:type="dxa"/>
            <w:vAlign w:val="center"/>
          </w:tcPr>
          <w:p w14:paraId="7BE2F14E" w14:textId="4C503C7D" w:rsidR="006E7617" w:rsidRPr="00226F61" w:rsidRDefault="006E7617" w:rsidP="002B0CB9">
            <w:pPr>
              <w:jc w:val="center"/>
              <w:rPr>
                <w:sz w:val="22"/>
              </w:rPr>
            </w:pPr>
            <w:r w:rsidRPr="00226F61">
              <w:rPr>
                <w:sz w:val="22"/>
              </w:rPr>
              <w:t>Very Likely</w:t>
            </w:r>
          </w:p>
          <w:p w14:paraId="25B78387" w14:textId="6A991DF8" w:rsidR="002B0CB9" w:rsidRPr="00226F61" w:rsidRDefault="002B0CB9" w:rsidP="002B0CB9">
            <w:pPr>
              <w:jc w:val="center"/>
              <w:rPr>
                <w:sz w:val="22"/>
              </w:rPr>
            </w:pPr>
            <w:r w:rsidRPr="00226F61">
              <w:rPr>
                <w:sz w:val="22"/>
              </w:rPr>
              <w:t>4</w:t>
            </w:r>
          </w:p>
        </w:tc>
      </w:tr>
      <w:tr w:rsidR="002B0CB9" w:rsidRPr="00226F61" w14:paraId="1D788E25" w14:textId="77777777" w:rsidTr="006866F8">
        <w:trPr>
          <w:trHeight w:val="324"/>
          <w:jc w:val="center"/>
        </w:trPr>
        <w:tc>
          <w:tcPr>
            <w:tcW w:w="825" w:type="dxa"/>
            <w:vMerge w:val="restart"/>
            <w:textDirection w:val="btLr"/>
            <w:vAlign w:val="center"/>
          </w:tcPr>
          <w:p w14:paraId="2FB96B2B" w14:textId="014374AD" w:rsidR="002B0CB9" w:rsidRPr="00226F61" w:rsidRDefault="002B0CB9" w:rsidP="002B0CB9">
            <w:pPr>
              <w:ind w:left="113" w:right="113"/>
              <w:jc w:val="center"/>
              <w:rPr>
                <w:b/>
                <w:sz w:val="22"/>
              </w:rPr>
            </w:pPr>
            <w:r w:rsidRPr="00226F61">
              <w:rPr>
                <w:b/>
                <w:sz w:val="28"/>
              </w:rPr>
              <w:t>Impact</w:t>
            </w:r>
          </w:p>
        </w:tc>
        <w:tc>
          <w:tcPr>
            <w:tcW w:w="1559" w:type="dxa"/>
            <w:vAlign w:val="center"/>
          </w:tcPr>
          <w:p w14:paraId="77513060" w14:textId="3D2D6AB1" w:rsidR="002B0CB9" w:rsidRPr="00226F61" w:rsidRDefault="006E7617" w:rsidP="002B0CB9">
            <w:pPr>
              <w:jc w:val="center"/>
              <w:rPr>
                <w:sz w:val="22"/>
              </w:rPr>
            </w:pPr>
            <w:r w:rsidRPr="00226F61">
              <w:rPr>
                <w:sz w:val="22"/>
              </w:rPr>
              <w:t xml:space="preserve">Negligible </w:t>
            </w:r>
            <w:r w:rsidR="002B0CB9" w:rsidRPr="00226F61">
              <w:rPr>
                <w:sz w:val="22"/>
              </w:rPr>
              <w:t>1</w:t>
            </w:r>
          </w:p>
        </w:tc>
        <w:tc>
          <w:tcPr>
            <w:tcW w:w="1475" w:type="dxa"/>
            <w:shd w:val="clear" w:color="auto" w:fill="00B050"/>
            <w:vAlign w:val="center"/>
          </w:tcPr>
          <w:p w14:paraId="00B9D854" w14:textId="0F1FB34D" w:rsidR="002B0CB9" w:rsidRPr="00226F61" w:rsidRDefault="002B0CB9" w:rsidP="002B0CB9">
            <w:pPr>
              <w:jc w:val="center"/>
              <w:rPr>
                <w:sz w:val="22"/>
              </w:rPr>
            </w:pPr>
            <w:r w:rsidRPr="00226F61">
              <w:rPr>
                <w:sz w:val="22"/>
              </w:rPr>
              <w:t>1</w:t>
            </w:r>
          </w:p>
        </w:tc>
        <w:tc>
          <w:tcPr>
            <w:tcW w:w="1475" w:type="dxa"/>
            <w:shd w:val="clear" w:color="auto" w:fill="00B050"/>
            <w:vAlign w:val="center"/>
          </w:tcPr>
          <w:p w14:paraId="74ACAEF5" w14:textId="69D943BE" w:rsidR="002B0CB9" w:rsidRPr="00226F61" w:rsidRDefault="002B0CB9" w:rsidP="002B0CB9">
            <w:pPr>
              <w:jc w:val="center"/>
              <w:rPr>
                <w:sz w:val="22"/>
              </w:rPr>
            </w:pPr>
            <w:r w:rsidRPr="00226F61">
              <w:rPr>
                <w:sz w:val="22"/>
              </w:rPr>
              <w:t>2</w:t>
            </w:r>
          </w:p>
        </w:tc>
        <w:tc>
          <w:tcPr>
            <w:tcW w:w="1475" w:type="dxa"/>
            <w:shd w:val="clear" w:color="auto" w:fill="00B050"/>
            <w:vAlign w:val="center"/>
          </w:tcPr>
          <w:p w14:paraId="1FC0DFCC" w14:textId="4F08C25D" w:rsidR="002B0CB9" w:rsidRPr="00226F61" w:rsidRDefault="002B0CB9" w:rsidP="002B0CB9">
            <w:pPr>
              <w:jc w:val="center"/>
              <w:rPr>
                <w:sz w:val="22"/>
              </w:rPr>
            </w:pPr>
            <w:r w:rsidRPr="00226F61">
              <w:rPr>
                <w:sz w:val="22"/>
              </w:rPr>
              <w:t>3</w:t>
            </w:r>
          </w:p>
        </w:tc>
        <w:tc>
          <w:tcPr>
            <w:tcW w:w="1363" w:type="dxa"/>
            <w:shd w:val="clear" w:color="auto" w:fill="92D050"/>
            <w:vAlign w:val="center"/>
          </w:tcPr>
          <w:p w14:paraId="45565E9D" w14:textId="1E154AAB" w:rsidR="002B0CB9" w:rsidRPr="00226F61" w:rsidRDefault="002B0CB9" w:rsidP="002B0CB9">
            <w:pPr>
              <w:jc w:val="center"/>
              <w:rPr>
                <w:sz w:val="22"/>
              </w:rPr>
            </w:pPr>
            <w:r w:rsidRPr="00226F61">
              <w:rPr>
                <w:sz w:val="22"/>
              </w:rPr>
              <w:t>4</w:t>
            </w:r>
          </w:p>
        </w:tc>
      </w:tr>
      <w:tr w:rsidR="002B0CB9" w:rsidRPr="00226F61" w14:paraId="3765C332" w14:textId="77777777" w:rsidTr="006866F8">
        <w:trPr>
          <w:trHeight w:val="321"/>
          <w:jc w:val="center"/>
        </w:trPr>
        <w:tc>
          <w:tcPr>
            <w:tcW w:w="825" w:type="dxa"/>
            <w:vMerge/>
            <w:vAlign w:val="center"/>
          </w:tcPr>
          <w:p w14:paraId="34F1E481" w14:textId="77777777" w:rsidR="002B0CB9" w:rsidRPr="00226F61" w:rsidRDefault="002B0CB9" w:rsidP="002B0CB9">
            <w:pPr>
              <w:jc w:val="center"/>
              <w:rPr>
                <w:sz w:val="22"/>
              </w:rPr>
            </w:pPr>
          </w:p>
        </w:tc>
        <w:tc>
          <w:tcPr>
            <w:tcW w:w="1559" w:type="dxa"/>
            <w:vAlign w:val="center"/>
          </w:tcPr>
          <w:p w14:paraId="3ED7F225" w14:textId="4FA4AB35" w:rsidR="002B0CB9" w:rsidRPr="00226F61" w:rsidRDefault="006E7617" w:rsidP="002B0CB9">
            <w:pPr>
              <w:jc w:val="center"/>
              <w:rPr>
                <w:sz w:val="22"/>
              </w:rPr>
            </w:pPr>
            <w:r w:rsidRPr="00226F61">
              <w:rPr>
                <w:sz w:val="22"/>
              </w:rPr>
              <w:t xml:space="preserve">Low </w:t>
            </w:r>
            <w:r w:rsidR="002B0CB9" w:rsidRPr="00226F61">
              <w:rPr>
                <w:sz w:val="22"/>
              </w:rPr>
              <w:t>2</w:t>
            </w:r>
          </w:p>
        </w:tc>
        <w:tc>
          <w:tcPr>
            <w:tcW w:w="1475" w:type="dxa"/>
            <w:shd w:val="clear" w:color="auto" w:fill="00B050"/>
            <w:vAlign w:val="center"/>
          </w:tcPr>
          <w:p w14:paraId="7D7141A4" w14:textId="4E2E3C48" w:rsidR="002B0CB9" w:rsidRPr="00226F61" w:rsidRDefault="002B0CB9" w:rsidP="002B0CB9">
            <w:pPr>
              <w:jc w:val="center"/>
              <w:rPr>
                <w:sz w:val="22"/>
              </w:rPr>
            </w:pPr>
            <w:r w:rsidRPr="00226F61">
              <w:rPr>
                <w:sz w:val="22"/>
              </w:rPr>
              <w:t>2</w:t>
            </w:r>
          </w:p>
        </w:tc>
        <w:tc>
          <w:tcPr>
            <w:tcW w:w="1475" w:type="dxa"/>
            <w:shd w:val="clear" w:color="auto" w:fill="92D050"/>
            <w:vAlign w:val="center"/>
          </w:tcPr>
          <w:p w14:paraId="7CF0265D" w14:textId="31DE56A4" w:rsidR="002B0CB9" w:rsidRPr="00226F61" w:rsidRDefault="002B0CB9" w:rsidP="002B0CB9">
            <w:pPr>
              <w:jc w:val="center"/>
              <w:rPr>
                <w:sz w:val="22"/>
              </w:rPr>
            </w:pPr>
            <w:r w:rsidRPr="00226F61">
              <w:rPr>
                <w:sz w:val="22"/>
              </w:rPr>
              <w:t>4</w:t>
            </w:r>
          </w:p>
        </w:tc>
        <w:tc>
          <w:tcPr>
            <w:tcW w:w="1475" w:type="dxa"/>
            <w:shd w:val="clear" w:color="auto" w:fill="92D050"/>
            <w:vAlign w:val="center"/>
          </w:tcPr>
          <w:p w14:paraId="23FCAC4E" w14:textId="39AEA739" w:rsidR="002B0CB9" w:rsidRPr="00226F61" w:rsidRDefault="002B0CB9" w:rsidP="002B0CB9">
            <w:pPr>
              <w:jc w:val="center"/>
              <w:rPr>
                <w:sz w:val="22"/>
              </w:rPr>
            </w:pPr>
            <w:r w:rsidRPr="00226F61">
              <w:rPr>
                <w:sz w:val="22"/>
              </w:rPr>
              <w:t>6</w:t>
            </w:r>
          </w:p>
        </w:tc>
        <w:tc>
          <w:tcPr>
            <w:tcW w:w="1363" w:type="dxa"/>
            <w:shd w:val="clear" w:color="auto" w:fill="FFC000"/>
            <w:vAlign w:val="center"/>
          </w:tcPr>
          <w:p w14:paraId="2F6B032E" w14:textId="7C5200C8" w:rsidR="002B0CB9" w:rsidRPr="00226F61" w:rsidRDefault="002B0CB9" w:rsidP="002B0CB9">
            <w:pPr>
              <w:jc w:val="center"/>
              <w:rPr>
                <w:sz w:val="22"/>
              </w:rPr>
            </w:pPr>
            <w:r w:rsidRPr="00226F61">
              <w:rPr>
                <w:sz w:val="22"/>
              </w:rPr>
              <w:t>8</w:t>
            </w:r>
          </w:p>
        </w:tc>
      </w:tr>
      <w:tr w:rsidR="002B0CB9" w:rsidRPr="00226F61" w14:paraId="343D8A98" w14:textId="77777777" w:rsidTr="006866F8">
        <w:trPr>
          <w:trHeight w:val="305"/>
          <w:jc w:val="center"/>
        </w:trPr>
        <w:tc>
          <w:tcPr>
            <w:tcW w:w="825" w:type="dxa"/>
            <w:vMerge/>
            <w:vAlign w:val="center"/>
          </w:tcPr>
          <w:p w14:paraId="55FE1394" w14:textId="77777777" w:rsidR="002B0CB9" w:rsidRPr="00226F61" w:rsidRDefault="002B0CB9" w:rsidP="002B0CB9">
            <w:pPr>
              <w:jc w:val="center"/>
              <w:rPr>
                <w:sz w:val="22"/>
              </w:rPr>
            </w:pPr>
          </w:p>
        </w:tc>
        <w:tc>
          <w:tcPr>
            <w:tcW w:w="1559" w:type="dxa"/>
            <w:vAlign w:val="center"/>
          </w:tcPr>
          <w:p w14:paraId="0F41FA5F" w14:textId="7B48EEBC" w:rsidR="002B0CB9" w:rsidRPr="00226F61" w:rsidRDefault="006E7617" w:rsidP="002B0CB9">
            <w:pPr>
              <w:jc w:val="center"/>
              <w:rPr>
                <w:sz w:val="22"/>
              </w:rPr>
            </w:pPr>
            <w:r w:rsidRPr="00226F61">
              <w:rPr>
                <w:sz w:val="22"/>
              </w:rPr>
              <w:t xml:space="preserve">Significant </w:t>
            </w:r>
            <w:r w:rsidR="002B0CB9" w:rsidRPr="00226F61">
              <w:rPr>
                <w:sz w:val="22"/>
              </w:rPr>
              <w:t>3</w:t>
            </w:r>
          </w:p>
        </w:tc>
        <w:tc>
          <w:tcPr>
            <w:tcW w:w="1475" w:type="dxa"/>
            <w:shd w:val="clear" w:color="auto" w:fill="00B050"/>
            <w:vAlign w:val="center"/>
          </w:tcPr>
          <w:p w14:paraId="712ECDAC" w14:textId="5ECB6F8B" w:rsidR="002B0CB9" w:rsidRPr="00226F61" w:rsidRDefault="002B0CB9" w:rsidP="002B0CB9">
            <w:pPr>
              <w:jc w:val="center"/>
              <w:rPr>
                <w:sz w:val="22"/>
              </w:rPr>
            </w:pPr>
            <w:r w:rsidRPr="00226F61">
              <w:rPr>
                <w:sz w:val="22"/>
              </w:rPr>
              <w:t>3</w:t>
            </w:r>
          </w:p>
        </w:tc>
        <w:tc>
          <w:tcPr>
            <w:tcW w:w="1475" w:type="dxa"/>
            <w:shd w:val="clear" w:color="auto" w:fill="92D050"/>
            <w:vAlign w:val="center"/>
          </w:tcPr>
          <w:p w14:paraId="2B954469" w14:textId="70F4F901" w:rsidR="002B0CB9" w:rsidRPr="00226F61" w:rsidRDefault="002B0CB9" w:rsidP="002B0CB9">
            <w:pPr>
              <w:jc w:val="center"/>
              <w:rPr>
                <w:sz w:val="22"/>
              </w:rPr>
            </w:pPr>
            <w:r w:rsidRPr="00226F61">
              <w:rPr>
                <w:sz w:val="22"/>
              </w:rPr>
              <w:t>6</w:t>
            </w:r>
          </w:p>
        </w:tc>
        <w:tc>
          <w:tcPr>
            <w:tcW w:w="1475" w:type="dxa"/>
            <w:shd w:val="clear" w:color="auto" w:fill="FFC000"/>
            <w:vAlign w:val="center"/>
          </w:tcPr>
          <w:p w14:paraId="186E2C9D" w14:textId="0101A16A" w:rsidR="002B0CB9" w:rsidRPr="00226F61" w:rsidRDefault="002B0CB9" w:rsidP="002B0CB9">
            <w:pPr>
              <w:jc w:val="center"/>
              <w:rPr>
                <w:sz w:val="22"/>
              </w:rPr>
            </w:pPr>
            <w:r w:rsidRPr="00226F61">
              <w:rPr>
                <w:sz w:val="22"/>
              </w:rPr>
              <w:t>9</w:t>
            </w:r>
          </w:p>
        </w:tc>
        <w:tc>
          <w:tcPr>
            <w:tcW w:w="1363" w:type="dxa"/>
            <w:shd w:val="clear" w:color="auto" w:fill="FF0000"/>
            <w:vAlign w:val="center"/>
          </w:tcPr>
          <w:p w14:paraId="55B24CEA" w14:textId="369A1156" w:rsidR="002B0CB9" w:rsidRPr="00226F61" w:rsidRDefault="002B0CB9" w:rsidP="002B0CB9">
            <w:pPr>
              <w:jc w:val="center"/>
              <w:rPr>
                <w:sz w:val="22"/>
              </w:rPr>
            </w:pPr>
            <w:r w:rsidRPr="00226F61">
              <w:rPr>
                <w:sz w:val="22"/>
              </w:rPr>
              <w:t>12</w:t>
            </w:r>
          </w:p>
        </w:tc>
      </w:tr>
      <w:tr w:rsidR="002B0CB9" w:rsidRPr="00226F61" w14:paraId="7628FA5C" w14:textId="77777777" w:rsidTr="006866F8">
        <w:trPr>
          <w:trHeight w:val="332"/>
          <w:jc w:val="center"/>
        </w:trPr>
        <w:tc>
          <w:tcPr>
            <w:tcW w:w="825" w:type="dxa"/>
            <w:vMerge/>
            <w:vAlign w:val="center"/>
          </w:tcPr>
          <w:p w14:paraId="37FABE0A" w14:textId="77777777" w:rsidR="002B0CB9" w:rsidRPr="00226F61" w:rsidRDefault="002B0CB9" w:rsidP="002B0CB9">
            <w:pPr>
              <w:jc w:val="center"/>
              <w:rPr>
                <w:sz w:val="22"/>
              </w:rPr>
            </w:pPr>
          </w:p>
        </w:tc>
        <w:tc>
          <w:tcPr>
            <w:tcW w:w="1559" w:type="dxa"/>
            <w:vAlign w:val="center"/>
          </w:tcPr>
          <w:p w14:paraId="295950CA" w14:textId="37FBA460" w:rsidR="002B0CB9" w:rsidRPr="00226F61" w:rsidRDefault="006E7617" w:rsidP="002B0CB9">
            <w:pPr>
              <w:jc w:val="center"/>
              <w:rPr>
                <w:sz w:val="22"/>
              </w:rPr>
            </w:pPr>
            <w:r w:rsidRPr="00226F61">
              <w:rPr>
                <w:sz w:val="22"/>
              </w:rPr>
              <w:t xml:space="preserve">Catastrophic </w:t>
            </w:r>
            <w:r w:rsidR="002B0CB9" w:rsidRPr="00226F61">
              <w:rPr>
                <w:sz w:val="22"/>
              </w:rPr>
              <w:t>4</w:t>
            </w:r>
          </w:p>
        </w:tc>
        <w:tc>
          <w:tcPr>
            <w:tcW w:w="1475" w:type="dxa"/>
            <w:shd w:val="clear" w:color="auto" w:fill="92D050"/>
            <w:vAlign w:val="center"/>
          </w:tcPr>
          <w:p w14:paraId="627D0FFA" w14:textId="3D831C16" w:rsidR="002B0CB9" w:rsidRPr="00226F61" w:rsidRDefault="002B0CB9" w:rsidP="002B0CB9">
            <w:pPr>
              <w:jc w:val="center"/>
              <w:rPr>
                <w:sz w:val="22"/>
              </w:rPr>
            </w:pPr>
            <w:r w:rsidRPr="00226F61">
              <w:rPr>
                <w:sz w:val="22"/>
              </w:rPr>
              <w:t>4</w:t>
            </w:r>
          </w:p>
        </w:tc>
        <w:tc>
          <w:tcPr>
            <w:tcW w:w="1475" w:type="dxa"/>
            <w:shd w:val="clear" w:color="auto" w:fill="FFC000"/>
            <w:vAlign w:val="center"/>
          </w:tcPr>
          <w:p w14:paraId="72DAC54E" w14:textId="4F97E210" w:rsidR="002B0CB9" w:rsidRPr="00226F61" w:rsidRDefault="002B0CB9" w:rsidP="002B0CB9">
            <w:pPr>
              <w:jc w:val="center"/>
              <w:rPr>
                <w:sz w:val="22"/>
              </w:rPr>
            </w:pPr>
            <w:r w:rsidRPr="00226F61">
              <w:rPr>
                <w:sz w:val="22"/>
              </w:rPr>
              <w:t>8</w:t>
            </w:r>
          </w:p>
        </w:tc>
        <w:tc>
          <w:tcPr>
            <w:tcW w:w="1475" w:type="dxa"/>
            <w:shd w:val="clear" w:color="auto" w:fill="FF0000"/>
            <w:vAlign w:val="center"/>
          </w:tcPr>
          <w:p w14:paraId="4DD03938" w14:textId="10C8729B" w:rsidR="002B0CB9" w:rsidRPr="00226F61" w:rsidRDefault="002B0CB9" w:rsidP="002B0CB9">
            <w:pPr>
              <w:jc w:val="center"/>
              <w:rPr>
                <w:sz w:val="22"/>
              </w:rPr>
            </w:pPr>
            <w:r w:rsidRPr="00226F61">
              <w:rPr>
                <w:sz w:val="22"/>
              </w:rPr>
              <w:t>12</w:t>
            </w:r>
          </w:p>
        </w:tc>
        <w:tc>
          <w:tcPr>
            <w:tcW w:w="1363" w:type="dxa"/>
            <w:shd w:val="clear" w:color="auto" w:fill="FF0000"/>
            <w:vAlign w:val="center"/>
          </w:tcPr>
          <w:p w14:paraId="48300B29" w14:textId="74E16245" w:rsidR="002B0CB9" w:rsidRPr="00226F61" w:rsidRDefault="002B0CB9" w:rsidP="002B0CB9">
            <w:pPr>
              <w:jc w:val="center"/>
              <w:rPr>
                <w:sz w:val="22"/>
              </w:rPr>
            </w:pPr>
            <w:r w:rsidRPr="00226F61">
              <w:rPr>
                <w:sz w:val="22"/>
              </w:rPr>
              <w:t>16</w:t>
            </w:r>
          </w:p>
        </w:tc>
      </w:tr>
    </w:tbl>
    <w:p w14:paraId="75784390" w14:textId="1B71803B" w:rsidR="00B042B9" w:rsidRPr="00226F61" w:rsidRDefault="00274598" w:rsidP="00942A91">
      <w:pPr>
        <w:ind w:left="720"/>
        <w:rPr>
          <w:sz w:val="22"/>
        </w:rPr>
      </w:pPr>
      <w:r>
        <w:rPr>
          <w:sz w:val="22"/>
        </w:rPr>
        <w:t>Table 3.6</w:t>
      </w:r>
      <w:r w:rsidR="00B26C82" w:rsidRPr="00226F61">
        <w:rPr>
          <w:sz w:val="22"/>
        </w:rPr>
        <w:t>: Risk Rating Matrix where Risk Rating = Likelihood x Impact</w:t>
      </w:r>
    </w:p>
    <w:p w14:paraId="7BA3B50A" w14:textId="77777777" w:rsidR="00B26C82" w:rsidRPr="00226F61" w:rsidRDefault="00B26C82" w:rsidP="00942A91">
      <w:pPr>
        <w:ind w:left="720"/>
        <w:rPr>
          <w:sz w:val="22"/>
        </w:rPr>
      </w:pPr>
    </w:p>
    <w:tbl>
      <w:tblPr>
        <w:tblStyle w:val="TableGrid"/>
        <w:tblW w:w="8506" w:type="dxa"/>
        <w:jc w:val="center"/>
        <w:tblLook w:val="04A0" w:firstRow="1" w:lastRow="0" w:firstColumn="1" w:lastColumn="0" w:noHBand="0" w:noVBand="1"/>
      </w:tblPr>
      <w:tblGrid>
        <w:gridCol w:w="2848"/>
        <w:gridCol w:w="491"/>
        <w:gridCol w:w="491"/>
        <w:gridCol w:w="722"/>
        <w:gridCol w:w="3954"/>
      </w:tblGrid>
      <w:tr w:rsidR="003064E1" w:rsidRPr="00226F61" w14:paraId="02980D8E" w14:textId="77777777" w:rsidTr="00FD6B37">
        <w:trPr>
          <w:cantSplit/>
          <w:trHeight w:val="1196"/>
          <w:jc w:val="center"/>
        </w:trPr>
        <w:tc>
          <w:tcPr>
            <w:tcW w:w="2848" w:type="dxa"/>
            <w:vAlign w:val="center"/>
          </w:tcPr>
          <w:p w14:paraId="6DCD8E23" w14:textId="36694509" w:rsidR="00FC2EC6" w:rsidRPr="00226F61" w:rsidRDefault="00811D3F" w:rsidP="003064E1">
            <w:pPr>
              <w:jc w:val="center"/>
              <w:rPr>
                <w:sz w:val="22"/>
              </w:rPr>
            </w:pPr>
            <w:r w:rsidRPr="00226F61">
              <w:rPr>
                <w:sz w:val="22"/>
              </w:rPr>
              <w:t>Risk Event</w:t>
            </w:r>
          </w:p>
        </w:tc>
        <w:tc>
          <w:tcPr>
            <w:tcW w:w="491" w:type="dxa"/>
            <w:textDirection w:val="btLr"/>
            <w:vAlign w:val="center"/>
          </w:tcPr>
          <w:p w14:paraId="01D2D90B" w14:textId="7F8A37F7" w:rsidR="00FC2EC6" w:rsidRPr="00226F61" w:rsidRDefault="00811D3F" w:rsidP="003064E1">
            <w:pPr>
              <w:ind w:left="113" w:right="113"/>
              <w:jc w:val="center"/>
              <w:rPr>
                <w:sz w:val="22"/>
              </w:rPr>
            </w:pPr>
            <w:r w:rsidRPr="00226F61">
              <w:rPr>
                <w:sz w:val="22"/>
              </w:rPr>
              <w:t>Likelihood</w:t>
            </w:r>
          </w:p>
        </w:tc>
        <w:tc>
          <w:tcPr>
            <w:tcW w:w="491" w:type="dxa"/>
            <w:textDirection w:val="btLr"/>
            <w:vAlign w:val="center"/>
          </w:tcPr>
          <w:p w14:paraId="10DD2615" w14:textId="74920CCB" w:rsidR="00FC2EC6" w:rsidRPr="00226F61" w:rsidRDefault="00811D3F" w:rsidP="003064E1">
            <w:pPr>
              <w:ind w:left="113" w:right="113"/>
              <w:jc w:val="center"/>
              <w:rPr>
                <w:sz w:val="22"/>
              </w:rPr>
            </w:pPr>
            <w:r w:rsidRPr="00226F61">
              <w:rPr>
                <w:sz w:val="22"/>
              </w:rPr>
              <w:t>Impact</w:t>
            </w:r>
          </w:p>
        </w:tc>
        <w:tc>
          <w:tcPr>
            <w:tcW w:w="722" w:type="dxa"/>
            <w:textDirection w:val="btLr"/>
            <w:vAlign w:val="center"/>
          </w:tcPr>
          <w:p w14:paraId="0F0AB81E" w14:textId="2201B093" w:rsidR="00FC2EC6" w:rsidRPr="00226F61" w:rsidRDefault="00811D3F" w:rsidP="003064E1">
            <w:pPr>
              <w:ind w:left="113" w:right="113"/>
              <w:jc w:val="center"/>
              <w:rPr>
                <w:sz w:val="22"/>
              </w:rPr>
            </w:pPr>
            <w:r w:rsidRPr="00226F61">
              <w:rPr>
                <w:sz w:val="22"/>
              </w:rPr>
              <w:t>Risk Rating</w:t>
            </w:r>
          </w:p>
        </w:tc>
        <w:tc>
          <w:tcPr>
            <w:tcW w:w="3954" w:type="dxa"/>
            <w:vAlign w:val="center"/>
          </w:tcPr>
          <w:p w14:paraId="29462221" w14:textId="35DFAF60" w:rsidR="00FC2EC6" w:rsidRPr="00226F61" w:rsidRDefault="00811D3F" w:rsidP="003064E1">
            <w:pPr>
              <w:jc w:val="center"/>
              <w:rPr>
                <w:sz w:val="22"/>
              </w:rPr>
            </w:pPr>
            <w:r w:rsidRPr="00226F61">
              <w:rPr>
                <w:sz w:val="22"/>
              </w:rPr>
              <w:t>Mitigation</w:t>
            </w:r>
          </w:p>
        </w:tc>
      </w:tr>
      <w:tr w:rsidR="003064E1" w:rsidRPr="00226F61" w14:paraId="3F16600C" w14:textId="77777777" w:rsidTr="00FD6B37">
        <w:trPr>
          <w:trHeight w:val="332"/>
          <w:jc w:val="center"/>
        </w:trPr>
        <w:tc>
          <w:tcPr>
            <w:tcW w:w="2848" w:type="dxa"/>
            <w:vAlign w:val="center"/>
          </w:tcPr>
          <w:p w14:paraId="1E4CB197" w14:textId="6818965F" w:rsidR="00FC2EC6" w:rsidRPr="00226F61" w:rsidRDefault="003064E1" w:rsidP="003064E1">
            <w:pPr>
              <w:jc w:val="center"/>
              <w:rPr>
                <w:sz w:val="22"/>
              </w:rPr>
            </w:pPr>
            <w:r w:rsidRPr="00226F61">
              <w:rPr>
                <w:sz w:val="22"/>
              </w:rPr>
              <w:t>Loss of developers’ code</w:t>
            </w:r>
          </w:p>
        </w:tc>
        <w:tc>
          <w:tcPr>
            <w:tcW w:w="491" w:type="dxa"/>
            <w:vAlign w:val="center"/>
          </w:tcPr>
          <w:p w14:paraId="7F45BFC0" w14:textId="222F37E9" w:rsidR="00FC2EC6" w:rsidRPr="00226F61" w:rsidRDefault="003064E1" w:rsidP="003064E1">
            <w:pPr>
              <w:jc w:val="center"/>
              <w:rPr>
                <w:sz w:val="22"/>
              </w:rPr>
            </w:pPr>
            <w:r w:rsidRPr="00226F61">
              <w:rPr>
                <w:sz w:val="22"/>
              </w:rPr>
              <w:t>1</w:t>
            </w:r>
          </w:p>
        </w:tc>
        <w:tc>
          <w:tcPr>
            <w:tcW w:w="491" w:type="dxa"/>
            <w:vAlign w:val="center"/>
          </w:tcPr>
          <w:p w14:paraId="31DA2E0C" w14:textId="48960AE6" w:rsidR="00FC2EC6" w:rsidRPr="00226F61" w:rsidRDefault="003064E1" w:rsidP="003064E1">
            <w:pPr>
              <w:jc w:val="center"/>
              <w:rPr>
                <w:sz w:val="22"/>
              </w:rPr>
            </w:pPr>
            <w:r w:rsidRPr="00226F61">
              <w:rPr>
                <w:sz w:val="22"/>
              </w:rPr>
              <w:t>4</w:t>
            </w:r>
          </w:p>
        </w:tc>
        <w:tc>
          <w:tcPr>
            <w:tcW w:w="722" w:type="dxa"/>
            <w:shd w:val="clear" w:color="auto" w:fill="92D050"/>
            <w:vAlign w:val="center"/>
          </w:tcPr>
          <w:p w14:paraId="1A256199" w14:textId="3B3FF2D4" w:rsidR="00FC2EC6" w:rsidRPr="00226F61" w:rsidRDefault="003064E1" w:rsidP="003064E1">
            <w:pPr>
              <w:jc w:val="center"/>
              <w:rPr>
                <w:sz w:val="22"/>
              </w:rPr>
            </w:pPr>
            <w:r w:rsidRPr="00226F61">
              <w:rPr>
                <w:sz w:val="22"/>
              </w:rPr>
              <w:t>4</w:t>
            </w:r>
          </w:p>
        </w:tc>
        <w:tc>
          <w:tcPr>
            <w:tcW w:w="3954" w:type="dxa"/>
            <w:vAlign w:val="center"/>
          </w:tcPr>
          <w:p w14:paraId="271DD8E4" w14:textId="7456DC5E" w:rsidR="00FC2EC6" w:rsidRPr="00226F61" w:rsidRDefault="003064E1" w:rsidP="003064E1">
            <w:pPr>
              <w:jc w:val="center"/>
              <w:rPr>
                <w:sz w:val="22"/>
              </w:rPr>
            </w:pPr>
            <w:r w:rsidRPr="00226F61">
              <w:rPr>
                <w:sz w:val="22"/>
              </w:rPr>
              <w:t>Backups of the developers’ machine are take daily to an external hard-drive. The code will also be tracked on GitHub.</w:t>
            </w:r>
          </w:p>
        </w:tc>
      </w:tr>
      <w:tr w:rsidR="003064E1" w:rsidRPr="00226F61" w14:paraId="7A3349CF" w14:textId="77777777" w:rsidTr="00FD6B37">
        <w:trPr>
          <w:trHeight w:val="35"/>
          <w:jc w:val="center"/>
        </w:trPr>
        <w:tc>
          <w:tcPr>
            <w:tcW w:w="2848" w:type="dxa"/>
            <w:vAlign w:val="center"/>
          </w:tcPr>
          <w:p w14:paraId="586F6F32" w14:textId="3D7F729B" w:rsidR="00FC2EC6" w:rsidRPr="00226F61" w:rsidRDefault="003064E1" w:rsidP="003064E1">
            <w:pPr>
              <w:jc w:val="center"/>
              <w:rPr>
                <w:sz w:val="22"/>
              </w:rPr>
            </w:pPr>
            <w:r w:rsidRPr="00226F61">
              <w:rPr>
                <w:sz w:val="22"/>
              </w:rPr>
              <w:t>External event prevents progression</w:t>
            </w:r>
          </w:p>
        </w:tc>
        <w:tc>
          <w:tcPr>
            <w:tcW w:w="491" w:type="dxa"/>
            <w:vAlign w:val="center"/>
          </w:tcPr>
          <w:p w14:paraId="4609ABE7" w14:textId="6367CFC3" w:rsidR="00FC2EC6" w:rsidRPr="00226F61" w:rsidRDefault="00C23956" w:rsidP="003064E1">
            <w:pPr>
              <w:jc w:val="center"/>
              <w:rPr>
                <w:sz w:val="22"/>
              </w:rPr>
            </w:pPr>
            <w:r w:rsidRPr="00226F61">
              <w:rPr>
                <w:sz w:val="22"/>
              </w:rPr>
              <w:t>2</w:t>
            </w:r>
          </w:p>
        </w:tc>
        <w:tc>
          <w:tcPr>
            <w:tcW w:w="491" w:type="dxa"/>
            <w:vAlign w:val="center"/>
          </w:tcPr>
          <w:p w14:paraId="7C14957B" w14:textId="209A5A96" w:rsidR="00FC2EC6" w:rsidRPr="00226F61" w:rsidRDefault="00C23956" w:rsidP="003064E1">
            <w:pPr>
              <w:jc w:val="center"/>
              <w:rPr>
                <w:sz w:val="22"/>
              </w:rPr>
            </w:pPr>
            <w:r w:rsidRPr="00226F61">
              <w:rPr>
                <w:sz w:val="22"/>
              </w:rPr>
              <w:t>3</w:t>
            </w:r>
          </w:p>
        </w:tc>
        <w:tc>
          <w:tcPr>
            <w:tcW w:w="722" w:type="dxa"/>
            <w:shd w:val="clear" w:color="auto" w:fill="92D050"/>
            <w:vAlign w:val="center"/>
          </w:tcPr>
          <w:p w14:paraId="3CB78459" w14:textId="5C91F1CD" w:rsidR="00FC2EC6" w:rsidRPr="00226F61" w:rsidRDefault="00C23956" w:rsidP="003064E1">
            <w:pPr>
              <w:jc w:val="center"/>
              <w:rPr>
                <w:sz w:val="22"/>
              </w:rPr>
            </w:pPr>
            <w:r w:rsidRPr="00226F61">
              <w:rPr>
                <w:sz w:val="22"/>
              </w:rPr>
              <w:t>6</w:t>
            </w:r>
          </w:p>
        </w:tc>
        <w:tc>
          <w:tcPr>
            <w:tcW w:w="3954" w:type="dxa"/>
            <w:vAlign w:val="center"/>
          </w:tcPr>
          <w:p w14:paraId="675D1D20" w14:textId="0EA8C88A" w:rsidR="00FC2EC6" w:rsidRPr="00226F61" w:rsidRDefault="00FB59F7" w:rsidP="00FB59F7">
            <w:pPr>
              <w:jc w:val="center"/>
              <w:rPr>
                <w:sz w:val="22"/>
              </w:rPr>
            </w:pPr>
            <w:r w:rsidRPr="00226F61">
              <w:rPr>
                <w:sz w:val="22"/>
              </w:rPr>
              <w:t>Careful project planning implementation of contingency plans if developer starts to fall behind. Some weeks are designed to have less work in case developer needs to catch up.</w:t>
            </w:r>
          </w:p>
        </w:tc>
      </w:tr>
      <w:tr w:rsidR="003064E1" w:rsidRPr="00226F61" w14:paraId="2B9D119D" w14:textId="77777777" w:rsidTr="00FD6B37">
        <w:trPr>
          <w:trHeight w:val="35"/>
          <w:jc w:val="center"/>
        </w:trPr>
        <w:tc>
          <w:tcPr>
            <w:tcW w:w="2848" w:type="dxa"/>
            <w:vAlign w:val="center"/>
          </w:tcPr>
          <w:p w14:paraId="1CA38DB3" w14:textId="4835105B" w:rsidR="00FC2EC6" w:rsidRPr="00226F61" w:rsidRDefault="003064E1" w:rsidP="003064E1">
            <w:pPr>
              <w:jc w:val="center"/>
              <w:rPr>
                <w:sz w:val="22"/>
              </w:rPr>
            </w:pPr>
            <w:r w:rsidRPr="00226F61">
              <w:rPr>
                <w:sz w:val="22"/>
              </w:rPr>
              <w:t>Optimistic project plan</w:t>
            </w:r>
          </w:p>
        </w:tc>
        <w:tc>
          <w:tcPr>
            <w:tcW w:w="491" w:type="dxa"/>
            <w:vAlign w:val="center"/>
          </w:tcPr>
          <w:p w14:paraId="497FDD79" w14:textId="252E0C3A" w:rsidR="00FC2EC6" w:rsidRPr="00226F61" w:rsidRDefault="00103284" w:rsidP="003064E1">
            <w:pPr>
              <w:jc w:val="center"/>
              <w:rPr>
                <w:sz w:val="22"/>
              </w:rPr>
            </w:pPr>
            <w:r w:rsidRPr="00226F61">
              <w:rPr>
                <w:sz w:val="22"/>
              </w:rPr>
              <w:t>3</w:t>
            </w:r>
          </w:p>
        </w:tc>
        <w:tc>
          <w:tcPr>
            <w:tcW w:w="491" w:type="dxa"/>
            <w:vAlign w:val="center"/>
          </w:tcPr>
          <w:p w14:paraId="496055CE" w14:textId="7297D872" w:rsidR="00FC2EC6" w:rsidRPr="00226F61" w:rsidRDefault="00103284" w:rsidP="003064E1">
            <w:pPr>
              <w:jc w:val="center"/>
              <w:rPr>
                <w:sz w:val="22"/>
              </w:rPr>
            </w:pPr>
            <w:r w:rsidRPr="00226F61">
              <w:rPr>
                <w:sz w:val="22"/>
              </w:rPr>
              <w:t>3</w:t>
            </w:r>
          </w:p>
        </w:tc>
        <w:tc>
          <w:tcPr>
            <w:tcW w:w="722" w:type="dxa"/>
            <w:shd w:val="clear" w:color="auto" w:fill="FFC000"/>
            <w:vAlign w:val="center"/>
          </w:tcPr>
          <w:p w14:paraId="0FC89A6D" w14:textId="01102EE4" w:rsidR="00FC2EC6" w:rsidRPr="00226F61" w:rsidRDefault="00103284" w:rsidP="003064E1">
            <w:pPr>
              <w:jc w:val="center"/>
              <w:rPr>
                <w:sz w:val="22"/>
              </w:rPr>
            </w:pPr>
            <w:r w:rsidRPr="00226F61">
              <w:rPr>
                <w:sz w:val="22"/>
              </w:rPr>
              <w:t>9</w:t>
            </w:r>
          </w:p>
        </w:tc>
        <w:tc>
          <w:tcPr>
            <w:tcW w:w="3954" w:type="dxa"/>
            <w:vAlign w:val="center"/>
          </w:tcPr>
          <w:p w14:paraId="1DD9123B" w14:textId="2631EEFD" w:rsidR="00FC2EC6" w:rsidRPr="00226F61" w:rsidRDefault="0072189D" w:rsidP="0072189D">
            <w:pPr>
              <w:jc w:val="center"/>
              <w:rPr>
                <w:sz w:val="22"/>
              </w:rPr>
            </w:pPr>
            <w:r w:rsidRPr="00226F61">
              <w:rPr>
                <w:sz w:val="22"/>
              </w:rPr>
              <w:t>Enough time must be given to the development of the software and is something that shouldn’t be rushed. Adjustment to project plan may be required if developer start to lag.</w:t>
            </w:r>
          </w:p>
        </w:tc>
      </w:tr>
      <w:tr w:rsidR="003064E1" w:rsidRPr="00226F61" w14:paraId="70A63C12" w14:textId="77777777" w:rsidTr="00FD6B37">
        <w:trPr>
          <w:trHeight w:val="33"/>
          <w:jc w:val="center"/>
        </w:trPr>
        <w:tc>
          <w:tcPr>
            <w:tcW w:w="2848" w:type="dxa"/>
            <w:vAlign w:val="center"/>
          </w:tcPr>
          <w:p w14:paraId="43B98602" w14:textId="0C27078D" w:rsidR="00FC2EC6" w:rsidRPr="00226F61" w:rsidRDefault="003064E1" w:rsidP="003064E1">
            <w:pPr>
              <w:jc w:val="center"/>
              <w:rPr>
                <w:sz w:val="22"/>
              </w:rPr>
            </w:pPr>
            <w:r w:rsidRPr="00226F61">
              <w:rPr>
                <w:sz w:val="22"/>
              </w:rPr>
              <w:t>Completion of code hinders completion of dissertation</w:t>
            </w:r>
          </w:p>
        </w:tc>
        <w:tc>
          <w:tcPr>
            <w:tcW w:w="491" w:type="dxa"/>
            <w:vAlign w:val="center"/>
          </w:tcPr>
          <w:p w14:paraId="3F56C9A0" w14:textId="46578347" w:rsidR="00FC2EC6" w:rsidRPr="00226F61" w:rsidRDefault="00103284" w:rsidP="003064E1">
            <w:pPr>
              <w:jc w:val="center"/>
              <w:rPr>
                <w:sz w:val="22"/>
              </w:rPr>
            </w:pPr>
            <w:r w:rsidRPr="00226F61">
              <w:rPr>
                <w:sz w:val="22"/>
              </w:rPr>
              <w:t>2</w:t>
            </w:r>
          </w:p>
        </w:tc>
        <w:tc>
          <w:tcPr>
            <w:tcW w:w="491" w:type="dxa"/>
            <w:vAlign w:val="center"/>
          </w:tcPr>
          <w:p w14:paraId="7F81E33A" w14:textId="265409FE" w:rsidR="00FC2EC6" w:rsidRPr="00226F61" w:rsidRDefault="00103284" w:rsidP="003064E1">
            <w:pPr>
              <w:jc w:val="center"/>
              <w:rPr>
                <w:sz w:val="22"/>
              </w:rPr>
            </w:pPr>
            <w:r w:rsidRPr="00226F61">
              <w:rPr>
                <w:sz w:val="22"/>
              </w:rPr>
              <w:t>4</w:t>
            </w:r>
          </w:p>
        </w:tc>
        <w:tc>
          <w:tcPr>
            <w:tcW w:w="722" w:type="dxa"/>
            <w:shd w:val="clear" w:color="auto" w:fill="FFC000"/>
            <w:vAlign w:val="center"/>
          </w:tcPr>
          <w:p w14:paraId="34F71BB0" w14:textId="64E39D98" w:rsidR="00FC2EC6" w:rsidRPr="00226F61" w:rsidRDefault="00103284" w:rsidP="003064E1">
            <w:pPr>
              <w:jc w:val="center"/>
              <w:rPr>
                <w:sz w:val="22"/>
              </w:rPr>
            </w:pPr>
            <w:r w:rsidRPr="00226F61">
              <w:rPr>
                <w:sz w:val="22"/>
              </w:rPr>
              <w:t>8</w:t>
            </w:r>
          </w:p>
        </w:tc>
        <w:tc>
          <w:tcPr>
            <w:tcW w:w="3954" w:type="dxa"/>
            <w:vAlign w:val="center"/>
          </w:tcPr>
          <w:p w14:paraId="06EDECE8" w14:textId="004F3397" w:rsidR="00FC2EC6" w:rsidRPr="00226F61" w:rsidRDefault="00791B7F" w:rsidP="003064E1">
            <w:pPr>
              <w:jc w:val="center"/>
              <w:rPr>
                <w:sz w:val="22"/>
              </w:rPr>
            </w:pPr>
            <w:r w:rsidRPr="00226F61">
              <w:rPr>
                <w:sz w:val="22"/>
              </w:rPr>
              <w:t xml:space="preserve">Enough time will be given to produce several drafts of the final dissertation in the project plan. </w:t>
            </w:r>
          </w:p>
        </w:tc>
      </w:tr>
      <w:tr w:rsidR="003064E1" w:rsidRPr="00226F61" w14:paraId="1685DEB5" w14:textId="77777777" w:rsidTr="00FD6B37">
        <w:trPr>
          <w:trHeight w:val="35"/>
          <w:jc w:val="center"/>
        </w:trPr>
        <w:tc>
          <w:tcPr>
            <w:tcW w:w="2848" w:type="dxa"/>
            <w:vAlign w:val="center"/>
          </w:tcPr>
          <w:p w14:paraId="345B7CCB" w14:textId="36C142C8" w:rsidR="00FC2EC6" w:rsidRPr="00226F61" w:rsidRDefault="003064E1" w:rsidP="003064E1">
            <w:pPr>
              <w:jc w:val="center"/>
              <w:rPr>
                <w:sz w:val="22"/>
              </w:rPr>
            </w:pPr>
            <w:r w:rsidRPr="00226F61">
              <w:rPr>
                <w:sz w:val="22"/>
              </w:rPr>
              <w:t>New functions not working with current software</w:t>
            </w:r>
          </w:p>
        </w:tc>
        <w:tc>
          <w:tcPr>
            <w:tcW w:w="491" w:type="dxa"/>
            <w:vAlign w:val="center"/>
          </w:tcPr>
          <w:p w14:paraId="34CF5422" w14:textId="0B21B5FA" w:rsidR="00FC2EC6" w:rsidRPr="00226F61" w:rsidRDefault="00103284" w:rsidP="003064E1">
            <w:pPr>
              <w:jc w:val="center"/>
              <w:rPr>
                <w:sz w:val="22"/>
              </w:rPr>
            </w:pPr>
            <w:r w:rsidRPr="00226F61">
              <w:rPr>
                <w:sz w:val="22"/>
              </w:rPr>
              <w:t>2</w:t>
            </w:r>
          </w:p>
        </w:tc>
        <w:tc>
          <w:tcPr>
            <w:tcW w:w="491" w:type="dxa"/>
            <w:vAlign w:val="center"/>
          </w:tcPr>
          <w:p w14:paraId="10DB74C5" w14:textId="274EEA06" w:rsidR="00FC2EC6" w:rsidRPr="00226F61" w:rsidRDefault="00103284" w:rsidP="003064E1">
            <w:pPr>
              <w:jc w:val="center"/>
              <w:rPr>
                <w:sz w:val="22"/>
              </w:rPr>
            </w:pPr>
            <w:r w:rsidRPr="00226F61">
              <w:rPr>
                <w:sz w:val="22"/>
              </w:rPr>
              <w:t>3</w:t>
            </w:r>
          </w:p>
        </w:tc>
        <w:tc>
          <w:tcPr>
            <w:tcW w:w="722" w:type="dxa"/>
            <w:shd w:val="clear" w:color="auto" w:fill="92D050"/>
            <w:vAlign w:val="center"/>
          </w:tcPr>
          <w:p w14:paraId="4E1B69EE" w14:textId="1974B67C" w:rsidR="00FC2EC6" w:rsidRPr="00226F61" w:rsidRDefault="00103284" w:rsidP="003064E1">
            <w:pPr>
              <w:jc w:val="center"/>
              <w:rPr>
                <w:sz w:val="22"/>
              </w:rPr>
            </w:pPr>
            <w:r w:rsidRPr="00226F61">
              <w:rPr>
                <w:sz w:val="22"/>
              </w:rPr>
              <w:t>6</w:t>
            </w:r>
          </w:p>
        </w:tc>
        <w:tc>
          <w:tcPr>
            <w:tcW w:w="3954" w:type="dxa"/>
            <w:vAlign w:val="center"/>
          </w:tcPr>
          <w:p w14:paraId="0CBBAA6D" w14:textId="1028B8EA" w:rsidR="00FC2EC6" w:rsidRPr="00226F61" w:rsidRDefault="00791B7F" w:rsidP="00B520A5">
            <w:pPr>
              <w:jc w:val="center"/>
              <w:rPr>
                <w:sz w:val="22"/>
              </w:rPr>
            </w:pPr>
            <w:r w:rsidRPr="00226F61">
              <w:rPr>
                <w:sz w:val="22"/>
              </w:rPr>
              <w:t xml:space="preserve">Ensuring there are no compatibility issues and correct design practices are followed, such as the creation of UML diagrams showing </w:t>
            </w:r>
            <w:r w:rsidR="00B520A5" w:rsidRPr="00226F61">
              <w:rPr>
                <w:sz w:val="22"/>
              </w:rPr>
              <w:t>function interaction</w:t>
            </w:r>
            <w:r w:rsidRPr="00226F61">
              <w:rPr>
                <w:sz w:val="22"/>
              </w:rPr>
              <w:t>.</w:t>
            </w:r>
          </w:p>
        </w:tc>
      </w:tr>
      <w:tr w:rsidR="003064E1" w:rsidRPr="00226F61" w14:paraId="3001D571" w14:textId="77777777" w:rsidTr="00FD6B37">
        <w:trPr>
          <w:trHeight w:val="33"/>
          <w:jc w:val="center"/>
        </w:trPr>
        <w:tc>
          <w:tcPr>
            <w:tcW w:w="2848" w:type="dxa"/>
            <w:vAlign w:val="center"/>
          </w:tcPr>
          <w:p w14:paraId="28BD87B1" w14:textId="050497AC" w:rsidR="00FC2EC6" w:rsidRPr="00226F61" w:rsidRDefault="003064E1" w:rsidP="003064E1">
            <w:pPr>
              <w:jc w:val="center"/>
              <w:rPr>
                <w:sz w:val="22"/>
              </w:rPr>
            </w:pPr>
            <w:r w:rsidRPr="00226F61">
              <w:rPr>
                <w:sz w:val="22"/>
              </w:rPr>
              <w:lastRenderedPageBreak/>
              <w:t>Contact resolution scalability not fixed</w:t>
            </w:r>
          </w:p>
        </w:tc>
        <w:tc>
          <w:tcPr>
            <w:tcW w:w="491" w:type="dxa"/>
            <w:vAlign w:val="center"/>
          </w:tcPr>
          <w:p w14:paraId="0A0B6526" w14:textId="403F38BE" w:rsidR="00FC2EC6" w:rsidRPr="00226F61" w:rsidRDefault="00791B7F" w:rsidP="003064E1">
            <w:pPr>
              <w:jc w:val="center"/>
              <w:rPr>
                <w:sz w:val="22"/>
              </w:rPr>
            </w:pPr>
            <w:r w:rsidRPr="00226F61">
              <w:rPr>
                <w:sz w:val="22"/>
              </w:rPr>
              <w:t>3</w:t>
            </w:r>
          </w:p>
        </w:tc>
        <w:tc>
          <w:tcPr>
            <w:tcW w:w="491" w:type="dxa"/>
            <w:vAlign w:val="center"/>
          </w:tcPr>
          <w:p w14:paraId="72342018" w14:textId="0A1DE0A4" w:rsidR="00FC2EC6" w:rsidRPr="00226F61" w:rsidRDefault="00103284" w:rsidP="003064E1">
            <w:pPr>
              <w:jc w:val="center"/>
              <w:rPr>
                <w:sz w:val="22"/>
              </w:rPr>
            </w:pPr>
            <w:r w:rsidRPr="00226F61">
              <w:rPr>
                <w:sz w:val="22"/>
              </w:rPr>
              <w:t>4</w:t>
            </w:r>
          </w:p>
        </w:tc>
        <w:tc>
          <w:tcPr>
            <w:tcW w:w="722" w:type="dxa"/>
            <w:shd w:val="clear" w:color="auto" w:fill="FF0000"/>
            <w:vAlign w:val="center"/>
          </w:tcPr>
          <w:p w14:paraId="54C028E3" w14:textId="7FF341FD" w:rsidR="00FC2EC6" w:rsidRPr="00226F61" w:rsidRDefault="00791B7F" w:rsidP="003064E1">
            <w:pPr>
              <w:jc w:val="center"/>
              <w:rPr>
                <w:sz w:val="22"/>
              </w:rPr>
            </w:pPr>
            <w:r w:rsidRPr="00226F61">
              <w:rPr>
                <w:sz w:val="22"/>
              </w:rPr>
              <w:t>12</w:t>
            </w:r>
          </w:p>
        </w:tc>
        <w:tc>
          <w:tcPr>
            <w:tcW w:w="3954" w:type="dxa"/>
            <w:vAlign w:val="center"/>
          </w:tcPr>
          <w:p w14:paraId="6AED6328" w14:textId="3BB784E1" w:rsidR="00FC2EC6" w:rsidRPr="00226F61" w:rsidRDefault="00791B7F" w:rsidP="003064E1">
            <w:pPr>
              <w:jc w:val="center"/>
              <w:rPr>
                <w:sz w:val="22"/>
              </w:rPr>
            </w:pPr>
            <w:r w:rsidRPr="00226F61">
              <w:rPr>
                <w:sz w:val="22"/>
              </w:rPr>
              <w:t>Review of different software for contact resolution. Decreasing experiment area is a last resort to ensuring a confluence can be modelled.</w:t>
            </w:r>
          </w:p>
        </w:tc>
      </w:tr>
      <w:tr w:rsidR="003064E1" w:rsidRPr="00226F61" w14:paraId="5DA7AF80" w14:textId="77777777" w:rsidTr="00FD6B37">
        <w:trPr>
          <w:trHeight w:val="33"/>
          <w:jc w:val="center"/>
        </w:trPr>
        <w:tc>
          <w:tcPr>
            <w:tcW w:w="2848" w:type="dxa"/>
            <w:vAlign w:val="center"/>
          </w:tcPr>
          <w:p w14:paraId="66BB15DA" w14:textId="1ACC44A2" w:rsidR="003064E1" w:rsidRPr="00226F61" w:rsidRDefault="003064E1" w:rsidP="003064E1">
            <w:pPr>
              <w:jc w:val="center"/>
              <w:rPr>
                <w:sz w:val="22"/>
              </w:rPr>
            </w:pPr>
            <w:r w:rsidRPr="00226F61">
              <w:rPr>
                <w:sz w:val="22"/>
              </w:rPr>
              <w:t>Lack of accurate data</w:t>
            </w:r>
          </w:p>
        </w:tc>
        <w:tc>
          <w:tcPr>
            <w:tcW w:w="491" w:type="dxa"/>
            <w:vAlign w:val="center"/>
          </w:tcPr>
          <w:p w14:paraId="324245CE" w14:textId="211528F5" w:rsidR="003064E1" w:rsidRPr="00226F61" w:rsidRDefault="00103284" w:rsidP="003064E1">
            <w:pPr>
              <w:jc w:val="center"/>
              <w:rPr>
                <w:sz w:val="22"/>
              </w:rPr>
            </w:pPr>
            <w:r w:rsidRPr="00226F61">
              <w:rPr>
                <w:sz w:val="22"/>
              </w:rPr>
              <w:t>4</w:t>
            </w:r>
          </w:p>
        </w:tc>
        <w:tc>
          <w:tcPr>
            <w:tcW w:w="491" w:type="dxa"/>
            <w:vAlign w:val="center"/>
          </w:tcPr>
          <w:p w14:paraId="337CC21C" w14:textId="43D1000B" w:rsidR="003064E1" w:rsidRPr="00226F61" w:rsidRDefault="00103284" w:rsidP="003064E1">
            <w:pPr>
              <w:jc w:val="center"/>
              <w:rPr>
                <w:sz w:val="22"/>
              </w:rPr>
            </w:pPr>
            <w:r w:rsidRPr="00226F61">
              <w:rPr>
                <w:sz w:val="22"/>
              </w:rPr>
              <w:t>3</w:t>
            </w:r>
          </w:p>
        </w:tc>
        <w:tc>
          <w:tcPr>
            <w:tcW w:w="722" w:type="dxa"/>
            <w:shd w:val="clear" w:color="auto" w:fill="FF0000"/>
            <w:vAlign w:val="center"/>
          </w:tcPr>
          <w:p w14:paraId="542F7095" w14:textId="43FB72F3" w:rsidR="003064E1" w:rsidRPr="00226F61" w:rsidRDefault="00103284" w:rsidP="003064E1">
            <w:pPr>
              <w:jc w:val="center"/>
              <w:rPr>
                <w:sz w:val="22"/>
              </w:rPr>
            </w:pPr>
            <w:r w:rsidRPr="00226F61">
              <w:rPr>
                <w:sz w:val="22"/>
              </w:rPr>
              <w:t>12</w:t>
            </w:r>
          </w:p>
        </w:tc>
        <w:tc>
          <w:tcPr>
            <w:tcW w:w="3954" w:type="dxa"/>
            <w:vAlign w:val="center"/>
          </w:tcPr>
          <w:p w14:paraId="3AFED7C0" w14:textId="31C9DE35" w:rsidR="003064E1" w:rsidRPr="00226F61" w:rsidRDefault="00791B7F" w:rsidP="003064E1">
            <w:pPr>
              <w:jc w:val="center"/>
              <w:rPr>
                <w:sz w:val="22"/>
              </w:rPr>
            </w:pPr>
            <w:r w:rsidRPr="00226F61">
              <w:rPr>
                <w:sz w:val="22"/>
              </w:rPr>
              <w:t xml:space="preserve">Continual reviewing of papers surrounding the topic for any extra hints. Otherwise a heuristic approach </w:t>
            </w:r>
            <w:r w:rsidR="009D149E">
              <w:rPr>
                <w:sz w:val="22"/>
              </w:rPr>
              <w:t xml:space="preserve">and sensitivity analysis </w:t>
            </w:r>
            <w:r w:rsidRPr="00226F61">
              <w:rPr>
                <w:sz w:val="22"/>
              </w:rPr>
              <w:t xml:space="preserve">with several simulations </w:t>
            </w:r>
            <w:r w:rsidR="0077746E" w:rsidRPr="00226F61">
              <w:rPr>
                <w:sz w:val="22"/>
              </w:rPr>
              <w:t>should provide accurate results.</w:t>
            </w:r>
          </w:p>
        </w:tc>
      </w:tr>
      <w:tr w:rsidR="003064E1" w:rsidRPr="00226F61" w14:paraId="09994F2A" w14:textId="77777777" w:rsidTr="00FD6B37">
        <w:trPr>
          <w:trHeight w:val="33"/>
          <w:jc w:val="center"/>
        </w:trPr>
        <w:tc>
          <w:tcPr>
            <w:tcW w:w="2848" w:type="dxa"/>
            <w:vAlign w:val="center"/>
          </w:tcPr>
          <w:p w14:paraId="60B71C2C" w14:textId="2971A7F6" w:rsidR="003064E1" w:rsidRPr="00226F61" w:rsidRDefault="003064E1" w:rsidP="003064E1">
            <w:pPr>
              <w:jc w:val="center"/>
              <w:rPr>
                <w:sz w:val="22"/>
              </w:rPr>
            </w:pPr>
            <w:r w:rsidRPr="00226F61">
              <w:rPr>
                <w:sz w:val="22"/>
              </w:rPr>
              <w:t>System too slow for use under standard conditions</w:t>
            </w:r>
          </w:p>
        </w:tc>
        <w:tc>
          <w:tcPr>
            <w:tcW w:w="491" w:type="dxa"/>
            <w:vAlign w:val="center"/>
          </w:tcPr>
          <w:p w14:paraId="6BC0AB4F" w14:textId="13D18238" w:rsidR="003064E1" w:rsidRPr="00226F61" w:rsidRDefault="00103284" w:rsidP="003064E1">
            <w:pPr>
              <w:jc w:val="center"/>
              <w:rPr>
                <w:sz w:val="22"/>
              </w:rPr>
            </w:pPr>
            <w:r w:rsidRPr="00226F61">
              <w:rPr>
                <w:sz w:val="22"/>
              </w:rPr>
              <w:t>3</w:t>
            </w:r>
          </w:p>
        </w:tc>
        <w:tc>
          <w:tcPr>
            <w:tcW w:w="491" w:type="dxa"/>
            <w:vAlign w:val="center"/>
          </w:tcPr>
          <w:p w14:paraId="5978E20B" w14:textId="5B07C4B4" w:rsidR="003064E1" w:rsidRPr="00226F61" w:rsidRDefault="00103284" w:rsidP="003064E1">
            <w:pPr>
              <w:jc w:val="center"/>
              <w:rPr>
                <w:sz w:val="22"/>
              </w:rPr>
            </w:pPr>
            <w:r w:rsidRPr="00226F61">
              <w:rPr>
                <w:sz w:val="22"/>
              </w:rPr>
              <w:t>4</w:t>
            </w:r>
          </w:p>
        </w:tc>
        <w:tc>
          <w:tcPr>
            <w:tcW w:w="722" w:type="dxa"/>
            <w:shd w:val="clear" w:color="auto" w:fill="FF0000"/>
            <w:vAlign w:val="center"/>
          </w:tcPr>
          <w:p w14:paraId="0D84B304" w14:textId="4C7C8530" w:rsidR="003064E1" w:rsidRPr="00226F61" w:rsidRDefault="00103284" w:rsidP="003064E1">
            <w:pPr>
              <w:jc w:val="center"/>
              <w:rPr>
                <w:sz w:val="22"/>
              </w:rPr>
            </w:pPr>
            <w:r w:rsidRPr="00226F61">
              <w:rPr>
                <w:sz w:val="22"/>
              </w:rPr>
              <w:t>12</w:t>
            </w:r>
          </w:p>
        </w:tc>
        <w:tc>
          <w:tcPr>
            <w:tcW w:w="3954" w:type="dxa"/>
            <w:vAlign w:val="center"/>
          </w:tcPr>
          <w:p w14:paraId="36D44CF6" w14:textId="37AC8DC0" w:rsidR="003064E1" w:rsidRPr="00226F61" w:rsidRDefault="0077746E" w:rsidP="003064E1">
            <w:pPr>
              <w:jc w:val="center"/>
              <w:rPr>
                <w:sz w:val="22"/>
              </w:rPr>
            </w:pPr>
            <w:r w:rsidRPr="00226F61">
              <w:rPr>
                <w:sz w:val="22"/>
              </w:rPr>
              <w:t>Avoid implementation of nested loops, and constantly assess performance. Possibility of running simulation on Iceberg.</w:t>
            </w:r>
          </w:p>
        </w:tc>
      </w:tr>
      <w:tr w:rsidR="003064E1" w:rsidRPr="00226F61" w14:paraId="26DA2BBA" w14:textId="77777777" w:rsidTr="00FD6B37">
        <w:trPr>
          <w:trHeight w:val="33"/>
          <w:jc w:val="center"/>
        </w:trPr>
        <w:tc>
          <w:tcPr>
            <w:tcW w:w="2848" w:type="dxa"/>
            <w:vAlign w:val="center"/>
          </w:tcPr>
          <w:p w14:paraId="0C1C83DE" w14:textId="0845492F" w:rsidR="003064E1" w:rsidRPr="00226F61" w:rsidRDefault="003064E1" w:rsidP="003064E1">
            <w:pPr>
              <w:jc w:val="center"/>
              <w:rPr>
                <w:sz w:val="22"/>
              </w:rPr>
            </w:pPr>
            <w:r w:rsidRPr="00226F61">
              <w:rPr>
                <w:sz w:val="22"/>
              </w:rPr>
              <w:t>Requirements change during development</w:t>
            </w:r>
          </w:p>
        </w:tc>
        <w:tc>
          <w:tcPr>
            <w:tcW w:w="491" w:type="dxa"/>
            <w:vAlign w:val="center"/>
          </w:tcPr>
          <w:p w14:paraId="3CFB8250" w14:textId="600E54C8" w:rsidR="003064E1" w:rsidRPr="00226F61" w:rsidRDefault="00103284" w:rsidP="003064E1">
            <w:pPr>
              <w:jc w:val="center"/>
              <w:rPr>
                <w:sz w:val="22"/>
              </w:rPr>
            </w:pPr>
            <w:r w:rsidRPr="00226F61">
              <w:rPr>
                <w:sz w:val="22"/>
              </w:rPr>
              <w:t>1</w:t>
            </w:r>
          </w:p>
        </w:tc>
        <w:tc>
          <w:tcPr>
            <w:tcW w:w="491" w:type="dxa"/>
            <w:vAlign w:val="center"/>
          </w:tcPr>
          <w:p w14:paraId="17C3066A" w14:textId="20D76E66" w:rsidR="003064E1" w:rsidRPr="00226F61" w:rsidRDefault="00103284" w:rsidP="003064E1">
            <w:pPr>
              <w:jc w:val="center"/>
              <w:rPr>
                <w:sz w:val="22"/>
              </w:rPr>
            </w:pPr>
            <w:r w:rsidRPr="00226F61">
              <w:rPr>
                <w:sz w:val="22"/>
              </w:rPr>
              <w:t>3</w:t>
            </w:r>
          </w:p>
        </w:tc>
        <w:tc>
          <w:tcPr>
            <w:tcW w:w="722" w:type="dxa"/>
            <w:shd w:val="clear" w:color="auto" w:fill="00B050"/>
            <w:vAlign w:val="center"/>
          </w:tcPr>
          <w:p w14:paraId="2FD9D1B2" w14:textId="03B30E8F" w:rsidR="003064E1" w:rsidRPr="00226F61" w:rsidRDefault="00103284" w:rsidP="003064E1">
            <w:pPr>
              <w:jc w:val="center"/>
              <w:rPr>
                <w:sz w:val="22"/>
              </w:rPr>
            </w:pPr>
            <w:r w:rsidRPr="00226F61">
              <w:rPr>
                <w:sz w:val="22"/>
              </w:rPr>
              <w:t>3</w:t>
            </w:r>
          </w:p>
        </w:tc>
        <w:tc>
          <w:tcPr>
            <w:tcW w:w="3954" w:type="dxa"/>
            <w:vAlign w:val="center"/>
          </w:tcPr>
          <w:p w14:paraId="524E748D" w14:textId="70B59576" w:rsidR="003064E1" w:rsidRPr="00226F61" w:rsidRDefault="0077746E" w:rsidP="003064E1">
            <w:pPr>
              <w:jc w:val="center"/>
              <w:rPr>
                <w:sz w:val="22"/>
              </w:rPr>
            </w:pPr>
            <w:r w:rsidRPr="00226F61">
              <w:rPr>
                <w:sz w:val="22"/>
              </w:rPr>
              <w:t>The code will be implemented in an Object Orientated manner, providing modularity of functions with little refactoring.</w:t>
            </w:r>
          </w:p>
        </w:tc>
      </w:tr>
    </w:tbl>
    <w:p w14:paraId="15CDA1AA" w14:textId="5082CEDD" w:rsidR="0049568A" w:rsidRPr="00226F61" w:rsidRDefault="00274598" w:rsidP="00C108E8">
      <w:pPr>
        <w:rPr>
          <w:ins w:id="211" w:author="Harry Cooper" w:date="2017-11-30T09:49:00Z"/>
          <w:sz w:val="22"/>
          <w:szCs w:val="22"/>
        </w:rPr>
      </w:pPr>
      <w:r>
        <w:rPr>
          <w:sz w:val="22"/>
        </w:rPr>
        <w:tab/>
        <w:t>Table 3.7</w:t>
      </w:r>
      <w:r w:rsidR="00C108E8" w:rsidRPr="00226F61">
        <w:rPr>
          <w:sz w:val="22"/>
        </w:rPr>
        <w:t>: Risk identification, analysis and planned mitigations.</w:t>
      </w:r>
    </w:p>
    <w:p w14:paraId="6EE9AE98" w14:textId="77777777" w:rsidR="00135A10" w:rsidRPr="00226F61" w:rsidRDefault="00135A10" w:rsidP="00BE672F">
      <w:pPr>
        <w:rPr>
          <w:sz w:val="22"/>
          <w:szCs w:val="22"/>
        </w:rPr>
      </w:pPr>
    </w:p>
    <w:p w14:paraId="0CBFA9CA" w14:textId="4520CE69" w:rsidR="0049568A" w:rsidRPr="000B764F" w:rsidRDefault="00902A2C" w:rsidP="000B764F">
      <w:pPr>
        <w:pStyle w:val="Heading2"/>
        <w:rPr>
          <w:rFonts w:ascii="Times New Roman" w:hAnsi="Times New Roman" w:cs="Times New Roman"/>
          <w:color w:val="auto"/>
        </w:rPr>
      </w:pPr>
      <w:bookmarkStart w:id="212" w:name="_Toc513790637"/>
      <w:commentRangeStart w:id="213"/>
      <w:r w:rsidRPr="000B764F">
        <w:rPr>
          <w:rFonts w:ascii="Times New Roman" w:hAnsi="Times New Roman" w:cs="Times New Roman"/>
          <w:color w:val="auto"/>
        </w:rPr>
        <w:t>3</w:t>
      </w:r>
      <w:r w:rsidR="004E09B2">
        <w:rPr>
          <w:rFonts w:ascii="Times New Roman" w:hAnsi="Times New Roman" w:cs="Times New Roman"/>
          <w:color w:val="auto"/>
        </w:rPr>
        <w:t>.6</w:t>
      </w:r>
      <w:r w:rsidR="00DD2494" w:rsidRPr="000B764F">
        <w:rPr>
          <w:rFonts w:ascii="Times New Roman" w:hAnsi="Times New Roman" w:cs="Times New Roman"/>
          <w:color w:val="auto"/>
        </w:rPr>
        <w:t xml:space="preserve"> </w:t>
      </w:r>
      <w:r w:rsidR="0049568A" w:rsidRPr="000B764F">
        <w:rPr>
          <w:rFonts w:ascii="Times New Roman" w:hAnsi="Times New Roman" w:cs="Times New Roman"/>
          <w:color w:val="auto"/>
        </w:rPr>
        <w:t xml:space="preserve">Evaluation </w:t>
      </w:r>
      <w:r w:rsidR="0071486B" w:rsidRPr="000B764F">
        <w:rPr>
          <w:rFonts w:ascii="Times New Roman" w:hAnsi="Times New Roman" w:cs="Times New Roman"/>
          <w:color w:val="auto"/>
        </w:rPr>
        <w:t>and Testing</w:t>
      </w:r>
      <w:commentRangeEnd w:id="213"/>
      <w:r w:rsidR="0056699E">
        <w:rPr>
          <w:rStyle w:val="CommentReference"/>
          <w:rFonts w:ascii="Times New Roman" w:eastAsiaTheme="minorHAnsi" w:hAnsi="Times New Roman" w:cs="Times New Roman"/>
          <w:color w:val="auto"/>
        </w:rPr>
        <w:commentReference w:id="213"/>
      </w:r>
      <w:bookmarkEnd w:id="212"/>
    </w:p>
    <w:p w14:paraId="0B6EF8E4" w14:textId="77777777" w:rsidR="00FD6B37" w:rsidRDefault="00FD6B37" w:rsidP="00F05681">
      <w:pPr>
        <w:ind w:left="720"/>
        <w:rPr>
          <w:szCs w:val="22"/>
        </w:rPr>
      </w:pPr>
    </w:p>
    <w:p w14:paraId="72D759DB" w14:textId="4091AAE6" w:rsidR="00632A28" w:rsidRDefault="006D1599" w:rsidP="00FD6B37">
      <w:pPr>
        <w:rPr>
          <w:sz w:val="22"/>
          <w:szCs w:val="22"/>
        </w:rPr>
      </w:pPr>
      <w:r>
        <w:rPr>
          <w:sz w:val="22"/>
          <w:szCs w:val="22"/>
        </w:rPr>
        <w:t>As it</w:t>
      </w:r>
      <w:r w:rsidR="002E49E0">
        <w:rPr>
          <w:sz w:val="22"/>
          <w:szCs w:val="22"/>
        </w:rPr>
        <w:t xml:space="preserve"> is not possible to prove an ABM is correct, it is important to test the program. </w:t>
      </w:r>
      <w:r w:rsidR="00A964A6">
        <w:rPr>
          <w:sz w:val="22"/>
          <w:szCs w:val="22"/>
        </w:rPr>
        <w:t>Several</w:t>
      </w:r>
      <w:r w:rsidR="00F31F4E">
        <w:rPr>
          <w:sz w:val="22"/>
          <w:szCs w:val="22"/>
        </w:rPr>
        <w:t xml:space="preserve"> tests of varying nature will b</w:t>
      </w:r>
      <w:r w:rsidR="00F31F4E" w:rsidRPr="00AA3EA9">
        <w:rPr>
          <w:sz w:val="22"/>
          <w:szCs w:val="22"/>
        </w:rPr>
        <w:t xml:space="preserve">e run to </w:t>
      </w:r>
      <w:r w:rsidR="00F31F4E" w:rsidRPr="0078550B">
        <w:rPr>
          <w:sz w:val="22"/>
          <w:szCs w:val="22"/>
        </w:rPr>
        <w:t xml:space="preserve">check that the implemented software is working as expected. </w:t>
      </w:r>
      <w:r w:rsidR="002E49E0" w:rsidRPr="0078550B">
        <w:rPr>
          <w:sz w:val="22"/>
          <w:szCs w:val="22"/>
        </w:rPr>
        <w:t>Unit</w:t>
      </w:r>
      <w:r w:rsidR="00F31F4E" w:rsidRPr="0078550B">
        <w:rPr>
          <w:sz w:val="22"/>
          <w:szCs w:val="22"/>
        </w:rPr>
        <w:t xml:space="preserve"> tests will be produced for each rule associated with the agents, and ensures that functions return the correct results for different inputs. </w:t>
      </w:r>
      <w:r w:rsidR="00236C4C" w:rsidRPr="0078550B">
        <w:rPr>
          <w:sz w:val="22"/>
          <w:szCs w:val="22"/>
        </w:rPr>
        <w:t>Next, face validation</w:t>
      </w:r>
      <w:r w:rsidR="00AA3EA9" w:rsidRPr="0078550B">
        <w:rPr>
          <w:sz w:val="22"/>
          <w:szCs w:val="22"/>
        </w:rPr>
        <w:t>, also known as plausibility checking [</w:t>
      </w:r>
      <w:r w:rsidR="00F34CFB">
        <w:rPr>
          <w:rFonts w:eastAsia="Times New Roman"/>
          <w:color w:val="FF0000"/>
          <w:sz w:val="22"/>
          <w:szCs w:val="22"/>
        </w:rPr>
        <w:t>27</w:t>
      </w:r>
      <w:r w:rsidR="00AA3EA9" w:rsidRPr="0078550B">
        <w:rPr>
          <w:sz w:val="22"/>
          <w:szCs w:val="22"/>
        </w:rPr>
        <w:t>], can be used to check expected behaviour in simple scenarios and full simu</w:t>
      </w:r>
      <w:r w:rsidR="00D856D0" w:rsidRPr="0078550B">
        <w:rPr>
          <w:sz w:val="22"/>
          <w:szCs w:val="22"/>
        </w:rPr>
        <w:t xml:space="preserve">lations. </w:t>
      </w:r>
      <w:r w:rsidR="006A051B">
        <w:rPr>
          <w:sz w:val="22"/>
          <w:szCs w:val="22"/>
        </w:rPr>
        <w:t>Quantitati</w:t>
      </w:r>
      <w:r w:rsidR="006A051B" w:rsidRPr="0078550B">
        <w:rPr>
          <w:sz w:val="22"/>
          <w:szCs w:val="22"/>
        </w:rPr>
        <w:t>ve</w:t>
      </w:r>
      <w:r w:rsidR="00753219" w:rsidRPr="0078550B">
        <w:rPr>
          <w:sz w:val="22"/>
          <w:szCs w:val="22"/>
        </w:rPr>
        <w:t xml:space="preserve"> validation will then be used to see if the predicted </w:t>
      </w:r>
      <w:r w:rsidR="00F21345">
        <w:rPr>
          <w:sz w:val="22"/>
          <w:szCs w:val="22"/>
        </w:rPr>
        <w:t>wound closure rate</w:t>
      </w:r>
      <w:r w:rsidR="00753219" w:rsidRPr="0078550B">
        <w:rPr>
          <w:sz w:val="22"/>
          <w:szCs w:val="22"/>
        </w:rPr>
        <w:t xml:space="preserve"> matches </w:t>
      </w:r>
      <w:r w:rsidR="007A2746" w:rsidRPr="0078550B">
        <w:rPr>
          <w:sz w:val="22"/>
          <w:szCs w:val="22"/>
        </w:rPr>
        <w:t>that</w:t>
      </w:r>
      <w:r w:rsidR="00753219" w:rsidRPr="0078550B">
        <w:rPr>
          <w:sz w:val="22"/>
          <w:szCs w:val="22"/>
        </w:rPr>
        <w:t xml:space="preserve"> found in</w:t>
      </w:r>
      <w:r w:rsidR="005D3055" w:rsidRPr="0078550B">
        <w:rPr>
          <w:sz w:val="22"/>
          <w:szCs w:val="22"/>
        </w:rPr>
        <w:t xml:space="preserve"> </w:t>
      </w:r>
      <w:r w:rsidR="007A2746" w:rsidRPr="0078550B">
        <w:rPr>
          <w:sz w:val="22"/>
          <w:szCs w:val="22"/>
        </w:rPr>
        <w:t>[</w:t>
      </w:r>
      <w:r w:rsidR="004D4471">
        <w:rPr>
          <w:rFonts w:eastAsia="Times New Roman"/>
          <w:sz w:val="22"/>
          <w:szCs w:val="22"/>
        </w:rPr>
        <w:t>28</w:t>
      </w:r>
      <w:r w:rsidR="00753219" w:rsidRPr="0078550B">
        <w:rPr>
          <w:sz w:val="22"/>
          <w:szCs w:val="22"/>
        </w:rPr>
        <w:t>]</w:t>
      </w:r>
      <w:r w:rsidR="007A2746" w:rsidRPr="0078550B">
        <w:rPr>
          <w:sz w:val="22"/>
          <w:szCs w:val="22"/>
        </w:rPr>
        <w:t xml:space="preserve"> at 8.35</w:t>
      </w:r>
      <w:r w:rsidR="007A2746" w:rsidRPr="0078550B">
        <w:rPr>
          <w:sz w:val="22"/>
          <w:szCs w:val="22"/>
        </w:rPr>
        <w:sym w:font="Symbol" w:char="F06D"/>
      </w:r>
      <w:r w:rsidR="007A2746" w:rsidRPr="0078550B">
        <w:rPr>
          <w:sz w:val="22"/>
          <w:szCs w:val="22"/>
        </w:rPr>
        <w:t>m per hour, and results will also be contrasted with [</w:t>
      </w:r>
      <w:r w:rsidR="004D4471">
        <w:rPr>
          <w:rFonts w:eastAsia="Times New Roman"/>
        </w:rPr>
        <w:t>29</w:t>
      </w:r>
      <w:r w:rsidR="007A2746" w:rsidRPr="0078550B">
        <w:rPr>
          <w:sz w:val="22"/>
          <w:szCs w:val="22"/>
        </w:rPr>
        <w:t>] which shows cells migrate fastest in the first 0-24 hours at 84</w:t>
      </w:r>
      <w:r w:rsidR="007A2746" w:rsidRPr="0078550B">
        <w:rPr>
          <w:sz w:val="22"/>
          <w:szCs w:val="22"/>
        </w:rPr>
        <w:sym w:font="Symbol" w:char="F06D"/>
      </w:r>
      <w:r w:rsidR="007A2746" w:rsidRPr="0078550B">
        <w:rPr>
          <w:sz w:val="22"/>
          <w:szCs w:val="22"/>
        </w:rPr>
        <w:t xml:space="preserve">m per day, rapidly slowing down </w:t>
      </w:r>
      <w:r w:rsidR="007A2746">
        <w:rPr>
          <w:sz w:val="22"/>
          <w:szCs w:val="22"/>
        </w:rPr>
        <w:t>to 20</w:t>
      </w:r>
      <w:r w:rsidR="007A2746">
        <w:rPr>
          <w:sz w:val="22"/>
          <w:szCs w:val="22"/>
        </w:rPr>
        <w:sym w:font="Symbol" w:char="F06D"/>
      </w:r>
      <w:r w:rsidR="007A2746">
        <w:rPr>
          <w:sz w:val="22"/>
          <w:szCs w:val="22"/>
        </w:rPr>
        <w:t>m per day after 40 hours.</w:t>
      </w:r>
    </w:p>
    <w:p w14:paraId="31B4E587" w14:textId="2A19901B" w:rsidR="007A2746" w:rsidRDefault="007A2746" w:rsidP="00FD6B37">
      <w:pPr>
        <w:rPr>
          <w:sz w:val="22"/>
          <w:szCs w:val="22"/>
        </w:rPr>
      </w:pPr>
      <w:r>
        <w:rPr>
          <w:sz w:val="22"/>
          <w:szCs w:val="22"/>
        </w:rPr>
        <w:t xml:space="preserve">Statistical validation will be done on the number of cells in the wound and time taken for </w:t>
      </w:r>
      <w:r w:rsidR="00B37816">
        <w:rPr>
          <w:sz w:val="22"/>
          <w:szCs w:val="22"/>
        </w:rPr>
        <w:t xml:space="preserve">the </w:t>
      </w:r>
      <w:r>
        <w:rPr>
          <w:sz w:val="22"/>
          <w:szCs w:val="22"/>
        </w:rPr>
        <w:t>wound to heal</w:t>
      </w:r>
      <w:r w:rsidR="00B37816">
        <w:rPr>
          <w:sz w:val="22"/>
          <w:szCs w:val="22"/>
        </w:rPr>
        <w:t>,</w:t>
      </w:r>
      <w:r>
        <w:rPr>
          <w:sz w:val="22"/>
          <w:szCs w:val="22"/>
        </w:rPr>
        <w:t xml:space="preserve"> due to their inherently stochastic nature. This is achieved by running multiple simulations to generate a distribution of predicted values.</w:t>
      </w:r>
      <w:r w:rsidR="00B37816">
        <w:rPr>
          <w:sz w:val="22"/>
          <w:szCs w:val="22"/>
        </w:rPr>
        <w:t xml:space="preserve"> However, due to the lack of current experimental data on time taken for endothelial wounds to heal with varying levels of senescence, more rigorous validation such as Students T test will not be able to be carried out.</w:t>
      </w:r>
    </w:p>
    <w:p w14:paraId="74FBDC04" w14:textId="64C035D6" w:rsidR="000B764F" w:rsidRPr="00221C2E" w:rsidRDefault="00F37084" w:rsidP="00FD6B37">
      <w:pPr>
        <w:rPr>
          <w:rStyle w:val="Heading1Char"/>
        </w:rPr>
      </w:pPr>
      <w:r>
        <w:rPr>
          <w:sz w:val="22"/>
          <w:szCs w:val="22"/>
        </w:rPr>
        <w:t>Finally, local</w:t>
      </w:r>
      <w:r w:rsidR="00A964A6">
        <w:rPr>
          <w:sz w:val="22"/>
          <w:szCs w:val="22"/>
        </w:rPr>
        <w:t xml:space="preserve"> sensitivity analysis will be carried out in addition to the above validation to determine the usefulness of the program. Here the parameters surrounding cell migration speed and proliferation rate will be independently varied and simulations run to visualise the change on the output of the system.</w:t>
      </w:r>
    </w:p>
    <w:p w14:paraId="3CDE3426" w14:textId="77777777" w:rsidR="00F37084" w:rsidRDefault="00AE01DE" w:rsidP="000B764F">
      <w:pPr>
        <w:rPr>
          <w:rStyle w:val="Heading1Char"/>
        </w:rPr>
      </w:pPr>
      <w:r>
        <w:rPr>
          <w:rStyle w:val="Heading1Char"/>
        </w:rPr>
        <w:br/>
      </w:r>
    </w:p>
    <w:p w14:paraId="68BB4D50" w14:textId="338374BD" w:rsidR="00221C2E" w:rsidRDefault="00AE01DE" w:rsidP="000B764F">
      <w:pPr>
        <w:rPr>
          <w:rStyle w:val="Heading1Char"/>
        </w:rPr>
      </w:pPr>
      <w:r>
        <w:rPr>
          <w:rStyle w:val="Heading1Char"/>
        </w:rPr>
        <w:br/>
      </w:r>
      <w:r>
        <w:rPr>
          <w:rStyle w:val="Heading1Char"/>
        </w:rPr>
        <w:br/>
      </w:r>
      <w:r>
        <w:rPr>
          <w:rStyle w:val="Heading1Char"/>
        </w:rPr>
        <w:br/>
      </w:r>
    </w:p>
    <w:p w14:paraId="51452A62" w14:textId="157F613C" w:rsidR="00221C2E" w:rsidRDefault="000B764F" w:rsidP="00221C2E">
      <w:pPr>
        <w:pStyle w:val="Heading1"/>
        <w:rPr>
          <w:rFonts w:eastAsia="Times New Roman"/>
          <w:sz w:val="22"/>
          <w:szCs w:val="22"/>
        </w:rPr>
      </w:pPr>
      <w:bookmarkStart w:id="214" w:name="_Toc513790638"/>
      <w:r w:rsidRPr="00221C2E">
        <w:lastRenderedPageBreak/>
        <w:t xml:space="preserve">4 </w:t>
      </w:r>
      <w:r w:rsidR="00F42394" w:rsidRPr="00221C2E">
        <w:t>Design</w:t>
      </w:r>
      <w:bookmarkEnd w:id="214"/>
    </w:p>
    <w:p w14:paraId="3BE2BD12" w14:textId="65E417E2" w:rsidR="00D23C28" w:rsidRPr="000B764F" w:rsidRDefault="00207EDB" w:rsidP="000B764F">
      <w:pPr>
        <w:rPr>
          <w:sz w:val="22"/>
          <w:szCs w:val="22"/>
        </w:rPr>
      </w:pPr>
      <w:r w:rsidRPr="000B764F">
        <w:rPr>
          <w:rFonts w:eastAsia="Times New Roman"/>
          <w:b/>
          <w:sz w:val="22"/>
          <w:szCs w:val="22"/>
        </w:rPr>
        <w:br/>
      </w:r>
      <w:r w:rsidR="00A46881" w:rsidRPr="000B764F">
        <w:rPr>
          <w:rFonts w:eastAsia="Times New Roman"/>
          <w:sz w:val="22"/>
          <w:szCs w:val="22"/>
        </w:rPr>
        <w:t>As seen above, there are several ways of developing an ABM to implement the requirements</w:t>
      </w:r>
      <w:r w:rsidR="00906A1D" w:rsidRPr="000B764F">
        <w:rPr>
          <w:rFonts w:eastAsia="Times New Roman"/>
          <w:sz w:val="22"/>
          <w:szCs w:val="22"/>
        </w:rPr>
        <w:t xml:space="preserve"> and it has </w:t>
      </w:r>
      <w:r w:rsidR="00906A1D" w:rsidRPr="005150DE">
        <w:rPr>
          <w:rFonts w:eastAsia="Times New Roman"/>
          <w:sz w:val="22"/>
          <w:szCs w:val="22"/>
        </w:rPr>
        <w:t>been decided to continue work on CellABM, a PhD project by Marzieh Tehrani</w:t>
      </w:r>
      <w:r w:rsidR="00A46881" w:rsidRPr="005150DE">
        <w:rPr>
          <w:rFonts w:eastAsia="Times New Roman"/>
          <w:sz w:val="22"/>
          <w:szCs w:val="22"/>
        </w:rPr>
        <w:t>. In this</w:t>
      </w:r>
      <w:r w:rsidR="00C57FCD" w:rsidRPr="005150DE">
        <w:rPr>
          <w:rFonts w:eastAsia="Times New Roman"/>
          <w:sz w:val="22"/>
          <w:szCs w:val="22"/>
        </w:rPr>
        <w:t xml:space="preserve"> chapter</w:t>
      </w:r>
      <w:r w:rsidR="00A46881" w:rsidRPr="005150DE">
        <w:rPr>
          <w:rFonts w:eastAsia="Times New Roman"/>
          <w:sz w:val="22"/>
          <w:szCs w:val="22"/>
        </w:rPr>
        <w:t xml:space="preserve">, </w:t>
      </w:r>
      <w:r w:rsidR="004C65DE" w:rsidRPr="005150DE">
        <w:rPr>
          <w:rFonts w:eastAsia="Times New Roman"/>
          <w:sz w:val="22"/>
          <w:szCs w:val="22"/>
        </w:rPr>
        <w:t xml:space="preserve">we will </w:t>
      </w:r>
      <w:r w:rsidR="003F0491" w:rsidRPr="005150DE">
        <w:rPr>
          <w:rFonts w:eastAsia="Times New Roman"/>
          <w:sz w:val="22"/>
          <w:szCs w:val="22"/>
        </w:rPr>
        <w:t xml:space="preserve">discuss the class diagram and flow charts of how information will flow through the system, finally discussing what simulations will be </w:t>
      </w:r>
      <w:r w:rsidR="00377CC0" w:rsidRPr="005150DE">
        <w:rPr>
          <w:rFonts w:eastAsia="Times New Roman"/>
          <w:sz w:val="22"/>
          <w:szCs w:val="22"/>
        </w:rPr>
        <w:t>run</w:t>
      </w:r>
      <w:r w:rsidR="003F0491" w:rsidRPr="005150DE">
        <w:rPr>
          <w:rFonts w:eastAsia="Times New Roman"/>
          <w:sz w:val="22"/>
          <w:szCs w:val="22"/>
        </w:rPr>
        <w:t xml:space="preserve"> to answer the research question.</w:t>
      </w:r>
    </w:p>
    <w:p w14:paraId="2F64524E" w14:textId="5F7BB2EF" w:rsidR="00D02BE8" w:rsidRPr="00221C2E" w:rsidRDefault="00D02BE8" w:rsidP="00221C2E">
      <w:pPr>
        <w:rPr>
          <w:rFonts w:eastAsia="Times New Roman"/>
          <w:b/>
          <w:sz w:val="22"/>
          <w:szCs w:val="22"/>
        </w:rPr>
      </w:pPr>
    </w:p>
    <w:p w14:paraId="14ADA465" w14:textId="72233E7B" w:rsidR="00221C2E" w:rsidRPr="00221C2E" w:rsidRDefault="00221C2E" w:rsidP="00221C2E">
      <w:pPr>
        <w:pStyle w:val="Heading2"/>
        <w:rPr>
          <w:rFonts w:ascii="Times New Roman" w:eastAsia="Times New Roman" w:hAnsi="Times New Roman" w:cs="Times New Roman"/>
          <w:color w:val="auto"/>
        </w:rPr>
      </w:pPr>
      <w:bookmarkStart w:id="215" w:name="_Toc513790639"/>
      <w:r w:rsidRPr="00221C2E">
        <w:rPr>
          <w:rFonts w:ascii="Times New Roman" w:eastAsia="Times New Roman" w:hAnsi="Times New Roman" w:cs="Times New Roman"/>
          <w:color w:val="auto"/>
        </w:rPr>
        <w:t xml:space="preserve">4.1 </w:t>
      </w:r>
      <w:r w:rsidR="00F73834" w:rsidRPr="00221C2E">
        <w:rPr>
          <w:rFonts w:ascii="Times New Roman" w:eastAsia="Times New Roman" w:hAnsi="Times New Roman" w:cs="Times New Roman"/>
          <w:color w:val="auto"/>
        </w:rPr>
        <w:t>Theorised Program Flow</w:t>
      </w:r>
      <w:bookmarkEnd w:id="215"/>
    </w:p>
    <w:p w14:paraId="5BA3CAF7" w14:textId="3ABDB647" w:rsidR="00E97A1B" w:rsidRPr="00221C2E" w:rsidRDefault="000A50D0" w:rsidP="00221C2E">
      <w:pPr>
        <w:rPr>
          <w:rFonts w:eastAsia="Times New Roman"/>
          <w:b/>
          <w:sz w:val="22"/>
          <w:szCs w:val="22"/>
        </w:rPr>
      </w:pPr>
      <w:r w:rsidRPr="00221C2E">
        <w:rPr>
          <w:rFonts w:eastAsia="Times New Roman"/>
          <w:b/>
          <w:sz w:val="22"/>
          <w:szCs w:val="22"/>
        </w:rPr>
        <w:br/>
      </w:r>
      <w:r w:rsidRPr="00221C2E">
        <w:rPr>
          <w:rFonts w:eastAsia="Times New Roman"/>
          <w:sz w:val="22"/>
          <w:szCs w:val="22"/>
        </w:rPr>
        <w:t xml:space="preserve">Below are the </w:t>
      </w:r>
      <w:r w:rsidR="00212A37" w:rsidRPr="00221C2E">
        <w:rPr>
          <w:rFonts w:eastAsia="Times New Roman"/>
          <w:sz w:val="22"/>
          <w:szCs w:val="22"/>
        </w:rPr>
        <w:t>guides that will be followed during the development of the program. They provide the road map of how each class and function interacts with each other, leading to emergent behaviour of the cells.</w:t>
      </w:r>
      <w:r w:rsidR="00D15711" w:rsidRPr="00221C2E">
        <w:rPr>
          <w:rFonts w:eastAsia="Times New Roman"/>
          <w:sz w:val="22"/>
          <w:szCs w:val="22"/>
        </w:rPr>
        <w:t xml:space="preserve"> A quick overview of the cellular </w:t>
      </w:r>
      <w:r w:rsidR="003D2EC0">
        <w:rPr>
          <w:rFonts w:eastAsia="Times New Roman"/>
          <w:sz w:val="22"/>
          <w:szCs w:val="22"/>
        </w:rPr>
        <w:t>state changes</w:t>
      </w:r>
      <w:r w:rsidR="00274598">
        <w:rPr>
          <w:rFonts w:eastAsia="Times New Roman"/>
          <w:sz w:val="22"/>
          <w:szCs w:val="22"/>
        </w:rPr>
        <w:t xml:space="preserve"> is given in f</w:t>
      </w:r>
      <w:r w:rsidR="00D15711" w:rsidRPr="00221C2E">
        <w:rPr>
          <w:rFonts w:eastAsia="Times New Roman"/>
          <w:sz w:val="22"/>
          <w:szCs w:val="22"/>
        </w:rPr>
        <w:t xml:space="preserve">igure </w:t>
      </w:r>
      <w:r w:rsidR="00274598">
        <w:rPr>
          <w:rFonts w:eastAsia="Times New Roman"/>
          <w:sz w:val="22"/>
          <w:szCs w:val="22"/>
        </w:rPr>
        <w:t>4.1</w:t>
      </w:r>
      <w:r w:rsidR="00403B5F" w:rsidRPr="00221C2E">
        <w:rPr>
          <w:rFonts w:eastAsia="Times New Roman"/>
          <w:sz w:val="22"/>
          <w:szCs w:val="22"/>
        </w:rPr>
        <w:t xml:space="preserve">, showing how, generally, </w:t>
      </w:r>
      <w:r w:rsidR="00537C4C" w:rsidRPr="00221C2E">
        <w:rPr>
          <w:rFonts w:eastAsia="Times New Roman"/>
          <w:sz w:val="22"/>
          <w:szCs w:val="22"/>
        </w:rPr>
        <w:t xml:space="preserve">endothelial </w:t>
      </w:r>
      <w:r w:rsidR="00403B5F" w:rsidRPr="00221C2E">
        <w:rPr>
          <w:rFonts w:eastAsia="Times New Roman"/>
          <w:sz w:val="22"/>
          <w:szCs w:val="22"/>
        </w:rPr>
        <w:t xml:space="preserve">cells start out being normal </w:t>
      </w:r>
      <w:r w:rsidR="005150DE">
        <w:rPr>
          <w:rFonts w:eastAsia="Times New Roman"/>
          <w:sz w:val="22"/>
          <w:szCs w:val="22"/>
        </w:rPr>
        <w:t>p</w:t>
      </w:r>
      <w:r w:rsidR="00537C4C" w:rsidRPr="00221C2E">
        <w:rPr>
          <w:rFonts w:eastAsia="Times New Roman"/>
          <w:sz w:val="22"/>
          <w:szCs w:val="22"/>
        </w:rPr>
        <w:t>roliferating</w:t>
      </w:r>
      <w:r w:rsidR="00403B5F" w:rsidRPr="00221C2E">
        <w:rPr>
          <w:rFonts w:eastAsia="Times New Roman"/>
          <w:sz w:val="22"/>
          <w:szCs w:val="22"/>
        </w:rPr>
        <w:t xml:space="preserve"> cells, then they ca</w:t>
      </w:r>
      <w:r w:rsidR="005150DE">
        <w:rPr>
          <w:rFonts w:eastAsia="Times New Roman"/>
          <w:sz w:val="22"/>
          <w:szCs w:val="22"/>
        </w:rPr>
        <w:t>n either move onto being quiescent or s</w:t>
      </w:r>
      <w:r w:rsidR="00403B5F" w:rsidRPr="00221C2E">
        <w:rPr>
          <w:rFonts w:eastAsia="Times New Roman"/>
          <w:sz w:val="22"/>
          <w:szCs w:val="22"/>
        </w:rPr>
        <w:t xml:space="preserve">enescent. Quiescent cells </w:t>
      </w:r>
      <w:r w:rsidR="00537C4C" w:rsidRPr="00221C2E">
        <w:rPr>
          <w:rFonts w:eastAsia="Times New Roman"/>
          <w:sz w:val="22"/>
          <w:szCs w:val="22"/>
        </w:rPr>
        <w:t>can</w:t>
      </w:r>
      <w:r w:rsidR="00403B5F" w:rsidRPr="00221C2E">
        <w:rPr>
          <w:rFonts w:eastAsia="Times New Roman"/>
          <w:sz w:val="22"/>
          <w:szCs w:val="22"/>
        </w:rPr>
        <w:t xml:space="preserve"> </w:t>
      </w:r>
      <w:r w:rsidR="00537C4C" w:rsidRPr="00221C2E">
        <w:rPr>
          <w:rFonts w:eastAsia="Times New Roman"/>
          <w:sz w:val="22"/>
          <w:szCs w:val="22"/>
        </w:rPr>
        <w:t>revert</w:t>
      </w:r>
      <w:r w:rsidR="00403B5F" w:rsidRPr="00221C2E">
        <w:rPr>
          <w:rFonts w:eastAsia="Times New Roman"/>
          <w:sz w:val="22"/>
          <w:szCs w:val="22"/>
        </w:rPr>
        <w:t xml:space="preserve"> to </w:t>
      </w:r>
      <w:r w:rsidR="005150DE">
        <w:rPr>
          <w:rFonts w:eastAsia="Times New Roman"/>
          <w:sz w:val="22"/>
          <w:szCs w:val="22"/>
        </w:rPr>
        <w:t>p</w:t>
      </w:r>
      <w:r w:rsidR="00537C4C" w:rsidRPr="00221C2E">
        <w:rPr>
          <w:rFonts w:eastAsia="Times New Roman"/>
          <w:sz w:val="22"/>
          <w:szCs w:val="22"/>
        </w:rPr>
        <w:t>roliferating</w:t>
      </w:r>
      <w:r w:rsidR="005150DE">
        <w:rPr>
          <w:rFonts w:eastAsia="Times New Roman"/>
          <w:sz w:val="22"/>
          <w:szCs w:val="22"/>
        </w:rPr>
        <w:t xml:space="preserve"> cells or turn s</w:t>
      </w:r>
      <w:r w:rsidR="00403B5F" w:rsidRPr="00221C2E">
        <w:rPr>
          <w:rFonts w:eastAsia="Times New Roman"/>
          <w:sz w:val="22"/>
          <w:szCs w:val="22"/>
        </w:rPr>
        <w:t xml:space="preserve">enescent if they </w:t>
      </w:r>
      <w:r w:rsidR="005150DE">
        <w:rPr>
          <w:rFonts w:eastAsia="Times New Roman"/>
          <w:sz w:val="22"/>
          <w:szCs w:val="22"/>
        </w:rPr>
        <w:t>persist long enough. As shown, s</w:t>
      </w:r>
      <w:r w:rsidR="00403B5F" w:rsidRPr="00221C2E">
        <w:rPr>
          <w:rFonts w:eastAsia="Times New Roman"/>
          <w:sz w:val="22"/>
          <w:szCs w:val="22"/>
        </w:rPr>
        <w:t>enescent cells act as a sink, trapping the cell in that state until the end of the simulation.</w:t>
      </w:r>
      <w:r w:rsidR="00E97A1B" w:rsidRPr="00221C2E">
        <w:rPr>
          <w:rFonts w:eastAsia="Times New Roman"/>
          <w:sz w:val="22"/>
          <w:szCs w:val="22"/>
        </w:rPr>
        <w:br/>
      </w:r>
    </w:p>
    <w:p w14:paraId="737F07CB" w14:textId="0DD08B02" w:rsidR="001765C6" w:rsidRPr="003401CB" w:rsidRDefault="00756882" w:rsidP="00914971">
      <w:pPr>
        <w:pStyle w:val="ListParagraph"/>
        <w:ind w:left="0"/>
        <w:jc w:val="center"/>
        <w:rPr>
          <w:rFonts w:ascii="Times New Roman" w:eastAsia="Times New Roman" w:hAnsi="Times New Roman" w:cs="Times New Roman"/>
          <w:b/>
          <w:sz w:val="22"/>
          <w:szCs w:val="22"/>
        </w:rPr>
      </w:pPr>
      <w:r w:rsidRPr="003401CB">
        <w:rPr>
          <w:rFonts w:ascii="Times New Roman" w:eastAsia="Times New Roman" w:hAnsi="Times New Roman" w:cs="Times New Roman"/>
          <w:b/>
          <w:noProof/>
          <w:sz w:val="22"/>
          <w:szCs w:val="22"/>
          <w:lang w:eastAsia="en-GB"/>
        </w:rPr>
        <w:drawing>
          <wp:inline distT="0" distB="0" distL="0" distR="0" wp14:anchorId="47E939AB" wp14:editId="18CCD2B7">
            <wp:extent cx="1610406" cy="3202940"/>
            <wp:effectExtent l="0" t="0" r="0" b="0"/>
            <wp:docPr id="13" name="Picture 13" descr="../../../../../../../Downloads/Cell_ABM_Flow_Char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Cell_ABM_Flow_Chart%20(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15472" cy="3213016"/>
                    </a:xfrm>
                    <a:prstGeom prst="rect">
                      <a:avLst/>
                    </a:prstGeom>
                    <a:noFill/>
                    <a:ln>
                      <a:noFill/>
                    </a:ln>
                  </pic:spPr>
                </pic:pic>
              </a:graphicData>
            </a:graphic>
          </wp:inline>
        </w:drawing>
      </w:r>
    </w:p>
    <w:p w14:paraId="0FB4C22A" w14:textId="687EDCA8" w:rsidR="0064406C" w:rsidRPr="003401CB" w:rsidRDefault="00274598" w:rsidP="001765C6">
      <w:pPr>
        <w:pStyle w:val="ListParagraph"/>
        <w:ind w:left="50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Figure 4.1</w:t>
      </w:r>
      <w:r w:rsidR="0064406C" w:rsidRPr="003401CB">
        <w:rPr>
          <w:rFonts w:ascii="Times New Roman" w:eastAsia="Times New Roman" w:hAnsi="Times New Roman" w:cs="Times New Roman"/>
          <w:sz w:val="22"/>
          <w:szCs w:val="22"/>
        </w:rPr>
        <w:t xml:space="preserve">: Cellular </w:t>
      </w:r>
      <w:r w:rsidR="005150DE">
        <w:rPr>
          <w:rFonts w:ascii="Times New Roman" w:eastAsia="Times New Roman" w:hAnsi="Times New Roman" w:cs="Times New Roman"/>
          <w:sz w:val="22"/>
          <w:szCs w:val="22"/>
        </w:rPr>
        <w:t>state change.</w:t>
      </w:r>
    </w:p>
    <w:p w14:paraId="30294D44" w14:textId="6B5ADC59" w:rsidR="00D02BE8" w:rsidRPr="003401CB" w:rsidRDefault="000A50D0" w:rsidP="001765C6">
      <w:pPr>
        <w:pStyle w:val="ListParagraph"/>
        <w:ind w:left="500"/>
        <w:jc w:val="center"/>
        <w:rPr>
          <w:rFonts w:ascii="Times New Roman" w:eastAsia="Times New Roman" w:hAnsi="Times New Roman" w:cs="Times New Roman"/>
          <w:b/>
          <w:sz w:val="22"/>
          <w:szCs w:val="22"/>
        </w:rPr>
      </w:pPr>
      <w:r w:rsidRPr="003401CB">
        <w:rPr>
          <w:rFonts w:ascii="Times New Roman" w:eastAsia="Times New Roman" w:hAnsi="Times New Roman" w:cs="Times New Roman"/>
          <w:b/>
          <w:sz w:val="22"/>
          <w:szCs w:val="22"/>
        </w:rPr>
        <w:br/>
      </w:r>
    </w:p>
    <w:p w14:paraId="7570C9F1" w14:textId="1100D450" w:rsidR="00221C2E" w:rsidRPr="00221C2E" w:rsidRDefault="00221C2E" w:rsidP="00221C2E">
      <w:pPr>
        <w:pStyle w:val="Heading3"/>
        <w:rPr>
          <w:rFonts w:ascii="Times New Roman" w:eastAsia="Times New Roman" w:hAnsi="Times New Roman" w:cs="Times New Roman"/>
          <w:color w:val="auto"/>
        </w:rPr>
      </w:pPr>
      <w:bookmarkStart w:id="216" w:name="_Toc513790640"/>
      <w:r w:rsidRPr="00221C2E">
        <w:rPr>
          <w:rFonts w:ascii="Times New Roman" w:eastAsia="Times New Roman" w:hAnsi="Times New Roman" w:cs="Times New Roman"/>
          <w:color w:val="auto"/>
        </w:rPr>
        <w:t xml:space="preserve">4.1.1 </w:t>
      </w:r>
      <w:r w:rsidR="00EB5992" w:rsidRPr="00221C2E">
        <w:rPr>
          <w:rFonts w:ascii="Times New Roman" w:eastAsia="Times New Roman" w:hAnsi="Times New Roman" w:cs="Times New Roman"/>
          <w:color w:val="auto"/>
        </w:rPr>
        <w:t>Cell</w:t>
      </w:r>
      <w:r w:rsidR="004F6D66" w:rsidRPr="00221C2E">
        <w:rPr>
          <w:rFonts w:ascii="Times New Roman" w:eastAsia="Times New Roman" w:hAnsi="Times New Roman" w:cs="Times New Roman"/>
          <w:color w:val="auto"/>
        </w:rPr>
        <w:t>ABM</w:t>
      </w:r>
      <w:bookmarkEnd w:id="216"/>
    </w:p>
    <w:p w14:paraId="57974BE8" w14:textId="4ABDCFD5" w:rsidR="007143B1" w:rsidRPr="00221C2E" w:rsidRDefault="003968FB" w:rsidP="00221C2E">
      <w:pPr>
        <w:rPr>
          <w:rFonts w:eastAsia="Times New Roman"/>
          <w:b/>
          <w:sz w:val="22"/>
          <w:szCs w:val="22"/>
        </w:rPr>
      </w:pPr>
      <w:r w:rsidRPr="00221C2E">
        <w:rPr>
          <w:rFonts w:eastAsia="Times New Roman"/>
          <w:b/>
          <w:sz w:val="22"/>
          <w:szCs w:val="22"/>
        </w:rPr>
        <w:br/>
      </w:r>
      <w:r w:rsidR="00562415" w:rsidRPr="00562415">
        <w:rPr>
          <w:rFonts w:eastAsia="Times New Roman"/>
          <w:sz w:val="22"/>
          <w:szCs w:val="22"/>
        </w:rPr>
        <w:t xml:space="preserve">Figure 4.2 </w:t>
      </w:r>
      <w:r w:rsidRPr="00562415">
        <w:rPr>
          <w:rFonts w:eastAsia="Times New Roman"/>
          <w:sz w:val="22"/>
          <w:szCs w:val="22"/>
        </w:rPr>
        <w:t xml:space="preserve">shows </w:t>
      </w:r>
      <w:r w:rsidRPr="00221C2E">
        <w:rPr>
          <w:rFonts w:eastAsia="Times New Roman"/>
          <w:sz w:val="22"/>
          <w:szCs w:val="22"/>
        </w:rPr>
        <w:t xml:space="preserve">how the overall </w:t>
      </w:r>
      <w:r w:rsidR="007143B1" w:rsidRPr="00221C2E">
        <w:rPr>
          <w:rFonts w:eastAsia="Times New Roman"/>
          <w:sz w:val="22"/>
          <w:szCs w:val="22"/>
        </w:rPr>
        <w:t xml:space="preserve">main class will run. It </w:t>
      </w:r>
      <w:r w:rsidR="00000E09" w:rsidRPr="00221C2E">
        <w:rPr>
          <w:rFonts w:eastAsia="Times New Roman"/>
          <w:sz w:val="22"/>
          <w:szCs w:val="22"/>
        </w:rPr>
        <w:t>will start</w:t>
      </w:r>
      <w:r w:rsidR="007143B1" w:rsidRPr="00221C2E">
        <w:rPr>
          <w:rFonts w:eastAsia="Times New Roman"/>
          <w:sz w:val="22"/>
          <w:szCs w:val="22"/>
        </w:rPr>
        <w:t xml:space="preserve"> by taking the parameters from the user, initialising the environment with these parameters and ensuring the initial agents aren’t overl</w:t>
      </w:r>
      <w:r w:rsidR="00000E09" w:rsidRPr="00221C2E">
        <w:rPr>
          <w:rFonts w:eastAsia="Times New Roman"/>
          <w:sz w:val="22"/>
          <w:szCs w:val="22"/>
        </w:rPr>
        <w:t>apping. When this is set up, the program will move</w:t>
      </w:r>
      <w:r w:rsidR="007143B1" w:rsidRPr="00221C2E">
        <w:rPr>
          <w:rFonts w:eastAsia="Times New Roman"/>
          <w:sz w:val="22"/>
          <w:szCs w:val="22"/>
        </w:rPr>
        <w:t xml:space="preserve"> into an iterative process of solving the agents (allowing to perform their programmed </w:t>
      </w:r>
      <w:r w:rsidR="00000E09" w:rsidRPr="00221C2E">
        <w:rPr>
          <w:rFonts w:eastAsia="Times New Roman"/>
          <w:sz w:val="22"/>
          <w:szCs w:val="22"/>
        </w:rPr>
        <w:t>rules</w:t>
      </w:r>
      <w:r w:rsidR="007143B1" w:rsidRPr="00221C2E">
        <w:rPr>
          <w:rFonts w:eastAsia="Times New Roman"/>
          <w:sz w:val="22"/>
          <w:szCs w:val="22"/>
        </w:rPr>
        <w:t>), ensuring they aren’t overlapping</w:t>
      </w:r>
      <w:r w:rsidR="00392046" w:rsidRPr="00221C2E">
        <w:rPr>
          <w:rFonts w:eastAsia="Times New Roman"/>
          <w:sz w:val="22"/>
          <w:szCs w:val="22"/>
        </w:rPr>
        <w:t>,</w:t>
      </w:r>
      <w:r w:rsidR="007143B1" w:rsidRPr="00221C2E">
        <w:rPr>
          <w:rFonts w:eastAsia="Times New Roman"/>
          <w:sz w:val="22"/>
          <w:szCs w:val="22"/>
        </w:rPr>
        <w:t xml:space="preserve"> then checking the number of quiescent cells in the environment. If the number of qui</w:t>
      </w:r>
      <w:r w:rsidR="00392046" w:rsidRPr="00221C2E">
        <w:rPr>
          <w:rFonts w:eastAsia="Times New Roman"/>
          <w:sz w:val="22"/>
          <w:szCs w:val="22"/>
        </w:rPr>
        <w:t xml:space="preserve">escent cells is larger than a heuristically found </w:t>
      </w:r>
      <w:r w:rsidR="007143B1" w:rsidRPr="00221C2E">
        <w:rPr>
          <w:rFonts w:eastAsia="Times New Roman"/>
          <w:sz w:val="22"/>
          <w:szCs w:val="22"/>
        </w:rPr>
        <w:t>threshold</w:t>
      </w:r>
      <w:r w:rsidR="00502D44" w:rsidRPr="00221C2E">
        <w:rPr>
          <w:rFonts w:eastAsia="Times New Roman"/>
          <w:sz w:val="22"/>
          <w:szCs w:val="22"/>
        </w:rPr>
        <w:t xml:space="preserve"> a confluence has been formed and</w:t>
      </w:r>
      <w:r w:rsidR="007143B1" w:rsidRPr="00221C2E">
        <w:rPr>
          <w:rFonts w:eastAsia="Times New Roman"/>
          <w:sz w:val="22"/>
          <w:szCs w:val="22"/>
        </w:rPr>
        <w:t xml:space="preserve"> the environment simulates the wound </w:t>
      </w:r>
      <w:r w:rsidR="00502D44" w:rsidRPr="00221C2E">
        <w:rPr>
          <w:rFonts w:eastAsia="Times New Roman"/>
          <w:sz w:val="22"/>
          <w:szCs w:val="22"/>
        </w:rPr>
        <w:t>then continues the</w:t>
      </w:r>
      <w:r w:rsidR="007143B1" w:rsidRPr="00221C2E">
        <w:rPr>
          <w:rFonts w:eastAsia="Times New Roman"/>
          <w:sz w:val="22"/>
          <w:szCs w:val="22"/>
        </w:rPr>
        <w:t xml:space="preserve"> loop. At the e</w:t>
      </w:r>
      <w:r w:rsidR="00000E09" w:rsidRPr="00221C2E">
        <w:rPr>
          <w:rFonts w:eastAsia="Times New Roman"/>
          <w:sz w:val="22"/>
          <w:szCs w:val="22"/>
        </w:rPr>
        <w:t>nd of each iteration, a graph will be</w:t>
      </w:r>
      <w:r w:rsidR="007143B1" w:rsidRPr="00221C2E">
        <w:rPr>
          <w:rFonts w:eastAsia="Times New Roman"/>
          <w:sz w:val="22"/>
          <w:szCs w:val="22"/>
        </w:rPr>
        <w:t xml:space="preserve"> plotted showing the location of each agent on the environment.</w:t>
      </w:r>
    </w:p>
    <w:p w14:paraId="50F50512" w14:textId="29711B83" w:rsidR="007143B1" w:rsidRPr="00221C2E" w:rsidRDefault="007143B1" w:rsidP="00221C2E">
      <w:pPr>
        <w:rPr>
          <w:rFonts w:eastAsia="Times New Roman"/>
          <w:sz w:val="22"/>
          <w:szCs w:val="22"/>
        </w:rPr>
      </w:pPr>
      <w:r w:rsidRPr="00221C2E">
        <w:rPr>
          <w:rFonts w:eastAsia="Times New Roman"/>
          <w:sz w:val="22"/>
          <w:szCs w:val="22"/>
        </w:rPr>
        <w:lastRenderedPageBreak/>
        <w:t xml:space="preserve">When the number of quiescent cells passes the </w:t>
      </w:r>
      <w:r w:rsidR="00392046" w:rsidRPr="00221C2E">
        <w:rPr>
          <w:rFonts w:eastAsia="Times New Roman"/>
          <w:sz w:val="22"/>
          <w:szCs w:val="22"/>
        </w:rPr>
        <w:t xml:space="preserve">user set </w:t>
      </w:r>
      <w:r w:rsidRPr="00221C2E">
        <w:rPr>
          <w:rFonts w:eastAsia="Times New Roman"/>
          <w:sz w:val="22"/>
          <w:szCs w:val="22"/>
        </w:rPr>
        <w:t xml:space="preserve">threshold for a second time, the simulation is stopped as a confluence </w:t>
      </w:r>
      <w:r w:rsidR="00000E09" w:rsidRPr="00221C2E">
        <w:rPr>
          <w:rFonts w:eastAsia="Times New Roman"/>
          <w:sz w:val="22"/>
          <w:szCs w:val="22"/>
        </w:rPr>
        <w:t>will have</w:t>
      </w:r>
      <w:r w:rsidRPr="00221C2E">
        <w:rPr>
          <w:rFonts w:eastAsia="Times New Roman"/>
          <w:sz w:val="22"/>
          <w:szCs w:val="22"/>
        </w:rPr>
        <w:t xml:space="preserve"> re-formed, this</w:t>
      </w:r>
      <w:r w:rsidR="00000E09" w:rsidRPr="00221C2E">
        <w:rPr>
          <w:rFonts w:eastAsia="Times New Roman"/>
          <w:sz w:val="22"/>
          <w:szCs w:val="22"/>
        </w:rPr>
        <w:t xml:space="preserve"> will</w:t>
      </w:r>
      <w:r w:rsidR="00CC55B9" w:rsidRPr="00221C2E">
        <w:rPr>
          <w:rFonts w:eastAsia="Times New Roman"/>
          <w:sz w:val="22"/>
          <w:szCs w:val="22"/>
        </w:rPr>
        <w:t xml:space="preserve"> also produce</w:t>
      </w:r>
      <w:r w:rsidRPr="00221C2E">
        <w:rPr>
          <w:rFonts w:eastAsia="Times New Roman"/>
          <w:sz w:val="22"/>
          <w:szCs w:val="22"/>
        </w:rPr>
        <w:t xml:space="preserve"> a growth curve of the agents over the iterations.</w:t>
      </w:r>
    </w:p>
    <w:p w14:paraId="4BCAA378" w14:textId="2DE7C08E" w:rsidR="005961A8" w:rsidRPr="003401CB" w:rsidRDefault="00FF4C1C" w:rsidP="00914971">
      <w:pPr>
        <w:pStyle w:val="ListParagraph"/>
        <w:ind w:left="0"/>
        <w:jc w:val="center"/>
        <w:rPr>
          <w:rFonts w:ascii="Times New Roman" w:eastAsia="Times New Roman" w:hAnsi="Times New Roman" w:cs="Times New Roman"/>
          <w:b/>
          <w:sz w:val="22"/>
          <w:szCs w:val="22"/>
        </w:rPr>
      </w:pPr>
      <w:r>
        <w:rPr>
          <w:rFonts w:ascii="Times New Roman" w:eastAsia="Times New Roman" w:hAnsi="Times New Roman" w:cs="Times New Roman"/>
          <w:b/>
          <w:noProof/>
          <w:sz w:val="22"/>
          <w:szCs w:val="22"/>
          <w:lang w:eastAsia="en-GB"/>
        </w:rPr>
        <w:drawing>
          <wp:inline distT="0" distB="0" distL="0" distR="0" wp14:anchorId="17712036" wp14:editId="6A32AAE8">
            <wp:extent cx="2841032" cy="7889240"/>
            <wp:effectExtent l="0" t="0" r="3810" b="10160"/>
            <wp:docPr id="74" name="Picture 74" descr="Cell_ABM_Flow_Chart%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ell_ABM_Flow_Chart%20(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64532" cy="7954498"/>
                    </a:xfrm>
                    <a:prstGeom prst="rect">
                      <a:avLst/>
                    </a:prstGeom>
                    <a:noFill/>
                    <a:ln>
                      <a:noFill/>
                    </a:ln>
                  </pic:spPr>
                </pic:pic>
              </a:graphicData>
            </a:graphic>
          </wp:inline>
        </w:drawing>
      </w:r>
    </w:p>
    <w:p w14:paraId="7FA20DF8" w14:textId="6FD74B13" w:rsidR="0054792B" w:rsidRDefault="005961A8" w:rsidP="00914971">
      <w:pPr>
        <w:pStyle w:val="ListParagraph"/>
        <w:ind w:left="1440" w:firstLine="720"/>
        <w:rPr>
          <w:rFonts w:ascii="Times New Roman" w:eastAsia="Times New Roman" w:hAnsi="Times New Roman" w:cs="Times New Roman"/>
          <w:sz w:val="22"/>
          <w:szCs w:val="22"/>
        </w:rPr>
      </w:pPr>
      <w:r w:rsidRPr="003401CB">
        <w:rPr>
          <w:rFonts w:ascii="Times New Roman" w:eastAsia="Times New Roman" w:hAnsi="Times New Roman" w:cs="Times New Roman"/>
          <w:sz w:val="22"/>
          <w:szCs w:val="22"/>
        </w:rPr>
        <w:t>F</w:t>
      </w:r>
      <w:r w:rsidR="00274598">
        <w:rPr>
          <w:rFonts w:ascii="Times New Roman" w:eastAsia="Times New Roman" w:hAnsi="Times New Roman" w:cs="Times New Roman"/>
          <w:sz w:val="22"/>
          <w:szCs w:val="22"/>
        </w:rPr>
        <w:t>igure 4.2</w:t>
      </w:r>
      <w:r w:rsidRPr="003401CB">
        <w:rPr>
          <w:rFonts w:ascii="Times New Roman" w:eastAsia="Times New Roman" w:hAnsi="Times New Roman" w:cs="Times New Roman"/>
          <w:sz w:val="22"/>
          <w:szCs w:val="22"/>
        </w:rPr>
        <w:t>: CellABM class overview</w:t>
      </w:r>
      <w:r w:rsidR="005150DE">
        <w:rPr>
          <w:rFonts w:ascii="Times New Roman" w:eastAsia="Times New Roman" w:hAnsi="Times New Roman" w:cs="Times New Roman"/>
          <w:sz w:val="22"/>
          <w:szCs w:val="22"/>
        </w:rPr>
        <w:t>.</w:t>
      </w:r>
    </w:p>
    <w:p w14:paraId="72B47D05" w14:textId="77777777" w:rsidR="00914971" w:rsidRPr="00A93CFA" w:rsidRDefault="00914971" w:rsidP="00914971">
      <w:pPr>
        <w:pStyle w:val="ListParagraph"/>
        <w:ind w:left="1440" w:firstLine="720"/>
        <w:rPr>
          <w:rFonts w:ascii="Times New Roman" w:eastAsia="Times New Roman" w:hAnsi="Times New Roman" w:cs="Times New Roman"/>
          <w:sz w:val="22"/>
          <w:szCs w:val="22"/>
        </w:rPr>
      </w:pPr>
    </w:p>
    <w:p w14:paraId="3E08DD03" w14:textId="04EADB76" w:rsidR="00FC1F91" w:rsidRPr="00274598" w:rsidRDefault="00221C2E" w:rsidP="00221C2E">
      <w:pPr>
        <w:pStyle w:val="Heading3"/>
        <w:rPr>
          <w:rFonts w:ascii="Times New Roman" w:eastAsia="Times New Roman" w:hAnsi="Times New Roman" w:cs="Times New Roman"/>
        </w:rPr>
      </w:pPr>
      <w:bookmarkStart w:id="217" w:name="_Toc513790641"/>
      <w:r w:rsidRPr="00274598">
        <w:rPr>
          <w:rFonts w:ascii="Times New Roman" w:eastAsia="Times New Roman" w:hAnsi="Times New Roman" w:cs="Times New Roman"/>
        </w:rPr>
        <w:lastRenderedPageBreak/>
        <w:t xml:space="preserve">4.1.2 </w:t>
      </w:r>
      <w:r w:rsidR="004F6D66" w:rsidRPr="00274598">
        <w:rPr>
          <w:rFonts w:ascii="Times New Roman" w:eastAsia="Times New Roman" w:hAnsi="Times New Roman" w:cs="Times New Roman"/>
        </w:rPr>
        <w:t xml:space="preserve">Cell </w:t>
      </w:r>
      <w:r w:rsidR="00184E17" w:rsidRPr="00274598">
        <w:rPr>
          <w:rFonts w:ascii="Times New Roman" w:eastAsia="Times New Roman" w:hAnsi="Times New Roman" w:cs="Times New Roman"/>
        </w:rPr>
        <w:t>Transitions</w:t>
      </w:r>
      <w:bookmarkEnd w:id="217"/>
    </w:p>
    <w:p w14:paraId="38A291E2" w14:textId="77777777" w:rsidR="00221C2E" w:rsidRPr="00221C2E" w:rsidRDefault="00221C2E" w:rsidP="00221C2E">
      <w:pPr>
        <w:rPr>
          <w:rFonts w:eastAsia="Times New Roman"/>
          <w:b/>
          <w:szCs w:val="22"/>
        </w:rPr>
      </w:pPr>
    </w:p>
    <w:p w14:paraId="2640B61C" w14:textId="46FFBF94" w:rsidR="00641B53" w:rsidRPr="00221C2E" w:rsidRDefault="00B42F10" w:rsidP="00221C2E">
      <w:pPr>
        <w:rPr>
          <w:rFonts w:eastAsia="Times New Roman"/>
          <w:sz w:val="22"/>
          <w:szCs w:val="22"/>
        </w:rPr>
      </w:pPr>
      <w:r w:rsidRPr="00221C2E">
        <w:rPr>
          <w:rFonts w:eastAsia="Times New Roman"/>
          <w:sz w:val="22"/>
          <w:szCs w:val="22"/>
        </w:rPr>
        <w:t xml:space="preserve">A more thorough plan of cell evolution </w:t>
      </w:r>
      <w:r w:rsidR="00274598">
        <w:rPr>
          <w:rFonts w:eastAsia="Times New Roman"/>
          <w:sz w:val="22"/>
          <w:szCs w:val="22"/>
        </w:rPr>
        <w:t>is given below in figure 4.3</w:t>
      </w:r>
      <w:r w:rsidRPr="00221C2E">
        <w:rPr>
          <w:rFonts w:eastAsia="Times New Roman"/>
          <w:sz w:val="22"/>
          <w:szCs w:val="22"/>
        </w:rPr>
        <w:t xml:space="preserve">. This shows the </w:t>
      </w:r>
      <w:r w:rsidR="00000E09" w:rsidRPr="00221C2E">
        <w:rPr>
          <w:rFonts w:eastAsia="Times New Roman"/>
          <w:sz w:val="22"/>
          <w:szCs w:val="22"/>
        </w:rPr>
        <w:t xml:space="preserve">intended </w:t>
      </w:r>
      <w:r w:rsidRPr="00221C2E">
        <w:rPr>
          <w:rFonts w:eastAsia="Times New Roman"/>
          <w:sz w:val="22"/>
          <w:szCs w:val="22"/>
        </w:rPr>
        <w:t xml:space="preserve">logic behind each of the cell stages, and how the cells </w:t>
      </w:r>
      <w:r w:rsidR="00000E09" w:rsidRPr="00221C2E">
        <w:rPr>
          <w:rFonts w:eastAsia="Times New Roman"/>
          <w:sz w:val="22"/>
          <w:szCs w:val="22"/>
        </w:rPr>
        <w:t xml:space="preserve">will </w:t>
      </w:r>
      <w:r w:rsidR="00036C8A">
        <w:rPr>
          <w:rFonts w:eastAsia="Times New Roman"/>
          <w:sz w:val="22"/>
          <w:szCs w:val="22"/>
        </w:rPr>
        <w:t>change</w:t>
      </w:r>
      <w:r w:rsidRPr="00221C2E">
        <w:rPr>
          <w:rFonts w:eastAsia="Times New Roman"/>
          <w:sz w:val="22"/>
          <w:szCs w:val="22"/>
        </w:rPr>
        <w:t xml:space="preserve"> with the simulation</w:t>
      </w:r>
      <w:r w:rsidR="00641B53" w:rsidRPr="00221C2E">
        <w:rPr>
          <w:rFonts w:eastAsia="Times New Roman"/>
          <w:sz w:val="22"/>
          <w:szCs w:val="22"/>
        </w:rPr>
        <w:t xml:space="preserve">. </w:t>
      </w:r>
    </w:p>
    <w:p w14:paraId="04A37022" w14:textId="5F1EDC3E" w:rsidR="00641B53" w:rsidRPr="00221C2E" w:rsidRDefault="00036C8A" w:rsidP="00221C2E">
      <w:pPr>
        <w:rPr>
          <w:rFonts w:eastAsia="Times New Roman"/>
          <w:sz w:val="22"/>
          <w:szCs w:val="22"/>
        </w:rPr>
      </w:pPr>
      <w:r>
        <w:rPr>
          <w:rFonts w:eastAsia="Times New Roman"/>
          <w:sz w:val="22"/>
          <w:szCs w:val="22"/>
        </w:rPr>
        <w:t>The p</w:t>
      </w:r>
      <w:r w:rsidR="00641B53" w:rsidRPr="00221C2E">
        <w:rPr>
          <w:rFonts w:eastAsia="Times New Roman"/>
          <w:sz w:val="22"/>
          <w:szCs w:val="22"/>
        </w:rPr>
        <w:t xml:space="preserve">roliferative cells have both a turnover value and stage value (not shown here). The turnover is the Hayflick Limit </w:t>
      </w:r>
      <w:r w:rsidR="00A00EFE" w:rsidRPr="00221C2E">
        <w:rPr>
          <w:rFonts w:eastAsia="Times New Roman"/>
          <w:sz w:val="22"/>
          <w:szCs w:val="22"/>
        </w:rPr>
        <w:t>[10</w:t>
      </w:r>
      <w:r w:rsidR="002A17EB" w:rsidRPr="00221C2E">
        <w:rPr>
          <w:rFonts w:eastAsia="Times New Roman"/>
          <w:sz w:val="22"/>
          <w:szCs w:val="22"/>
        </w:rPr>
        <w:t xml:space="preserve">] </w:t>
      </w:r>
      <w:r w:rsidR="00641B53" w:rsidRPr="00221C2E">
        <w:rPr>
          <w:rFonts w:eastAsia="Times New Roman"/>
          <w:sz w:val="22"/>
          <w:szCs w:val="22"/>
        </w:rPr>
        <w:t xml:space="preserve">mentioned in the </w:t>
      </w:r>
      <w:r w:rsidR="002A17EB" w:rsidRPr="00221C2E">
        <w:rPr>
          <w:rFonts w:eastAsia="Times New Roman"/>
          <w:sz w:val="22"/>
          <w:szCs w:val="22"/>
        </w:rPr>
        <w:t>Chapter 2.2</w:t>
      </w:r>
      <w:r w:rsidR="00641B53" w:rsidRPr="00221C2E">
        <w:rPr>
          <w:rFonts w:eastAsia="Times New Roman"/>
          <w:sz w:val="22"/>
          <w:szCs w:val="22"/>
        </w:rPr>
        <w:t xml:space="preserve">, and once reached, the proliferative cell </w:t>
      </w:r>
      <w:r w:rsidR="00000E09" w:rsidRPr="00221C2E">
        <w:rPr>
          <w:rFonts w:eastAsia="Times New Roman"/>
          <w:sz w:val="22"/>
          <w:szCs w:val="22"/>
        </w:rPr>
        <w:t xml:space="preserve">will </w:t>
      </w:r>
      <w:r w:rsidR="003F458D">
        <w:rPr>
          <w:rFonts w:eastAsia="Times New Roman"/>
          <w:sz w:val="22"/>
          <w:szCs w:val="22"/>
        </w:rPr>
        <w:t>change</w:t>
      </w:r>
      <w:r w:rsidR="00641B53" w:rsidRPr="00221C2E">
        <w:rPr>
          <w:rFonts w:eastAsia="Times New Roman"/>
          <w:sz w:val="22"/>
          <w:szCs w:val="22"/>
        </w:rPr>
        <w:t xml:space="preserve"> </w:t>
      </w:r>
      <w:r w:rsidR="00000E09" w:rsidRPr="00221C2E">
        <w:rPr>
          <w:rFonts w:eastAsia="Times New Roman"/>
          <w:sz w:val="22"/>
          <w:szCs w:val="22"/>
        </w:rPr>
        <w:t>in</w:t>
      </w:r>
      <w:r w:rsidR="00641B53" w:rsidRPr="00221C2E">
        <w:rPr>
          <w:rFonts w:eastAsia="Times New Roman"/>
          <w:sz w:val="22"/>
          <w:szCs w:val="22"/>
        </w:rPr>
        <w:t xml:space="preserve">to a senescent cell. Cell stage however, </w:t>
      </w:r>
      <w:r w:rsidR="00000E09" w:rsidRPr="00221C2E">
        <w:rPr>
          <w:rFonts w:eastAsia="Times New Roman"/>
          <w:sz w:val="22"/>
          <w:szCs w:val="22"/>
        </w:rPr>
        <w:t>will be</w:t>
      </w:r>
      <w:r w:rsidR="00641B53" w:rsidRPr="00221C2E">
        <w:rPr>
          <w:rFonts w:eastAsia="Times New Roman"/>
          <w:sz w:val="22"/>
          <w:szCs w:val="22"/>
        </w:rPr>
        <w:t xml:space="preserve"> used to track what stage in the cell cycle the cell is at and to decide whether the proliferative cell should undergo mitosis that iteration.</w:t>
      </w:r>
    </w:p>
    <w:p w14:paraId="7709A2BF" w14:textId="47B56CB4" w:rsidR="00036C8A" w:rsidRPr="00221C2E" w:rsidRDefault="00BC60AA" w:rsidP="00221C2E">
      <w:pPr>
        <w:rPr>
          <w:rFonts w:eastAsia="Times New Roman"/>
          <w:sz w:val="22"/>
          <w:szCs w:val="22"/>
        </w:rPr>
      </w:pPr>
      <w:r w:rsidRPr="00221C2E">
        <w:rPr>
          <w:rFonts w:eastAsia="Times New Roman"/>
          <w:sz w:val="22"/>
          <w:szCs w:val="22"/>
        </w:rPr>
        <w:t>T</w:t>
      </w:r>
      <w:r w:rsidR="00641B53" w:rsidRPr="00221C2E">
        <w:rPr>
          <w:rFonts w:eastAsia="Times New Roman"/>
          <w:sz w:val="22"/>
          <w:szCs w:val="22"/>
        </w:rPr>
        <w:t xml:space="preserve">he quiescent </w:t>
      </w:r>
      <w:r w:rsidR="00B7316F" w:rsidRPr="00221C2E">
        <w:rPr>
          <w:rFonts w:eastAsia="Times New Roman"/>
          <w:sz w:val="22"/>
          <w:szCs w:val="22"/>
        </w:rPr>
        <w:t xml:space="preserve">and senescent cells only have an age </w:t>
      </w:r>
      <w:r w:rsidR="00641B53" w:rsidRPr="00221C2E">
        <w:rPr>
          <w:rFonts w:eastAsia="Times New Roman"/>
          <w:sz w:val="22"/>
          <w:szCs w:val="22"/>
        </w:rPr>
        <w:t>value associated with them. As these cells do not undergo mitosis, there is no need to track what stage of the cell cycle these cells are in and is therefore used as the Hayflick representation.</w:t>
      </w:r>
    </w:p>
    <w:p w14:paraId="412C6E49" w14:textId="0CA57E2F" w:rsidR="00EE6BA9" w:rsidRPr="00453D83" w:rsidRDefault="00FD0F7D" w:rsidP="00914971">
      <w:pPr>
        <w:pStyle w:val="ListParagraph"/>
        <w:ind w:left="0"/>
        <w:jc w:val="center"/>
        <w:rPr>
          <w:rFonts w:ascii="Times New Roman" w:eastAsia="Times New Roman" w:hAnsi="Times New Roman" w:cs="Times New Roman"/>
          <w:b/>
          <w:sz w:val="22"/>
          <w:szCs w:val="22"/>
        </w:rPr>
      </w:pPr>
      <w:r>
        <w:rPr>
          <w:rFonts w:ascii="Times New Roman" w:eastAsia="Times New Roman" w:hAnsi="Times New Roman" w:cs="Times New Roman"/>
          <w:b/>
          <w:noProof/>
          <w:sz w:val="22"/>
          <w:szCs w:val="22"/>
          <w:lang w:eastAsia="en-GB"/>
        </w:rPr>
        <w:drawing>
          <wp:inline distT="0" distB="0" distL="0" distR="0" wp14:anchorId="3C36E485" wp14:editId="29AA96F5">
            <wp:extent cx="2276923" cy="6840582"/>
            <wp:effectExtent l="0" t="0" r="9525" b="0"/>
            <wp:docPr id="77" name="Picture 77" descr="Updated_cell_differentiation%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Updated_cell_differentiation%20(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65797" cy="7107588"/>
                    </a:xfrm>
                    <a:prstGeom prst="rect">
                      <a:avLst/>
                    </a:prstGeom>
                    <a:noFill/>
                    <a:ln>
                      <a:noFill/>
                    </a:ln>
                  </pic:spPr>
                </pic:pic>
              </a:graphicData>
            </a:graphic>
          </wp:inline>
        </w:drawing>
      </w:r>
    </w:p>
    <w:p w14:paraId="7896AEE4" w14:textId="31680C31" w:rsidR="004F6D66" w:rsidRPr="004E09B2" w:rsidRDefault="00274598" w:rsidP="004E09B2">
      <w:pPr>
        <w:pStyle w:val="ListParagraph"/>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Figure 4.3</w:t>
      </w:r>
      <w:r w:rsidR="00EE6BA9" w:rsidRPr="003401CB">
        <w:rPr>
          <w:rFonts w:ascii="Times New Roman" w:eastAsia="Times New Roman" w:hAnsi="Times New Roman" w:cs="Times New Roman"/>
          <w:sz w:val="22"/>
          <w:szCs w:val="22"/>
        </w:rPr>
        <w:t xml:space="preserve">: Cell </w:t>
      </w:r>
      <w:r w:rsidR="00E306A2">
        <w:rPr>
          <w:rFonts w:ascii="Times New Roman" w:eastAsia="Times New Roman" w:hAnsi="Times New Roman" w:cs="Times New Roman"/>
          <w:sz w:val="22"/>
          <w:szCs w:val="22"/>
        </w:rPr>
        <w:t>Transition</w:t>
      </w:r>
      <w:r w:rsidR="00EE6BA9" w:rsidRPr="003401CB">
        <w:rPr>
          <w:rFonts w:ascii="Times New Roman" w:eastAsia="Times New Roman" w:hAnsi="Times New Roman" w:cs="Times New Roman"/>
          <w:sz w:val="22"/>
          <w:szCs w:val="22"/>
        </w:rPr>
        <w:t xml:space="preserve"> Steps</w:t>
      </w:r>
      <w:r w:rsidR="005150DE">
        <w:rPr>
          <w:rFonts w:ascii="Times New Roman" w:eastAsia="Times New Roman" w:hAnsi="Times New Roman" w:cs="Times New Roman"/>
          <w:sz w:val="22"/>
          <w:szCs w:val="22"/>
        </w:rPr>
        <w:t>.</w:t>
      </w:r>
    </w:p>
    <w:p w14:paraId="560E77AA" w14:textId="248A4754" w:rsidR="00CA6D75" w:rsidRPr="00CA6D75" w:rsidRDefault="00CA6D75" w:rsidP="00CA6D75">
      <w:pPr>
        <w:pStyle w:val="Heading3"/>
        <w:rPr>
          <w:rFonts w:ascii="Times New Roman" w:eastAsia="Times New Roman" w:hAnsi="Times New Roman" w:cs="Times New Roman"/>
          <w:color w:val="auto"/>
        </w:rPr>
      </w:pPr>
      <w:bookmarkStart w:id="218" w:name="_Toc513790642"/>
      <w:r w:rsidRPr="00CA6D75">
        <w:rPr>
          <w:rFonts w:ascii="Times New Roman" w:eastAsia="Times New Roman" w:hAnsi="Times New Roman" w:cs="Times New Roman"/>
          <w:color w:val="auto"/>
        </w:rPr>
        <w:lastRenderedPageBreak/>
        <w:t xml:space="preserve">4.1.3 </w:t>
      </w:r>
      <w:r w:rsidR="008369A0" w:rsidRPr="00CA6D75">
        <w:rPr>
          <w:rFonts w:ascii="Times New Roman" w:eastAsia="Times New Roman" w:hAnsi="Times New Roman" w:cs="Times New Roman"/>
          <w:color w:val="auto"/>
        </w:rPr>
        <w:t xml:space="preserve">Agent </w:t>
      </w:r>
      <w:r w:rsidR="004F6D66" w:rsidRPr="00CA6D75">
        <w:rPr>
          <w:rFonts w:ascii="Times New Roman" w:eastAsia="Times New Roman" w:hAnsi="Times New Roman" w:cs="Times New Roman"/>
          <w:color w:val="auto"/>
        </w:rPr>
        <w:t>Solve</w:t>
      </w:r>
      <w:bookmarkEnd w:id="218"/>
    </w:p>
    <w:p w14:paraId="6CCCF422" w14:textId="701EA1B2" w:rsidR="00684951" w:rsidRPr="00CA6D75" w:rsidRDefault="00F754DE" w:rsidP="00CA6D75">
      <w:pPr>
        <w:rPr>
          <w:rFonts w:eastAsia="Times New Roman"/>
          <w:sz w:val="22"/>
          <w:szCs w:val="22"/>
        </w:rPr>
      </w:pPr>
      <w:r w:rsidRPr="00CA6D75">
        <w:rPr>
          <w:rFonts w:eastAsia="Times New Roman"/>
          <w:b/>
          <w:sz w:val="22"/>
          <w:szCs w:val="22"/>
        </w:rPr>
        <w:br/>
      </w:r>
      <w:r w:rsidR="00E33B2F">
        <w:rPr>
          <w:rFonts w:eastAsia="Times New Roman"/>
          <w:sz w:val="22"/>
          <w:szCs w:val="22"/>
        </w:rPr>
        <w:t xml:space="preserve">Figure 4.4 </w:t>
      </w:r>
      <w:r w:rsidR="000A6A7E" w:rsidRPr="00E33B2F">
        <w:rPr>
          <w:rFonts w:eastAsia="Times New Roman"/>
          <w:sz w:val="22"/>
          <w:szCs w:val="22"/>
        </w:rPr>
        <w:t xml:space="preserve">has </w:t>
      </w:r>
      <w:r w:rsidR="000A6A7E" w:rsidRPr="00CA6D75">
        <w:rPr>
          <w:rFonts w:eastAsia="Times New Roman"/>
          <w:sz w:val="22"/>
          <w:szCs w:val="22"/>
        </w:rPr>
        <w:t>been created by looking at the</w:t>
      </w:r>
      <w:r w:rsidR="003B276D" w:rsidRPr="00CA6D75">
        <w:rPr>
          <w:rFonts w:eastAsia="Times New Roman"/>
          <w:sz w:val="22"/>
          <w:szCs w:val="22"/>
        </w:rPr>
        <w:t xml:space="preserve"> current</w:t>
      </w:r>
      <w:r w:rsidR="000A6A7E" w:rsidRPr="00CA6D75">
        <w:rPr>
          <w:rFonts w:eastAsia="Times New Roman"/>
          <w:sz w:val="22"/>
          <w:szCs w:val="22"/>
        </w:rPr>
        <w:t xml:space="preserve"> underlying logic for the agent_solve class in CellABM and including the extra steps required to allow for the new rules and cells the </w:t>
      </w:r>
      <w:r w:rsidR="00DF0098" w:rsidRPr="00CA6D75">
        <w:rPr>
          <w:rFonts w:eastAsia="Times New Roman"/>
          <w:sz w:val="22"/>
          <w:szCs w:val="22"/>
        </w:rPr>
        <w:t>project</w:t>
      </w:r>
      <w:r w:rsidR="000A6A7E" w:rsidRPr="00CA6D75">
        <w:rPr>
          <w:rFonts w:eastAsia="Times New Roman"/>
          <w:sz w:val="22"/>
          <w:szCs w:val="22"/>
        </w:rPr>
        <w:t xml:space="preserve"> requires. </w:t>
      </w:r>
      <w:r w:rsidR="000844D5" w:rsidRPr="00CA6D75">
        <w:rPr>
          <w:rFonts w:eastAsia="Times New Roman"/>
          <w:sz w:val="22"/>
          <w:szCs w:val="22"/>
        </w:rPr>
        <w:t>Each iteration, t</w:t>
      </w:r>
      <w:r w:rsidR="004E780A" w:rsidRPr="00CA6D75">
        <w:rPr>
          <w:rFonts w:eastAsia="Times New Roman"/>
          <w:sz w:val="22"/>
          <w:szCs w:val="22"/>
        </w:rPr>
        <w:t>hese steps will be run on every cell in the model.</w:t>
      </w:r>
    </w:p>
    <w:p w14:paraId="4A96807B" w14:textId="3CE63290" w:rsidR="00164343" w:rsidRPr="00CA6D75" w:rsidRDefault="00E33B2F" w:rsidP="00CA6D75">
      <w:pPr>
        <w:rPr>
          <w:rFonts w:eastAsia="Times New Roman"/>
          <w:sz w:val="22"/>
          <w:szCs w:val="22"/>
        </w:rPr>
      </w:pPr>
      <w:r>
        <w:rPr>
          <w:rFonts w:eastAsia="Times New Roman"/>
          <w:sz w:val="22"/>
          <w:szCs w:val="22"/>
        </w:rPr>
        <w:t>For proliferative and quiescent c</w:t>
      </w:r>
      <w:r w:rsidR="004E780A" w:rsidRPr="00CA6D75">
        <w:rPr>
          <w:rFonts w:eastAsia="Times New Roman"/>
          <w:sz w:val="22"/>
          <w:szCs w:val="22"/>
        </w:rPr>
        <w:t>ells, it is important to</w:t>
      </w:r>
      <w:r>
        <w:rPr>
          <w:rFonts w:eastAsia="Times New Roman"/>
          <w:sz w:val="22"/>
          <w:szCs w:val="22"/>
        </w:rPr>
        <w:t xml:space="preserve"> test whether they will become s</w:t>
      </w:r>
      <w:r w:rsidR="004E780A" w:rsidRPr="00CA6D75">
        <w:rPr>
          <w:rFonts w:eastAsia="Times New Roman"/>
          <w:sz w:val="22"/>
          <w:szCs w:val="22"/>
        </w:rPr>
        <w:t xml:space="preserve">enescent first as </w:t>
      </w:r>
      <w:r w:rsidR="00867A63" w:rsidRPr="00CA6D75">
        <w:rPr>
          <w:rFonts w:eastAsia="Times New Roman"/>
          <w:sz w:val="22"/>
          <w:szCs w:val="22"/>
        </w:rPr>
        <w:t>if this is true it shows the cells</w:t>
      </w:r>
      <w:r w:rsidR="00AC7C38" w:rsidRPr="00CA6D75">
        <w:rPr>
          <w:rFonts w:eastAsia="Times New Roman"/>
          <w:sz w:val="22"/>
          <w:szCs w:val="22"/>
        </w:rPr>
        <w:t xml:space="preserve"> h</w:t>
      </w:r>
      <w:r w:rsidR="00A00EFE" w:rsidRPr="00CA6D75">
        <w:rPr>
          <w:rFonts w:eastAsia="Times New Roman"/>
          <w:sz w:val="22"/>
          <w:szCs w:val="22"/>
        </w:rPr>
        <w:t>ave passed the Hayflick limit [10</w:t>
      </w:r>
      <w:r w:rsidR="00AC7C38" w:rsidRPr="00CA6D75">
        <w:rPr>
          <w:rFonts w:eastAsia="Times New Roman"/>
          <w:sz w:val="22"/>
          <w:szCs w:val="22"/>
        </w:rPr>
        <w:t>]</w:t>
      </w:r>
      <w:r w:rsidR="00867A63" w:rsidRPr="00CA6D75">
        <w:rPr>
          <w:rFonts w:eastAsia="Times New Roman"/>
          <w:sz w:val="22"/>
          <w:szCs w:val="22"/>
        </w:rPr>
        <w:t xml:space="preserve"> as seen in chapter 2.2, and </w:t>
      </w:r>
      <w:r w:rsidR="00AC7C38" w:rsidRPr="00CA6D75">
        <w:rPr>
          <w:rFonts w:eastAsia="Times New Roman"/>
          <w:sz w:val="22"/>
          <w:szCs w:val="22"/>
        </w:rPr>
        <w:t xml:space="preserve">in reality, </w:t>
      </w:r>
      <w:r w:rsidR="00867A63" w:rsidRPr="00CA6D75">
        <w:rPr>
          <w:rFonts w:eastAsia="Times New Roman"/>
          <w:sz w:val="22"/>
          <w:szCs w:val="22"/>
        </w:rPr>
        <w:t xml:space="preserve">their telomere ends </w:t>
      </w:r>
      <w:r w:rsidR="00AC7C38" w:rsidRPr="00CA6D75">
        <w:rPr>
          <w:rFonts w:eastAsia="Times New Roman"/>
          <w:sz w:val="22"/>
          <w:szCs w:val="22"/>
        </w:rPr>
        <w:t xml:space="preserve">would </w:t>
      </w:r>
      <w:r w:rsidR="00867A63" w:rsidRPr="00CA6D75">
        <w:rPr>
          <w:rFonts w:eastAsia="Times New Roman"/>
          <w:sz w:val="22"/>
          <w:szCs w:val="22"/>
        </w:rPr>
        <w:t>have passed their critical length</w:t>
      </w:r>
      <w:r w:rsidR="00AC7C38" w:rsidRPr="00CA6D75">
        <w:rPr>
          <w:rFonts w:eastAsia="Times New Roman"/>
          <w:sz w:val="22"/>
          <w:szCs w:val="22"/>
        </w:rPr>
        <w:t xml:space="preserve"> turning the cell s</w:t>
      </w:r>
      <w:r w:rsidR="00867A63" w:rsidRPr="00CA6D75">
        <w:rPr>
          <w:rFonts w:eastAsia="Times New Roman"/>
          <w:sz w:val="22"/>
          <w:szCs w:val="22"/>
        </w:rPr>
        <w:t xml:space="preserve">enescent. </w:t>
      </w:r>
      <w:r w:rsidR="004E780A" w:rsidRPr="00CA6D75">
        <w:rPr>
          <w:rFonts w:eastAsia="Times New Roman"/>
          <w:sz w:val="22"/>
          <w:szCs w:val="22"/>
        </w:rPr>
        <w:t xml:space="preserve"> </w:t>
      </w:r>
    </w:p>
    <w:p w14:paraId="7E591AAD" w14:textId="57E81FAA" w:rsidR="00867A63" w:rsidRPr="00CA6D75" w:rsidRDefault="00867A63" w:rsidP="00CA6D75">
      <w:pPr>
        <w:rPr>
          <w:rFonts w:eastAsia="Times New Roman"/>
          <w:sz w:val="22"/>
          <w:szCs w:val="22"/>
        </w:rPr>
      </w:pPr>
      <w:r w:rsidRPr="00CA6D75">
        <w:rPr>
          <w:rFonts w:eastAsia="Times New Roman"/>
          <w:sz w:val="22"/>
          <w:szCs w:val="22"/>
        </w:rPr>
        <w:t xml:space="preserve">Senescent cells are unable to </w:t>
      </w:r>
      <w:r w:rsidR="003F458D">
        <w:rPr>
          <w:rFonts w:eastAsia="Times New Roman"/>
          <w:sz w:val="22"/>
          <w:szCs w:val="22"/>
        </w:rPr>
        <w:t>change</w:t>
      </w:r>
      <w:r w:rsidRPr="00CA6D75">
        <w:rPr>
          <w:rFonts w:eastAsia="Times New Roman"/>
          <w:sz w:val="22"/>
          <w:szCs w:val="22"/>
        </w:rPr>
        <w:t xml:space="preserve"> back to a PC or QC, thus ever iteration they only test to see whether they will under</w:t>
      </w:r>
      <w:r w:rsidR="00E33B2F">
        <w:rPr>
          <w:rFonts w:eastAsia="Times New Roman"/>
          <w:sz w:val="22"/>
          <w:szCs w:val="22"/>
        </w:rPr>
        <w:t>go</w:t>
      </w:r>
      <w:r w:rsidRPr="00CA6D75">
        <w:rPr>
          <w:rFonts w:eastAsia="Times New Roman"/>
          <w:sz w:val="22"/>
          <w:szCs w:val="22"/>
        </w:rPr>
        <w:t xml:space="preserve"> apoptosis. </w:t>
      </w:r>
    </w:p>
    <w:p w14:paraId="3B614A5F" w14:textId="77777777" w:rsidR="00867A63" w:rsidRPr="003401CB" w:rsidRDefault="00867A63" w:rsidP="00684951">
      <w:pPr>
        <w:pStyle w:val="ListParagraph"/>
        <w:rPr>
          <w:rFonts w:ascii="Times New Roman" w:eastAsia="Times New Roman" w:hAnsi="Times New Roman" w:cs="Times New Roman"/>
          <w:sz w:val="22"/>
          <w:szCs w:val="22"/>
        </w:rPr>
      </w:pPr>
    </w:p>
    <w:p w14:paraId="753E5BD4" w14:textId="01E76331" w:rsidR="00164343" w:rsidRPr="003401CB" w:rsidRDefault="00164343" w:rsidP="00914971">
      <w:pPr>
        <w:pStyle w:val="ListParagraph"/>
        <w:ind w:left="0"/>
        <w:jc w:val="center"/>
        <w:rPr>
          <w:rFonts w:ascii="Times New Roman" w:eastAsia="Times New Roman" w:hAnsi="Times New Roman" w:cs="Times New Roman"/>
          <w:color w:val="FF0000"/>
          <w:sz w:val="22"/>
          <w:szCs w:val="22"/>
        </w:rPr>
      </w:pPr>
      <w:r w:rsidRPr="003401CB">
        <w:rPr>
          <w:rFonts w:ascii="Times New Roman" w:eastAsia="Times New Roman" w:hAnsi="Times New Roman" w:cs="Times New Roman"/>
          <w:noProof/>
          <w:color w:val="FF0000"/>
          <w:sz w:val="22"/>
          <w:szCs w:val="22"/>
          <w:lang w:eastAsia="en-GB"/>
        </w:rPr>
        <w:drawing>
          <wp:inline distT="0" distB="0" distL="0" distR="0" wp14:anchorId="17A7C8F7" wp14:editId="56B4255C">
            <wp:extent cx="4866640" cy="4046796"/>
            <wp:effectExtent l="0" t="0" r="10160" b="0"/>
            <wp:docPr id="17" name="Picture 17" descr="../../../../../../../Downloads/AgentSolveUpdate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AgentSolveUpdated.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77223" cy="4055596"/>
                    </a:xfrm>
                    <a:prstGeom prst="rect">
                      <a:avLst/>
                    </a:prstGeom>
                    <a:noFill/>
                    <a:ln>
                      <a:noFill/>
                    </a:ln>
                  </pic:spPr>
                </pic:pic>
              </a:graphicData>
            </a:graphic>
          </wp:inline>
        </w:drawing>
      </w:r>
    </w:p>
    <w:p w14:paraId="2614B4EC" w14:textId="7FA88A0A" w:rsidR="00117156" w:rsidRDefault="00274598" w:rsidP="002B398E">
      <w:pPr>
        <w:pStyle w:val="ListParagraph"/>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Figure 4.4</w:t>
      </w:r>
      <w:r w:rsidR="00EE585F" w:rsidRPr="003401CB">
        <w:rPr>
          <w:rFonts w:ascii="Times New Roman" w:eastAsia="Times New Roman" w:hAnsi="Times New Roman" w:cs="Times New Roman"/>
          <w:sz w:val="22"/>
          <w:szCs w:val="22"/>
        </w:rPr>
        <w:t>: Overview of agent_solve class flow</w:t>
      </w:r>
      <w:r w:rsidR="005150DE">
        <w:rPr>
          <w:rFonts w:ascii="Times New Roman" w:eastAsia="Times New Roman" w:hAnsi="Times New Roman" w:cs="Times New Roman"/>
          <w:sz w:val="22"/>
          <w:szCs w:val="22"/>
        </w:rPr>
        <w:t>.</w:t>
      </w:r>
      <w:r w:rsidR="00CA6D75">
        <w:rPr>
          <w:rFonts w:ascii="Times New Roman" w:eastAsia="Times New Roman" w:hAnsi="Times New Roman" w:cs="Times New Roman"/>
          <w:sz w:val="22"/>
          <w:szCs w:val="22"/>
        </w:rPr>
        <w:br/>
      </w:r>
    </w:p>
    <w:p w14:paraId="700527E4" w14:textId="15AC9F69" w:rsidR="00257A78" w:rsidRPr="00CA6D75" w:rsidRDefault="00CA6D75" w:rsidP="00CA6D75">
      <w:pPr>
        <w:pStyle w:val="Heading3"/>
        <w:rPr>
          <w:rFonts w:ascii="Times New Roman" w:eastAsia="Times New Roman" w:hAnsi="Times New Roman" w:cs="Times New Roman"/>
          <w:color w:val="auto"/>
        </w:rPr>
      </w:pPr>
      <w:bookmarkStart w:id="219" w:name="_Toc513790643"/>
      <w:commentRangeStart w:id="220"/>
      <w:r w:rsidRPr="00CA6D75">
        <w:rPr>
          <w:rFonts w:ascii="Times New Roman" w:eastAsia="Times New Roman" w:hAnsi="Times New Roman" w:cs="Times New Roman"/>
          <w:color w:val="auto"/>
        </w:rPr>
        <w:t xml:space="preserve">4.1.4 </w:t>
      </w:r>
      <w:r w:rsidR="0062558D" w:rsidRPr="00CA6D75">
        <w:rPr>
          <w:rFonts w:ascii="Times New Roman" w:eastAsia="Times New Roman" w:hAnsi="Times New Roman" w:cs="Times New Roman"/>
          <w:color w:val="auto"/>
        </w:rPr>
        <w:t>Proliferative Growth</w:t>
      </w:r>
      <w:commentRangeEnd w:id="220"/>
      <w:r w:rsidR="0056699E">
        <w:rPr>
          <w:rStyle w:val="CommentReference"/>
          <w:rFonts w:ascii="Times New Roman" w:eastAsiaTheme="minorHAnsi" w:hAnsi="Times New Roman" w:cs="Times New Roman"/>
          <w:color w:val="auto"/>
        </w:rPr>
        <w:commentReference w:id="220"/>
      </w:r>
      <w:bookmarkEnd w:id="219"/>
    </w:p>
    <w:p w14:paraId="43AF1539" w14:textId="77777777" w:rsidR="00893BBE" w:rsidRPr="00CA6D75" w:rsidRDefault="00893BBE" w:rsidP="00CA6D75">
      <w:pPr>
        <w:rPr>
          <w:rFonts w:eastAsia="Times New Roman"/>
          <w:b/>
          <w:szCs w:val="22"/>
        </w:rPr>
      </w:pPr>
    </w:p>
    <w:p w14:paraId="2ECE15BB" w14:textId="7A5B268A" w:rsidR="00893BBE" w:rsidRPr="00F21345" w:rsidRDefault="00723BBD" w:rsidP="00F21345">
      <w:pPr>
        <w:rPr>
          <w:rFonts w:eastAsia="Times New Roman"/>
          <w:sz w:val="22"/>
          <w:szCs w:val="22"/>
        </w:rPr>
      </w:pPr>
      <w:r>
        <w:rPr>
          <w:rFonts w:eastAsia="Times New Roman"/>
          <w:sz w:val="22"/>
          <w:szCs w:val="22"/>
        </w:rPr>
        <w:t>With e</w:t>
      </w:r>
      <w:r w:rsidR="00F21345">
        <w:rPr>
          <w:rFonts w:eastAsia="Times New Roman"/>
          <w:sz w:val="22"/>
          <w:szCs w:val="22"/>
        </w:rPr>
        <w:t>very</w:t>
      </w:r>
      <w:r w:rsidR="00893BBE" w:rsidRPr="00F21345">
        <w:rPr>
          <w:rFonts w:eastAsia="Times New Roman"/>
          <w:sz w:val="22"/>
          <w:szCs w:val="22"/>
        </w:rPr>
        <w:t xml:space="preserve"> iteration each proliferative cell increments 1 stage through the cell cycle. As there are 4 stages </w:t>
      </w:r>
      <w:r w:rsidR="003003DF">
        <w:rPr>
          <w:rFonts w:eastAsia="Times New Roman"/>
          <w:sz w:val="22"/>
          <w:szCs w:val="22"/>
        </w:rPr>
        <w:t>in the cell cycle</w:t>
      </w:r>
      <w:r w:rsidR="008378A0">
        <w:rPr>
          <w:rFonts w:eastAsia="Times New Roman"/>
          <w:sz w:val="22"/>
          <w:szCs w:val="22"/>
        </w:rPr>
        <w:t>,</w:t>
      </w:r>
      <w:r w:rsidR="003003DF">
        <w:rPr>
          <w:rFonts w:eastAsia="Times New Roman"/>
          <w:sz w:val="22"/>
          <w:szCs w:val="22"/>
        </w:rPr>
        <w:t xml:space="preserve"> </w:t>
      </w:r>
      <w:r w:rsidR="00893BBE" w:rsidRPr="00F21345">
        <w:rPr>
          <w:rFonts w:eastAsia="Times New Roman"/>
          <w:sz w:val="22"/>
          <w:szCs w:val="22"/>
        </w:rPr>
        <w:t>and the cell needs to double in size by stage 4 to undergo mitosis [3] the followi</w:t>
      </w:r>
      <w:r w:rsidR="00E33B2F">
        <w:rPr>
          <w:rFonts w:eastAsia="Times New Roman"/>
          <w:sz w:val="22"/>
          <w:szCs w:val="22"/>
        </w:rPr>
        <w:t>ng algorithm shown in f</w:t>
      </w:r>
      <w:r w:rsidR="003D2EC0" w:rsidRPr="00F21345">
        <w:rPr>
          <w:rFonts w:eastAsia="Times New Roman"/>
          <w:sz w:val="22"/>
          <w:szCs w:val="22"/>
        </w:rPr>
        <w:t>igure 4.5</w:t>
      </w:r>
      <w:r w:rsidR="00893BBE" w:rsidRPr="00F21345">
        <w:rPr>
          <w:rFonts w:eastAsia="Times New Roman"/>
          <w:sz w:val="22"/>
          <w:szCs w:val="22"/>
        </w:rPr>
        <w:t xml:space="preserve"> was devised. Here no matter what stage each cell is at it will be double its original size before undergoing mitosis. </w:t>
      </w:r>
    </w:p>
    <w:p w14:paraId="5935D37C" w14:textId="10D85B47" w:rsidR="0062558D" w:rsidRDefault="0062558D" w:rsidP="00914971">
      <w:pPr>
        <w:pStyle w:val="ListParagraph"/>
        <w:ind w:left="0"/>
        <w:jc w:val="center"/>
        <w:rPr>
          <w:rFonts w:eastAsia="Times New Roman"/>
          <w:b/>
          <w:szCs w:val="22"/>
        </w:rPr>
      </w:pPr>
      <w:r w:rsidRPr="0062558D">
        <w:rPr>
          <w:rFonts w:eastAsia="Times New Roman"/>
          <w:b/>
          <w:szCs w:val="22"/>
        </w:rPr>
        <w:lastRenderedPageBreak/>
        <w:br/>
      </w:r>
      <w:r w:rsidR="00257A78">
        <w:rPr>
          <w:rFonts w:eastAsia="Times New Roman"/>
          <w:b/>
          <w:noProof/>
          <w:szCs w:val="22"/>
          <w:lang w:eastAsia="en-GB"/>
        </w:rPr>
        <w:drawing>
          <wp:inline distT="0" distB="0" distL="0" distR="0" wp14:anchorId="001A1C94" wp14:editId="2A6E3D48">
            <wp:extent cx="3324675" cy="5090370"/>
            <wp:effectExtent l="0" t="0" r="3175" b="0"/>
            <wp:docPr id="75" name="Picture 75" descr="ProliferatingCellGrow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roliferatingCellGrowth.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34484" cy="5105389"/>
                    </a:xfrm>
                    <a:prstGeom prst="rect">
                      <a:avLst/>
                    </a:prstGeom>
                    <a:noFill/>
                    <a:ln>
                      <a:noFill/>
                    </a:ln>
                  </pic:spPr>
                </pic:pic>
              </a:graphicData>
            </a:graphic>
          </wp:inline>
        </w:drawing>
      </w:r>
    </w:p>
    <w:p w14:paraId="11476844" w14:textId="02B08EB7" w:rsidR="00257A78" w:rsidRPr="00E33B2F" w:rsidRDefault="003D2EC0" w:rsidP="00257A78">
      <w:pPr>
        <w:pStyle w:val="ListParagraph"/>
        <w:jc w:val="center"/>
        <w:rPr>
          <w:rFonts w:ascii="Times New Roman" w:eastAsia="Times New Roman" w:hAnsi="Times New Roman" w:cs="Times New Roman"/>
          <w:sz w:val="22"/>
          <w:szCs w:val="22"/>
        </w:rPr>
      </w:pPr>
      <w:r w:rsidRPr="00E33B2F">
        <w:rPr>
          <w:rFonts w:ascii="Times New Roman" w:eastAsia="Times New Roman" w:hAnsi="Times New Roman" w:cs="Times New Roman"/>
          <w:sz w:val="22"/>
          <w:szCs w:val="22"/>
        </w:rPr>
        <w:t>Figure 4.5</w:t>
      </w:r>
      <w:r w:rsidR="00257A78" w:rsidRPr="00E33B2F">
        <w:rPr>
          <w:rFonts w:ascii="Times New Roman" w:eastAsia="Times New Roman" w:hAnsi="Times New Roman" w:cs="Times New Roman"/>
          <w:sz w:val="22"/>
          <w:szCs w:val="22"/>
        </w:rPr>
        <w:t>: How growth is calculated each iteration</w:t>
      </w:r>
      <w:r w:rsidR="00E33B2F" w:rsidRPr="00E33B2F">
        <w:rPr>
          <w:rFonts w:ascii="Times New Roman" w:eastAsia="Times New Roman" w:hAnsi="Times New Roman" w:cs="Times New Roman"/>
          <w:sz w:val="22"/>
          <w:szCs w:val="22"/>
        </w:rPr>
        <w:t>.</w:t>
      </w:r>
    </w:p>
    <w:p w14:paraId="36CA56F9" w14:textId="77777777" w:rsidR="008946D5" w:rsidRPr="00E33B2F" w:rsidRDefault="008946D5" w:rsidP="00257A78">
      <w:pPr>
        <w:pStyle w:val="ListParagraph"/>
        <w:jc w:val="center"/>
        <w:rPr>
          <w:rFonts w:ascii="Times New Roman" w:eastAsia="Times New Roman" w:hAnsi="Times New Roman" w:cs="Times New Roman"/>
          <w:sz w:val="22"/>
          <w:szCs w:val="22"/>
        </w:rPr>
      </w:pPr>
    </w:p>
    <w:p w14:paraId="4887F867" w14:textId="58AF1B44" w:rsidR="00257A78" w:rsidRPr="00E33B2F" w:rsidRDefault="00CA6D75" w:rsidP="00CA6D75">
      <w:pPr>
        <w:pStyle w:val="Heading3"/>
        <w:rPr>
          <w:rFonts w:ascii="Times New Roman" w:eastAsia="Times New Roman" w:hAnsi="Times New Roman" w:cs="Times New Roman"/>
        </w:rPr>
      </w:pPr>
      <w:bookmarkStart w:id="221" w:name="_Toc513790644"/>
      <w:commentRangeStart w:id="222"/>
      <w:r w:rsidRPr="00E33B2F">
        <w:rPr>
          <w:rFonts w:ascii="Times New Roman" w:eastAsia="Times New Roman" w:hAnsi="Times New Roman" w:cs="Times New Roman"/>
        </w:rPr>
        <w:t xml:space="preserve">4.1.5 </w:t>
      </w:r>
      <w:r w:rsidR="0062558D" w:rsidRPr="00E33B2F">
        <w:rPr>
          <w:rFonts w:ascii="Times New Roman" w:eastAsia="Times New Roman" w:hAnsi="Times New Roman" w:cs="Times New Roman"/>
        </w:rPr>
        <w:t>Mitosis</w:t>
      </w:r>
      <w:commentRangeEnd w:id="222"/>
      <w:r w:rsidR="0056699E" w:rsidRPr="00E33B2F">
        <w:rPr>
          <w:rStyle w:val="CommentReference"/>
          <w:rFonts w:ascii="Times New Roman" w:eastAsiaTheme="minorHAnsi" w:hAnsi="Times New Roman" w:cs="Times New Roman"/>
          <w:color w:val="auto"/>
        </w:rPr>
        <w:commentReference w:id="222"/>
      </w:r>
      <w:bookmarkEnd w:id="221"/>
    </w:p>
    <w:p w14:paraId="3CA3D7EB" w14:textId="77777777" w:rsidR="00CA6D75" w:rsidRPr="00E33B2F" w:rsidRDefault="00CA6D75" w:rsidP="00CA6D75">
      <w:pPr>
        <w:rPr>
          <w:rFonts w:eastAsia="Times New Roman"/>
          <w:b/>
          <w:szCs w:val="22"/>
        </w:rPr>
      </w:pPr>
    </w:p>
    <w:p w14:paraId="709C755E" w14:textId="67A904A4" w:rsidR="008946D5" w:rsidRPr="00E33B2F" w:rsidRDefault="008946D5" w:rsidP="00CA6D75">
      <w:pPr>
        <w:rPr>
          <w:rFonts w:eastAsia="Times New Roman"/>
          <w:sz w:val="22"/>
          <w:szCs w:val="22"/>
        </w:rPr>
      </w:pPr>
      <w:r w:rsidRPr="00E33B2F">
        <w:rPr>
          <w:rFonts w:eastAsia="Times New Roman"/>
          <w:sz w:val="22"/>
          <w:szCs w:val="22"/>
        </w:rPr>
        <w:t xml:space="preserve">After the proliferative cell has undergone growth, </w:t>
      </w:r>
      <w:r w:rsidR="00F30720" w:rsidRPr="00E33B2F">
        <w:rPr>
          <w:rFonts w:eastAsia="Times New Roman"/>
          <w:sz w:val="22"/>
          <w:szCs w:val="22"/>
        </w:rPr>
        <w:t>the program</w:t>
      </w:r>
      <w:r w:rsidRPr="00E33B2F">
        <w:rPr>
          <w:rFonts w:eastAsia="Times New Roman"/>
          <w:sz w:val="22"/>
          <w:szCs w:val="22"/>
        </w:rPr>
        <w:t xml:space="preserve"> checks to see whether it can perform mitosis</w:t>
      </w:r>
      <w:r w:rsidR="00E33B2F">
        <w:rPr>
          <w:rFonts w:eastAsia="Times New Roman"/>
          <w:sz w:val="22"/>
          <w:szCs w:val="22"/>
        </w:rPr>
        <w:t xml:space="preserve"> as shown in figure 4.6</w:t>
      </w:r>
      <w:r w:rsidRPr="00E33B2F">
        <w:rPr>
          <w:rFonts w:eastAsia="Times New Roman"/>
          <w:sz w:val="22"/>
          <w:szCs w:val="22"/>
        </w:rPr>
        <w:t>. To qualify, the cell must be in M phase (stage 4) and will be double its starting size. Here the parent cell halves its area, turning into one of the two daughter cells and a new cell is created from the proliferating cell class with the same area as the first daughter cell.</w:t>
      </w:r>
      <w:r w:rsidR="00E37CCD" w:rsidRPr="00E33B2F">
        <w:rPr>
          <w:rFonts w:eastAsia="Times New Roman"/>
          <w:sz w:val="22"/>
          <w:szCs w:val="22"/>
        </w:rPr>
        <w:t xml:space="preserve"> If the cell is not in M phase, the program increments the stage of the cell cycle by one and returns it.</w:t>
      </w:r>
    </w:p>
    <w:p w14:paraId="340BCA4F" w14:textId="77777777" w:rsidR="00257A78" w:rsidRPr="00E33B2F" w:rsidRDefault="0062558D" w:rsidP="00914971">
      <w:pPr>
        <w:pStyle w:val="ListParagraph"/>
        <w:ind w:left="0"/>
        <w:jc w:val="center"/>
        <w:rPr>
          <w:rFonts w:ascii="Times New Roman" w:eastAsia="Times New Roman" w:hAnsi="Times New Roman" w:cs="Times New Roman"/>
          <w:b/>
          <w:szCs w:val="22"/>
        </w:rPr>
      </w:pPr>
      <w:r w:rsidRPr="00E33B2F">
        <w:rPr>
          <w:rFonts w:ascii="Times New Roman" w:eastAsia="Times New Roman" w:hAnsi="Times New Roman" w:cs="Times New Roman"/>
          <w:b/>
          <w:szCs w:val="22"/>
        </w:rPr>
        <w:lastRenderedPageBreak/>
        <w:br/>
      </w:r>
      <w:r w:rsidR="00257A78" w:rsidRPr="00E33B2F">
        <w:rPr>
          <w:rFonts w:ascii="Times New Roman" w:eastAsia="Times New Roman" w:hAnsi="Times New Roman" w:cs="Times New Roman"/>
          <w:b/>
          <w:noProof/>
          <w:szCs w:val="22"/>
          <w:lang w:eastAsia="en-GB"/>
        </w:rPr>
        <w:drawing>
          <wp:inline distT="0" distB="0" distL="0" distR="0" wp14:anchorId="0CBD59D5" wp14:editId="7791727B">
            <wp:extent cx="2046063" cy="4301723"/>
            <wp:effectExtent l="0" t="0" r="11430" b="0"/>
            <wp:docPr id="76" name="Picture 76" descr="CheckMito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heckMitosi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49715" cy="4309401"/>
                    </a:xfrm>
                    <a:prstGeom prst="rect">
                      <a:avLst/>
                    </a:prstGeom>
                    <a:noFill/>
                    <a:ln>
                      <a:noFill/>
                    </a:ln>
                  </pic:spPr>
                </pic:pic>
              </a:graphicData>
            </a:graphic>
          </wp:inline>
        </w:drawing>
      </w:r>
    </w:p>
    <w:p w14:paraId="4844D086" w14:textId="4A5FAFA9" w:rsidR="002B398E" w:rsidRPr="0062558D" w:rsidRDefault="003D2EC0" w:rsidP="00257A78">
      <w:pPr>
        <w:pStyle w:val="ListParagraph"/>
        <w:jc w:val="center"/>
        <w:rPr>
          <w:rFonts w:eastAsia="Times New Roman"/>
          <w:b/>
          <w:szCs w:val="22"/>
        </w:rPr>
      </w:pPr>
      <w:r w:rsidRPr="00E33B2F">
        <w:rPr>
          <w:rFonts w:ascii="Times New Roman" w:eastAsia="Times New Roman" w:hAnsi="Times New Roman" w:cs="Times New Roman"/>
          <w:sz w:val="22"/>
          <w:szCs w:val="22"/>
        </w:rPr>
        <w:t>Figure 4.6</w:t>
      </w:r>
      <w:r w:rsidR="00257A78" w:rsidRPr="00E33B2F">
        <w:rPr>
          <w:rFonts w:ascii="Times New Roman" w:eastAsia="Times New Roman" w:hAnsi="Times New Roman" w:cs="Times New Roman"/>
          <w:sz w:val="22"/>
          <w:szCs w:val="22"/>
        </w:rPr>
        <w:t>: Mitosis</w:t>
      </w:r>
      <w:r w:rsidR="008946D5" w:rsidRPr="00E33B2F">
        <w:rPr>
          <w:rFonts w:ascii="Times New Roman" w:eastAsia="Times New Roman" w:hAnsi="Times New Roman" w:cs="Times New Roman"/>
          <w:sz w:val="22"/>
          <w:szCs w:val="22"/>
        </w:rPr>
        <w:t xml:space="preserve"> algorithm</w:t>
      </w:r>
      <w:r w:rsidR="00E33B2F" w:rsidRPr="00E33B2F">
        <w:rPr>
          <w:rFonts w:ascii="Times New Roman" w:eastAsia="Times New Roman" w:hAnsi="Times New Roman" w:cs="Times New Roman"/>
          <w:sz w:val="22"/>
          <w:szCs w:val="22"/>
        </w:rPr>
        <w:t>.</w:t>
      </w:r>
      <w:r w:rsidR="00E14BBF" w:rsidRPr="0062558D">
        <w:rPr>
          <w:rFonts w:eastAsia="Times New Roman"/>
          <w:b/>
          <w:szCs w:val="22"/>
        </w:rPr>
        <w:br/>
      </w:r>
    </w:p>
    <w:p w14:paraId="45CD6D4F" w14:textId="558ABA2C" w:rsidR="002B398E" w:rsidRPr="003401CB" w:rsidRDefault="002B398E" w:rsidP="00CA6D75">
      <w:pPr>
        <w:rPr>
          <w:rFonts w:eastAsia="Times New Roman"/>
          <w:b/>
          <w:sz w:val="22"/>
          <w:szCs w:val="22"/>
        </w:rPr>
      </w:pPr>
      <w:r w:rsidRPr="003401CB">
        <w:rPr>
          <w:rFonts w:eastAsia="Times New Roman"/>
          <w:color w:val="ED7D31" w:themeColor="accent2"/>
          <w:sz w:val="22"/>
          <w:szCs w:val="22"/>
        </w:rPr>
        <w:br/>
      </w:r>
      <w:r w:rsidR="0056699E">
        <w:rPr>
          <w:rFonts w:eastAsia="Times New Roman"/>
          <w:b/>
          <w:sz w:val="22"/>
          <w:szCs w:val="22"/>
        </w:rPr>
        <w:br/>
      </w:r>
      <w:r w:rsidR="0056699E">
        <w:rPr>
          <w:rFonts w:eastAsia="Times New Roman"/>
          <w:b/>
          <w:sz w:val="22"/>
          <w:szCs w:val="22"/>
        </w:rPr>
        <w:br/>
      </w:r>
      <w:r w:rsidR="0056699E">
        <w:rPr>
          <w:rFonts w:eastAsia="Times New Roman"/>
          <w:b/>
          <w:sz w:val="22"/>
          <w:szCs w:val="22"/>
        </w:rPr>
        <w:br/>
      </w:r>
      <w:r w:rsidR="0056699E">
        <w:rPr>
          <w:rFonts w:eastAsia="Times New Roman"/>
          <w:b/>
          <w:sz w:val="22"/>
          <w:szCs w:val="22"/>
        </w:rPr>
        <w:br/>
      </w:r>
      <w:r w:rsidR="0056699E">
        <w:rPr>
          <w:rFonts w:eastAsia="Times New Roman"/>
          <w:b/>
          <w:sz w:val="22"/>
          <w:szCs w:val="22"/>
        </w:rPr>
        <w:br/>
      </w:r>
    </w:p>
    <w:p w14:paraId="65C1ADAE" w14:textId="55C68C6A" w:rsidR="00CA6D75" w:rsidRPr="00CA6D75" w:rsidRDefault="004E09B2" w:rsidP="00CA6D75">
      <w:pPr>
        <w:pStyle w:val="Heading2"/>
        <w:rPr>
          <w:rFonts w:ascii="Times New Roman" w:eastAsia="Times New Roman" w:hAnsi="Times New Roman" w:cs="Times New Roman"/>
          <w:color w:val="auto"/>
        </w:rPr>
      </w:pPr>
      <w:bookmarkStart w:id="223" w:name="_Toc513790645"/>
      <w:r>
        <w:rPr>
          <w:rFonts w:ascii="Times New Roman" w:eastAsia="Times New Roman" w:hAnsi="Times New Roman" w:cs="Times New Roman"/>
          <w:color w:val="auto"/>
        </w:rPr>
        <w:t>4.2</w:t>
      </w:r>
      <w:r w:rsidR="00CA6D75" w:rsidRPr="00CA6D75">
        <w:rPr>
          <w:rFonts w:ascii="Times New Roman" w:eastAsia="Times New Roman" w:hAnsi="Times New Roman" w:cs="Times New Roman"/>
          <w:color w:val="auto"/>
        </w:rPr>
        <w:t xml:space="preserve"> C</w:t>
      </w:r>
      <w:r w:rsidR="002B398E" w:rsidRPr="00CA6D75">
        <w:rPr>
          <w:rFonts w:ascii="Times New Roman" w:eastAsia="Times New Roman" w:hAnsi="Times New Roman" w:cs="Times New Roman"/>
          <w:color w:val="auto"/>
        </w:rPr>
        <w:t>lass Diagrams</w:t>
      </w:r>
      <w:bookmarkEnd w:id="223"/>
    </w:p>
    <w:p w14:paraId="74E7403F" w14:textId="537739BC" w:rsidR="002B398E" w:rsidRPr="00CA6D75" w:rsidRDefault="002B398E" w:rsidP="00CA6D75">
      <w:pPr>
        <w:rPr>
          <w:rFonts w:eastAsia="Times New Roman"/>
          <w:b/>
          <w:sz w:val="22"/>
          <w:szCs w:val="22"/>
        </w:rPr>
      </w:pPr>
      <w:r w:rsidRPr="00CA6D75">
        <w:rPr>
          <w:rFonts w:eastAsia="Times New Roman"/>
          <w:b/>
          <w:sz w:val="22"/>
          <w:szCs w:val="22"/>
        </w:rPr>
        <w:br/>
      </w:r>
      <w:r w:rsidRPr="00CA6D75">
        <w:rPr>
          <w:rFonts w:eastAsia="Times New Roman"/>
          <w:sz w:val="22"/>
          <w:szCs w:val="22"/>
        </w:rPr>
        <w:t xml:space="preserve">This class diagram is intended to show the information flow throughout the program and how the classes communicate with each other. An important feature to note is the general_cell class acting as a parent class for the three cell types. </w:t>
      </w:r>
    </w:p>
    <w:p w14:paraId="669894D7" w14:textId="77777777" w:rsidR="002B398E" w:rsidRPr="003401CB" w:rsidRDefault="002B398E" w:rsidP="002B398E">
      <w:pPr>
        <w:rPr>
          <w:rFonts w:eastAsia="Times New Roman"/>
          <w:b/>
          <w:sz w:val="22"/>
          <w:szCs w:val="22"/>
        </w:rPr>
      </w:pPr>
    </w:p>
    <w:p w14:paraId="0692E1F0" w14:textId="77777777" w:rsidR="002B398E" w:rsidRPr="003401CB" w:rsidRDefault="002B398E" w:rsidP="002B398E">
      <w:pPr>
        <w:rPr>
          <w:rFonts w:eastAsia="Times New Roman"/>
          <w:b/>
          <w:sz w:val="22"/>
          <w:szCs w:val="22"/>
        </w:rPr>
      </w:pPr>
    </w:p>
    <w:p w14:paraId="635755FA" w14:textId="77777777" w:rsidR="00914971" w:rsidRDefault="002B398E" w:rsidP="00914971">
      <w:pPr>
        <w:jc w:val="center"/>
        <w:rPr>
          <w:rFonts w:eastAsia="Times New Roman"/>
          <w:sz w:val="22"/>
          <w:szCs w:val="22"/>
        </w:rPr>
      </w:pPr>
      <w:r w:rsidRPr="003401CB">
        <w:rPr>
          <w:rFonts w:eastAsia="Times New Roman"/>
          <w:noProof/>
          <w:sz w:val="22"/>
          <w:szCs w:val="22"/>
        </w:rPr>
        <w:lastRenderedPageBreak/>
        <w:drawing>
          <wp:inline distT="0" distB="0" distL="0" distR="0" wp14:anchorId="09B38577" wp14:editId="103D51ED">
            <wp:extent cx="6283940" cy="3094866"/>
            <wp:effectExtent l="0" t="5715" r="10160" b="10160"/>
            <wp:docPr id="15" name="Picture 15" descr="class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assDiagram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5400000">
                      <a:off x="0" y="0"/>
                      <a:ext cx="6294033" cy="3099837"/>
                    </a:xfrm>
                    <a:prstGeom prst="rect">
                      <a:avLst/>
                    </a:prstGeom>
                    <a:noFill/>
                    <a:ln>
                      <a:noFill/>
                    </a:ln>
                  </pic:spPr>
                </pic:pic>
              </a:graphicData>
            </a:graphic>
          </wp:inline>
        </w:drawing>
      </w:r>
    </w:p>
    <w:p w14:paraId="4BF261E5" w14:textId="71B2229C" w:rsidR="002B398E" w:rsidRPr="003401CB" w:rsidRDefault="003D2EC0" w:rsidP="00914971">
      <w:pPr>
        <w:jc w:val="center"/>
        <w:rPr>
          <w:rFonts w:eastAsia="Times New Roman"/>
          <w:b/>
          <w:sz w:val="22"/>
          <w:szCs w:val="22"/>
        </w:rPr>
      </w:pPr>
      <w:r>
        <w:rPr>
          <w:rFonts w:eastAsia="Times New Roman"/>
          <w:sz w:val="22"/>
          <w:szCs w:val="22"/>
        </w:rPr>
        <w:t>Figure 4.7</w:t>
      </w:r>
      <w:r w:rsidR="002B398E" w:rsidRPr="003401CB">
        <w:rPr>
          <w:rFonts w:eastAsia="Times New Roman"/>
          <w:sz w:val="22"/>
          <w:szCs w:val="22"/>
        </w:rPr>
        <w:t>: Class diagram of CellABM</w:t>
      </w:r>
      <w:r w:rsidR="00E33B2F">
        <w:rPr>
          <w:rFonts w:eastAsia="Times New Roman"/>
          <w:sz w:val="22"/>
          <w:szCs w:val="22"/>
        </w:rPr>
        <w:t>.</w:t>
      </w:r>
      <w:r w:rsidR="002B398E" w:rsidRPr="003401CB">
        <w:rPr>
          <w:rFonts w:eastAsia="Times New Roman"/>
          <w:b/>
          <w:sz w:val="22"/>
          <w:szCs w:val="22"/>
        </w:rPr>
        <w:br/>
      </w:r>
    </w:p>
    <w:p w14:paraId="2C04D776" w14:textId="09502EB9" w:rsidR="00DB75A7" w:rsidRPr="00DB75A7" w:rsidRDefault="004E09B2" w:rsidP="00DB75A7">
      <w:pPr>
        <w:pStyle w:val="Heading2"/>
        <w:rPr>
          <w:rFonts w:ascii="Times New Roman" w:eastAsia="Times New Roman" w:hAnsi="Times New Roman" w:cs="Times New Roman"/>
          <w:color w:val="auto"/>
        </w:rPr>
      </w:pPr>
      <w:bookmarkStart w:id="224" w:name="_Toc513790646"/>
      <w:r>
        <w:rPr>
          <w:rFonts w:ascii="Times New Roman" w:eastAsia="Times New Roman" w:hAnsi="Times New Roman" w:cs="Times New Roman"/>
          <w:color w:val="auto"/>
        </w:rPr>
        <w:t>4.3</w:t>
      </w:r>
      <w:r w:rsidR="00DB75A7" w:rsidRPr="00DB75A7">
        <w:rPr>
          <w:rFonts w:ascii="Times New Roman" w:eastAsia="Times New Roman" w:hAnsi="Times New Roman" w:cs="Times New Roman"/>
          <w:color w:val="auto"/>
        </w:rPr>
        <w:t xml:space="preserve"> </w:t>
      </w:r>
      <w:r w:rsidR="002B398E" w:rsidRPr="00DB75A7">
        <w:rPr>
          <w:rFonts w:ascii="Times New Roman" w:eastAsia="Times New Roman" w:hAnsi="Times New Roman" w:cs="Times New Roman"/>
          <w:color w:val="auto"/>
        </w:rPr>
        <w:t>Environment</w:t>
      </w:r>
      <w:bookmarkEnd w:id="224"/>
    </w:p>
    <w:p w14:paraId="2CA26064" w14:textId="54BC1346" w:rsidR="002B398E" w:rsidRPr="00DB75A7" w:rsidRDefault="002B398E" w:rsidP="00DB75A7">
      <w:pPr>
        <w:rPr>
          <w:rFonts w:eastAsia="Times New Roman"/>
          <w:b/>
          <w:sz w:val="22"/>
          <w:szCs w:val="22"/>
        </w:rPr>
      </w:pPr>
      <w:r w:rsidRPr="00DB75A7">
        <w:rPr>
          <w:rFonts w:eastAsia="Times New Roman"/>
          <w:b/>
          <w:sz w:val="22"/>
          <w:szCs w:val="22"/>
        </w:rPr>
        <w:br/>
      </w:r>
      <w:r w:rsidRPr="00DB75A7">
        <w:rPr>
          <w:rFonts w:eastAsia="Times New Roman"/>
          <w:sz w:val="22"/>
          <w:szCs w:val="22"/>
        </w:rPr>
        <w:t>At the beginning of the program, the user will define several key parameters used to initialise the environment. Notably, the size (in microm</w:t>
      </w:r>
      <w:r w:rsidR="00E33B2F">
        <w:rPr>
          <w:rFonts w:eastAsia="Times New Roman"/>
          <w:sz w:val="22"/>
          <w:szCs w:val="22"/>
        </w:rPr>
        <w:t>etres), the number of starting proliferating c</w:t>
      </w:r>
      <w:r w:rsidRPr="00DB75A7">
        <w:rPr>
          <w:rFonts w:eastAsia="Times New Roman"/>
          <w:sz w:val="22"/>
          <w:szCs w:val="22"/>
        </w:rPr>
        <w:t>e</w:t>
      </w:r>
      <w:r w:rsidR="00E33B2F">
        <w:rPr>
          <w:rFonts w:eastAsia="Times New Roman"/>
          <w:sz w:val="22"/>
          <w:szCs w:val="22"/>
        </w:rPr>
        <w:t>lls and the number of starting senescent c</w:t>
      </w:r>
      <w:r w:rsidRPr="00DB75A7">
        <w:rPr>
          <w:rFonts w:eastAsia="Times New Roman"/>
          <w:sz w:val="22"/>
          <w:szCs w:val="22"/>
        </w:rPr>
        <w:t xml:space="preserve">ells. This allows the user to define cell ratios for differing patient ages in accordance with the research question. </w:t>
      </w:r>
    </w:p>
    <w:p w14:paraId="6C5899C4" w14:textId="7A72549C" w:rsidR="002B398E" w:rsidRPr="00DB75A7" w:rsidRDefault="00E33B2F" w:rsidP="00DB75A7">
      <w:pPr>
        <w:rPr>
          <w:rFonts w:eastAsia="Times New Roman"/>
          <w:b/>
          <w:sz w:val="22"/>
          <w:szCs w:val="22"/>
        </w:rPr>
      </w:pPr>
      <w:r>
        <w:rPr>
          <w:rFonts w:eastAsia="Times New Roman"/>
          <w:sz w:val="22"/>
          <w:szCs w:val="22"/>
        </w:rPr>
        <w:t>The e</w:t>
      </w:r>
      <w:r w:rsidR="002B398E" w:rsidRPr="00DB75A7">
        <w:rPr>
          <w:rFonts w:eastAsia="Times New Roman"/>
          <w:sz w:val="22"/>
          <w:szCs w:val="22"/>
        </w:rPr>
        <w:t xml:space="preserve">nvironment class creates the starting agents with a random set of parameters taken from a distributed range given, and appends them to a list of starting agents. </w:t>
      </w:r>
    </w:p>
    <w:p w14:paraId="1E0FF24F" w14:textId="77777777" w:rsidR="002B398E" w:rsidRPr="00DB75A7" w:rsidRDefault="002B398E" w:rsidP="00DB75A7">
      <w:pPr>
        <w:rPr>
          <w:rFonts w:eastAsia="Times New Roman"/>
          <w:color w:val="FF0000"/>
          <w:sz w:val="22"/>
          <w:szCs w:val="22"/>
        </w:rPr>
      </w:pPr>
      <w:r w:rsidRPr="00DB75A7">
        <w:rPr>
          <w:rFonts w:eastAsia="Times New Roman"/>
          <w:sz w:val="22"/>
          <w:szCs w:val="22"/>
        </w:rPr>
        <w:t xml:space="preserve">The environment will be modelled as a discrete space where agents cannot leave, to preserve computational runtime, and will provide the space for the agents to interact with each other. Cell positions can be mapped into this 2D space using a 2D array of equal size to the user’s definition and giving each cell an [x, y] coordinate. </w:t>
      </w:r>
      <w:r w:rsidRPr="00DB75A7">
        <w:rPr>
          <w:rFonts w:eastAsia="Times New Roman"/>
          <w:color w:val="FF0000"/>
          <w:sz w:val="22"/>
          <w:szCs w:val="22"/>
        </w:rPr>
        <w:t xml:space="preserve"> </w:t>
      </w:r>
    </w:p>
    <w:p w14:paraId="13008A96" w14:textId="64CF8F26" w:rsidR="002B398E" w:rsidRPr="00F345B6" w:rsidRDefault="002B398E" w:rsidP="00DB75A7">
      <w:pPr>
        <w:rPr>
          <w:rFonts w:eastAsia="Times New Roman"/>
          <w:sz w:val="22"/>
          <w:szCs w:val="22"/>
        </w:rPr>
      </w:pPr>
      <w:r w:rsidRPr="00F345B6">
        <w:rPr>
          <w:rFonts w:eastAsia="Times New Roman"/>
          <w:sz w:val="22"/>
          <w:szCs w:val="22"/>
        </w:rPr>
        <w:lastRenderedPageBreak/>
        <w:t>Although in biology endothelial cells live in a 3D space, they tend not to over-lap one another, thus creating a 2D plane. For this reason, it is believed that little information is lost by modelling in 2D.</w:t>
      </w:r>
    </w:p>
    <w:p w14:paraId="16AE40E9" w14:textId="27001E48" w:rsidR="00830234" w:rsidRPr="003401CB" w:rsidRDefault="00830234">
      <w:pPr>
        <w:rPr>
          <w:rFonts w:eastAsia="Times New Roman"/>
          <w:b/>
          <w:sz w:val="22"/>
          <w:szCs w:val="22"/>
        </w:rPr>
      </w:pPr>
    </w:p>
    <w:p w14:paraId="136AAE2A" w14:textId="4B3E96F7" w:rsidR="00C65769" w:rsidRPr="00DB75A7" w:rsidRDefault="004E09B2" w:rsidP="00DB75A7">
      <w:pPr>
        <w:pStyle w:val="Heading2"/>
        <w:rPr>
          <w:rFonts w:ascii="Times New Roman" w:eastAsia="Times New Roman" w:hAnsi="Times New Roman" w:cs="Times New Roman"/>
          <w:color w:val="auto"/>
        </w:rPr>
      </w:pPr>
      <w:bookmarkStart w:id="225" w:name="_Toc513790647"/>
      <w:r>
        <w:rPr>
          <w:rFonts w:ascii="Times New Roman" w:eastAsia="Times New Roman" w:hAnsi="Times New Roman" w:cs="Times New Roman"/>
          <w:color w:val="auto"/>
        </w:rPr>
        <w:t>4.4</w:t>
      </w:r>
      <w:r w:rsidR="00DB75A7" w:rsidRPr="00DB75A7">
        <w:rPr>
          <w:rFonts w:ascii="Times New Roman" w:eastAsia="Times New Roman" w:hAnsi="Times New Roman" w:cs="Times New Roman"/>
          <w:color w:val="auto"/>
        </w:rPr>
        <w:t xml:space="preserve"> </w:t>
      </w:r>
      <w:r w:rsidR="00263861" w:rsidRPr="00DB75A7">
        <w:rPr>
          <w:rFonts w:ascii="Times New Roman" w:eastAsia="Times New Roman" w:hAnsi="Times New Roman" w:cs="Times New Roman"/>
          <w:color w:val="auto"/>
        </w:rPr>
        <w:t>Simulations to Run</w:t>
      </w:r>
      <w:bookmarkEnd w:id="225"/>
    </w:p>
    <w:p w14:paraId="234DA42A" w14:textId="77777777" w:rsidR="00DB75A7" w:rsidRPr="00DB75A7" w:rsidRDefault="00DB75A7" w:rsidP="00DB75A7">
      <w:pPr>
        <w:rPr>
          <w:rFonts w:eastAsia="Times New Roman"/>
          <w:b/>
          <w:szCs w:val="22"/>
        </w:rPr>
      </w:pPr>
    </w:p>
    <w:p w14:paraId="1D8A50C2" w14:textId="31E9C5AA" w:rsidR="000E2293" w:rsidRPr="00F345B6" w:rsidRDefault="00263861" w:rsidP="00DB75A7">
      <w:pPr>
        <w:rPr>
          <w:rFonts w:eastAsia="Times New Roman"/>
          <w:sz w:val="22"/>
          <w:szCs w:val="22"/>
        </w:rPr>
      </w:pPr>
      <w:r w:rsidRPr="00F345B6">
        <w:rPr>
          <w:rFonts w:eastAsia="Times New Roman"/>
          <w:sz w:val="22"/>
          <w:szCs w:val="22"/>
        </w:rPr>
        <w:t xml:space="preserve">As the main objective of this project is to determine the different times taken for a wound to heal whilst varying the person’s age, </w:t>
      </w:r>
      <w:r w:rsidR="00090EDC" w:rsidRPr="00F345B6">
        <w:rPr>
          <w:rFonts w:eastAsia="Times New Roman"/>
          <w:sz w:val="22"/>
          <w:szCs w:val="22"/>
        </w:rPr>
        <w:t xml:space="preserve">several simulations will be run with varying percentages of senescent cells in accordance with </w:t>
      </w:r>
      <w:r w:rsidR="001259D3" w:rsidRPr="00F345B6">
        <w:rPr>
          <w:rFonts w:eastAsia="Times New Roman"/>
          <w:sz w:val="22"/>
          <w:szCs w:val="22"/>
        </w:rPr>
        <w:t xml:space="preserve">the </w:t>
      </w:r>
      <w:r w:rsidR="00AF7E1C" w:rsidRPr="00F345B6">
        <w:rPr>
          <w:rFonts w:eastAsia="Times New Roman"/>
          <w:sz w:val="22"/>
          <w:szCs w:val="22"/>
        </w:rPr>
        <w:t>primate paper in chapter 2.2</w:t>
      </w:r>
      <w:r w:rsidR="00F345B6" w:rsidRPr="00F345B6">
        <w:rPr>
          <w:rFonts w:eastAsia="Times New Roman"/>
          <w:sz w:val="22"/>
          <w:szCs w:val="22"/>
        </w:rPr>
        <w:t xml:space="preserve"> [</w:t>
      </w:r>
      <w:r w:rsidR="00A00EFE" w:rsidRPr="00A00EFE">
        <w:rPr>
          <w:sz w:val="22"/>
          <w:szCs w:val="22"/>
        </w:rPr>
        <w:t>13</w:t>
      </w:r>
      <w:r w:rsidR="00F345B6" w:rsidRPr="00F345B6">
        <w:rPr>
          <w:rFonts w:eastAsia="Times New Roman"/>
          <w:sz w:val="22"/>
          <w:szCs w:val="22"/>
        </w:rPr>
        <w:t>]</w:t>
      </w:r>
      <w:r w:rsidR="001F4BB9" w:rsidRPr="00F345B6">
        <w:rPr>
          <w:rFonts w:eastAsia="Times New Roman"/>
          <w:sz w:val="22"/>
          <w:szCs w:val="22"/>
        </w:rPr>
        <w:t xml:space="preserve">, </w:t>
      </w:r>
      <w:r w:rsidR="001259D3" w:rsidRPr="00F345B6">
        <w:rPr>
          <w:rFonts w:eastAsia="Times New Roman"/>
          <w:sz w:val="22"/>
          <w:szCs w:val="22"/>
        </w:rPr>
        <w:t>with</w:t>
      </w:r>
      <w:r w:rsidR="001F4BB9" w:rsidRPr="00F345B6">
        <w:rPr>
          <w:rFonts w:eastAsia="Times New Roman"/>
          <w:sz w:val="22"/>
          <w:szCs w:val="22"/>
        </w:rPr>
        <w:t xml:space="preserve"> the time taken be</w:t>
      </w:r>
      <w:r w:rsidR="001259D3" w:rsidRPr="00F345B6">
        <w:rPr>
          <w:rFonts w:eastAsia="Times New Roman"/>
          <w:sz w:val="22"/>
          <w:szCs w:val="22"/>
        </w:rPr>
        <w:t>ing</w:t>
      </w:r>
      <w:r w:rsidR="001F4BB9" w:rsidRPr="00F345B6">
        <w:rPr>
          <w:rFonts w:eastAsia="Times New Roman"/>
          <w:sz w:val="22"/>
          <w:szCs w:val="22"/>
        </w:rPr>
        <w:t xml:space="preserve"> plotted.</w:t>
      </w:r>
    </w:p>
    <w:p w14:paraId="2C33D536" w14:textId="1FDBF441" w:rsidR="009F3252" w:rsidRPr="00F345B6" w:rsidRDefault="009E57AA" w:rsidP="00DB75A7">
      <w:pPr>
        <w:rPr>
          <w:rFonts w:eastAsia="Times New Roman"/>
          <w:sz w:val="22"/>
          <w:szCs w:val="22"/>
        </w:rPr>
      </w:pPr>
      <w:r w:rsidRPr="00F345B6">
        <w:rPr>
          <w:rFonts w:eastAsia="Times New Roman"/>
          <w:sz w:val="22"/>
          <w:szCs w:val="22"/>
        </w:rPr>
        <w:t>ABMs are generally stochastic, and CellABM is no different. The initial placement of cells onto the environment is random</w:t>
      </w:r>
      <w:r w:rsidR="000844D5" w:rsidRPr="00F345B6">
        <w:rPr>
          <w:rFonts w:eastAsia="Times New Roman"/>
          <w:sz w:val="22"/>
          <w:szCs w:val="22"/>
        </w:rPr>
        <w:t xml:space="preserve">, so </w:t>
      </w:r>
      <w:r w:rsidR="003D2EC0" w:rsidRPr="00F345B6">
        <w:rPr>
          <w:rFonts w:eastAsia="Times New Roman"/>
          <w:sz w:val="22"/>
          <w:szCs w:val="22"/>
        </w:rPr>
        <w:t>too</w:t>
      </w:r>
      <w:r w:rsidR="00090EDC" w:rsidRPr="00F345B6">
        <w:rPr>
          <w:rFonts w:eastAsia="Times New Roman"/>
          <w:sz w:val="22"/>
          <w:szCs w:val="22"/>
        </w:rPr>
        <w:t xml:space="preserve"> is their starting size and stage in the cell cycle</w:t>
      </w:r>
      <w:r w:rsidR="008843CA" w:rsidRPr="00F345B6">
        <w:rPr>
          <w:rFonts w:eastAsia="Times New Roman"/>
          <w:sz w:val="22"/>
          <w:szCs w:val="22"/>
        </w:rPr>
        <w:t>.</w:t>
      </w:r>
      <w:r w:rsidRPr="00F345B6">
        <w:rPr>
          <w:rFonts w:eastAsia="Times New Roman"/>
          <w:sz w:val="22"/>
          <w:szCs w:val="22"/>
        </w:rPr>
        <w:t xml:space="preserve"> Due to these random variables, several simulations with the same starting parameters must be run to achieve adequate analysis of the model.</w:t>
      </w:r>
    </w:p>
    <w:p w14:paraId="1E5E65FA" w14:textId="118C79E3" w:rsidR="00A81001" w:rsidRPr="00F345B6" w:rsidRDefault="00A74319" w:rsidP="00DB75A7">
      <w:pPr>
        <w:rPr>
          <w:rFonts w:eastAsia="Times New Roman"/>
          <w:sz w:val="22"/>
          <w:szCs w:val="22"/>
        </w:rPr>
      </w:pPr>
      <w:r w:rsidRPr="00F345B6">
        <w:rPr>
          <w:rFonts w:eastAsia="Times New Roman"/>
          <w:sz w:val="22"/>
          <w:szCs w:val="22"/>
        </w:rPr>
        <w:t xml:space="preserve">Results of the simulations will be compared to </w:t>
      </w:r>
      <w:r w:rsidR="0060637F" w:rsidRPr="00F345B6">
        <w:rPr>
          <w:rFonts w:eastAsia="Times New Roman"/>
          <w:sz w:val="22"/>
          <w:szCs w:val="22"/>
        </w:rPr>
        <w:t xml:space="preserve">an in vitro study of </w:t>
      </w:r>
      <w:r w:rsidR="00FB09F6" w:rsidRPr="00F345B6">
        <w:rPr>
          <w:rFonts w:eastAsia="Times New Roman"/>
          <w:sz w:val="22"/>
          <w:szCs w:val="22"/>
        </w:rPr>
        <w:t xml:space="preserve">human umbilical vein </w:t>
      </w:r>
      <w:r w:rsidR="0060637F" w:rsidRPr="00F345B6">
        <w:rPr>
          <w:rFonts w:eastAsia="Times New Roman"/>
          <w:sz w:val="22"/>
          <w:szCs w:val="22"/>
        </w:rPr>
        <w:t xml:space="preserve">endothelial cells </w:t>
      </w:r>
      <w:r w:rsidR="00FB09F6" w:rsidRPr="00F345B6">
        <w:rPr>
          <w:rFonts w:eastAsia="Times New Roman"/>
          <w:sz w:val="22"/>
          <w:szCs w:val="22"/>
        </w:rPr>
        <w:t>which have been wounded with p20 pipette (around 400</w:t>
      </w:r>
      <w:r w:rsidR="00FB09F6">
        <w:sym w:font="Symbol" w:char="F06D"/>
      </w:r>
      <w:r w:rsidR="00090EDC" w:rsidRPr="00F345B6">
        <w:rPr>
          <w:rFonts w:eastAsia="Times New Roman"/>
          <w:sz w:val="22"/>
          <w:szCs w:val="22"/>
        </w:rPr>
        <w:t>m) on an area of 1mm by 1mm</w:t>
      </w:r>
      <w:r w:rsidR="00090EDC" w:rsidRPr="00A00EFE">
        <w:rPr>
          <w:rFonts w:eastAsia="Times New Roman"/>
          <w:sz w:val="22"/>
          <w:szCs w:val="22"/>
        </w:rPr>
        <w:t xml:space="preserve"> [</w:t>
      </w:r>
      <w:r w:rsidR="004D4471">
        <w:rPr>
          <w:rFonts w:eastAsia="Times New Roman"/>
          <w:sz w:val="22"/>
          <w:szCs w:val="22"/>
        </w:rPr>
        <w:t>28</w:t>
      </w:r>
      <w:r w:rsidR="00090EDC" w:rsidRPr="00A00EFE">
        <w:rPr>
          <w:rFonts w:eastAsia="Times New Roman"/>
          <w:sz w:val="22"/>
          <w:szCs w:val="22"/>
        </w:rPr>
        <w:t>]</w:t>
      </w:r>
      <w:r w:rsidR="00090EDC" w:rsidRPr="00F345B6">
        <w:rPr>
          <w:rFonts w:eastAsia="Times New Roman"/>
          <w:sz w:val="22"/>
          <w:szCs w:val="22"/>
        </w:rPr>
        <w:t xml:space="preserve">. </w:t>
      </w:r>
    </w:p>
    <w:p w14:paraId="281F97DB" w14:textId="77777777" w:rsidR="006D5F03" w:rsidRDefault="00AE01DE">
      <w:pPr>
        <w:rPr>
          <w:rFonts w:eastAsia="Times New Roman"/>
          <w:sz w:val="22"/>
          <w:szCs w:val="22"/>
        </w:rPr>
      </w:pPr>
      <w:r>
        <w:rPr>
          <w:rFonts w:eastAsia="Times New Roman"/>
          <w:sz w:val="22"/>
          <w:szCs w:val="22"/>
        </w:rPr>
        <w:br/>
      </w:r>
      <w:r>
        <w:rPr>
          <w:rFonts w:eastAsia="Times New Roman"/>
          <w:sz w:val="22"/>
          <w:szCs w:val="22"/>
        </w:rPr>
        <w:br/>
      </w:r>
      <w:r>
        <w:rPr>
          <w:rFonts w:eastAsia="Times New Roman"/>
          <w:sz w:val="22"/>
          <w:szCs w:val="22"/>
        </w:rPr>
        <w:br/>
      </w:r>
    </w:p>
    <w:p w14:paraId="38E8C794" w14:textId="77777777" w:rsidR="006D5F03" w:rsidRDefault="006D5F03">
      <w:pPr>
        <w:rPr>
          <w:rFonts w:eastAsia="Times New Roman"/>
          <w:sz w:val="22"/>
          <w:szCs w:val="22"/>
        </w:rPr>
      </w:pPr>
    </w:p>
    <w:p w14:paraId="553D5A19" w14:textId="77777777" w:rsidR="006D5F03" w:rsidRDefault="006D5F03">
      <w:pPr>
        <w:rPr>
          <w:rFonts w:eastAsia="Times New Roman"/>
          <w:sz w:val="22"/>
          <w:szCs w:val="22"/>
        </w:rPr>
      </w:pPr>
    </w:p>
    <w:p w14:paraId="2DB6490D" w14:textId="77777777" w:rsidR="006D5F03" w:rsidRDefault="006D5F03">
      <w:pPr>
        <w:rPr>
          <w:rFonts w:eastAsia="Times New Roman"/>
          <w:sz w:val="22"/>
          <w:szCs w:val="22"/>
        </w:rPr>
      </w:pPr>
    </w:p>
    <w:p w14:paraId="451D34A4" w14:textId="77777777" w:rsidR="006D5F03" w:rsidRDefault="006D5F03">
      <w:pPr>
        <w:rPr>
          <w:rFonts w:eastAsia="Times New Roman"/>
          <w:sz w:val="22"/>
          <w:szCs w:val="22"/>
        </w:rPr>
      </w:pPr>
    </w:p>
    <w:p w14:paraId="0C7944E8" w14:textId="77777777" w:rsidR="006D5F03" w:rsidRDefault="006D5F03">
      <w:pPr>
        <w:rPr>
          <w:rFonts w:eastAsia="Times New Roman"/>
          <w:sz w:val="22"/>
          <w:szCs w:val="22"/>
        </w:rPr>
      </w:pPr>
    </w:p>
    <w:p w14:paraId="23553D24" w14:textId="77777777" w:rsidR="006D5F03" w:rsidRDefault="006D5F03">
      <w:pPr>
        <w:rPr>
          <w:rFonts w:eastAsia="Times New Roman"/>
          <w:sz w:val="22"/>
          <w:szCs w:val="22"/>
        </w:rPr>
      </w:pPr>
    </w:p>
    <w:p w14:paraId="18176526" w14:textId="77777777" w:rsidR="006D5F03" w:rsidRDefault="006D5F03">
      <w:pPr>
        <w:rPr>
          <w:rFonts w:eastAsia="Times New Roman"/>
          <w:sz w:val="22"/>
          <w:szCs w:val="22"/>
        </w:rPr>
      </w:pPr>
    </w:p>
    <w:p w14:paraId="549018D4" w14:textId="77777777" w:rsidR="006D5F03" w:rsidRDefault="006D5F03">
      <w:pPr>
        <w:rPr>
          <w:rFonts w:eastAsia="Times New Roman"/>
          <w:sz w:val="22"/>
          <w:szCs w:val="22"/>
        </w:rPr>
      </w:pPr>
    </w:p>
    <w:p w14:paraId="3715556F" w14:textId="77777777" w:rsidR="006D5F03" w:rsidRDefault="006D5F03">
      <w:pPr>
        <w:rPr>
          <w:rFonts w:eastAsia="Times New Roman"/>
          <w:sz w:val="22"/>
          <w:szCs w:val="22"/>
        </w:rPr>
      </w:pPr>
    </w:p>
    <w:p w14:paraId="487B43B0" w14:textId="77777777" w:rsidR="006D5F03" w:rsidRDefault="006D5F03">
      <w:pPr>
        <w:rPr>
          <w:rFonts w:eastAsia="Times New Roman"/>
          <w:sz w:val="22"/>
          <w:szCs w:val="22"/>
        </w:rPr>
      </w:pPr>
    </w:p>
    <w:p w14:paraId="3BE091E7" w14:textId="77777777" w:rsidR="006D5F03" w:rsidRDefault="006D5F03">
      <w:pPr>
        <w:rPr>
          <w:rFonts w:eastAsia="Times New Roman"/>
          <w:sz w:val="22"/>
          <w:szCs w:val="22"/>
        </w:rPr>
      </w:pPr>
    </w:p>
    <w:p w14:paraId="314A1207" w14:textId="77777777" w:rsidR="006D5F03" w:rsidRDefault="006D5F03">
      <w:pPr>
        <w:rPr>
          <w:rFonts w:eastAsia="Times New Roman"/>
          <w:sz w:val="22"/>
          <w:szCs w:val="22"/>
        </w:rPr>
      </w:pPr>
    </w:p>
    <w:p w14:paraId="01A2587C" w14:textId="77777777" w:rsidR="006D5F03" w:rsidRDefault="006D5F03">
      <w:pPr>
        <w:rPr>
          <w:rFonts w:eastAsia="Times New Roman"/>
          <w:sz w:val="22"/>
          <w:szCs w:val="22"/>
        </w:rPr>
      </w:pPr>
    </w:p>
    <w:p w14:paraId="4C293A87" w14:textId="77777777" w:rsidR="006D5F03" w:rsidRDefault="006D5F03">
      <w:pPr>
        <w:rPr>
          <w:rFonts w:eastAsia="Times New Roman"/>
          <w:sz w:val="22"/>
          <w:szCs w:val="22"/>
        </w:rPr>
      </w:pPr>
    </w:p>
    <w:p w14:paraId="64B730B2" w14:textId="77777777" w:rsidR="006D5F03" w:rsidRDefault="006D5F03">
      <w:pPr>
        <w:rPr>
          <w:rFonts w:eastAsia="Times New Roman"/>
          <w:sz w:val="22"/>
          <w:szCs w:val="22"/>
        </w:rPr>
      </w:pPr>
    </w:p>
    <w:p w14:paraId="62D4184B" w14:textId="77777777" w:rsidR="006D5F03" w:rsidRDefault="006D5F03">
      <w:pPr>
        <w:rPr>
          <w:rFonts w:eastAsia="Times New Roman"/>
          <w:sz w:val="22"/>
          <w:szCs w:val="22"/>
        </w:rPr>
      </w:pPr>
    </w:p>
    <w:p w14:paraId="7DB4EA35" w14:textId="77777777" w:rsidR="006D5F03" w:rsidRDefault="006D5F03">
      <w:pPr>
        <w:rPr>
          <w:rFonts w:eastAsia="Times New Roman"/>
          <w:sz w:val="22"/>
          <w:szCs w:val="22"/>
        </w:rPr>
      </w:pPr>
    </w:p>
    <w:p w14:paraId="2089E1DA" w14:textId="77777777" w:rsidR="006D5F03" w:rsidRDefault="006D5F03">
      <w:pPr>
        <w:rPr>
          <w:rFonts w:eastAsia="Times New Roman"/>
          <w:sz w:val="22"/>
          <w:szCs w:val="22"/>
        </w:rPr>
      </w:pPr>
    </w:p>
    <w:p w14:paraId="64AA1F91" w14:textId="77777777" w:rsidR="006D5F03" w:rsidRDefault="006D5F03">
      <w:pPr>
        <w:rPr>
          <w:rFonts w:eastAsia="Times New Roman"/>
          <w:sz w:val="22"/>
          <w:szCs w:val="22"/>
        </w:rPr>
      </w:pPr>
    </w:p>
    <w:p w14:paraId="6D89E06E" w14:textId="77777777" w:rsidR="006D5F03" w:rsidRDefault="006D5F03">
      <w:pPr>
        <w:rPr>
          <w:rFonts w:eastAsia="Times New Roman"/>
          <w:sz w:val="22"/>
          <w:szCs w:val="22"/>
        </w:rPr>
      </w:pPr>
    </w:p>
    <w:p w14:paraId="5D73C53C" w14:textId="77777777" w:rsidR="006D5F03" w:rsidRDefault="006D5F03">
      <w:pPr>
        <w:rPr>
          <w:rFonts w:eastAsia="Times New Roman"/>
          <w:sz w:val="22"/>
          <w:szCs w:val="22"/>
        </w:rPr>
      </w:pPr>
    </w:p>
    <w:p w14:paraId="3D627094" w14:textId="77777777" w:rsidR="006D5F03" w:rsidRDefault="006D5F03">
      <w:pPr>
        <w:rPr>
          <w:rFonts w:eastAsia="Times New Roman"/>
          <w:sz w:val="22"/>
          <w:szCs w:val="22"/>
        </w:rPr>
      </w:pPr>
    </w:p>
    <w:p w14:paraId="0485B92F" w14:textId="77777777" w:rsidR="006D5F03" w:rsidRDefault="006D5F03">
      <w:pPr>
        <w:rPr>
          <w:rFonts w:eastAsia="Times New Roman"/>
          <w:sz w:val="22"/>
          <w:szCs w:val="22"/>
        </w:rPr>
      </w:pPr>
    </w:p>
    <w:p w14:paraId="191DE444" w14:textId="77777777" w:rsidR="006D5F03" w:rsidRDefault="006D5F03">
      <w:pPr>
        <w:rPr>
          <w:rFonts w:eastAsia="Times New Roman"/>
          <w:sz w:val="22"/>
          <w:szCs w:val="22"/>
        </w:rPr>
      </w:pPr>
    </w:p>
    <w:p w14:paraId="2ACAD447" w14:textId="77777777" w:rsidR="006D5F03" w:rsidRDefault="006D5F03">
      <w:pPr>
        <w:rPr>
          <w:rFonts w:eastAsia="Times New Roman"/>
          <w:sz w:val="22"/>
          <w:szCs w:val="22"/>
        </w:rPr>
      </w:pPr>
    </w:p>
    <w:p w14:paraId="423E7DE3" w14:textId="77777777" w:rsidR="006D5F03" w:rsidRDefault="006D5F03">
      <w:pPr>
        <w:rPr>
          <w:rFonts w:eastAsia="Times New Roman"/>
          <w:sz w:val="22"/>
          <w:szCs w:val="22"/>
        </w:rPr>
      </w:pPr>
    </w:p>
    <w:p w14:paraId="72703BFD" w14:textId="77777777" w:rsidR="006D5F03" w:rsidRDefault="006D5F03">
      <w:pPr>
        <w:rPr>
          <w:rFonts w:eastAsia="Times New Roman"/>
          <w:sz w:val="22"/>
          <w:szCs w:val="22"/>
        </w:rPr>
      </w:pPr>
    </w:p>
    <w:p w14:paraId="56BA4089" w14:textId="77777777" w:rsidR="006D5F03" w:rsidRDefault="006D5F03">
      <w:pPr>
        <w:rPr>
          <w:rFonts w:eastAsia="Times New Roman"/>
          <w:sz w:val="22"/>
          <w:szCs w:val="22"/>
        </w:rPr>
      </w:pPr>
    </w:p>
    <w:p w14:paraId="424AA9B3" w14:textId="77777777" w:rsidR="006D5F03" w:rsidRDefault="006D5F03">
      <w:pPr>
        <w:rPr>
          <w:rFonts w:eastAsia="Times New Roman"/>
          <w:sz w:val="22"/>
          <w:szCs w:val="22"/>
        </w:rPr>
      </w:pPr>
    </w:p>
    <w:p w14:paraId="14D26F95" w14:textId="5F1161FB" w:rsidR="00F42394" w:rsidRPr="00226F61" w:rsidRDefault="00AE01DE">
      <w:pPr>
        <w:rPr>
          <w:rFonts w:eastAsia="Times New Roman"/>
          <w:sz w:val="22"/>
          <w:szCs w:val="22"/>
        </w:rPr>
      </w:pPr>
      <w:r>
        <w:rPr>
          <w:rFonts w:eastAsia="Times New Roman"/>
          <w:sz w:val="22"/>
          <w:szCs w:val="22"/>
        </w:rPr>
        <w:br/>
      </w:r>
      <w:r>
        <w:rPr>
          <w:rFonts w:eastAsia="Times New Roman"/>
          <w:sz w:val="22"/>
          <w:szCs w:val="22"/>
        </w:rPr>
        <w:br/>
      </w:r>
    </w:p>
    <w:p w14:paraId="76BFA207" w14:textId="42E60CE9" w:rsidR="00DB75A7" w:rsidRDefault="00DB75A7" w:rsidP="00DB75A7">
      <w:pPr>
        <w:pStyle w:val="Heading1"/>
      </w:pPr>
      <w:bookmarkStart w:id="226" w:name="_Toc513790648"/>
      <w:commentRangeStart w:id="227"/>
      <w:r>
        <w:lastRenderedPageBreak/>
        <w:t xml:space="preserve">5 </w:t>
      </w:r>
      <w:r w:rsidR="00F42394" w:rsidRPr="00DB75A7">
        <w:t>Implementation and Testing</w:t>
      </w:r>
      <w:r>
        <w:br/>
      </w:r>
      <w:commentRangeEnd w:id="227"/>
      <w:r w:rsidR="0056699E">
        <w:rPr>
          <w:rStyle w:val="CommentReference"/>
          <w:b w:val="0"/>
          <w:bCs w:val="0"/>
          <w:kern w:val="0"/>
        </w:rPr>
        <w:commentReference w:id="227"/>
      </w:r>
      <w:bookmarkEnd w:id="226"/>
    </w:p>
    <w:p w14:paraId="2B0D58ED" w14:textId="55142DEF" w:rsidR="00BB4E8D" w:rsidRPr="00DB75A7" w:rsidRDefault="0013007D" w:rsidP="00DB75A7">
      <w:pPr>
        <w:rPr>
          <w:rFonts w:eastAsia="Times New Roman"/>
          <w:b/>
          <w:sz w:val="22"/>
          <w:szCs w:val="22"/>
        </w:rPr>
      </w:pPr>
      <w:r w:rsidRPr="00DB75A7">
        <w:rPr>
          <w:rFonts w:eastAsia="Times New Roman"/>
          <w:sz w:val="22"/>
          <w:szCs w:val="22"/>
        </w:rPr>
        <w:t xml:space="preserve">This </w:t>
      </w:r>
      <w:r w:rsidR="00087354" w:rsidRPr="00DB75A7">
        <w:rPr>
          <w:rFonts w:eastAsia="Times New Roman"/>
          <w:sz w:val="22"/>
          <w:szCs w:val="22"/>
        </w:rPr>
        <w:t>chapter</w:t>
      </w:r>
      <w:r w:rsidRPr="00DB75A7">
        <w:rPr>
          <w:rFonts w:eastAsia="Times New Roman"/>
          <w:sz w:val="22"/>
          <w:szCs w:val="22"/>
        </w:rPr>
        <w:t xml:space="preserve"> is concerned with the final process involved with implementing the background logic to produce the desired emergent behaviours. It will go t</w:t>
      </w:r>
      <w:r w:rsidR="00797494" w:rsidRPr="00DB75A7">
        <w:rPr>
          <w:rFonts w:eastAsia="Times New Roman"/>
          <w:sz w:val="22"/>
          <w:szCs w:val="22"/>
        </w:rPr>
        <w:t>hrough the rules outlined in 3.2</w:t>
      </w:r>
      <w:r w:rsidRPr="00DB75A7">
        <w:rPr>
          <w:rFonts w:eastAsia="Times New Roman"/>
          <w:sz w:val="22"/>
          <w:szCs w:val="22"/>
        </w:rPr>
        <w:t>.3 in detail</w:t>
      </w:r>
      <w:r w:rsidR="00E3583E" w:rsidRPr="00DB75A7">
        <w:rPr>
          <w:rFonts w:eastAsia="Times New Roman"/>
          <w:sz w:val="22"/>
          <w:szCs w:val="22"/>
        </w:rPr>
        <w:t>, t</w:t>
      </w:r>
      <w:r w:rsidRPr="00DB75A7">
        <w:rPr>
          <w:rFonts w:eastAsia="Times New Roman"/>
          <w:sz w:val="22"/>
          <w:szCs w:val="22"/>
        </w:rPr>
        <w:t xml:space="preserve">hen move onto </w:t>
      </w:r>
      <w:r w:rsidR="00E3583E" w:rsidRPr="00DB75A7">
        <w:rPr>
          <w:rFonts w:eastAsia="Times New Roman"/>
          <w:sz w:val="22"/>
          <w:szCs w:val="22"/>
        </w:rPr>
        <w:t>unit and face testing of these rules</w:t>
      </w:r>
      <w:r w:rsidRPr="00DB75A7">
        <w:rPr>
          <w:rFonts w:eastAsia="Times New Roman"/>
          <w:sz w:val="22"/>
          <w:szCs w:val="22"/>
        </w:rPr>
        <w:t xml:space="preserve">. </w:t>
      </w:r>
      <w:r w:rsidR="00243EE1" w:rsidRPr="00DB75A7">
        <w:rPr>
          <w:rFonts w:eastAsia="Times New Roman"/>
          <w:b/>
          <w:sz w:val="22"/>
          <w:szCs w:val="22"/>
        </w:rPr>
        <w:br/>
      </w:r>
    </w:p>
    <w:p w14:paraId="77FBEF3E" w14:textId="126C390E" w:rsidR="00DB75A7" w:rsidRPr="00DB75A7" w:rsidRDefault="00DB75A7" w:rsidP="00DB75A7">
      <w:pPr>
        <w:pStyle w:val="Heading2"/>
        <w:rPr>
          <w:rFonts w:ascii="Times New Roman" w:eastAsia="Times New Roman" w:hAnsi="Times New Roman" w:cs="Times New Roman"/>
          <w:color w:val="auto"/>
        </w:rPr>
      </w:pPr>
      <w:bookmarkStart w:id="228" w:name="_Toc513790649"/>
      <w:r w:rsidRPr="00DB75A7">
        <w:rPr>
          <w:rFonts w:ascii="Times New Roman" w:eastAsia="Times New Roman" w:hAnsi="Times New Roman" w:cs="Times New Roman"/>
          <w:color w:val="auto"/>
        </w:rPr>
        <w:t xml:space="preserve">5.1 </w:t>
      </w:r>
      <w:r w:rsidR="00C61608" w:rsidRPr="00DB75A7">
        <w:rPr>
          <w:rFonts w:ascii="Times New Roman" w:eastAsia="Times New Roman" w:hAnsi="Times New Roman" w:cs="Times New Roman"/>
          <w:color w:val="auto"/>
        </w:rPr>
        <w:t>Implementation</w:t>
      </w:r>
      <w:bookmarkEnd w:id="228"/>
    </w:p>
    <w:p w14:paraId="12E3F875" w14:textId="77777777" w:rsidR="00DB75A7" w:rsidRDefault="00DB75A7" w:rsidP="00DB75A7">
      <w:pPr>
        <w:pStyle w:val="ListParagraph"/>
        <w:ind w:left="500"/>
        <w:rPr>
          <w:rFonts w:ascii="Times New Roman" w:eastAsia="Times New Roman" w:hAnsi="Times New Roman" w:cs="Times New Roman"/>
          <w:szCs w:val="22"/>
        </w:rPr>
      </w:pPr>
    </w:p>
    <w:p w14:paraId="5E1BDE7D" w14:textId="134D64F5" w:rsidR="00FE58A1" w:rsidRPr="00E37CCD" w:rsidRDefault="00661C68" w:rsidP="00DB75A7">
      <w:pPr>
        <w:pStyle w:val="ListParagraph"/>
        <w:ind w:left="0"/>
        <w:rPr>
          <w:rFonts w:ascii="Times New Roman" w:eastAsia="Times New Roman" w:hAnsi="Times New Roman" w:cs="Times New Roman"/>
          <w:szCs w:val="22"/>
        </w:rPr>
      </w:pPr>
      <w:r w:rsidRPr="00E37CCD">
        <w:rPr>
          <w:rFonts w:ascii="Times New Roman" w:eastAsia="Times New Roman" w:hAnsi="Times New Roman" w:cs="Times New Roman"/>
          <w:sz w:val="22"/>
          <w:szCs w:val="22"/>
        </w:rPr>
        <w:t>CellABM already had several sections of the program and logic developed</w:t>
      </w:r>
      <w:r w:rsidR="00417BAD" w:rsidRPr="00E37CCD">
        <w:rPr>
          <w:rFonts w:ascii="Times New Roman" w:eastAsia="Times New Roman" w:hAnsi="Times New Roman" w:cs="Times New Roman"/>
          <w:sz w:val="22"/>
          <w:szCs w:val="22"/>
        </w:rPr>
        <w:t>, including overlap correction, basic cell agents, environment initialisation and basic cell interactions</w:t>
      </w:r>
      <w:r w:rsidRPr="00E37CCD">
        <w:rPr>
          <w:rFonts w:ascii="Times New Roman" w:eastAsia="Times New Roman" w:hAnsi="Times New Roman" w:cs="Times New Roman"/>
          <w:sz w:val="22"/>
          <w:szCs w:val="22"/>
        </w:rPr>
        <w:t xml:space="preserve">; </w:t>
      </w:r>
      <w:r w:rsidR="00C61608" w:rsidRPr="00E37CCD">
        <w:rPr>
          <w:rFonts w:ascii="Times New Roman" w:eastAsia="Times New Roman" w:hAnsi="Times New Roman" w:cs="Times New Roman"/>
          <w:sz w:val="22"/>
          <w:szCs w:val="22"/>
        </w:rPr>
        <w:t>therefore,</w:t>
      </w:r>
      <w:r w:rsidRPr="00E37CCD">
        <w:rPr>
          <w:rFonts w:ascii="Times New Roman" w:eastAsia="Times New Roman" w:hAnsi="Times New Roman" w:cs="Times New Roman"/>
          <w:sz w:val="22"/>
          <w:szCs w:val="22"/>
        </w:rPr>
        <w:t xml:space="preserve"> this chapter will focus on the areas of the program that </w:t>
      </w:r>
      <w:r w:rsidR="00F078D6" w:rsidRPr="00E37CCD">
        <w:rPr>
          <w:rFonts w:ascii="Times New Roman" w:eastAsia="Times New Roman" w:hAnsi="Times New Roman" w:cs="Times New Roman"/>
          <w:sz w:val="22"/>
          <w:szCs w:val="22"/>
        </w:rPr>
        <w:t>have been</w:t>
      </w:r>
      <w:r w:rsidRPr="00E37CCD">
        <w:rPr>
          <w:rFonts w:ascii="Times New Roman" w:eastAsia="Times New Roman" w:hAnsi="Times New Roman" w:cs="Times New Roman"/>
          <w:sz w:val="22"/>
          <w:szCs w:val="22"/>
        </w:rPr>
        <w:t xml:space="preserve"> changed or developed to produce the required emergent behaviour and observations.</w:t>
      </w:r>
      <w:r w:rsidR="00CE385D" w:rsidRPr="00E37CCD">
        <w:rPr>
          <w:rFonts w:ascii="Times New Roman" w:eastAsia="Times New Roman" w:hAnsi="Times New Roman" w:cs="Times New Roman"/>
          <w:sz w:val="22"/>
          <w:szCs w:val="22"/>
        </w:rPr>
        <w:br/>
        <w:t>Cell</w:t>
      </w:r>
      <w:r w:rsidR="003846E9" w:rsidRPr="00E37CCD">
        <w:rPr>
          <w:rFonts w:ascii="Times New Roman" w:eastAsia="Times New Roman" w:hAnsi="Times New Roman" w:cs="Times New Roman"/>
          <w:sz w:val="22"/>
          <w:szCs w:val="22"/>
        </w:rPr>
        <w:t>ABM was originally written in Python 2.7</w:t>
      </w:r>
      <w:r w:rsidR="00905549" w:rsidRPr="00E37CCD">
        <w:rPr>
          <w:rFonts w:ascii="Times New Roman" w:eastAsia="Times New Roman" w:hAnsi="Times New Roman" w:cs="Times New Roman"/>
          <w:sz w:val="22"/>
          <w:szCs w:val="22"/>
        </w:rPr>
        <w:t xml:space="preserve"> which was released in 2010 but is seen as the legacy version </w:t>
      </w:r>
      <w:r w:rsidR="00CE385D" w:rsidRPr="00E37CCD">
        <w:rPr>
          <w:rFonts w:ascii="Times New Roman" w:eastAsia="Times New Roman" w:hAnsi="Times New Roman" w:cs="Times New Roman"/>
          <w:sz w:val="22"/>
          <w:szCs w:val="22"/>
        </w:rPr>
        <w:t>of the language, with Python 3.6</w:t>
      </w:r>
      <w:r w:rsidR="00905549" w:rsidRPr="00E37CCD">
        <w:rPr>
          <w:rFonts w:ascii="Times New Roman" w:eastAsia="Times New Roman" w:hAnsi="Times New Roman" w:cs="Times New Roman"/>
          <w:sz w:val="22"/>
          <w:szCs w:val="22"/>
        </w:rPr>
        <w:t xml:space="preserve"> being the supported language of choice for present and future program</w:t>
      </w:r>
      <w:r w:rsidR="00914971" w:rsidRPr="00E37CCD">
        <w:rPr>
          <w:rFonts w:ascii="Times New Roman" w:eastAsia="Times New Roman" w:hAnsi="Times New Roman" w:cs="Times New Roman"/>
          <w:sz w:val="22"/>
          <w:szCs w:val="22"/>
        </w:rPr>
        <w:t>s</w:t>
      </w:r>
      <w:r w:rsidR="00905549" w:rsidRPr="00E37CCD">
        <w:rPr>
          <w:rFonts w:ascii="Times New Roman" w:eastAsia="Times New Roman" w:hAnsi="Times New Roman" w:cs="Times New Roman"/>
          <w:sz w:val="22"/>
          <w:szCs w:val="22"/>
        </w:rPr>
        <w:t>.</w:t>
      </w:r>
      <w:r w:rsidR="00C65A12" w:rsidRPr="00E37CCD">
        <w:rPr>
          <w:rFonts w:ascii="Times New Roman" w:eastAsia="Times New Roman" w:hAnsi="Times New Roman" w:cs="Times New Roman"/>
          <w:sz w:val="22"/>
          <w:szCs w:val="22"/>
        </w:rPr>
        <w:t xml:space="preserve"> Thankfully man</w:t>
      </w:r>
      <w:r w:rsidR="00CE385D" w:rsidRPr="00E37CCD">
        <w:rPr>
          <w:rFonts w:ascii="Times New Roman" w:eastAsia="Times New Roman" w:hAnsi="Times New Roman" w:cs="Times New Roman"/>
          <w:sz w:val="22"/>
          <w:szCs w:val="22"/>
        </w:rPr>
        <w:t>y of the modules from Python 2.7</w:t>
      </w:r>
      <w:r w:rsidR="00C65A12" w:rsidRPr="00E37CCD">
        <w:rPr>
          <w:rFonts w:ascii="Times New Roman" w:eastAsia="Times New Roman" w:hAnsi="Times New Roman" w:cs="Times New Roman"/>
          <w:sz w:val="22"/>
          <w:szCs w:val="22"/>
        </w:rPr>
        <w:t xml:space="preserve"> have been ported over to Pyt</w:t>
      </w:r>
      <w:r w:rsidR="00CE385D" w:rsidRPr="00E37CCD">
        <w:rPr>
          <w:rFonts w:ascii="Times New Roman" w:eastAsia="Times New Roman" w:hAnsi="Times New Roman" w:cs="Times New Roman"/>
          <w:sz w:val="22"/>
          <w:szCs w:val="22"/>
        </w:rPr>
        <w:t>hon 3.6</w:t>
      </w:r>
      <w:r w:rsidR="003029B1" w:rsidRPr="00E37CCD">
        <w:rPr>
          <w:rFonts w:ascii="Times New Roman" w:eastAsia="Times New Roman" w:hAnsi="Times New Roman" w:cs="Times New Roman"/>
          <w:sz w:val="22"/>
          <w:szCs w:val="22"/>
        </w:rPr>
        <w:t xml:space="preserve">, such as NumPy </w:t>
      </w:r>
      <w:r w:rsidR="00CE385D" w:rsidRPr="00E37CCD">
        <w:rPr>
          <w:rFonts w:ascii="Times New Roman" w:eastAsia="Times New Roman" w:hAnsi="Times New Roman" w:cs="Times New Roman"/>
          <w:sz w:val="22"/>
          <w:szCs w:val="22"/>
        </w:rPr>
        <w:t>which Cell</w:t>
      </w:r>
      <w:r w:rsidR="00C65A12" w:rsidRPr="00E37CCD">
        <w:rPr>
          <w:rFonts w:ascii="Times New Roman" w:eastAsia="Times New Roman" w:hAnsi="Times New Roman" w:cs="Times New Roman"/>
          <w:sz w:val="22"/>
          <w:szCs w:val="22"/>
        </w:rPr>
        <w:t>ABM uses</w:t>
      </w:r>
      <w:r w:rsidR="002A3C8B" w:rsidRPr="00E37CCD">
        <w:rPr>
          <w:rFonts w:ascii="Times New Roman" w:eastAsia="Times New Roman" w:hAnsi="Times New Roman" w:cs="Times New Roman"/>
          <w:sz w:val="22"/>
          <w:szCs w:val="22"/>
        </w:rPr>
        <w:t xml:space="preserve"> for matrix creation and mathematical functions. This leaves</w:t>
      </w:r>
      <w:r w:rsidR="003029B1" w:rsidRPr="00E37CCD">
        <w:rPr>
          <w:rFonts w:ascii="Times New Roman" w:eastAsia="Times New Roman" w:hAnsi="Times New Roman" w:cs="Times New Roman"/>
          <w:sz w:val="22"/>
          <w:szCs w:val="22"/>
        </w:rPr>
        <w:t xml:space="preserve"> onl</w:t>
      </w:r>
      <w:r w:rsidR="002A3C8B" w:rsidRPr="00E37CCD">
        <w:rPr>
          <w:rFonts w:ascii="Times New Roman" w:eastAsia="Times New Roman" w:hAnsi="Times New Roman" w:cs="Times New Roman"/>
          <w:sz w:val="22"/>
          <w:szCs w:val="22"/>
        </w:rPr>
        <w:t>y basic refactoring of the code and</w:t>
      </w:r>
      <w:r w:rsidR="003029B1" w:rsidRPr="00E37CCD">
        <w:rPr>
          <w:rFonts w:ascii="Times New Roman" w:eastAsia="Times New Roman" w:hAnsi="Times New Roman" w:cs="Times New Roman"/>
          <w:sz w:val="22"/>
          <w:szCs w:val="22"/>
        </w:rPr>
        <w:t xml:space="preserve"> </w:t>
      </w:r>
      <w:r w:rsidR="00096235" w:rsidRPr="00E37CCD">
        <w:rPr>
          <w:rFonts w:ascii="Times New Roman" w:eastAsia="Times New Roman" w:hAnsi="Times New Roman" w:cs="Times New Roman"/>
          <w:sz w:val="22"/>
          <w:szCs w:val="22"/>
        </w:rPr>
        <w:t>changing print statements to functions</w:t>
      </w:r>
      <w:r w:rsidR="002A3C8B" w:rsidRPr="00E37CCD">
        <w:rPr>
          <w:rFonts w:ascii="Times New Roman" w:eastAsia="Times New Roman" w:hAnsi="Times New Roman" w:cs="Times New Roman"/>
          <w:sz w:val="22"/>
          <w:szCs w:val="22"/>
        </w:rPr>
        <w:t xml:space="preserve"> to make CellABM Python 3.6 compatible</w:t>
      </w:r>
      <w:r w:rsidR="001830F5" w:rsidRPr="00E37CCD">
        <w:rPr>
          <w:rFonts w:ascii="Times New Roman" w:eastAsia="Times New Roman" w:hAnsi="Times New Roman" w:cs="Times New Roman"/>
          <w:sz w:val="22"/>
          <w:szCs w:val="22"/>
        </w:rPr>
        <w:t>. The change</w:t>
      </w:r>
      <w:r w:rsidR="0003588D" w:rsidRPr="00E37CCD">
        <w:rPr>
          <w:rFonts w:ascii="Times New Roman" w:eastAsia="Times New Roman" w:hAnsi="Times New Roman" w:cs="Times New Roman"/>
          <w:sz w:val="22"/>
          <w:szCs w:val="22"/>
        </w:rPr>
        <w:t>s</w:t>
      </w:r>
      <w:r w:rsidR="00D139FA" w:rsidRPr="00E37CCD">
        <w:rPr>
          <w:rFonts w:ascii="Times New Roman" w:eastAsia="Times New Roman" w:hAnsi="Times New Roman" w:cs="Times New Roman"/>
          <w:sz w:val="22"/>
          <w:szCs w:val="22"/>
        </w:rPr>
        <w:t xml:space="preserve"> brought in by</w:t>
      </w:r>
      <w:r w:rsidR="001830F5" w:rsidRPr="00E37CCD">
        <w:rPr>
          <w:rFonts w:ascii="Times New Roman" w:eastAsia="Times New Roman" w:hAnsi="Times New Roman" w:cs="Times New Roman"/>
          <w:sz w:val="22"/>
          <w:szCs w:val="22"/>
        </w:rPr>
        <w:t xml:space="preserve"> Python </w:t>
      </w:r>
      <w:r w:rsidR="002A3C8B" w:rsidRPr="00E37CCD">
        <w:rPr>
          <w:rFonts w:ascii="Times New Roman" w:eastAsia="Times New Roman" w:hAnsi="Times New Roman" w:cs="Times New Roman"/>
          <w:sz w:val="22"/>
          <w:szCs w:val="22"/>
        </w:rPr>
        <w:t>3.6</w:t>
      </w:r>
      <w:r w:rsidR="001830F5" w:rsidRPr="00E37CCD">
        <w:rPr>
          <w:rFonts w:ascii="Times New Roman" w:eastAsia="Times New Roman" w:hAnsi="Times New Roman" w:cs="Times New Roman"/>
          <w:sz w:val="22"/>
          <w:szCs w:val="22"/>
        </w:rPr>
        <w:t xml:space="preserve"> </w:t>
      </w:r>
      <w:r w:rsidR="00D139FA" w:rsidRPr="00E37CCD">
        <w:rPr>
          <w:rFonts w:ascii="Times New Roman" w:eastAsia="Times New Roman" w:hAnsi="Times New Roman" w:cs="Times New Roman"/>
          <w:sz w:val="22"/>
          <w:szCs w:val="22"/>
        </w:rPr>
        <w:t>are</w:t>
      </w:r>
      <w:r w:rsidR="001830F5" w:rsidRPr="00E37CCD">
        <w:rPr>
          <w:rFonts w:ascii="Times New Roman" w:eastAsia="Times New Roman" w:hAnsi="Times New Roman" w:cs="Times New Roman"/>
          <w:sz w:val="22"/>
          <w:szCs w:val="22"/>
        </w:rPr>
        <w:t xml:space="preserve"> to adjust certain aspects of the old Python program language to be simpler for new programmers to develop, and make it easier to read.</w:t>
      </w:r>
    </w:p>
    <w:p w14:paraId="5FC21C77" w14:textId="5EC4DB83" w:rsidR="00783D8D" w:rsidRPr="00E37CCD" w:rsidRDefault="00783D8D" w:rsidP="00DB75A7">
      <w:pPr>
        <w:rPr>
          <w:rFonts w:eastAsia="Times New Roman"/>
          <w:sz w:val="22"/>
          <w:szCs w:val="22"/>
        </w:rPr>
      </w:pPr>
      <w:r w:rsidRPr="00E37CCD">
        <w:rPr>
          <w:rFonts w:eastAsia="Times New Roman"/>
          <w:sz w:val="22"/>
          <w:szCs w:val="22"/>
        </w:rPr>
        <w:t>These rules have been created using the logic shown in the design flow charts.</w:t>
      </w:r>
    </w:p>
    <w:p w14:paraId="3838995D" w14:textId="77777777" w:rsidR="00E53751" w:rsidRDefault="00E53751" w:rsidP="00661C68">
      <w:pPr>
        <w:pStyle w:val="ListParagraph"/>
        <w:ind w:left="500"/>
        <w:rPr>
          <w:rFonts w:eastAsia="Times New Roman"/>
          <w:sz w:val="22"/>
          <w:szCs w:val="22"/>
        </w:rPr>
      </w:pPr>
    </w:p>
    <w:p w14:paraId="6E60515C" w14:textId="3CE9352A" w:rsidR="00E53751" w:rsidRPr="00DB75A7" w:rsidRDefault="00506F72" w:rsidP="00DB75A7">
      <w:pPr>
        <w:pStyle w:val="Heading3"/>
        <w:rPr>
          <w:rFonts w:ascii="Times New Roman" w:eastAsia="Times New Roman" w:hAnsi="Times New Roman" w:cs="Times New Roman"/>
          <w:color w:val="auto"/>
        </w:rPr>
      </w:pPr>
      <w:bookmarkStart w:id="229" w:name="_Toc513790650"/>
      <w:r w:rsidRPr="00DB75A7">
        <w:rPr>
          <w:rFonts w:ascii="Times New Roman" w:eastAsia="Times New Roman" w:hAnsi="Times New Roman" w:cs="Times New Roman"/>
          <w:color w:val="auto"/>
        </w:rPr>
        <w:t xml:space="preserve">5.1.1 </w:t>
      </w:r>
      <w:r w:rsidR="00EA72EE" w:rsidRPr="00DB75A7">
        <w:rPr>
          <w:rFonts w:ascii="Times New Roman" w:eastAsia="Times New Roman" w:hAnsi="Times New Roman" w:cs="Times New Roman"/>
          <w:color w:val="auto"/>
        </w:rPr>
        <w:t>Changes to CellABM</w:t>
      </w:r>
      <w:bookmarkEnd w:id="229"/>
    </w:p>
    <w:p w14:paraId="354A8322" w14:textId="77777777" w:rsidR="00DB75A7" w:rsidRPr="00B42FA3" w:rsidRDefault="00DB75A7" w:rsidP="00B42FA3">
      <w:pPr>
        <w:ind w:firstLine="500"/>
        <w:rPr>
          <w:rFonts w:eastAsia="Times New Roman"/>
          <w:szCs w:val="22"/>
        </w:rPr>
      </w:pPr>
    </w:p>
    <w:p w14:paraId="47321E9D" w14:textId="2FE794B9" w:rsidR="00EA72EE" w:rsidRPr="00DB75A7" w:rsidRDefault="00EA72EE" w:rsidP="00DB75A7">
      <w:pPr>
        <w:rPr>
          <w:rFonts w:eastAsia="Times New Roman"/>
          <w:sz w:val="22"/>
          <w:szCs w:val="22"/>
        </w:rPr>
      </w:pPr>
      <w:r w:rsidRPr="00DB75A7">
        <w:rPr>
          <w:rFonts w:eastAsia="Times New Roman"/>
          <w:sz w:val="22"/>
          <w:szCs w:val="22"/>
        </w:rPr>
        <w:t>A significant amount of refactoring has taken place to convert the original code into PEP8 [</w:t>
      </w:r>
      <w:r w:rsidR="004D4471">
        <w:rPr>
          <w:rFonts w:eastAsia="Times New Roman"/>
          <w:sz w:val="22"/>
          <w:szCs w:val="22"/>
        </w:rPr>
        <w:t>31</w:t>
      </w:r>
      <w:r w:rsidRPr="00DB75A7">
        <w:rPr>
          <w:rFonts w:eastAsia="Times New Roman"/>
          <w:sz w:val="22"/>
          <w:szCs w:val="22"/>
        </w:rPr>
        <w:t xml:space="preserve">] and a number of unused parameters have been removed. </w:t>
      </w:r>
      <w:r w:rsidR="00FC640A" w:rsidRPr="00DB75A7">
        <w:rPr>
          <w:rFonts w:eastAsia="Times New Roman"/>
          <w:sz w:val="22"/>
          <w:szCs w:val="22"/>
        </w:rPr>
        <w:t xml:space="preserve">In addition to these adaptions, a new agent has been introduced to increase the total number to 3. </w:t>
      </w:r>
      <w:r w:rsidRPr="00DB75A7">
        <w:rPr>
          <w:rFonts w:eastAsia="Times New Roman"/>
          <w:sz w:val="22"/>
          <w:szCs w:val="22"/>
        </w:rPr>
        <w:t xml:space="preserve">Docstrings have been created for each class and method, allowing future development of the program to be achieved easily. </w:t>
      </w:r>
      <w:r w:rsidR="008B3E30" w:rsidRPr="00DB75A7">
        <w:rPr>
          <w:rFonts w:eastAsia="Times New Roman"/>
          <w:sz w:val="22"/>
          <w:szCs w:val="22"/>
        </w:rPr>
        <w:t>The time step has been set to every 6 hours, this is a balance between the simulations taking too long to run to achieve adequate results to compensate for the stochastic nature, and not being too long to prevent behaviours being expressed.</w:t>
      </w:r>
    </w:p>
    <w:p w14:paraId="30B4CAC4" w14:textId="3E8E2E61" w:rsidR="00506F72" w:rsidRPr="006E23C6" w:rsidRDefault="00506F72" w:rsidP="006E23C6">
      <w:pPr>
        <w:rPr>
          <w:rFonts w:eastAsia="Times New Roman"/>
          <w:szCs w:val="22"/>
        </w:rPr>
      </w:pPr>
    </w:p>
    <w:p w14:paraId="26AB77D0" w14:textId="6EF4DCC4" w:rsidR="00506F72" w:rsidRPr="00DB75A7" w:rsidRDefault="00506F72" w:rsidP="00DB75A7">
      <w:pPr>
        <w:pStyle w:val="Heading3"/>
        <w:rPr>
          <w:rFonts w:ascii="Times New Roman" w:eastAsia="Times New Roman" w:hAnsi="Times New Roman" w:cs="Times New Roman"/>
          <w:color w:val="auto"/>
        </w:rPr>
      </w:pPr>
      <w:bookmarkStart w:id="230" w:name="_Toc513790651"/>
      <w:r w:rsidRPr="00DB75A7">
        <w:rPr>
          <w:rFonts w:ascii="Times New Roman" w:eastAsia="Times New Roman" w:hAnsi="Times New Roman" w:cs="Times New Roman"/>
          <w:color w:val="auto"/>
        </w:rPr>
        <w:t>5.</w:t>
      </w:r>
      <w:r w:rsidR="00BC3C7C" w:rsidRPr="00DB75A7">
        <w:rPr>
          <w:rFonts w:ascii="Times New Roman" w:eastAsia="Times New Roman" w:hAnsi="Times New Roman" w:cs="Times New Roman"/>
          <w:color w:val="auto"/>
        </w:rPr>
        <w:t xml:space="preserve">1.2 </w:t>
      </w:r>
      <w:r w:rsidR="00F30C9C" w:rsidRPr="00DB75A7">
        <w:rPr>
          <w:rFonts w:ascii="Times New Roman" w:eastAsia="Times New Roman" w:hAnsi="Times New Roman" w:cs="Times New Roman"/>
          <w:color w:val="auto"/>
        </w:rPr>
        <w:t>Senescent Agent</w:t>
      </w:r>
      <w:bookmarkEnd w:id="230"/>
    </w:p>
    <w:p w14:paraId="62C0E321" w14:textId="77777777" w:rsidR="00DB75A7" w:rsidRDefault="00DB75A7" w:rsidP="00506F72">
      <w:pPr>
        <w:pStyle w:val="ListParagraph"/>
        <w:ind w:left="500"/>
        <w:rPr>
          <w:rFonts w:ascii="Times New Roman" w:eastAsia="Times New Roman" w:hAnsi="Times New Roman" w:cs="Times New Roman"/>
          <w:szCs w:val="22"/>
        </w:rPr>
      </w:pPr>
    </w:p>
    <w:p w14:paraId="30C25325" w14:textId="53CED2F0" w:rsidR="00BC3C7C" w:rsidRPr="00DB75A7" w:rsidRDefault="00BC3C7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5.1.2.1 Class overview</w:t>
      </w:r>
    </w:p>
    <w:p w14:paraId="6186A27A" w14:textId="77777777" w:rsidR="00DB75A7" w:rsidRPr="00DB75A7" w:rsidRDefault="00DB75A7" w:rsidP="00DB75A7">
      <w:pPr>
        <w:rPr>
          <w:rFonts w:eastAsia="Times New Roman"/>
          <w:szCs w:val="22"/>
        </w:rPr>
      </w:pPr>
    </w:p>
    <w:p w14:paraId="616A5464" w14:textId="3D8AE1BF" w:rsidR="00AD5DB0" w:rsidRPr="00DB75A7" w:rsidRDefault="00AD5DB0" w:rsidP="00DB75A7">
      <w:pPr>
        <w:rPr>
          <w:rFonts w:eastAsia="Times New Roman"/>
          <w:sz w:val="22"/>
          <w:szCs w:val="22"/>
        </w:rPr>
      </w:pPr>
      <w:r w:rsidRPr="00DB75A7">
        <w:rPr>
          <w:rFonts w:eastAsia="Times New Roman"/>
          <w:sz w:val="22"/>
          <w:szCs w:val="22"/>
        </w:rPr>
        <w:t>The senescent agent is a subc</w:t>
      </w:r>
      <w:r w:rsidR="00C8520D" w:rsidRPr="00DB75A7">
        <w:rPr>
          <w:rFonts w:eastAsia="Times New Roman"/>
          <w:sz w:val="22"/>
          <w:szCs w:val="22"/>
        </w:rPr>
        <w:t xml:space="preserve">lass of the general cell class allowing for varying parameters to be specific to the senescent cell. </w:t>
      </w:r>
      <w:r w:rsidR="00B33700" w:rsidRPr="00DB75A7">
        <w:rPr>
          <w:rFonts w:eastAsia="Times New Roman"/>
          <w:sz w:val="22"/>
          <w:szCs w:val="22"/>
        </w:rPr>
        <w:t xml:space="preserve">As proliferating and quiescent cells can </w:t>
      </w:r>
      <w:r w:rsidR="00866EE7">
        <w:rPr>
          <w:rFonts w:eastAsia="Times New Roman"/>
          <w:sz w:val="22"/>
          <w:szCs w:val="22"/>
        </w:rPr>
        <w:t>change</w:t>
      </w:r>
      <w:r w:rsidR="00B33700" w:rsidRPr="00DB75A7">
        <w:rPr>
          <w:rFonts w:eastAsia="Times New Roman"/>
          <w:sz w:val="22"/>
          <w:szCs w:val="22"/>
        </w:rPr>
        <w:t xml:space="preserve"> into senescent cells and they are capable of being 5</w:t>
      </w:r>
      <w:r w:rsidR="00B33700">
        <w:sym w:font="Symbol" w:char="F06D"/>
      </w:r>
      <w:r w:rsidR="00B33700" w:rsidRPr="00DB75A7">
        <w:rPr>
          <w:rFonts w:eastAsia="Times New Roman"/>
          <w:sz w:val="22"/>
          <w:szCs w:val="22"/>
        </w:rPr>
        <w:t>m radius this is the minimum radius the senescent cells can be.</w:t>
      </w:r>
      <w:r w:rsidR="00810D17" w:rsidRPr="00DB75A7">
        <w:rPr>
          <w:rFonts w:eastAsia="Times New Roman"/>
          <w:sz w:val="22"/>
          <w:szCs w:val="22"/>
        </w:rPr>
        <w:t xml:space="preserve"> It has been programmed as 4.9 so cells at 5</w:t>
      </w:r>
      <w:r w:rsidR="00810D17">
        <w:sym w:font="Symbol" w:char="F06D"/>
      </w:r>
      <w:r w:rsidR="00810D17" w:rsidRPr="00DB75A7">
        <w:rPr>
          <w:rFonts w:eastAsia="Times New Roman"/>
          <w:sz w:val="22"/>
          <w:szCs w:val="22"/>
        </w:rPr>
        <w:t xml:space="preserve">m aren’t removed from the simulation. </w:t>
      </w:r>
      <w:r w:rsidR="00B33700" w:rsidRPr="00DB75A7">
        <w:rPr>
          <w:rFonts w:eastAsia="Times New Roman"/>
          <w:sz w:val="22"/>
          <w:szCs w:val="22"/>
        </w:rPr>
        <w:t xml:space="preserve"> </w:t>
      </w:r>
    </w:p>
    <w:p w14:paraId="18FA545F" w14:textId="64537B9D" w:rsidR="00B33700" w:rsidRPr="00DB75A7" w:rsidRDefault="00B33700" w:rsidP="00DB75A7">
      <w:pPr>
        <w:rPr>
          <w:rFonts w:eastAsia="Times New Roman"/>
          <w:sz w:val="22"/>
          <w:szCs w:val="22"/>
        </w:rPr>
      </w:pPr>
      <w:r w:rsidRPr="00DB75A7">
        <w:rPr>
          <w:rFonts w:eastAsia="Times New Roman"/>
          <w:sz w:val="22"/>
          <w:szCs w:val="22"/>
        </w:rPr>
        <w:t xml:space="preserve">These cells are intended to act as </w:t>
      </w:r>
      <w:r w:rsidR="007E4D0C" w:rsidRPr="00DB75A7">
        <w:rPr>
          <w:rFonts w:eastAsia="Times New Roman"/>
          <w:sz w:val="22"/>
          <w:szCs w:val="22"/>
        </w:rPr>
        <w:t>barriers to the surrounding cell,</w:t>
      </w:r>
      <w:r w:rsidRPr="00DB75A7">
        <w:rPr>
          <w:rFonts w:eastAsia="Times New Roman"/>
          <w:sz w:val="22"/>
          <w:szCs w:val="22"/>
        </w:rPr>
        <w:t xml:space="preserve"> slowing down the wound healing, therefore</w:t>
      </w:r>
      <w:r w:rsidR="00EB2AB1" w:rsidRPr="00DB75A7">
        <w:rPr>
          <w:rFonts w:eastAsia="Times New Roman"/>
          <w:sz w:val="22"/>
          <w:szCs w:val="22"/>
        </w:rPr>
        <w:t>,</w:t>
      </w:r>
      <w:r w:rsidRPr="00DB75A7">
        <w:rPr>
          <w:rFonts w:eastAsia="Times New Roman"/>
          <w:sz w:val="22"/>
          <w:szCs w:val="22"/>
        </w:rPr>
        <w:t xml:space="preserve"> a speed</w:t>
      </w:r>
      <w:r w:rsidR="003A1254" w:rsidRPr="00DB75A7">
        <w:rPr>
          <w:rFonts w:eastAsia="Times New Roman"/>
          <w:sz w:val="22"/>
          <w:szCs w:val="22"/>
        </w:rPr>
        <w:t xml:space="preserve"> of 0 has been assigned to them</w:t>
      </w:r>
      <w:r w:rsidRPr="00DB75A7">
        <w:rPr>
          <w:rFonts w:eastAsia="Times New Roman"/>
          <w:sz w:val="22"/>
          <w:szCs w:val="22"/>
        </w:rPr>
        <w:t xml:space="preserve"> ensuring they don’t migrate around the simulation.</w:t>
      </w:r>
    </w:p>
    <w:p w14:paraId="52977F99" w14:textId="58868EC6" w:rsidR="001463D8" w:rsidRPr="0035792D" w:rsidRDefault="001463D8" w:rsidP="0035792D">
      <w:pPr>
        <w:rPr>
          <w:rFonts w:eastAsia="Times New Roman"/>
          <w:sz w:val="22"/>
          <w:szCs w:val="22"/>
        </w:rPr>
      </w:pPr>
      <w:r w:rsidRPr="00DB75A7">
        <w:rPr>
          <w:rFonts w:eastAsia="Times New Roman"/>
          <w:sz w:val="22"/>
          <w:szCs w:val="22"/>
        </w:rPr>
        <w:t>As seen in chapter 2.3 senescent cells can live upwards of three years</w:t>
      </w:r>
      <w:r w:rsidR="000F5031" w:rsidRPr="00DB75A7">
        <w:rPr>
          <w:rFonts w:eastAsia="Times New Roman"/>
          <w:sz w:val="22"/>
          <w:szCs w:val="22"/>
        </w:rPr>
        <w:t xml:space="preserve"> [</w:t>
      </w:r>
      <w:r w:rsidR="00A00EFE" w:rsidRPr="00DB75A7">
        <w:rPr>
          <w:rFonts w:eastAsia="Times New Roman"/>
          <w:sz w:val="22"/>
          <w:szCs w:val="22"/>
        </w:rPr>
        <w:t>8</w:t>
      </w:r>
      <w:r w:rsidR="000F5031" w:rsidRPr="00DB75A7">
        <w:rPr>
          <w:rFonts w:eastAsia="Times New Roman"/>
          <w:sz w:val="22"/>
          <w:szCs w:val="22"/>
        </w:rPr>
        <w:t>]</w:t>
      </w:r>
      <w:r w:rsidRPr="00DB75A7">
        <w:rPr>
          <w:rFonts w:eastAsia="Times New Roman"/>
          <w:sz w:val="22"/>
          <w:szCs w:val="22"/>
        </w:rPr>
        <w:t xml:space="preserve">, therefore as each iteration is six hours, the cells can be in the simulation for a maximum of 4380 iterations. However, it is </w:t>
      </w:r>
      <w:r w:rsidR="009F6527" w:rsidRPr="00DB75A7">
        <w:rPr>
          <w:rFonts w:eastAsia="Times New Roman"/>
          <w:sz w:val="22"/>
          <w:szCs w:val="22"/>
        </w:rPr>
        <w:t>extremely</w:t>
      </w:r>
      <w:r w:rsidRPr="00DB75A7">
        <w:rPr>
          <w:rFonts w:eastAsia="Times New Roman"/>
          <w:sz w:val="22"/>
          <w:szCs w:val="22"/>
        </w:rPr>
        <w:t xml:space="preserve"> unlikely for a simulation to run for this long</w:t>
      </w:r>
      <w:r w:rsidR="006859D7" w:rsidRPr="00DB75A7">
        <w:rPr>
          <w:rFonts w:eastAsia="Times New Roman"/>
          <w:sz w:val="22"/>
          <w:szCs w:val="22"/>
        </w:rPr>
        <w:t xml:space="preserve"> and is intended to be used alongside the initial creation of senescent cells where they are given a random stage between 1 and 4380.</w:t>
      </w:r>
    </w:p>
    <w:p w14:paraId="628ECB30" w14:textId="1796FDBD" w:rsidR="00D47FC3" w:rsidRPr="00D47FC3" w:rsidRDefault="00D47FC3" w:rsidP="00FD6B37">
      <w:pPr>
        <w:pStyle w:val="ListParagraph"/>
        <w:ind w:left="500"/>
        <w:jc w:val="center"/>
        <w:rPr>
          <w:rFonts w:ascii="Times New Roman" w:eastAsia="Times New Roman" w:hAnsi="Times New Roman" w:cs="Times New Roman"/>
          <w:sz w:val="22"/>
          <w:szCs w:val="22"/>
        </w:rPr>
      </w:pPr>
    </w:p>
    <w:p w14:paraId="29FC6FE2" w14:textId="747967A1" w:rsidR="00BC3C7C" w:rsidRDefault="0035792D" w:rsidP="0012507E">
      <w:pPr>
        <w:pStyle w:val="ListParagraph"/>
        <w:ind w:left="0"/>
        <w:jc w:val="center"/>
        <w:rPr>
          <w:rFonts w:ascii="Times New Roman" w:eastAsia="Times New Roman" w:hAnsi="Times New Roman" w:cs="Times New Roman"/>
          <w:szCs w:val="22"/>
        </w:rPr>
      </w:pPr>
      <w:r>
        <w:rPr>
          <w:rFonts w:ascii="Times New Roman" w:eastAsia="Times New Roman" w:hAnsi="Times New Roman" w:cs="Times New Roman"/>
          <w:noProof/>
          <w:szCs w:val="22"/>
          <w:lang w:eastAsia="en-GB"/>
        </w:rPr>
        <w:lastRenderedPageBreak/>
        <w:drawing>
          <wp:inline distT="0" distB="0" distL="0" distR="0" wp14:anchorId="5EE3FFF1" wp14:editId="708987CB">
            <wp:extent cx="4264213" cy="2602738"/>
            <wp:effectExtent l="0" t="0" r="3175" b="0"/>
            <wp:docPr id="6" name="Picture 6" descr="code_images/senescent_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de_images/senescent_clas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34175" cy="2645440"/>
                    </a:xfrm>
                    <a:prstGeom prst="rect">
                      <a:avLst/>
                    </a:prstGeom>
                    <a:noFill/>
                    <a:ln>
                      <a:noFill/>
                    </a:ln>
                  </pic:spPr>
                </pic:pic>
              </a:graphicData>
            </a:graphic>
          </wp:inline>
        </w:drawing>
      </w:r>
    </w:p>
    <w:p w14:paraId="371DEB60" w14:textId="6A1E8F98" w:rsidR="00AE01DE" w:rsidRPr="0012507E" w:rsidRDefault="0012507E" w:rsidP="0012507E">
      <w:pPr>
        <w:rPr>
          <w:rFonts w:eastAsia="Times New Roman"/>
          <w:sz w:val="22"/>
          <w:szCs w:val="22"/>
        </w:rPr>
      </w:pPr>
      <w:r w:rsidRPr="0012507E">
        <w:rPr>
          <w:rFonts w:eastAsia="Times New Roman"/>
          <w:sz w:val="22"/>
          <w:szCs w:val="22"/>
        </w:rPr>
        <w:t xml:space="preserve">Figure 5.1: Parameters for Senescent Cells </w:t>
      </w:r>
    </w:p>
    <w:p w14:paraId="661FB98F" w14:textId="77777777" w:rsidR="0012507E" w:rsidRPr="0012507E" w:rsidRDefault="0012507E" w:rsidP="00506F72">
      <w:pPr>
        <w:pStyle w:val="ListParagraph"/>
        <w:ind w:left="500"/>
        <w:rPr>
          <w:rFonts w:ascii="Times New Roman" w:eastAsia="Times New Roman" w:hAnsi="Times New Roman" w:cs="Times New Roman"/>
          <w:sz w:val="22"/>
          <w:szCs w:val="22"/>
        </w:rPr>
      </w:pPr>
    </w:p>
    <w:p w14:paraId="102914D9" w14:textId="5DBA4059" w:rsidR="00BC3C7C" w:rsidRPr="00DB75A7" w:rsidRDefault="00BC3C7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5.1.2.2 Growth</w:t>
      </w:r>
    </w:p>
    <w:p w14:paraId="31C0B996" w14:textId="77777777" w:rsidR="00DB75A7" w:rsidRDefault="00DB75A7" w:rsidP="00506F72">
      <w:pPr>
        <w:pStyle w:val="ListParagraph"/>
        <w:ind w:left="500"/>
        <w:rPr>
          <w:rFonts w:ascii="Times New Roman" w:eastAsia="Times New Roman" w:hAnsi="Times New Roman" w:cs="Times New Roman"/>
          <w:szCs w:val="22"/>
        </w:rPr>
      </w:pPr>
    </w:p>
    <w:p w14:paraId="3E885459" w14:textId="66630735" w:rsidR="00A03832" w:rsidRPr="00DB75A7" w:rsidRDefault="00BC3C7C" w:rsidP="00DB75A7">
      <w:pPr>
        <w:rPr>
          <w:rFonts w:eastAsia="Times New Roman"/>
          <w:sz w:val="22"/>
          <w:szCs w:val="22"/>
        </w:rPr>
      </w:pPr>
      <w:r w:rsidRPr="00DB75A7">
        <w:rPr>
          <w:rFonts w:eastAsia="Times New Roman"/>
          <w:sz w:val="22"/>
          <w:szCs w:val="22"/>
        </w:rPr>
        <w:t>Fro</w:t>
      </w:r>
      <w:r w:rsidR="00B45260" w:rsidRPr="00DB75A7">
        <w:rPr>
          <w:rFonts w:eastAsia="Times New Roman"/>
          <w:sz w:val="22"/>
          <w:szCs w:val="22"/>
        </w:rPr>
        <w:t xml:space="preserve">m meeting with my domain expert, </w:t>
      </w:r>
      <w:r w:rsidR="00A03832" w:rsidRPr="00DB75A7">
        <w:rPr>
          <w:rFonts w:eastAsia="Times New Roman"/>
          <w:sz w:val="22"/>
          <w:szCs w:val="22"/>
        </w:rPr>
        <w:t>Prof</w:t>
      </w:r>
      <w:r w:rsidR="00B45260" w:rsidRPr="00DB75A7">
        <w:rPr>
          <w:rFonts w:eastAsia="Times New Roman"/>
          <w:sz w:val="22"/>
          <w:szCs w:val="22"/>
        </w:rPr>
        <w:t>. Paul Evans</w:t>
      </w:r>
      <w:r w:rsidR="00A03832" w:rsidRPr="00DB75A7">
        <w:rPr>
          <w:rFonts w:eastAsia="Times New Roman"/>
          <w:sz w:val="22"/>
          <w:szCs w:val="22"/>
        </w:rPr>
        <w:t>, it was found that senescent cells can, in some cases, grow up to 10 times their original size in the first two weeks, then stay</w:t>
      </w:r>
      <w:r w:rsidR="009F6527" w:rsidRPr="00DB75A7">
        <w:rPr>
          <w:rFonts w:eastAsia="Times New Roman"/>
          <w:sz w:val="22"/>
          <w:szCs w:val="22"/>
        </w:rPr>
        <w:t>ing</w:t>
      </w:r>
      <w:r w:rsidR="00A03832" w:rsidRPr="00DB75A7">
        <w:rPr>
          <w:rFonts w:eastAsia="Times New Roman"/>
          <w:sz w:val="22"/>
          <w:szCs w:val="22"/>
        </w:rPr>
        <w:t xml:space="preserve"> relatively the same size for the rest of their life. This means they can potentially grow up to 100</w:t>
      </w:r>
      <w:r w:rsidR="00A03832">
        <w:sym w:font="Symbol" w:char="F06D"/>
      </w:r>
      <w:r w:rsidR="009F6527" w:rsidRPr="00DB75A7">
        <w:rPr>
          <w:rFonts w:eastAsia="Times New Roman"/>
          <w:sz w:val="22"/>
          <w:szCs w:val="22"/>
        </w:rPr>
        <w:t>m in diameter</w:t>
      </w:r>
      <w:r w:rsidR="00A03832" w:rsidRPr="00DB75A7">
        <w:rPr>
          <w:rFonts w:eastAsia="Times New Roman"/>
          <w:sz w:val="22"/>
          <w:szCs w:val="22"/>
        </w:rPr>
        <w:t>. As the senescent cells grow within their first two weeks and each iteration equates to six hours of simulated time, they should reach 100</w:t>
      </w:r>
      <w:r w:rsidR="00A03832">
        <w:sym w:font="Symbol" w:char="F06D"/>
      </w:r>
      <w:r w:rsidR="00A03832" w:rsidRPr="00DB75A7">
        <w:rPr>
          <w:rFonts w:eastAsia="Times New Roman"/>
          <w:sz w:val="22"/>
          <w:szCs w:val="22"/>
        </w:rPr>
        <w:t>m</w:t>
      </w:r>
      <w:r w:rsidR="009F6527" w:rsidRPr="00DB75A7">
        <w:rPr>
          <w:rFonts w:eastAsia="Times New Roman"/>
          <w:sz w:val="22"/>
          <w:szCs w:val="22"/>
        </w:rPr>
        <w:t xml:space="preserve"> diameter</w:t>
      </w:r>
      <w:r w:rsidR="00A03832" w:rsidRPr="00DB75A7">
        <w:rPr>
          <w:rFonts w:eastAsia="Times New Roman"/>
          <w:sz w:val="22"/>
          <w:szCs w:val="22"/>
        </w:rPr>
        <w:t xml:space="preserve"> within 56 iterations. To achieve this</w:t>
      </w:r>
      <w:r w:rsidR="0035792D">
        <w:rPr>
          <w:rFonts w:eastAsia="Times New Roman"/>
          <w:sz w:val="22"/>
          <w:szCs w:val="22"/>
        </w:rPr>
        <w:t>,</w:t>
      </w:r>
      <w:r w:rsidR="00A03832" w:rsidRPr="00DB75A7">
        <w:rPr>
          <w:rFonts w:eastAsia="Times New Roman"/>
          <w:sz w:val="22"/>
          <w:szCs w:val="22"/>
        </w:rPr>
        <w:t xml:space="preserve"> the growth function increases the cells </w:t>
      </w:r>
      <w:r w:rsidR="0035792D">
        <w:rPr>
          <w:rFonts w:eastAsia="Times New Roman"/>
          <w:sz w:val="22"/>
          <w:szCs w:val="22"/>
        </w:rPr>
        <w:t>diameter</w:t>
      </w:r>
      <w:commentRangeStart w:id="231"/>
      <w:r w:rsidR="00A03832" w:rsidRPr="00DB75A7">
        <w:rPr>
          <w:rFonts w:eastAsia="Times New Roman"/>
          <w:sz w:val="22"/>
          <w:szCs w:val="22"/>
        </w:rPr>
        <w:t xml:space="preserve"> </w:t>
      </w:r>
      <w:commentRangeEnd w:id="231"/>
      <w:r w:rsidR="00A03832">
        <w:rPr>
          <w:rStyle w:val="CommentReference"/>
        </w:rPr>
        <w:commentReference w:id="231"/>
      </w:r>
      <w:r w:rsidR="00A03832" w:rsidRPr="00DB75A7">
        <w:rPr>
          <w:rFonts w:eastAsia="Times New Roman"/>
          <w:sz w:val="22"/>
          <w:szCs w:val="22"/>
        </w:rPr>
        <w:t xml:space="preserve">by </w:t>
      </w:r>
      <w:r w:rsidR="0035792D">
        <w:rPr>
          <w:rFonts w:eastAsia="Times New Roman"/>
          <w:sz w:val="22"/>
          <w:szCs w:val="22"/>
        </w:rPr>
        <w:t>1.6</w:t>
      </w:r>
      <w:r w:rsidR="00A03832">
        <w:sym w:font="Symbol" w:char="F06D"/>
      </w:r>
      <w:r w:rsidR="00A03832" w:rsidRPr="00DB75A7">
        <w:rPr>
          <w:rFonts w:eastAsia="Times New Roman"/>
          <w:sz w:val="22"/>
          <w:szCs w:val="22"/>
        </w:rPr>
        <w:t>m each iteration. However, this on its own has no prevention for the cell to increase over 100</w:t>
      </w:r>
      <w:r w:rsidR="00A03832">
        <w:sym w:font="Symbol" w:char="F06D"/>
      </w:r>
      <w:r w:rsidR="00A03832" w:rsidRPr="00DB75A7">
        <w:rPr>
          <w:rFonts w:eastAsia="Times New Roman"/>
          <w:sz w:val="22"/>
          <w:szCs w:val="22"/>
        </w:rPr>
        <w:t>m. To control this a condition is used to ensure only cells that are smaller than 100</w:t>
      </w:r>
      <w:r w:rsidR="00A03832">
        <w:sym w:font="Symbol" w:char="F06D"/>
      </w:r>
      <w:r w:rsidR="00A03832" w:rsidRPr="00DB75A7">
        <w:rPr>
          <w:rFonts w:eastAsia="Times New Roman"/>
          <w:sz w:val="22"/>
          <w:szCs w:val="22"/>
        </w:rPr>
        <w:t>m diameter have their radius increased.</w:t>
      </w:r>
    </w:p>
    <w:p w14:paraId="1D7DA82A" w14:textId="269A11D6" w:rsidR="001F5DAD" w:rsidRPr="0035792D" w:rsidRDefault="00F715E2" w:rsidP="0035792D">
      <w:pPr>
        <w:rPr>
          <w:rFonts w:eastAsia="Times New Roman"/>
          <w:sz w:val="22"/>
          <w:szCs w:val="22"/>
        </w:rPr>
      </w:pPr>
      <w:r w:rsidRPr="00DB75A7">
        <w:rPr>
          <w:rFonts w:eastAsia="Times New Roman"/>
          <w:sz w:val="22"/>
          <w:szCs w:val="22"/>
        </w:rPr>
        <w:t xml:space="preserve">This </w:t>
      </w:r>
      <w:r w:rsidR="004F3D6F" w:rsidRPr="00DB75A7">
        <w:rPr>
          <w:rFonts w:eastAsia="Times New Roman"/>
          <w:sz w:val="22"/>
          <w:szCs w:val="22"/>
        </w:rPr>
        <w:t xml:space="preserve">function also increases the age of the cell by 1 each iteration to </w:t>
      </w:r>
      <w:r w:rsidR="000D1E2A" w:rsidRPr="00DB75A7">
        <w:rPr>
          <w:rFonts w:eastAsia="Times New Roman"/>
          <w:sz w:val="22"/>
          <w:szCs w:val="22"/>
        </w:rPr>
        <w:t>account for older cells dying out</w:t>
      </w:r>
      <w:r w:rsidR="001F5DAD" w:rsidRPr="00DB75A7">
        <w:rPr>
          <w:rFonts w:eastAsia="Times New Roman"/>
          <w:sz w:val="22"/>
          <w:szCs w:val="22"/>
        </w:rPr>
        <w:t>.</w:t>
      </w:r>
    </w:p>
    <w:p w14:paraId="78A912CB" w14:textId="7744453D" w:rsidR="001F5DAD" w:rsidRPr="00BC3C7C" w:rsidRDefault="001F5DAD" w:rsidP="00FD6B37">
      <w:pPr>
        <w:pStyle w:val="ListParagraph"/>
        <w:jc w:val="center"/>
        <w:rPr>
          <w:rFonts w:ascii="Times New Roman" w:eastAsia="Times New Roman" w:hAnsi="Times New Roman" w:cs="Times New Roman"/>
          <w:sz w:val="22"/>
          <w:szCs w:val="22"/>
        </w:rPr>
      </w:pPr>
    </w:p>
    <w:p w14:paraId="57BB8854" w14:textId="390E1AAD" w:rsidR="00BC3C7C" w:rsidRDefault="0035792D" w:rsidP="00FD6B37">
      <w:pPr>
        <w:rPr>
          <w:rFonts w:eastAsia="Times New Roman"/>
          <w:szCs w:val="22"/>
        </w:rPr>
      </w:pPr>
      <w:r>
        <w:rPr>
          <w:rFonts w:eastAsia="Times New Roman"/>
          <w:noProof/>
          <w:szCs w:val="22"/>
        </w:rPr>
        <w:drawing>
          <wp:inline distT="0" distB="0" distL="0" distR="0" wp14:anchorId="7984A53F" wp14:editId="6D222235">
            <wp:extent cx="5717540" cy="2110105"/>
            <wp:effectExtent l="0" t="0" r="0" b="0"/>
            <wp:docPr id="5" name="Picture 5" descr="code_images/senescent_grow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de_images/senescent_growth.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7540" cy="2110105"/>
                    </a:xfrm>
                    <a:prstGeom prst="rect">
                      <a:avLst/>
                    </a:prstGeom>
                    <a:noFill/>
                    <a:ln>
                      <a:noFill/>
                    </a:ln>
                  </pic:spPr>
                </pic:pic>
              </a:graphicData>
            </a:graphic>
          </wp:inline>
        </w:drawing>
      </w:r>
    </w:p>
    <w:p w14:paraId="3970488D" w14:textId="0EF685A9" w:rsidR="0012507E" w:rsidRDefault="0012507E" w:rsidP="00FD6B37">
      <w:pPr>
        <w:rPr>
          <w:rFonts w:eastAsia="Times New Roman"/>
          <w:sz w:val="22"/>
          <w:szCs w:val="22"/>
        </w:rPr>
      </w:pPr>
      <w:r>
        <w:rPr>
          <w:rFonts w:eastAsia="Times New Roman"/>
          <w:sz w:val="22"/>
          <w:szCs w:val="22"/>
        </w:rPr>
        <w:t>Figure 5.2: Senescent Cell Growth</w:t>
      </w:r>
    </w:p>
    <w:p w14:paraId="4F012589" w14:textId="77777777" w:rsidR="0012507E" w:rsidRPr="0012507E" w:rsidRDefault="0012507E" w:rsidP="00FD6B37">
      <w:pPr>
        <w:rPr>
          <w:rFonts w:eastAsia="Times New Roman"/>
          <w:sz w:val="22"/>
          <w:szCs w:val="22"/>
        </w:rPr>
      </w:pPr>
    </w:p>
    <w:p w14:paraId="0126C0BE" w14:textId="1802DC36" w:rsidR="00BC3C7C" w:rsidRPr="00DB75A7" w:rsidRDefault="00BC3C7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5.1.2.3 Apoptosis</w:t>
      </w:r>
    </w:p>
    <w:p w14:paraId="117E06B4" w14:textId="77777777" w:rsidR="00DB75A7" w:rsidRDefault="00DB75A7" w:rsidP="00506F72">
      <w:pPr>
        <w:pStyle w:val="ListParagraph"/>
        <w:ind w:left="500"/>
        <w:rPr>
          <w:rFonts w:ascii="Times New Roman" w:eastAsia="Times New Roman" w:hAnsi="Times New Roman" w:cs="Times New Roman"/>
          <w:szCs w:val="22"/>
        </w:rPr>
      </w:pPr>
    </w:p>
    <w:p w14:paraId="3D802AFD" w14:textId="06F29A4C" w:rsidR="00105FCF" w:rsidRPr="00FD6B37" w:rsidRDefault="001F35DE" w:rsidP="00FD6B37">
      <w:pPr>
        <w:rPr>
          <w:rFonts w:eastAsia="Times New Roman"/>
          <w:szCs w:val="22"/>
        </w:rPr>
      </w:pPr>
      <w:r w:rsidRPr="00FD6B37">
        <w:rPr>
          <w:rFonts w:eastAsia="Times New Roman"/>
          <w:sz w:val="22"/>
          <w:szCs w:val="22"/>
        </w:rPr>
        <w:t xml:space="preserve">When senescent cells have lived for three years, stage = 4380, they </w:t>
      </w:r>
      <w:r w:rsidR="001A1BE5" w:rsidRPr="00FD6B37">
        <w:rPr>
          <w:rFonts w:eastAsia="Times New Roman"/>
          <w:sz w:val="22"/>
          <w:szCs w:val="22"/>
        </w:rPr>
        <w:t>are removed from the simulation</w:t>
      </w:r>
      <w:r w:rsidRPr="00FD6B37">
        <w:rPr>
          <w:rFonts w:eastAsia="Times New Roman"/>
          <w:sz w:val="22"/>
          <w:szCs w:val="22"/>
        </w:rPr>
        <w:t>.</w:t>
      </w:r>
      <w:r w:rsidR="0035792D">
        <w:rPr>
          <w:rFonts w:eastAsia="Times New Roman"/>
          <w:sz w:val="22"/>
          <w:szCs w:val="22"/>
        </w:rPr>
        <w:t xml:space="preserve"> As simulations will generally only run for days to weeks this is rarely called and generally the only cells that will undergo this apoptosis will be the ones created at the start of the simulation as they will have a random stage between 1 and 4380.</w:t>
      </w:r>
    </w:p>
    <w:p w14:paraId="2B9A6800" w14:textId="77777777" w:rsidR="0035792D" w:rsidRDefault="0035792D" w:rsidP="001F35DE">
      <w:pPr>
        <w:pStyle w:val="ListParagraph"/>
        <w:ind w:left="1440"/>
        <w:rPr>
          <w:rFonts w:ascii="Times New Roman" w:eastAsia="Times New Roman" w:hAnsi="Times New Roman" w:cs="Times New Roman"/>
          <w:sz w:val="22"/>
          <w:szCs w:val="22"/>
        </w:rPr>
      </w:pPr>
    </w:p>
    <w:p w14:paraId="659465C7" w14:textId="25867216" w:rsidR="001C7A82" w:rsidRDefault="008E4198" w:rsidP="0012507E">
      <w:pPr>
        <w:pStyle w:val="ListParagraph"/>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lang w:eastAsia="en-GB"/>
        </w:rPr>
        <w:lastRenderedPageBreak/>
        <w:drawing>
          <wp:inline distT="0" distB="0" distL="0" distR="0" wp14:anchorId="3705631C" wp14:editId="335A55CD">
            <wp:extent cx="2874763" cy="504182"/>
            <wp:effectExtent l="0" t="0" r="0" b="4445"/>
            <wp:docPr id="91" name="Picture 91" descr="code_images/PCDe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ode_images/PCDeath.png"/>
                    <pic:cNvPicPr>
                      <a:picLocks noChangeAspect="1" noChangeArrowheads="1"/>
                    </pic:cNvPicPr>
                  </pic:nvPicPr>
                  <pic:blipFill rotWithShape="1">
                    <a:blip r:embed="rId25">
                      <a:extLst>
                        <a:ext uri="{28A0092B-C50C-407E-A947-70E740481C1C}">
                          <a14:useLocalDpi xmlns:a14="http://schemas.microsoft.com/office/drawing/2010/main" val="0"/>
                        </a:ext>
                      </a:extLst>
                    </a:blip>
                    <a:srcRect b="4114"/>
                    <a:stretch/>
                  </pic:blipFill>
                  <pic:spPr bwMode="auto">
                    <a:xfrm>
                      <a:off x="0" y="0"/>
                      <a:ext cx="3011823" cy="528220"/>
                    </a:xfrm>
                    <a:prstGeom prst="rect">
                      <a:avLst/>
                    </a:prstGeom>
                    <a:noFill/>
                    <a:ln>
                      <a:noFill/>
                    </a:ln>
                    <a:extLst>
                      <a:ext uri="{53640926-AAD7-44D8-BBD7-CCE9431645EC}">
                        <a14:shadowObscured xmlns:a14="http://schemas.microsoft.com/office/drawing/2010/main"/>
                      </a:ext>
                    </a:extLst>
                  </pic:spPr>
                </pic:pic>
              </a:graphicData>
            </a:graphic>
          </wp:inline>
        </w:drawing>
      </w:r>
    </w:p>
    <w:p w14:paraId="464B6477" w14:textId="35671E51" w:rsidR="0012507E" w:rsidRDefault="0012507E" w:rsidP="0035792D">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Figure 5.3: Senescent removal</w:t>
      </w:r>
    </w:p>
    <w:p w14:paraId="4A090C45" w14:textId="77777777" w:rsidR="00ED2E0A" w:rsidRDefault="00ED2E0A" w:rsidP="001F35DE">
      <w:pPr>
        <w:pStyle w:val="ListParagraph"/>
        <w:ind w:left="1440"/>
        <w:rPr>
          <w:rFonts w:ascii="Times New Roman" w:eastAsia="Times New Roman" w:hAnsi="Times New Roman" w:cs="Times New Roman"/>
          <w:sz w:val="22"/>
          <w:szCs w:val="22"/>
        </w:rPr>
      </w:pPr>
    </w:p>
    <w:p w14:paraId="0911702B" w14:textId="42C646E9" w:rsidR="001C7A82" w:rsidRPr="00DB75A7" w:rsidRDefault="001C7A82" w:rsidP="00DB75A7">
      <w:pPr>
        <w:pStyle w:val="Heading3"/>
        <w:rPr>
          <w:rFonts w:ascii="Times New Roman" w:eastAsia="Times New Roman" w:hAnsi="Times New Roman" w:cs="Times New Roman"/>
          <w:color w:val="auto"/>
        </w:rPr>
      </w:pPr>
      <w:bookmarkStart w:id="232" w:name="_Toc513790652"/>
      <w:r w:rsidRPr="00DB75A7">
        <w:rPr>
          <w:rFonts w:ascii="Times New Roman" w:eastAsia="Times New Roman" w:hAnsi="Times New Roman" w:cs="Times New Roman"/>
          <w:color w:val="auto"/>
        </w:rPr>
        <w:t xml:space="preserve">5.1.3 </w:t>
      </w:r>
      <w:r w:rsidR="00F30C9C" w:rsidRPr="00DB75A7">
        <w:rPr>
          <w:rFonts w:ascii="Times New Roman" w:eastAsia="Times New Roman" w:hAnsi="Times New Roman" w:cs="Times New Roman"/>
          <w:color w:val="auto"/>
        </w:rPr>
        <w:t>Quiescent Agent</w:t>
      </w:r>
      <w:bookmarkEnd w:id="232"/>
    </w:p>
    <w:p w14:paraId="1EE6415A" w14:textId="77777777" w:rsidR="00DB75A7" w:rsidRDefault="00DB75A7" w:rsidP="001C7A82">
      <w:pPr>
        <w:pStyle w:val="ListParagraph"/>
        <w:ind w:left="500"/>
        <w:rPr>
          <w:rFonts w:ascii="Times New Roman" w:eastAsia="Times New Roman" w:hAnsi="Times New Roman" w:cs="Times New Roman"/>
          <w:szCs w:val="22"/>
        </w:rPr>
      </w:pPr>
    </w:p>
    <w:p w14:paraId="20B7D924" w14:textId="3129E5BE" w:rsidR="001C7A82" w:rsidRPr="00DB75A7" w:rsidRDefault="001C7A82"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5.1.3.1 Class Overview</w:t>
      </w:r>
    </w:p>
    <w:p w14:paraId="705E819A" w14:textId="77777777" w:rsidR="00DB75A7" w:rsidRPr="00DB75A7" w:rsidRDefault="00DB75A7" w:rsidP="00DB75A7">
      <w:pPr>
        <w:rPr>
          <w:rFonts w:eastAsia="Times New Roman"/>
          <w:szCs w:val="22"/>
        </w:rPr>
      </w:pPr>
    </w:p>
    <w:p w14:paraId="49B97165" w14:textId="77777777" w:rsidR="00DB75A7" w:rsidRDefault="000C6E68" w:rsidP="00DB75A7">
      <w:pPr>
        <w:rPr>
          <w:rFonts w:eastAsia="Times New Roman"/>
          <w:szCs w:val="22"/>
        </w:rPr>
      </w:pPr>
      <w:r w:rsidRPr="00DB75A7">
        <w:rPr>
          <w:rFonts w:eastAsia="Times New Roman"/>
          <w:sz w:val="22"/>
          <w:szCs w:val="22"/>
        </w:rPr>
        <w:t xml:space="preserve">The quiescent agent is a subclass of the general cell allowing different parameters to the senescent and proliferating agents. As proliferating cells </w:t>
      </w:r>
      <w:r w:rsidR="0086510E" w:rsidRPr="00DB75A7">
        <w:rPr>
          <w:rFonts w:eastAsia="Times New Roman"/>
          <w:sz w:val="22"/>
          <w:szCs w:val="22"/>
        </w:rPr>
        <w:t xml:space="preserve">change state </w:t>
      </w:r>
      <w:r w:rsidRPr="00DB75A7">
        <w:rPr>
          <w:rFonts w:eastAsia="Times New Roman"/>
          <w:sz w:val="22"/>
          <w:szCs w:val="22"/>
        </w:rPr>
        <w:t xml:space="preserve">to quiescent cells and the smallest a </w:t>
      </w:r>
      <w:r w:rsidR="0086510E" w:rsidRPr="00DB75A7">
        <w:rPr>
          <w:rFonts w:eastAsia="Times New Roman"/>
          <w:sz w:val="22"/>
          <w:szCs w:val="22"/>
        </w:rPr>
        <w:t>proliferating cell</w:t>
      </w:r>
      <w:r w:rsidRPr="00DB75A7">
        <w:rPr>
          <w:rFonts w:eastAsia="Times New Roman"/>
          <w:sz w:val="22"/>
          <w:szCs w:val="22"/>
        </w:rPr>
        <w:t xml:space="preserve"> can be is 4.9</w:t>
      </w:r>
      <w:r>
        <w:sym w:font="Symbol" w:char="F06D"/>
      </w:r>
      <w:r w:rsidRPr="00DB75A7">
        <w:rPr>
          <w:rFonts w:eastAsia="Times New Roman"/>
          <w:sz w:val="22"/>
          <w:szCs w:val="22"/>
        </w:rPr>
        <w:t xml:space="preserve">m in radius, the same is true for the QC. </w:t>
      </w:r>
    </w:p>
    <w:p w14:paraId="33C47D65" w14:textId="6A401EBC" w:rsidR="000C6E68" w:rsidRPr="00DB75A7" w:rsidRDefault="000C6E68" w:rsidP="00DB75A7">
      <w:pPr>
        <w:rPr>
          <w:rFonts w:eastAsia="Times New Roman"/>
          <w:szCs w:val="22"/>
        </w:rPr>
      </w:pPr>
      <w:r w:rsidRPr="00DB75A7">
        <w:rPr>
          <w:rFonts w:eastAsia="Times New Roman"/>
          <w:sz w:val="22"/>
          <w:szCs w:val="22"/>
        </w:rPr>
        <w:t xml:space="preserve">Quiescent cells occur when proliferation is no longer </w:t>
      </w:r>
      <w:r w:rsidR="00D06D15" w:rsidRPr="00DB75A7">
        <w:rPr>
          <w:rFonts w:eastAsia="Times New Roman"/>
          <w:sz w:val="22"/>
          <w:szCs w:val="22"/>
        </w:rPr>
        <w:t>required</w:t>
      </w:r>
      <w:r w:rsidRPr="00DB75A7">
        <w:rPr>
          <w:rFonts w:eastAsia="Times New Roman"/>
          <w:sz w:val="22"/>
          <w:szCs w:val="22"/>
        </w:rPr>
        <w:t xml:space="preserve">, generally when a monolayer has been formed, for this reason the agents have been </w:t>
      </w:r>
      <w:r w:rsidR="00E20175" w:rsidRPr="00DB75A7">
        <w:rPr>
          <w:rFonts w:eastAsia="Times New Roman"/>
          <w:sz w:val="22"/>
          <w:szCs w:val="22"/>
        </w:rPr>
        <w:t>assumed</w:t>
      </w:r>
      <w:r w:rsidRPr="00DB75A7">
        <w:rPr>
          <w:rFonts w:eastAsia="Times New Roman"/>
          <w:sz w:val="22"/>
          <w:szCs w:val="22"/>
        </w:rPr>
        <w:t xml:space="preserve"> to have a speed of 0 and so they don’t actively migrate in the simulation.</w:t>
      </w:r>
      <w:r w:rsidRPr="00DB75A7">
        <w:rPr>
          <w:rFonts w:eastAsia="Times New Roman"/>
          <w:szCs w:val="22"/>
        </w:rPr>
        <w:t xml:space="preserve"> </w:t>
      </w:r>
    </w:p>
    <w:p w14:paraId="64AF0BC1" w14:textId="62748974" w:rsidR="00312CE0" w:rsidRPr="00DB75A7" w:rsidRDefault="000C6E68" w:rsidP="00DB75A7">
      <w:pPr>
        <w:rPr>
          <w:rFonts w:eastAsia="Times New Roman"/>
          <w:sz w:val="22"/>
          <w:szCs w:val="22"/>
        </w:rPr>
      </w:pPr>
      <w:r w:rsidRPr="00DB75A7">
        <w:rPr>
          <w:rFonts w:eastAsia="Times New Roman"/>
          <w:sz w:val="22"/>
          <w:szCs w:val="22"/>
        </w:rPr>
        <w:t xml:space="preserve">It has been theorised here that QCs live for around two months before turning senescent. However, the simulation </w:t>
      </w:r>
      <w:r w:rsidR="009A64BE" w:rsidRPr="00DB75A7">
        <w:rPr>
          <w:rFonts w:eastAsia="Times New Roman"/>
          <w:sz w:val="22"/>
          <w:szCs w:val="22"/>
        </w:rPr>
        <w:t>usually isn’t</w:t>
      </w:r>
      <w:r w:rsidRPr="00DB75A7">
        <w:rPr>
          <w:rFonts w:eastAsia="Times New Roman"/>
          <w:sz w:val="22"/>
          <w:szCs w:val="22"/>
        </w:rPr>
        <w:t xml:space="preserve"> run for this </w:t>
      </w:r>
      <w:r w:rsidR="009A64BE" w:rsidRPr="00DB75A7">
        <w:rPr>
          <w:rFonts w:eastAsia="Times New Roman"/>
          <w:sz w:val="22"/>
          <w:szCs w:val="22"/>
        </w:rPr>
        <w:t>long</w:t>
      </w:r>
      <w:r w:rsidRPr="00DB75A7">
        <w:rPr>
          <w:rFonts w:eastAsia="Times New Roman"/>
          <w:sz w:val="22"/>
          <w:szCs w:val="22"/>
        </w:rPr>
        <w:t xml:space="preserve"> </w:t>
      </w:r>
      <w:r w:rsidR="009A64BE" w:rsidRPr="00DB75A7">
        <w:rPr>
          <w:rFonts w:eastAsia="Times New Roman"/>
          <w:sz w:val="22"/>
          <w:szCs w:val="22"/>
        </w:rPr>
        <w:t>and new QCs are created</w:t>
      </w:r>
      <w:r w:rsidR="009B03B5" w:rsidRPr="00DB75A7">
        <w:rPr>
          <w:rFonts w:eastAsia="Times New Roman"/>
          <w:sz w:val="22"/>
          <w:szCs w:val="22"/>
        </w:rPr>
        <w:t xml:space="preserve"> with a stage of 1, therefore quiescent cells turning into</w:t>
      </w:r>
      <w:r w:rsidR="009A64BE" w:rsidRPr="00DB75A7">
        <w:rPr>
          <w:rFonts w:eastAsia="Times New Roman"/>
          <w:sz w:val="22"/>
          <w:szCs w:val="22"/>
        </w:rPr>
        <w:t xml:space="preserve"> senescent cells will rarely be seen.</w:t>
      </w:r>
      <w:r w:rsidRPr="00DB75A7">
        <w:rPr>
          <w:rFonts w:eastAsia="Times New Roman"/>
          <w:sz w:val="22"/>
          <w:szCs w:val="22"/>
        </w:rPr>
        <w:t xml:space="preserve"> </w:t>
      </w:r>
    </w:p>
    <w:p w14:paraId="740E42EF" w14:textId="2A62CE52" w:rsidR="000C6E68" w:rsidRPr="000C6E68" w:rsidRDefault="00324600" w:rsidP="000C6E68">
      <w:pPr>
        <w:pStyle w:val="ListParagraph"/>
        <w:ind w:left="1440"/>
        <w:rPr>
          <w:rFonts w:ascii="Times New Roman" w:eastAsia="Times New Roman" w:hAnsi="Times New Roman" w:cs="Times New Roman"/>
          <w:sz w:val="22"/>
          <w:szCs w:val="22"/>
        </w:rPr>
      </w:pPr>
      <w:r w:rsidRPr="000C6E68">
        <w:rPr>
          <w:rFonts w:ascii="Times New Roman" w:eastAsia="Times New Roman" w:hAnsi="Times New Roman" w:cs="Times New Roman"/>
          <w:sz w:val="22"/>
          <w:szCs w:val="22"/>
        </w:rPr>
        <w:tab/>
      </w:r>
    </w:p>
    <w:p w14:paraId="3E58A65B" w14:textId="622AD19E" w:rsidR="00324600" w:rsidRPr="000C6E68" w:rsidRDefault="00AD61BD" w:rsidP="000C6E68">
      <w:pPr>
        <w:rPr>
          <w:rFonts w:eastAsia="Times New Roman"/>
          <w:szCs w:val="22"/>
        </w:rPr>
      </w:pPr>
      <w:r>
        <w:rPr>
          <w:noProof/>
        </w:rPr>
        <w:drawing>
          <wp:inline distT="0" distB="0" distL="0" distR="0" wp14:anchorId="67DA84A3" wp14:editId="3513D3F7">
            <wp:extent cx="5567045" cy="2914251"/>
            <wp:effectExtent l="0" t="0" r="0" b="6985"/>
            <wp:docPr id="22" name="Picture 22" descr="code_images/quiescent_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de_images/quiescent_clas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6858" cy="2924623"/>
                    </a:xfrm>
                    <a:prstGeom prst="rect">
                      <a:avLst/>
                    </a:prstGeom>
                    <a:noFill/>
                    <a:ln>
                      <a:noFill/>
                    </a:ln>
                  </pic:spPr>
                </pic:pic>
              </a:graphicData>
            </a:graphic>
          </wp:inline>
        </w:drawing>
      </w:r>
    </w:p>
    <w:p w14:paraId="203F63AC" w14:textId="3AD56D5F" w:rsidR="00324600" w:rsidRPr="0012507E" w:rsidRDefault="0012507E" w:rsidP="0012507E">
      <w:pPr>
        <w:pStyle w:val="ListParagraph"/>
        <w:ind w:left="0"/>
        <w:rPr>
          <w:rFonts w:ascii="Times New Roman" w:eastAsia="Times New Roman" w:hAnsi="Times New Roman" w:cs="Times New Roman"/>
          <w:sz w:val="22"/>
          <w:szCs w:val="22"/>
        </w:rPr>
      </w:pPr>
      <w:r>
        <w:rPr>
          <w:rFonts w:ascii="Times New Roman" w:eastAsia="Times New Roman" w:hAnsi="Times New Roman" w:cs="Times New Roman"/>
          <w:sz w:val="22"/>
          <w:szCs w:val="22"/>
        </w:rPr>
        <w:t>Figure 5.4: Parameters for Quiescent Cells</w:t>
      </w:r>
      <w:r>
        <w:rPr>
          <w:rFonts w:ascii="Times New Roman" w:eastAsia="Times New Roman" w:hAnsi="Times New Roman" w:cs="Times New Roman"/>
          <w:sz w:val="22"/>
          <w:szCs w:val="22"/>
        </w:rPr>
        <w:br/>
      </w:r>
    </w:p>
    <w:p w14:paraId="1F6443E9" w14:textId="123022EB" w:rsidR="00D3210E" w:rsidRPr="00DB75A7" w:rsidRDefault="001C7A82"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5.1.3.2 Senescence</w:t>
      </w:r>
    </w:p>
    <w:p w14:paraId="4B5600B5" w14:textId="77777777" w:rsidR="00DB75A7" w:rsidRDefault="00DB75A7" w:rsidP="00D3210E">
      <w:pPr>
        <w:ind w:firstLine="720"/>
        <w:rPr>
          <w:rFonts w:eastAsia="Times New Roman"/>
          <w:szCs w:val="22"/>
        </w:rPr>
      </w:pPr>
    </w:p>
    <w:p w14:paraId="09AF8F2C" w14:textId="571C6515" w:rsidR="001C7A82" w:rsidRPr="00B55F8C" w:rsidRDefault="00B55F8C" w:rsidP="00DB75A7">
      <w:pPr>
        <w:rPr>
          <w:rFonts w:eastAsia="Times New Roman"/>
          <w:sz w:val="22"/>
          <w:szCs w:val="22"/>
        </w:rPr>
      </w:pPr>
      <w:r w:rsidRPr="00B55F8C">
        <w:rPr>
          <w:rFonts w:eastAsia="Times New Roman"/>
          <w:sz w:val="22"/>
          <w:szCs w:val="22"/>
        </w:rPr>
        <w:t xml:space="preserve">Quiescent cells (QCs) can </w:t>
      </w:r>
      <w:r w:rsidR="00866EE7">
        <w:rPr>
          <w:rFonts w:eastAsia="Times New Roman"/>
          <w:sz w:val="22"/>
          <w:szCs w:val="22"/>
        </w:rPr>
        <w:t>change</w:t>
      </w:r>
      <w:r w:rsidRPr="00B55F8C">
        <w:rPr>
          <w:rFonts w:eastAsia="Times New Roman"/>
          <w:sz w:val="22"/>
          <w:szCs w:val="22"/>
        </w:rPr>
        <w:t xml:space="preserve"> into Senescent Cells (SCs) when they have been in the simulation for long enough. Each iteration the QC is tested to see whether it can </w:t>
      </w:r>
      <w:r w:rsidR="005C36C1">
        <w:rPr>
          <w:rFonts w:eastAsia="Times New Roman"/>
          <w:sz w:val="22"/>
          <w:szCs w:val="22"/>
        </w:rPr>
        <w:t>change state</w:t>
      </w:r>
      <w:r w:rsidRPr="00B55F8C">
        <w:rPr>
          <w:rFonts w:eastAsia="Times New Roman"/>
          <w:sz w:val="22"/>
          <w:szCs w:val="22"/>
        </w:rPr>
        <w:t xml:space="preserve">, if </w:t>
      </w:r>
      <w:r w:rsidR="001162D9">
        <w:rPr>
          <w:rFonts w:eastAsia="Times New Roman"/>
          <w:sz w:val="22"/>
          <w:szCs w:val="22"/>
        </w:rPr>
        <w:t xml:space="preserve">so </w:t>
      </w:r>
      <w:r w:rsidRPr="00B55F8C">
        <w:rPr>
          <w:rFonts w:eastAsia="Times New Roman"/>
          <w:sz w:val="22"/>
          <w:szCs w:val="22"/>
        </w:rPr>
        <w:t xml:space="preserve">the current QC is removed from the simulation by killing it and a new SC is created with the original QCs position, radius, and area. If </w:t>
      </w:r>
      <w:r w:rsidR="00C85BDE">
        <w:rPr>
          <w:rFonts w:eastAsia="Times New Roman"/>
          <w:sz w:val="22"/>
          <w:szCs w:val="22"/>
        </w:rPr>
        <w:t>stage change</w:t>
      </w:r>
      <w:r w:rsidRPr="00B55F8C">
        <w:rPr>
          <w:rFonts w:eastAsia="Times New Roman"/>
          <w:sz w:val="22"/>
          <w:szCs w:val="22"/>
        </w:rPr>
        <w:t xml:space="preserve"> is not possible</w:t>
      </w:r>
      <w:r w:rsidR="00C85BDE">
        <w:rPr>
          <w:rFonts w:eastAsia="Times New Roman"/>
          <w:sz w:val="22"/>
          <w:szCs w:val="22"/>
        </w:rPr>
        <w:t>,</w:t>
      </w:r>
      <w:r w:rsidRPr="00B55F8C">
        <w:rPr>
          <w:rFonts w:eastAsia="Times New Roman"/>
          <w:sz w:val="22"/>
          <w:szCs w:val="22"/>
        </w:rPr>
        <w:t xml:space="preserve"> the age (stage) of the cell is increased by one.</w:t>
      </w:r>
    </w:p>
    <w:p w14:paraId="457D196C" w14:textId="77777777" w:rsidR="001C7A82" w:rsidRDefault="001C7A82" w:rsidP="001C7A82">
      <w:pPr>
        <w:pStyle w:val="ListParagraph"/>
        <w:ind w:left="500"/>
        <w:rPr>
          <w:rFonts w:ascii="Times New Roman" w:eastAsia="Times New Roman" w:hAnsi="Times New Roman" w:cs="Times New Roman"/>
          <w:szCs w:val="22"/>
        </w:rPr>
      </w:pPr>
    </w:p>
    <w:p w14:paraId="0D95ED6C" w14:textId="4528242C" w:rsidR="00AD61BD" w:rsidRPr="000C6E68" w:rsidRDefault="00AD61BD" w:rsidP="000C6E68">
      <w:pPr>
        <w:rPr>
          <w:rFonts w:eastAsia="Times New Roman"/>
          <w:szCs w:val="22"/>
        </w:rPr>
      </w:pPr>
      <w:r>
        <w:rPr>
          <w:noProof/>
        </w:rPr>
        <w:lastRenderedPageBreak/>
        <w:drawing>
          <wp:inline distT="0" distB="0" distL="0" distR="0" wp14:anchorId="6A2CE4C1" wp14:editId="22CA4790">
            <wp:extent cx="5732780" cy="2122170"/>
            <wp:effectExtent l="0" t="0" r="7620" b="11430"/>
            <wp:docPr id="23" name="Picture 23" descr="code_images/quiescent_senesc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de_images/quiescent_senescenc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780" cy="2122170"/>
                    </a:xfrm>
                    <a:prstGeom prst="rect">
                      <a:avLst/>
                    </a:prstGeom>
                    <a:noFill/>
                    <a:ln>
                      <a:noFill/>
                    </a:ln>
                  </pic:spPr>
                </pic:pic>
              </a:graphicData>
            </a:graphic>
          </wp:inline>
        </w:drawing>
      </w:r>
    </w:p>
    <w:p w14:paraId="4BC1EF1F" w14:textId="19254B1D" w:rsidR="00AD61BD" w:rsidRDefault="0012507E" w:rsidP="0012507E">
      <w:pPr>
        <w:pStyle w:val="ListParagraph"/>
        <w:ind w:left="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Figure 5.5: Quiescence state change to Senescent </w:t>
      </w:r>
    </w:p>
    <w:p w14:paraId="46BF6982" w14:textId="77777777" w:rsidR="0012507E" w:rsidRPr="0012507E" w:rsidRDefault="0012507E" w:rsidP="0012507E">
      <w:pPr>
        <w:pStyle w:val="ListParagraph"/>
        <w:ind w:left="0"/>
        <w:rPr>
          <w:rFonts w:ascii="Times New Roman" w:eastAsia="Times New Roman" w:hAnsi="Times New Roman" w:cs="Times New Roman"/>
          <w:sz w:val="22"/>
          <w:szCs w:val="22"/>
        </w:rPr>
      </w:pPr>
    </w:p>
    <w:p w14:paraId="54C51A67" w14:textId="42B6D0DA" w:rsidR="001C7A82" w:rsidRPr="00DB75A7" w:rsidRDefault="001C7A82"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 xml:space="preserve">5.1.3.3 </w:t>
      </w:r>
      <w:r w:rsidR="0035792D">
        <w:rPr>
          <w:rFonts w:ascii="Times New Roman" w:eastAsia="Times New Roman" w:hAnsi="Times New Roman" w:cs="Times New Roman"/>
          <w:i w:val="0"/>
          <w:color w:val="auto"/>
        </w:rPr>
        <w:t>Quiescent Cell Cycle Re-entry</w:t>
      </w:r>
    </w:p>
    <w:p w14:paraId="60441A28" w14:textId="77777777" w:rsidR="00DB75A7" w:rsidRPr="001C7A82" w:rsidRDefault="00DB75A7" w:rsidP="001C7A82">
      <w:pPr>
        <w:pStyle w:val="ListParagraph"/>
        <w:ind w:left="500"/>
        <w:rPr>
          <w:rFonts w:ascii="Times New Roman" w:eastAsia="Times New Roman" w:hAnsi="Times New Roman" w:cs="Times New Roman"/>
          <w:szCs w:val="22"/>
        </w:rPr>
      </w:pPr>
    </w:p>
    <w:p w14:paraId="4BF0BFC2" w14:textId="4C5CEFFE" w:rsidR="00B55F8C" w:rsidRPr="00B55F8C" w:rsidRDefault="00B55F8C" w:rsidP="00DB75A7">
      <w:pPr>
        <w:rPr>
          <w:rFonts w:eastAsia="Times New Roman"/>
          <w:sz w:val="22"/>
          <w:szCs w:val="22"/>
          <w:lang w:eastAsia="en-US"/>
        </w:rPr>
      </w:pPr>
      <w:r>
        <w:rPr>
          <w:rFonts w:eastAsia="Times New Roman"/>
          <w:sz w:val="22"/>
          <w:szCs w:val="22"/>
          <w:lang w:eastAsia="en-US"/>
        </w:rPr>
        <w:t xml:space="preserve">When there is adequate space around the Quiescent Cell (QC) it can </w:t>
      </w:r>
      <w:r w:rsidR="009E474B">
        <w:rPr>
          <w:rFonts w:eastAsia="Times New Roman"/>
          <w:sz w:val="22"/>
          <w:szCs w:val="22"/>
          <w:lang w:eastAsia="en-US"/>
        </w:rPr>
        <w:t>change</w:t>
      </w:r>
      <w:r>
        <w:rPr>
          <w:rFonts w:eastAsia="Times New Roman"/>
          <w:sz w:val="22"/>
          <w:szCs w:val="22"/>
          <w:lang w:eastAsia="en-US"/>
        </w:rPr>
        <w:t xml:space="preserve"> back to a Proliferating Cell (PC) as seen in Figure 4</w:t>
      </w:r>
      <w:r w:rsidR="00E64515">
        <w:rPr>
          <w:rFonts w:eastAsia="Times New Roman"/>
          <w:sz w:val="22"/>
          <w:szCs w:val="22"/>
          <w:lang w:eastAsia="en-US"/>
        </w:rPr>
        <w:t>.</w:t>
      </w:r>
      <w:r w:rsidR="003D2EC0">
        <w:rPr>
          <w:rFonts w:eastAsia="Times New Roman"/>
          <w:sz w:val="22"/>
          <w:szCs w:val="22"/>
          <w:lang w:eastAsia="en-US"/>
        </w:rPr>
        <w:t>1</w:t>
      </w:r>
      <w:r>
        <w:rPr>
          <w:rFonts w:eastAsia="Times New Roman"/>
          <w:sz w:val="22"/>
          <w:szCs w:val="22"/>
          <w:lang w:eastAsia="en-US"/>
        </w:rPr>
        <w:t xml:space="preserve">. Each iteration the number of cells surrounding the QC is added up and if it is </w:t>
      </w:r>
      <w:r w:rsidR="00E64515">
        <w:rPr>
          <w:rFonts w:eastAsia="Times New Roman"/>
          <w:sz w:val="22"/>
          <w:szCs w:val="22"/>
          <w:lang w:eastAsia="en-US"/>
        </w:rPr>
        <w:t xml:space="preserve">fewer than the assumed value of 4, </w:t>
      </w:r>
      <w:r>
        <w:rPr>
          <w:rFonts w:eastAsia="Times New Roman"/>
          <w:sz w:val="22"/>
          <w:szCs w:val="22"/>
          <w:lang w:eastAsia="en-US"/>
        </w:rPr>
        <w:t>it is believed that space</w:t>
      </w:r>
      <w:r w:rsidR="001A298A">
        <w:rPr>
          <w:rFonts w:eastAsia="Times New Roman"/>
          <w:sz w:val="22"/>
          <w:szCs w:val="22"/>
          <w:lang w:eastAsia="en-US"/>
        </w:rPr>
        <w:t xml:space="preserve"> has freed up around the QC, allowing it to proliferate. The </w:t>
      </w:r>
      <w:r w:rsidR="0052096B">
        <w:rPr>
          <w:rFonts w:eastAsia="Times New Roman"/>
          <w:sz w:val="22"/>
          <w:szCs w:val="22"/>
          <w:lang w:eastAsia="en-US"/>
        </w:rPr>
        <w:t>state change</w:t>
      </w:r>
      <w:r w:rsidR="001A298A">
        <w:rPr>
          <w:rFonts w:eastAsia="Times New Roman"/>
          <w:sz w:val="22"/>
          <w:szCs w:val="22"/>
          <w:lang w:eastAsia="en-US"/>
        </w:rPr>
        <w:t xml:space="preserve"> is made by killing the QC and creating a new PC with the same: position, turnover, radius, and area of the QC.</w:t>
      </w:r>
    </w:p>
    <w:p w14:paraId="58E59143" w14:textId="389117A9" w:rsidR="00AD61BD" w:rsidRDefault="00AD61BD" w:rsidP="00B55F8C">
      <w:pPr>
        <w:rPr>
          <w:rFonts w:eastAsia="Times New Roman"/>
          <w:sz w:val="22"/>
          <w:szCs w:val="22"/>
        </w:rPr>
      </w:pPr>
      <w:r w:rsidRPr="00B55F8C">
        <w:rPr>
          <w:rFonts w:eastAsia="Times New Roman"/>
          <w:sz w:val="22"/>
          <w:szCs w:val="22"/>
        </w:rPr>
        <w:tab/>
      </w:r>
      <w:r>
        <w:rPr>
          <w:noProof/>
        </w:rPr>
        <w:drawing>
          <wp:inline distT="0" distB="0" distL="0" distR="0" wp14:anchorId="133A5DB3" wp14:editId="62BF9391">
            <wp:extent cx="5720715" cy="1465580"/>
            <wp:effectExtent l="0" t="0" r="0" b="7620"/>
            <wp:docPr id="24" name="Picture 24" descr="code_images/quiescence_prolifera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de_images/quiescence_proliferatin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0715" cy="1465580"/>
                    </a:xfrm>
                    <a:prstGeom prst="rect">
                      <a:avLst/>
                    </a:prstGeom>
                    <a:noFill/>
                    <a:ln>
                      <a:noFill/>
                    </a:ln>
                  </pic:spPr>
                </pic:pic>
              </a:graphicData>
            </a:graphic>
          </wp:inline>
        </w:drawing>
      </w:r>
    </w:p>
    <w:p w14:paraId="4ED3748B" w14:textId="2D5A5152" w:rsidR="00F30C9C" w:rsidRDefault="0012507E" w:rsidP="00B55F8C">
      <w:pPr>
        <w:rPr>
          <w:rFonts w:eastAsia="Times New Roman"/>
          <w:sz w:val="22"/>
          <w:szCs w:val="22"/>
        </w:rPr>
      </w:pPr>
      <w:r>
        <w:rPr>
          <w:rFonts w:eastAsia="Times New Roman"/>
          <w:sz w:val="22"/>
          <w:szCs w:val="22"/>
        </w:rPr>
        <w:t>Figure 5.6: Quiescent state change to Proliferating</w:t>
      </w:r>
    </w:p>
    <w:p w14:paraId="591C4A46" w14:textId="77777777" w:rsidR="0012507E" w:rsidRDefault="0012507E" w:rsidP="00B55F8C">
      <w:pPr>
        <w:rPr>
          <w:rFonts w:eastAsia="Times New Roman"/>
          <w:sz w:val="22"/>
          <w:szCs w:val="22"/>
        </w:rPr>
      </w:pPr>
    </w:p>
    <w:p w14:paraId="212AD961" w14:textId="1B4B97F7" w:rsidR="00F30C9C" w:rsidRPr="00DB75A7" w:rsidRDefault="00F30C9C" w:rsidP="00DB75A7">
      <w:pPr>
        <w:pStyle w:val="Heading3"/>
        <w:rPr>
          <w:rFonts w:ascii="Times New Roman" w:eastAsia="Times New Roman" w:hAnsi="Times New Roman" w:cs="Times New Roman"/>
          <w:color w:val="auto"/>
        </w:rPr>
      </w:pPr>
      <w:bookmarkStart w:id="233" w:name="_Toc513790653"/>
      <w:r w:rsidRPr="00DB75A7">
        <w:rPr>
          <w:rFonts w:ascii="Times New Roman" w:eastAsia="Times New Roman" w:hAnsi="Times New Roman" w:cs="Times New Roman"/>
          <w:color w:val="auto"/>
        </w:rPr>
        <w:t>5.1.4 Proliferating Agent</w:t>
      </w:r>
      <w:bookmarkEnd w:id="233"/>
    </w:p>
    <w:p w14:paraId="42ECEF62" w14:textId="77777777" w:rsidR="00DB75A7" w:rsidRDefault="00DB75A7" w:rsidP="00F30C9C">
      <w:pPr>
        <w:rPr>
          <w:rFonts w:eastAsia="Times New Roman"/>
          <w:szCs w:val="22"/>
        </w:rPr>
      </w:pPr>
    </w:p>
    <w:p w14:paraId="3E11925B" w14:textId="71272AE1" w:rsidR="00F30C9C" w:rsidRPr="00DB75A7" w:rsidRDefault="00F30C9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5.1.4.1 Class Overview</w:t>
      </w:r>
    </w:p>
    <w:p w14:paraId="52964B5F" w14:textId="77777777" w:rsidR="00DB75A7" w:rsidRDefault="00DB75A7" w:rsidP="00F30C9C">
      <w:pPr>
        <w:rPr>
          <w:rFonts w:eastAsia="Times New Roman"/>
          <w:szCs w:val="22"/>
        </w:rPr>
      </w:pPr>
    </w:p>
    <w:p w14:paraId="0D36D119" w14:textId="0B72B13B" w:rsidR="005815B8" w:rsidRDefault="005815B8" w:rsidP="00DB75A7">
      <w:pPr>
        <w:rPr>
          <w:rFonts w:eastAsia="Times New Roman"/>
          <w:sz w:val="22"/>
          <w:szCs w:val="22"/>
        </w:rPr>
      </w:pPr>
      <w:r>
        <w:rPr>
          <w:rFonts w:eastAsia="Times New Roman"/>
          <w:sz w:val="22"/>
          <w:szCs w:val="22"/>
        </w:rPr>
        <w:t>The Proliferating Cell (PC) will be the most prevalent agent as it the so</w:t>
      </w:r>
      <w:r w:rsidR="003D2EC0">
        <w:rPr>
          <w:rFonts w:eastAsia="Times New Roman"/>
          <w:sz w:val="22"/>
          <w:szCs w:val="22"/>
        </w:rPr>
        <w:t>urce agent as seen in Figure 4.1</w:t>
      </w:r>
      <w:r>
        <w:rPr>
          <w:rFonts w:eastAsia="Times New Roman"/>
          <w:sz w:val="22"/>
          <w:szCs w:val="22"/>
        </w:rPr>
        <w:t xml:space="preserve">. The PC class is a subclass of the general cell class and extends it by giving the PC specific behaviours. </w:t>
      </w:r>
      <w:r w:rsidR="005F13B6">
        <w:rPr>
          <w:rFonts w:eastAsia="Times New Roman"/>
          <w:sz w:val="22"/>
          <w:szCs w:val="22"/>
        </w:rPr>
        <w:t>As seen in</w:t>
      </w:r>
      <w:r w:rsidR="00FF0210">
        <w:rPr>
          <w:rFonts w:eastAsia="Times New Roman"/>
          <w:sz w:val="22"/>
          <w:szCs w:val="22"/>
        </w:rPr>
        <w:t xml:space="preserve"> chapter</w:t>
      </w:r>
      <w:r w:rsidR="005F13B6">
        <w:rPr>
          <w:rFonts w:eastAsia="Times New Roman"/>
          <w:sz w:val="22"/>
          <w:szCs w:val="22"/>
        </w:rPr>
        <w:t xml:space="preserve"> 2.1 endothelial cells have a radius between 5 and 10</w:t>
      </w:r>
      <w:r w:rsidR="005F13B6">
        <w:rPr>
          <w:rFonts w:eastAsia="Times New Roman"/>
          <w:sz w:val="22"/>
          <w:szCs w:val="22"/>
        </w:rPr>
        <w:sym w:font="Symbol" w:char="F06D"/>
      </w:r>
      <w:r w:rsidR="005F13B6">
        <w:rPr>
          <w:rFonts w:eastAsia="Times New Roman"/>
          <w:sz w:val="22"/>
          <w:szCs w:val="22"/>
        </w:rPr>
        <w:t xml:space="preserve">m </w:t>
      </w:r>
      <w:r w:rsidR="001B7F05">
        <w:rPr>
          <w:rFonts w:eastAsia="Times New Roman"/>
          <w:sz w:val="22"/>
          <w:szCs w:val="22"/>
        </w:rPr>
        <w:t>[</w:t>
      </w:r>
      <w:r w:rsidR="00A00EFE" w:rsidRPr="00A00EFE">
        <w:rPr>
          <w:rFonts w:eastAsia="Times New Roman"/>
          <w:sz w:val="22"/>
          <w:szCs w:val="22"/>
        </w:rPr>
        <w:t>7</w:t>
      </w:r>
      <w:r w:rsidR="001B7F05">
        <w:rPr>
          <w:rFonts w:eastAsia="Times New Roman"/>
          <w:sz w:val="22"/>
          <w:szCs w:val="22"/>
        </w:rPr>
        <w:t xml:space="preserve">] </w:t>
      </w:r>
      <w:r w:rsidR="005F13B6">
        <w:rPr>
          <w:rFonts w:eastAsia="Times New Roman"/>
          <w:sz w:val="22"/>
          <w:szCs w:val="22"/>
        </w:rPr>
        <w:t xml:space="preserve">and so the minimum radius for PCs is set to 4.9. If it </w:t>
      </w:r>
      <w:r w:rsidR="001B7F05">
        <w:rPr>
          <w:rFonts w:eastAsia="Times New Roman"/>
          <w:sz w:val="22"/>
          <w:szCs w:val="22"/>
        </w:rPr>
        <w:t xml:space="preserve">was set to 5, there would be a </w:t>
      </w:r>
      <w:r w:rsidR="005F13B6">
        <w:rPr>
          <w:rFonts w:eastAsia="Times New Roman"/>
          <w:sz w:val="22"/>
          <w:szCs w:val="22"/>
        </w:rPr>
        <w:t>case where newly formed PCs that start out with a radius of 5 will be removed during the apoptosis function.</w:t>
      </w:r>
    </w:p>
    <w:p w14:paraId="2E895B74" w14:textId="3D8BC6CA" w:rsidR="00475A21" w:rsidRDefault="00475A21" w:rsidP="00DB75A7">
      <w:pPr>
        <w:rPr>
          <w:rFonts w:eastAsia="Times New Roman"/>
          <w:sz w:val="22"/>
          <w:szCs w:val="22"/>
        </w:rPr>
      </w:pPr>
      <w:r>
        <w:rPr>
          <w:rFonts w:eastAsia="Times New Roman"/>
          <w:sz w:val="22"/>
          <w:szCs w:val="22"/>
        </w:rPr>
        <w:t xml:space="preserve">I have </w:t>
      </w:r>
      <w:r w:rsidR="001B7F05">
        <w:rPr>
          <w:rFonts w:eastAsia="Times New Roman"/>
          <w:sz w:val="22"/>
          <w:szCs w:val="22"/>
        </w:rPr>
        <w:t>assumed</w:t>
      </w:r>
      <w:r>
        <w:rPr>
          <w:rFonts w:eastAsia="Times New Roman"/>
          <w:sz w:val="22"/>
          <w:szCs w:val="22"/>
        </w:rPr>
        <w:t xml:space="preserve"> that PCs move at 1 </w:t>
      </w:r>
      <w:r>
        <w:rPr>
          <w:rFonts w:eastAsia="Times New Roman"/>
          <w:sz w:val="22"/>
          <w:szCs w:val="22"/>
        </w:rPr>
        <w:sym w:font="Symbol" w:char="F06D"/>
      </w:r>
      <w:r>
        <w:rPr>
          <w:rFonts w:eastAsia="Times New Roman"/>
          <w:sz w:val="22"/>
          <w:szCs w:val="22"/>
        </w:rPr>
        <w:t>m per minute, giving them a speed of 360</w:t>
      </w:r>
      <w:r>
        <w:rPr>
          <w:rFonts w:eastAsia="Times New Roman"/>
          <w:sz w:val="22"/>
          <w:szCs w:val="22"/>
        </w:rPr>
        <w:sym w:font="Symbol" w:char="F06D"/>
      </w:r>
      <w:r>
        <w:rPr>
          <w:rFonts w:eastAsia="Times New Roman"/>
          <w:sz w:val="22"/>
          <w:szCs w:val="22"/>
        </w:rPr>
        <w:t>m for the iteration.</w:t>
      </w:r>
    </w:p>
    <w:p w14:paraId="1B1018A2" w14:textId="77777777" w:rsidR="006A62CC" w:rsidRDefault="00475A21" w:rsidP="00DB75A7">
      <w:pPr>
        <w:rPr>
          <w:rFonts w:eastAsia="Times New Roman"/>
          <w:sz w:val="22"/>
          <w:szCs w:val="22"/>
        </w:rPr>
      </w:pPr>
      <w:r>
        <w:rPr>
          <w:rFonts w:eastAsia="Times New Roman"/>
          <w:sz w:val="22"/>
          <w:szCs w:val="22"/>
        </w:rPr>
        <w:t xml:space="preserve">As seen in </w:t>
      </w:r>
      <w:r w:rsidR="006545CD">
        <w:rPr>
          <w:rFonts w:eastAsia="Times New Roman"/>
          <w:sz w:val="22"/>
          <w:szCs w:val="22"/>
        </w:rPr>
        <w:t xml:space="preserve">chapter </w:t>
      </w:r>
      <w:r>
        <w:rPr>
          <w:rFonts w:eastAsia="Times New Roman"/>
          <w:sz w:val="22"/>
          <w:szCs w:val="22"/>
        </w:rPr>
        <w:t>2.1</w:t>
      </w:r>
      <w:r w:rsidR="006545CD">
        <w:rPr>
          <w:rFonts w:eastAsia="Times New Roman"/>
          <w:sz w:val="22"/>
          <w:szCs w:val="22"/>
        </w:rPr>
        <w:t>,</w:t>
      </w:r>
      <w:r>
        <w:rPr>
          <w:rFonts w:eastAsia="Times New Roman"/>
          <w:sz w:val="22"/>
          <w:szCs w:val="22"/>
        </w:rPr>
        <w:t xml:space="preserve"> endothelial cells have distinct stages in the cell cycle</w:t>
      </w:r>
      <w:r w:rsidR="00086644">
        <w:rPr>
          <w:rFonts w:eastAsia="Times New Roman"/>
          <w:sz w:val="22"/>
          <w:szCs w:val="22"/>
        </w:rPr>
        <w:t xml:space="preserve"> [2]</w:t>
      </w:r>
      <w:r>
        <w:rPr>
          <w:rFonts w:eastAsia="Times New Roman"/>
          <w:sz w:val="22"/>
          <w:szCs w:val="22"/>
        </w:rPr>
        <w:t xml:space="preserve">. This is tracked by assigning a stage to each PC </w:t>
      </w:r>
      <w:r w:rsidR="006A62CC">
        <w:rPr>
          <w:rFonts w:eastAsia="Times New Roman"/>
          <w:sz w:val="22"/>
          <w:szCs w:val="22"/>
        </w:rPr>
        <w:t>as shown in Table 5.1.</w:t>
      </w:r>
    </w:p>
    <w:p w14:paraId="23C2016C" w14:textId="77777777" w:rsidR="006A62CC" w:rsidRDefault="006A62CC" w:rsidP="00DB75A7">
      <w:pPr>
        <w:rPr>
          <w:rFonts w:eastAsia="Times New Roman"/>
          <w:sz w:val="22"/>
          <w:szCs w:val="22"/>
        </w:rPr>
      </w:pPr>
    </w:p>
    <w:tbl>
      <w:tblPr>
        <w:tblStyle w:val="TableGrid"/>
        <w:tblW w:w="0" w:type="auto"/>
        <w:jc w:val="center"/>
        <w:tblLook w:val="04A0" w:firstRow="1" w:lastRow="0" w:firstColumn="1" w:lastColumn="0" w:noHBand="0" w:noVBand="1"/>
      </w:tblPr>
      <w:tblGrid>
        <w:gridCol w:w="1927"/>
        <w:gridCol w:w="1927"/>
      </w:tblGrid>
      <w:tr w:rsidR="006A62CC" w14:paraId="35385480" w14:textId="77777777" w:rsidTr="006A62CC">
        <w:trPr>
          <w:trHeight w:val="250"/>
          <w:jc w:val="center"/>
        </w:trPr>
        <w:tc>
          <w:tcPr>
            <w:tcW w:w="1927" w:type="dxa"/>
          </w:tcPr>
          <w:p w14:paraId="3005EA63" w14:textId="583F1CA3" w:rsidR="006A62CC" w:rsidRDefault="006A62CC" w:rsidP="006A62CC">
            <w:pPr>
              <w:jc w:val="center"/>
              <w:rPr>
                <w:rFonts w:eastAsia="Times New Roman"/>
                <w:sz w:val="22"/>
                <w:szCs w:val="22"/>
              </w:rPr>
            </w:pPr>
            <w:r>
              <w:rPr>
                <w:rFonts w:eastAsia="Times New Roman"/>
                <w:sz w:val="22"/>
                <w:szCs w:val="22"/>
              </w:rPr>
              <w:t>State</w:t>
            </w:r>
          </w:p>
        </w:tc>
        <w:tc>
          <w:tcPr>
            <w:tcW w:w="1927" w:type="dxa"/>
          </w:tcPr>
          <w:p w14:paraId="6DFD9B36" w14:textId="083A75AE" w:rsidR="006A62CC" w:rsidRDefault="006A62CC" w:rsidP="006A62CC">
            <w:pPr>
              <w:jc w:val="center"/>
              <w:rPr>
                <w:rFonts w:eastAsia="Times New Roman"/>
                <w:sz w:val="22"/>
                <w:szCs w:val="22"/>
              </w:rPr>
            </w:pPr>
            <w:r>
              <w:rPr>
                <w:rFonts w:eastAsia="Times New Roman"/>
                <w:sz w:val="22"/>
                <w:szCs w:val="22"/>
              </w:rPr>
              <w:t>Cell Cycle Stage</w:t>
            </w:r>
          </w:p>
        </w:tc>
      </w:tr>
      <w:tr w:rsidR="006A62CC" w14:paraId="46B852F6" w14:textId="77777777" w:rsidTr="006A62CC">
        <w:trPr>
          <w:trHeight w:val="268"/>
          <w:jc w:val="center"/>
        </w:trPr>
        <w:tc>
          <w:tcPr>
            <w:tcW w:w="1927" w:type="dxa"/>
          </w:tcPr>
          <w:p w14:paraId="4D0E87B1" w14:textId="45C14D3B" w:rsidR="006A62CC" w:rsidRDefault="006A62CC" w:rsidP="006A62CC">
            <w:pPr>
              <w:jc w:val="center"/>
              <w:rPr>
                <w:rFonts w:eastAsia="Times New Roman"/>
                <w:sz w:val="22"/>
                <w:szCs w:val="22"/>
              </w:rPr>
            </w:pPr>
            <w:r>
              <w:rPr>
                <w:rFonts w:eastAsia="Times New Roman"/>
                <w:sz w:val="22"/>
                <w:szCs w:val="22"/>
              </w:rPr>
              <w:t>1</w:t>
            </w:r>
          </w:p>
        </w:tc>
        <w:tc>
          <w:tcPr>
            <w:tcW w:w="1927" w:type="dxa"/>
          </w:tcPr>
          <w:p w14:paraId="41787F4C" w14:textId="0F75E6B2" w:rsidR="006A62CC" w:rsidRDefault="006A62CC" w:rsidP="006A62CC">
            <w:pPr>
              <w:jc w:val="center"/>
              <w:rPr>
                <w:rFonts w:eastAsia="Times New Roman"/>
                <w:sz w:val="22"/>
                <w:szCs w:val="22"/>
              </w:rPr>
            </w:pPr>
            <w:r>
              <w:rPr>
                <w:rFonts w:eastAsia="Times New Roman"/>
                <w:sz w:val="22"/>
                <w:szCs w:val="22"/>
              </w:rPr>
              <w:t>G1</w:t>
            </w:r>
          </w:p>
        </w:tc>
      </w:tr>
      <w:tr w:rsidR="006A62CC" w14:paraId="54419159" w14:textId="77777777" w:rsidTr="006A62CC">
        <w:trPr>
          <w:trHeight w:val="250"/>
          <w:jc w:val="center"/>
        </w:trPr>
        <w:tc>
          <w:tcPr>
            <w:tcW w:w="1927" w:type="dxa"/>
          </w:tcPr>
          <w:p w14:paraId="285384BB" w14:textId="23BCB30B" w:rsidR="006A62CC" w:rsidRDefault="006A62CC" w:rsidP="006A62CC">
            <w:pPr>
              <w:jc w:val="center"/>
              <w:rPr>
                <w:rFonts w:eastAsia="Times New Roman"/>
                <w:sz w:val="22"/>
                <w:szCs w:val="22"/>
              </w:rPr>
            </w:pPr>
            <w:r>
              <w:rPr>
                <w:rFonts w:eastAsia="Times New Roman"/>
                <w:sz w:val="22"/>
                <w:szCs w:val="22"/>
              </w:rPr>
              <w:t>2</w:t>
            </w:r>
          </w:p>
        </w:tc>
        <w:tc>
          <w:tcPr>
            <w:tcW w:w="1927" w:type="dxa"/>
          </w:tcPr>
          <w:p w14:paraId="2717B9D9" w14:textId="391FEA18" w:rsidR="006A62CC" w:rsidRDefault="006A62CC" w:rsidP="006A62CC">
            <w:pPr>
              <w:jc w:val="center"/>
              <w:rPr>
                <w:rFonts w:eastAsia="Times New Roman"/>
                <w:sz w:val="22"/>
                <w:szCs w:val="22"/>
              </w:rPr>
            </w:pPr>
            <w:r>
              <w:rPr>
                <w:rFonts w:eastAsia="Times New Roman"/>
                <w:sz w:val="22"/>
                <w:szCs w:val="22"/>
              </w:rPr>
              <w:t>S</w:t>
            </w:r>
          </w:p>
        </w:tc>
      </w:tr>
      <w:tr w:rsidR="006A62CC" w14:paraId="1759C7D4" w14:textId="77777777" w:rsidTr="006A62CC">
        <w:trPr>
          <w:trHeight w:val="250"/>
          <w:jc w:val="center"/>
        </w:trPr>
        <w:tc>
          <w:tcPr>
            <w:tcW w:w="1927" w:type="dxa"/>
          </w:tcPr>
          <w:p w14:paraId="7271E32A" w14:textId="192D61F9" w:rsidR="006A62CC" w:rsidRDefault="006A62CC" w:rsidP="006A62CC">
            <w:pPr>
              <w:jc w:val="center"/>
              <w:rPr>
                <w:rFonts w:eastAsia="Times New Roman"/>
                <w:sz w:val="22"/>
                <w:szCs w:val="22"/>
              </w:rPr>
            </w:pPr>
            <w:r>
              <w:rPr>
                <w:rFonts w:eastAsia="Times New Roman"/>
                <w:sz w:val="22"/>
                <w:szCs w:val="22"/>
              </w:rPr>
              <w:t>3</w:t>
            </w:r>
          </w:p>
        </w:tc>
        <w:tc>
          <w:tcPr>
            <w:tcW w:w="1927" w:type="dxa"/>
          </w:tcPr>
          <w:p w14:paraId="1624A850" w14:textId="186473BC" w:rsidR="006A62CC" w:rsidRDefault="006A62CC" w:rsidP="006A62CC">
            <w:pPr>
              <w:jc w:val="center"/>
              <w:rPr>
                <w:rFonts w:eastAsia="Times New Roman"/>
                <w:sz w:val="22"/>
                <w:szCs w:val="22"/>
              </w:rPr>
            </w:pPr>
            <w:r>
              <w:rPr>
                <w:rFonts w:eastAsia="Times New Roman"/>
                <w:sz w:val="22"/>
                <w:szCs w:val="22"/>
              </w:rPr>
              <w:t>G2</w:t>
            </w:r>
          </w:p>
        </w:tc>
      </w:tr>
      <w:tr w:rsidR="006A62CC" w14:paraId="15A78FAA" w14:textId="77777777" w:rsidTr="006A62CC">
        <w:trPr>
          <w:trHeight w:val="250"/>
          <w:jc w:val="center"/>
        </w:trPr>
        <w:tc>
          <w:tcPr>
            <w:tcW w:w="1927" w:type="dxa"/>
          </w:tcPr>
          <w:p w14:paraId="6A53BD6B" w14:textId="7D14510A" w:rsidR="006A62CC" w:rsidRDefault="006A62CC" w:rsidP="006A62CC">
            <w:pPr>
              <w:jc w:val="center"/>
              <w:rPr>
                <w:rFonts w:eastAsia="Times New Roman"/>
                <w:sz w:val="22"/>
                <w:szCs w:val="22"/>
              </w:rPr>
            </w:pPr>
            <w:r>
              <w:rPr>
                <w:rFonts w:eastAsia="Times New Roman"/>
                <w:sz w:val="22"/>
                <w:szCs w:val="22"/>
              </w:rPr>
              <w:t>4</w:t>
            </w:r>
          </w:p>
        </w:tc>
        <w:tc>
          <w:tcPr>
            <w:tcW w:w="1927" w:type="dxa"/>
          </w:tcPr>
          <w:p w14:paraId="2996B4EC" w14:textId="60B8C50B" w:rsidR="006A62CC" w:rsidRDefault="006A62CC" w:rsidP="006A62CC">
            <w:pPr>
              <w:jc w:val="center"/>
              <w:rPr>
                <w:rFonts w:eastAsia="Times New Roman"/>
                <w:sz w:val="22"/>
                <w:szCs w:val="22"/>
              </w:rPr>
            </w:pPr>
            <w:r>
              <w:rPr>
                <w:rFonts w:eastAsia="Times New Roman"/>
                <w:sz w:val="22"/>
                <w:szCs w:val="22"/>
              </w:rPr>
              <w:t>M</w:t>
            </w:r>
          </w:p>
        </w:tc>
      </w:tr>
    </w:tbl>
    <w:p w14:paraId="2EA7EE29" w14:textId="6DB3BF62" w:rsidR="00475A21" w:rsidRDefault="006A62CC" w:rsidP="006A62CC">
      <w:pPr>
        <w:jc w:val="center"/>
        <w:rPr>
          <w:rFonts w:eastAsia="Times New Roman"/>
          <w:sz w:val="22"/>
          <w:szCs w:val="22"/>
        </w:rPr>
      </w:pPr>
      <w:r>
        <w:rPr>
          <w:rFonts w:eastAsia="Times New Roman"/>
          <w:sz w:val="22"/>
          <w:szCs w:val="22"/>
        </w:rPr>
        <w:t>Table 5.1: Cell cycle parameters.</w:t>
      </w:r>
    </w:p>
    <w:p w14:paraId="54E43EEF" w14:textId="77777777" w:rsidR="002D1968" w:rsidRDefault="002D1968" w:rsidP="006A62CC">
      <w:pPr>
        <w:jc w:val="center"/>
        <w:rPr>
          <w:rFonts w:eastAsia="Times New Roman"/>
          <w:sz w:val="22"/>
          <w:szCs w:val="22"/>
        </w:rPr>
      </w:pPr>
    </w:p>
    <w:p w14:paraId="0B54EF76" w14:textId="69A11B4A" w:rsidR="00475A21" w:rsidRDefault="00475A21" w:rsidP="00DB75A7">
      <w:pPr>
        <w:rPr>
          <w:rFonts w:eastAsia="Times New Roman"/>
          <w:sz w:val="22"/>
          <w:szCs w:val="22"/>
        </w:rPr>
      </w:pPr>
      <w:r>
        <w:rPr>
          <w:rFonts w:eastAsia="Times New Roman"/>
          <w:sz w:val="22"/>
          <w:szCs w:val="22"/>
        </w:rPr>
        <w:t xml:space="preserve">From </w:t>
      </w:r>
      <w:r w:rsidR="006545CD">
        <w:rPr>
          <w:rFonts w:eastAsia="Times New Roman"/>
          <w:sz w:val="22"/>
          <w:szCs w:val="22"/>
        </w:rPr>
        <w:t xml:space="preserve">chapter </w:t>
      </w:r>
      <w:r>
        <w:rPr>
          <w:rFonts w:eastAsia="Times New Roman"/>
          <w:sz w:val="22"/>
          <w:szCs w:val="22"/>
        </w:rPr>
        <w:t>2.2 is it seen that each time a cell undergoes mitosis and divided its telomeres shorten, thus after several divisions the telomeres are too short to continue the dividing and the cell turns Senescent, this limit is known as the Hayflick limit and has been shown to be around 50 divisions</w:t>
      </w:r>
      <w:r w:rsidR="00A00EFE">
        <w:rPr>
          <w:rFonts w:eastAsia="Times New Roman"/>
          <w:sz w:val="22"/>
          <w:szCs w:val="22"/>
        </w:rPr>
        <w:t xml:space="preserve"> [10</w:t>
      </w:r>
      <w:r w:rsidR="00086644">
        <w:rPr>
          <w:rFonts w:eastAsia="Times New Roman"/>
          <w:sz w:val="22"/>
          <w:szCs w:val="22"/>
        </w:rPr>
        <w:t>]</w:t>
      </w:r>
      <w:r>
        <w:rPr>
          <w:rFonts w:eastAsia="Times New Roman"/>
          <w:sz w:val="22"/>
          <w:szCs w:val="22"/>
        </w:rPr>
        <w:t xml:space="preserve">. </w:t>
      </w:r>
      <w:r w:rsidR="006545CD">
        <w:rPr>
          <w:rFonts w:eastAsia="Times New Roman"/>
          <w:sz w:val="22"/>
          <w:szCs w:val="22"/>
        </w:rPr>
        <w:t>Thus,</w:t>
      </w:r>
      <w:r>
        <w:rPr>
          <w:rFonts w:eastAsia="Times New Roman"/>
          <w:sz w:val="22"/>
          <w:szCs w:val="22"/>
        </w:rPr>
        <w:t xml:space="preserve"> the maximum turnover for each PC is set to 50.</w:t>
      </w:r>
    </w:p>
    <w:p w14:paraId="24839E1C" w14:textId="77777777" w:rsidR="006545CD" w:rsidRPr="005815B8" w:rsidRDefault="006545CD" w:rsidP="00B94A22">
      <w:pPr>
        <w:ind w:left="1440"/>
        <w:rPr>
          <w:rFonts w:eastAsia="Times New Roman"/>
          <w:sz w:val="22"/>
          <w:szCs w:val="22"/>
        </w:rPr>
      </w:pPr>
    </w:p>
    <w:p w14:paraId="12C0102F" w14:textId="78E372EC" w:rsidR="00DB75A7" w:rsidRDefault="00B21C05" w:rsidP="00DB75A7">
      <w:pPr>
        <w:rPr>
          <w:rFonts w:eastAsia="Times New Roman"/>
          <w:szCs w:val="22"/>
        </w:rPr>
      </w:pPr>
      <w:r>
        <w:rPr>
          <w:rFonts w:eastAsia="Times New Roman"/>
          <w:noProof/>
          <w:szCs w:val="22"/>
        </w:rPr>
        <w:drawing>
          <wp:inline distT="0" distB="0" distL="0" distR="0" wp14:anchorId="1D018BE9" wp14:editId="006A324F">
            <wp:extent cx="5720715" cy="3387725"/>
            <wp:effectExtent l="0" t="0" r="0" b="0"/>
            <wp:docPr id="25" name="Picture 25" descr="code_images/proliferating_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de_images/proliferating_clas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0715" cy="3387725"/>
                    </a:xfrm>
                    <a:prstGeom prst="rect">
                      <a:avLst/>
                    </a:prstGeom>
                    <a:noFill/>
                    <a:ln>
                      <a:noFill/>
                    </a:ln>
                  </pic:spPr>
                </pic:pic>
              </a:graphicData>
            </a:graphic>
          </wp:inline>
        </w:drawing>
      </w:r>
    </w:p>
    <w:p w14:paraId="48BCC337" w14:textId="0F35048D" w:rsidR="00DB75A7" w:rsidRDefault="00E576FE" w:rsidP="00DB75A7">
      <w:pPr>
        <w:rPr>
          <w:rFonts w:eastAsia="Times New Roman"/>
          <w:sz w:val="22"/>
          <w:szCs w:val="22"/>
        </w:rPr>
      </w:pPr>
      <w:r>
        <w:rPr>
          <w:rFonts w:eastAsia="Times New Roman"/>
          <w:sz w:val="22"/>
          <w:szCs w:val="22"/>
        </w:rPr>
        <w:t>Figure 5.7</w:t>
      </w:r>
      <w:r w:rsidR="0012507E">
        <w:rPr>
          <w:rFonts w:eastAsia="Times New Roman"/>
          <w:sz w:val="22"/>
          <w:szCs w:val="22"/>
        </w:rPr>
        <w:t>: Parameters for Proliferating Cells</w:t>
      </w:r>
    </w:p>
    <w:p w14:paraId="224C690E" w14:textId="77777777" w:rsidR="0012507E" w:rsidRPr="0012507E" w:rsidRDefault="0012507E" w:rsidP="00DB75A7">
      <w:pPr>
        <w:rPr>
          <w:rFonts w:eastAsia="Times New Roman"/>
          <w:sz w:val="22"/>
          <w:szCs w:val="22"/>
        </w:rPr>
      </w:pPr>
    </w:p>
    <w:p w14:paraId="1C6543C7" w14:textId="23EE9468" w:rsidR="00DB75A7" w:rsidRPr="00DB75A7" w:rsidRDefault="00F30C9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5.1.4.2 Senescence</w:t>
      </w:r>
    </w:p>
    <w:p w14:paraId="689E02AC" w14:textId="77777777" w:rsidR="00DB75A7" w:rsidRDefault="00DB75A7" w:rsidP="00DB75A7">
      <w:pPr>
        <w:ind w:left="720"/>
        <w:rPr>
          <w:rFonts w:eastAsia="Times New Roman"/>
          <w:szCs w:val="22"/>
        </w:rPr>
      </w:pPr>
    </w:p>
    <w:p w14:paraId="20179CE9" w14:textId="62155D02" w:rsidR="00072823" w:rsidRPr="00DB75A7" w:rsidRDefault="005D3958" w:rsidP="00DB75A7">
      <w:pPr>
        <w:rPr>
          <w:rFonts w:eastAsia="Times New Roman"/>
          <w:szCs w:val="22"/>
        </w:rPr>
      </w:pPr>
      <w:r>
        <w:rPr>
          <w:rFonts w:eastAsia="Times New Roman"/>
          <w:sz w:val="22"/>
          <w:szCs w:val="22"/>
        </w:rPr>
        <w:t>As mentioned in</w:t>
      </w:r>
      <w:r w:rsidR="00072823">
        <w:rPr>
          <w:rFonts w:eastAsia="Times New Roman"/>
          <w:sz w:val="22"/>
          <w:szCs w:val="22"/>
        </w:rPr>
        <w:t xml:space="preserve"> and </w:t>
      </w:r>
      <w:r w:rsidR="00691D0B">
        <w:rPr>
          <w:rFonts w:eastAsia="Times New Roman"/>
          <w:sz w:val="22"/>
          <w:szCs w:val="22"/>
        </w:rPr>
        <w:t>5.1.4.1 Proliferating Cells</w:t>
      </w:r>
      <w:r w:rsidR="00FC0B4F">
        <w:rPr>
          <w:rFonts w:eastAsia="Times New Roman"/>
          <w:sz w:val="22"/>
          <w:szCs w:val="22"/>
        </w:rPr>
        <w:t xml:space="preserve"> (PC)</w:t>
      </w:r>
      <w:r w:rsidR="00691D0B">
        <w:rPr>
          <w:rFonts w:eastAsia="Times New Roman"/>
          <w:sz w:val="22"/>
          <w:szCs w:val="22"/>
        </w:rPr>
        <w:t xml:space="preserve"> will turn Senescent </w:t>
      </w:r>
      <w:r w:rsidR="00FC0B4F">
        <w:rPr>
          <w:rFonts w:eastAsia="Times New Roman"/>
          <w:sz w:val="22"/>
          <w:szCs w:val="22"/>
        </w:rPr>
        <w:t xml:space="preserve">(SC) </w:t>
      </w:r>
      <w:r w:rsidR="00691D0B">
        <w:rPr>
          <w:rFonts w:eastAsia="Times New Roman"/>
          <w:sz w:val="22"/>
          <w:szCs w:val="22"/>
        </w:rPr>
        <w:t xml:space="preserve">when they have hit the </w:t>
      </w:r>
      <w:r w:rsidR="0035293A">
        <w:rPr>
          <w:rFonts w:eastAsia="Times New Roman"/>
          <w:sz w:val="22"/>
          <w:szCs w:val="22"/>
        </w:rPr>
        <w:t>maximum turnover</w:t>
      </w:r>
      <w:r w:rsidR="00691D0B">
        <w:rPr>
          <w:rFonts w:eastAsia="Times New Roman"/>
          <w:sz w:val="22"/>
          <w:szCs w:val="22"/>
        </w:rPr>
        <w:t xml:space="preserve"> of 50. This </w:t>
      </w:r>
      <w:r>
        <w:rPr>
          <w:rFonts w:eastAsia="Times New Roman"/>
          <w:sz w:val="22"/>
          <w:szCs w:val="22"/>
        </w:rPr>
        <w:t>state change</w:t>
      </w:r>
      <w:r w:rsidR="00691D0B">
        <w:rPr>
          <w:rFonts w:eastAsia="Times New Roman"/>
          <w:sz w:val="22"/>
          <w:szCs w:val="22"/>
        </w:rPr>
        <w:t xml:space="preserve"> is executed by removing the current PC from the simulation and creating a new SC at the same position with same radius and area. </w:t>
      </w:r>
      <w:r w:rsidR="00F87211">
        <w:rPr>
          <w:rFonts w:eastAsia="Times New Roman"/>
          <w:sz w:val="22"/>
          <w:szCs w:val="22"/>
        </w:rPr>
        <w:t>The SC agent uses the turnover parameter to track the age of the cell, and is therefore set to 1.</w:t>
      </w:r>
      <w:r w:rsidR="00691D0B">
        <w:rPr>
          <w:rFonts w:eastAsia="Times New Roman"/>
          <w:sz w:val="22"/>
          <w:szCs w:val="22"/>
        </w:rPr>
        <w:t xml:space="preserve"> </w:t>
      </w:r>
    </w:p>
    <w:p w14:paraId="44EB5F40" w14:textId="77777777" w:rsidR="00072823" w:rsidRDefault="00072823" w:rsidP="005815B8">
      <w:pPr>
        <w:ind w:left="720"/>
        <w:rPr>
          <w:rFonts w:eastAsia="Times New Roman"/>
          <w:szCs w:val="22"/>
        </w:rPr>
      </w:pPr>
    </w:p>
    <w:p w14:paraId="4F0B4B0E" w14:textId="5F9E84AD" w:rsidR="00F30C9C" w:rsidRDefault="00E045E8" w:rsidP="00F30C9C">
      <w:pPr>
        <w:rPr>
          <w:rFonts w:eastAsia="Times New Roman"/>
          <w:szCs w:val="22"/>
        </w:rPr>
      </w:pPr>
      <w:r>
        <w:rPr>
          <w:rFonts w:eastAsia="Times New Roman"/>
          <w:noProof/>
          <w:szCs w:val="22"/>
        </w:rPr>
        <w:drawing>
          <wp:inline distT="0" distB="0" distL="0" distR="0" wp14:anchorId="334BD2B6" wp14:editId="0ED6C05E">
            <wp:extent cx="5732780" cy="2028190"/>
            <wp:effectExtent l="0" t="0" r="7620" b="3810"/>
            <wp:docPr id="28" name="Picture 28" descr="code_images/proliferating_senesc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de_images/proliferating_senescenc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780" cy="2028190"/>
                    </a:xfrm>
                    <a:prstGeom prst="rect">
                      <a:avLst/>
                    </a:prstGeom>
                    <a:noFill/>
                    <a:ln>
                      <a:noFill/>
                    </a:ln>
                  </pic:spPr>
                </pic:pic>
              </a:graphicData>
            </a:graphic>
          </wp:inline>
        </w:drawing>
      </w:r>
    </w:p>
    <w:p w14:paraId="4239A1A4" w14:textId="60947CBD" w:rsidR="007A4D60" w:rsidRDefault="001D3D3A" w:rsidP="00F30C9C">
      <w:pPr>
        <w:rPr>
          <w:rFonts w:eastAsia="Times New Roman"/>
          <w:szCs w:val="22"/>
        </w:rPr>
      </w:pPr>
      <w:r>
        <w:rPr>
          <w:rFonts w:eastAsia="Times New Roman"/>
          <w:szCs w:val="22"/>
        </w:rPr>
        <w:t>Figure 5.8</w:t>
      </w:r>
      <w:r w:rsidR="0012507E">
        <w:rPr>
          <w:rFonts w:eastAsia="Times New Roman"/>
          <w:szCs w:val="22"/>
        </w:rPr>
        <w:t>: Proliferative state change to Senescent</w:t>
      </w:r>
    </w:p>
    <w:p w14:paraId="2EBC1751" w14:textId="77777777" w:rsidR="0012507E" w:rsidRDefault="0012507E" w:rsidP="00F30C9C">
      <w:pPr>
        <w:rPr>
          <w:rFonts w:eastAsia="Times New Roman"/>
          <w:szCs w:val="22"/>
        </w:rPr>
      </w:pPr>
    </w:p>
    <w:p w14:paraId="028505C0" w14:textId="66D4F63E" w:rsidR="00F30C9C" w:rsidRPr="00DB75A7" w:rsidRDefault="00F30C9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5.1.4.3 Quiescence</w:t>
      </w:r>
    </w:p>
    <w:p w14:paraId="4A79A445" w14:textId="77777777" w:rsidR="00DB75A7" w:rsidRDefault="00DB75A7" w:rsidP="00F30C9C">
      <w:pPr>
        <w:rPr>
          <w:rFonts w:eastAsia="Times New Roman"/>
          <w:szCs w:val="22"/>
        </w:rPr>
      </w:pPr>
    </w:p>
    <w:p w14:paraId="0355407E" w14:textId="68871D87" w:rsidR="007929F6" w:rsidRDefault="007929F6" w:rsidP="00DB75A7">
      <w:pPr>
        <w:rPr>
          <w:rFonts w:eastAsia="Times New Roman"/>
          <w:sz w:val="22"/>
          <w:szCs w:val="22"/>
        </w:rPr>
      </w:pPr>
      <w:r>
        <w:rPr>
          <w:rFonts w:eastAsia="Times New Roman"/>
          <w:sz w:val="22"/>
          <w:szCs w:val="22"/>
        </w:rPr>
        <w:lastRenderedPageBreak/>
        <w:t xml:space="preserve">As seen in </w:t>
      </w:r>
      <w:r w:rsidR="00AA4BCF">
        <w:rPr>
          <w:rFonts w:eastAsia="Times New Roman"/>
          <w:sz w:val="22"/>
          <w:szCs w:val="22"/>
        </w:rPr>
        <w:t xml:space="preserve">chapter </w:t>
      </w:r>
      <w:r>
        <w:rPr>
          <w:rFonts w:eastAsia="Times New Roman"/>
          <w:sz w:val="22"/>
          <w:szCs w:val="22"/>
        </w:rPr>
        <w:t xml:space="preserve">2.1 Proliferating Cells can enter a special state within the cell cycle known as G0 or the </w:t>
      </w:r>
      <w:r w:rsidRPr="00A00EFE">
        <w:rPr>
          <w:rFonts w:eastAsia="Times New Roman"/>
          <w:sz w:val="22"/>
          <w:szCs w:val="22"/>
        </w:rPr>
        <w:t>quiescent state</w:t>
      </w:r>
      <w:r w:rsidR="00113DDA" w:rsidRPr="00A00EFE">
        <w:rPr>
          <w:rFonts w:eastAsia="Times New Roman"/>
          <w:sz w:val="22"/>
          <w:szCs w:val="22"/>
        </w:rPr>
        <w:t xml:space="preserve"> [4]</w:t>
      </w:r>
      <w:r w:rsidRPr="00A00EFE">
        <w:rPr>
          <w:rFonts w:eastAsia="Times New Roman"/>
          <w:sz w:val="22"/>
          <w:szCs w:val="22"/>
        </w:rPr>
        <w:t xml:space="preserve">. This </w:t>
      </w:r>
      <w:r>
        <w:rPr>
          <w:rFonts w:eastAsia="Times New Roman"/>
          <w:sz w:val="22"/>
          <w:szCs w:val="22"/>
        </w:rPr>
        <w:t xml:space="preserve">occurs when the cell </w:t>
      </w:r>
      <w:r w:rsidR="00596F61">
        <w:rPr>
          <w:rFonts w:eastAsia="Times New Roman"/>
          <w:sz w:val="22"/>
          <w:szCs w:val="22"/>
        </w:rPr>
        <w:t xml:space="preserve">no longer needs </w:t>
      </w:r>
      <w:r>
        <w:rPr>
          <w:rFonts w:eastAsia="Times New Roman"/>
          <w:sz w:val="22"/>
          <w:szCs w:val="22"/>
        </w:rPr>
        <w:t xml:space="preserve">to proliferate due to </w:t>
      </w:r>
      <w:r w:rsidR="00596F61">
        <w:rPr>
          <w:rFonts w:eastAsia="Times New Roman"/>
          <w:sz w:val="22"/>
          <w:szCs w:val="22"/>
        </w:rPr>
        <w:t>being surrounded by</w:t>
      </w:r>
      <w:r>
        <w:rPr>
          <w:rFonts w:eastAsia="Times New Roman"/>
          <w:sz w:val="22"/>
          <w:szCs w:val="22"/>
        </w:rPr>
        <w:t xml:space="preserve"> other cells. The detection of number of neighbours is </w:t>
      </w:r>
      <w:r w:rsidR="007B6C13">
        <w:rPr>
          <w:rFonts w:eastAsia="Times New Roman"/>
          <w:sz w:val="22"/>
          <w:szCs w:val="22"/>
        </w:rPr>
        <w:t xml:space="preserve">programmed in the correct overlap function </w:t>
      </w:r>
      <w:r w:rsidR="00A95ADD">
        <w:rPr>
          <w:rFonts w:eastAsia="Times New Roman"/>
          <w:sz w:val="22"/>
          <w:szCs w:val="22"/>
        </w:rPr>
        <w:t>within</w:t>
      </w:r>
      <w:r w:rsidR="007B6C13">
        <w:rPr>
          <w:rFonts w:eastAsia="Times New Roman"/>
          <w:sz w:val="22"/>
          <w:szCs w:val="22"/>
        </w:rPr>
        <w:t xml:space="preserve"> the overlap class</w:t>
      </w:r>
      <w:r w:rsidR="004B7BCF">
        <w:rPr>
          <w:rFonts w:eastAsia="Times New Roman"/>
          <w:sz w:val="22"/>
          <w:szCs w:val="22"/>
        </w:rPr>
        <w:t>.</w:t>
      </w:r>
      <w:r w:rsidR="007B6C13">
        <w:rPr>
          <w:rFonts w:eastAsia="Times New Roman"/>
          <w:sz w:val="22"/>
          <w:szCs w:val="22"/>
        </w:rPr>
        <w:t xml:space="preserve"> </w:t>
      </w:r>
      <w:r w:rsidR="004B7BCF">
        <w:rPr>
          <w:rFonts w:eastAsia="Times New Roman"/>
          <w:sz w:val="22"/>
          <w:szCs w:val="22"/>
        </w:rPr>
        <w:t>This is because the correct overlap function</w:t>
      </w:r>
      <w:r w:rsidR="007B6C13">
        <w:rPr>
          <w:rFonts w:eastAsia="Times New Roman"/>
          <w:sz w:val="22"/>
          <w:szCs w:val="22"/>
        </w:rPr>
        <w:t xml:space="preserve"> was already calculating the number of </w:t>
      </w:r>
      <w:r w:rsidR="007B6C13" w:rsidRPr="00EC03AC">
        <w:rPr>
          <w:rFonts w:eastAsia="Times New Roman"/>
          <w:sz w:val="22"/>
          <w:szCs w:val="22"/>
        </w:rPr>
        <w:t xml:space="preserve">neighbours each cell had and would therefore be computationally wasteful to recalculate this. As shown </w:t>
      </w:r>
      <w:r w:rsidR="00AF51F1" w:rsidRPr="00EC03AC">
        <w:rPr>
          <w:rFonts w:eastAsia="Times New Roman"/>
          <w:sz w:val="22"/>
          <w:szCs w:val="22"/>
        </w:rPr>
        <w:t>in f</w:t>
      </w:r>
      <w:r w:rsidR="007B6C13" w:rsidRPr="00EC03AC">
        <w:rPr>
          <w:rFonts w:eastAsia="Times New Roman"/>
          <w:sz w:val="22"/>
          <w:szCs w:val="22"/>
        </w:rPr>
        <w:t xml:space="preserve">igure </w:t>
      </w:r>
      <w:r w:rsidR="001D3D3A">
        <w:rPr>
          <w:rFonts w:eastAsia="Times New Roman"/>
          <w:sz w:val="22"/>
          <w:szCs w:val="22"/>
        </w:rPr>
        <w:t>5.9</w:t>
      </w:r>
      <w:r w:rsidR="007B6C13" w:rsidRPr="00EC03AC">
        <w:rPr>
          <w:rFonts w:eastAsia="Times New Roman"/>
          <w:sz w:val="22"/>
          <w:szCs w:val="22"/>
        </w:rPr>
        <w:t xml:space="preserve"> the number of neighbours required for a proliferating cell to turn quiescent is 4. This was determined by running several simulations at varying values to visually see how well a confluence formed. Too low a threshold and cells would turn quiescent even with space to proliferate and a higher value caused certain cells to be surrounded but not turn quiescent. The proliferative agent turns quiescent</w:t>
      </w:r>
      <w:r w:rsidRPr="00EC03AC">
        <w:rPr>
          <w:rFonts w:eastAsia="Times New Roman"/>
          <w:sz w:val="22"/>
          <w:szCs w:val="22"/>
        </w:rPr>
        <w:t xml:space="preserve"> by removing the current PC from the simulation and creating a new QC agent in its place with the same: turnover, radius, and area</w:t>
      </w:r>
      <w:r w:rsidR="00AF51F1" w:rsidRPr="00EC03AC">
        <w:rPr>
          <w:rFonts w:eastAsia="Times New Roman"/>
          <w:sz w:val="22"/>
          <w:szCs w:val="22"/>
        </w:rPr>
        <w:t xml:space="preserve"> as seen in f</w:t>
      </w:r>
      <w:r w:rsidR="007B6C13" w:rsidRPr="00EC03AC">
        <w:rPr>
          <w:rFonts w:eastAsia="Times New Roman"/>
          <w:sz w:val="22"/>
          <w:szCs w:val="22"/>
        </w:rPr>
        <w:t>igure 5.</w:t>
      </w:r>
      <w:r w:rsidR="001D3D3A">
        <w:rPr>
          <w:rFonts w:eastAsia="Times New Roman"/>
          <w:sz w:val="22"/>
          <w:szCs w:val="22"/>
        </w:rPr>
        <w:t>10</w:t>
      </w:r>
      <w:r w:rsidRPr="00EC03AC">
        <w:rPr>
          <w:rFonts w:eastAsia="Times New Roman"/>
          <w:sz w:val="22"/>
          <w:szCs w:val="22"/>
        </w:rPr>
        <w:t>.</w:t>
      </w:r>
    </w:p>
    <w:p w14:paraId="518A6A22" w14:textId="77777777" w:rsidR="003D16B2" w:rsidRDefault="003D16B2" w:rsidP="003204DD">
      <w:pPr>
        <w:ind w:left="1440"/>
        <w:rPr>
          <w:rFonts w:eastAsia="Times New Roman"/>
          <w:sz w:val="22"/>
          <w:szCs w:val="22"/>
        </w:rPr>
      </w:pPr>
    </w:p>
    <w:p w14:paraId="0B70C823" w14:textId="2BFD1674" w:rsidR="003D16B2" w:rsidRDefault="00B45E27" w:rsidP="00B45E27">
      <w:pPr>
        <w:rPr>
          <w:rFonts w:eastAsia="Times New Roman"/>
          <w:sz w:val="22"/>
          <w:szCs w:val="22"/>
        </w:rPr>
      </w:pPr>
      <w:r>
        <w:rPr>
          <w:rFonts w:eastAsia="Times New Roman"/>
          <w:noProof/>
          <w:sz w:val="22"/>
          <w:szCs w:val="22"/>
        </w:rPr>
        <w:drawing>
          <wp:inline distT="0" distB="0" distL="0" distR="0" wp14:anchorId="71943D00" wp14:editId="5790F4BC">
            <wp:extent cx="3709035" cy="626126"/>
            <wp:effectExtent l="0" t="0" r="0" b="8890"/>
            <wp:docPr id="52" name="Picture 52" descr="code_images/overlap_neighbour_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ode_images/overlap_neighbour_detecti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77853" cy="637743"/>
                    </a:xfrm>
                    <a:prstGeom prst="rect">
                      <a:avLst/>
                    </a:prstGeom>
                    <a:noFill/>
                    <a:ln>
                      <a:noFill/>
                    </a:ln>
                  </pic:spPr>
                </pic:pic>
              </a:graphicData>
            </a:graphic>
          </wp:inline>
        </w:drawing>
      </w:r>
    </w:p>
    <w:p w14:paraId="69295070" w14:textId="11506F0D" w:rsidR="00B45E27" w:rsidRDefault="00B45E27" w:rsidP="00B45E27">
      <w:pPr>
        <w:rPr>
          <w:rFonts w:eastAsia="Times New Roman"/>
          <w:sz w:val="22"/>
          <w:szCs w:val="22"/>
        </w:rPr>
      </w:pPr>
      <w:r>
        <w:rPr>
          <w:rFonts w:eastAsia="Times New Roman"/>
          <w:sz w:val="22"/>
          <w:szCs w:val="22"/>
        </w:rPr>
        <w:t xml:space="preserve">Figure </w:t>
      </w:r>
      <w:r w:rsidRPr="0012507E">
        <w:rPr>
          <w:rFonts w:eastAsia="Times New Roman"/>
          <w:sz w:val="22"/>
          <w:szCs w:val="22"/>
        </w:rPr>
        <w:t>5.</w:t>
      </w:r>
      <w:r w:rsidR="001D3D3A">
        <w:rPr>
          <w:rFonts w:eastAsia="Times New Roman"/>
          <w:sz w:val="22"/>
          <w:szCs w:val="22"/>
        </w:rPr>
        <w:t>9</w:t>
      </w:r>
      <w:r>
        <w:rPr>
          <w:rFonts w:eastAsia="Times New Roman"/>
          <w:sz w:val="22"/>
          <w:szCs w:val="22"/>
        </w:rPr>
        <w:t xml:space="preserve">: </w:t>
      </w:r>
      <w:r w:rsidR="00E7298E">
        <w:rPr>
          <w:rFonts w:eastAsia="Times New Roman"/>
          <w:sz w:val="22"/>
          <w:szCs w:val="22"/>
        </w:rPr>
        <w:t>correct overlap function detecting if cell is surrounded.</w:t>
      </w:r>
    </w:p>
    <w:p w14:paraId="00BA9D44" w14:textId="77777777" w:rsidR="003D16B2" w:rsidRPr="007929F6" w:rsidRDefault="003D16B2" w:rsidP="003D16B2">
      <w:pPr>
        <w:rPr>
          <w:rFonts w:eastAsia="Times New Roman"/>
          <w:sz w:val="22"/>
          <w:szCs w:val="22"/>
        </w:rPr>
      </w:pPr>
    </w:p>
    <w:p w14:paraId="7E12F89F" w14:textId="1158DE83" w:rsidR="00F30C9C" w:rsidRDefault="00755798" w:rsidP="00F30C9C">
      <w:pPr>
        <w:rPr>
          <w:rFonts w:eastAsia="Times New Roman"/>
          <w:szCs w:val="22"/>
        </w:rPr>
      </w:pPr>
      <w:r>
        <w:rPr>
          <w:rFonts w:eastAsia="Times New Roman"/>
          <w:noProof/>
          <w:szCs w:val="22"/>
        </w:rPr>
        <w:drawing>
          <wp:inline distT="0" distB="0" distL="0" distR="0" wp14:anchorId="2DCD9CB7" wp14:editId="0907F544">
            <wp:extent cx="5720715" cy="2028190"/>
            <wp:effectExtent l="0" t="0" r="0" b="3810"/>
            <wp:docPr id="31" name="Picture 31" descr="code_images/proliferating_quiesc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de_images/proliferating_quiescenc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0715" cy="2028190"/>
                    </a:xfrm>
                    <a:prstGeom prst="rect">
                      <a:avLst/>
                    </a:prstGeom>
                    <a:noFill/>
                    <a:ln>
                      <a:noFill/>
                    </a:ln>
                  </pic:spPr>
                </pic:pic>
              </a:graphicData>
            </a:graphic>
          </wp:inline>
        </w:drawing>
      </w:r>
    </w:p>
    <w:p w14:paraId="745BEC97" w14:textId="6627F694" w:rsidR="00FD38AB" w:rsidRPr="00FD38AB" w:rsidRDefault="001D3D3A" w:rsidP="00F30C9C">
      <w:pPr>
        <w:rPr>
          <w:rFonts w:eastAsia="Times New Roman"/>
          <w:sz w:val="22"/>
          <w:szCs w:val="22"/>
        </w:rPr>
      </w:pPr>
      <w:r>
        <w:rPr>
          <w:rFonts w:eastAsia="Times New Roman"/>
          <w:sz w:val="22"/>
          <w:szCs w:val="22"/>
        </w:rPr>
        <w:t>Figure 5.10</w:t>
      </w:r>
      <w:r w:rsidR="0012507E">
        <w:rPr>
          <w:rFonts w:eastAsia="Times New Roman"/>
          <w:sz w:val="22"/>
          <w:szCs w:val="22"/>
        </w:rPr>
        <w:t>:</w:t>
      </w:r>
      <w:r w:rsidR="00FD38AB">
        <w:rPr>
          <w:rFonts w:eastAsia="Times New Roman"/>
          <w:sz w:val="22"/>
          <w:szCs w:val="22"/>
        </w:rPr>
        <w:t xml:space="preserve"> Proliferating </w:t>
      </w:r>
      <w:r w:rsidR="0012507E">
        <w:rPr>
          <w:rFonts w:eastAsia="Times New Roman"/>
          <w:sz w:val="22"/>
          <w:szCs w:val="22"/>
        </w:rPr>
        <w:t>Cell state change to Q</w:t>
      </w:r>
      <w:r w:rsidR="00FD38AB">
        <w:rPr>
          <w:rFonts w:eastAsia="Times New Roman"/>
          <w:sz w:val="22"/>
          <w:szCs w:val="22"/>
        </w:rPr>
        <w:t>uiescent.</w:t>
      </w:r>
    </w:p>
    <w:p w14:paraId="0E5D31E3" w14:textId="77777777" w:rsidR="007A4D60" w:rsidRDefault="007A4D60" w:rsidP="00F30C9C">
      <w:pPr>
        <w:rPr>
          <w:rFonts w:eastAsia="Times New Roman"/>
          <w:szCs w:val="22"/>
        </w:rPr>
      </w:pPr>
    </w:p>
    <w:p w14:paraId="71F0165C" w14:textId="4358588C" w:rsidR="00F30C9C" w:rsidRPr="00DB75A7" w:rsidRDefault="00F30C9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5.1.4.4 Growth</w:t>
      </w:r>
    </w:p>
    <w:p w14:paraId="605B736B" w14:textId="77777777" w:rsidR="00DB75A7" w:rsidRDefault="00DB75A7" w:rsidP="00F30C9C">
      <w:pPr>
        <w:rPr>
          <w:rFonts w:eastAsia="Times New Roman"/>
          <w:szCs w:val="22"/>
        </w:rPr>
      </w:pPr>
    </w:p>
    <w:p w14:paraId="039D4B18" w14:textId="7AA0921F" w:rsidR="00B03A59" w:rsidRPr="00596BA0" w:rsidRDefault="00596BA0" w:rsidP="00DB75A7">
      <w:pPr>
        <w:rPr>
          <w:rFonts w:eastAsia="Times New Roman"/>
          <w:sz w:val="22"/>
          <w:szCs w:val="22"/>
        </w:rPr>
      </w:pPr>
      <w:r>
        <w:rPr>
          <w:rFonts w:eastAsia="Times New Roman"/>
          <w:sz w:val="22"/>
          <w:szCs w:val="22"/>
        </w:rPr>
        <w:t xml:space="preserve">Through one </w:t>
      </w:r>
      <w:r w:rsidR="00612D15">
        <w:rPr>
          <w:rFonts w:eastAsia="Times New Roman"/>
          <w:sz w:val="22"/>
          <w:szCs w:val="22"/>
        </w:rPr>
        <w:t>cycle</w:t>
      </w:r>
      <w:r>
        <w:rPr>
          <w:rFonts w:eastAsia="Times New Roman"/>
          <w:sz w:val="22"/>
          <w:szCs w:val="22"/>
        </w:rPr>
        <w:t xml:space="preserve"> of the cell cycle a proliferative cell doubles in </w:t>
      </w:r>
      <w:r w:rsidR="00B34CAC">
        <w:rPr>
          <w:rFonts w:eastAsia="Times New Roman"/>
          <w:sz w:val="22"/>
          <w:szCs w:val="22"/>
        </w:rPr>
        <w:t>area</w:t>
      </w:r>
      <w:r>
        <w:rPr>
          <w:rFonts w:eastAsia="Times New Roman"/>
          <w:sz w:val="22"/>
          <w:szCs w:val="22"/>
        </w:rPr>
        <w:t xml:space="preserve"> so it can divide into two equally sized daughter cells during mitosis. Therefore</w:t>
      </w:r>
      <w:r w:rsidR="003133AB">
        <w:rPr>
          <w:rFonts w:eastAsia="Times New Roman"/>
          <w:sz w:val="22"/>
          <w:szCs w:val="22"/>
        </w:rPr>
        <w:t>,</w:t>
      </w:r>
      <w:r>
        <w:rPr>
          <w:rFonts w:eastAsia="Times New Roman"/>
          <w:sz w:val="22"/>
          <w:szCs w:val="22"/>
        </w:rPr>
        <w:t xml:space="preserve"> what could be done is to increase the size of the cell by two times only when it is in stage 4, however this will assume that all growth occurs just before cell division, will make the growth look sporadic, and is an incorrect model of the </w:t>
      </w:r>
      <w:r w:rsidRPr="00A00EFE">
        <w:rPr>
          <w:rFonts w:eastAsia="Times New Roman"/>
          <w:sz w:val="22"/>
          <w:szCs w:val="22"/>
        </w:rPr>
        <w:t>biology</w:t>
      </w:r>
      <w:r w:rsidR="00BF273E" w:rsidRPr="00A00EFE">
        <w:rPr>
          <w:rFonts w:eastAsia="Times New Roman"/>
          <w:sz w:val="22"/>
          <w:szCs w:val="22"/>
        </w:rPr>
        <w:t xml:space="preserve"> [</w:t>
      </w:r>
      <w:r w:rsidR="00D114BC" w:rsidRPr="00A00EFE">
        <w:rPr>
          <w:rFonts w:eastAsia="Times New Roman"/>
          <w:sz w:val="22"/>
          <w:szCs w:val="22"/>
        </w:rPr>
        <w:t>3</w:t>
      </w:r>
      <w:r w:rsidR="00BF273E" w:rsidRPr="00A00EFE">
        <w:rPr>
          <w:rFonts w:eastAsia="Times New Roman"/>
          <w:sz w:val="22"/>
          <w:szCs w:val="22"/>
        </w:rPr>
        <w:t>]</w:t>
      </w:r>
      <w:r w:rsidRPr="00A00EFE">
        <w:rPr>
          <w:rFonts w:eastAsia="Times New Roman"/>
          <w:sz w:val="22"/>
          <w:szCs w:val="22"/>
        </w:rPr>
        <w:t>. Therefore</w:t>
      </w:r>
      <w:r w:rsidR="00893768">
        <w:rPr>
          <w:rFonts w:eastAsia="Times New Roman"/>
          <w:sz w:val="22"/>
          <w:szCs w:val="22"/>
        </w:rPr>
        <w:t>,</w:t>
      </w:r>
      <w:r>
        <w:rPr>
          <w:rFonts w:eastAsia="Times New Roman"/>
          <w:sz w:val="22"/>
          <w:szCs w:val="22"/>
        </w:rPr>
        <w:t xml:space="preserve"> this function has been created to increase the size of the cell by ¼ each stage</w:t>
      </w:r>
      <w:r w:rsidR="003133AB">
        <w:rPr>
          <w:rFonts w:eastAsia="Times New Roman"/>
          <w:sz w:val="22"/>
          <w:szCs w:val="22"/>
        </w:rPr>
        <w:t xml:space="preserve"> so that when mitosis comes around it is double the size.</w:t>
      </w:r>
      <w:r w:rsidR="002262ED">
        <w:rPr>
          <w:rFonts w:eastAsia="Times New Roman"/>
          <w:sz w:val="22"/>
          <w:szCs w:val="22"/>
        </w:rPr>
        <w:t xml:space="preserve"> This implementation is limited however as cell growth occurs due to protein synthesis which only takes place in G1 stage. </w:t>
      </w:r>
    </w:p>
    <w:p w14:paraId="55163B34" w14:textId="77777777" w:rsidR="00596BA0" w:rsidRDefault="00596BA0" w:rsidP="00F30C9C">
      <w:pPr>
        <w:rPr>
          <w:rFonts w:eastAsia="Times New Roman"/>
          <w:szCs w:val="22"/>
        </w:rPr>
      </w:pPr>
    </w:p>
    <w:p w14:paraId="3C009FFC" w14:textId="00A620E0" w:rsidR="00F30C9C" w:rsidRDefault="00755798" w:rsidP="00F30C9C">
      <w:pPr>
        <w:rPr>
          <w:rFonts w:eastAsia="Times New Roman"/>
          <w:szCs w:val="22"/>
        </w:rPr>
      </w:pPr>
      <w:r>
        <w:rPr>
          <w:rFonts w:eastAsia="Times New Roman"/>
          <w:noProof/>
          <w:szCs w:val="22"/>
        </w:rPr>
        <w:lastRenderedPageBreak/>
        <w:drawing>
          <wp:inline distT="0" distB="0" distL="0" distR="0" wp14:anchorId="2CD8FF61" wp14:editId="35AB1DE1">
            <wp:extent cx="5720715" cy="2614295"/>
            <wp:effectExtent l="0" t="0" r="0" b="1905"/>
            <wp:docPr id="30" name="Picture 30" descr="code_images/proliferating_grow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de_images/proliferating_growt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0715" cy="2614295"/>
                    </a:xfrm>
                    <a:prstGeom prst="rect">
                      <a:avLst/>
                    </a:prstGeom>
                    <a:noFill/>
                    <a:ln>
                      <a:noFill/>
                    </a:ln>
                  </pic:spPr>
                </pic:pic>
              </a:graphicData>
            </a:graphic>
          </wp:inline>
        </w:drawing>
      </w:r>
    </w:p>
    <w:p w14:paraId="7FD96BA3" w14:textId="550E543F" w:rsidR="007A4D60" w:rsidRDefault="001D3D3A" w:rsidP="00F30C9C">
      <w:pPr>
        <w:rPr>
          <w:rFonts w:eastAsia="Times New Roman"/>
          <w:sz w:val="22"/>
          <w:szCs w:val="22"/>
        </w:rPr>
      </w:pPr>
      <w:r>
        <w:rPr>
          <w:rFonts w:eastAsia="Times New Roman"/>
          <w:sz w:val="22"/>
          <w:szCs w:val="22"/>
        </w:rPr>
        <w:t>Figure 5.11</w:t>
      </w:r>
      <w:r w:rsidR="00CF369F">
        <w:rPr>
          <w:rFonts w:eastAsia="Times New Roman"/>
          <w:sz w:val="22"/>
          <w:szCs w:val="22"/>
        </w:rPr>
        <w:t>: Proliferating cell growth</w:t>
      </w:r>
    </w:p>
    <w:p w14:paraId="56130D2E" w14:textId="77777777" w:rsidR="00CF369F" w:rsidRPr="00CF369F" w:rsidRDefault="00CF369F" w:rsidP="00F30C9C">
      <w:pPr>
        <w:rPr>
          <w:rFonts w:eastAsia="Times New Roman"/>
          <w:sz w:val="22"/>
          <w:szCs w:val="22"/>
        </w:rPr>
      </w:pPr>
    </w:p>
    <w:p w14:paraId="319B73ED" w14:textId="6E9A287C" w:rsidR="00F30C9C" w:rsidRPr="00DB75A7" w:rsidRDefault="00F30C9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5.1.4.5 Mitosis</w:t>
      </w:r>
    </w:p>
    <w:p w14:paraId="7023F115" w14:textId="77777777" w:rsidR="00DB75A7" w:rsidRDefault="00DB75A7" w:rsidP="00F30C9C">
      <w:pPr>
        <w:rPr>
          <w:rFonts w:eastAsia="Times New Roman"/>
          <w:szCs w:val="22"/>
        </w:rPr>
      </w:pPr>
    </w:p>
    <w:p w14:paraId="5BF91E51" w14:textId="7A2E92C0" w:rsidR="006B2AD8" w:rsidRDefault="006B2AD8" w:rsidP="00DB75A7">
      <w:pPr>
        <w:rPr>
          <w:rFonts w:eastAsia="Times New Roman"/>
          <w:sz w:val="22"/>
          <w:szCs w:val="22"/>
        </w:rPr>
      </w:pPr>
      <w:r>
        <w:rPr>
          <w:rFonts w:eastAsia="Times New Roman"/>
          <w:sz w:val="22"/>
          <w:szCs w:val="22"/>
        </w:rPr>
        <w:t xml:space="preserve">When Proliferative Cells enter M phase of the cell cycle they undergo mitosis. This is where the parent cell replicates and divides into two equally </w:t>
      </w:r>
      <w:r w:rsidRPr="00A00EFE">
        <w:rPr>
          <w:rFonts w:eastAsia="Times New Roman"/>
          <w:sz w:val="22"/>
          <w:szCs w:val="22"/>
        </w:rPr>
        <w:t>sized daughter cells</w:t>
      </w:r>
      <w:r w:rsidR="001D2456" w:rsidRPr="00A00EFE">
        <w:rPr>
          <w:rFonts w:eastAsia="Times New Roman"/>
          <w:sz w:val="22"/>
          <w:szCs w:val="22"/>
        </w:rPr>
        <w:t xml:space="preserve"> [3]</w:t>
      </w:r>
      <w:r w:rsidRPr="00A00EFE">
        <w:rPr>
          <w:rFonts w:eastAsia="Times New Roman"/>
          <w:sz w:val="22"/>
          <w:szCs w:val="22"/>
        </w:rPr>
        <w:t>.</w:t>
      </w:r>
      <w:r w:rsidR="00997139" w:rsidRPr="00A00EFE">
        <w:rPr>
          <w:rFonts w:eastAsia="Times New Roman"/>
          <w:sz w:val="22"/>
          <w:szCs w:val="22"/>
        </w:rPr>
        <w:t xml:space="preserve"> This function checks to see </w:t>
      </w:r>
      <w:r w:rsidR="00FF135B" w:rsidRPr="00A00EFE">
        <w:rPr>
          <w:rFonts w:eastAsia="Times New Roman"/>
          <w:sz w:val="22"/>
          <w:szCs w:val="22"/>
        </w:rPr>
        <w:t>if the cell has entered M phase</w:t>
      </w:r>
      <w:r w:rsidR="00997139" w:rsidRPr="00A00EFE">
        <w:rPr>
          <w:rFonts w:eastAsia="Times New Roman"/>
          <w:sz w:val="22"/>
          <w:szCs w:val="22"/>
        </w:rPr>
        <w:t xml:space="preserve">. If true it sends the cell to </w:t>
      </w:r>
      <w:r w:rsidR="00997139">
        <w:rPr>
          <w:rFonts w:eastAsia="Times New Roman"/>
          <w:sz w:val="22"/>
          <w:szCs w:val="22"/>
        </w:rPr>
        <w:t xml:space="preserve">be </w:t>
      </w:r>
      <w:r w:rsidR="00FF135B">
        <w:rPr>
          <w:rFonts w:eastAsia="Times New Roman"/>
          <w:sz w:val="22"/>
          <w:szCs w:val="22"/>
        </w:rPr>
        <w:t>split. If false, and the cell must be</w:t>
      </w:r>
      <w:r w:rsidR="00997139">
        <w:rPr>
          <w:rFonts w:eastAsia="Times New Roman"/>
          <w:sz w:val="22"/>
          <w:szCs w:val="22"/>
        </w:rPr>
        <w:t xml:space="preserve"> in another stage of the cell cycle </w:t>
      </w:r>
      <w:r w:rsidR="00FF135B">
        <w:rPr>
          <w:rFonts w:eastAsia="Times New Roman"/>
          <w:sz w:val="22"/>
          <w:szCs w:val="22"/>
        </w:rPr>
        <w:t xml:space="preserve">and </w:t>
      </w:r>
      <w:r w:rsidR="00997139">
        <w:rPr>
          <w:rFonts w:eastAsia="Times New Roman"/>
          <w:sz w:val="22"/>
          <w:szCs w:val="22"/>
        </w:rPr>
        <w:t xml:space="preserve">the function will increment stage of the cycle by 1. Returning either the two new daughter cells or the </w:t>
      </w:r>
      <w:r w:rsidR="00B05CD5">
        <w:rPr>
          <w:rFonts w:eastAsia="Times New Roman"/>
          <w:sz w:val="22"/>
          <w:szCs w:val="22"/>
        </w:rPr>
        <w:t>original</w:t>
      </w:r>
      <w:r w:rsidR="00997139">
        <w:rPr>
          <w:rFonts w:eastAsia="Times New Roman"/>
          <w:sz w:val="22"/>
          <w:szCs w:val="22"/>
        </w:rPr>
        <w:t xml:space="preserve"> cell further along in the cell cycle.</w:t>
      </w:r>
    </w:p>
    <w:p w14:paraId="49C99FB5" w14:textId="77777777" w:rsidR="00DB75A7" w:rsidRPr="006B2AD8" w:rsidRDefault="00DB75A7" w:rsidP="00DB75A7">
      <w:pPr>
        <w:rPr>
          <w:rFonts w:eastAsia="Times New Roman"/>
          <w:sz w:val="22"/>
          <w:szCs w:val="22"/>
        </w:rPr>
      </w:pPr>
    </w:p>
    <w:p w14:paraId="1B7C2F07" w14:textId="76446AD3" w:rsidR="00F30C9C" w:rsidRDefault="00E045E8" w:rsidP="00F30C9C">
      <w:pPr>
        <w:rPr>
          <w:rFonts w:eastAsia="Times New Roman"/>
          <w:szCs w:val="22"/>
        </w:rPr>
      </w:pPr>
      <w:r>
        <w:rPr>
          <w:rFonts w:eastAsia="Times New Roman"/>
          <w:noProof/>
          <w:szCs w:val="22"/>
        </w:rPr>
        <w:drawing>
          <wp:inline distT="0" distB="0" distL="0" distR="0" wp14:anchorId="416E568C" wp14:editId="531C0DA6">
            <wp:extent cx="5720715" cy="2309495"/>
            <wp:effectExtent l="0" t="0" r="0" b="1905"/>
            <wp:docPr id="29" name="Picture 29" descr="code_images/proliferating_mito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de_images/proliferating_mitosi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0715" cy="2309495"/>
                    </a:xfrm>
                    <a:prstGeom prst="rect">
                      <a:avLst/>
                    </a:prstGeom>
                    <a:noFill/>
                    <a:ln>
                      <a:noFill/>
                    </a:ln>
                  </pic:spPr>
                </pic:pic>
              </a:graphicData>
            </a:graphic>
          </wp:inline>
        </w:drawing>
      </w:r>
    </w:p>
    <w:p w14:paraId="6C260ADD" w14:textId="4AD1D81C" w:rsidR="007A4D60" w:rsidRDefault="001D3D3A" w:rsidP="00F30C9C">
      <w:pPr>
        <w:rPr>
          <w:rFonts w:eastAsia="Times New Roman"/>
          <w:sz w:val="22"/>
          <w:szCs w:val="22"/>
        </w:rPr>
      </w:pPr>
      <w:r>
        <w:rPr>
          <w:rFonts w:eastAsia="Times New Roman"/>
          <w:sz w:val="22"/>
          <w:szCs w:val="22"/>
        </w:rPr>
        <w:t>Figure 5.12</w:t>
      </w:r>
      <w:r w:rsidR="00CF369F">
        <w:rPr>
          <w:rFonts w:eastAsia="Times New Roman"/>
          <w:sz w:val="22"/>
          <w:szCs w:val="22"/>
        </w:rPr>
        <w:t>: Check to see if proliferating cell can undergo mitosis</w:t>
      </w:r>
    </w:p>
    <w:p w14:paraId="2162F873" w14:textId="77777777" w:rsidR="00CF369F" w:rsidRPr="00CF369F" w:rsidRDefault="00CF369F" w:rsidP="00F30C9C">
      <w:pPr>
        <w:rPr>
          <w:rFonts w:eastAsia="Times New Roman"/>
          <w:sz w:val="22"/>
          <w:szCs w:val="22"/>
        </w:rPr>
      </w:pPr>
    </w:p>
    <w:p w14:paraId="4DE2B6F0" w14:textId="130A2527" w:rsidR="00F30C9C" w:rsidRPr="00DB75A7" w:rsidRDefault="00F30C9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5.1.4.6 Split Cell</w:t>
      </w:r>
    </w:p>
    <w:p w14:paraId="19911091" w14:textId="77777777" w:rsidR="00DB75A7" w:rsidRDefault="00DB75A7" w:rsidP="00F30C9C">
      <w:pPr>
        <w:rPr>
          <w:rFonts w:eastAsia="Times New Roman"/>
          <w:szCs w:val="22"/>
        </w:rPr>
      </w:pPr>
    </w:p>
    <w:p w14:paraId="69F456F2" w14:textId="7E035AC7" w:rsidR="00193DDE" w:rsidRDefault="00193DDE" w:rsidP="00DB75A7">
      <w:pPr>
        <w:rPr>
          <w:rFonts w:eastAsia="Times New Roman"/>
          <w:sz w:val="22"/>
          <w:szCs w:val="22"/>
        </w:rPr>
      </w:pPr>
      <w:r>
        <w:rPr>
          <w:rFonts w:eastAsia="Times New Roman"/>
          <w:sz w:val="22"/>
          <w:szCs w:val="22"/>
        </w:rPr>
        <w:t xml:space="preserve">When the cell is undergoing mitosis, it splits </w:t>
      </w:r>
      <w:r w:rsidRPr="00A00EFE">
        <w:rPr>
          <w:rFonts w:eastAsia="Times New Roman"/>
          <w:sz w:val="22"/>
          <w:szCs w:val="22"/>
        </w:rPr>
        <w:t>into two equally sized daughter cells</w:t>
      </w:r>
      <w:r w:rsidR="00FF135B" w:rsidRPr="00A00EFE">
        <w:rPr>
          <w:rFonts w:eastAsia="Times New Roman"/>
          <w:sz w:val="22"/>
          <w:szCs w:val="22"/>
        </w:rPr>
        <w:t xml:space="preserve"> [3]</w:t>
      </w:r>
      <w:r w:rsidRPr="00A00EFE">
        <w:rPr>
          <w:rFonts w:eastAsia="Times New Roman"/>
          <w:sz w:val="22"/>
          <w:szCs w:val="22"/>
        </w:rPr>
        <w:t>. This is achieved by reducing the area of the c</w:t>
      </w:r>
      <w:r>
        <w:rPr>
          <w:rFonts w:eastAsia="Times New Roman"/>
          <w:sz w:val="22"/>
          <w:szCs w:val="22"/>
        </w:rPr>
        <w:t xml:space="preserve">urrent (parent) cell by </w:t>
      </w:r>
      <w:r w:rsidR="00FF135B">
        <w:rPr>
          <w:rFonts w:eastAsia="Times New Roman"/>
          <w:sz w:val="22"/>
          <w:szCs w:val="22"/>
        </w:rPr>
        <w:t>half</w:t>
      </w:r>
      <w:r>
        <w:rPr>
          <w:rFonts w:eastAsia="Times New Roman"/>
          <w:sz w:val="22"/>
          <w:szCs w:val="22"/>
        </w:rPr>
        <w:t xml:space="preserve"> and creating a new proliferative cell next to the current cell with the same area and radius but with a turnover of 1. As the parent cell has </w:t>
      </w:r>
      <w:r w:rsidR="00201D55">
        <w:rPr>
          <w:rFonts w:eastAsia="Times New Roman"/>
          <w:sz w:val="22"/>
          <w:szCs w:val="22"/>
        </w:rPr>
        <w:t>proliferated</w:t>
      </w:r>
      <w:r>
        <w:rPr>
          <w:rFonts w:eastAsia="Times New Roman"/>
          <w:sz w:val="22"/>
          <w:szCs w:val="22"/>
        </w:rPr>
        <w:t xml:space="preserve">, its telomeres have shortened and to reflect this the turnover is increased by 1. </w:t>
      </w:r>
    </w:p>
    <w:p w14:paraId="60954235" w14:textId="50CDE3C0" w:rsidR="00193DDE" w:rsidRPr="00193DDE" w:rsidRDefault="00193DDE" w:rsidP="00DB75A7">
      <w:pPr>
        <w:rPr>
          <w:rFonts w:eastAsia="Times New Roman"/>
          <w:sz w:val="22"/>
          <w:szCs w:val="22"/>
        </w:rPr>
      </w:pPr>
      <w:r>
        <w:rPr>
          <w:rFonts w:eastAsia="Times New Roman"/>
          <w:sz w:val="22"/>
          <w:szCs w:val="22"/>
        </w:rPr>
        <w:t>After the parent cell has divided it enters G1 phase and this is reflected by setting its stage back to 1.</w:t>
      </w:r>
    </w:p>
    <w:p w14:paraId="5DB87CF2" w14:textId="77777777" w:rsidR="00193DDE" w:rsidRDefault="00193DDE" w:rsidP="00F30C9C">
      <w:pPr>
        <w:rPr>
          <w:rFonts w:eastAsia="Times New Roman"/>
          <w:szCs w:val="22"/>
        </w:rPr>
      </w:pPr>
    </w:p>
    <w:p w14:paraId="34B38839" w14:textId="0A247653" w:rsidR="00592198" w:rsidRDefault="00E045E8" w:rsidP="00F30C9C">
      <w:pPr>
        <w:rPr>
          <w:rFonts w:eastAsia="Times New Roman"/>
          <w:szCs w:val="22"/>
        </w:rPr>
      </w:pPr>
      <w:r>
        <w:rPr>
          <w:rFonts w:eastAsia="Times New Roman"/>
          <w:noProof/>
          <w:szCs w:val="22"/>
        </w:rPr>
        <w:lastRenderedPageBreak/>
        <w:drawing>
          <wp:inline distT="0" distB="0" distL="0" distR="0" wp14:anchorId="616D3AE1" wp14:editId="7C6D5A0C">
            <wp:extent cx="5720715" cy="1875790"/>
            <wp:effectExtent l="0" t="0" r="0" b="3810"/>
            <wp:docPr id="27" name="Picture 27" descr="code_images/proliferating_split_c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de_images/proliferating_split_cel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0715" cy="1875790"/>
                    </a:xfrm>
                    <a:prstGeom prst="rect">
                      <a:avLst/>
                    </a:prstGeom>
                    <a:noFill/>
                    <a:ln>
                      <a:noFill/>
                    </a:ln>
                  </pic:spPr>
                </pic:pic>
              </a:graphicData>
            </a:graphic>
          </wp:inline>
        </w:drawing>
      </w:r>
    </w:p>
    <w:p w14:paraId="72D4B313" w14:textId="4DAB3CF5" w:rsidR="007A4D60" w:rsidRDefault="001D3D3A" w:rsidP="00F30C9C">
      <w:pPr>
        <w:rPr>
          <w:rFonts w:eastAsia="Times New Roman"/>
          <w:sz w:val="22"/>
          <w:szCs w:val="22"/>
        </w:rPr>
      </w:pPr>
      <w:r>
        <w:rPr>
          <w:rFonts w:eastAsia="Times New Roman"/>
          <w:sz w:val="22"/>
          <w:szCs w:val="22"/>
        </w:rPr>
        <w:t>Figure 5.13</w:t>
      </w:r>
      <w:r w:rsidR="00D35B4D">
        <w:rPr>
          <w:rFonts w:eastAsia="Times New Roman"/>
          <w:sz w:val="22"/>
          <w:szCs w:val="22"/>
        </w:rPr>
        <w:t>:</w:t>
      </w:r>
      <w:r w:rsidR="00CF369F">
        <w:rPr>
          <w:rFonts w:eastAsia="Times New Roman"/>
          <w:sz w:val="22"/>
          <w:szCs w:val="22"/>
        </w:rPr>
        <w:t xml:space="preserve"> Proliferating cell undergoing mitosis, creating 2 daughter cells</w:t>
      </w:r>
      <w:r w:rsidR="00D35B4D">
        <w:rPr>
          <w:rFonts w:eastAsia="Times New Roman"/>
          <w:sz w:val="22"/>
          <w:szCs w:val="22"/>
        </w:rPr>
        <w:t xml:space="preserve"> </w:t>
      </w:r>
    </w:p>
    <w:p w14:paraId="6E370BAB" w14:textId="77777777" w:rsidR="00D35B4D" w:rsidRPr="00D35B4D" w:rsidRDefault="00D35B4D" w:rsidP="00F30C9C">
      <w:pPr>
        <w:rPr>
          <w:rFonts w:eastAsia="Times New Roman"/>
          <w:sz w:val="22"/>
          <w:szCs w:val="22"/>
        </w:rPr>
      </w:pPr>
    </w:p>
    <w:p w14:paraId="667DC1AE" w14:textId="75437B9B" w:rsidR="00592198" w:rsidRPr="00241F13" w:rsidRDefault="00592198" w:rsidP="00DB75A7">
      <w:pPr>
        <w:pStyle w:val="Heading3"/>
        <w:rPr>
          <w:rFonts w:ascii="Times New Roman" w:eastAsia="Times New Roman" w:hAnsi="Times New Roman" w:cs="Times New Roman"/>
          <w:color w:val="auto"/>
        </w:rPr>
      </w:pPr>
      <w:bookmarkStart w:id="234" w:name="_Toc513790654"/>
      <w:r w:rsidRPr="00241F13">
        <w:rPr>
          <w:rFonts w:ascii="Times New Roman" w:eastAsia="Times New Roman" w:hAnsi="Times New Roman" w:cs="Times New Roman"/>
          <w:color w:val="auto"/>
        </w:rPr>
        <w:t>5.1.5 Agent Solve</w:t>
      </w:r>
      <w:bookmarkEnd w:id="234"/>
    </w:p>
    <w:p w14:paraId="0DA57339" w14:textId="77777777" w:rsidR="008E4F8D" w:rsidRDefault="008E4F8D" w:rsidP="00F30C9C">
      <w:pPr>
        <w:rPr>
          <w:rFonts w:eastAsia="Times New Roman"/>
          <w:szCs w:val="22"/>
        </w:rPr>
      </w:pPr>
    </w:p>
    <w:p w14:paraId="4CB9B0EA" w14:textId="6D3548F2" w:rsidR="00D952DA" w:rsidRPr="00707C90" w:rsidRDefault="00D952DA" w:rsidP="00F30C9C">
      <w:pPr>
        <w:rPr>
          <w:rFonts w:eastAsia="Times New Roman"/>
          <w:sz w:val="22"/>
          <w:szCs w:val="22"/>
        </w:rPr>
      </w:pPr>
      <w:r>
        <w:rPr>
          <w:rFonts w:eastAsia="Times New Roman"/>
          <w:sz w:val="22"/>
          <w:szCs w:val="22"/>
        </w:rPr>
        <w:t xml:space="preserve">The logic of the agent solve function has been extended from </w:t>
      </w:r>
      <w:r w:rsidR="00E9160F">
        <w:rPr>
          <w:rFonts w:eastAsia="Times New Roman"/>
          <w:sz w:val="22"/>
          <w:szCs w:val="22"/>
        </w:rPr>
        <w:t>the original program in the following ways:</w:t>
      </w:r>
    </w:p>
    <w:p w14:paraId="03987F72" w14:textId="47010B59" w:rsidR="00707C90" w:rsidRPr="00707C90" w:rsidRDefault="00E9160F" w:rsidP="00707C90">
      <w:pPr>
        <w:pStyle w:val="ListParagraph"/>
        <w:numPr>
          <w:ilvl w:val="0"/>
          <w:numId w:val="18"/>
        </w:numPr>
        <w:rPr>
          <w:rFonts w:ascii="Times New Roman" w:eastAsia="Times New Roman" w:hAnsi="Times New Roman" w:cs="Times New Roman"/>
          <w:sz w:val="22"/>
          <w:szCs w:val="22"/>
        </w:rPr>
      </w:pPr>
      <w:r>
        <w:rPr>
          <w:rFonts w:ascii="Times New Roman" w:eastAsia="Times New Roman" w:hAnsi="Times New Roman" w:cs="Times New Roman"/>
          <w:sz w:val="22"/>
          <w:szCs w:val="22"/>
        </w:rPr>
        <w:t>Cancer and stem cells have been refactored into senescent and proliferating cells.</w:t>
      </w:r>
    </w:p>
    <w:p w14:paraId="59E05DAA" w14:textId="1096DD1E" w:rsidR="00E04BE1" w:rsidRDefault="00E9160F" w:rsidP="00E04BE1">
      <w:pPr>
        <w:pStyle w:val="ListParagraph"/>
        <w:numPr>
          <w:ilvl w:val="0"/>
          <w:numId w:val="18"/>
        </w:numPr>
        <w:rPr>
          <w:rFonts w:ascii="Times New Roman" w:eastAsia="Times New Roman" w:hAnsi="Times New Roman" w:cs="Times New Roman"/>
          <w:sz w:val="22"/>
          <w:szCs w:val="22"/>
        </w:rPr>
      </w:pPr>
      <w:r>
        <w:rPr>
          <w:rFonts w:ascii="Times New Roman" w:eastAsia="Times New Roman" w:hAnsi="Times New Roman" w:cs="Times New Roman"/>
          <w:sz w:val="22"/>
          <w:szCs w:val="22"/>
        </w:rPr>
        <w:t>The quiescent cell was introduced, and following figure 4.4, each cell is first</w:t>
      </w:r>
      <w:r w:rsidR="00D113CF">
        <w:rPr>
          <w:rFonts w:ascii="Times New Roman" w:eastAsia="Times New Roman" w:hAnsi="Times New Roman" w:cs="Times New Roman"/>
          <w:sz w:val="22"/>
          <w:szCs w:val="22"/>
        </w:rPr>
        <w:t xml:space="preserve"> checked to see if it can turn s</w:t>
      </w:r>
      <w:r>
        <w:rPr>
          <w:rFonts w:ascii="Times New Roman" w:eastAsia="Times New Roman" w:hAnsi="Times New Roman" w:cs="Times New Roman"/>
          <w:sz w:val="22"/>
          <w:szCs w:val="22"/>
        </w:rPr>
        <w:t>enescent and then whether it can exit the G0 state before migrating.</w:t>
      </w:r>
    </w:p>
    <w:p w14:paraId="1335DBB2" w14:textId="16DBC006" w:rsidR="00D113CF" w:rsidRDefault="00D113CF" w:rsidP="00E04BE1">
      <w:pPr>
        <w:pStyle w:val="ListParagraph"/>
        <w:numPr>
          <w:ilvl w:val="0"/>
          <w:numId w:val="18"/>
        </w:numPr>
        <w:rPr>
          <w:rFonts w:ascii="Times New Roman" w:eastAsia="Times New Roman" w:hAnsi="Times New Roman" w:cs="Times New Roman"/>
          <w:sz w:val="22"/>
          <w:szCs w:val="22"/>
        </w:rPr>
      </w:pPr>
      <w:r>
        <w:rPr>
          <w:rFonts w:ascii="Times New Roman" w:eastAsia="Times New Roman" w:hAnsi="Times New Roman" w:cs="Times New Roman"/>
          <w:sz w:val="22"/>
          <w:szCs w:val="22"/>
        </w:rPr>
        <w:t>The proliferating cells first check to see whether they can turn senescent</w:t>
      </w:r>
      <w:r w:rsidR="00FC3731">
        <w:rPr>
          <w:rFonts w:ascii="Times New Roman" w:eastAsia="Times New Roman" w:hAnsi="Times New Roman" w:cs="Times New Roman"/>
          <w:sz w:val="22"/>
          <w:szCs w:val="22"/>
        </w:rPr>
        <w:t xml:space="preserve"> and then if they can turn quiescent before migrating.</w:t>
      </w:r>
    </w:p>
    <w:p w14:paraId="010498D1" w14:textId="7FE92762" w:rsidR="0069297C" w:rsidRDefault="00FC3731" w:rsidP="00FC3731">
      <w:pPr>
        <w:pStyle w:val="ListParagraph"/>
        <w:numPr>
          <w:ilvl w:val="0"/>
          <w:numId w:val="18"/>
        </w:numPr>
        <w:rPr>
          <w:rFonts w:ascii="Times New Roman" w:eastAsia="Times New Roman" w:hAnsi="Times New Roman" w:cs="Times New Roman"/>
          <w:sz w:val="22"/>
          <w:szCs w:val="22"/>
        </w:rPr>
      </w:pPr>
      <w:r>
        <w:rPr>
          <w:rFonts w:ascii="Times New Roman" w:eastAsia="Times New Roman" w:hAnsi="Times New Roman" w:cs="Times New Roman"/>
          <w:sz w:val="22"/>
          <w:szCs w:val="22"/>
        </w:rPr>
        <w:t>The senescent cells will only check to see if their stage has reached three years and if so are removed fro</w:t>
      </w:r>
      <w:r w:rsidR="00241F13">
        <w:rPr>
          <w:rFonts w:ascii="Times New Roman" w:eastAsia="Times New Roman" w:hAnsi="Times New Roman" w:cs="Times New Roman"/>
          <w:sz w:val="22"/>
          <w:szCs w:val="22"/>
        </w:rPr>
        <w:t>m the simulation</w:t>
      </w:r>
      <w:r>
        <w:rPr>
          <w:rFonts w:ascii="Times New Roman" w:eastAsia="Times New Roman" w:hAnsi="Times New Roman" w:cs="Times New Roman"/>
          <w:sz w:val="22"/>
          <w:szCs w:val="22"/>
        </w:rPr>
        <w:t>.</w:t>
      </w:r>
    </w:p>
    <w:p w14:paraId="7BCB6199" w14:textId="446C2371" w:rsidR="00707C90" w:rsidRDefault="00707C90" w:rsidP="0069297C">
      <w:pPr>
        <w:pStyle w:val="ListParagraph"/>
        <w:numPr>
          <w:ilvl w:val="0"/>
          <w:numId w:val="18"/>
        </w:numPr>
        <w:rPr>
          <w:rFonts w:ascii="Times New Roman" w:eastAsia="Times New Roman" w:hAnsi="Times New Roman" w:cs="Times New Roman"/>
          <w:sz w:val="22"/>
          <w:szCs w:val="22"/>
        </w:rPr>
      </w:pPr>
      <w:r>
        <w:rPr>
          <w:rFonts w:ascii="Times New Roman" w:eastAsia="Times New Roman" w:hAnsi="Times New Roman" w:cs="Times New Roman"/>
          <w:sz w:val="22"/>
          <w:szCs w:val="22"/>
        </w:rPr>
        <w:t>Decreased number of environment types to only include synchronous implementation of agents.</w:t>
      </w:r>
    </w:p>
    <w:p w14:paraId="6F4F86BA" w14:textId="5B8AB1E5" w:rsidR="0069297C" w:rsidRPr="0069297C" w:rsidRDefault="0069297C" w:rsidP="0069297C">
      <w:pPr>
        <w:rPr>
          <w:rFonts w:eastAsia="Times New Roman"/>
          <w:sz w:val="22"/>
          <w:szCs w:val="22"/>
        </w:rPr>
      </w:pPr>
      <w:r>
        <w:rPr>
          <w:rFonts w:eastAsia="Times New Roman"/>
          <w:sz w:val="22"/>
          <w:szCs w:val="22"/>
        </w:rPr>
        <w:t xml:space="preserve">Implemented code can be found in appendix </w:t>
      </w:r>
      <w:r w:rsidRPr="00241F13">
        <w:rPr>
          <w:rFonts w:eastAsia="Times New Roman"/>
          <w:sz w:val="22"/>
          <w:szCs w:val="22"/>
        </w:rPr>
        <w:t>figure A.1</w:t>
      </w:r>
      <w:r w:rsidR="00F13A86" w:rsidRPr="00241F13">
        <w:rPr>
          <w:rFonts w:eastAsia="Times New Roman"/>
          <w:sz w:val="22"/>
          <w:szCs w:val="22"/>
        </w:rPr>
        <w:t>.</w:t>
      </w:r>
    </w:p>
    <w:p w14:paraId="4E9625C7" w14:textId="77777777" w:rsidR="007E058A" w:rsidRPr="00B6448A" w:rsidRDefault="007E058A" w:rsidP="00F30C9C">
      <w:pPr>
        <w:rPr>
          <w:rFonts w:eastAsia="Times New Roman"/>
          <w:sz w:val="22"/>
          <w:szCs w:val="22"/>
        </w:rPr>
      </w:pPr>
    </w:p>
    <w:p w14:paraId="38E9CD7D" w14:textId="718FC991" w:rsidR="00592198" w:rsidRPr="008A06E5" w:rsidRDefault="00592198" w:rsidP="00FD6B37">
      <w:pPr>
        <w:pStyle w:val="Heading3"/>
        <w:rPr>
          <w:rFonts w:ascii="Times New Roman" w:eastAsia="Times New Roman" w:hAnsi="Times New Roman" w:cs="Times New Roman"/>
          <w:color w:val="auto"/>
        </w:rPr>
      </w:pPr>
      <w:bookmarkStart w:id="235" w:name="_Toc513790655"/>
      <w:r w:rsidRPr="008A06E5">
        <w:rPr>
          <w:rFonts w:ascii="Times New Roman" w:eastAsia="Times New Roman" w:hAnsi="Times New Roman" w:cs="Times New Roman"/>
          <w:color w:val="auto"/>
        </w:rPr>
        <w:t>5.1.6 Environment</w:t>
      </w:r>
      <w:bookmarkEnd w:id="235"/>
      <w:r w:rsidRPr="008A06E5">
        <w:rPr>
          <w:rFonts w:ascii="Times New Roman" w:eastAsia="Times New Roman" w:hAnsi="Times New Roman" w:cs="Times New Roman"/>
          <w:color w:val="auto"/>
        </w:rPr>
        <w:t xml:space="preserve"> </w:t>
      </w:r>
    </w:p>
    <w:p w14:paraId="39B6F450" w14:textId="77777777" w:rsidR="00592198" w:rsidRPr="008A06E5" w:rsidRDefault="00592198" w:rsidP="00F30C9C">
      <w:pPr>
        <w:rPr>
          <w:rFonts w:eastAsia="Times New Roman"/>
          <w:szCs w:val="22"/>
        </w:rPr>
      </w:pPr>
    </w:p>
    <w:p w14:paraId="0E286BD6" w14:textId="1213147A" w:rsidR="001844BB" w:rsidRPr="008A06E5" w:rsidRDefault="00592198" w:rsidP="00FD6B37">
      <w:pPr>
        <w:pStyle w:val="Heading4"/>
        <w:rPr>
          <w:rFonts w:ascii="Times New Roman" w:eastAsia="Times New Roman" w:hAnsi="Times New Roman" w:cs="Times New Roman"/>
          <w:i w:val="0"/>
          <w:color w:val="auto"/>
        </w:rPr>
      </w:pPr>
      <w:r w:rsidRPr="008A06E5">
        <w:rPr>
          <w:rFonts w:ascii="Times New Roman" w:eastAsia="Times New Roman" w:hAnsi="Times New Roman" w:cs="Times New Roman"/>
          <w:i w:val="0"/>
          <w:color w:val="auto"/>
        </w:rPr>
        <w:t>5.1.6.1 Create Agents</w:t>
      </w:r>
    </w:p>
    <w:p w14:paraId="6131C0D9" w14:textId="77777777" w:rsidR="00FD6B37" w:rsidRPr="008A06E5" w:rsidRDefault="00FD6B37" w:rsidP="001844BB">
      <w:pPr>
        <w:ind w:left="1440"/>
        <w:rPr>
          <w:rFonts w:eastAsia="Times New Roman"/>
          <w:szCs w:val="22"/>
        </w:rPr>
      </w:pPr>
    </w:p>
    <w:p w14:paraId="08FD99A5" w14:textId="77777777" w:rsidR="002E43CE" w:rsidRPr="008A06E5" w:rsidRDefault="001844BB" w:rsidP="00FD6B37">
      <w:pPr>
        <w:rPr>
          <w:rFonts w:eastAsia="Times New Roman"/>
          <w:szCs w:val="22"/>
        </w:rPr>
      </w:pPr>
      <w:r w:rsidRPr="008A06E5">
        <w:rPr>
          <w:rFonts w:eastAsia="Times New Roman"/>
          <w:szCs w:val="22"/>
        </w:rPr>
        <w:t>This function has been adapted from the original</w:t>
      </w:r>
      <w:r w:rsidR="002E43CE" w:rsidRPr="008A06E5">
        <w:rPr>
          <w:rFonts w:eastAsia="Times New Roman"/>
          <w:szCs w:val="22"/>
        </w:rPr>
        <w:t xml:space="preserve"> in the following ways:</w:t>
      </w:r>
    </w:p>
    <w:p w14:paraId="35E462CC" w14:textId="77777777" w:rsidR="00C51F34" w:rsidRPr="008A06E5" w:rsidRDefault="001A1F5C" w:rsidP="002E43CE">
      <w:pPr>
        <w:pStyle w:val="ListParagraph"/>
        <w:numPr>
          <w:ilvl w:val="0"/>
          <w:numId w:val="18"/>
        </w:numPr>
        <w:rPr>
          <w:rFonts w:eastAsia="Times New Roman"/>
          <w:sz w:val="22"/>
          <w:szCs w:val="22"/>
        </w:rPr>
      </w:pPr>
      <w:r w:rsidRPr="008A06E5">
        <w:rPr>
          <w:rFonts w:ascii="Times New Roman" w:eastAsia="Times New Roman" w:hAnsi="Times New Roman" w:cs="Times New Roman"/>
          <w:sz w:val="22"/>
          <w:szCs w:val="22"/>
        </w:rPr>
        <w:t>Cancer cell</w:t>
      </w:r>
      <w:r w:rsidR="00867B0A" w:rsidRPr="008A06E5">
        <w:rPr>
          <w:rFonts w:ascii="Times New Roman" w:eastAsia="Times New Roman" w:hAnsi="Times New Roman" w:cs="Times New Roman"/>
          <w:sz w:val="22"/>
          <w:szCs w:val="22"/>
        </w:rPr>
        <w:t xml:space="preserve">s refactored to senescent cells, a </w:t>
      </w:r>
      <w:r w:rsidRPr="008A06E5">
        <w:rPr>
          <w:rFonts w:ascii="Times New Roman" w:eastAsia="Times New Roman" w:hAnsi="Times New Roman" w:cs="Times New Roman"/>
          <w:sz w:val="22"/>
          <w:szCs w:val="22"/>
        </w:rPr>
        <w:t>stochastic radius (between 10 and 50</w:t>
      </w:r>
      <w:r w:rsidRPr="008A06E5">
        <w:rPr>
          <w:rFonts w:ascii="Times New Roman" w:hAnsi="Times New Roman" w:cs="Times New Roman"/>
          <w:sz w:val="22"/>
        </w:rPr>
        <w:sym w:font="Symbol" w:char="F06D"/>
      </w:r>
      <w:r w:rsidRPr="008A06E5">
        <w:rPr>
          <w:rFonts w:ascii="Times New Roman" w:hAnsi="Times New Roman" w:cs="Times New Roman"/>
          <w:sz w:val="22"/>
        </w:rPr>
        <w:t>m</w:t>
      </w:r>
      <w:r w:rsidR="00867B0A" w:rsidRPr="008A06E5">
        <w:rPr>
          <w:rFonts w:ascii="Times New Roman" w:hAnsi="Times New Roman" w:cs="Times New Roman"/>
          <w:sz w:val="22"/>
        </w:rPr>
        <w:t>)</w:t>
      </w:r>
      <w:r w:rsidR="00F47DA6" w:rsidRPr="008A06E5">
        <w:rPr>
          <w:rFonts w:ascii="Times New Roman" w:hAnsi="Times New Roman" w:cs="Times New Roman"/>
          <w:sz w:val="22"/>
        </w:rPr>
        <w:t xml:space="preserve"> and</w:t>
      </w:r>
      <w:r w:rsidR="00867B0A" w:rsidRPr="008A06E5">
        <w:rPr>
          <w:rFonts w:ascii="Times New Roman" w:hAnsi="Times New Roman" w:cs="Times New Roman"/>
          <w:sz w:val="22"/>
        </w:rPr>
        <w:t xml:space="preserve"> </w:t>
      </w:r>
      <w:r w:rsidRPr="008A06E5">
        <w:rPr>
          <w:rFonts w:ascii="Times New Roman" w:hAnsi="Times New Roman" w:cs="Times New Roman"/>
          <w:sz w:val="22"/>
        </w:rPr>
        <w:t xml:space="preserve">starting age </w:t>
      </w:r>
      <w:r w:rsidR="00F47DA6" w:rsidRPr="008A06E5">
        <w:rPr>
          <w:rFonts w:ascii="Times New Roman" w:hAnsi="Times New Roman" w:cs="Times New Roman"/>
          <w:sz w:val="22"/>
        </w:rPr>
        <w:t>(</w:t>
      </w:r>
      <w:r w:rsidRPr="008A06E5">
        <w:rPr>
          <w:rFonts w:ascii="Times New Roman" w:hAnsi="Times New Roman" w:cs="Times New Roman"/>
          <w:sz w:val="22"/>
        </w:rPr>
        <w:t>b</w:t>
      </w:r>
      <w:r w:rsidR="00867B0A" w:rsidRPr="008A06E5">
        <w:rPr>
          <w:rFonts w:ascii="Times New Roman" w:hAnsi="Times New Roman" w:cs="Times New Roman"/>
          <w:sz w:val="22"/>
        </w:rPr>
        <w:t>etween 0 and 3 years</w:t>
      </w:r>
      <w:r w:rsidR="00F47DA6" w:rsidRPr="008A06E5">
        <w:rPr>
          <w:rFonts w:ascii="Times New Roman" w:hAnsi="Times New Roman" w:cs="Times New Roman"/>
          <w:sz w:val="22"/>
        </w:rPr>
        <w:t>)</w:t>
      </w:r>
      <w:r w:rsidR="00867B0A" w:rsidRPr="008A06E5">
        <w:rPr>
          <w:rFonts w:ascii="Times New Roman" w:hAnsi="Times New Roman" w:cs="Times New Roman"/>
          <w:sz w:val="22"/>
        </w:rPr>
        <w:t xml:space="preserve"> have been implemented.</w:t>
      </w:r>
      <w:r w:rsidR="00867B0A" w:rsidRPr="008A06E5">
        <w:rPr>
          <w:rFonts w:ascii="Times New Roman" w:eastAsia="Times New Roman" w:hAnsi="Times New Roman" w:cs="Times New Roman"/>
          <w:sz w:val="22"/>
          <w:szCs w:val="22"/>
        </w:rPr>
        <w:t xml:space="preserve"> </w:t>
      </w:r>
    </w:p>
    <w:p w14:paraId="20ED9B31" w14:textId="3643EADB" w:rsidR="002E43CE" w:rsidRPr="008A06E5" w:rsidRDefault="00C51F34" w:rsidP="002E43CE">
      <w:pPr>
        <w:pStyle w:val="ListParagraph"/>
        <w:numPr>
          <w:ilvl w:val="0"/>
          <w:numId w:val="18"/>
        </w:numPr>
        <w:rPr>
          <w:rFonts w:eastAsia="Times New Roman"/>
          <w:sz w:val="22"/>
          <w:szCs w:val="22"/>
        </w:rPr>
      </w:pPr>
      <w:r w:rsidRPr="008A06E5">
        <w:rPr>
          <w:rFonts w:ascii="Times New Roman" w:eastAsia="Times New Roman" w:hAnsi="Times New Roman" w:cs="Times New Roman"/>
          <w:sz w:val="22"/>
          <w:szCs w:val="22"/>
        </w:rPr>
        <w:t xml:space="preserve">Stem cells </w:t>
      </w:r>
      <w:r w:rsidR="00EB5B81" w:rsidRPr="008A06E5">
        <w:rPr>
          <w:rFonts w:ascii="Times New Roman" w:eastAsia="Times New Roman" w:hAnsi="Times New Roman" w:cs="Times New Roman"/>
          <w:sz w:val="22"/>
          <w:szCs w:val="22"/>
        </w:rPr>
        <w:t>refactored</w:t>
      </w:r>
      <w:r w:rsidRPr="008A06E5">
        <w:rPr>
          <w:rFonts w:ascii="Times New Roman" w:eastAsia="Times New Roman" w:hAnsi="Times New Roman" w:cs="Times New Roman"/>
          <w:sz w:val="22"/>
          <w:szCs w:val="22"/>
        </w:rPr>
        <w:t xml:space="preserve"> to proliferating cells, with a </w:t>
      </w:r>
      <w:r w:rsidR="00EB5B81" w:rsidRPr="008A06E5">
        <w:rPr>
          <w:rFonts w:ascii="Times New Roman" w:eastAsia="Times New Roman" w:hAnsi="Times New Roman" w:cs="Times New Roman"/>
          <w:sz w:val="22"/>
          <w:szCs w:val="22"/>
        </w:rPr>
        <w:t xml:space="preserve">turnover to track number of times the cell has proliferated, a </w:t>
      </w:r>
      <w:r w:rsidRPr="008A06E5">
        <w:rPr>
          <w:rFonts w:ascii="Times New Roman" w:eastAsia="Times New Roman" w:hAnsi="Times New Roman" w:cs="Times New Roman"/>
          <w:sz w:val="22"/>
          <w:szCs w:val="22"/>
        </w:rPr>
        <w:t>stochastic radius (between 5 and 10</w:t>
      </w:r>
      <w:r w:rsidR="00E00511" w:rsidRPr="008A06E5">
        <w:rPr>
          <w:rFonts w:ascii="Times New Roman" w:hAnsi="Times New Roman" w:cs="Times New Roman"/>
          <w:sz w:val="22"/>
        </w:rPr>
        <w:sym w:font="Symbol" w:char="F06D"/>
      </w:r>
      <w:r w:rsidR="00E00511" w:rsidRPr="008A06E5">
        <w:rPr>
          <w:rFonts w:ascii="Times New Roman" w:hAnsi="Times New Roman" w:cs="Times New Roman"/>
          <w:sz w:val="22"/>
        </w:rPr>
        <w:t>m</w:t>
      </w:r>
      <w:r w:rsidRPr="008A06E5">
        <w:rPr>
          <w:rFonts w:ascii="Times New Roman" w:eastAsia="Times New Roman" w:hAnsi="Times New Roman" w:cs="Times New Roman"/>
          <w:sz w:val="22"/>
          <w:szCs w:val="22"/>
        </w:rPr>
        <w:t>),</w:t>
      </w:r>
      <w:r w:rsidR="00EB5B81" w:rsidRPr="008A06E5">
        <w:rPr>
          <w:rFonts w:ascii="Times New Roman" w:eastAsia="Times New Roman" w:hAnsi="Times New Roman" w:cs="Times New Roman"/>
          <w:sz w:val="22"/>
          <w:szCs w:val="22"/>
        </w:rPr>
        <w:t xml:space="preserve"> and stochastic</w:t>
      </w:r>
      <w:r w:rsidRPr="008A06E5">
        <w:rPr>
          <w:rFonts w:ascii="Times New Roman" w:eastAsia="Times New Roman" w:hAnsi="Times New Roman" w:cs="Times New Roman"/>
          <w:sz w:val="22"/>
          <w:szCs w:val="22"/>
        </w:rPr>
        <w:t xml:space="preserve"> stage of cell cycle (between 1 and 4) </w:t>
      </w:r>
      <w:r w:rsidR="00E00511" w:rsidRPr="008A06E5">
        <w:rPr>
          <w:rFonts w:ascii="Times New Roman" w:eastAsia="Times New Roman" w:hAnsi="Times New Roman" w:cs="Times New Roman"/>
          <w:sz w:val="22"/>
          <w:szCs w:val="22"/>
        </w:rPr>
        <w:t xml:space="preserve">being </w:t>
      </w:r>
      <w:r w:rsidR="00EB5B81" w:rsidRPr="008A06E5">
        <w:rPr>
          <w:rFonts w:ascii="Times New Roman" w:eastAsia="Times New Roman" w:hAnsi="Times New Roman" w:cs="Times New Roman"/>
          <w:sz w:val="22"/>
          <w:szCs w:val="22"/>
        </w:rPr>
        <w:t>implemented.</w:t>
      </w:r>
    </w:p>
    <w:p w14:paraId="74E42F39" w14:textId="1C95B509" w:rsidR="007A1431" w:rsidRPr="008A06E5" w:rsidRDefault="00655615" w:rsidP="00FD6B37">
      <w:pPr>
        <w:rPr>
          <w:rFonts w:eastAsia="Times New Roman"/>
          <w:sz w:val="22"/>
          <w:szCs w:val="22"/>
        </w:rPr>
      </w:pPr>
      <w:r w:rsidRPr="008A06E5">
        <w:rPr>
          <w:rFonts w:eastAsia="Times New Roman"/>
          <w:sz w:val="22"/>
          <w:szCs w:val="22"/>
        </w:rPr>
        <w:t>Implemented code can be found in appendix figure A.2.</w:t>
      </w:r>
    </w:p>
    <w:p w14:paraId="06B52951" w14:textId="77777777" w:rsidR="007E058A" w:rsidRPr="007E058A" w:rsidRDefault="007E058A" w:rsidP="00F30C9C">
      <w:pPr>
        <w:rPr>
          <w:rFonts w:eastAsia="Times New Roman"/>
          <w:sz w:val="22"/>
          <w:szCs w:val="22"/>
        </w:rPr>
      </w:pPr>
    </w:p>
    <w:p w14:paraId="7D581AB6" w14:textId="611CACC6" w:rsidR="00E51163" w:rsidRPr="00FD6B37" w:rsidRDefault="00592198" w:rsidP="00FD6B37">
      <w:pPr>
        <w:pStyle w:val="Heading4"/>
        <w:rPr>
          <w:rFonts w:ascii="Times New Roman" w:eastAsia="Times New Roman" w:hAnsi="Times New Roman" w:cs="Times New Roman"/>
          <w:i w:val="0"/>
          <w:color w:val="auto"/>
        </w:rPr>
      </w:pPr>
      <w:r w:rsidRPr="00FD6B37">
        <w:rPr>
          <w:rFonts w:ascii="Times New Roman" w:eastAsia="Times New Roman" w:hAnsi="Times New Roman" w:cs="Times New Roman"/>
          <w:i w:val="0"/>
          <w:color w:val="auto"/>
        </w:rPr>
        <w:t>5.1.6.2 Wound</w:t>
      </w:r>
      <w:r w:rsidR="00D92902">
        <w:rPr>
          <w:rFonts w:ascii="Times New Roman" w:eastAsia="Times New Roman" w:hAnsi="Times New Roman" w:cs="Times New Roman"/>
          <w:i w:val="0"/>
          <w:color w:val="auto"/>
        </w:rPr>
        <w:t xml:space="preserve"> Creation</w:t>
      </w:r>
    </w:p>
    <w:p w14:paraId="4AA3D2C7" w14:textId="129E30A7" w:rsidR="00FD6B37" w:rsidRDefault="00D929C4" w:rsidP="00FD6B37">
      <w:pPr>
        <w:rPr>
          <w:rFonts w:eastAsia="Times New Roman"/>
          <w:sz w:val="22"/>
          <w:szCs w:val="22"/>
        </w:rPr>
      </w:pPr>
      <w:r>
        <w:rPr>
          <w:rFonts w:eastAsia="Times New Roman"/>
          <w:szCs w:val="22"/>
        </w:rPr>
        <w:br/>
      </w:r>
      <w:r>
        <w:rPr>
          <w:rFonts w:eastAsia="Times New Roman"/>
          <w:sz w:val="22"/>
          <w:szCs w:val="22"/>
        </w:rPr>
        <w:t xml:space="preserve">This function is used when the first confluence is </w:t>
      </w:r>
      <w:r w:rsidR="003F3CC4">
        <w:rPr>
          <w:rFonts w:eastAsia="Times New Roman"/>
          <w:sz w:val="22"/>
          <w:szCs w:val="22"/>
        </w:rPr>
        <w:t>formed</w:t>
      </w:r>
      <w:r>
        <w:rPr>
          <w:rFonts w:eastAsia="Times New Roman"/>
          <w:sz w:val="22"/>
          <w:szCs w:val="22"/>
        </w:rPr>
        <w:t xml:space="preserve"> to </w:t>
      </w:r>
      <w:r w:rsidR="003F3CC4">
        <w:rPr>
          <w:rFonts w:eastAsia="Times New Roman"/>
          <w:sz w:val="22"/>
          <w:szCs w:val="22"/>
        </w:rPr>
        <w:t>create</w:t>
      </w:r>
      <w:r w:rsidR="00C56E73">
        <w:rPr>
          <w:rFonts w:eastAsia="Times New Roman"/>
          <w:sz w:val="22"/>
          <w:szCs w:val="22"/>
        </w:rPr>
        <w:t xml:space="preserve"> the simulated </w:t>
      </w:r>
      <w:r>
        <w:rPr>
          <w:rFonts w:eastAsia="Times New Roman"/>
          <w:sz w:val="22"/>
          <w:szCs w:val="22"/>
        </w:rPr>
        <w:t xml:space="preserve">wound. </w:t>
      </w:r>
      <w:r w:rsidR="005E0566">
        <w:rPr>
          <w:rFonts w:eastAsia="Times New Roman"/>
          <w:sz w:val="22"/>
          <w:szCs w:val="22"/>
        </w:rPr>
        <w:t xml:space="preserve">The wound is created across the whole Y axis but only by a user defined length across the centre of the X axis. The size of the wound can be altered on the command line before the simulation is </w:t>
      </w:r>
      <w:r w:rsidR="00C56E73">
        <w:rPr>
          <w:rFonts w:eastAsia="Times New Roman"/>
          <w:sz w:val="22"/>
          <w:szCs w:val="22"/>
        </w:rPr>
        <w:t>run. Any cells that are within the</w:t>
      </w:r>
      <w:r w:rsidR="005E0566">
        <w:rPr>
          <w:rFonts w:eastAsia="Times New Roman"/>
          <w:sz w:val="22"/>
          <w:szCs w:val="22"/>
        </w:rPr>
        <w:t xml:space="preserve"> x1 and x2 range </w:t>
      </w:r>
      <w:r w:rsidR="00C56E73">
        <w:rPr>
          <w:rFonts w:eastAsia="Times New Roman"/>
          <w:sz w:val="22"/>
          <w:szCs w:val="22"/>
        </w:rPr>
        <w:t>(</w:t>
      </w:r>
      <w:r w:rsidR="001D3D3A" w:rsidRPr="001D3D3A">
        <w:rPr>
          <w:rFonts w:eastAsia="Times New Roman"/>
          <w:sz w:val="22"/>
          <w:szCs w:val="22"/>
        </w:rPr>
        <w:t>where x2 – x1</w:t>
      </w:r>
      <w:r w:rsidR="00C56E73" w:rsidRPr="001D3D3A">
        <w:rPr>
          <w:rFonts w:eastAsia="Times New Roman"/>
          <w:sz w:val="22"/>
          <w:szCs w:val="22"/>
        </w:rPr>
        <w:t xml:space="preserve"> = wound size</w:t>
      </w:r>
      <w:r w:rsidR="00C56E73">
        <w:rPr>
          <w:rFonts w:eastAsia="Times New Roman"/>
          <w:sz w:val="22"/>
          <w:szCs w:val="22"/>
        </w:rPr>
        <w:t xml:space="preserve">) </w:t>
      </w:r>
      <w:r w:rsidR="005E0566">
        <w:rPr>
          <w:rFonts w:eastAsia="Times New Roman"/>
          <w:sz w:val="22"/>
          <w:szCs w:val="22"/>
        </w:rPr>
        <w:t>are removed from the simulation using the .kill_cell() method.</w:t>
      </w:r>
    </w:p>
    <w:p w14:paraId="3AA1FFF9" w14:textId="70996AC6" w:rsidR="006A196E" w:rsidRDefault="006A196E" w:rsidP="00FD6B37">
      <w:pPr>
        <w:rPr>
          <w:rFonts w:eastAsia="Times New Roman"/>
          <w:sz w:val="22"/>
          <w:szCs w:val="22"/>
        </w:rPr>
      </w:pPr>
      <w:r>
        <w:rPr>
          <w:rFonts w:eastAsia="Times New Roman"/>
          <w:sz w:val="22"/>
          <w:szCs w:val="22"/>
        </w:rPr>
        <w:t>Special consideration has been given to the creation of cha</w:t>
      </w:r>
      <w:r w:rsidR="00687A59">
        <w:rPr>
          <w:rFonts w:eastAsia="Times New Roman"/>
          <w:sz w:val="22"/>
          <w:szCs w:val="22"/>
        </w:rPr>
        <w:t>i</w:t>
      </w:r>
      <w:r w:rsidR="001D3D3A">
        <w:rPr>
          <w:rFonts w:eastAsia="Times New Roman"/>
          <w:sz w:val="22"/>
          <w:szCs w:val="22"/>
        </w:rPr>
        <w:t>ned comparisons with Figure 5.15</w:t>
      </w:r>
      <w:r>
        <w:rPr>
          <w:rFonts w:eastAsia="Times New Roman"/>
          <w:sz w:val="22"/>
          <w:szCs w:val="22"/>
        </w:rPr>
        <w:t xml:space="preserve"> being the desired</w:t>
      </w:r>
      <w:r w:rsidR="001D3D3A">
        <w:rPr>
          <w:rFonts w:eastAsia="Times New Roman"/>
          <w:sz w:val="22"/>
          <w:szCs w:val="22"/>
        </w:rPr>
        <w:t xml:space="preserve"> implementation over Figure 5.14</w:t>
      </w:r>
      <w:r>
        <w:rPr>
          <w:rFonts w:eastAsia="Times New Roman"/>
          <w:sz w:val="22"/>
          <w:szCs w:val="22"/>
        </w:rPr>
        <w:t xml:space="preserve">. </w:t>
      </w:r>
    </w:p>
    <w:p w14:paraId="400C1479" w14:textId="77777777" w:rsidR="00D929C4" w:rsidRPr="00D929C4" w:rsidRDefault="00D929C4" w:rsidP="00F30C9C">
      <w:pPr>
        <w:rPr>
          <w:rFonts w:eastAsia="Times New Roman"/>
          <w:sz w:val="22"/>
          <w:szCs w:val="22"/>
        </w:rPr>
      </w:pPr>
    </w:p>
    <w:p w14:paraId="3434A4C1" w14:textId="2D6E9595" w:rsidR="00592198" w:rsidRDefault="00D929C4" w:rsidP="00F30C9C">
      <w:pPr>
        <w:rPr>
          <w:rFonts w:eastAsia="Times New Roman"/>
          <w:szCs w:val="22"/>
        </w:rPr>
      </w:pPr>
      <w:r>
        <w:rPr>
          <w:rFonts w:eastAsia="Times New Roman"/>
          <w:noProof/>
          <w:szCs w:val="22"/>
        </w:rPr>
        <w:lastRenderedPageBreak/>
        <w:drawing>
          <wp:inline distT="0" distB="0" distL="0" distR="0" wp14:anchorId="761CEA88" wp14:editId="4C3F9443">
            <wp:extent cx="5727065" cy="505460"/>
            <wp:effectExtent l="0" t="0" r="0" b="2540"/>
            <wp:docPr id="33" name="Picture 33" descr="code_images/wound_long_exp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de_images/wound_long_expressi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065" cy="505460"/>
                    </a:xfrm>
                    <a:prstGeom prst="rect">
                      <a:avLst/>
                    </a:prstGeom>
                    <a:noFill/>
                    <a:ln>
                      <a:noFill/>
                    </a:ln>
                  </pic:spPr>
                </pic:pic>
              </a:graphicData>
            </a:graphic>
          </wp:inline>
        </w:drawing>
      </w:r>
    </w:p>
    <w:p w14:paraId="0753FE9F" w14:textId="01B16321" w:rsidR="00000A3D" w:rsidRDefault="001D3D3A" w:rsidP="00F30C9C">
      <w:pPr>
        <w:rPr>
          <w:rFonts w:eastAsia="Times New Roman"/>
          <w:sz w:val="22"/>
          <w:szCs w:val="22"/>
        </w:rPr>
      </w:pPr>
      <w:r>
        <w:rPr>
          <w:rFonts w:eastAsia="Times New Roman"/>
          <w:sz w:val="22"/>
          <w:szCs w:val="22"/>
        </w:rPr>
        <w:t>Figure 5.14</w:t>
      </w:r>
      <w:r w:rsidR="00044307">
        <w:rPr>
          <w:rFonts w:eastAsia="Times New Roman"/>
          <w:sz w:val="22"/>
          <w:szCs w:val="22"/>
        </w:rPr>
        <w:t xml:space="preserve">: Inefficient chained comparison </w:t>
      </w:r>
    </w:p>
    <w:p w14:paraId="2EFDC7F5" w14:textId="77777777" w:rsidR="00F9794C" w:rsidRPr="00044307" w:rsidRDefault="00F9794C" w:rsidP="00F30C9C">
      <w:pPr>
        <w:rPr>
          <w:rFonts w:eastAsia="Times New Roman"/>
          <w:sz w:val="22"/>
          <w:szCs w:val="22"/>
        </w:rPr>
      </w:pPr>
    </w:p>
    <w:p w14:paraId="141B6F4A" w14:textId="201503A4" w:rsidR="00D929C4" w:rsidRDefault="00D929C4" w:rsidP="00F30C9C">
      <w:pPr>
        <w:rPr>
          <w:rFonts w:eastAsia="Times New Roman"/>
          <w:szCs w:val="22"/>
        </w:rPr>
      </w:pPr>
      <w:r>
        <w:rPr>
          <w:rFonts w:eastAsia="Times New Roman"/>
          <w:noProof/>
          <w:szCs w:val="22"/>
        </w:rPr>
        <w:drawing>
          <wp:inline distT="0" distB="0" distL="0" distR="0" wp14:anchorId="613962C6" wp14:editId="1DA9F435">
            <wp:extent cx="3594735" cy="495973"/>
            <wp:effectExtent l="0" t="0" r="12065" b="12065"/>
            <wp:docPr id="34" name="Picture 34" descr="code_images/wound_short_exp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de_images/wound_short_expressi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24895" cy="513931"/>
                    </a:xfrm>
                    <a:prstGeom prst="rect">
                      <a:avLst/>
                    </a:prstGeom>
                    <a:noFill/>
                    <a:ln>
                      <a:noFill/>
                    </a:ln>
                  </pic:spPr>
                </pic:pic>
              </a:graphicData>
            </a:graphic>
          </wp:inline>
        </w:drawing>
      </w:r>
    </w:p>
    <w:p w14:paraId="08D181E7" w14:textId="5BC68859" w:rsidR="00D929C4" w:rsidRDefault="001D3D3A" w:rsidP="00F30C9C">
      <w:pPr>
        <w:rPr>
          <w:rFonts w:eastAsia="Times New Roman"/>
          <w:sz w:val="22"/>
          <w:szCs w:val="22"/>
        </w:rPr>
      </w:pPr>
      <w:r>
        <w:rPr>
          <w:rFonts w:eastAsia="Times New Roman"/>
          <w:sz w:val="22"/>
          <w:szCs w:val="22"/>
        </w:rPr>
        <w:t>Figure 5.15</w:t>
      </w:r>
      <w:r w:rsidR="00044307">
        <w:rPr>
          <w:rFonts w:eastAsia="Times New Roman"/>
          <w:sz w:val="22"/>
          <w:szCs w:val="22"/>
        </w:rPr>
        <w:t xml:space="preserve"> PEP8 standard for chained comparisons </w:t>
      </w:r>
    </w:p>
    <w:p w14:paraId="4F79B9DF" w14:textId="77777777" w:rsidR="00044307" w:rsidRPr="00044307" w:rsidRDefault="00044307" w:rsidP="00F30C9C">
      <w:pPr>
        <w:rPr>
          <w:rFonts w:eastAsia="Times New Roman"/>
          <w:sz w:val="22"/>
          <w:szCs w:val="22"/>
        </w:rPr>
      </w:pPr>
    </w:p>
    <w:p w14:paraId="62A15B4D" w14:textId="5041955A" w:rsidR="00592198" w:rsidRPr="00011259" w:rsidRDefault="00592198" w:rsidP="00FD6B37">
      <w:pPr>
        <w:pStyle w:val="Heading3"/>
        <w:rPr>
          <w:rFonts w:ascii="Times New Roman" w:eastAsia="Times New Roman" w:hAnsi="Times New Roman" w:cs="Times New Roman"/>
          <w:color w:val="auto"/>
        </w:rPr>
      </w:pPr>
      <w:bookmarkStart w:id="236" w:name="_Toc513790656"/>
      <w:r w:rsidRPr="00011259">
        <w:rPr>
          <w:rFonts w:ascii="Times New Roman" w:eastAsia="Times New Roman" w:hAnsi="Times New Roman" w:cs="Times New Roman"/>
          <w:color w:val="auto"/>
        </w:rPr>
        <w:t>5.1.7 Overlap Correction</w:t>
      </w:r>
      <w:bookmarkEnd w:id="236"/>
    </w:p>
    <w:p w14:paraId="51855C4A" w14:textId="77777777" w:rsidR="00592198" w:rsidRDefault="00592198" w:rsidP="00F30C9C">
      <w:pPr>
        <w:rPr>
          <w:rFonts w:eastAsia="Times New Roman"/>
          <w:szCs w:val="22"/>
        </w:rPr>
      </w:pPr>
    </w:p>
    <w:p w14:paraId="27323EBE" w14:textId="706C6BF8" w:rsidR="001516F3" w:rsidRDefault="001516F3" w:rsidP="00F30C9C">
      <w:pPr>
        <w:rPr>
          <w:rFonts w:eastAsia="Times New Roman"/>
          <w:szCs w:val="22"/>
        </w:rPr>
      </w:pPr>
      <w:r>
        <w:rPr>
          <w:rFonts w:eastAsia="Times New Roman"/>
          <w:szCs w:val="22"/>
        </w:rPr>
        <w:t xml:space="preserve">This class has been extended to check the number of neighbours each cell has. If a proliferating cell has four or more neighbours it will turn quiescent, and if a quiescent cell has fewer than four neighbours it will change back into a proliferating cell. </w:t>
      </w:r>
    </w:p>
    <w:p w14:paraId="404CB5D7" w14:textId="77777777" w:rsidR="00DD6F5D" w:rsidRDefault="00DD6F5D" w:rsidP="00F30C9C">
      <w:pPr>
        <w:rPr>
          <w:rFonts w:eastAsia="Times New Roman"/>
          <w:szCs w:val="22"/>
        </w:rPr>
      </w:pPr>
    </w:p>
    <w:p w14:paraId="1BC58F40" w14:textId="3E925520" w:rsidR="00592198" w:rsidRPr="00FD6B37" w:rsidRDefault="00592198" w:rsidP="00FD6B37">
      <w:pPr>
        <w:pStyle w:val="Heading3"/>
        <w:rPr>
          <w:rFonts w:ascii="Times New Roman" w:eastAsia="Times New Roman" w:hAnsi="Times New Roman" w:cs="Times New Roman"/>
          <w:color w:val="auto"/>
        </w:rPr>
      </w:pPr>
      <w:bookmarkStart w:id="237" w:name="_Toc513790657"/>
      <w:r w:rsidRPr="00FD6B37">
        <w:rPr>
          <w:rFonts w:ascii="Times New Roman" w:eastAsia="Times New Roman" w:hAnsi="Times New Roman" w:cs="Times New Roman"/>
          <w:color w:val="auto"/>
        </w:rPr>
        <w:t>5.1.8 Confluence Detection</w:t>
      </w:r>
      <w:bookmarkEnd w:id="237"/>
    </w:p>
    <w:p w14:paraId="0663D295" w14:textId="77777777" w:rsidR="00592198" w:rsidRDefault="00592198" w:rsidP="00F30C9C">
      <w:pPr>
        <w:rPr>
          <w:rFonts w:eastAsia="Times New Roman"/>
          <w:szCs w:val="22"/>
        </w:rPr>
      </w:pPr>
    </w:p>
    <w:p w14:paraId="3195D23B" w14:textId="4E9D861F" w:rsidR="00AA6393" w:rsidRPr="001F4AB4" w:rsidRDefault="00AA6393" w:rsidP="00FD6B37">
      <w:pPr>
        <w:rPr>
          <w:rFonts w:eastAsia="Times New Roman"/>
          <w:sz w:val="22"/>
          <w:szCs w:val="22"/>
        </w:rPr>
      </w:pPr>
      <w:r>
        <w:rPr>
          <w:rFonts w:eastAsia="Times New Roman"/>
          <w:sz w:val="22"/>
          <w:szCs w:val="22"/>
        </w:rPr>
        <w:t>A novel approach has b</w:t>
      </w:r>
      <w:r w:rsidR="00CB2AC8">
        <w:rPr>
          <w:rFonts w:eastAsia="Times New Roman"/>
          <w:sz w:val="22"/>
          <w:szCs w:val="22"/>
        </w:rPr>
        <w:t>een taken for the detection of</w:t>
      </w:r>
      <w:r>
        <w:rPr>
          <w:rFonts w:eastAsia="Times New Roman"/>
          <w:sz w:val="22"/>
          <w:szCs w:val="22"/>
        </w:rPr>
        <w:t xml:space="preserve"> confluence</w:t>
      </w:r>
      <w:r w:rsidR="00CB2AC8">
        <w:rPr>
          <w:rFonts w:eastAsia="Times New Roman"/>
          <w:sz w:val="22"/>
          <w:szCs w:val="22"/>
        </w:rPr>
        <w:t>s</w:t>
      </w:r>
      <w:r>
        <w:rPr>
          <w:rFonts w:eastAsia="Times New Roman"/>
          <w:sz w:val="22"/>
          <w:szCs w:val="22"/>
        </w:rPr>
        <w:t xml:space="preserve">. It works off the emergence behaviour of </w:t>
      </w:r>
      <w:r w:rsidR="003226C5">
        <w:rPr>
          <w:rFonts w:eastAsia="Times New Roman"/>
          <w:sz w:val="22"/>
          <w:szCs w:val="22"/>
        </w:rPr>
        <w:t xml:space="preserve">proliferating cells turning </w:t>
      </w:r>
      <w:r>
        <w:rPr>
          <w:rFonts w:eastAsia="Times New Roman"/>
          <w:sz w:val="22"/>
          <w:szCs w:val="22"/>
        </w:rPr>
        <w:t>quiescence</w:t>
      </w:r>
      <w:r w:rsidR="003226C5">
        <w:rPr>
          <w:rFonts w:eastAsia="Times New Roman"/>
          <w:sz w:val="22"/>
          <w:szCs w:val="22"/>
        </w:rPr>
        <w:t>,</w:t>
      </w:r>
      <w:r>
        <w:rPr>
          <w:rFonts w:eastAsia="Times New Roman"/>
          <w:sz w:val="22"/>
          <w:szCs w:val="22"/>
        </w:rPr>
        <w:t xml:space="preserve"> which only occurs when the cell density is high enough to prevent proliferation and creation of new cells. </w:t>
      </w:r>
      <w:r w:rsidR="00403107">
        <w:rPr>
          <w:rFonts w:eastAsia="Times New Roman"/>
          <w:sz w:val="22"/>
          <w:szCs w:val="22"/>
        </w:rPr>
        <w:t>When the total number of quiescent cells have passed a threshold, a confluence has formed. Here the threshold has been set to be</w:t>
      </w:r>
      <w:r w:rsidR="000D1643">
        <w:rPr>
          <w:rFonts w:eastAsia="Times New Roman"/>
          <w:sz w:val="22"/>
          <w:szCs w:val="22"/>
        </w:rPr>
        <w:t xml:space="preserve"> </w:t>
      </w:r>
      <m:oMath>
        <m:f>
          <m:fPr>
            <m:type m:val="lin"/>
            <m:ctrlPr>
              <w:rPr>
                <w:rFonts w:ascii="Cambria Math" w:eastAsia="Times New Roman" w:hAnsi="Cambria Math"/>
                <w:i/>
                <w:sz w:val="22"/>
                <w:szCs w:val="22"/>
              </w:rPr>
            </m:ctrlPr>
          </m:fPr>
          <m:num>
            <m:r>
              <w:rPr>
                <w:rFonts w:ascii="Cambria Math" w:eastAsia="Times New Roman" w:hAnsi="Cambria Math"/>
                <w:sz w:val="22"/>
                <w:szCs w:val="22"/>
              </w:rPr>
              <m:t>1</m:t>
            </m:r>
          </m:num>
          <m:den>
            <m:r>
              <w:rPr>
                <w:rFonts w:ascii="Cambria Math" w:eastAsia="Times New Roman" w:hAnsi="Cambria Math"/>
                <w:sz w:val="22"/>
                <w:szCs w:val="22"/>
              </w:rPr>
              <m:t>4</m:t>
            </m:r>
          </m:den>
        </m:f>
      </m:oMath>
      <w:r w:rsidR="000D1643">
        <w:rPr>
          <w:rFonts w:eastAsia="Times New Roman"/>
          <w:sz w:val="22"/>
          <w:szCs w:val="22"/>
        </w:rPr>
        <w:t xml:space="preserve"> </w:t>
      </w:r>
      <w:r w:rsidR="00403107">
        <w:rPr>
          <w:rFonts w:eastAsia="Times New Roman"/>
          <w:sz w:val="22"/>
          <w:szCs w:val="22"/>
        </w:rPr>
        <w:t xml:space="preserve">the number of proliferative cells </w:t>
      </w:r>
      <w:r w:rsidR="00403107" w:rsidRPr="003E14F2">
        <w:rPr>
          <w:rFonts w:eastAsia="Times New Roman"/>
          <w:sz w:val="22"/>
          <w:szCs w:val="22"/>
        </w:rPr>
        <w:t xml:space="preserve">as </w:t>
      </w:r>
      <m:oMath>
        <m:f>
          <m:fPr>
            <m:type m:val="lin"/>
            <m:ctrlPr>
              <w:rPr>
                <w:rFonts w:ascii="Cambria Math" w:eastAsia="Times New Roman" w:hAnsi="Cambria Math"/>
                <w:i/>
                <w:sz w:val="22"/>
                <w:szCs w:val="22"/>
              </w:rPr>
            </m:ctrlPr>
          </m:fPr>
          <m:num>
            <m:r>
              <w:rPr>
                <w:rFonts w:ascii="Cambria Math" w:eastAsia="Times New Roman" w:hAnsi="Cambria Math"/>
                <w:sz w:val="22"/>
                <w:szCs w:val="22"/>
              </w:rPr>
              <m:t>1</m:t>
            </m:r>
          </m:num>
          <m:den>
            <m:r>
              <w:rPr>
                <w:rFonts w:ascii="Cambria Math" w:eastAsia="Times New Roman" w:hAnsi="Cambria Math"/>
                <w:sz w:val="22"/>
                <w:szCs w:val="22"/>
              </w:rPr>
              <m:t>5</m:t>
            </m:r>
          </m:den>
        </m:f>
      </m:oMath>
      <w:r w:rsidR="001F4AB4">
        <w:rPr>
          <w:rFonts w:eastAsia="Times New Roman"/>
          <w:sz w:val="22"/>
          <w:szCs w:val="22"/>
        </w:rPr>
        <w:t xml:space="preserve"> caused the program to sometimes detect a confluence even when there were significant gaps, this was especially true in simulations with higher senescence.</w:t>
      </w:r>
      <w:r w:rsidR="003E14F2">
        <w:rPr>
          <w:rFonts w:eastAsia="Times New Roman"/>
          <w:sz w:val="22"/>
          <w:szCs w:val="22"/>
        </w:rPr>
        <w:t xml:space="preserve"> </w:t>
      </w:r>
      <m:oMath>
        <m:f>
          <m:fPr>
            <m:type m:val="lin"/>
            <m:ctrlPr>
              <w:rPr>
                <w:rFonts w:ascii="Cambria Math" w:eastAsia="Times New Roman" w:hAnsi="Cambria Math"/>
                <w:i/>
                <w:sz w:val="22"/>
                <w:szCs w:val="22"/>
              </w:rPr>
            </m:ctrlPr>
          </m:fPr>
          <m:num>
            <m:r>
              <w:rPr>
                <w:rFonts w:ascii="Cambria Math" w:eastAsia="Times New Roman" w:hAnsi="Cambria Math"/>
                <w:sz w:val="22"/>
                <w:szCs w:val="22"/>
              </w:rPr>
              <m:t>1</m:t>
            </m:r>
          </m:num>
          <m:den>
            <m:r>
              <w:rPr>
                <w:rFonts w:ascii="Cambria Math" w:eastAsia="Times New Roman" w:hAnsi="Cambria Math"/>
                <w:sz w:val="22"/>
                <w:szCs w:val="22"/>
              </w:rPr>
              <m:t xml:space="preserve">6 </m:t>
            </m:r>
          </m:den>
        </m:f>
      </m:oMath>
      <w:r w:rsidR="001F4AB4">
        <w:rPr>
          <w:rFonts w:eastAsia="Times New Roman"/>
          <w:sz w:val="22"/>
          <w:szCs w:val="22"/>
        </w:rPr>
        <w:t xml:space="preserve">wasn’t as bad as </w:t>
      </w:r>
      <m:oMath>
        <m:f>
          <m:fPr>
            <m:type m:val="lin"/>
            <m:ctrlPr>
              <w:rPr>
                <w:rFonts w:ascii="Cambria Math" w:eastAsia="Times New Roman" w:hAnsi="Cambria Math"/>
                <w:i/>
                <w:sz w:val="22"/>
                <w:szCs w:val="22"/>
              </w:rPr>
            </m:ctrlPr>
          </m:fPr>
          <m:num>
            <m:r>
              <w:rPr>
                <w:rFonts w:ascii="Cambria Math" w:eastAsia="Times New Roman" w:hAnsi="Cambria Math"/>
                <w:sz w:val="22"/>
                <w:szCs w:val="22"/>
              </w:rPr>
              <m:t>1</m:t>
            </m:r>
          </m:num>
          <m:den>
            <m:r>
              <w:rPr>
                <w:rFonts w:ascii="Cambria Math" w:eastAsia="Times New Roman" w:hAnsi="Cambria Math"/>
                <w:sz w:val="22"/>
                <w:szCs w:val="22"/>
              </w:rPr>
              <m:t>5</m:t>
            </m:r>
          </m:den>
        </m:f>
      </m:oMath>
      <w:r w:rsidR="001F4AB4">
        <w:rPr>
          <w:rFonts w:eastAsia="Times New Roman"/>
          <w:sz w:val="22"/>
          <w:szCs w:val="22"/>
        </w:rPr>
        <w:t xml:space="preserve">, however would take more iterations than </w:t>
      </w:r>
      <m:oMath>
        <m:f>
          <m:fPr>
            <m:type m:val="lin"/>
            <m:ctrlPr>
              <w:rPr>
                <w:rFonts w:ascii="Cambria Math" w:eastAsia="Times New Roman" w:hAnsi="Cambria Math"/>
                <w:i/>
                <w:sz w:val="22"/>
                <w:szCs w:val="22"/>
              </w:rPr>
            </m:ctrlPr>
          </m:fPr>
          <m:num>
            <m:r>
              <w:rPr>
                <w:rFonts w:ascii="Cambria Math" w:eastAsia="Times New Roman" w:hAnsi="Cambria Math"/>
                <w:sz w:val="22"/>
                <w:szCs w:val="22"/>
              </w:rPr>
              <m:t>1</m:t>
            </m:r>
          </m:num>
          <m:den>
            <m:r>
              <w:rPr>
                <w:rFonts w:ascii="Cambria Math" w:eastAsia="Times New Roman" w:hAnsi="Cambria Math"/>
                <w:sz w:val="22"/>
                <w:szCs w:val="22"/>
              </w:rPr>
              <m:t>4</m:t>
            </m:r>
          </m:den>
        </m:f>
      </m:oMath>
      <w:r w:rsidR="001F4AB4">
        <w:rPr>
          <w:rFonts w:eastAsia="Times New Roman"/>
          <w:sz w:val="22"/>
          <w:szCs w:val="22"/>
        </w:rPr>
        <w:t xml:space="preserve"> in forming a confluence</w:t>
      </w:r>
      <w:r w:rsidR="00403107">
        <w:rPr>
          <w:rFonts w:eastAsia="Times New Roman"/>
          <w:sz w:val="22"/>
          <w:szCs w:val="22"/>
        </w:rPr>
        <w:t>.</w:t>
      </w:r>
    </w:p>
    <w:p w14:paraId="0B3DDF29" w14:textId="5A3DD000" w:rsidR="002A4F6B" w:rsidRDefault="002A4F6B" w:rsidP="00FD6B37">
      <w:pPr>
        <w:rPr>
          <w:rFonts w:eastAsia="Times New Roman"/>
          <w:sz w:val="22"/>
          <w:szCs w:val="22"/>
        </w:rPr>
      </w:pPr>
      <w:r>
        <w:rPr>
          <w:rFonts w:eastAsia="Times New Roman"/>
          <w:sz w:val="22"/>
          <w:szCs w:val="22"/>
        </w:rPr>
        <w:t>After the first confluence, the wound is simulated and it takes an iteration</w:t>
      </w:r>
      <w:r w:rsidR="0069334D">
        <w:rPr>
          <w:rFonts w:eastAsia="Times New Roman"/>
          <w:sz w:val="22"/>
          <w:szCs w:val="22"/>
        </w:rPr>
        <w:t xml:space="preserve"> or two</w:t>
      </w:r>
      <w:r>
        <w:rPr>
          <w:rFonts w:eastAsia="Times New Roman"/>
          <w:sz w:val="22"/>
          <w:szCs w:val="22"/>
        </w:rPr>
        <w:t xml:space="preserve"> for the quiescent cells to notice the extra space and </w:t>
      </w:r>
      <w:r w:rsidR="006C4ACA">
        <w:rPr>
          <w:rFonts w:eastAsia="Times New Roman"/>
          <w:sz w:val="22"/>
          <w:szCs w:val="22"/>
        </w:rPr>
        <w:t>change</w:t>
      </w:r>
      <w:r>
        <w:rPr>
          <w:rFonts w:eastAsia="Times New Roman"/>
          <w:sz w:val="22"/>
          <w:szCs w:val="22"/>
        </w:rPr>
        <w:t xml:space="preserve"> back to proliferative cells</w:t>
      </w:r>
      <w:r w:rsidR="00740487">
        <w:rPr>
          <w:rFonts w:eastAsia="Times New Roman"/>
          <w:sz w:val="22"/>
          <w:szCs w:val="22"/>
        </w:rPr>
        <w:t xml:space="preserve"> hence the if time &gt; 2 condition</w:t>
      </w:r>
      <w:r>
        <w:rPr>
          <w:rFonts w:eastAsia="Times New Roman"/>
          <w:sz w:val="22"/>
          <w:szCs w:val="22"/>
        </w:rPr>
        <w:t>.</w:t>
      </w:r>
    </w:p>
    <w:p w14:paraId="782BA604" w14:textId="47E07811" w:rsidR="002A4F6B" w:rsidRDefault="002A4F6B" w:rsidP="00FD6B37">
      <w:pPr>
        <w:rPr>
          <w:rFonts w:eastAsia="Times New Roman"/>
          <w:sz w:val="22"/>
          <w:szCs w:val="22"/>
        </w:rPr>
      </w:pPr>
      <w:r>
        <w:rPr>
          <w:rFonts w:eastAsia="Times New Roman"/>
          <w:sz w:val="22"/>
          <w:szCs w:val="22"/>
        </w:rPr>
        <w:t>When the second confluence has occurred, the simulation is halted and the total time for the wound to heal is output.</w:t>
      </w:r>
    </w:p>
    <w:p w14:paraId="1CE9793A" w14:textId="77777777" w:rsidR="00403107" w:rsidRPr="00AA6393" w:rsidRDefault="00403107" w:rsidP="00F30C9C">
      <w:pPr>
        <w:rPr>
          <w:rFonts w:eastAsia="Times New Roman"/>
          <w:sz w:val="22"/>
          <w:szCs w:val="22"/>
        </w:rPr>
      </w:pPr>
    </w:p>
    <w:p w14:paraId="5BAEFB92" w14:textId="497F9715" w:rsidR="00AA6393" w:rsidRDefault="00403107" w:rsidP="00F30C9C">
      <w:pPr>
        <w:rPr>
          <w:rFonts w:eastAsia="Times New Roman"/>
          <w:szCs w:val="22"/>
        </w:rPr>
      </w:pPr>
      <w:r>
        <w:rPr>
          <w:rFonts w:eastAsia="Times New Roman"/>
          <w:noProof/>
          <w:szCs w:val="22"/>
        </w:rPr>
        <w:drawing>
          <wp:inline distT="0" distB="0" distL="0" distR="0" wp14:anchorId="580E1704" wp14:editId="22D466FC">
            <wp:extent cx="5727065" cy="2057400"/>
            <wp:effectExtent l="0" t="0" r="0" b="0"/>
            <wp:docPr id="35" name="Picture 35" descr="code_images/confluence_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de_images/confluence_detecti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065" cy="2057400"/>
                    </a:xfrm>
                    <a:prstGeom prst="rect">
                      <a:avLst/>
                    </a:prstGeom>
                    <a:noFill/>
                    <a:ln>
                      <a:noFill/>
                    </a:ln>
                  </pic:spPr>
                </pic:pic>
              </a:graphicData>
            </a:graphic>
          </wp:inline>
        </w:drawing>
      </w:r>
    </w:p>
    <w:p w14:paraId="6CA8598C" w14:textId="4A205270" w:rsidR="00AB6A54" w:rsidRDefault="001D3D3A" w:rsidP="00F30C9C">
      <w:pPr>
        <w:rPr>
          <w:rFonts w:eastAsia="Times New Roman"/>
          <w:sz w:val="22"/>
          <w:szCs w:val="22"/>
        </w:rPr>
      </w:pPr>
      <w:r>
        <w:rPr>
          <w:rFonts w:eastAsia="Times New Roman"/>
          <w:sz w:val="22"/>
          <w:szCs w:val="22"/>
        </w:rPr>
        <w:t>Figure 5.16</w:t>
      </w:r>
      <w:r w:rsidR="00AB6A54">
        <w:rPr>
          <w:rFonts w:eastAsia="Times New Roman"/>
          <w:sz w:val="22"/>
          <w:szCs w:val="22"/>
        </w:rPr>
        <w:t>: Confluence detection within CellABM class</w:t>
      </w:r>
    </w:p>
    <w:p w14:paraId="11804666" w14:textId="77777777" w:rsidR="00AB6A54" w:rsidRPr="00AB6A54" w:rsidRDefault="00AB6A54" w:rsidP="00F30C9C">
      <w:pPr>
        <w:rPr>
          <w:rFonts w:eastAsia="Times New Roman"/>
          <w:sz w:val="22"/>
          <w:szCs w:val="22"/>
        </w:rPr>
      </w:pPr>
    </w:p>
    <w:p w14:paraId="0ED892E8" w14:textId="5D275313" w:rsidR="00592198" w:rsidRPr="00FD6B37" w:rsidRDefault="00592198" w:rsidP="00FD6B37">
      <w:pPr>
        <w:pStyle w:val="Heading3"/>
        <w:rPr>
          <w:rFonts w:ascii="Times New Roman" w:eastAsia="Times New Roman" w:hAnsi="Times New Roman" w:cs="Times New Roman"/>
          <w:color w:val="auto"/>
        </w:rPr>
      </w:pPr>
      <w:bookmarkStart w:id="238" w:name="_Toc513790658"/>
      <w:r w:rsidRPr="00FD6B37">
        <w:rPr>
          <w:rFonts w:ascii="Times New Roman" w:eastAsia="Times New Roman" w:hAnsi="Times New Roman" w:cs="Times New Roman"/>
          <w:color w:val="auto"/>
        </w:rPr>
        <w:t xml:space="preserve">5.1.9 </w:t>
      </w:r>
      <w:r w:rsidR="002D560C" w:rsidRPr="00FD6B37">
        <w:rPr>
          <w:rFonts w:ascii="Times New Roman" w:eastAsia="Times New Roman" w:hAnsi="Times New Roman" w:cs="Times New Roman"/>
          <w:color w:val="auto"/>
        </w:rPr>
        <w:t>Command Line Interface</w:t>
      </w:r>
      <w:bookmarkEnd w:id="238"/>
    </w:p>
    <w:p w14:paraId="7BDD2257" w14:textId="77777777" w:rsidR="002E5920" w:rsidRDefault="002E5920" w:rsidP="005C2860"/>
    <w:p w14:paraId="60A72031" w14:textId="1F7DF464" w:rsidR="00883E9D" w:rsidRDefault="00883E9D" w:rsidP="00FD6B37">
      <w:pPr>
        <w:rPr>
          <w:sz w:val="22"/>
        </w:rPr>
      </w:pPr>
      <w:r>
        <w:rPr>
          <w:sz w:val="22"/>
        </w:rPr>
        <w:t xml:space="preserve">The program does not utilise a </w:t>
      </w:r>
      <w:r w:rsidR="00BC1691">
        <w:rPr>
          <w:sz w:val="22"/>
        </w:rPr>
        <w:t>graphical user interface</w:t>
      </w:r>
      <w:r>
        <w:rPr>
          <w:sz w:val="22"/>
        </w:rPr>
        <w:t xml:space="preserve"> and therefore all conditions for the simulation must be given at the start on the command line. The conditions that can be changed are: the size of the model</w:t>
      </w:r>
      <w:r w:rsidR="00653991">
        <w:rPr>
          <w:sz w:val="22"/>
        </w:rPr>
        <w:t xml:space="preserve"> (size)</w:t>
      </w:r>
      <w:r>
        <w:rPr>
          <w:sz w:val="22"/>
        </w:rPr>
        <w:t>, the starting number of senescent cells</w:t>
      </w:r>
      <w:r w:rsidR="00653991">
        <w:rPr>
          <w:sz w:val="22"/>
        </w:rPr>
        <w:t xml:space="preserve"> (nsc)</w:t>
      </w:r>
      <w:r>
        <w:rPr>
          <w:sz w:val="22"/>
        </w:rPr>
        <w:t>, the starting number of proliferating cells</w:t>
      </w:r>
      <w:r w:rsidR="00653991">
        <w:rPr>
          <w:sz w:val="22"/>
        </w:rPr>
        <w:t xml:space="preserve"> (npc)</w:t>
      </w:r>
      <w:r>
        <w:rPr>
          <w:sz w:val="22"/>
        </w:rPr>
        <w:t xml:space="preserve">, the number of iterations to </w:t>
      </w:r>
      <w:r w:rsidR="00653991">
        <w:rPr>
          <w:sz w:val="22"/>
        </w:rPr>
        <w:t>model (steps)</w:t>
      </w:r>
      <w:r>
        <w:rPr>
          <w:sz w:val="22"/>
        </w:rPr>
        <w:t>, the size of the wound</w:t>
      </w:r>
      <w:r w:rsidR="00653991">
        <w:rPr>
          <w:sz w:val="22"/>
        </w:rPr>
        <w:t xml:space="preserve"> (wsize)</w:t>
      </w:r>
      <w:r>
        <w:rPr>
          <w:sz w:val="22"/>
        </w:rPr>
        <w:t>, and the name of the directory to save the output graphs</w:t>
      </w:r>
      <w:r w:rsidR="00653991">
        <w:rPr>
          <w:sz w:val="22"/>
        </w:rPr>
        <w:t xml:space="preserve"> (directory)</w:t>
      </w:r>
      <w:r>
        <w:rPr>
          <w:sz w:val="22"/>
        </w:rPr>
        <w:t>.</w:t>
      </w:r>
      <w:r w:rsidR="00EC03E4">
        <w:rPr>
          <w:sz w:val="22"/>
        </w:rPr>
        <w:t xml:space="preserve"> These conditions are then passed through the program to where they are needed.</w:t>
      </w:r>
      <w:r w:rsidR="00653991">
        <w:rPr>
          <w:sz w:val="22"/>
        </w:rPr>
        <w:t xml:space="preserve"> </w:t>
      </w:r>
    </w:p>
    <w:p w14:paraId="099785E6" w14:textId="77777777" w:rsidR="00883E9D" w:rsidRPr="00883E9D" w:rsidRDefault="00883E9D" w:rsidP="005C2860">
      <w:pPr>
        <w:rPr>
          <w:sz w:val="22"/>
        </w:rPr>
      </w:pPr>
    </w:p>
    <w:p w14:paraId="068AE0B4" w14:textId="418D7973" w:rsidR="00883E9D" w:rsidRDefault="00883E9D" w:rsidP="005C2860">
      <w:r>
        <w:rPr>
          <w:noProof/>
        </w:rPr>
        <w:drawing>
          <wp:inline distT="0" distB="0" distL="0" distR="0" wp14:anchorId="7AA00A40" wp14:editId="0C86F59D">
            <wp:extent cx="5080635" cy="192094"/>
            <wp:effectExtent l="0" t="0" r="0" b="11430"/>
            <wp:docPr id="36" name="Picture 36" descr="code_images/command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de_images/command_lin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35201" cy="247090"/>
                    </a:xfrm>
                    <a:prstGeom prst="rect">
                      <a:avLst/>
                    </a:prstGeom>
                    <a:noFill/>
                    <a:ln>
                      <a:noFill/>
                    </a:ln>
                  </pic:spPr>
                </pic:pic>
              </a:graphicData>
            </a:graphic>
          </wp:inline>
        </w:drawing>
      </w:r>
    </w:p>
    <w:p w14:paraId="062ADBD9" w14:textId="1B81AA32" w:rsidR="00F56BC8" w:rsidRDefault="001D3D3A" w:rsidP="005C2860">
      <w:pPr>
        <w:rPr>
          <w:sz w:val="22"/>
        </w:rPr>
      </w:pPr>
      <w:r>
        <w:rPr>
          <w:sz w:val="22"/>
        </w:rPr>
        <w:t>Figure 5.17</w:t>
      </w:r>
      <w:r w:rsidR="00E640E9">
        <w:rPr>
          <w:sz w:val="22"/>
        </w:rPr>
        <w:t>: command line definition within CellABM class</w:t>
      </w:r>
    </w:p>
    <w:p w14:paraId="7BF66253" w14:textId="77777777" w:rsidR="00E640E9" w:rsidRPr="00E640E9" w:rsidRDefault="00E640E9" w:rsidP="005C2860">
      <w:pPr>
        <w:rPr>
          <w:sz w:val="22"/>
        </w:rPr>
      </w:pPr>
    </w:p>
    <w:p w14:paraId="04E24BAB" w14:textId="533972D0" w:rsidR="00883E9D" w:rsidRDefault="00F56BC8" w:rsidP="005C2860">
      <w:r>
        <w:rPr>
          <w:noProof/>
        </w:rPr>
        <w:drawing>
          <wp:inline distT="0" distB="0" distL="0" distR="0" wp14:anchorId="26B5B69A" wp14:editId="21E2950D">
            <wp:extent cx="3937635" cy="223534"/>
            <wp:effectExtent l="0" t="0" r="0" b="5080"/>
            <wp:docPr id="37" name="Picture 37" descr="code_images/command_lin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de_images/command_line_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70745" cy="253798"/>
                    </a:xfrm>
                    <a:prstGeom prst="rect">
                      <a:avLst/>
                    </a:prstGeom>
                    <a:noFill/>
                    <a:ln>
                      <a:noFill/>
                    </a:ln>
                  </pic:spPr>
                </pic:pic>
              </a:graphicData>
            </a:graphic>
          </wp:inline>
        </w:drawing>
      </w:r>
    </w:p>
    <w:p w14:paraId="0C2BD168" w14:textId="1DBAC218" w:rsidR="00301FCE" w:rsidRPr="00E640E9" w:rsidRDefault="00E640E9" w:rsidP="005C2860">
      <w:pPr>
        <w:rPr>
          <w:sz w:val="22"/>
        </w:rPr>
      </w:pPr>
      <w:r>
        <w:rPr>
          <w:sz w:val="22"/>
        </w:rPr>
        <w:t>Figure 5</w:t>
      </w:r>
      <w:r w:rsidR="001D3D3A">
        <w:rPr>
          <w:sz w:val="22"/>
        </w:rPr>
        <w:t>.18</w:t>
      </w:r>
      <w:r>
        <w:rPr>
          <w:sz w:val="22"/>
        </w:rPr>
        <w:t>: Example of how to call the program with a size of 200</w:t>
      </w:r>
      <w:r>
        <w:rPr>
          <w:sz w:val="22"/>
        </w:rPr>
        <w:sym w:font="Symbol" w:char="F06D"/>
      </w:r>
      <w:r>
        <w:rPr>
          <w:sz w:val="22"/>
        </w:rPr>
        <w:t>m</w:t>
      </w:r>
      <w:r>
        <w:rPr>
          <w:sz w:val="22"/>
          <w:vertAlign w:val="superscript"/>
        </w:rPr>
        <w:t>2</w:t>
      </w:r>
      <w:r>
        <w:rPr>
          <w:sz w:val="22"/>
        </w:rPr>
        <w:t>, 1 senescent cell, 10 proliferative cells, 50 iterations and a wound 100</w:t>
      </w:r>
      <w:r>
        <w:rPr>
          <w:sz w:val="22"/>
        </w:rPr>
        <w:sym w:font="Symbol" w:char="F06D"/>
      </w:r>
      <w:r>
        <w:rPr>
          <w:sz w:val="22"/>
        </w:rPr>
        <w:t>m wide.</w:t>
      </w:r>
    </w:p>
    <w:p w14:paraId="0E48866E" w14:textId="77777777" w:rsidR="00E640E9" w:rsidRDefault="00E640E9" w:rsidP="005C2860"/>
    <w:p w14:paraId="50B9B592" w14:textId="185610CA" w:rsidR="00304DE7" w:rsidRPr="00FD6B37" w:rsidRDefault="000573F6" w:rsidP="00FD6B37">
      <w:pPr>
        <w:pStyle w:val="Heading2"/>
        <w:rPr>
          <w:rFonts w:ascii="Times New Roman" w:eastAsia="Times New Roman" w:hAnsi="Times New Roman" w:cs="Times New Roman"/>
          <w:color w:val="auto"/>
        </w:rPr>
      </w:pPr>
      <w:bookmarkStart w:id="239" w:name="_Toc513790659"/>
      <w:r w:rsidRPr="00FD6B37">
        <w:rPr>
          <w:rFonts w:ascii="Times New Roman" w:eastAsia="Times New Roman" w:hAnsi="Times New Roman" w:cs="Times New Roman"/>
          <w:color w:val="auto"/>
        </w:rPr>
        <w:t>5.2</w:t>
      </w:r>
      <w:r w:rsidR="00301FCE" w:rsidRPr="00FD6B37">
        <w:rPr>
          <w:rFonts w:ascii="Times New Roman" w:eastAsia="Times New Roman" w:hAnsi="Times New Roman" w:cs="Times New Roman"/>
          <w:color w:val="auto"/>
        </w:rPr>
        <w:t xml:space="preserve"> Overview of Parameters</w:t>
      </w:r>
      <w:bookmarkEnd w:id="239"/>
    </w:p>
    <w:p w14:paraId="69FBE468" w14:textId="77777777" w:rsidR="00301FCE" w:rsidRDefault="00301FCE" w:rsidP="006B4D5E">
      <w:pPr>
        <w:pStyle w:val="ListParagraph"/>
        <w:ind w:left="0"/>
        <w:rPr>
          <w:rFonts w:ascii="Times New Roman" w:eastAsia="Times New Roman" w:hAnsi="Times New Roman" w:cs="Times New Roman"/>
          <w:b/>
          <w:szCs w:val="22"/>
        </w:rPr>
      </w:pPr>
    </w:p>
    <w:tbl>
      <w:tblPr>
        <w:tblStyle w:val="TableGrid"/>
        <w:tblW w:w="0" w:type="auto"/>
        <w:tblLook w:val="04A0" w:firstRow="1" w:lastRow="0" w:firstColumn="1" w:lastColumn="0" w:noHBand="0" w:noVBand="1"/>
      </w:tblPr>
      <w:tblGrid>
        <w:gridCol w:w="3003"/>
        <w:gridCol w:w="3003"/>
        <w:gridCol w:w="3004"/>
      </w:tblGrid>
      <w:tr w:rsidR="003F4CC1" w14:paraId="09A1A14C" w14:textId="77777777" w:rsidTr="003F4CC1">
        <w:tc>
          <w:tcPr>
            <w:tcW w:w="3003" w:type="dxa"/>
          </w:tcPr>
          <w:p w14:paraId="7D7205DE" w14:textId="030133BF" w:rsidR="003F4CC1" w:rsidRPr="00B60504" w:rsidRDefault="003F4CC1"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Parameter Name</w:t>
            </w:r>
          </w:p>
        </w:tc>
        <w:tc>
          <w:tcPr>
            <w:tcW w:w="3003" w:type="dxa"/>
          </w:tcPr>
          <w:p w14:paraId="1A57FFC0" w14:textId="602AE2DA" w:rsidR="003F4CC1" w:rsidRPr="00B60504" w:rsidRDefault="003F4CC1"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Value</w:t>
            </w:r>
          </w:p>
        </w:tc>
        <w:tc>
          <w:tcPr>
            <w:tcW w:w="3004" w:type="dxa"/>
          </w:tcPr>
          <w:p w14:paraId="3CFB2405" w14:textId="31659534" w:rsidR="003F4CC1" w:rsidRPr="00B60504" w:rsidRDefault="003F4CC1"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Source</w:t>
            </w:r>
          </w:p>
        </w:tc>
      </w:tr>
      <w:tr w:rsidR="000551F6" w14:paraId="180F5C44" w14:textId="77777777" w:rsidTr="00DC52DE">
        <w:tc>
          <w:tcPr>
            <w:tcW w:w="3003" w:type="dxa"/>
          </w:tcPr>
          <w:p w14:paraId="2A885FAA" w14:textId="5D14383B" w:rsidR="000551F6" w:rsidRPr="000551F6" w:rsidRDefault="000551F6"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Time Step</w:t>
            </w:r>
          </w:p>
        </w:tc>
        <w:tc>
          <w:tcPr>
            <w:tcW w:w="3003" w:type="dxa"/>
          </w:tcPr>
          <w:p w14:paraId="4CCAD7CC" w14:textId="383BF44C" w:rsidR="000551F6" w:rsidRPr="000551F6" w:rsidRDefault="000551F6"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6 hours</w:t>
            </w:r>
          </w:p>
        </w:tc>
        <w:tc>
          <w:tcPr>
            <w:tcW w:w="3004" w:type="dxa"/>
          </w:tcPr>
          <w:p w14:paraId="46FAA16B" w14:textId="26B4593E" w:rsidR="000551F6" w:rsidRPr="000551F6" w:rsidRDefault="00B657AB"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Estimate</w:t>
            </w:r>
          </w:p>
        </w:tc>
      </w:tr>
      <w:tr w:rsidR="003F4CC1" w14:paraId="0D86DCF9" w14:textId="77777777" w:rsidTr="00F4630A">
        <w:tc>
          <w:tcPr>
            <w:tcW w:w="9010" w:type="dxa"/>
            <w:gridSpan w:val="3"/>
          </w:tcPr>
          <w:p w14:paraId="37492E6D" w14:textId="22D1B1E1" w:rsidR="003F4CC1" w:rsidRPr="00B60504" w:rsidRDefault="003F4CC1"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Proliferating Cells</w:t>
            </w:r>
          </w:p>
        </w:tc>
      </w:tr>
      <w:tr w:rsidR="003F4CC1" w14:paraId="6AC69E70" w14:textId="77777777" w:rsidTr="003F4CC1">
        <w:tc>
          <w:tcPr>
            <w:tcW w:w="3003" w:type="dxa"/>
          </w:tcPr>
          <w:p w14:paraId="09D7F9FA" w14:textId="0DB16581"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 xml:space="preserve">Min </w:t>
            </w:r>
            <w:r w:rsidR="003F4CC1" w:rsidRPr="00B60504">
              <w:rPr>
                <w:rFonts w:ascii="Times New Roman" w:eastAsia="Times New Roman" w:hAnsi="Times New Roman" w:cs="Times New Roman"/>
                <w:sz w:val="22"/>
                <w:szCs w:val="22"/>
              </w:rPr>
              <w:t>Radius</w:t>
            </w:r>
          </w:p>
        </w:tc>
        <w:tc>
          <w:tcPr>
            <w:tcW w:w="3003" w:type="dxa"/>
          </w:tcPr>
          <w:p w14:paraId="3D9DA42B" w14:textId="15B3552A"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5</w:t>
            </w:r>
            <w:r w:rsidRPr="00B60504">
              <w:rPr>
                <w:rFonts w:ascii="Times New Roman" w:eastAsia="Times New Roman" w:hAnsi="Times New Roman" w:cs="Times New Roman"/>
                <w:sz w:val="22"/>
                <w:szCs w:val="22"/>
              </w:rPr>
              <w:sym w:font="Symbol" w:char="F06D"/>
            </w:r>
            <w:r w:rsidRPr="00B60504">
              <w:rPr>
                <w:rFonts w:ascii="Times New Roman" w:eastAsia="Times New Roman" w:hAnsi="Times New Roman" w:cs="Times New Roman"/>
                <w:sz w:val="22"/>
                <w:szCs w:val="22"/>
              </w:rPr>
              <w:t>m</w:t>
            </w:r>
          </w:p>
        </w:tc>
        <w:tc>
          <w:tcPr>
            <w:tcW w:w="3004" w:type="dxa"/>
          </w:tcPr>
          <w:p w14:paraId="63AFCFE0" w14:textId="2A890629" w:rsidR="003F4CC1" w:rsidRPr="00B60504" w:rsidRDefault="00A00EFE"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[7</w:t>
            </w:r>
            <w:r w:rsidR="00F80F16">
              <w:rPr>
                <w:rFonts w:ascii="Times New Roman" w:eastAsia="Times New Roman" w:hAnsi="Times New Roman" w:cs="Times New Roman"/>
                <w:sz w:val="22"/>
                <w:szCs w:val="22"/>
              </w:rPr>
              <w:t>]</w:t>
            </w:r>
          </w:p>
        </w:tc>
      </w:tr>
      <w:tr w:rsidR="003F4CC1" w14:paraId="42AC8A99" w14:textId="77777777" w:rsidTr="003F4CC1">
        <w:tc>
          <w:tcPr>
            <w:tcW w:w="3003" w:type="dxa"/>
          </w:tcPr>
          <w:p w14:paraId="60B91543" w14:textId="4962CEC8" w:rsidR="003F4CC1" w:rsidRPr="00B60504" w:rsidRDefault="003F4CC1"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Speed</w:t>
            </w:r>
          </w:p>
        </w:tc>
        <w:tc>
          <w:tcPr>
            <w:tcW w:w="3003" w:type="dxa"/>
          </w:tcPr>
          <w:p w14:paraId="37719ECE" w14:textId="1432FCA7"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1</w:t>
            </w:r>
            <w:r w:rsidRPr="00B60504">
              <w:rPr>
                <w:rFonts w:ascii="Times New Roman" w:eastAsia="Times New Roman" w:hAnsi="Times New Roman" w:cs="Times New Roman"/>
                <w:sz w:val="22"/>
                <w:szCs w:val="22"/>
              </w:rPr>
              <w:sym w:font="Symbol" w:char="F06D"/>
            </w:r>
            <w:r w:rsidRPr="00B60504">
              <w:rPr>
                <w:rFonts w:ascii="Times New Roman" w:eastAsia="Times New Roman" w:hAnsi="Times New Roman" w:cs="Times New Roman"/>
                <w:sz w:val="22"/>
                <w:szCs w:val="22"/>
              </w:rPr>
              <w:t>m / min</w:t>
            </w:r>
          </w:p>
        </w:tc>
        <w:tc>
          <w:tcPr>
            <w:tcW w:w="3004" w:type="dxa"/>
          </w:tcPr>
          <w:p w14:paraId="1CE61B28" w14:textId="5F9EA426" w:rsidR="003F4CC1" w:rsidRPr="00B60504" w:rsidRDefault="00B657AB"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Estimate</w:t>
            </w:r>
          </w:p>
        </w:tc>
      </w:tr>
      <w:tr w:rsidR="003F4CC1" w14:paraId="18BFFE83" w14:textId="77777777" w:rsidTr="003F4CC1">
        <w:tc>
          <w:tcPr>
            <w:tcW w:w="3003" w:type="dxa"/>
          </w:tcPr>
          <w:p w14:paraId="704DEAD8" w14:textId="6EA39995" w:rsidR="003F4CC1" w:rsidRPr="00B60504" w:rsidRDefault="003F4CC1"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Direction</w:t>
            </w:r>
          </w:p>
        </w:tc>
        <w:tc>
          <w:tcPr>
            <w:tcW w:w="3003" w:type="dxa"/>
          </w:tcPr>
          <w:p w14:paraId="78374372" w14:textId="1C1F501E"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Random</w:t>
            </w:r>
          </w:p>
        </w:tc>
        <w:tc>
          <w:tcPr>
            <w:tcW w:w="3004" w:type="dxa"/>
          </w:tcPr>
          <w:p w14:paraId="7B236AAA" w14:textId="402C8E5B" w:rsidR="003F4CC1" w:rsidRPr="00B60504" w:rsidRDefault="00B657AB"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Estimate</w:t>
            </w:r>
          </w:p>
        </w:tc>
      </w:tr>
      <w:tr w:rsidR="003F4CC1" w14:paraId="01D9E75D" w14:textId="77777777" w:rsidTr="003F4CC1">
        <w:tc>
          <w:tcPr>
            <w:tcW w:w="3003" w:type="dxa"/>
          </w:tcPr>
          <w:p w14:paraId="189399B8" w14:textId="18629EC2"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Growth R</w:t>
            </w:r>
            <w:r w:rsidR="003F4CC1" w:rsidRPr="00B60504">
              <w:rPr>
                <w:rFonts w:ascii="Times New Roman" w:eastAsia="Times New Roman" w:hAnsi="Times New Roman" w:cs="Times New Roman"/>
                <w:sz w:val="22"/>
                <w:szCs w:val="22"/>
              </w:rPr>
              <w:t>ate</w:t>
            </w:r>
          </w:p>
        </w:tc>
        <w:tc>
          <w:tcPr>
            <w:tcW w:w="3003" w:type="dxa"/>
          </w:tcPr>
          <w:p w14:paraId="717CEF2C" w14:textId="29D14EEB"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Double during cycle</w:t>
            </w:r>
          </w:p>
        </w:tc>
        <w:tc>
          <w:tcPr>
            <w:tcW w:w="3004" w:type="dxa"/>
          </w:tcPr>
          <w:p w14:paraId="60F06830" w14:textId="0B5E42CA" w:rsidR="003F4CC1" w:rsidRPr="00B60504" w:rsidRDefault="00F80F16"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r>
      <w:tr w:rsidR="003F4CC1" w14:paraId="6F5F4BD9" w14:textId="77777777" w:rsidTr="003F4CC1">
        <w:tc>
          <w:tcPr>
            <w:tcW w:w="3003" w:type="dxa"/>
          </w:tcPr>
          <w:p w14:paraId="1F8D79CF" w14:textId="04900BB8"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Max P</w:t>
            </w:r>
            <w:r w:rsidR="003F4CC1" w:rsidRPr="00B60504">
              <w:rPr>
                <w:rFonts w:ascii="Times New Roman" w:eastAsia="Times New Roman" w:hAnsi="Times New Roman" w:cs="Times New Roman"/>
                <w:sz w:val="22"/>
                <w:szCs w:val="22"/>
              </w:rPr>
              <w:t>roliferation</w:t>
            </w:r>
          </w:p>
        </w:tc>
        <w:tc>
          <w:tcPr>
            <w:tcW w:w="3003" w:type="dxa"/>
          </w:tcPr>
          <w:p w14:paraId="1186B553" w14:textId="0E176DD4"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50</w:t>
            </w:r>
          </w:p>
        </w:tc>
        <w:tc>
          <w:tcPr>
            <w:tcW w:w="3004" w:type="dxa"/>
          </w:tcPr>
          <w:p w14:paraId="77E6E154" w14:textId="15609936" w:rsidR="003F4CC1" w:rsidRPr="00B60504" w:rsidRDefault="00A00EFE"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[10</w:t>
            </w:r>
            <w:r w:rsidR="00F80F16">
              <w:rPr>
                <w:rFonts w:ascii="Times New Roman" w:eastAsia="Times New Roman" w:hAnsi="Times New Roman" w:cs="Times New Roman"/>
                <w:sz w:val="22"/>
                <w:szCs w:val="22"/>
              </w:rPr>
              <w:t>]</w:t>
            </w:r>
          </w:p>
        </w:tc>
      </w:tr>
      <w:tr w:rsidR="003F4CC1" w14:paraId="37BD649E" w14:textId="77777777" w:rsidTr="003F4CC1">
        <w:tc>
          <w:tcPr>
            <w:tcW w:w="3003" w:type="dxa"/>
          </w:tcPr>
          <w:p w14:paraId="35EDB93F" w14:textId="2416E2D9" w:rsidR="003F4CC1" w:rsidRPr="00B60504" w:rsidRDefault="003F4CC1"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Cycle Time</w:t>
            </w:r>
          </w:p>
        </w:tc>
        <w:tc>
          <w:tcPr>
            <w:tcW w:w="3003" w:type="dxa"/>
          </w:tcPr>
          <w:p w14:paraId="7BE871A3" w14:textId="6074E4DD"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24 hours</w:t>
            </w:r>
          </w:p>
        </w:tc>
        <w:tc>
          <w:tcPr>
            <w:tcW w:w="3004" w:type="dxa"/>
          </w:tcPr>
          <w:p w14:paraId="1F5C6C8F" w14:textId="279CEE7A" w:rsidR="003F4CC1" w:rsidRPr="00B60504" w:rsidRDefault="00F80F16"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r>
      <w:tr w:rsidR="003F4CC1" w14:paraId="6F0DA505" w14:textId="77777777" w:rsidTr="003F4CC1">
        <w:tc>
          <w:tcPr>
            <w:tcW w:w="3003" w:type="dxa"/>
          </w:tcPr>
          <w:p w14:paraId="2771AD2C" w14:textId="09EB8E10" w:rsidR="003F4CC1" w:rsidRPr="00B60504" w:rsidRDefault="003F4CC1"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Num Stages</w:t>
            </w:r>
          </w:p>
        </w:tc>
        <w:tc>
          <w:tcPr>
            <w:tcW w:w="3003" w:type="dxa"/>
          </w:tcPr>
          <w:p w14:paraId="4F0D42F5" w14:textId="35F7F9EB" w:rsidR="003F4CC1" w:rsidRPr="00B60504" w:rsidRDefault="003F4CC1"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4</w:t>
            </w:r>
          </w:p>
        </w:tc>
        <w:tc>
          <w:tcPr>
            <w:tcW w:w="3004" w:type="dxa"/>
          </w:tcPr>
          <w:p w14:paraId="4ACE7FE7" w14:textId="7E359051" w:rsidR="003F4CC1" w:rsidRPr="00B60504" w:rsidRDefault="009C1E22"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r>
      <w:tr w:rsidR="00B60504" w14:paraId="26CA511E" w14:textId="77777777" w:rsidTr="00F4630A">
        <w:tc>
          <w:tcPr>
            <w:tcW w:w="9010" w:type="dxa"/>
            <w:gridSpan w:val="3"/>
          </w:tcPr>
          <w:p w14:paraId="16110A71" w14:textId="067A64DC" w:rsidR="00B60504" w:rsidRPr="00B60504" w:rsidRDefault="00B60504"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Senescent Cells</w:t>
            </w:r>
          </w:p>
        </w:tc>
      </w:tr>
      <w:tr w:rsidR="00B60504" w14:paraId="616D01CD" w14:textId="77777777" w:rsidTr="003F4CC1">
        <w:tc>
          <w:tcPr>
            <w:tcW w:w="3003" w:type="dxa"/>
          </w:tcPr>
          <w:p w14:paraId="786B8392" w14:textId="05C242EE"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Min Radius</w:t>
            </w:r>
          </w:p>
        </w:tc>
        <w:tc>
          <w:tcPr>
            <w:tcW w:w="3003" w:type="dxa"/>
          </w:tcPr>
          <w:p w14:paraId="4FA37ED6" w14:textId="4B17834B" w:rsidR="00B60504" w:rsidRPr="00B60504" w:rsidRDefault="00B60504" w:rsidP="00B60504">
            <w:pPr>
              <w:pStyle w:val="ListParagraph"/>
              <w:ind w:left="0"/>
              <w:jc w:val="center"/>
              <w:rPr>
                <w:rFonts w:ascii="Times New Roman" w:eastAsia="Times New Roman" w:hAnsi="Times New Roman" w:cs="Times New Roman"/>
                <w:sz w:val="22"/>
                <w:szCs w:val="22"/>
              </w:rPr>
            </w:pPr>
            <w:bookmarkStart w:id="240" w:name="OLE_LINK5"/>
            <w:bookmarkStart w:id="241" w:name="OLE_LINK6"/>
            <w:r w:rsidRPr="00B60504">
              <w:rPr>
                <w:rFonts w:ascii="Times New Roman" w:eastAsia="Times New Roman" w:hAnsi="Times New Roman" w:cs="Times New Roman"/>
                <w:sz w:val="22"/>
                <w:szCs w:val="22"/>
              </w:rPr>
              <w:t>5</w:t>
            </w:r>
            <w:r w:rsidRPr="00B60504">
              <w:rPr>
                <w:rFonts w:ascii="Times New Roman" w:eastAsia="Times New Roman" w:hAnsi="Times New Roman" w:cs="Times New Roman"/>
                <w:sz w:val="22"/>
                <w:szCs w:val="22"/>
              </w:rPr>
              <w:sym w:font="Symbol" w:char="F06D"/>
            </w:r>
            <w:r w:rsidRPr="00B60504">
              <w:rPr>
                <w:rFonts w:ascii="Times New Roman" w:eastAsia="Times New Roman" w:hAnsi="Times New Roman" w:cs="Times New Roman"/>
                <w:sz w:val="22"/>
                <w:szCs w:val="22"/>
              </w:rPr>
              <w:t>m</w:t>
            </w:r>
            <w:bookmarkEnd w:id="240"/>
            <w:bookmarkEnd w:id="241"/>
          </w:p>
        </w:tc>
        <w:tc>
          <w:tcPr>
            <w:tcW w:w="3004" w:type="dxa"/>
          </w:tcPr>
          <w:p w14:paraId="4E45A8E4" w14:textId="30E8064C" w:rsidR="00B60504" w:rsidRPr="00B60504" w:rsidRDefault="00A00EFE"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[7</w:t>
            </w:r>
            <w:r w:rsidR="00F80F16">
              <w:rPr>
                <w:rFonts w:ascii="Times New Roman" w:eastAsia="Times New Roman" w:hAnsi="Times New Roman" w:cs="Times New Roman"/>
                <w:sz w:val="22"/>
                <w:szCs w:val="22"/>
              </w:rPr>
              <w:t>]</w:t>
            </w:r>
          </w:p>
        </w:tc>
      </w:tr>
      <w:tr w:rsidR="00B60504" w14:paraId="4F063AB7" w14:textId="77777777" w:rsidTr="003F4CC1">
        <w:tc>
          <w:tcPr>
            <w:tcW w:w="3003" w:type="dxa"/>
          </w:tcPr>
          <w:p w14:paraId="744A8DD8" w14:textId="49DB7A1D"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Speed</w:t>
            </w:r>
          </w:p>
        </w:tc>
        <w:tc>
          <w:tcPr>
            <w:tcW w:w="3003" w:type="dxa"/>
          </w:tcPr>
          <w:p w14:paraId="6B30889C" w14:textId="7EE73040"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0</w:t>
            </w:r>
          </w:p>
        </w:tc>
        <w:tc>
          <w:tcPr>
            <w:tcW w:w="3004" w:type="dxa"/>
          </w:tcPr>
          <w:p w14:paraId="3FF5AD4D" w14:textId="1E3FCD10" w:rsidR="00B60504" w:rsidRPr="00B60504" w:rsidRDefault="00085545"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Domain Expert</w:t>
            </w:r>
          </w:p>
        </w:tc>
      </w:tr>
      <w:tr w:rsidR="00B60504" w14:paraId="3627FCC2" w14:textId="77777777" w:rsidTr="003F4CC1">
        <w:tc>
          <w:tcPr>
            <w:tcW w:w="3003" w:type="dxa"/>
          </w:tcPr>
          <w:p w14:paraId="2F20B162" w14:textId="46EE1A95"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Direction</w:t>
            </w:r>
          </w:p>
        </w:tc>
        <w:tc>
          <w:tcPr>
            <w:tcW w:w="3003" w:type="dxa"/>
          </w:tcPr>
          <w:p w14:paraId="1441BC4B" w14:textId="7361C4E6"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0</w:t>
            </w:r>
          </w:p>
        </w:tc>
        <w:tc>
          <w:tcPr>
            <w:tcW w:w="3004" w:type="dxa"/>
          </w:tcPr>
          <w:p w14:paraId="38E14BDC" w14:textId="02D82789" w:rsidR="00B60504" w:rsidRPr="00B60504" w:rsidRDefault="00B657AB"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Estimate</w:t>
            </w:r>
          </w:p>
        </w:tc>
      </w:tr>
      <w:tr w:rsidR="00B60504" w14:paraId="21DB1EAE" w14:textId="77777777" w:rsidTr="003F4CC1">
        <w:tc>
          <w:tcPr>
            <w:tcW w:w="3003" w:type="dxa"/>
          </w:tcPr>
          <w:p w14:paraId="0F48AE59" w14:textId="27C1B6E7"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Max Age</w:t>
            </w:r>
          </w:p>
        </w:tc>
        <w:tc>
          <w:tcPr>
            <w:tcW w:w="3003" w:type="dxa"/>
          </w:tcPr>
          <w:p w14:paraId="725533F7" w14:textId="2C03F3EA"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3 years</w:t>
            </w:r>
          </w:p>
        </w:tc>
        <w:tc>
          <w:tcPr>
            <w:tcW w:w="3004" w:type="dxa"/>
          </w:tcPr>
          <w:p w14:paraId="49B78E4E" w14:textId="0A04CC2E" w:rsidR="00B60504" w:rsidRPr="00B60504" w:rsidRDefault="00A00EFE"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[8</w:t>
            </w:r>
            <w:r w:rsidR="00F80F16">
              <w:rPr>
                <w:rFonts w:ascii="Times New Roman" w:eastAsia="Times New Roman" w:hAnsi="Times New Roman" w:cs="Times New Roman"/>
                <w:sz w:val="22"/>
                <w:szCs w:val="22"/>
              </w:rPr>
              <w:t>]</w:t>
            </w:r>
          </w:p>
        </w:tc>
      </w:tr>
      <w:tr w:rsidR="00B60504" w14:paraId="4486305D" w14:textId="77777777" w:rsidTr="003F4CC1">
        <w:tc>
          <w:tcPr>
            <w:tcW w:w="3003" w:type="dxa"/>
          </w:tcPr>
          <w:p w14:paraId="6F4C162D" w14:textId="378E6C33"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Growth Rate</w:t>
            </w:r>
          </w:p>
        </w:tc>
        <w:tc>
          <w:tcPr>
            <w:tcW w:w="3003" w:type="dxa"/>
          </w:tcPr>
          <w:p w14:paraId="54FBB030" w14:textId="2C29D4E7"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10 times in 2 weeks</w:t>
            </w:r>
          </w:p>
        </w:tc>
        <w:tc>
          <w:tcPr>
            <w:tcW w:w="3004" w:type="dxa"/>
          </w:tcPr>
          <w:p w14:paraId="56A2F462" w14:textId="60BE65DE"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Domain Expert</w:t>
            </w:r>
          </w:p>
        </w:tc>
      </w:tr>
      <w:tr w:rsidR="00B60504" w14:paraId="745D10CD" w14:textId="77777777" w:rsidTr="00F4630A">
        <w:tc>
          <w:tcPr>
            <w:tcW w:w="9010" w:type="dxa"/>
            <w:gridSpan w:val="3"/>
          </w:tcPr>
          <w:p w14:paraId="438C31BE" w14:textId="3764A4D3" w:rsidR="00B60504" w:rsidRPr="00B60504" w:rsidRDefault="00B60504"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Quiescent Cells</w:t>
            </w:r>
          </w:p>
        </w:tc>
      </w:tr>
      <w:tr w:rsidR="00B60504" w14:paraId="4FE44F3C" w14:textId="77777777" w:rsidTr="00F4630A">
        <w:tc>
          <w:tcPr>
            <w:tcW w:w="3003" w:type="dxa"/>
          </w:tcPr>
          <w:p w14:paraId="03434565" w14:textId="614D3B8B"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Min Radius</w:t>
            </w:r>
          </w:p>
        </w:tc>
        <w:tc>
          <w:tcPr>
            <w:tcW w:w="3003" w:type="dxa"/>
          </w:tcPr>
          <w:p w14:paraId="46C9E06C" w14:textId="457ADE6A"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5</w:t>
            </w:r>
            <w:r w:rsidRPr="00B60504">
              <w:rPr>
                <w:rFonts w:ascii="Times New Roman" w:eastAsia="Times New Roman" w:hAnsi="Times New Roman" w:cs="Times New Roman"/>
                <w:sz w:val="22"/>
                <w:szCs w:val="22"/>
              </w:rPr>
              <w:sym w:font="Symbol" w:char="F06D"/>
            </w:r>
            <w:r w:rsidRPr="00B60504">
              <w:rPr>
                <w:rFonts w:ascii="Times New Roman" w:eastAsia="Times New Roman" w:hAnsi="Times New Roman" w:cs="Times New Roman"/>
                <w:sz w:val="22"/>
                <w:szCs w:val="22"/>
              </w:rPr>
              <w:t>m</w:t>
            </w:r>
          </w:p>
        </w:tc>
        <w:tc>
          <w:tcPr>
            <w:tcW w:w="3004" w:type="dxa"/>
          </w:tcPr>
          <w:p w14:paraId="38FCA8CB" w14:textId="0EB5706A" w:rsidR="00B60504" w:rsidRPr="00B60504" w:rsidRDefault="00A00EFE"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[7</w:t>
            </w:r>
            <w:r w:rsidR="00F80F16">
              <w:rPr>
                <w:rFonts w:ascii="Times New Roman" w:eastAsia="Times New Roman" w:hAnsi="Times New Roman" w:cs="Times New Roman"/>
                <w:sz w:val="22"/>
                <w:szCs w:val="22"/>
              </w:rPr>
              <w:t>]</w:t>
            </w:r>
          </w:p>
        </w:tc>
      </w:tr>
      <w:tr w:rsidR="00B60504" w14:paraId="09DBF3B0" w14:textId="77777777" w:rsidTr="00F4630A">
        <w:tc>
          <w:tcPr>
            <w:tcW w:w="3003" w:type="dxa"/>
          </w:tcPr>
          <w:p w14:paraId="70A5F29D" w14:textId="505D3453"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Speed</w:t>
            </w:r>
          </w:p>
        </w:tc>
        <w:tc>
          <w:tcPr>
            <w:tcW w:w="3003" w:type="dxa"/>
          </w:tcPr>
          <w:p w14:paraId="2959525E" w14:textId="48819309"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0</w:t>
            </w:r>
          </w:p>
        </w:tc>
        <w:tc>
          <w:tcPr>
            <w:tcW w:w="3004" w:type="dxa"/>
          </w:tcPr>
          <w:p w14:paraId="62B9B830" w14:textId="3E582D3A" w:rsidR="00B60504" w:rsidRPr="00B60504" w:rsidRDefault="00283B88"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Estimate</w:t>
            </w:r>
          </w:p>
        </w:tc>
      </w:tr>
      <w:tr w:rsidR="00B60504" w14:paraId="16180C0D" w14:textId="77777777" w:rsidTr="00F4630A">
        <w:tc>
          <w:tcPr>
            <w:tcW w:w="3003" w:type="dxa"/>
          </w:tcPr>
          <w:p w14:paraId="77AFD389" w14:textId="670E2ED8"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Direction</w:t>
            </w:r>
          </w:p>
        </w:tc>
        <w:tc>
          <w:tcPr>
            <w:tcW w:w="3003" w:type="dxa"/>
          </w:tcPr>
          <w:p w14:paraId="2F53187F" w14:textId="2DF29B89"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0</w:t>
            </w:r>
          </w:p>
        </w:tc>
        <w:tc>
          <w:tcPr>
            <w:tcW w:w="3004" w:type="dxa"/>
          </w:tcPr>
          <w:p w14:paraId="21DF7F01" w14:textId="41EDCA98" w:rsidR="00B60504" w:rsidRPr="00B60504" w:rsidRDefault="00283B88"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Estimate</w:t>
            </w:r>
          </w:p>
        </w:tc>
      </w:tr>
      <w:tr w:rsidR="00B60504" w14:paraId="70DC636E" w14:textId="77777777" w:rsidTr="00F4630A">
        <w:tc>
          <w:tcPr>
            <w:tcW w:w="3003" w:type="dxa"/>
          </w:tcPr>
          <w:p w14:paraId="408F0322" w14:textId="6D45F2CB"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Max Age</w:t>
            </w:r>
          </w:p>
        </w:tc>
        <w:tc>
          <w:tcPr>
            <w:tcW w:w="3003" w:type="dxa"/>
          </w:tcPr>
          <w:p w14:paraId="4977FA0E" w14:textId="6340E570" w:rsidR="00B60504" w:rsidRPr="00B60504" w:rsidRDefault="00476EC5"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10 years</w:t>
            </w:r>
          </w:p>
        </w:tc>
        <w:tc>
          <w:tcPr>
            <w:tcW w:w="3004" w:type="dxa"/>
          </w:tcPr>
          <w:p w14:paraId="1AC0C899" w14:textId="78C63C7A" w:rsidR="00B60504" w:rsidRPr="00B60504" w:rsidRDefault="00B506F1" w:rsidP="00F07D0C">
            <w:pPr>
              <w:pStyle w:val="ListParagraph"/>
              <w:ind w:left="0"/>
              <w:jc w:val="center"/>
              <w:rPr>
                <w:rFonts w:ascii="Times New Roman" w:eastAsia="Times New Roman" w:hAnsi="Times New Roman" w:cs="Times New Roman"/>
                <w:sz w:val="22"/>
                <w:szCs w:val="22"/>
              </w:rPr>
            </w:pPr>
            <w:r w:rsidRPr="00F07D0C">
              <w:rPr>
                <w:sz w:val="22"/>
                <w:szCs w:val="22"/>
              </w:rPr>
              <w:t>[</w:t>
            </w:r>
            <w:r w:rsidR="00F07D0C" w:rsidRPr="00F07D0C">
              <w:rPr>
                <w:sz w:val="22"/>
                <w:szCs w:val="22"/>
              </w:rPr>
              <w:t>6</w:t>
            </w:r>
            <w:r w:rsidRPr="00F07D0C">
              <w:rPr>
                <w:sz w:val="22"/>
                <w:szCs w:val="22"/>
              </w:rPr>
              <w:t>]</w:t>
            </w:r>
          </w:p>
        </w:tc>
      </w:tr>
    </w:tbl>
    <w:p w14:paraId="2FE15E9C" w14:textId="534FCC55" w:rsidR="00FD6B37" w:rsidRDefault="00A50A7E" w:rsidP="004A548E">
      <w:pPr>
        <w:rPr>
          <w:rFonts w:eastAsia="Times New Roman"/>
          <w:b/>
          <w:szCs w:val="22"/>
        </w:rPr>
      </w:pPr>
      <w:r>
        <w:rPr>
          <w:sz w:val="22"/>
          <w:szCs w:val="22"/>
        </w:rPr>
        <w:t>Table 5.1</w:t>
      </w:r>
      <w:r w:rsidR="004A548E" w:rsidRPr="004A548E">
        <w:rPr>
          <w:sz w:val="22"/>
          <w:szCs w:val="22"/>
        </w:rPr>
        <w:t xml:space="preserve">: Values associated with the parameters for the </w:t>
      </w:r>
      <w:r w:rsidR="005C0F53">
        <w:rPr>
          <w:sz w:val="22"/>
          <w:szCs w:val="22"/>
        </w:rPr>
        <w:t>program</w:t>
      </w:r>
      <w:r w:rsidR="004A548E" w:rsidRPr="004A548E">
        <w:rPr>
          <w:sz w:val="22"/>
          <w:szCs w:val="22"/>
        </w:rPr>
        <w:t>.</w:t>
      </w:r>
      <w:ins w:id="242" w:author="Harry Cooper" w:date="2017-11-29T15:34:00Z">
        <w:r w:rsidR="004A548E" w:rsidRPr="004A548E">
          <w:rPr>
            <w:color w:val="ED7D31" w:themeColor="accent2"/>
            <w:sz w:val="22"/>
            <w:szCs w:val="22"/>
            <w:rPrChange w:id="243" w:author="Harry Cooper" w:date="2017-11-30T09:14:00Z">
              <w:rPr/>
            </w:rPrChange>
          </w:rPr>
          <w:br/>
        </w:r>
      </w:ins>
    </w:p>
    <w:p w14:paraId="4F4F4CE5" w14:textId="73F74589" w:rsidR="00182216" w:rsidRPr="004A548E" w:rsidRDefault="000573F6" w:rsidP="004A548E">
      <w:pPr>
        <w:rPr>
          <w:color w:val="ED7D31" w:themeColor="accent2"/>
          <w:sz w:val="22"/>
          <w:szCs w:val="22"/>
        </w:rPr>
      </w:pPr>
      <w:bookmarkStart w:id="244" w:name="_Toc513790660"/>
      <w:r w:rsidRPr="00FD6B37">
        <w:rPr>
          <w:rStyle w:val="Heading2Char"/>
          <w:rFonts w:ascii="Times New Roman" w:hAnsi="Times New Roman" w:cs="Times New Roman"/>
          <w:color w:val="auto"/>
        </w:rPr>
        <w:t>5.3</w:t>
      </w:r>
      <w:r w:rsidR="00182216" w:rsidRPr="00FD6B37">
        <w:rPr>
          <w:rStyle w:val="Heading2Char"/>
          <w:rFonts w:ascii="Times New Roman" w:hAnsi="Times New Roman" w:cs="Times New Roman"/>
          <w:color w:val="auto"/>
        </w:rPr>
        <w:t xml:space="preserve"> Testing</w:t>
      </w:r>
      <w:bookmarkEnd w:id="244"/>
      <w:r w:rsidR="000276A7">
        <w:rPr>
          <w:rFonts w:eastAsia="Times New Roman"/>
          <w:b/>
          <w:szCs w:val="22"/>
        </w:rPr>
        <w:br/>
      </w:r>
      <w:r w:rsidR="000276A7">
        <w:rPr>
          <w:rFonts w:eastAsia="Times New Roman"/>
          <w:b/>
          <w:szCs w:val="22"/>
        </w:rPr>
        <w:br/>
      </w:r>
      <w:r w:rsidR="008B4313">
        <w:rPr>
          <w:rFonts w:eastAsia="Times New Roman"/>
          <w:sz w:val="22"/>
          <w:szCs w:val="22"/>
        </w:rPr>
        <w:t xml:space="preserve">The </w:t>
      </w:r>
      <w:r w:rsidR="000276A7">
        <w:rPr>
          <w:rFonts w:eastAsia="Times New Roman"/>
          <w:sz w:val="22"/>
          <w:szCs w:val="22"/>
        </w:rPr>
        <w:t xml:space="preserve">testing for this project has been divided into two sections, </w:t>
      </w:r>
      <w:r w:rsidR="00406B1C">
        <w:rPr>
          <w:rFonts w:eastAsia="Times New Roman"/>
          <w:sz w:val="22"/>
          <w:szCs w:val="22"/>
        </w:rPr>
        <w:t xml:space="preserve">first being unit testing of the code containing the rules which affect the agents, and second being face </w:t>
      </w:r>
      <w:r w:rsidR="00A43D58">
        <w:rPr>
          <w:rFonts w:eastAsia="Times New Roman"/>
          <w:sz w:val="22"/>
          <w:szCs w:val="22"/>
        </w:rPr>
        <w:t>validation</w:t>
      </w:r>
      <w:r w:rsidR="00406B1C">
        <w:rPr>
          <w:rFonts w:eastAsia="Times New Roman"/>
          <w:sz w:val="22"/>
          <w:szCs w:val="22"/>
        </w:rPr>
        <w:t xml:space="preserve"> of </w:t>
      </w:r>
      <w:r w:rsidR="00A43D58">
        <w:rPr>
          <w:rFonts w:eastAsia="Times New Roman"/>
          <w:sz w:val="22"/>
          <w:szCs w:val="22"/>
        </w:rPr>
        <w:t xml:space="preserve">basic simulations to ensure the predicted behaviour acts like the observed behaviour. </w:t>
      </w:r>
    </w:p>
    <w:p w14:paraId="1DE59889" w14:textId="77777777" w:rsidR="00182216" w:rsidRDefault="00182216" w:rsidP="00182216">
      <w:pPr>
        <w:pStyle w:val="ListParagraph"/>
        <w:ind w:left="0"/>
        <w:rPr>
          <w:rFonts w:eastAsia="Times New Roman"/>
          <w:sz w:val="22"/>
          <w:szCs w:val="22"/>
        </w:rPr>
      </w:pPr>
    </w:p>
    <w:p w14:paraId="0C198F32" w14:textId="62F271E3" w:rsidR="00182216" w:rsidRPr="00FD6B37" w:rsidRDefault="000573F6" w:rsidP="00FD6B37">
      <w:pPr>
        <w:pStyle w:val="Heading3"/>
        <w:rPr>
          <w:rFonts w:ascii="Times New Roman" w:eastAsia="Times New Roman" w:hAnsi="Times New Roman" w:cs="Times New Roman"/>
          <w:color w:val="auto"/>
        </w:rPr>
      </w:pPr>
      <w:bookmarkStart w:id="245" w:name="_Toc513790661"/>
      <w:r w:rsidRPr="00FD6B37">
        <w:rPr>
          <w:rFonts w:ascii="Times New Roman" w:eastAsia="Times New Roman" w:hAnsi="Times New Roman" w:cs="Times New Roman"/>
          <w:color w:val="auto"/>
        </w:rPr>
        <w:t>5.3</w:t>
      </w:r>
      <w:r w:rsidR="00182216" w:rsidRPr="00FD6B37">
        <w:rPr>
          <w:rFonts w:ascii="Times New Roman" w:eastAsia="Times New Roman" w:hAnsi="Times New Roman" w:cs="Times New Roman"/>
          <w:color w:val="auto"/>
        </w:rPr>
        <w:t>.1 Unit Testing</w:t>
      </w:r>
      <w:bookmarkEnd w:id="245"/>
    </w:p>
    <w:p w14:paraId="10AE7926" w14:textId="77777777" w:rsidR="00172156" w:rsidRDefault="00172156" w:rsidP="00182216">
      <w:pPr>
        <w:pStyle w:val="ListParagraph"/>
        <w:rPr>
          <w:rFonts w:eastAsia="Times New Roman"/>
          <w:b/>
          <w:sz w:val="22"/>
          <w:szCs w:val="22"/>
        </w:rPr>
      </w:pPr>
    </w:p>
    <w:p w14:paraId="004FEED2" w14:textId="7A4032A3" w:rsidR="003F52D5" w:rsidRPr="00FD6B37" w:rsidRDefault="007916AE" w:rsidP="00FD6B37">
      <w:pPr>
        <w:rPr>
          <w:rFonts w:eastAsia="Times New Roman"/>
          <w:sz w:val="22"/>
          <w:szCs w:val="22"/>
        </w:rPr>
      </w:pPr>
      <w:r w:rsidRPr="00FD6B37">
        <w:rPr>
          <w:rFonts w:eastAsia="Times New Roman"/>
          <w:sz w:val="22"/>
          <w:szCs w:val="22"/>
        </w:rPr>
        <w:t>Unit test have been developed for the</w:t>
      </w:r>
      <w:r w:rsidR="004F2F1B" w:rsidRPr="00FD6B37">
        <w:rPr>
          <w:rFonts w:eastAsia="Times New Roman"/>
          <w:sz w:val="22"/>
          <w:szCs w:val="22"/>
        </w:rPr>
        <w:t xml:space="preserve"> cell rules outlined in Ch</w:t>
      </w:r>
      <w:r w:rsidRPr="00FD6B37">
        <w:rPr>
          <w:rFonts w:eastAsia="Times New Roman"/>
          <w:sz w:val="22"/>
          <w:szCs w:val="22"/>
        </w:rPr>
        <w:t>apter 4. This is to ensure that each agent changes state only under the correct conditions</w:t>
      </w:r>
      <w:r w:rsidR="004F2F1B" w:rsidRPr="00FD6B37">
        <w:rPr>
          <w:rFonts w:eastAsia="Times New Roman"/>
          <w:sz w:val="22"/>
          <w:szCs w:val="22"/>
        </w:rPr>
        <w:t xml:space="preserve"> and new cells </w:t>
      </w:r>
      <w:r w:rsidRPr="00FD6B37">
        <w:rPr>
          <w:rFonts w:eastAsia="Times New Roman"/>
          <w:sz w:val="22"/>
          <w:szCs w:val="22"/>
        </w:rPr>
        <w:t>created</w:t>
      </w:r>
      <w:r w:rsidR="004F2F1B" w:rsidRPr="00FD6B37">
        <w:rPr>
          <w:rFonts w:eastAsia="Times New Roman"/>
          <w:sz w:val="22"/>
          <w:szCs w:val="22"/>
        </w:rPr>
        <w:t xml:space="preserve"> start with the correct parameters. </w:t>
      </w:r>
    </w:p>
    <w:p w14:paraId="75402122" w14:textId="7F8EBEDC" w:rsidR="00817328" w:rsidRPr="00FD6B37" w:rsidRDefault="00817328" w:rsidP="00FD6B37">
      <w:pPr>
        <w:rPr>
          <w:rFonts w:eastAsia="Times New Roman"/>
          <w:sz w:val="22"/>
          <w:szCs w:val="22"/>
        </w:rPr>
      </w:pPr>
      <w:r w:rsidRPr="00FD6B37">
        <w:rPr>
          <w:rFonts w:eastAsia="Times New Roman"/>
          <w:sz w:val="22"/>
          <w:szCs w:val="22"/>
        </w:rPr>
        <w:t>These tests have been created using the Python module unittest which allows for rapid development of automated tests, using inbuilt functions to check outputs.</w:t>
      </w:r>
    </w:p>
    <w:p w14:paraId="68620441" w14:textId="5B47CF1D" w:rsidR="004F2F1B" w:rsidRPr="00FD6B37" w:rsidRDefault="004F2F1B" w:rsidP="00FD6B37">
      <w:pPr>
        <w:rPr>
          <w:rFonts w:eastAsia="Times New Roman"/>
          <w:sz w:val="22"/>
          <w:szCs w:val="22"/>
        </w:rPr>
      </w:pPr>
      <w:r w:rsidRPr="00FD6B37">
        <w:rPr>
          <w:rFonts w:eastAsia="Times New Roman"/>
          <w:sz w:val="22"/>
          <w:szCs w:val="22"/>
        </w:rPr>
        <w:t>In total 12 test have been created to ensure correct functionality of cell rules</w:t>
      </w:r>
      <w:r w:rsidR="00817328" w:rsidRPr="00FD6B37">
        <w:rPr>
          <w:rFonts w:eastAsia="Times New Roman"/>
          <w:sz w:val="22"/>
          <w:szCs w:val="22"/>
        </w:rPr>
        <w:t xml:space="preserve"> and are outlined below.</w:t>
      </w:r>
    </w:p>
    <w:p w14:paraId="2841297F" w14:textId="77777777" w:rsidR="008D48E8" w:rsidRPr="003F52D5" w:rsidRDefault="008D48E8" w:rsidP="004F2F1B">
      <w:pPr>
        <w:pStyle w:val="ListParagraph"/>
        <w:ind w:left="1440"/>
        <w:rPr>
          <w:rFonts w:ascii="Times New Roman" w:eastAsia="Times New Roman" w:hAnsi="Times New Roman" w:cs="Times New Roman"/>
          <w:sz w:val="22"/>
          <w:szCs w:val="22"/>
        </w:rPr>
      </w:pPr>
    </w:p>
    <w:p w14:paraId="15899A6D" w14:textId="2AECCC5F" w:rsidR="003F52D5" w:rsidRPr="008D48E8" w:rsidRDefault="007716FF" w:rsidP="008D48E8">
      <w:pPr>
        <w:rPr>
          <w:rFonts w:eastAsia="Times New Roman"/>
          <w:b/>
          <w:sz w:val="22"/>
          <w:szCs w:val="22"/>
        </w:rPr>
      </w:pPr>
      <w:r>
        <w:rPr>
          <w:noProof/>
        </w:rPr>
        <w:lastRenderedPageBreak/>
        <w:drawing>
          <wp:inline distT="0" distB="0" distL="0" distR="0" wp14:anchorId="078C0EC0" wp14:editId="2C9EF62E">
            <wp:extent cx="5727065" cy="962660"/>
            <wp:effectExtent l="0" t="0" r="0" b="2540"/>
            <wp:docPr id="43" name="Picture 43" descr="code_images/tests_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de_images/tests_ra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065" cy="962660"/>
                    </a:xfrm>
                    <a:prstGeom prst="rect">
                      <a:avLst/>
                    </a:prstGeom>
                    <a:noFill/>
                    <a:ln>
                      <a:noFill/>
                    </a:ln>
                  </pic:spPr>
                </pic:pic>
              </a:graphicData>
            </a:graphic>
          </wp:inline>
        </w:drawing>
      </w:r>
    </w:p>
    <w:p w14:paraId="7403308B" w14:textId="51F63FE8" w:rsidR="00EB2A20" w:rsidRPr="008D48E8" w:rsidRDefault="001D3D3A" w:rsidP="008D48E8">
      <w:pPr>
        <w:rPr>
          <w:rFonts w:eastAsia="Times New Roman"/>
          <w:b/>
          <w:sz w:val="22"/>
          <w:szCs w:val="22"/>
        </w:rPr>
      </w:pPr>
      <w:r>
        <w:rPr>
          <w:rFonts w:eastAsia="Times New Roman"/>
          <w:sz w:val="22"/>
          <w:szCs w:val="22"/>
        </w:rPr>
        <w:t>Figure 5.19</w:t>
      </w:r>
      <w:r w:rsidR="00B91880" w:rsidRPr="008D48E8">
        <w:rPr>
          <w:rFonts w:eastAsia="Times New Roman"/>
          <w:sz w:val="22"/>
          <w:szCs w:val="22"/>
        </w:rPr>
        <w:t>: All unit tests passing.</w:t>
      </w:r>
    </w:p>
    <w:p w14:paraId="26DA6C4F" w14:textId="77777777" w:rsidR="008D48E8" w:rsidRDefault="008D48E8" w:rsidP="00182216">
      <w:pPr>
        <w:pStyle w:val="ListParagraph"/>
        <w:rPr>
          <w:rFonts w:eastAsia="Times New Roman"/>
          <w:b/>
          <w:sz w:val="22"/>
          <w:szCs w:val="22"/>
        </w:rPr>
      </w:pPr>
    </w:p>
    <w:tbl>
      <w:tblPr>
        <w:tblStyle w:val="TableGrid"/>
        <w:tblW w:w="0" w:type="auto"/>
        <w:jc w:val="center"/>
        <w:tblLook w:val="04A0" w:firstRow="1" w:lastRow="0" w:firstColumn="1" w:lastColumn="0" w:noHBand="0" w:noVBand="1"/>
      </w:tblPr>
      <w:tblGrid>
        <w:gridCol w:w="2785"/>
        <w:gridCol w:w="2786"/>
        <w:gridCol w:w="2719"/>
      </w:tblGrid>
      <w:tr w:rsidR="00EB2A20" w14:paraId="32786CED" w14:textId="77777777" w:rsidTr="008D48E8">
        <w:trPr>
          <w:jc w:val="center"/>
        </w:trPr>
        <w:tc>
          <w:tcPr>
            <w:tcW w:w="2785" w:type="dxa"/>
            <w:vAlign w:val="center"/>
          </w:tcPr>
          <w:p w14:paraId="1D94501F" w14:textId="3FEC5EB5"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b/>
                <w:sz w:val="22"/>
                <w:szCs w:val="22"/>
              </w:rPr>
              <w:t>Name</w:t>
            </w:r>
          </w:p>
        </w:tc>
        <w:tc>
          <w:tcPr>
            <w:tcW w:w="2786" w:type="dxa"/>
            <w:vAlign w:val="center"/>
          </w:tcPr>
          <w:p w14:paraId="5DD2892E" w14:textId="4A505D56"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b/>
                <w:sz w:val="22"/>
                <w:szCs w:val="22"/>
              </w:rPr>
              <w:t>Expectation</w:t>
            </w:r>
          </w:p>
        </w:tc>
        <w:tc>
          <w:tcPr>
            <w:tcW w:w="2719" w:type="dxa"/>
            <w:vAlign w:val="center"/>
          </w:tcPr>
          <w:p w14:paraId="70E59455" w14:textId="21B6BB03"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b/>
                <w:sz w:val="22"/>
                <w:szCs w:val="22"/>
              </w:rPr>
              <w:t>Result</w:t>
            </w:r>
          </w:p>
        </w:tc>
      </w:tr>
      <w:tr w:rsidR="00EB2A20" w14:paraId="055B75FE" w14:textId="77777777" w:rsidTr="008D48E8">
        <w:trPr>
          <w:jc w:val="center"/>
        </w:trPr>
        <w:tc>
          <w:tcPr>
            <w:tcW w:w="2785" w:type="dxa"/>
            <w:vAlign w:val="center"/>
          </w:tcPr>
          <w:p w14:paraId="50F7973D" w14:textId="55EA0E13"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Senescent growth</w:t>
            </w:r>
          </w:p>
        </w:tc>
        <w:tc>
          <w:tcPr>
            <w:tcW w:w="2786" w:type="dxa"/>
            <w:vAlign w:val="center"/>
          </w:tcPr>
          <w:p w14:paraId="4571E284" w14:textId="3EEE62B9"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If the cell is smaller than max size, increase radius by 0.8</w:t>
            </w:r>
            <w:r w:rsidRPr="00B32640">
              <w:rPr>
                <w:rFonts w:ascii="Times New Roman" w:eastAsia="Times New Roman" w:hAnsi="Times New Roman" w:cs="Times New Roman"/>
                <w:sz w:val="22"/>
                <w:szCs w:val="22"/>
              </w:rPr>
              <w:sym w:font="Symbol" w:char="F06D"/>
            </w:r>
            <w:r w:rsidRPr="00B32640">
              <w:rPr>
                <w:rFonts w:ascii="Times New Roman" w:eastAsia="Times New Roman" w:hAnsi="Times New Roman" w:cs="Times New Roman"/>
                <w:sz w:val="22"/>
                <w:szCs w:val="22"/>
              </w:rPr>
              <w:t>m and increase cell age, otherwise just increase cell age.</w:t>
            </w:r>
          </w:p>
        </w:tc>
        <w:tc>
          <w:tcPr>
            <w:tcW w:w="2719" w:type="dxa"/>
            <w:vAlign w:val="center"/>
          </w:tcPr>
          <w:p w14:paraId="3D0BB63F" w14:textId="7A31315C"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Pass</w:t>
            </w:r>
          </w:p>
        </w:tc>
      </w:tr>
      <w:tr w:rsidR="00EB2A20" w14:paraId="408C8CDD" w14:textId="77777777" w:rsidTr="008D48E8">
        <w:trPr>
          <w:jc w:val="center"/>
        </w:trPr>
        <w:tc>
          <w:tcPr>
            <w:tcW w:w="2785" w:type="dxa"/>
            <w:vAlign w:val="center"/>
          </w:tcPr>
          <w:p w14:paraId="20CA425B" w14:textId="0B6AAD6A"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Quiescent to Proliferating</w:t>
            </w:r>
          </w:p>
        </w:tc>
        <w:tc>
          <w:tcPr>
            <w:tcW w:w="2786" w:type="dxa"/>
            <w:vAlign w:val="center"/>
          </w:tcPr>
          <w:p w14:paraId="0A604F90" w14:textId="7FC44266" w:rsidR="00EB2A20" w:rsidRPr="00B32640" w:rsidRDefault="00404D16"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 xml:space="preserve">When </w:t>
            </w:r>
            <w:r w:rsidR="00D7360C" w:rsidRPr="00B32640">
              <w:rPr>
                <w:rFonts w:ascii="Times New Roman" w:eastAsia="Times New Roman" w:hAnsi="Times New Roman" w:cs="Times New Roman"/>
                <w:sz w:val="22"/>
                <w:szCs w:val="22"/>
              </w:rPr>
              <w:t>proliferation is possible, change back to a PC with current parameters.</w:t>
            </w:r>
          </w:p>
        </w:tc>
        <w:tc>
          <w:tcPr>
            <w:tcW w:w="2719" w:type="dxa"/>
            <w:vAlign w:val="center"/>
          </w:tcPr>
          <w:p w14:paraId="2BD90B20" w14:textId="07A2FA03" w:rsidR="00EB2A20" w:rsidRPr="00B32640" w:rsidRDefault="00EB2A20" w:rsidP="00B36919">
            <w:pPr>
              <w:pStyle w:val="ListParagraph"/>
              <w:ind w:left="0"/>
              <w:jc w:val="center"/>
              <w:rPr>
                <w:rFonts w:ascii="Times New Roman" w:eastAsia="Times New Roman" w:hAnsi="Times New Roman" w:cs="Times New Roman"/>
                <w:sz w:val="22"/>
                <w:szCs w:val="22"/>
              </w:rPr>
            </w:pPr>
            <w:bookmarkStart w:id="246" w:name="OLE_LINK1"/>
            <w:bookmarkStart w:id="247" w:name="OLE_LINK2"/>
            <w:r w:rsidRPr="00B32640">
              <w:rPr>
                <w:rFonts w:ascii="Times New Roman" w:eastAsia="Times New Roman" w:hAnsi="Times New Roman" w:cs="Times New Roman"/>
                <w:sz w:val="22"/>
                <w:szCs w:val="22"/>
              </w:rPr>
              <w:t>Pass</w:t>
            </w:r>
            <w:bookmarkEnd w:id="246"/>
            <w:bookmarkEnd w:id="247"/>
          </w:p>
        </w:tc>
      </w:tr>
      <w:tr w:rsidR="00EB2A20" w14:paraId="33CF335C" w14:textId="77777777" w:rsidTr="008D48E8">
        <w:trPr>
          <w:jc w:val="center"/>
        </w:trPr>
        <w:tc>
          <w:tcPr>
            <w:tcW w:w="2785" w:type="dxa"/>
            <w:vAlign w:val="center"/>
          </w:tcPr>
          <w:p w14:paraId="6B04C3A3" w14:textId="77B97EF4"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Quiescent to Senescent</w:t>
            </w:r>
          </w:p>
        </w:tc>
        <w:tc>
          <w:tcPr>
            <w:tcW w:w="2786" w:type="dxa"/>
            <w:vAlign w:val="center"/>
          </w:tcPr>
          <w:p w14:paraId="30D23DC0" w14:textId="5C110D9E" w:rsidR="00EB2A20" w:rsidRPr="00B32640" w:rsidRDefault="00D7360C"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When cell is old enough, changes to a SC and starts to grow.</w:t>
            </w:r>
          </w:p>
        </w:tc>
        <w:tc>
          <w:tcPr>
            <w:tcW w:w="2719" w:type="dxa"/>
            <w:vAlign w:val="center"/>
          </w:tcPr>
          <w:p w14:paraId="0C97BA35" w14:textId="738FD581"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sz w:val="22"/>
                <w:szCs w:val="22"/>
              </w:rPr>
              <w:t>Pass</w:t>
            </w:r>
          </w:p>
        </w:tc>
      </w:tr>
      <w:tr w:rsidR="00EB2A20" w14:paraId="5E1F5EC2" w14:textId="77777777" w:rsidTr="008D48E8">
        <w:trPr>
          <w:jc w:val="center"/>
        </w:trPr>
        <w:tc>
          <w:tcPr>
            <w:tcW w:w="2785" w:type="dxa"/>
            <w:vAlign w:val="center"/>
          </w:tcPr>
          <w:p w14:paraId="2EF21B6D" w14:textId="0EAFB99E"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Proliferating to Quiescent</w:t>
            </w:r>
          </w:p>
        </w:tc>
        <w:tc>
          <w:tcPr>
            <w:tcW w:w="2786" w:type="dxa"/>
            <w:vAlign w:val="center"/>
          </w:tcPr>
          <w:p w14:paraId="1912F79F" w14:textId="45398CC2" w:rsidR="00EB2A20" w:rsidRPr="00B32640" w:rsidRDefault="00D7360C"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When proliferation is not required, change into a QC with current parameters.</w:t>
            </w:r>
          </w:p>
        </w:tc>
        <w:tc>
          <w:tcPr>
            <w:tcW w:w="2719" w:type="dxa"/>
            <w:vAlign w:val="center"/>
          </w:tcPr>
          <w:p w14:paraId="07B24C22" w14:textId="6FFEA820"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sz w:val="22"/>
                <w:szCs w:val="22"/>
              </w:rPr>
              <w:t>Pass</w:t>
            </w:r>
          </w:p>
        </w:tc>
      </w:tr>
      <w:tr w:rsidR="00EB2A20" w14:paraId="3D389321" w14:textId="77777777" w:rsidTr="008D48E8">
        <w:trPr>
          <w:jc w:val="center"/>
        </w:trPr>
        <w:tc>
          <w:tcPr>
            <w:tcW w:w="2785" w:type="dxa"/>
            <w:vAlign w:val="center"/>
          </w:tcPr>
          <w:p w14:paraId="74833155" w14:textId="0670A517"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Proliferating to Senescent</w:t>
            </w:r>
          </w:p>
        </w:tc>
        <w:tc>
          <w:tcPr>
            <w:tcW w:w="2786" w:type="dxa"/>
            <w:vAlign w:val="center"/>
          </w:tcPr>
          <w:p w14:paraId="6808898E" w14:textId="6B0E569B" w:rsidR="00EB2A20" w:rsidRPr="00B32640" w:rsidRDefault="00D7360C"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When cell is old enough, changes to a SC and starts to grow.</w:t>
            </w:r>
          </w:p>
        </w:tc>
        <w:tc>
          <w:tcPr>
            <w:tcW w:w="2719" w:type="dxa"/>
            <w:vAlign w:val="center"/>
          </w:tcPr>
          <w:p w14:paraId="2A91FA35" w14:textId="72DB2A7F"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sz w:val="22"/>
                <w:szCs w:val="22"/>
              </w:rPr>
              <w:t>Pass</w:t>
            </w:r>
          </w:p>
        </w:tc>
      </w:tr>
      <w:tr w:rsidR="00EB2A20" w14:paraId="60315337" w14:textId="77777777" w:rsidTr="008D48E8">
        <w:trPr>
          <w:jc w:val="center"/>
        </w:trPr>
        <w:tc>
          <w:tcPr>
            <w:tcW w:w="2785" w:type="dxa"/>
            <w:vAlign w:val="center"/>
          </w:tcPr>
          <w:p w14:paraId="3E712497" w14:textId="4CC91A25"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Proliferative Mitosis</w:t>
            </w:r>
          </w:p>
        </w:tc>
        <w:tc>
          <w:tcPr>
            <w:tcW w:w="2786" w:type="dxa"/>
            <w:vAlign w:val="center"/>
          </w:tcPr>
          <w:p w14:paraId="15959943" w14:textId="78AC34C4" w:rsidR="00EB2A20" w:rsidRPr="00B32640" w:rsidRDefault="00D7360C"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Produce two identical daughter cells when parent cell is in M phase, ensuring daughter cells are half the size of the parent cell.</w:t>
            </w:r>
          </w:p>
        </w:tc>
        <w:tc>
          <w:tcPr>
            <w:tcW w:w="2719" w:type="dxa"/>
            <w:vAlign w:val="center"/>
          </w:tcPr>
          <w:p w14:paraId="2725621A" w14:textId="5CFA494A"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sz w:val="22"/>
                <w:szCs w:val="22"/>
              </w:rPr>
              <w:t>Pass</w:t>
            </w:r>
          </w:p>
        </w:tc>
      </w:tr>
      <w:tr w:rsidR="00EB2A20" w14:paraId="10466D7C" w14:textId="77777777" w:rsidTr="008D48E8">
        <w:trPr>
          <w:jc w:val="center"/>
        </w:trPr>
        <w:tc>
          <w:tcPr>
            <w:tcW w:w="2785" w:type="dxa"/>
            <w:vAlign w:val="center"/>
          </w:tcPr>
          <w:p w14:paraId="5F5241AA" w14:textId="43E52E97"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Proliferative Growth</w:t>
            </w:r>
          </w:p>
        </w:tc>
        <w:tc>
          <w:tcPr>
            <w:tcW w:w="2786" w:type="dxa"/>
            <w:vAlign w:val="center"/>
          </w:tcPr>
          <w:p w14:paraId="71AE0B0B" w14:textId="04D4754C" w:rsidR="00EB2A20" w:rsidRPr="00B32640" w:rsidRDefault="00D7360C"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Over the 4 stages of the cell cycle, increase the cells area to double its original size.</w:t>
            </w:r>
          </w:p>
        </w:tc>
        <w:tc>
          <w:tcPr>
            <w:tcW w:w="2719" w:type="dxa"/>
            <w:vAlign w:val="center"/>
          </w:tcPr>
          <w:p w14:paraId="3CEAA19A" w14:textId="08DA7F2B"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sz w:val="22"/>
                <w:szCs w:val="22"/>
              </w:rPr>
              <w:t>Pass</w:t>
            </w:r>
          </w:p>
        </w:tc>
      </w:tr>
    </w:tbl>
    <w:p w14:paraId="77AE4AC1" w14:textId="439FA0ED" w:rsidR="00E0630E" w:rsidRDefault="008D48E8" w:rsidP="008D48E8">
      <w:pPr>
        <w:rPr>
          <w:rFonts w:eastAsia="Times New Roman"/>
          <w:b/>
          <w:sz w:val="22"/>
          <w:szCs w:val="22"/>
        </w:rPr>
      </w:pPr>
      <w:r>
        <w:rPr>
          <w:rFonts w:eastAsia="Times New Roman"/>
          <w:szCs w:val="22"/>
        </w:rPr>
        <w:t xml:space="preserve">     </w:t>
      </w:r>
      <w:r w:rsidR="00A50A7E">
        <w:rPr>
          <w:rFonts w:eastAsia="Times New Roman"/>
          <w:szCs w:val="22"/>
        </w:rPr>
        <w:t>Table 5.2</w:t>
      </w:r>
      <w:r w:rsidR="00D7360C">
        <w:rPr>
          <w:rFonts w:eastAsia="Times New Roman"/>
          <w:szCs w:val="22"/>
        </w:rPr>
        <w:t>: Unit testing results.</w:t>
      </w:r>
    </w:p>
    <w:p w14:paraId="7476BC8E" w14:textId="77777777" w:rsidR="00E0630E" w:rsidRPr="00AF29AD" w:rsidRDefault="00E0630E" w:rsidP="00C65690">
      <w:pPr>
        <w:ind w:left="720"/>
        <w:rPr>
          <w:rFonts w:eastAsia="Times New Roman"/>
          <w:b/>
          <w:sz w:val="22"/>
          <w:szCs w:val="22"/>
        </w:rPr>
      </w:pPr>
    </w:p>
    <w:p w14:paraId="50385430" w14:textId="3C1B357A" w:rsidR="00E35922" w:rsidRPr="00FD6B37" w:rsidRDefault="001A1B1A" w:rsidP="00FD6B37">
      <w:pPr>
        <w:pStyle w:val="Heading3"/>
        <w:rPr>
          <w:rFonts w:ascii="Times New Roman" w:eastAsia="Times New Roman" w:hAnsi="Times New Roman" w:cs="Times New Roman"/>
          <w:color w:val="auto"/>
        </w:rPr>
      </w:pPr>
      <w:bookmarkStart w:id="248" w:name="_Toc513790662"/>
      <w:r w:rsidRPr="00FD6B37">
        <w:rPr>
          <w:rFonts w:ascii="Times New Roman" w:eastAsia="Times New Roman" w:hAnsi="Times New Roman" w:cs="Times New Roman"/>
          <w:color w:val="auto"/>
        </w:rPr>
        <w:t>5</w:t>
      </w:r>
      <w:r w:rsidR="000573F6" w:rsidRPr="00FD6B37">
        <w:rPr>
          <w:rFonts w:ascii="Times New Roman" w:eastAsia="Times New Roman" w:hAnsi="Times New Roman" w:cs="Times New Roman"/>
          <w:color w:val="auto"/>
        </w:rPr>
        <w:t>.3</w:t>
      </w:r>
      <w:r w:rsidR="0029476B" w:rsidRPr="00FD6B37">
        <w:rPr>
          <w:rFonts w:ascii="Times New Roman" w:eastAsia="Times New Roman" w:hAnsi="Times New Roman" w:cs="Times New Roman"/>
          <w:color w:val="auto"/>
        </w:rPr>
        <w:t>.2</w:t>
      </w:r>
      <w:r w:rsidRPr="00FD6B37">
        <w:rPr>
          <w:rFonts w:ascii="Times New Roman" w:eastAsia="Times New Roman" w:hAnsi="Times New Roman" w:cs="Times New Roman"/>
          <w:color w:val="auto"/>
        </w:rPr>
        <w:t xml:space="preserve"> Face </w:t>
      </w:r>
      <w:r w:rsidR="00AA3EA9" w:rsidRPr="00FD6B37">
        <w:rPr>
          <w:rFonts w:ascii="Times New Roman" w:eastAsia="Times New Roman" w:hAnsi="Times New Roman" w:cs="Times New Roman"/>
          <w:color w:val="auto"/>
        </w:rPr>
        <w:t>Validation</w:t>
      </w:r>
      <w:bookmarkEnd w:id="248"/>
      <w:r w:rsidR="00AA3EA9" w:rsidRPr="00FD6B37">
        <w:rPr>
          <w:rFonts w:ascii="Times New Roman" w:eastAsia="Times New Roman" w:hAnsi="Times New Roman" w:cs="Times New Roman"/>
          <w:color w:val="auto"/>
        </w:rPr>
        <w:t xml:space="preserve"> </w:t>
      </w:r>
    </w:p>
    <w:p w14:paraId="143132BD" w14:textId="77777777" w:rsidR="00AA3EA9" w:rsidRDefault="00AA3EA9" w:rsidP="00182216">
      <w:pPr>
        <w:pStyle w:val="ListParagraph"/>
        <w:rPr>
          <w:rFonts w:ascii="Times New Roman" w:eastAsia="Times New Roman" w:hAnsi="Times New Roman" w:cs="Times New Roman"/>
          <w:szCs w:val="22"/>
        </w:rPr>
      </w:pPr>
    </w:p>
    <w:p w14:paraId="2A9B38D1" w14:textId="0D5D36D8" w:rsidR="00E35922" w:rsidRDefault="00E35922" w:rsidP="00FD6B37">
      <w:pPr>
        <w:rPr>
          <w:rFonts w:eastAsia="Times New Roman"/>
          <w:sz w:val="22"/>
          <w:szCs w:val="22"/>
        </w:rPr>
      </w:pPr>
      <w:r w:rsidRPr="007641A3">
        <w:rPr>
          <w:rFonts w:eastAsia="Times New Roman"/>
          <w:sz w:val="22"/>
          <w:szCs w:val="22"/>
        </w:rPr>
        <w:t xml:space="preserve">Here the behaviours of the implemented rules are shown </w:t>
      </w:r>
      <w:r w:rsidR="00641CA1">
        <w:rPr>
          <w:rFonts w:eastAsia="Times New Roman"/>
          <w:sz w:val="22"/>
          <w:szCs w:val="22"/>
        </w:rPr>
        <w:t xml:space="preserve">on a micro scale </w:t>
      </w:r>
      <w:r w:rsidRPr="007641A3">
        <w:rPr>
          <w:rFonts w:eastAsia="Times New Roman"/>
          <w:sz w:val="22"/>
          <w:szCs w:val="22"/>
        </w:rPr>
        <w:t xml:space="preserve">and compared against what is expected. </w:t>
      </w:r>
      <w:r w:rsidR="00641CA1">
        <w:rPr>
          <w:rFonts w:eastAsia="Times New Roman"/>
          <w:sz w:val="22"/>
          <w:szCs w:val="22"/>
        </w:rPr>
        <w:t xml:space="preserve">The theory behind these tests is that if the rules work under basic conditions they will still work when scaled up to a </w:t>
      </w:r>
      <w:r w:rsidR="00A35BD1">
        <w:rPr>
          <w:rFonts w:eastAsia="Times New Roman"/>
          <w:sz w:val="22"/>
          <w:szCs w:val="22"/>
        </w:rPr>
        <w:t>full-size</w:t>
      </w:r>
      <w:r w:rsidR="00641CA1">
        <w:rPr>
          <w:rFonts w:eastAsia="Times New Roman"/>
          <w:sz w:val="22"/>
          <w:szCs w:val="22"/>
        </w:rPr>
        <w:t xml:space="preserve"> simulation. </w:t>
      </w:r>
      <w:r w:rsidR="0009624F" w:rsidRPr="00F345B6">
        <w:rPr>
          <w:rFonts w:eastAsia="Times New Roman"/>
          <w:sz w:val="22"/>
          <w:szCs w:val="22"/>
        </w:rPr>
        <w:t>The simulations will involve a low number of cells, around 1 to 10, and will be simulated for the least amount of time required to observe the desired behaviour.</w:t>
      </w:r>
    </w:p>
    <w:p w14:paraId="781951E7" w14:textId="77777777" w:rsidR="00FD6B37" w:rsidRPr="008507F4" w:rsidRDefault="00FD6B37" w:rsidP="00FD6B37">
      <w:pPr>
        <w:rPr>
          <w:rFonts w:eastAsia="Times New Roman"/>
          <w:color w:val="FF0000"/>
          <w:sz w:val="22"/>
          <w:szCs w:val="22"/>
        </w:rPr>
      </w:pPr>
    </w:p>
    <w:p w14:paraId="503F980A" w14:textId="2462BCE7" w:rsidR="00FC08B5" w:rsidRPr="00FD6B37" w:rsidRDefault="002F15DD" w:rsidP="00FD6B37">
      <w:pPr>
        <w:rPr>
          <w:rFonts w:eastAsia="Times New Roman"/>
          <w:szCs w:val="22"/>
        </w:rPr>
      </w:pPr>
      <w:r w:rsidRPr="00FD6B37">
        <w:rPr>
          <w:rFonts w:eastAsia="Times New Roman"/>
          <w:sz w:val="22"/>
          <w:szCs w:val="22"/>
        </w:rPr>
        <w:t xml:space="preserve">This </w:t>
      </w:r>
      <w:r w:rsidR="00350909" w:rsidRPr="00FD6B37">
        <w:rPr>
          <w:rFonts w:eastAsia="Times New Roman"/>
          <w:sz w:val="22"/>
          <w:szCs w:val="22"/>
        </w:rPr>
        <w:t xml:space="preserve">simulation </w:t>
      </w:r>
      <w:r w:rsidR="000C2207" w:rsidRPr="00FD6B37">
        <w:rPr>
          <w:rFonts w:eastAsia="Times New Roman"/>
          <w:sz w:val="22"/>
          <w:szCs w:val="22"/>
        </w:rPr>
        <w:t>ensures proliferating</w:t>
      </w:r>
      <w:r w:rsidR="00A8600B" w:rsidRPr="00FD6B37">
        <w:rPr>
          <w:rFonts w:eastAsia="Times New Roman"/>
          <w:sz w:val="22"/>
          <w:szCs w:val="22"/>
        </w:rPr>
        <w:t xml:space="preserve"> cells undergo</w:t>
      </w:r>
      <w:r w:rsidR="000C2207" w:rsidRPr="00FD6B37">
        <w:rPr>
          <w:rFonts w:eastAsia="Times New Roman"/>
          <w:sz w:val="22"/>
          <w:szCs w:val="22"/>
        </w:rPr>
        <w:t xml:space="preserve"> mitosis correctly. It </w:t>
      </w:r>
      <w:r w:rsidR="00A8600B" w:rsidRPr="00FD6B37">
        <w:rPr>
          <w:rFonts w:eastAsia="Times New Roman"/>
          <w:sz w:val="22"/>
          <w:szCs w:val="22"/>
        </w:rPr>
        <w:t>is</w:t>
      </w:r>
      <w:r w:rsidR="00350909" w:rsidRPr="00FD6B37">
        <w:rPr>
          <w:rFonts w:eastAsia="Times New Roman"/>
          <w:sz w:val="22"/>
          <w:szCs w:val="22"/>
        </w:rPr>
        <w:t xml:space="preserve"> set up with one proliferating </w:t>
      </w:r>
      <w:r w:rsidR="000C2207" w:rsidRPr="00FD6B37">
        <w:rPr>
          <w:rFonts w:eastAsia="Times New Roman"/>
          <w:sz w:val="22"/>
          <w:szCs w:val="22"/>
        </w:rPr>
        <w:t>cell with a starting stage of 1 and</w:t>
      </w:r>
      <w:r w:rsidR="00350909" w:rsidRPr="00FD6B37">
        <w:rPr>
          <w:rFonts w:eastAsia="Times New Roman"/>
          <w:sz w:val="22"/>
          <w:szCs w:val="22"/>
        </w:rPr>
        <w:t xml:space="preserve"> is expected that on iteration 4 there will be two cells next to each other (</w:t>
      </w:r>
      <w:r w:rsidR="00A8600B" w:rsidRPr="00FD6B37">
        <w:rPr>
          <w:rFonts w:eastAsia="Times New Roman"/>
          <w:sz w:val="22"/>
          <w:szCs w:val="22"/>
        </w:rPr>
        <w:t xml:space="preserve">mitotic </w:t>
      </w:r>
      <w:r w:rsidR="00350909" w:rsidRPr="00FD6B37">
        <w:rPr>
          <w:rFonts w:eastAsia="Times New Roman"/>
          <w:sz w:val="22"/>
          <w:szCs w:val="22"/>
        </w:rPr>
        <w:t>division)</w:t>
      </w:r>
      <w:r w:rsidR="00F37BE5" w:rsidRPr="00FD6B37">
        <w:rPr>
          <w:rFonts w:eastAsia="Times New Roman"/>
          <w:sz w:val="22"/>
          <w:szCs w:val="22"/>
        </w:rPr>
        <w:t xml:space="preserve"> each the same size as the </w:t>
      </w:r>
      <w:r w:rsidR="00350909" w:rsidRPr="00FD6B37">
        <w:rPr>
          <w:rFonts w:eastAsia="Times New Roman"/>
          <w:sz w:val="22"/>
          <w:szCs w:val="22"/>
        </w:rPr>
        <w:t>cell in the first iteration.</w:t>
      </w:r>
    </w:p>
    <w:p w14:paraId="5F1D529C" w14:textId="32B887CF" w:rsidR="001A1B1A" w:rsidRDefault="001979FD" w:rsidP="00FC08B5">
      <w:pPr>
        <w:pStyle w:val="ListParagraph"/>
        <w:jc w:val="center"/>
        <w:rPr>
          <w:rFonts w:ascii="Times New Roman" w:eastAsia="Times New Roman" w:hAnsi="Times New Roman" w:cs="Times New Roman"/>
          <w:szCs w:val="22"/>
        </w:rPr>
      </w:pPr>
      <w:r>
        <w:rPr>
          <w:rFonts w:ascii="Times New Roman" w:eastAsia="Times New Roman" w:hAnsi="Times New Roman" w:cs="Times New Roman"/>
          <w:szCs w:val="22"/>
        </w:rPr>
        <w:lastRenderedPageBreak/>
        <w:br/>
      </w:r>
      <w:r w:rsidR="00123F30">
        <w:rPr>
          <w:rFonts w:ascii="Times New Roman" w:eastAsia="Times New Roman" w:hAnsi="Times New Roman" w:cs="Times New Roman"/>
          <w:noProof/>
          <w:szCs w:val="22"/>
          <w:lang w:eastAsia="en-GB"/>
        </w:rPr>
        <w:drawing>
          <wp:inline distT="0" distB="0" distL="0" distR="0" wp14:anchorId="1C1036A0" wp14:editId="2110630F">
            <wp:extent cx="3140595" cy="3140595"/>
            <wp:effectExtent l="0" t="0" r="9525" b="9525"/>
            <wp:docPr id="45" name="Picture 45" descr="../../../../../../../Downloads/pjimage.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ownloads/pjimage.j"/>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84087" cy="3184087"/>
                    </a:xfrm>
                    <a:prstGeom prst="rect">
                      <a:avLst/>
                    </a:prstGeom>
                    <a:noFill/>
                    <a:ln>
                      <a:noFill/>
                    </a:ln>
                  </pic:spPr>
                </pic:pic>
              </a:graphicData>
            </a:graphic>
          </wp:inline>
        </w:drawing>
      </w:r>
    </w:p>
    <w:p w14:paraId="795E4952" w14:textId="32FD2755" w:rsidR="00B738DB" w:rsidRPr="00FD6B37" w:rsidRDefault="001D3D3A" w:rsidP="00182216">
      <w:pPr>
        <w:pStyle w:val="ListParagraph"/>
        <w:rPr>
          <w:rFonts w:ascii="Times New Roman" w:eastAsia="Times New Roman" w:hAnsi="Times New Roman" w:cs="Times New Roman"/>
          <w:sz w:val="22"/>
          <w:szCs w:val="22"/>
        </w:rPr>
      </w:pP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t>Figure 5.20</w:t>
      </w:r>
      <w:r w:rsidR="000C2207" w:rsidRPr="00FD6B37">
        <w:rPr>
          <w:rFonts w:ascii="Times New Roman" w:eastAsia="Times New Roman" w:hAnsi="Times New Roman" w:cs="Times New Roman"/>
          <w:sz w:val="22"/>
          <w:szCs w:val="22"/>
        </w:rPr>
        <w:t xml:space="preserve">: Proliferating </w:t>
      </w:r>
      <w:r w:rsidR="00847DFC" w:rsidRPr="00FD6B37">
        <w:rPr>
          <w:rFonts w:ascii="Times New Roman" w:eastAsia="Times New Roman" w:hAnsi="Times New Roman" w:cs="Times New Roman"/>
          <w:sz w:val="22"/>
          <w:szCs w:val="22"/>
        </w:rPr>
        <w:t xml:space="preserve">cell undergoing </w:t>
      </w:r>
      <w:r w:rsidR="000C2207" w:rsidRPr="00FD6B37">
        <w:rPr>
          <w:rFonts w:ascii="Times New Roman" w:eastAsia="Times New Roman" w:hAnsi="Times New Roman" w:cs="Times New Roman"/>
          <w:sz w:val="22"/>
          <w:szCs w:val="22"/>
        </w:rPr>
        <w:t>mitosis.</w:t>
      </w:r>
      <w:r w:rsidR="000C2207" w:rsidRPr="00FD6B37">
        <w:rPr>
          <w:rFonts w:ascii="Times New Roman" w:eastAsia="Times New Roman" w:hAnsi="Times New Roman" w:cs="Times New Roman"/>
          <w:sz w:val="22"/>
          <w:szCs w:val="22"/>
        </w:rPr>
        <w:br/>
      </w:r>
    </w:p>
    <w:p w14:paraId="22F2063C" w14:textId="0DD22F15" w:rsidR="00B738DB" w:rsidRPr="00FD6B37" w:rsidRDefault="002F15DD" w:rsidP="00FD6B37">
      <w:pPr>
        <w:rPr>
          <w:rFonts w:eastAsia="Times New Roman"/>
          <w:sz w:val="22"/>
          <w:szCs w:val="22"/>
        </w:rPr>
      </w:pPr>
      <w:r w:rsidRPr="00FD6B37">
        <w:rPr>
          <w:rFonts w:eastAsia="Times New Roman"/>
          <w:sz w:val="22"/>
          <w:szCs w:val="22"/>
        </w:rPr>
        <w:t>The</w:t>
      </w:r>
      <w:r w:rsidR="00B738DB" w:rsidRPr="00FD6B37">
        <w:rPr>
          <w:rFonts w:eastAsia="Times New Roman"/>
          <w:sz w:val="22"/>
          <w:szCs w:val="22"/>
        </w:rPr>
        <w:t xml:space="preserve"> next simulation</w:t>
      </w:r>
      <w:r w:rsidR="000C2207" w:rsidRPr="00FD6B37">
        <w:rPr>
          <w:rFonts w:eastAsia="Times New Roman"/>
          <w:sz w:val="22"/>
          <w:szCs w:val="22"/>
        </w:rPr>
        <w:t xml:space="preserve"> tests to ensure a prolifera</w:t>
      </w:r>
      <w:r w:rsidR="00743A78" w:rsidRPr="00FD6B37">
        <w:rPr>
          <w:rFonts w:eastAsia="Times New Roman"/>
          <w:sz w:val="22"/>
          <w:szCs w:val="22"/>
        </w:rPr>
        <w:t>ting cell will</w:t>
      </w:r>
      <w:r w:rsidR="000C2207" w:rsidRPr="00FD6B37">
        <w:rPr>
          <w:rFonts w:eastAsia="Times New Roman"/>
          <w:sz w:val="22"/>
          <w:szCs w:val="22"/>
        </w:rPr>
        <w:t xml:space="preserve"> turn senescent when it has hit the proliferation limit. </w:t>
      </w:r>
      <w:r w:rsidR="00B738DB" w:rsidRPr="00FD6B37">
        <w:rPr>
          <w:rFonts w:eastAsia="Times New Roman"/>
          <w:sz w:val="22"/>
          <w:szCs w:val="22"/>
        </w:rPr>
        <w:t xml:space="preserve"> </w:t>
      </w:r>
      <w:r w:rsidR="000C2207" w:rsidRPr="00FD6B37">
        <w:rPr>
          <w:rFonts w:eastAsia="Times New Roman"/>
          <w:sz w:val="22"/>
          <w:szCs w:val="22"/>
        </w:rPr>
        <w:t xml:space="preserve">It </w:t>
      </w:r>
      <w:r w:rsidR="00B738DB" w:rsidRPr="00FD6B37">
        <w:rPr>
          <w:rFonts w:eastAsia="Times New Roman"/>
          <w:sz w:val="22"/>
          <w:szCs w:val="22"/>
        </w:rPr>
        <w:t>has been run with one starting PC with a turnover of 49 (1 below the Hayflick limit</w:t>
      </w:r>
      <w:r w:rsidR="00743A78" w:rsidRPr="00FD6B37">
        <w:rPr>
          <w:rFonts w:eastAsia="Times New Roman"/>
          <w:sz w:val="22"/>
          <w:szCs w:val="22"/>
        </w:rPr>
        <w:t xml:space="preserve"> [</w:t>
      </w:r>
      <w:r w:rsidR="00F07D0C" w:rsidRPr="00FD6B37">
        <w:rPr>
          <w:rFonts w:eastAsia="Times New Roman"/>
          <w:sz w:val="22"/>
          <w:szCs w:val="22"/>
        </w:rPr>
        <w:t>10</w:t>
      </w:r>
      <w:r w:rsidR="000C2207" w:rsidRPr="00FD6B37">
        <w:rPr>
          <w:rFonts w:eastAsia="Times New Roman"/>
          <w:sz w:val="22"/>
          <w:szCs w:val="22"/>
        </w:rPr>
        <w:t>]</w:t>
      </w:r>
      <w:r w:rsidR="00B738DB" w:rsidRPr="00FD6B37">
        <w:rPr>
          <w:rFonts w:eastAsia="Times New Roman"/>
          <w:sz w:val="22"/>
          <w:szCs w:val="22"/>
        </w:rPr>
        <w:t xml:space="preserve">). It is expected that on iteration four </w:t>
      </w:r>
      <w:r w:rsidR="0061338E" w:rsidRPr="00FD6B37">
        <w:rPr>
          <w:rFonts w:eastAsia="Times New Roman"/>
          <w:sz w:val="22"/>
          <w:szCs w:val="22"/>
        </w:rPr>
        <w:t xml:space="preserve">the cell will undergo mitosis, dividing and </w:t>
      </w:r>
      <w:r w:rsidR="004A4021" w:rsidRPr="00FD6B37">
        <w:rPr>
          <w:rFonts w:eastAsia="Times New Roman"/>
          <w:sz w:val="22"/>
          <w:szCs w:val="22"/>
        </w:rPr>
        <w:t>increasing its turnover to</w:t>
      </w:r>
      <w:r w:rsidR="00433B2E" w:rsidRPr="00FD6B37">
        <w:rPr>
          <w:rFonts w:eastAsia="Times New Roman"/>
          <w:sz w:val="22"/>
          <w:szCs w:val="22"/>
        </w:rPr>
        <w:t xml:space="preserve"> 50, therefore turning into a senescent cell</w:t>
      </w:r>
      <w:r w:rsidR="004A4021" w:rsidRPr="00FD6B37">
        <w:rPr>
          <w:rFonts w:eastAsia="Times New Roman"/>
          <w:sz w:val="22"/>
          <w:szCs w:val="22"/>
        </w:rPr>
        <w:t>.</w:t>
      </w:r>
    </w:p>
    <w:p w14:paraId="243DCA50" w14:textId="77777777" w:rsidR="00F07D0C" w:rsidRDefault="00F07D0C" w:rsidP="00B42FA3">
      <w:pPr>
        <w:pStyle w:val="ListParagraph"/>
        <w:ind w:left="1440"/>
        <w:rPr>
          <w:rFonts w:ascii="Times New Roman" w:eastAsia="Times New Roman" w:hAnsi="Times New Roman" w:cs="Times New Roman"/>
          <w:szCs w:val="22"/>
        </w:rPr>
      </w:pPr>
    </w:p>
    <w:p w14:paraId="58C46E16" w14:textId="47DBFACA" w:rsidR="000C2207" w:rsidRPr="000C2207" w:rsidRDefault="00B738DB" w:rsidP="000C2207">
      <w:pPr>
        <w:pStyle w:val="ListParagraph"/>
        <w:ind w:left="0"/>
        <w:jc w:val="center"/>
        <w:rPr>
          <w:rFonts w:ascii="Times New Roman" w:eastAsia="Times New Roman" w:hAnsi="Times New Roman" w:cs="Times New Roman"/>
          <w:sz w:val="22"/>
          <w:szCs w:val="22"/>
        </w:rPr>
      </w:pPr>
      <w:r w:rsidRPr="000C2207">
        <w:rPr>
          <w:rFonts w:ascii="Times New Roman" w:eastAsia="Times New Roman" w:hAnsi="Times New Roman" w:cs="Times New Roman"/>
          <w:noProof/>
          <w:sz w:val="22"/>
          <w:szCs w:val="22"/>
          <w:lang w:eastAsia="en-GB"/>
        </w:rPr>
        <w:lastRenderedPageBreak/>
        <w:drawing>
          <wp:inline distT="0" distB="0" distL="0" distR="0" wp14:anchorId="569A9043" wp14:editId="4411F529">
            <wp:extent cx="4688840" cy="4688840"/>
            <wp:effectExtent l="0" t="0" r="10160" b="10160"/>
            <wp:docPr id="46" name="Picture 46" descr="code_images/PcSenesc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de_images/PcSenescenc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88840" cy="4688840"/>
                    </a:xfrm>
                    <a:prstGeom prst="rect">
                      <a:avLst/>
                    </a:prstGeom>
                    <a:noFill/>
                    <a:ln>
                      <a:noFill/>
                    </a:ln>
                  </pic:spPr>
                </pic:pic>
              </a:graphicData>
            </a:graphic>
          </wp:inline>
        </w:drawing>
      </w:r>
      <w:r w:rsidR="001D3D3A">
        <w:rPr>
          <w:rFonts w:ascii="Times New Roman" w:eastAsia="Times New Roman" w:hAnsi="Times New Roman" w:cs="Times New Roman"/>
          <w:sz w:val="22"/>
          <w:szCs w:val="22"/>
        </w:rPr>
        <w:br/>
        <w:t>Figure 5.21</w:t>
      </w:r>
      <w:r w:rsidR="000C2207" w:rsidRPr="000C2207">
        <w:rPr>
          <w:rFonts w:ascii="Times New Roman" w:eastAsia="Times New Roman" w:hAnsi="Times New Roman" w:cs="Times New Roman"/>
          <w:sz w:val="22"/>
          <w:szCs w:val="22"/>
        </w:rPr>
        <w:t>: Proliferating cell turning senescent.</w:t>
      </w:r>
    </w:p>
    <w:p w14:paraId="49AFCB88" w14:textId="77777777" w:rsidR="00B11436" w:rsidRDefault="00B11436" w:rsidP="00B738DB">
      <w:pPr>
        <w:pStyle w:val="ListParagraph"/>
        <w:ind w:left="0"/>
        <w:rPr>
          <w:rFonts w:ascii="Times New Roman" w:eastAsia="Times New Roman" w:hAnsi="Times New Roman" w:cs="Times New Roman"/>
          <w:szCs w:val="22"/>
        </w:rPr>
      </w:pPr>
    </w:p>
    <w:p w14:paraId="29F0B337" w14:textId="51370278" w:rsidR="00A04D37" w:rsidRDefault="000C2207" w:rsidP="00FD6B37">
      <w:pPr>
        <w:rPr>
          <w:rFonts w:eastAsia="Times New Roman"/>
          <w:sz w:val="22"/>
          <w:szCs w:val="22"/>
        </w:rPr>
      </w:pPr>
      <w:r>
        <w:rPr>
          <w:rFonts w:eastAsia="Times New Roman"/>
          <w:sz w:val="22"/>
          <w:szCs w:val="22"/>
        </w:rPr>
        <w:t>This simulation ensures a proliferating cell will turn quiescent when proliferation is not required</w:t>
      </w:r>
      <w:r w:rsidR="00B11436">
        <w:rPr>
          <w:rFonts w:eastAsia="Times New Roman"/>
          <w:sz w:val="22"/>
          <w:szCs w:val="22"/>
        </w:rPr>
        <w:t xml:space="preserve">. It </w:t>
      </w:r>
      <w:r>
        <w:rPr>
          <w:rFonts w:eastAsia="Times New Roman"/>
          <w:sz w:val="22"/>
          <w:szCs w:val="22"/>
        </w:rPr>
        <w:t>is</w:t>
      </w:r>
      <w:r w:rsidR="00B11436">
        <w:rPr>
          <w:rFonts w:eastAsia="Times New Roman"/>
          <w:sz w:val="22"/>
          <w:szCs w:val="22"/>
        </w:rPr>
        <w:t xml:space="preserve"> expected that one of the PCs </w:t>
      </w:r>
      <w:r>
        <w:rPr>
          <w:rFonts w:eastAsia="Times New Roman"/>
          <w:sz w:val="22"/>
          <w:szCs w:val="22"/>
        </w:rPr>
        <w:t>will</w:t>
      </w:r>
      <w:r w:rsidR="00B11436">
        <w:rPr>
          <w:rFonts w:eastAsia="Times New Roman"/>
          <w:sz w:val="22"/>
          <w:szCs w:val="22"/>
        </w:rPr>
        <w:t xml:space="preserve"> </w:t>
      </w:r>
      <w:r>
        <w:rPr>
          <w:rFonts w:eastAsia="Times New Roman"/>
          <w:sz w:val="22"/>
          <w:szCs w:val="22"/>
        </w:rPr>
        <w:t>turn</w:t>
      </w:r>
      <w:r w:rsidR="00B11436">
        <w:rPr>
          <w:rFonts w:eastAsia="Times New Roman"/>
          <w:sz w:val="22"/>
          <w:szCs w:val="22"/>
        </w:rPr>
        <w:t xml:space="preserve"> into a QC due to </w:t>
      </w:r>
      <w:r>
        <w:rPr>
          <w:rFonts w:eastAsia="Times New Roman"/>
          <w:sz w:val="22"/>
          <w:szCs w:val="22"/>
        </w:rPr>
        <w:t>the confluence formation</w:t>
      </w:r>
      <w:r w:rsidR="00B11436">
        <w:rPr>
          <w:rFonts w:eastAsia="Times New Roman"/>
          <w:sz w:val="22"/>
          <w:szCs w:val="22"/>
        </w:rPr>
        <w:t>.</w:t>
      </w:r>
      <w:r w:rsidR="00A04D37">
        <w:rPr>
          <w:rFonts w:eastAsia="Times New Roman"/>
          <w:sz w:val="22"/>
          <w:szCs w:val="22"/>
        </w:rPr>
        <w:t xml:space="preserve"> As quiescence is an emergent behaviour that occurs when a cell is surrounded by a certain number of cells and is unable to move, it is </w:t>
      </w:r>
      <w:r w:rsidR="007C5132">
        <w:rPr>
          <w:rFonts w:eastAsia="Times New Roman"/>
          <w:sz w:val="22"/>
          <w:szCs w:val="22"/>
        </w:rPr>
        <w:t>difficult to test on the micro scale</w:t>
      </w:r>
      <w:r w:rsidR="00C3360E">
        <w:rPr>
          <w:rFonts w:eastAsia="Times New Roman"/>
          <w:sz w:val="22"/>
          <w:szCs w:val="22"/>
        </w:rPr>
        <w:t xml:space="preserve"> and in this </w:t>
      </w:r>
      <w:r w:rsidR="00085E47">
        <w:rPr>
          <w:rFonts w:eastAsia="Times New Roman"/>
          <w:sz w:val="22"/>
          <w:szCs w:val="22"/>
        </w:rPr>
        <w:t>case,</w:t>
      </w:r>
      <w:r w:rsidR="00572BFC">
        <w:rPr>
          <w:rFonts w:eastAsia="Times New Roman"/>
          <w:sz w:val="22"/>
          <w:szCs w:val="22"/>
        </w:rPr>
        <w:t xml:space="preserve"> was formed by overfilling</w:t>
      </w:r>
      <w:r w:rsidR="00C3360E">
        <w:rPr>
          <w:rFonts w:eastAsia="Times New Roman"/>
          <w:sz w:val="22"/>
          <w:szCs w:val="22"/>
        </w:rPr>
        <w:t xml:space="preserve"> the environment with cells</w:t>
      </w:r>
      <w:r w:rsidR="007C5132">
        <w:rPr>
          <w:rFonts w:eastAsia="Times New Roman"/>
          <w:sz w:val="22"/>
          <w:szCs w:val="22"/>
        </w:rPr>
        <w:t>.</w:t>
      </w:r>
      <w:r w:rsidR="00A04D37">
        <w:rPr>
          <w:rFonts w:eastAsia="Times New Roman"/>
          <w:sz w:val="22"/>
          <w:szCs w:val="22"/>
        </w:rPr>
        <w:t xml:space="preserve"> </w:t>
      </w:r>
    </w:p>
    <w:p w14:paraId="658B8723" w14:textId="37DCBAA2" w:rsidR="00B11436" w:rsidRDefault="00B11436" w:rsidP="00B738DB">
      <w:pPr>
        <w:pStyle w:val="ListParagraph"/>
        <w:ind w:left="0"/>
        <w:rPr>
          <w:rFonts w:ascii="Times New Roman" w:eastAsia="Times New Roman" w:hAnsi="Times New Roman" w:cs="Times New Roman"/>
          <w:sz w:val="22"/>
          <w:szCs w:val="22"/>
        </w:rPr>
      </w:pPr>
    </w:p>
    <w:p w14:paraId="0DDF0B77" w14:textId="77777777" w:rsidR="00B11436" w:rsidRPr="00B11436" w:rsidRDefault="00B11436" w:rsidP="00B738DB">
      <w:pPr>
        <w:pStyle w:val="ListParagraph"/>
        <w:ind w:left="0"/>
        <w:rPr>
          <w:rFonts w:ascii="Times New Roman" w:eastAsia="Times New Roman" w:hAnsi="Times New Roman" w:cs="Times New Roman"/>
          <w:sz w:val="22"/>
          <w:szCs w:val="22"/>
        </w:rPr>
      </w:pPr>
    </w:p>
    <w:p w14:paraId="2981FAE3" w14:textId="656E52E0" w:rsidR="00950D7A" w:rsidRDefault="00B11436" w:rsidP="00EB2A20">
      <w:pPr>
        <w:jc w:val="center"/>
        <w:rPr>
          <w:rFonts w:eastAsia="Times New Roman"/>
          <w:sz w:val="22"/>
          <w:szCs w:val="22"/>
        </w:rPr>
      </w:pPr>
      <w:r>
        <w:rPr>
          <w:rFonts w:eastAsia="Times New Roman"/>
          <w:noProof/>
          <w:sz w:val="22"/>
          <w:szCs w:val="22"/>
        </w:rPr>
        <w:drawing>
          <wp:inline distT="0" distB="0" distL="0" distR="0" wp14:anchorId="3A4B5013" wp14:editId="4AF8B95F">
            <wp:extent cx="3823335" cy="1915060"/>
            <wp:effectExtent l="0" t="0" r="0" b="0"/>
            <wp:docPr id="51" name="Picture 51" descr="code_images/PCQ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de_images/PCQC.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40431" cy="1923623"/>
                    </a:xfrm>
                    <a:prstGeom prst="rect">
                      <a:avLst/>
                    </a:prstGeom>
                    <a:noFill/>
                    <a:ln>
                      <a:noFill/>
                    </a:ln>
                  </pic:spPr>
                </pic:pic>
              </a:graphicData>
            </a:graphic>
          </wp:inline>
        </w:drawing>
      </w:r>
    </w:p>
    <w:p w14:paraId="24D0E70D" w14:textId="76893D1A" w:rsidR="00B11436" w:rsidRDefault="001D3D3A" w:rsidP="001D3D3A">
      <w:pPr>
        <w:jc w:val="center"/>
        <w:rPr>
          <w:rFonts w:eastAsia="Times New Roman"/>
          <w:sz w:val="22"/>
          <w:szCs w:val="22"/>
        </w:rPr>
      </w:pPr>
      <w:r>
        <w:rPr>
          <w:rFonts w:eastAsia="Times New Roman"/>
          <w:sz w:val="22"/>
          <w:szCs w:val="22"/>
        </w:rPr>
        <w:t>Figure 5.22</w:t>
      </w:r>
      <w:r w:rsidR="000C2207">
        <w:rPr>
          <w:rFonts w:eastAsia="Times New Roman"/>
          <w:sz w:val="22"/>
          <w:szCs w:val="22"/>
        </w:rPr>
        <w:t>: Proliferating cell turning quiescent.</w:t>
      </w:r>
    </w:p>
    <w:p w14:paraId="1D208CC4" w14:textId="77777777" w:rsidR="0008479D" w:rsidRDefault="0008479D">
      <w:pPr>
        <w:rPr>
          <w:rFonts w:eastAsia="Times New Roman"/>
          <w:sz w:val="22"/>
          <w:szCs w:val="22"/>
        </w:rPr>
      </w:pPr>
    </w:p>
    <w:p w14:paraId="0D95B07D" w14:textId="1BE3E837" w:rsidR="000844D5" w:rsidRDefault="0008479D" w:rsidP="00FD6B37">
      <w:pPr>
        <w:rPr>
          <w:rFonts w:eastAsia="Times New Roman"/>
          <w:sz w:val="22"/>
          <w:szCs w:val="22"/>
        </w:rPr>
      </w:pPr>
      <w:r>
        <w:rPr>
          <w:rFonts w:eastAsia="Times New Roman"/>
          <w:sz w:val="22"/>
          <w:szCs w:val="22"/>
        </w:rPr>
        <w:lastRenderedPageBreak/>
        <w:t xml:space="preserve">This test </w:t>
      </w:r>
      <w:r w:rsidR="00085E47">
        <w:rPr>
          <w:rFonts w:eastAsia="Times New Roman"/>
          <w:sz w:val="22"/>
          <w:szCs w:val="22"/>
        </w:rPr>
        <w:t>ensures that senescent cell</w:t>
      </w:r>
      <w:r w:rsidR="00122D23">
        <w:rPr>
          <w:rFonts w:eastAsia="Times New Roman"/>
          <w:sz w:val="22"/>
          <w:szCs w:val="22"/>
        </w:rPr>
        <w:t>s grow to the correct size. The simulation was started with one SC with a radius of 5</w:t>
      </w:r>
      <w:r w:rsidR="00122D23">
        <w:rPr>
          <w:rFonts w:eastAsia="Times New Roman"/>
          <w:sz w:val="22"/>
          <w:szCs w:val="22"/>
        </w:rPr>
        <w:sym w:font="Symbol" w:char="F06D"/>
      </w:r>
      <w:r w:rsidR="00122D23">
        <w:rPr>
          <w:rFonts w:eastAsia="Times New Roman"/>
          <w:sz w:val="22"/>
          <w:szCs w:val="22"/>
        </w:rPr>
        <w:t xml:space="preserve">m and it is expected that by iteration 56 </w:t>
      </w:r>
      <w:r w:rsidR="00085E47">
        <w:rPr>
          <w:rFonts w:eastAsia="Times New Roman"/>
          <w:sz w:val="22"/>
          <w:szCs w:val="22"/>
        </w:rPr>
        <w:t xml:space="preserve">(2 weeks) </w:t>
      </w:r>
      <w:r w:rsidR="00122D23">
        <w:rPr>
          <w:rFonts w:eastAsia="Times New Roman"/>
          <w:sz w:val="22"/>
          <w:szCs w:val="22"/>
        </w:rPr>
        <w:t>it will have reached a radius of 50</w:t>
      </w:r>
      <w:r w:rsidR="00122D23">
        <w:rPr>
          <w:rFonts w:eastAsia="Times New Roman"/>
          <w:sz w:val="22"/>
          <w:szCs w:val="22"/>
        </w:rPr>
        <w:sym w:font="Symbol" w:char="F06D"/>
      </w:r>
      <w:r w:rsidR="00122D23">
        <w:rPr>
          <w:rFonts w:eastAsia="Times New Roman"/>
          <w:sz w:val="22"/>
          <w:szCs w:val="22"/>
        </w:rPr>
        <w:t>m.</w:t>
      </w:r>
      <w:r w:rsidR="0007364A">
        <w:rPr>
          <w:rFonts w:eastAsia="Times New Roman"/>
          <w:sz w:val="22"/>
          <w:szCs w:val="22"/>
        </w:rPr>
        <w:t xml:space="preserve">  </w:t>
      </w:r>
    </w:p>
    <w:p w14:paraId="632ED599" w14:textId="77777777" w:rsidR="008442AD" w:rsidRDefault="008442AD">
      <w:pPr>
        <w:rPr>
          <w:rFonts w:eastAsia="Times New Roman"/>
          <w:sz w:val="22"/>
          <w:szCs w:val="22"/>
        </w:rPr>
      </w:pPr>
    </w:p>
    <w:p w14:paraId="02D82516" w14:textId="50ADA552" w:rsidR="0014742D" w:rsidRDefault="00D23B49" w:rsidP="00EB2A20">
      <w:pPr>
        <w:jc w:val="center"/>
        <w:rPr>
          <w:rFonts w:eastAsia="Times New Roman"/>
          <w:sz w:val="22"/>
          <w:szCs w:val="22"/>
        </w:rPr>
      </w:pPr>
      <w:r>
        <w:rPr>
          <w:rFonts w:eastAsia="Times New Roman"/>
          <w:noProof/>
          <w:sz w:val="22"/>
          <w:szCs w:val="22"/>
        </w:rPr>
        <w:drawing>
          <wp:inline distT="0" distB="0" distL="0" distR="0" wp14:anchorId="55F87B7B" wp14:editId="40E841EC">
            <wp:extent cx="3511608" cy="1755610"/>
            <wp:effectExtent l="0" t="0" r="0" b="0"/>
            <wp:docPr id="47" name="Picture 47" descr="code_images/SCGrow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de_images/SCGrowth.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65907" cy="1782756"/>
                    </a:xfrm>
                    <a:prstGeom prst="rect">
                      <a:avLst/>
                    </a:prstGeom>
                    <a:noFill/>
                    <a:ln>
                      <a:noFill/>
                    </a:ln>
                  </pic:spPr>
                </pic:pic>
              </a:graphicData>
            </a:graphic>
          </wp:inline>
        </w:drawing>
      </w:r>
    </w:p>
    <w:p w14:paraId="50CB15AB" w14:textId="57647B65" w:rsidR="00615A67" w:rsidRDefault="001D3D3A" w:rsidP="000C2207">
      <w:pPr>
        <w:jc w:val="center"/>
        <w:rPr>
          <w:rFonts w:eastAsia="Times New Roman"/>
          <w:sz w:val="22"/>
          <w:szCs w:val="22"/>
        </w:rPr>
      </w:pPr>
      <w:r>
        <w:rPr>
          <w:rFonts w:eastAsia="Times New Roman"/>
          <w:sz w:val="22"/>
          <w:szCs w:val="22"/>
        </w:rPr>
        <w:t>Figure 5.23</w:t>
      </w:r>
      <w:r w:rsidR="000C2207">
        <w:rPr>
          <w:rFonts w:eastAsia="Times New Roman"/>
          <w:sz w:val="22"/>
          <w:szCs w:val="22"/>
        </w:rPr>
        <w:t>: Senescent cell growth.</w:t>
      </w:r>
    </w:p>
    <w:p w14:paraId="2644A246" w14:textId="77777777" w:rsidR="000C2207" w:rsidRDefault="000C2207" w:rsidP="000C2207">
      <w:pPr>
        <w:jc w:val="center"/>
        <w:rPr>
          <w:rFonts w:eastAsia="Times New Roman"/>
          <w:sz w:val="22"/>
          <w:szCs w:val="22"/>
        </w:rPr>
      </w:pPr>
    </w:p>
    <w:p w14:paraId="1A0B2680" w14:textId="3AD83643" w:rsidR="00615A67" w:rsidRDefault="00615A67" w:rsidP="00FD6B37">
      <w:pPr>
        <w:rPr>
          <w:rFonts w:eastAsia="Times New Roman"/>
          <w:sz w:val="22"/>
          <w:szCs w:val="22"/>
        </w:rPr>
      </w:pPr>
      <w:r>
        <w:rPr>
          <w:rFonts w:eastAsia="Times New Roman"/>
          <w:sz w:val="22"/>
          <w:szCs w:val="22"/>
        </w:rPr>
        <w:t>For the sake of testing</w:t>
      </w:r>
      <w:r w:rsidR="00C12898">
        <w:rPr>
          <w:rFonts w:eastAsia="Times New Roman"/>
          <w:sz w:val="22"/>
          <w:szCs w:val="22"/>
        </w:rPr>
        <w:t>, a single quiescent cell</w:t>
      </w:r>
      <w:r>
        <w:rPr>
          <w:rFonts w:eastAsia="Times New Roman"/>
          <w:sz w:val="22"/>
          <w:szCs w:val="22"/>
        </w:rPr>
        <w:t xml:space="preserve"> was simulated by adapting the environment </w:t>
      </w:r>
      <w:r w:rsidR="0015270A">
        <w:rPr>
          <w:rFonts w:eastAsia="Times New Roman"/>
          <w:sz w:val="22"/>
          <w:szCs w:val="22"/>
        </w:rPr>
        <w:t>class</w:t>
      </w:r>
      <w:r w:rsidR="00C12898">
        <w:rPr>
          <w:rFonts w:eastAsia="Times New Roman"/>
          <w:sz w:val="22"/>
          <w:szCs w:val="22"/>
        </w:rPr>
        <w:t xml:space="preserve"> to allow for quiescent cells to be input from the command line</w:t>
      </w:r>
      <w:r w:rsidR="0015270A">
        <w:rPr>
          <w:rFonts w:eastAsia="Times New Roman"/>
          <w:sz w:val="22"/>
          <w:szCs w:val="22"/>
        </w:rPr>
        <w:t xml:space="preserve">. </w:t>
      </w:r>
      <w:r w:rsidR="000C2207">
        <w:rPr>
          <w:rFonts w:eastAsia="Times New Roman"/>
          <w:sz w:val="22"/>
          <w:szCs w:val="22"/>
        </w:rPr>
        <w:t xml:space="preserve">This test is to ensure that a quiescent cell will start to proliferate if there’s space. </w:t>
      </w:r>
      <w:r w:rsidR="0015270A">
        <w:rPr>
          <w:rFonts w:eastAsia="Times New Roman"/>
          <w:sz w:val="22"/>
          <w:szCs w:val="22"/>
        </w:rPr>
        <w:t xml:space="preserve">It </w:t>
      </w:r>
      <w:r w:rsidR="000C2207">
        <w:rPr>
          <w:rFonts w:eastAsia="Times New Roman"/>
          <w:sz w:val="22"/>
          <w:szCs w:val="22"/>
        </w:rPr>
        <w:t>is</w:t>
      </w:r>
      <w:r w:rsidR="0015270A">
        <w:rPr>
          <w:rFonts w:eastAsia="Times New Roman"/>
          <w:sz w:val="22"/>
          <w:szCs w:val="22"/>
        </w:rPr>
        <w:t xml:space="preserve"> expected that the cell </w:t>
      </w:r>
      <w:r w:rsidR="000C2207">
        <w:rPr>
          <w:rFonts w:eastAsia="Times New Roman"/>
          <w:sz w:val="22"/>
          <w:szCs w:val="22"/>
        </w:rPr>
        <w:t>will</w:t>
      </w:r>
      <w:r w:rsidR="0015270A">
        <w:rPr>
          <w:rFonts w:eastAsia="Times New Roman"/>
          <w:sz w:val="22"/>
          <w:szCs w:val="22"/>
        </w:rPr>
        <w:t xml:space="preserve"> swap back to a proliferating cell the next iteration due to the lack of external pressures as explained </w:t>
      </w:r>
      <w:r w:rsidR="0015270A" w:rsidRPr="00F07D0C">
        <w:rPr>
          <w:rFonts w:eastAsia="Times New Roman"/>
          <w:sz w:val="22"/>
          <w:szCs w:val="22"/>
        </w:rPr>
        <w:t>in [4].</w:t>
      </w:r>
    </w:p>
    <w:p w14:paraId="2F683D74" w14:textId="77777777" w:rsidR="0015270A" w:rsidRDefault="0015270A">
      <w:pPr>
        <w:rPr>
          <w:rFonts w:eastAsia="Times New Roman"/>
          <w:sz w:val="22"/>
          <w:szCs w:val="22"/>
        </w:rPr>
      </w:pPr>
    </w:p>
    <w:p w14:paraId="5AB369E7" w14:textId="07B43076" w:rsidR="00750190" w:rsidRDefault="00615A67" w:rsidP="00EB2A20">
      <w:pPr>
        <w:jc w:val="center"/>
        <w:rPr>
          <w:rFonts w:eastAsia="Times New Roman"/>
          <w:sz w:val="22"/>
          <w:szCs w:val="22"/>
        </w:rPr>
      </w:pPr>
      <w:r>
        <w:rPr>
          <w:rFonts w:eastAsia="Times New Roman"/>
          <w:noProof/>
          <w:sz w:val="22"/>
          <w:szCs w:val="22"/>
        </w:rPr>
        <w:drawing>
          <wp:inline distT="0" distB="0" distL="0" distR="0" wp14:anchorId="26B3D8F0" wp14:editId="603CCC96">
            <wp:extent cx="3579948" cy="1789776"/>
            <wp:effectExtent l="0" t="0" r="1905" b="0"/>
            <wp:docPr id="48" name="Picture 48" descr="code_images/QcProlifera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de_images/QcProliferating.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24988" cy="1812293"/>
                    </a:xfrm>
                    <a:prstGeom prst="rect">
                      <a:avLst/>
                    </a:prstGeom>
                    <a:noFill/>
                    <a:ln>
                      <a:noFill/>
                    </a:ln>
                  </pic:spPr>
                </pic:pic>
              </a:graphicData>
            </a:graphic>
          </wp:inline>
        </w:drawing>
      </w:r>
    </w:p>
    <w:p w14:paraId="728C9112" w14:textId="2F755A6A" w:rsidR="00BF0D9A" w:rsidRDefault="001D3D3A" w:rsidP="00EB2A20">
      <w:pPr>
        <w:jc w:val="center"/>
        <w:rPr>
          <w:rFonts w:eastAsia="Times New Roman"/>
          <w:sz w:val="22"/>
          <w:szCs w:val="22"/>
        </w:rPr>
      </w:pPr>
      <w:r>
        <w:rPr>
          <w:rFonts w:eastAsia="Times New Roman"/>
          <w:sz w:val="22"/>
          <w:szCs w:val="22"/>
        </w:rPr>
        <w:t>Figure 5.24</w:t>
      </w:r>
      <w:r w:rsidR="00BF0D9A">
        <w:rPr>
          <w:rFonts w:eastAsia="Times New Roman"/>
          <w:sz w:val="22"/>
          <w:szCs w:val="22"/>
        </w:rPr>
        <w:t>: Quiescent cell starting to proliferate.</w:t>
      </w:r>
    </w:p>
    <w:p w14:paraId="1425651D" w14:textId="77777777" w:rsidR="0033602A" w:rsidRDefault="0033602A">
      <w:pPr>
        <w:rPr>
          <w:rFonts w:eastAsia="Times New Roman"/>
          <w:sz w:val="22"/>
          <w:szCs w:val="22"/>
        </w:rPr>
      </w:pPr>
    </w:p>
    <w:p w14:paraId="32B4FA3C" w14:textId="07A491C2" w:rsidR="006411D1" w:rsidRDefault="006411D1" w:rsidP="00FD6B37">
      <w:pPr>
        <w:rPr>
          <w:rFonts w:eastAsia="Times New Roman"/>
          <w:sz w:val="22"/>
          <w:szCs w:val="22"/>
        </w:rPr>
      </w:pPr>
      <w:r>
        <w:rPr>
          <w:rFonts w:eastAsia="Times New Roman"/>
          <w:sz w:val="22"/>
          <w:szCs w:val="22"/>
        </w:rPr>
        <w:t>Following</w:t>
      </w:r>
      <w:r w:rsidR="00953851">
        <w:rPr>
          <w:rFonts w:eastAsia="Times New Roman"/>
          <w:sz w:val="22"/>
          <w:szCs w:val="22"/>
        </w:rPr>
        <w:t>,</w:t>
      </w:r>
      <w:r>
        <w:rPr>
          <w:rFonts w:eastAsia="Times New Roman"/>
          <w:sz w:val="22"/>
          <w:szCs w:val="22"/>
        </w:rPr>
        <w:t xml:space="preserve"> it was tested to see if the QC would correctly </w:t>
      </w:r>
      <w:r w:rsidR="00866EE7">
        <w:rPr>
          <w:rFonts w:eastAsia="Times New Roman"/>
          <w:sz w:val="22"/>
          <w:szCs w:val="22"/>
        </w:rPr>
        <w:t>change</w:t>
      </w:r>
      <w:r>
        <w:rPr>
          <w:rFonts w:eastAsia="Times New Roman"/>
          <w:sz w:val="22"/>
          <w:szCs w:val="22"/>
        </w:rPr>
        <w:t xml:space="preserve"> into a SC (before turning into a PC) if it was at its maximum </w:t>
      </w:r>
      <w:r w:rsidR="00BF0D9A">
        <w:rPr>
          <w:rFonts w:eastAsia="Times New Roman"/>
          <w:sz w:val="22"/>
          <w:szCs w:val="22"/>
        </w:rPr>
        <w:t>age</w:t>
      </w:r>
      <w:r>
        <w:rPr>
          <w:rFonts w:eastAsia="Times New Roman"/>
          <w:sz w:val="22"/>
          <w:szCs w:val="22"/>
        </w:rPr>
        <w:t>. This initially brought up an error in the program where due to the lack of surrounding neighbours and being at max stage</w:t>
      </w:r>
      <w:r w:rsidR="00BF0D9A">
        <w:rPr>
          <w:rFonts w:eastAsia="Times New Roman"/>
          <w:sz w:val="22"/>
          <w:szCs w:val="22"/>
        </w:rPr>
        <w:t xml:space="preserve"> the cell passed the conditions </w:t>
      </w:r>
      <w:r w:rsidR="00D1334B">
        <w:rPr>
          <w:rFonts w:eastAsia="Times New Roman"/>
          <w:sz w:val="22"/>
          <w:szCs w:val="22"/>
        </w:rPr>
        <w:t xml:space="preserve">required </w:t>
      </w:r>
      <w:r w:rsidR="00BF0D9A">
        <w:rPr>
          <w:rFonts w:eastAsia="Times New Roman"/>
          <w:sz w:val="22"/>
          <w:szCs w:val="22"/>
        </w:rPr>
        <w:t>for both turning senescent and quiescent. T</w:t>
      </w:r>
      <w:r>
        <w:rPr>
          <w:rFonts w:eastAsia="Times New Roman"/>
          <w:sz w:val="22"/>
          <w:szCs w:val="22"/>
        </w:rPr>
        <w:t xml:space="preserve">he program first </w:t>
      </w:r>
      <w:r w:rsidR="00BF0D9A">
        <w:rPr>
          <w:rFonts w:eastAsia="Times New Roman"/>
          <w:sz w:val="22"/>
          <w:szCs w:val="22"/>
        </w:rPr>
        <w:t>removed</w:t>
      </w:r>
      <w:r>
        <w:rPr>
          <w:rFonts w:eastAsia="Times New Roman"/>
          <w:sz w:val="22"/>
          <w:szCs w:val="22"/>
        </w:rPr>
        <w:t xml:space="preserve"> the QC and initialise a new SC but would then go onto </w:t>
      </w:r>
      <w:r w:rsidR="00BF0D9A">
        <w:rPr>
          <w:rFonts w:eastAsia="Times New Roman"/>
          <w:sz w:val="22"/>
          <w:szCs w:val="22"/>
        </w:rPr>
        <w:t>remove</w:t>
      </w:r>
      <w:r>
        <w:rPr>
          <w:rFonts w:eastAsia="Times New Roman"/>
          <w:sz w:val="22"/>
          <w:szCs w:val="22"/>
        </w:rPr>
        <w:t xml:space="preserve"> the SC and initialise a new PC in the same itera</w:t>
      </w:r>
      <w:r w:rsidR="00694D7A">
        <w:rPr>
          <w:rFonts w:eastAsia="Times New Roman"/>
          <w:sz w:val="22"/>
          <w:szCs w:val="22"/>
        </w:rPr>
        <w:t xml:space="preserve">tion. This was due to a missing continue </w:t>
      </w:r>
      <w:r>
        <w:rPr>
          <w:rFonts w:eastAsia="Times New Roman"/>
          <w:sz w:val="22"/>
          <w:szCs w:val="22"/>
        </w:rPr>
        <w:t>statement</w:t>
      </w:r>
      <w:r w:rsidR="00694D7A">
        <w:rPr>
          <w:rFonts w:eastAsia="Times New Roman"/>
          <w:sz w:val="22"/>
          <w:szCs w:val="22"/>
        </w:rPr>
        <w:t>s</w:t>
      </w:r>
      <w:r>
        <w:rPr>
          <w:rFonts w:eastAsia="Times New Roman"/>
          <w:sz w:val="22"/>
          <w:szCs w:val="22"/>
        </w:rPr>
        <w:t xml:space="preserve"> in </w:t>
      </w:r>
      <w:r w:rsidR="00D1334B">
        <w:rPr>
          <w:rFonts w:eastAsia="Times New Roman"/>
          <w:sz w:val="22"/>
          <w:szCs w:val="22"/>
        </w:rPr>
        <w:t xml:space="preserve">the </w:t>
      </w:r>
      <w:r>
        <w:rPr>
          <w:rFonts w:eastAsia="Times New Roman"/>
          <w:sz w:val="22"/>
          <w:szCs w:val="22"/>
        </w:rPr>
        <w:t>agent solve</w:t>
      </w:r>
      <w:r w:rsidR="00223640">
        <w:rPr>
          <w:rFonts w:eastAsia="Times New Roman"/>
          <w:sz w:val="22"/>
          <w:szCs w:val="22"/>
        </w:rPr>
        <w:t xml:space="preserve"> </w:t>
      </w:r>
      <w:r w:rsidR="00B30411">
        <w:rPr>
          <w:rFonts w:eastAsia="Times New Roman"/>
          <w:sz w:val="22"/>
          <w:szCs w:val="22"/>
        </w:rPr>
        <w:t>function</w:t>
      </w:r>
      <w:r w:rsidR="001F3D6C">
        <w:rPr>
          <w:rFonts w:eastAsia="Times New Roman"/>
          <w:sz w:val="22"/>
          <w:szCs w:val="22"/>
        </w:rPr>
        <w:t xml:space="preserve"> </w:t>
      </w:r>
      <w:r w:rsidR="00223640">
        <w:rPr>
          <w:rFonts w:eastAsia="Times New Roman"/>
          <w:sz w:val="22"/>
          <w:szCs w:val="22"/>
        </w:rPr>
        <w:t>and has now been fixed as shown below</w:t>
      </w:r>
      <w:r>
        <w:rPr>
          <w:rFonts w:eastAsia="Times New Roman"/>
          <w:sz w:val="22"/>
          <w:szCs w:val="22"/>
        </w:rPr>
        <w:t>.</w:t>
      </w:r>
    </w:p>
    <w:p w14:paraId="0006F3E7" w14:textId="77777777" w:rsidR="004A0279" w:rsidRDefault="004A0279">
      <w:pPr>
        <w:rPr>
          <w:rFonts w:eastAsia="Times New Roman"/>
          <w:sz w:val="22"/>
          <w:szCs w:val="22"/>
        </w:rPr>
      </w:pPr>
    </w:p>
    <w:p w14:paraId="25C79F11" w14:textId="1582A4FC" w:rsidR="004A0279" w:rsidRDefault="00223640" w:rsidP="00EA22A3">
      <w:pPr>
        <w:jc w:val="center"/>
        <w:rPr>
          <w:rFonts w:eastAsia="Times New Roman"/>
          <w:sz w:val="22"/>
          <w:szCs w:val="22"/>
        </w:rPr>
      </w:pPr>
      <w:r>
        <w:rPr>
          <w:rFonts w:eastAsia="Times New Roman"/>
          <w:noProof/>
          <w:sz w:val="22"/>
          <w:szCs w:val="22"/>
        </w:rPr>
        <w:drawing>
          <wp:inline distT="0" distB="0" distL="0" distR="0" wp14:anchorId="1C5F67C2" wp14:editId="6CBA2840">
            <wp:extent cx="3503930" cy="1751771"/>
            <wp:effectExtent l="0" t="0" r="1270" b="1270"/>
            <wp:docPr id="49" name="Picture 49" descr="../../../../../../../Downloads/pjimage.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ownloads/pjimage.j"/>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27837" cy="1763723"/>
                    </a:xfrm>
                    <a:prstGeom prst="rect">
                      <a:avLst/>
                    </a:prstGeom>
                    <a:noFill/>
                    <a:ln>
                      <a:noFill/>
                    </a:ln>
                  </pic:spPr>
                </pic:pic>
              </a:graphicData>
            </a:graphic>
          </wp:inline>
        </w:drawing>
      </w:r>
    </w:p>
    <w:p w14:paraId="44C919B3" w14:textId="412E2A5D" w:rsidR="009D6B89" w:rsidRDefault="001D3D3A" w:rsidP="00EA22A3">
      <w:pPr>
        <w:jc w:val="center"/>
        <w:rPr>
          <w:rFonts w:eastAsia="Times New Roman"/>
          <w:sz w:val="22"/>
          <w:szCs w:val="22"/>
        </w:rPr>
      </w:pPr>
      <w:r>
        <w:rPr>
          <w:rFonts w:eastAsia="Times New Roman"/>
          <w:sz w:val="22"/>
          <w:szCs w:val="22"/>
        </w:rPr>
        <w:t>Figure 5.25</w:t>
      </w:r>
      <w:r w:rsidR="009D6B89">
        <w:rPr>
          <w:rFonts w:eastAsia="Times New Roman"/>
          <w:sz w:val="22"/>
          <w:szCs w:val="22"/>
        </w:rPr>
        <w:t>: Quiescent cell turning senescent.</w:t>
      </w:r>
    </w:p>
    <w:p w14:paraId="1ABCE508" w14:textId="77777777" w:rsidR="000844D5" w:rsidRDefault="000844D5">
      <w:pPr>
        <w:rPr>
          <w:rFonts w:eastAsia="Times New Roman"/>
          <w:sz w:val="22"/>
          <w:szCs w:val="22"/>
        </w:rPr>
      </w:pPr>
    </w:p>
    <w:p w14:paraId="7A82A00B" w14:textId="3E73281A" w:rsidR="00950D7A" w:rsidRPr="009C3727" w:rsidRDefault="00FD6B37" w:rsidP="00FD6B37">
      <w:pPr>
        <w:pStyle w:val="Heading1"/>
      </w:pPr>
      <w:bookmarkStart w:id="249" w:name="_Toc513790663"/>
      <w:commentRangeStart w:id="250"/>
      <w:r>
        <w:lastRenderedPageBreak/>
        <w:t xml:space="preserve">6 </w:t>
      </w:r>
      <w:r w:rsidR="00950D7A" w:rsidRPr="009C3727">
        <w:t>Results and Discussion</w:t>
      </w:r>
      <w:commentRangeEnd w:id="250"/>
      <w:r w:rsidR="0056699E">
        <w:rPr>
          <w:rStyle w:val="CommentReference"/>
          <w:b w:val="0"/>
          <w:bCs w:val="0"/>
          <w:kern w:val="0"/>
        </w:rPr>
        <w:commentReference w:id="250"/>
      </w:r>
      <w:bookmarkEnd w:id="249"/>
    </w:p>
    <w:p w14:paraId="42A9032E" w14:textId="77777777" w:rsidR="002E3764" w:rsidRPr="009C3727" w:rsidRDefault="002E3764" w:rsidP="002E3764">
      <w:pPr>
        <w:rPr>
          <w:rFonts w:eastAsia="Times New Roman"/>
          <w:b/>
          <w:sz w:val="22"/>
          <w:szCs w:val="22"/>
        </w:rPr>
      </w:pPr>
    </w:p>
    <w:p w14:paraId="24F87CE5" w14:textId="53088058" w:rsidR="00995B45" w:rsidRPr="009C3727" w:rsidRDefault="00995B45" w:rsidP="00FD6B37">
      <w:pPr>
        <w:rPr>
          <w:rFonts w:eastAsia="Times New Roman"/>
          <w:sz w:val="22"/>
          <w:szCs w:val="22"/>
        </w:rPr>
      </w:pPr>
      <w:r w:rsidRPr="009C3727">
        <w:rPr>
          <w:rFonts w:eastAsia="Times New Roman"/>
          <w:sz w:val="22"/>
          <w:szCs w:val="22"/>
        </w:rPr>
        <w:t>All simulations were run on a 2015 15” mac book pro with a 2.8GHz Intel core i7 processor and 16GB 1600MHz DDR3 memory</w:t>
      </w:r>
      <w:r w:rsidR="00DF77E5">
        <w:rPr>
          <w:rFonts w:eastAsia="Times New Roman"/>
          <w:sz w:val="22"/>
          <w:szCs w:val="22"/>
        </w:rPr>
        <w:t xml:space="preserve"> and a </w:t>
      </w:r>
      <w:r w:rsidR="00D6226A">
        <w:rPr>
          <w:rFonts w:eastAsia="Times New Roman"/>
          <w:sz w:val="22"/>
          <w:szCs w:val="22"/>
        </w:rPr>
        <w:t xml:space="preserve">MSI GT70 with a 2.4GHz Intel core i7 processor and 16GB DDR3 memory. The software developed in Chapter 5 </w:t>
      </w:r>
      <w:r w:rsidR="00555645">
        <w:rPr>
          <w:rFonts w:eastAsia="Times New Roman"/>
          <w:sz w:val="22"/>
          <w:szCs w:val="22"/>
        </w:rPr>
        <w:t xml:space="preserve">and all simulations run </w:t>
      </w:r>
      <w:r w:rsidR="00D6226A">
        <w:rPr>
          <w:rFonts w:eastAsia="Times New Roman"/>
          <w:sz w:val="22"/>
          <w:szCs w:val="22"/>
        </w:rPr>
        <w:t xml:space="preserve">can be found on GitHub at: </w:t>
      </w:r>
      <w:r w:rsidR="00C016B3" w:rsidRPr="00C016B3">
        <w:rPr>
          <w:rFonts w:eastAsia="Times New Roman"/>
          <w:sz w:val="22"/>
          <w:szCs w:val="22"/>
        </w:rPr>
        <w:t>https://github.com/HarrisonCooper/dissertation</w:t>
      </w:r>
      <w:r w:rsidR="00D6226A">
        <w:rPr>
          <w:rFonts w:eastAsia="Times New Roman"/>
          <w:sz w:val="22"/>
          <w:szCs w:val="22"/>
        </w:rPr>
        <w:t>.</w:t>
      </w:r>
      <w:r w:rsidR="00C016B3">
        <w:rPr>
          <w:rFonts w:eastAsia="Times New Roman"/>
          <w:sz w:val="22"/>
          <w:szCs w:val="22"/>
        </w:rPr>
        <w:t xml:space="preserve"> In all simulations, green circles are senescent agents, blue circles are quiescent agents, and red circles are proliferating agents.</w:t>
      </w:r>
    </w:p>
    <w:p w14:paraId="6BDC1948" w14:textId="77777777" w:rsidR="00995B45" w:rsidRPr="009C3727" w:rsidRDefault="00995B45" w:rsidP="002E3764">
      <w:pPr>
        <w:rPr>
          <w:rFonts w:eastAsia="Times New Roman"/>
          <w:b/>
          <w:sz w:val="22"/>
          <w:szCs w:val="22"/>
        </w:rPr>
      </w:pPr>
    </w:p>
    <w:p w14:paraId="4AA004C1" w14:textId="107F9638" w:rsidR="00FD6B37" w:rsidRPr="00FD6B37" w:rsidRDefault="00FD6B37" w:rsidP="00FD6B37">
      <w:pPr>
        <w:pStyle w:val="Heading2"/>
        <w:rPr>
          <w:rFonts w:ascii="Times New Roman" w:eastAsia="Times New Roman" w:hAnsi="Times New Roman" w:cs="Times New Roman"/>
          <w:color w:val="auto"/>
        </w:rPr>
      </w:pPr>
      <w:bookmarkStart w:id="251" w:name="_Toc513790664"/>
      <w:r w:rsidRPr="00FD6B37">
        <w:rPr>
          <w:rFonts w:ascii="Times New Roman" w:eastAsia="Times New Roman" w:hAnsi="Times New Roman" w:cs="Times New Roman"/>
          <w:color w:val="auto"/>
        </w:rPr>
        <w:t xml:space="preserve">6.1 </w:t>
      </w:r>
      <w:r w:rsidR="0039643A">
        <w:rPr>
          <w:rFonts w:ascii="Times New Roman" w:eastAsia="Times New Roman" w:hAnsi="Times New Roman" w:cs="Times New Roman"/>
          <w:color w:val="auto"/>
        </w:rPr>
        <w:t>Wound Healing Rate</w:t>
      </w:r>
      <w:r w:rsidR="002E3764" w:rsidRPr="00FD6B37">
        <w:rPr>
          <w:rFonts w:ascii="Times New Roman" w:eastAsia="Times New Roman" w:hAnsi="Times New Roman" w:cs="Times New Roman"/>
          <w:color w:val="auto"/>
        </w:rPr>
        <w:t xml:space="preserve"> Results</w:t>
      </w:r>
      <w:bookmarkEnd w:id="251"/>
    </w:p>
    <w:p w14:paraId="1EA3411D" w14:textId="790885E9" w:rsidR="002E3764" w:rsidRPr="007B235B" w:rsidRDefault="002C0EF7" w:rsidP="00FD6B37">
      <w:pPr>
        <w:pStyle w:val="ListParagraph"/>
        <w:ind w:left="0"/>
        <w:rPr>
          <w:rFonts w:ascii="Times New Roman" w:eastAsia="Times New Roman" w:hAnsi="Times New Roman" w:cs="Times New Roman"/>
          <w:b/>
          <w:sz w:val="22"/>
          <w:szCs w:val="22"/>
        </w:rPr>
      </w:pPr>
      <w:r>
        <w:rPr>
          <w:rFonts w:ascii="Times New Roman" w:eastAsia="Times New Roman" w:hAnsi="Times New Roman" w:cs="Times New Roman"/>
          <w:b/>
          <w:sz w:val="22"/>
          <w:szCs w:val="22"/>
        </w:rPr>
        <w:br/>
      </w:r>
      <w:r>
        <w:rPr>
          <w:rFonts w:ascii="Times New Roman" w:eastAsia="Times New Roman" w:hAnsi="Times New Roman" w:cs="Times New Roman"/>
          <w:sz w:val="22"/>
          <w:szCs w:val="22"/>
        </w:rPr>
        <w:t>Following Chapter 4.5</w:t>
      </w:r>
      <w:r w:rsidR="00753F56">
        <w:rPr>
          <w:rFonts w:ascii="Times New Roman" w:eastAsia="Times New Roman" w:hAnsi="Times New Roman" w:cs="Times New Roman"/>
          <w:sz w:val="22"/>
          <w:szCs w:val="22"/>
        </w:rPr>
        <w:t>,</w:t>
      </w:r>
      <w:r>
        <w:rPr>
          <w:rFonts w:ascii="Times New Roman" w:eastAsia="Times New Roman" w:hAnsi="Times New Roman" w:cs="Times New Roman"/>
          <w:sz w:val="22"/>
          <w:szCs w:val="22"/>
        </w:rPr>
        <w:t xml:space="preserve"> several simulations with the same starting conditions were run to provide a statistically accurate representation of the emergent behaviours </w:t>
      </w:r>
      <w:r w:rsidR="00540D18">
        <w:rPr>
          <w:rFonts w:ascii="Times New Roman" w:eastAsia="Times New Roman" w:hAnsi="Times New Roman" w:cs="Times New Roman"/>
          <w:sz w:val="22"/>
          <w:szCs w:val="22"/>
        </w:rPr>
        <w:t>for</w:t>
      </w:r>
      <w:r>
        <w:rPr>
          <w:rFonts w:ascii="Times New Roman" w:eastAsia="Times New Roman" w:hAnsi="Times New Roman" w:cs="Times New Roman"/>
          <w:sz w:val="22"/>
          <w:szCs w:val="22"/>
        </w:rPr>
        <w:t xml:space="preserve"> the stochastic ABM</w:t>
      </w:r>
      <w:r w:rsidR="00B0424D">
        <w:rPr>
          <w:rFonts w:ascii="Times New Roman" w:eastAsia="Times New Roman" w:hAnsi="Times New Roman" w:cs="Times New Roman"/>
          <w:sz w:val="22"/>
          <w:szCs w:val="22"/>
        </w:rPr>
        <w:t xml:space="preserve"> produced</w:t>
      </w:r>
      <w:r>
        <w:rPr>
          <w:rFonts w:ascii="Times New Roman" w:eastAsia="Times New Roman" w:hAnsi="Times New Roman" w:cs="Times New Roman"/>
          <w:sz w:val="22"/>
          <w:szCs w:val="22"/>
        </w:rPr>
        <w:t xml:space="preserve">. However, due to time complexity issues it was not possible to accurately </w:t>
      </w:r>
      <w:r w:rsidR="00540D18">
        <w:rPr>
          <w:rFonts w:ascii="Times New Roman" w:eastAsia="Times New Roman" w:hAnsi="Times New Roman" w:cs="Times New Roman"/>
          <w:sz w:val="22"/>
          <w:szCs w:val="22"/>
        </w:rPr>
        <w:t>copy</w:t>
      </w:r>
      <w:r>
        <w:rPr>
          <w:rFonts w:ascii="Times New Roman" w:eastAsia="Times New Roman" w:hAnsi="Times New Roman" w:cs="Times New Roman"/>
          <w:sz w:val="22"/>
          <w:szCs w:val="22"/>
        </w:rPr>
        <w:t xml:space="preserve"> the process in [</w:t>
      </w:r>
      <w:r w:rsidR="004D4471">
        <w:rPr>
          <w:rFonts w:ascii="Times New Roman" w:eastAsia="Times New Roman" w:hAnsi="Times New Roman" w:cs="Times New Roman"/>
          <w:sz w:val="22"/>
          <w:szCs w:val="22"/>
        </w:rPr>
        <w:t>28</w:t>
      </w:r>
      <w:r>
        <w:rPr>
          <w:rFonts w:ascii="Times New Roman" w:eastAsia="Times New Roman" w:hAnsi="Times New Roman" w:cs="Times New Roman"/>
          <w:sz w:val="22"/>
          <w:szCs w:val="22"/>
        </w:rPr>
        <w:t>] where they used a 1mm</w:t>
      </w:r>
      <w:r>
        <w:rPr>
          <w:rFonts w:ascii="Times New Roman" w:eastAsia="Times New Roman" w:hAnsi="Times New Roman" w:cs="Times New Roman"/>
          <w:sz w:val="22"/>
          <w:szCs w:val="22"/>
          <w:vertAlign w:val="superscript"/>
        </w:rPr>
        <w:t>2</w:t>
      </w:r>
      <w:r>
        <w:rPr>
          <w:rFonts w:ascii="Times New Roman" w:eastAsia="Times New Roman" w:hAnsi="Times New Roman" w:cs="Times New Roman"/>
          <w:sz w:val="22"/>
          <w:szCs w:val="22"/>
        </w:rPr>
        <w:t xml:space="preserve"> area of </w:t>
      </w:r>
      <w:r w:rsidR="00540D18">
        <w:rPr>
          <w:rFonts w:ascii="Times New Roman" w:eastAsia="Times New Roman" w:hAnsi="Times New Roman" w:cs="Times New Roman"/>
          <w:sz w:val="22"/>
          <w:szCs w:val="22"/>
        </w:rPr>
        <w:t xml:space="preserve">endothelial </w:t>
      </w:r>
      <w:r>
        <w:rPr>
          <w:rFonts w:ascii="Times New Roman" w:eastAsia="Times New Roman" w:hAnsi="Times New Roman" w:cs="Times New Roman"/>
          <w:sz w:val="22"/>
          <w:szCs w:val="22"/>
        </w:rPr>
        <w:t>cells and a wound 400</w:t>
      </w:r>
      <w:r>
        <w:rPr>
          <w:rFonts w:ascii="Times New Roman" w:eastAsia="Times New Roman" w:hAnsi="Times New Roman" w:cs="Times New Roman"/>
          <w:sz w:val="22"/>
          <w:szCs w:val="22"/>
        </w:rPr>
        <w:sym w:font="Symbol" w:char="F06D"/>
      </w:r>
      <w:r>
        <w:rPr>
          <w:rFonts w:ascii="Times New Roman" w:eastAsia="Times New Roman" w:hAnsi="Times New Roman" w:cs="Times New Roman"/>
          <w:sz w:val="22"/>
          <w:szCs w:val="22"/>
        </w:rPr>
        <w:t>m wide. Instead most simulations were run at 500</w:t>
      </w:r>
      <w:r>
        <w:rPr>
          <w:rFonts w:ascii="Times New Roman" w:eastAsia="Times New Roman" w:hAnsi="Times New Roman" w:cs="Times New Roman"/>
          <w:sz w:val="22"/>
          <w:szCs w:val="22"/>
        </w:rPr>
        <w:sym w:font="Symbol" w:char="F06D"/>
      </w:r>
      <w:r>
        <w:rPr>
          <w:rFonts w:ascii="Times New Roman" w:eastAsia="Times New Roman" w:hAnsi="Times New Roman" w:cs="Times New Roman"/>
          <w:sz w:val="22"/>
          <w:szCs w:val="22"/>
        </w:rPr>
        <w:t>m</w:t>
      </w:r>
      <w:r>
        <w:rPr>
          <w:rFonts w:ascii="Times New Roman" w:eastAsia="Times New Roman" w:hAnsi="Times New Roman" w:cs="Times New Roman"/>
          <w:sz w:val="22"/>
          <w:szCs w:val="22"/>
          <w:vertAlign w:val="superscript"/>
        </w:rPr>
        <w:t>2</w:t>
      </w:r>
      <w:r>
        <w:rPr>
          <w:rFonts w:ascii="Times New Roman" w:eastAsia="Times New Roman" w:hAnsi="Times New Roman" w:cs="Times New Roman"/>
          <w:sz w:val="22"/>
          <w:szCs w:val="22"/>
        </w:rPr>
        <w:t xml:space="preserve"> with a wound size of 200</w:t>
      </w:r>
      <w:r>
        <w:rPr>
          <w:rFonts w:ascii="Times New Roman" w:eastAsia="Times New Roman" w:hAnsi="Times New Roman" w:cs="Times New Roman"/>
          <w:sz w:val="22"/>
          <w:szCs w:val="22"/>
        </w:rPr>
        <w:sym w:font="Symbol" w:char="F06D"/>
      </w:r>
      <w:r>
        <w:rPr>
          <w:rFonts w:ascii="Times New Roman" w:eastAsia="Times New Roman" w:hAnsi="Times New Roman" w:cs="Times New Roman"/>
          <w:sz w:val="22"/>
          <w:szCs w:val="22"/>
        </w:rPr>
        <w:t xml:space="preserve">m, </w:t>
      </w:r>
      <w:r w:rsidR="00540D18">
        <w:rPr>
          <w:rFonts w:ascii="Times New Roman" w:eastAsia="Times New Roman" w:hAnsi="Times New Roman" w:cs="Times New Roman"/>
          <w:sz w:val="22"/>
          <w:szCs w:val="22"/>
        </w:rPr>
        <w:t xml:space="preserve">generally producing </w:t>
      </w:r>
      <w:r>
        <w:rPr>
          <w:rFonts w:ascii="Times New Roman" w:eastAsia="Times New Roman" w:hAnsi="Times New Roman" w:cs="Times New Roman"/>
          <w:sz w:val="22"/>
          <w:szCs w:val="22"/>
        </w:rPr>
        <w:t xml:space="preserve">around </w:t>
      </w:r>
      <w:r w:rsidR="00B0424D">
        <w:rPr>
          <w:rFonts w:ascii="Times New Roman" w:eastAsia="Times New Roman" w:hAnsi="Times New Roman" w:cs="Times New Roman"/>
          <w:sz w:val="22"/>
          <w:szCs w:val="22"/>
        </w:rPr>
        <w:t>800 agents</w:t>
      </w:r>
      <w:r>
        <w:rPr>
          <w:rFonts w:ascii="Times New Roman" w:eastAsia="Times New Roman" w:hAnsi="Times New Roman" w:cs="Times New Roman"/>
          <w:sz w:val="22"/>
          <w:szCs w:val="22"/>
        </w:rPr>
        <w:t xml:space="preserve">, requiring between 90 and 150 minutes </w:t>
      </w:r>
      <w:r w:rsidR="00B0424D">
        <w:rPr>
          <w:rFonts w:ascii="Times New Roman" w:eastAsia="Times New Roman" w:hAnsi="Times New Roman" w:cs="Times New Roman"/>
          <w:sz w:val="22"/>
          <w:szCs w:val="22"/>
        </w:rPr>
        <w:t>to complete. One simulation has been run with the same dimensions as [</w:t>
      </w:r>
      <w:r w:rsidR="004D4471">
        <w:rPr>
          <w:rFonts w:ascii="Times New Roman" w:eastAsia="Times New Roman" w:hAnsi="Times New Roman" w:cs="Times New Roman"/>
          <w:sz w:val="22"/>
          <w:szCs w:val="22"/>
        </w:rPr>
        <w:t>28</w:t>
      </w:r>
      <w:r w:rsidR="00B0424D">
        <w:rPr>
          <w:rFonts w:ascii="Times New Roman" w:eastAsia="Times New Roman" w:hAnsi="Times New Roman" w:cs="Times New Roman"/>
          <w:sz w:val="22"/>
          <w:szCs w:val="22"/>
        </w:rPr>
        <w:t xml:space="preserve">], </w:t>
      </w:r>
      <w:r w:rsidR="00DC52DE">
        <w:rPr>
          <w:rFonts w:ascii="Times New Roman" w:eastAsia="Times New Roman" w:hAnsi="Times New Roman" w:cs="Times New Roman"/>
          <w:sz w:val="22"/>
          <w:szCs w:val="22"/>
        </w:rPr>
        <w:t>taking</w:t>
      </w:r>
      <w:r w:rsidR="00B0424D">
        <w:rPr>
          <w:rFonts w:ascii="Times New Roman" w:eastAsia="Times New Roman" w:hAnsi="Times New Roman" w:cs="Times New Roman"/>
          <w:sz w:val="22"/>
          <w:szCs w:val="22"/>
        </w:rPr>
        <w:t xml:space="preserve"> 1,800 minutes to run due to simulating </w:t>
      </w:r>
      <w:r w:rsidR="00C13F64">
        <w:rPr>
          <w:rFonts w:ascii="Times New Roman" w:eastAsia="Times New Roman" w:hAnsi="Times New Roman" w:cs="Times New Roman"/>
          <w:sz w:val="22"/>
          <w:szCs w:val="22"/>
        </w:rPr>
        <w:t>3,433</w:t>
      </w:r>
      <w:r w:rsidR="00B0424D">
        <w:rPr>
          <w:rFonts w:ascii="Times New Roman" w:eastAsia="Times New Roman" w:hAnsi="Times New Roman" w:cs="Times New Roman"/>
          <w:sz w:val="22"/>
          <w:szCs w:val="22"/>
        </w:rPr>
        <w:t xml:space="preserve"> agents.</w:t>
      </w:r>
    </w:p>
    <w:p w14:paraId="14193650" w14:textId="2F8C4C09" w:rsidR="007B235B" w:rsidRDefault="007B235B" w:rsidP="00FD6B37">
      <w:pPr>
        <w:rPr>
          <w:rFonts w:eastAsia="Times New Roman"/>
          <w:sz w:val="22"/>
          <w:szCs w:val="22"/>
        </w:rPr>
      </w:pPr>
      <w:r w:rsidRPr="00FD6B37">
        <w:rPr>
          <w:rFonts w:eastAsia="Times New Roman"/>
          <w:sz w:val="22"/>
          <w:szCs w:val="22"/>
        </w:rPr>
        <w:t>The time st</w:t>
      </w:r>
      <w:r w:rsidR="00810C35" w:rsidRPr="00FD6B37">
        <w:rPr>
          <w:rFonts w:eastAsia="Times New Roman"/>
          <w:sz w:val="22"/>
          <w:szCs w:val="22"/>
        </w:rPr>
        <w:t xml:space="preserve">ep of each iteration is 6 hours and each simulation was initialised with 50 proliferating cells and a varying </w:t>
      </w:r>
      <w:r w:rsidR="004920DC" w:rsidRPr="00FD6B37">
        <w:rPr>
          <w:rFonts w:eastAsia="Times New Roman"/>
          <w:sz w:val="22"/>
          <w:szCs w:val="22"/>
        </w:rPr>
        <w:t>number</w:t>
      </w:r>
      <w:r w:rsidR="00810C35" w:rsidRPr="00FD6B37">
        <w:rPr>
          <w:rFonts w:eastAsia="Times New Roman"/>
          <w:sz w:val="22"/>
          <w:szCs w:val="22"/>
        </w:rPr>
        <w:t xml:space="preserve"> of senescent cells to </w:t>
      </w:r>
      <w:r w:rsidR="009E69EC">
        <w:rPr>
          <w:rFonts w:eastAsia="Times New Roman"/>
          <w:sz w:val="22"/>
          <w:szCs w:val="22"/>
        </w:rPr>
        <w:t xml:space="preserve">form </w:t>
      </w:r>
      <w:r w:rsidR="002D3FDA">
        <w:rPr>
          <w:rFonts w:eastAsia="Times New Roman"/>
          <w:sz w:val="22"/>
          <w:szCs w:val="22"/>
        </w:rPr>
        <w:t>the</w:t>
      </w:r>
      <w:r w:rsidR="009E69EC">
        <w:rPr>
          <w:rFonts w:eastAsia="Times New Roman"/>
          <w:sz w:val="22"/>
          <w:szCs w:val="22"/>
        </w:rPr>
        <w:t xml:space="preserve"> initial confluence with </w:t>
      </w:r>
      <w:r w:rsidR="00810C35" w:rsidRPr="00FD6B37">
        <w:rPr>
          <w:rFonts w:eastAsia="Times New Roman"/>
          <w:sz w:val="22"/>
          <w:szCs w:val="22"/>
        </w:rPr>
        <w:t xml:space="preserve">the desired percentage senescence. </w:t>
      </w:r>
      <w:r w:rsidR="004A2158">
        <w:rPr>
          <w:rFonts w:eastAsia="Times New Roman"/>
          <w:sz w:val="22"/>
          <w:szCs w:val="22"/>
        </w:rPr>
        <w:t xml:space="preserve">The averages and standard deviations of the percentage senescent and number of cells in the wound each iteration after the wounding are provided in tables 6.1 – </w:t>
      </w:r>
      <w:r w:rsidR="004A2158" w:rsidRPr="005921AE">
        <w:rPr>
          <w:rFonts w:eastAsia="Times New Roman"/>
          <w:sz w:val="22"/>
          <w:szCs w:val="22"/>
        </w:rPr>
        <w:t>6.</w:t>
      </w:r>
      <w:r w:rsidR="005921AE" w:rsidRPr="005921AE">
        <w:rPr>
          <w:rFonts w:eastAsia="Times New Roman"/>
          <w:sz w:val="22"/>
          <w:szCs w:val="22"/>
        </w:rPr>
        <w:t>6</w:t>
      </w:r>
      <w:r w:rsidR="005C0E5F">
        <w:rPr>
          <w:rFonts w:eastAsia="Times New Roman"/>
          <w:sz w:val="22"/>
          <w:szCs w:val="22"/>
        </w:rPr>
        <w:t xml:space="preserve"> </w:t>
      </w:r>
      <w:r w:rsidR="004A2158">
        <w:rPr>
          <w:rFonts w:eastAsia="Times New Roman"/>
          <w:sz w:val="22"/>
          <w:szCs w:val="22"/>
        </w:rPr>
        <w:t>below with the raw data from each simulation provided</w:t>
      </w:r>
      <w:r w:rsidR="005C0E5F">
        <w:rPr>
          <w:rFonts w:eastAsia="Times New Roman"/>
          <w:sz w:val="22"/>
          <w:szCs w:val="22"/>
        </w:rPr>
        <w:t xml:space="preserve"> in Appendix Tables A.1 to Table A.</w:t>
      </w:r>
      <w:r w:rsidR="00550F08">
        <w:rPr>
          <w:rFonts w:eastAsia="Times New Roman"/>
          <w:sz w:val="22"/>
          <w:szCs w:val="22"/>
        </w:rPr>
        <w:t>6.</w:t>
      </w:r>
    </w:p>
    <w:p w14:paraId="6E5606B9" w14:textId="77777777" w:rsidR="0039122D" w:rsidRDefault="0039122D" w:rsidP="00FD6B37">
      <w:pPr>
        <w:rPr>
          <w:rFonts w:eastAsia="Times New Roman"/>
          <w:sz w:val="22"/>
          <w:szCs w:val="22"/>
        </w:rPr>
      </w:pPr>
    </w:p>
    <w:tbl>
      <w:tblPr>
        <w:tblStyle w:val="TableGrid"/>
        <w:tblW w:w="0" w:type="auto"/>
        <w:jc w:val="center"/>
        <w:tblLook w:val="04A0" w:firstRow="1" w:lastRow="0" w:firstColumn="1" w:lastColumn="0" w:noHBand="0" w:noVBand="1"/>
      </w:tblPr>
      <w:tblGrid>
        <w:gridCol w:w="1721"/>
        <w:gridCol w:w="1740"/>
        <w:gridCol w:w="1869"/>
        <w:gridCol w:w="2100"/>
      </w:tblGrid>
      <w:tr w:rsidR="00AC74ED" w14:paraId="56D1FF11" w14:textId="77777777" w:rsidTr="00AC74ED">
        <w:trPr>
          <w:trHeight w:val="261"/>
          <w:jc w:val="center"/>
        </w:trPr>
        <w:tc>
          <w:tcPr>
            <w:tcW w:w="3461" w:type="dxa"/>
            <w:gridSpan w:val="2"/>
            <w:vAlign w:val="center"/>
          </w:tcPr>
          <w:p w14:paraId="07F0F29D" w14:textId="77777777" w:rsidR="0039122D" w:rsidRPr="00AC74ED" w:rsidRDefault="0039122D" w:rsidP="00AC74ED">
            <w:pPr>
              <w:jc w:val="center"/>
              <w:rPr>
                <w:rFonts w:eastAsia="Times New Roman"/>
                <w:b/>
                <w:sz w:val="22"/>
                <w:szCs w:val="22"/>
              </w:rPr>
            </w:pPr>
          </w:p>
        </w:tc>
        <w:tc>
          <w:tcPr>
            <w:tcW w:w="1869" w:type="dxa"/>
            <w:vAlign w:val="center"/>
          </w:tcPr>
          <w:p w14:paraId="41981693" w14:textId="7E8BC060" w:rsidR="0039122D" w:rsidRPr="00AC74ED" w:rsidRDefault="0039122D" w:rsidP="00AC74ED">
            <w:pPr>
              <w:jc w:val="center"/>
              <w:rPr>
                <w:rFonts w:eastAsia="Times New Roman"/>
                <w:b/>
                <w:sz w:val="22"/>
                <w:szCs w:val="22"/>
              </w:rPr>
            </w:pPr>
            <w:r w:rsidRPr="00AC74ED">
              <w:rPr>
                <w:rFonts w:eastAsia="Times New Roman"/>
                <w:b/>
                <w:sz w:val="22"/>
                <w:szCs w:val="22"/>
              </w:rPr>
              <w:t>Average</w:t>
            </w:r>
          </w:p>
        </w:tc>
        <w:tc>
          <w:tcPr>
            <w:tcW w:w="2100" w:type="dxa"/>
            <w:vAlign w:val="center"/>
          </w:tcPr>
          <w:p w14:paraId="02A6DF52" w14:textId="52600CD3" w:rsidR="0039122D" w:rsidRPr="00AC74ED" w:rsidRDefault="0039122D" w:rsidP="00AC74ED">
            <w:pPr>
              <w:jc w:val="center"/>
              <w:rPr>
                <w:rFonts w:eastAsia="Times New Roman"/>
                <w:b/>
                <w:sz w:val="22"/>
                <w:szCs w:val="22"/>
              </w:rPr>
            </w:pPr>
            <w:r w:rsidRPr="00AC74ED">
              <w:rPr>
                <w:rFonts w:eastAsia="Times New Roman"/>
                <w:b/>
                <w:sz w:val="22"/>
                <w:szCs w:val="22"/>
              </w:rPr>
              <w:t>Standard Deviation</w:t>
            </w:r>
          </w:p>
        </w:tc>
      </w:tr>
      <w:tr w:rsidR="00AC74ED" w14:paraId="565023B4" w14:textId="77777777" w:rsidTr="00AC74ED">
        <w:trPr>
          <w:trHeight w:val="261"/>
          <w:jc w:val="center"/>
        </w:trPr>
        <w:tc>
          <w:tcPr>
            <w:tcW w:w="3461" w:type="dxa"/>
            <w:gridSpan w:val="2"/>
            <w:vAlign w:val="center"/>
          </w:tcPr>
          <w:p w14:paraId="2D3E6F05" w14:textId="32A6B35C" w:rsidR="0039122D" w:rsidRPr="00AC74ED" w:rsidRDefault="0039122D" w:rsidP="00AC74ED">
            <w:pPr>
              <w:jc w:val="center"/>
              <w:rPr>
                <w:rFonts w:eastAsia="Times New Roman"/>
                <w:b/>
                <w:sz w:val="22"/>
                <w:szCs w:val="22"/>
              </w:rPr>
            </w:pPr>
            <w:r w:rsidRPr="00AC74ED">
              <w:rPr>
                <w:rFonts w:eastAsia="Times New Roman"/>
                <w:b/>
                <w:sz w:val="22"/>
                <w:szCs w:val="22"/>
              </w:rPr>
              <w:t>% Senescent</w:t>
            </w:r>
          </w:p>
        </w:tc>
        <w:tc>
          <w:tcPr>
            <w:tcW w:w="1869" w:type="dxa"/>
            <w:vAlign w:val="center"/>
          </w:tcPr>
          <w:p w14:paraId="4F35D1FB" w14:textId="49D8CE7F" w:rsidR="0039122D" w:rsidRDefault="0039122D" w:rsidP="00AC74ED">
            <w:pPr>
              <w:jc w:val="center"/>
              <w:rPr>
                <w:rFonts w:eastAsia="Times New Roman"/>
                <w:sz w:val="22"/>
                <w:szCs w:val="22"/>
              </w:rPr>
            </w:pPr>
            <w:r>
              <w:rPr>
                <w:rFonts w:eastAsia="Times New Roman"/>
                <w:sz w:val="22"/>
                <w:szCs w:val="22"/>
              </w:rPr>
              <w:t>0</w:t>
            </w:r>
          </w:p>
        </w:tc>
        <w:tc>
          <w:tcPr>
            <w:tcW w:w="2100" w:type="dxa"/>
            <w:vAlign w:val="center"/>
          </w:tcPr>
          <w:p w14:paraId="5EC568BE" w14:textId="1D76C1CB" w:rsidR="0039122D" w:rsidRDefault="0039122D" w:rsidP="00AC74ED">
            <w:pPr>
              <w:jc w:val="center"/>
              <w:rPr>
                <w:rFonts w:eastAsia="Times New Roman"/>
                <w:sz w:val="22"/>
                <w:szCs w:val="22"/>
              </w:rPr>
            </w:pPr>
            <w:r>
              <w:rPr>
                <w:rFonts w:eastAsia="Times New Roman"/>
                <w:sz w:val="22"/>
                <w:szCs w:val="22"/>
              </w:rPr>
              <w:t>0</w:t>
            </w:r>
          </w:p>
        </w:tc>
      </w:tr>
      <w:tr w:rsidR="00AC74ED" w14:paraId="579DB64D" w14:textId="77777777" w:rsidTr="00AC74ED">
        <w:trPr>
          <w:trHeight w:val="261"/>
          <w:jc w:val="center"/>
        </w:trPr>
        <w:tc>
          <w:tcPr>
            <w:tcW w:w="3461" w:type="dxa"/>
            <w:gridSpan w:val="2"/>
            <w:vAlign w:val="center"/>
          </w:tcPr>
          <w:p w14:paraId="6EE69C7D" w14:textId="0E82F2A5" w:rsidR="0039122D" w:rsidRPr="00AC74ED" w:rsidRDefault="0039122D" w:rsidP="00AC74ED">
            <w:pPr>
              <w:jc w:val="center"/>
              <w:rPr>
                <w:rFonts w:eastAsia="Times New Roman"/>
                <w:b/>
                <w:sz w:val="22"/>
                <w:szCs w:val="22"/>
              </w:rPr>
            </w:pPr>
            <w:r w:rsidRPr="00AC74ED">
              <w:rPr>
                <w:rFonts w:eastAsia="Times New Roman"/>
                <w:b/>
                <w:sz w:val="22"/>
                <w:szCs w:val="22"/>
              </w:rPr>
              <w:t>Time to Heal (Hrs)</w:t>
            </w:r>
          </w:p>
        </w:tc>
        <w:tc>
          <w:tcPr>
            <w:tcW w:w="1869" w:type="dxa"/>
            <w:vAlign w:val="center"/>
          </w:tcPr>
          <w:p w14:paraId="200E61D8" w14:textId="6FF5528C" w:rsidR="0039122D" w:rsidRDefault="0039122D" w:rsidP="00AC74ED">
            <w:pPr>
              <w:jc w:val="center"/>
              <w:rPr>
                <w:rFonts w:eastAsia="Times New Roman"/>
                <w:sz w:val="22"/>
                <w:szCs w:val="22"/>
              </w:rPr>
            </w:pPr>
            <w:r>
              <w:rPr>
                <w:rFonts w:eastAsia="Times New Roman"/>
                <w:sz w:val="22"/>
                <w:szCs w:val="22"/>
              </w:rPr>
              <w:t>30</w:t>
            </w:r>
          </w:p>
        </w:tc>
        <w:tc>
          <w:tcPr>
            <w:tcW w:w="2100" w:type="dxa"/>
            <w:vAlign w:val="center"/>
          </w:tcPr>
          <w:p w14:paraId="62CC6DD0" w14:textId="316CC1D7" w:rsidR="0039122D" w:rsidRDefault="0039122D" w:rsidP="00AC74ED">
            <w:pPr>
              <w:jc w:val="center"/>
              <w:rPr>
                <w:rFonts w:eastAsia="Times New Roman"/>
                <w:sz w:val="22"/>
                <w:szCs w:val="22"/>
              </w:rPr>
            </w:pPr>
            <w:r>
              <w:rPr>
                <w:rFonts w:eastAsia="Times New Roman"/>
                <w:sz w:val="22"/>
                <w:szCs w:val="22"/>
              </w:rPr>
              <w:t>0</w:t>
            </w:r>
          </w:p>
        </w:tc>
      </w:tr>
      <w:tr w:rsidR="00AC74ED" w14:paraId="430A9D84" w14:textId="77777777" w:rsidTr="00AC74ED">
        <w:trPr>
          <w:trHeight w:val="261"/>
          <w:jc w:val="center"/>
        </w:trPr>
        <w:tc>
          <w:tcPr>
            <w:tcW w:w="1721" w:type="dxa"/>
            <w:vMerge w:val="restart"/>
            <w:vAlign w:val="center"/>
          </w:tcPr>
          <w:p w14:paraId="58679DD5" w14:textId="5463002A" w:rsidR="0039122D" w:rsidRPr="00AC74ED" w:rsidRDefault="0039122D" w:rsidP="00AC74ED">
            <w:pPr>
              <w:jc w:val="center"/>
              <w:rPr>
                <w:rFonts w:eastAsia="Times New Roman"/>
                <w:b/>
                <w:sz w:val="22"/>
                <w:szCs w:val="22"/>
              </w:rPr>
            </w:pPr>
            <w:r w:rsidRPr="00AC74ED">
              <w:rPr>
                <w:rFonts w:eastAsia="Times New Roman"/>
                <w:b/>
                <w:sz w:val="22"/>
                <w:szCs w:val="22"/>
              </w:rPr>
              <w:t>Cells in Wound</w:t>
            </w:r>
          </w:p>
        </w:tc>
        <w:tc>
          <w:tcPr>
            <w:tcW w:w="1740" w:type="dxa"/>
            <w:vAlign w:val="center"/>
          </w:tcPr>
          <w:p w14:paraId="1A1EE9DE" w14:textId="750A3C06" w:rsidR="0039122D" w:rsidRPr="00AC74ED" w:rsidRDefault="0039122D" w:rsidP="00AC74ED">
            <w:pPr>
              <w:jc w:val="center"/>
              <w:rPr>
                <w:rFonts w:eastAsia="Times New Roman"/>
                <w:b/>
                <w:sz w:val="22"/>
                <w:szCs w:val="22"/>
              </w:rPr>
            </w:pPr>
            <w:r w:rsidRPr="00AC74ED">
              <w:rPr>
                <w:rFonts w:eastAsia="Times New Roman"/>
                <w:b/>
                <w:sz w:val="22"/>
                <w:szCs w:val="22"/>
              </w:rPr>
              <w:t>IT 1</w:t>
            </w:r>
          </w:p>
        </w:tc>
        <w:tc>
          <w:tcPr>
            <w:tcW w:w="1869" w:type="dxa"/>
            <w:vAlign w:val="center"/>
          </w:tcPr>
          <w:p w14:paraId="2EFEBC4C" w14:textId="35A6E711" w:rsidR="0039122D" w:rsidRDefault="0039122D" w:rsidP="00AC74ED">
            <w:pPr>
              <w:jc w:val="center"/>
              <w:rPr>
                <w:rFonts w:eastAsia="Times New Roman"/>
                <w:sz w:val="22"/>
                <w:szCs w:val="22"/>
              </w:rPr>
            </w:pPr>
            <w:r w:rsidRPr="004D7E1F">
              <w:rPr>
                <w:rFonts w:eastAsia="Times New Roman"/>
                <w:color w:val="000000"/>
                <w:sz w:val="22"/>
                <w:szCs w:val="22"/>
              </w:rPr>
              <w:t>204.4</w:t>
            </w:r>
          </w:p>
        </w:tc>
        <w:tc>
          <w:tcPr>
            <w:tcW w:w="2100" w:type="dxa"/>
            <w:vAlign w:val="center"/>
          </w:tcPr>
          <w:p w14:paraId="7D8A707E" w14:textId="5EFB44F3" w:rsidR="0039122D" w:rsidRDefault="0039122D" w:rsidP="00AC74ED">
            <w:pPr>
              <w:jc w:val="center"/>
              <w:rPr>
                <w:rFonts w:eastAsia="Times New Roman"/>
                <w:sz w:val="22"/>
                <w:szCs w:val="22"/>
              </w:rPr>
            </w:pPr>
            <w:r w:rsidRPr="004D7E1F">
              <w:rPr>
                <w:rFonts w:eastAsia="Times New Roman"/>
                <w:color w:val="000000"/>
                <w:sz w:val="22"/>
                <w:szCs w:val="22"/>
              </w:rPr>
              <w:t>7.3</w:t>
            </w:r>
            <w:r>
              <w:rPr>
                <w:rFonts w:eastAsia="Times New Roman"/>
                <w:color w:val="000000"/>
                <w:sz w:val="22"/>
                <w:szCs w:val="22"/>
              </w:rPr>
              <w:t>2</w:t>
            </w:r>
          </w:p>
        </w:tc>
      </w:tr>
      <w:tr w:rsidR="00AC74ED" w14:paraId="7769C868" w14:textId="77777777" w:rsidTr="00AC74ED">
        <w:trPr>
          <w:trHeight w:val="156"/>
          <w:jc w:val="center"/>
        </w:trPr>
        <w:tc>
          <w:tcPr>
            <w:tcW w:w="1721" w:type="dxa"/>
            <w:vMerge/>
            <w:vAlign w:val="center"/>
          </w:tcPr>
          <w:p w14:paraId="0949A1A8" w14:textId="77777777" w:rsidR="0039122D" w:rsidRPr="00AC74ED" w:rsidRDefault="0039122D" w:rsidP="00AC74ED">
            <w:pPr>
              <w:jc w:val="center"/>
              <w:rPr>
                <w:rFonts w:eastAsia="Times New Roman"/>
                <w:b/>
                <w:sz w:val="22"/>
                <w:szCs w:val="22"/>
              </w:rPr>
            </w:pPr>
          </w:p>
        </w:tc>
        <w:tc>
          <w:tcPr>
            <w:tcW w:w="1740" w:type="dxa"/>
            <w:vAlign w:val="center"/>
          </w:tcPr>
          <w:p w14:paraId="68CB4F32" w14:textId="24AD9A2F" w:rsidR="0039122D" w:rsidRPr="00AC74ED" w:rsidRDefault="0039122D" w:rsidP="00AC74ED">
            <w:pPr>
              <w:jc w:val="center"/>
              <w:rPr>
                <w:rFonts w:eastAsia="Times New Roman"/>
                <w:b/>
                <w:sz w:val="22"/>
                <w:szCs w:val="22"/>
              </w:rPr>
            </w:pPr>
            <w:r w:rsidRPr="00AC74ED">
              <w:rPr>
                <w:rFonts w:eastAsia="Times New Roman"/>
                <w:b/>
                <w:sz w:val="22"/>
                <w:szCs w:val="22"/>
              </w:rPr>
              <w:t>IT 2</w:t>
            </w:r>
          </w:p>
        </w:tc>
        <w:tc>
          <w:tcPr>
            <w:tcW w:w="1869" w:type="dxa"/>
            <w:vAlign w:val="center"/>
          </w:tcPr>
          <w:p w14:paraId="5AAA0E99" w14:textId="68910CF2" w:rsidR="0039122D" w:rsidRDefault="0039122D" w:rsidP="00AC74ED">
            <w:pPr>
              <w:jc w:val="center"/>
              <w:rPr>
                <w:rFonts w:eastAsia="Times New Roman"/>
                <w:sz w:val="22"/>
                <w:szCs w:val="22"/>
              </w:rPr>
            </w:pPr>
            <w:r w:rsidRPr="004D7E1F">
              <w:rPr>
                <w:rFonts w:eastAsia="Times New Roman"/>
                <w:color w:val="000000"/>
                <w:sz w:val="22"/>
                <w:szCs w:val="22"/>
              </w:rPr>
              <w:t>272.8</w:t>
            </w:r>
          </w:p>
        </w:tc>
        <w:tc>
          <w:tcPr>
            <w:tcW w:w="2100" w:type="dxa"/>
            <w:vAlign w:val="center"/>
          </w:tcPr>
          <w:p w14:paraId="48FEF0D4" w14:textId="1FAA849F" w:rsidR="0039122D" w:rsidRDefault="0039122D" w:rsidP="00AC74ED">
            <w:pPr>
              <w:jc w:val="center"/>
              <w:rPr>
                <w:rFonts w:eastAsia="Times New Roman"/>
                <w:sz w:val="22"/>
                <w:szCs w:val="22"/>
              </w:rPr>
            </w:pPr>
            <w:r>
              <w:rPr>
                <w:rFonts w:eastAsia="Times New Roman"/>
                <w:color w:val="000000"/>
                <w:sz w:val="22"/>
                <w:szCs w:val="22"/>
              </w:rPr>
              <w:t>9.93</w:t>
            </w:r>
          </w:p>
        </w:tc>
      </w:tr>
      <w:tr w:rsidR="00AC74ED" w14:paraId="7FB8CFDE" w14:textId="77777777" w:rsidTr="00AC74ED">
        <w:trPr>
          <w:trHeight w:val="156"/>
          <w:jc w:val="center"/>
        </w:trPr>
        <w:tc>
          <w:tcPr>
            <w:tcW w:w="1721" w:type="dxa"/>
            <w:vMerge/>
            <w:vAlign w:val="center"/>
          </w:tcPr>
          <w:p w14:paraId="303A445B" w14:textId="77777777" w:rsidR="0039122D" w:rsidRPr="00AC74ED" w:rsidRDefault="0039122D" w:rsidP="00AC74ED">
            <w:pPr>
              <w:jc w:val="center"/>
              <w:rPr>
                <w:rFonts w:eastAsia="Times New Roman"/>
                <w:b/>
                <w:sz w:val="22"/>
                <w:szCs w:val="22"/>
              </w:rPr>
            </w:pPr>
          </w:p>
        </w:tc>
        <w:tc>
          <w:tcPr>
            <w:tcW w:w="1740" w:type="dxa"/>
            <w:vAlign w:val="center"/>
          </w:tcPr>
          <w:p w14:paraId="465D133A" w14:textId="3300B50C" w:rsidR="0039122D" w:rsidRPr="00AC74ED" w:rsidRDefault="0039122D" w:rsidP="00AC74ED">
            <w:pPr>
              <w:jc w:val="center"/>
              <w:rPr>
                <w:rFonts w:eastAsia="Times New Roman"/>
                <w:b/>
                <w:sz w:val="22"/>
                <w:szCs w:val="22"/>
              </w:rPr>
            </w:pPr>
            <w:r w:rsidRPr="00AC74ED">
              <w:rPr>
                <w:rFonts w:eastAsia="Times New Roman"/>
                <w:b/>
                <w:sz w:val="22"/>
                <w:szCs w:val="22"/>
              </w:rPr>
              <w:t>IT 3</w:t>
            </w:r>
          </w:p>
        </w:tc>
        <w:tc>
          <w:tcPr>
            <w:tcW w:w="1869" w:type="dxa"/>
            <w:vAlign w:val="center"/>
          </w:tcPr>
          <w:p w14:paraId="7BB76C70" w14:textId="6BAE8008" w:rsidR="0039122D" w:rsidRDefault="0039122D" w:rsidP="00AC74ED">
            <w:pPr>
              <w:jc w:val="center"/>
              <w:rPr>
                <w:rFonts w:eastAsia="Times New Roman"/>
                <w:sz w:val="22"/>
                <w:szCs w:val="22"/>
              </w:rPr>
            </w:pPr>
            <w:r>
              <w:rPr>
                <w:rFonts w:eastAsia="Times New Roman"/>
                <w:color w:val="000000"/>
                <w:sz w:val="22"/>
                <w:szCs w:val="22"/>
              </w:rPr>
              <w:t>339</w:t>
            </w:r>
          </w:p>
        </w:tc>
        <w:tc>
          <w:tcPr>
            <w:tcW w:w="2100" w:type="dxa"/>
            <w:vAlign w:val="center"/>
          </w:tcPr>
          <w:p w14:paraId="46C7F2C2" w14:textId="20729C8F" w:rsidR="0039122D" w:rsidRDefault="0039122D" w:rsidP="00AC74ED">
            <w:pPr>
              <w:jc w:val="center"/>
              <w:rPr>
                <w:rFonts w:eastAsia="Times New Roman"/>
                <w:sz w:val="22"/>
                <w:szCs w:val="22"/>
              </w:rPr>
            </w:pPr>
            <w:r>
              <w:rPr>
                <w:rFonts w:eastAsia="Times New Roman"/>
                <w:color w:val="000000"/>
                <w:sz w:val="22"/>
                <w:szCs w:val="22"/>
              </w:rPr>
              <w:t>9.36</w:t>
            </w:r>
          </w:p>
        </w:tc>
      </w:tr>
      <w:tr w:rsidR="00AC74ED" w14:paraId="30D7C9EE" w14:textId="77777777" w:rsidTr="00AC74ED">
        <w:trPr>
          <w:trHeight w:val="156"/>
          <w:jc w:val="center"/>
        </w:trPr>
        <w:tc>
          <w:tcPr>
            <w:tcW w:w="1721" w:type="dxa"/>
            <w:vMerge/>
            <w:vAlign w:val="center"/>
          </w:tcPr>
          <w:p w14:paraId="700B7E38" w14:textId="77777777" w:rsidR="0039122D" w:rsidRPr="00AC74ED" w:rsidRDefault="0039122D" w:rsidP="00AC74ED">
            <w:pPr>
              <w:jc w:val="center"/>
              <w:rPr>
                <w:rFonts w:eastAsia="Times New Roman"/>
                <w:b/>
                <w:sz w:val="22"/>
                <w:szCs w:val="22"/>
              </w:rPr>
            </w:pPr>
          </w:p>
        </w:tc>
        <w:tc>
          <w:tcPr>
            <w:tcW w:w="1740" w:type="dxa"/>
            <w:vAlign w:val="center"/>
          </w:tcPr>
          <w:p w14:paraId="03F60CE1" w14:textId="3D2E5B23" w:rsidR="0039122D" w:rsidRPr="00AC74ED" w:rsidRDefault="0039122D" w:rsidP="00AC74ED">
            <w:pPr>
              <w:jc w:val="center"/>
              <w:rPr>
                <w:rFonts w:eastAsia="Times New Roman"/>
                <w:b/>
                <w:sz w:val="22"/>
                <w:szCs w:val="22"/>
              </w:rPr>
            </w:pPr>
            <w:r w:rsidRPr="00AC74ED">
              <w:rPr>
                <w:rFonts w:eastAsia="Times New Roman"/>
                <w:b/>
                <w:sz w:val="22"/>
                <w:szCs w:val="22"/>
              </w:rPr>
              <w:t>IT 4</w:t>
            </w:r>
          </w:p>
        </w:tc>
        <w:tc>
          <w:tcPr>
            <w:tcW w:w="1869" w:type="dxa"/>
            <w:vAlign w:val="center"/>
          </w:tcPr>
          <w:p w14:paraId="1158C1D3" w14:textId="67ECD1EB" w:rsidR="0039122D" w:rsidRDefault="0039122D" w:rsidP="00AC74ED">
            <w:pPr>
              <w:jc w:val="center"/>
              <w:rPr>
                <w:rFonts w:eastAsia="Times New Roman"/>
                <w:sz w:val="22"/>
                <w:szCs w:val="22"/>
              </w:rPr>
            </w:pPr>
            <w:r w:rsidRPr="004D7E1F">
              <w:rPr>
                <w:rFonts w:eastAsia="Times New Roman"/>
                <w:color w:val="000000"/>
                <w:sz w:val="22"/>
                <w:szCs w:val="22"/>
              </w:rPr>
              <w:t>356.4</w:t>
            </w:r>
          </w:p>
        </w:tc>
        <w:tc>
          <w:tcPr>
            <w:tcW w:w="2100" w:type="dxa"/>
            <w:vAlign w:val="center"/>
          </w:tcPr>
          <w:p w14:paraId="151063F7" w14:textId="033E1884" w:rsidR="0039122D" w:rsidRDefault="0039122D" w:rsidP="00AC74ED">
            <w:pPr>
              <w:jc w:val="center"/>
              <w:rPr>
                <w:rFonts w:eastAsia="Times New Roman"/>
                <w:sz w:val="22"/>
                <w:szCs w:val="22"/>
              </w:rPr>
            </w:pPr>
            <w:r w:rsidRPr="004D7E1F">
              <w:rPr>
                <w:rFonts w:eastAsia="Times New Roman"/>
                <w:color w:val="000000"/>
                <w:sz w:val="22"/>
                <w:szCs w:val="22"/>
              </w:rPr>
              <w:t>9.84</w:t>
            </w:r>
          </w:p>
        </w:tc>
      </w:tr>
      <w:tr w:rsidR="00AC74ED" w14:paraId="79C9DB73" w14:textId="77777777" w:rsidTr="00AC74ED">
        <w:trPr>
          <w:trHeight w:val="156"/>
          <w:jc w:val="center"/>
        </w:trPr>
        <w:tc>
          <w:tcPr>
            <w:tcW w:w="1721" w:type="dxa"/>
            <w:vMerge/>
            <w:vAlign w:val="center"/>
          </w:tcPr>
          <w:p w14:paraId="616A8913" w14:textId="77777777" w:rsidR="0039122D" w:rsidRPr="00AC74ED" w:rsidRDefault="0039122D" w:rsidP="00AC74ED">
            <w:pPr>
              <w:jc w:val="center"/>
              <w:rPr>
                <w:rFonts w:eastAsia="Times New Roman"/>
                <w:b/>
                <w:sz w:val="22"/>
                <w:szCs w:val="22"/>
              </w:rPr>
            </w:pPr>
          </w:p>
        </w:tc>
        <w:tc>
          <w:tcPr>
            <w:tcW w:w="1740" w:type="dxa"/>
            <w:vAlign w:val="center"/>
          </w:tcPr>
          <w:p w14:paraId="4F198108" w14:textId="366B1606" w:rsidR="0039122D" w:rsidRPr="00AC74ED" w:rsidRDefault="0039122D" w:rsidP="00AC74ED">
            <w:pPr>
              <w:jc w:val="center"/>
              <w:rPr>
                <w:rFonts w:eastAsia="Times New Roman"/>
                <w:b/>
                <w:sz w:val="22"/>
                <w:szCs w:val="22"/>
              </w:rPr>
            </w:pPr>
            <w:r w:rsidRPr="00AC74ED">
              <w:rPr>
                <w:rFonts w:eastAsia="Times New Roman"/>
                <w:b/>
                <w:sz w:val="22"/>
                <w:szCs w:val="22"/>
              </w:rPr>
              <w:t>IT 5</w:t>
            </w:r>
          </w:p>
        </w:tc>
        <w:tc>
          <w:tcPr>
            <w:tcW w:w="1869" w:type="dxa"/>
            <w:vAlign w:val="center"/>
          </w:tcPr>
          <w:p w14:paraId="2077F5A9" w14:textId="003F21E6" w:rsidR="0039122D" w:rsidRDefault="0039122D" w:rsidP="00AC74ED">
            <w:pPr>
              <w:jc w:val="center"/>
              <w:rPr>
                <w:rFonts w:eastAsia="Times New Roman"/>
                <w:sz w:val="22"/>
                <w:szCs w:val="22"/>
              </w:rPr>
            </w:pPr>
            <w:r w:rsidRPr="004D7E1F">
              <w:rPr>
                <w:rFonts w:eastAsia="Times New Roman"/>
                <w:color w:val="000000"/>
                <w:sz w:val="22"/>
                <w:szCs w:val="22"/>
              </w:rPr>
              <w:t>399</w:t>
            </w:r>
          </w:p>
        </w:tc>
        <w:tc>
          <w:tcPr>
            <w:tcW w:w="2100" w:type="dxa"/>
            <w:vAlign w:val="center"/>
          </w:tcPr>
          <w:p w14:paraId="3518217F" w14:textId="110432E7" w:rsidR="0039122D" w:rsidRDefault="0039122D" w:rsidP="00AC74ED">
            <w:pPr>
              <w:jc w:val="center"/>
              <w:rPr>
                <w:rFonts w:eastAsia="Times New Roman"/>
                <w:sz w:val="22"/>
                <w:szCs w:val="22"/>
              </w:rPr>
            </w:pPr>
            <w:r>
              <w:rPr>
                <w:rFonts w:eastAsia="Times New Roman"/>
                <w:color w:val="000000"/>
                <w:sz w:val="22"/>
                <w:szCs w:val="22"/>
              </w:rPr>
              <w:t>11.36</w:t>
            </w:r>
          </w:p>
        </w:tc>
      </w:tr>
    </w:tbl>
    <w:p w14:paraId="1D9C4F6A" w14:textId="36E4FFC4" w:rsidR="0039122D" w:rsidRDefault="00AC74ED" w:rsidP="00FD6B37">
      <w:pPr>
        <w:rPr>
          <w:rFonts w:eastAsia="Times New Roman"/>
          <w:sz w:val="22"/>
          <w:szCs w:val="22"/>
        </w:rPr>
      </w:pPr>
      <w:r>
        <w:rPr>
          <w:rFonts w:eastAsia="Times New Roman"/>
          <w:sz w:val="22"/>
          <w:szCs w:val="22"/>
        </w:rPr>
        <w:tab/>
        <w:t>Table 6.1: Averages and Standard Deviations for 0% senescent category</w:t>
      </w:r>
      <w:r w:rsidR="00C15852">
        <w:rPr>
          <w:rFonts w:eastAsia="Times New Roman"/>
          <w:sz w:val="22"/>
          <w:szCs w:val="22"/>
        </w:rPr>
        <w:t>.</w:t>
      </w:r>
    </w:p>
    <w:p w14:paraId="397C1E46" w14:textId="77777777" w:rsidR="00AC74ED" w:rsidRDefault="00AC74ED" w:rsidP="00FD6B37">
      <w:pPr>
        <w:rPr>
          <w:rFonts w:eastAsia="Times New Roman"/>
          <w:sz w:val="22"/>
          <w:szCs w:val="22"/>
        </w:rPr>
      </w:pPr>
    </w:p>
    <w:tbl>
      <w:tblPr>
        <w:tblStyle w:val="TableGrid"/>
        <w:tblW w:w="0" w:type="auto"/>
        <w:jc w:val="center"/>
        <w:tblLook w:val="04A0" w:firstRow="1" w:lastRow="0" w:firstColumn="1" w:lastColumn="0" w:noHBand="0" w:noVBand="1"/>
      </w:tblPr>
      <w:tblGrid>
        <w:gridCol w:w="1721"/>
        <w:gridCol w:w="1740"/>
        <w:gridCol w:w="1869"/>
        <w:gridCol w:w="2100"/>
      </w:tblGrid>
      <w:tr w:rsidR="00AC74ED" w14:paraId="292B3D5A" w14:textId="77777777" w:rsidTr="00D17969">
        <w:trPr>
          <w:trHeight w:val="261"/>
          <w:jc w:val="center"/>
        </w:trPr>
        <w:tc>
          <w:tcPr>
            <w:tcW w:w="3461" w:type="dxa"/>
            <w:gridSpan w:val="2"/>
            <w:vAlign w:val="center"/>
          </w:tcPr>
          <w:p w14:paraId="2997FA23" w14:textId="77777777" w:rsidR="00AC74ED" w:rsidRPr="00AC74ED" w:rsidRDefault="00AC74ED" w:rsidP="00D17969">
            <w:pPr>
              <w:jc w:val="center"/>
              <w:rPr>
                <w:rFonts w:eastAsia="Times New Roman"/>
                <w:b/>
                <w:sz w:val="22"/>
                <w:szCs w:val="22"/>
              </w:rPr>
            </w:pPr>
          </w:p>
        </w:tc>
        <w:tc>
          <w:tcPr>
            <w:tcW w:w="1869" w:type="dxa"/>
            <w:vAlign w:val="center"/>
          </w:tcPr>
          <w:p w14:paraId="4663C8FC" w14:textId="77777777" w:rsidR="00AC74ED" w:rsidRPr="00AC74ED" w:rsidRDefault="00AC74ED" w:rsidP="00D17969">
            <w:pPr>
              <w:jc w:val="center"/>
              <w:rPr>
                <w:rFonts w:eastAsia="Times New Roman"/>
                <w:b/>
                <w:sz w:val="22"/>
                <w:szCs w:val="22"/>
              </w:rPr>
            </w:pPr>
            <w:r w:rsidRPr="00AC74ED">
              <w:rPr>
                <w:rFonts w:eastAsia="Times New Roman"/>
                <w:b/>
                <w:sz w:val="22"/>
                <w:szCs w:val="22"/>
              </w:rPr>
              <w:t>Average</w:t>
            </w:r>
          </w:p>
        </w:tc>
        <w:tc>
          <w:tcPr>
            <w:tcW w:w="2100" w:type="dxa"/>
            <w:vAlign w:val="center"/>
          </w:tcPr>
          <w:p w14:paraId="7D225531" w14:textId="77777777" w:rsidR="00AC74ED" w:rsidRPr="00AC74ED" w:rsidRDefault="00AC74ED" w:rsidP="00D17969">
            <w:pPr>
              <w:jc w:val="center"/>
              <w:rPr>
                <w:rFonts w:eastAsia="Times New Roman"/>
                <w:b/>
                <w:sz w:val="22"/>
                <w:szCs w:val="22"/>
              </w:rPr>
            </w:pPr>
            <w:r w:rsidRPr="00AC74ED">
              <w:rPr>
                <w:rFonts w:eastAsia="Times New Roman"/>
                <w:b/>
                <w:sz w:val="22"/>
                <w:szCs w:val="22"/>
              </w:rPr>
              <w:t>Standard Deviation</w:t>
            </w:r>
          </w:p>
        </w:tc>
      </w:tr>
      <w:tr w:rsidR="00C15852" w14:paraId="5CEA5B1E" w14:textId="77777777" w:rsidTr="00D17969">
        <w:trPr>
          <w:trHeight w:val="261"/>
          <w:jc w:val="center"/>
        </w:trPr>
        <w:tc>
          <w:tcPr>
            <w:tcW w:w="3461" w:type="dxa"/>
            <w:gridSpan w:val="2"/>
            <w:vAlign w:val="center"/>
          </w:tcPr>
          <w:p w14:paraId="7ADD659B" w14:textId="77777777" w:rsidR="00C15852" w:rsidRPr="00AC74ED" w:rsidRDefault="00C15852" w:rsidP="00D17969">
            <w:pPr>
              <w:jc w:val="center"/>
              <w:rPr>
                <w:rFonts w:eastAsia="Times New Roman"/>
                <w:b/>
                <w:sz w:val="22"/>
                <w:szCs w:val="22"/>
              </w:rPr>
            </w:pPr>
            <w:r w:rsidRPr="00AC74ED">
              <w:rPr>
                <w:rFonts w:eastAsia="Times New Roman"/>
                <w:b/>
                <w:sz w:val="22"/>
                <w:szCs w:val="22"/>
              </w:rPr>
              <w:t>% Senescent</w:t>
            </w:r>
          </w:p>
        </w:tc>
        <w:tc>
          <w:tcPr>
            <w:tcW w:w="1869" w:type="dxa"/>
            <w:vAlign w:val="center"/>
          </w:tcPr>
          <w:p w14:paraId="1A8FE931" w14:textId="5D9C2FC9" w:rsidR="00C15852" w:rsidRDefault="00C15852" w:rsidP="00D17969">
            <w:pPr>
              <w:jc w:val="center"/>
              <w:rPr>
                <w:rFonts w:eastAsia="Times New Roman"/>
                <w:sz w:val="22"/>
                <w:szCs w:val="22"/>
              </w:rPr>
            </w:pPr>
            <w:r>
              <w:rPr>
                <w:rFonts w:eastAsia="Times New Roman"/>
                <w:sz w:val="22"/>
                <w:szCs w:val="22"/>
              </w:rPr>
              <w:t>2.74</w:t>
            </w:r>
          </w:p>
        </w:tc>
        <w:tc>
          <w:tcPr>
            <w:tcW w:w="2100" w:type="dxa"/>
            <w:vAlign w:val="center"/>
          </w:tcPr>
          <w:p w14:paraId="1DF1B646" w14:textId="4BE2251C" w:rsidR="00C15852" w:rsidRDefault="00C15852" w:rsidP="00D17969">
            <w:pPr>
              <w:jc w:val="center"/>
              <w:rPr>
                <w:rFonts w:eastAsia="Times New Roman"/>
                <w:sz w:val="22"/>
                <w:szCs w:val="22"/>
              </w:rPr>
            </w:pPr>
            <w:r>
              <w:rPr>
                <w:rFonts w:eastAsia="Times New Roman"/>
                <w:sz w:val="22"/>
                <w:szCs w:val="22"/>
              </w:rPr>
              <w:t>0.06</w:t>
            </w:r>
          </w:p>
        </w:tc>
      </w:tr>
      <w:tr w:rsidR="00C15852" w14:paraId="0AC73341" w14:textId="77777777" w:rsidTr="00D17969">
        <w:trPr>
          <w:trHeight w:val="261"/>
          <w:jc w:val="center"/>
        </w:trPr>
        <w:tc>
          <w:tcPr>
            <w:tcW w:w="3461" w:type="dxa"/>
            <w:gridSpan w:val="2"/>
            <w:vAlign w:val="center"/>
          </w:tcPr>
          <w:p w14:paraId="25B676E0" w14:textId="77777777" w:rsidR="00C15852" w:rsidRPr="00AC74ED" w:rsidRDefault="00C15852" w:rsidP="00D17969">
            <w:pPr>
              <w:jc w:val="center"/>
              <w:rPr>
                <w:rFonts w:eastAsia="Times New Roman"/>
                <w:b/>
                <w:sz w:val="22"/>
                <w:szCs w:val="22"/>
              </w:rPr>
            </w:pPr>
            <w:r w:rsidRPr="00AC74ED">
              <w:rPr>
                <w:rFonts w:eastAsia="Times New Roman"/>
                <w:b/>
                <w:sz w:val="22"/>
                <w:szCs w:val="22"/>
              </w:rPr>
              <w:t>Time to Heal (Hrs)</w:t>
            </w:r>
          </w:p>
        </w:tc>
        <w:tc>
          <w:tcPr>
            <w:tcW w:w="1869" w:type="dxa"/>
            <w:vAlign w:val="center"/>
          </w:tcPr>
          <w:p w14:paraId="63FB3535" w14:textId="3DB67D03" w:rsidR="00C15852" w:rsidRDefault="00C15852" w:rsidP="00D17969">
            <w:pPr>
              <w:jc w:val="center"/>
              <w:rPr>
                <w:rFonts w:eastAsia="Times New Roman"/>
                <w:sz w:val="22"/>
                <w:szCs w:val="22"/>
              </w:rPr>
            </w:pPr>
            <w:r>
              <w:rPr>
                <w:rFonts w:eastAsia="Times New Roman"/>
                <w:sz w:val="22"/>
                <w:szCs w:val="22"/>
              </w:rPr>
              <w:t>34.8</w:t>
            </w:r>
          </w:p>
        </w:tc>
        <w:tc>
          <w:tcPr>
            <w:tcW w:w="2100" w:type="dxa"/>
            <w:vAlign w:val="center"/>
          </w:tcPr>
          <w:p w14:paraId="3735172F" w14:textId="1CE6ADC4" w:rsidR="00C15852" w:rsidRDefault="00C15852" w:rsidP="00D17969">
            <w:pPr>
              <w:jc w:val="center"/>
              <w:rPr>
                <w:rFonts w:eastAsia="Times New Roman"/>
                <w:sz w:val="22"/>
                <w:szCs w:val="22"/>
              </w:rPr>
            </w:pPr>
            <w:r>
              <w:rPr>
                <w:rFonts w:eastAsia="Times New Roman"/>
                <w:sz w:val="22"/>
                <w:szCs w:val="22"/>
              </w:rPr>
              <w:t>1.07</w:t>
            </w:r>
          </w:p>
        </w:tc>
      </w:tr>
      <w:tr w:rsidR="00C15852" w14:paraId="3A4BCD73" w14:textId="77777777" w:rsidTr="00D17969">
        <w:trPr>
          <w:trHeight w:val="261"/>
          <w:jc w:val="center"/>
        </w:trPr>
        <w:tc>
          <w:tcPr>
            <w:tcW w:w="1721" w:type="dxa"/>
            <w:vMerge w:val="restart"/>
            <w:vAlign w:val="center"/>
          </w:tcPr>
          <w:p w14:paraId="1705FB8A" w14:textId="77777777" w:rsidR="00C15852" w:rsidRPr="00AC74ED" w:rsidRDefault="00C15852" w:rsidP="00D17969">
            <w:pPr>
              <w:jc w:val="center"/>
              <w:rPr>
                <w:rFonts w:eastAsia="Times New Roman"/>
                <w:b/>
                <w:sz w:val="22"/>
                <w:szCs w:val="22"/>
              </w:rPr>
            </w:pPr>
            <w:r w:rsidRPr="00AC74ED">
              <w:rPr>
                <w:rFonts w:eastAsia="Times New Roman"/>
                <w:b/>
                <w:sz w:val="22"/>
                <w:szCs w:val="22"/>
              </w:rPr>
              <w:t>Cells in Wound</w:t>
            </w:r>
          </w:p>
        </w:tc>
        <w:tc>
          <w:tcPr>
            <w:tcW w:w="1740" w:type="dxa"/>
            <w:vAlign w:val="center"/>
          </w:tcPr>
          <w:p w14:paraId="5B8F9614" w14:textId="77777777" w:rsidR="00C15852" w:rsidRPr="00AC74ED" w:rsidRDefault="00C15852" w:rsidP="00D17969">
            <w:pPr>
              <w:jc w:val="center"/>
              <w:rPr>
                <w:rFonts w:eastAsia="Times New Roman"/>
                <w:b/>
                <w:sz w:val="22"/>
                <w:szCs w:val="22"/>
              </w:rPr>
            </w:pPr>
            <w:r w:rsidRPr="00AC74ED">
              <w:rPr>
                <w:rFonts w:eastAsia="Times New Roman"/>
                <w:b/>
                <w:sz w:val="22"/>
                <w:szCs w:val="22"/>
              </w:rPr>
              <w:t>IT 1</w:t>
            </w:r>
          </w:p>
        </w:tc>
        <w:tc>
          <w:tcPr>
            <w:tcW w:w="1869" w:type="dxa"/>
            <w:vAlign w:val="center"/>
          </w:tcPr>
          <w:p w14:paraId="2E7D58E8" w14:textId="56517096" w:rsidR="00C15852" w:rsidRDefault="00C15852" w:rsidP="00D17969">
            <w:pPr>
              <w:jc w:val="center"/>
              <w:rPr>
                <w:rFonts w:eastAsia="Times New Roman"/>
                <w:sz w:val="22"/>
                <w:szCs w:val="22"/>
              </w:rPr>
            </w:pPr>
            <w:r>
              <w:rPr>
                <w:rFonts w:eastAsia="Times New Roman"/>
                <w:sz w:val="22"/>
                <w:szCs w:val="22"/>
              </w:rPr>
              <w:t>132</w:t>
            </w:r>
          </w:p>
        </w:tc>
        <w:tc>
          <w:tcPr>
            <w:tcW w:w="2100" w:type="dxa"/>
            <w:vAlign w:val="center"/>
          </w:tcPr>
          <w:p w14:paraId="19C87561" w14:textId="0D59089B" w:rsidR="00C15852" w:rsidRDefault="00C15852" w:rsidP="00D17969">
            <w:pPr>
              <w:jc w:val="center"/>
              <w:rPr>
                <w:rFonts w:eastAsia="Times New Roman"/>
                <w:sz w:val="22"/>
                <w:szCs w:val="22"/>
              </w:rPr>
            </w:pPr>
            <w:r>
              <w:rPr>
                <w:rFonts w:eastAsia="Times New Roman"/>
                <w:sz w:val="22"/>
                <w:szCs w:val="22"/>
              </w:rPr>
              <w:t>7.39</w:t>
            </w:r>
          </w:p>
        </w:tc>
      </w:tr>
      <w:tr w:rsidR="00C15852" w14:paraId="4211DDC6" w14:textId="77777777" w:rsidTr="00D17969">
        <w:trPr>
          <w:trHeight w:val="156"/>
          <w:jc w:val="center"/>
        </w:trPr>
        <w:tc>
          <w:tcPr>
            <w:tcW w:w="1721" w:type="dxa"/>
            <w:vMerge/>
            <w:vAlign w:val="center"/>
          </w:tcPr>
          <w:p w14:paraId="09158BFF" w14:textId="77777777" w:rsidR="00C15852" w:rsidRPr="00AC74ED" w:rsidRDefault="00C15852" w:rsidP="00D17969">
            <w:pPr>
              <w:jc w:val="center"/>
              <w:rPr>
                <w:rFonts w:eastAsia="Times New Roman"/>
                <w:b/>
                <w:sz w:val="22"/>
                <w:szCs w:val="22"/>
              </w:rPr>
            </w:pPr>
          </w:p>
        </w:tc>
        <w:tc>
          <w:tcPr>
            <w:tcW w:w="1740" w:type="dxa"/>
            <w:vAlign w:val="center"/>
          </w:tcPr>
          <w:p w14:paraId="1AA87999" w14:textId="77777777" w:rsidR="00C15852" w:rsidRPr="00AC74ED" w:rsidRDefault="00C15852" w:rsidP="00D17969">
            <w:pPr>
              <w:jc w:val="center"/>
              <w:rPr>
                <w:rFonts w:eastAsia="Times New Roman"/>
                <w:b/>
                <w:sz w:val="22"/>
                <w:szCs w:val="22"/>
              </w:rPr>
            </w:pPr>
            <w:r w:rsidRPr="00AC74ED">
              <w:rPr>
                <w:rFonts w:eastAsia="Times New Roman"/>
                <w:b/>
                <w:sz w:val="22"/>
                <w:szCs w:val="22"/>
              </w:rPr>
              <w:t>IT 2</w:t>
            </w:r>
          </w:p>
        </w:tc>
        <w:tc>
          <w:tcPr>
            <w:tcW w:w="1869" w:type="dxa"/>
            <w:vAlign w:val="center"/>
          </w:tcPr>
          <w:p w14:paraId="4C4DB2C1" w14:textId="2BABDB2E" w:rsidR="00C15852" w:rsidRDefault="00C15852" w:rsidP="00D17969">
            <w:pPr>
              <w:jc w:val="center"/>
              <w:rPr>
                <w:rFonts w:eastAsia="Times New Roman"/>
                <w:sz w:val="22"/>
                <w:szCs w:val="22"/>
              </w:rPr>
            </w:pPr>
            <w:r>
              <w:rPr>
                <w:rFonts w:eastAsia="Times New Roman"/>
                <w:sz w:val="22"/>
                <w:szCs w:val="22"/>
              </w:rPr>
              <w:t>178.4</w:t>
            </w:r>
          </w:p>
        </w:tc>
        <w:tc>
          <w:tcPr>
            <w:tcW w:w="2100" w:type="dxa"/>
            <w:vAlign w:val="center"/>
          </w:tcPr>
          <w:p w14:paraId="5BCF7D96" w14:textId="7B044860" w:rsidR="00C15852" w:rsidRDefault="00C15852" w:rsidP="00D17969">
            <w:pPr>
              <w:jc w:val="center"/>
              <w:rPr>
                <w:rFonts w:eastAsia="Times New Roman"/>
                <w:sz w:val="22"/>
                <w:szCs w:val="22"/>
              </w:rPr>
            </w:pPr>
            <w:r>
              <w:rPr>
                <w:rFonts w:eastAsia="Times New Roman"/>
                <w:sz w:val="22"/>
                <w:szCs w:val="22"/>
              </w:rPr>
              <w:t>9.12</w:t>
            </w:r>
          </w:p>
        </w:tc>
      </w:tr>
      <w:tr w:rsidR="00C15852" w14:paraId="488FD32F" w14:textId="77777777" w:rsidTr="00D17969">
        <w:trPr>
          <w:trHeight w:val="156"/>
          <w:jc w:val="center"/>
        </w:trPr>
        <w:tc>
          <w:tcPr>
            <w:tcW w:w="1721" w:type="dxa"/>
            <w:vMerge/>
            <w:vAlign w:val="center"/>
          </w:tcPr>
          <w:p w14:paraId="4275DF8E" w14:textId="77777777" w:rsidR="00C15852" w:rsidRPr="00AC74ED" w:rsidRDefault="00C15852" w:rsidP="00D17969">
            <w:pPr>
              <w:jc w:val="center"/>
              <w:rPr>
                <w:rFonts w:eastAsia="Times New Roman"/>
                <w:b/>
                <w:sz w:val="22"/>
                <w:szCs w:val="22"/>
              </w:rPr>
            </w:pPr>
          </w:p>
        </w:tc>
        <w:tc>
          <w:tcPr>
            <w:tcW w:w="1740" w:type="dxa"/>
            <w:vAlign w:val="center"/>
          </w:tcPr>
          <w:p w14:paraId="3F0E1045" w14:textId="77777777" w:rsidR="00C15852" w:rsidRPr="00AC74ED" w:rsidRDefault="00C15852" w:rsidP="00D17969">
            <w:pPr>
              <w:jc w:val="center"/>
              <w:rPr>
                <w:rFonts w:eastAsia="Times New Roman"/>
                <w:b/>
                <w:sz w:val="22"/>
                <w:szCs w:val="22"/>
              </w:rPr>
            </w:pPr>
            <w:r w:rsidRPr="00AC74ED">
              <w:rPr>
                <w:rFonts w:eastAsia="Times New Roman"/>
                <w:b/>
                <w:sz w:val="22"/>
                <w:szCs w:val="22"/>
              </w:rPr>
              <w:t>IT 3</w:t>
            </w:r>
          </w:p>
        </w:tc>
        <w:tc>
          <w:tcPr>
            <w:tcW w:w="1869" w:type="dxa"/>
            <w:vAlign w:val="center"/>
          </w:tcPr>
          <w:p w14:paraId="1992FE10" w14:textId="6E5994D1" w:rsidR="00C15852" w:rsidRDefault="00C15852" w:rsidP="00D17969">
            <w:pPr>
              <w:jc w:val="center"/>
              <w:rPr>
                <w:rFonts w:eastAsia="Times New Roman"/>
                <w:sz w:val="22"/>
                <w:szCs w:val="22"/>
              </w:rPr>
            </w:pPr>
            <w:r>
              <w:rPr>
                <w:rFonts w:eastAsia="Times New Roman"/>
                <w:sz w:val="22"/>
                <w:szCs w:val="22"/>
              </w:rPr>
              <w:t>227</w:t>
            </w:r>
          </w:p>
        </w:tc>
        <w:tc>
          <w:tcPr>
            <w:tcW w:w="2100" w:type="dxa"/>
            <w:vAlign w:val="center"/>
          </w:tcPr>
          <w:p w14:paraId="37295ADE" w14:textId="7DAEFF32" w:rsidR="00C15852" w:rsidRDefault="00C15852" w:rsidP="00D17969">
            <w:pPr>
              <w:jc w:val="center"/>
              <w:rPr>
                <w:rFonts w:eastAsia="Times New Roman"/>
                <w:sz w:val="22"/>
                <w:szCs w:val="22"/>
              </w:rPr>
            </w:pPr>
            <w:r>
              <w:rPr>
                <w:rFonts w:eastAsia="Times New Roman"/>
                <w:sz w:val="22"/>
                <w:szCs w:val="22"/>
              </w:rPr>
              <w:t>9.53</w:t>
            </w:r>
          </w:p>
        </w:tc>
      </w:tr>
      <w:tr w:rsidR="00C15852" w14:paraId="47F32D5C" w14:textId="77777777" w:rsidTr="00D17969">
        <w:trPr>
          <w:trHeight w:val="156"/>
          <w:jc w:val="center"/>
        </w:trPr>
        <w:tc>
          <w:tcPr>
            <w:tcW w:w="1721" w:type="dxa"/>
            <w:vMerge/>
            <w:vAlign w:val="center"/>
          </w:tcPr>
          <w:p w14:paraId="50A5986D" w14:textId="77777777" w:rsidR="00C15852" w:rsidRPr="00AC74ED" w:rsidRDefault="00C15852" w:rsidP="00D17969">
            <w:pPr>
              <w:jc w:val="center"/>
              <w:rPr>
                <w:rFonts w:eastAsia="Times New Roman"/>
                <w:b/>
                <w:sz w:val="22"/>
                <w:szCs w:val="22"/>
              </w:rPr>
            </w:pPr>
          </w:p>
        </w:tc>
        <w:tc>
          <w:tcPr>
            <w:tcW w:w="1740" w:type="dxa"/>
            <w:vAlign w:val="center"/>
          </w:tcPr>
          <w:p w14:paraId="7BD56C14" w14:textId="77777777" w:rsidR="00C15852" w:rsidRPr="00AC74ED" w:rsidRDefault="00C15852" w:rsidP="00D17969">
            <w:pPr>
              <w:jc w:val="center"/>
              <w:rPr>
                <w:rFonts w:eastAsia="Times New Roman"/>
                <w:b/>
                <w:sz w:val="22"/>
                <w:szCs w:val="22"/>
              </w:rPr>
            </w:pPr>
            <w:r w:rsidRPr="00AC74ED">
              <w:rPr>
                <w:rFonts w:eastAsia="Times New Roman"/>
                <w:b/>
                <w:sz w:val="22"/>
                <w:szCs w:val="22"/>
              </w:rPr>
              <w:t>IT 4</w:t>
            </w:r>
          </w:p>
        </w:tc>
        <w:tc>
          <w:tcPr>
            <w:tcW w:w="1869" w:type="dxa"/>
            <w:vAlign w:val="center"/>
          </w:tcPr>
          <w:p w14:paraId="45A03D57" w14:textId="3D81294F" w:rsidR="00C15852" w:rsidRDefault="00C15852" w:rsidP="00D17969">
            <w:pPr>
              <w:jc w:val="center"/>
              <w:rPr>
                <w:rFonts w:eastAsia="Times New Roman"/>
                <w:sz w:val="22"/>
                <w:szCs w:val="22"/>
              </w:rPr>
            </w:pPr>
            <w:r>
              <w:rPr>
                <w:rFonts w:eastAsia="Times New Roman"/>
                <w:sz w:val="22"/>
                <w:szCs w:val="22"/>
              </w:rPr>
              <w:t>262.6</w:t>
            </w:r>
          </w:p>
        </w:tc>
        <w:tc>
          <w:tcPr>
            <w:tcW w:w="2100" w:type="dxa"/>
            <w:vAlign w:val="center"/>
          </w:tcPr>
          <w:p w14:paraId="2F5E1909" w14:textId="1F1A9730" w:rsidR="00C15852" w:rsidRDefault="00C15852" w:rsidP="00D17969">
            <w:pPr>
              <w:jc w:val="center"/>
              <w:rPr>
                <w:rFonts w:eastAsia="Times New Roman"/>
                <w:sz w:val="22"/>
                <w:szCs w:val="22"/>
              </w:rPr>
            </w:pPr>
            <w:r>
              <w:rPr>
                <w:rFonts w:eastAsia="Times New Roman"/>
                <w:sz w:val="22"/>
                <w:szCs w:val="22"/>
              </w:rPr>
              <w:t>8.61</w:t>
            </w:r>
          </w:p>
        </w:tc>
      </w:tr>
      <w:tr w:rsidR="00C15852" w14:paraId="4AF704DE" w14:textId="77777777" w:rsidTr="00D17969">
        <w:trPr>
          <w:trHeight w:val="156"/>
          <w:jc w:val="center"/>
        </w:trPr>
        <w:tc>
          <w:tcPr>
            <w:tcW w:w="1721" w:type="dxa"/>
            <w:vMerge/>
            <w:vAlign w:val="center"/>
          </w:tcPr>
          <w:p w14:paraId="571FFA03" w14:textId="77777777" w:rsidR="00C15852" w:rsidRPr="00AC74ED" w:rsidRDefault="00C15852" w:rsidP="00D17969">
            <w:pPr>
              <w:jc w:val="center"/>
              <w:rPr>
                <w:rFonts w:eastAsia="Times New Roman"/>
                <w:b/>
                <w:sz w:val="22"/>
                <w:szCs w:val="22"/>
              </w:rPr>
            </w:pPr>
          </w:p>
        </w:tc>
        <w:tc>
          <w:tcPr>
            <w:tcW w:w="1740" w:type="dxa"/>
            <w:vAlign w:val="center"/>
          </w:tcPr>
          <w:p w14:paraId="00C72BE5" w14:textId="77777777" w:rsidR="00C15852" w:rsidRPr="00AC74ED" w:rsidRDefault="00C15852" w:rsidP="00D17969">
            <w:pPr>
              <w:jc w:val="center"/>
              <w:rPr>
                <w:rFonts w:eastAsia="Times New Roman"/>
                <w:b/>
                <w:sz w:val="22"/>
                <w:szCs w:val="22"/>
              </w:rPr>
            </w:pPr>
            <w:r w:rsidRPr="00AC74ED">
              <w:rPr>
                <w:rFonts w:eastAsia="Times New Roman"/>
                <w:b/>
                <w:sz w:val="22"/>
                <w:szCs w:val="22"/>
              </w:rPr>
              <w:t>IT 5</w:t>
            </w:r>
          </w:p>
        </w:tc>
        <w:tc>
          <w:tcPr>
            <w:tcW w:w="1869" w:type="dxa"/>
            <w:vAlign w:val="center"/>
          </w:tcPr>
          <w:p w14:paraId="73EBABC2" w14:textId="5A26DDF5" w:rsidR="00C15852" w:rsidRDefault="00C15852" w:rsidP="00D17969">
            <w:pPr>
              <w:jc w:val="center"/>
              <w:rPr>
                <w:rFonts w:eastAsia="Times New Roman"/>
                <w:sz w:val="22"/>
                <w:szCs w:val="22"/>
              </w:rPr>
            </w:pPr>
            <w:r>
              <w:rPr>
                <w:rFonts w:eastAsia="Times New Roman"/>
                <w:sz w:val="22"/>
                <w:szCs w:val="22"/>
              </w:rPr>
              <w:t>304.2</w:t>
            </w:r>
          </w:p>
        </w:tc>
        <w:tc>
          <w:tcPr>
            <w:tcW w:w="2100" w:type="dxa"/>
            <w:vAlign w:val="center"/>
          </w:tcPr>
          <w:p w14:paraId="33291AD4" w14:textId="201DF1D2" w:rsidR="00C15852" w:rsidRDefault="00C15852" w:rsidP="00D17969">
            <w:pPr>
              <w:jc w:val="center"/>
              <w:rPr>
                <w:rFonts w:eastAsia="Times New Roman"/>
                <w:sz w:val="22"/>
                <w:szCs w:val="22"/>
              </w:rPr>
            </w:pPr>
            <w:r>
              <w:rPr>
                <w:rFonts w:eastAsia="Times New Roman"/>
                <w:sz w:val="22"/>
                <w:szCs w:val="22"/>
              </w:rPr>
              <w:t>7.95</w:t>
            </w:r>
          </w:p>
        </w:tc>
      </w:tr>
      <w:tr w:rsidR="00C15852" w14:paraId="7D13386A" w14:textId="77777777" w:rsidTr="00AC74ED">
        <w:trPr>
          <w:trHeight w:val="197"/>
          <w:jc w:val="center"/>
        </w:trPr>
        <w:tc>
          <w:tcPr>
            <w:tcW w:w="1721" w:type="dxa"/>
            <w:vMerge/>
            <w:vAlign w:val="center"/>
          </w:tcPr>
          <w:p w14:paraId="097147BB" w14:textId="77777777" w:rsidR="00C15852" w:rsidRPr="00AC74ED" w:rsidRDefault="00C15852" w:rsidP="00D17969">
            <w:pPr>
              <w:jc w:val="center"/>
              <w:rPr>
                <w:rFonts w:eastAsia="Times New Roman"/>
                <w:b/>
                <w:sz w:val="22"/>
                <w:szCs w:val="22"/>
              </w:rPr>
            </w:pPr>
          </w:p>
        </w:tc>
        <w:tc>
          <w:tcPr>
            <w:tcW w:w="1740" w:type="dxa"/>
            <w:vAlign w:val="center"/>
          </w:tcPr>
          <w:p w14:paraId="59D97E0A" w14:textId="26D0F60D" w:rsidR="00C15852" w:rsidRPr="00AC74ED" w:rsidRDefault="00C15852" w:rsidP="00D17969">
            <w:pPr>
              <w:jc w:val="center"/>
              <w:rPr>
                <w:rFonts w:eastAsia="Times New Roman"/>
                <w:b/>
                <w:sz w:val="22"/>
                <w:szCs w:val="22"/>
              </w:rPr>
            </w:pPr>
            <w:r>
              <w:rPr>
                <w:rFonts w:eastAsia="Times New Roman"/>
                <w:b/>
                <w:sz w:val="22"/>
                <w:szCs w:val="22"/>
              </w:rPr>
              <w:t>IT 6</w:t>
            </w:r>
          </w:p>
        </w:tc>
        <w:tc>
          <w:tcPr>
            <w:tcW w:w="1869" w:type="dxa"/>
            <w:vAlign w:val="center"/>
          </w:tcPr>
          <w:p w14:paraId="07C52CD0" w14:textId="37D2DBC2" w:rsidR="00C15852" w:rsidRDefault="00C15852" w:rsidP="00D17969">
            <w:pPr>
              <w:jc w:val="center"/>
              <w:rPr>
                <w:rFonts w:eastAsia="Times New Roman"/>
                <w:sz w:val="22"/>
                <w:szCs w:val="22"/>
              </w:rPr>
            </w:pPr>
            <w:r>
              <w:rPr>
                <w:rFonts w:eastAsia="Times New Roman"/>
                <w:sz w:val="22"/>
                <w:szCs w:val="22"/>
              </w:rPr>
              <w:t>334.5</w:t>
            </w:r>
          </w:p>
        </w:tc>
        <w:tc>
          <w:tcPr>
            <w:tcW w:w="2100" w:type="dxa"/>
            <w:vAlign w:val="center"/>
          </w:tcPr>
          <w:p w14:paraId="3254DF9C" w14:textId="2F456C7B" w:rsidR="00C15852" w:rsidRDefault="00C15852" w:rsidP="00D17969">
            <w:pPr>
              <w:jc w:val="center"/>
              <w:rPr>
                <w:rFonts w:eastAsia="Times New Roman"/>
                <w:sz w:val="22"/>
                <w:szCs w:val="22"/>
              </w:rPr>
            </w:pPr>
            <w:r>
              <w:rPr>
                <w:rFonts w:eastAsia="Times New Roman"/>
                <w:sz w:val="22"/>
                <w:szCs w:val="22"/>
              </w:rPr>
              <w:t>11.40</w:t>
            </w:r>
          </w:p>
        </w:tc>
      </w:tr>
    </w:tbl>
    <w:p w14:paraId="73825D95" w14:textId="0B664620" w:rsidR="00AC74ED" w:rsidRDefault="00C15852" w:rsidP="00FD6B37">
      <w:pPr>
        <w:rPr>
          <w:rFonts w:eastAsia="Times New Roman"/>
          <w:sz w:val="22"/>
          <w:szCs w:val="22"/>
        </w:rPr>
      </w:pPr>
      <w:r>
        <w:rPr>
          <w:rFonts w:eastAsia="Times New Roman"/>
          <w:sz w:val="22"/>
          <w:szCs w:val="22"/>
        </w:rPr>
        <w:tab/>
        <w:t>Table 6.2: Averages and Standard Deviations for 0-5% senescent category.</w:t>
      </w:r>
    </w:p>
    <w:p w14:paraId="155F7DB5" w14:textId="77777777" w:rsidR="00C15852" w:rsidRDefault="00C15852" w:rsidP="00FD6B37">
      <w:pPr>
        <w:rPr>
          <w:rFonts w:eastAsia="Times New Roman"/>
          <w:sz w:val="22"/>
          <w:szCs w:val="22"/>
        </w:rPr>
      </w:pPr>
    </w:p>
    <w:tbl>
      <w:tblPr>
        <w:tblStyle w:val="TableGrid"/>
        <w:tblW w:w="0" w:type="auto"/>
        <w:jc w:val="center"/>
        <w:tblLook w:val="04A0" w:firstRow="1" w:lastRow="0" w:firstColumn="1" w:lastColumn="0" w:noHBand="0" w:noVBand="1"/>
      </w:tblPr>
      <w:tblGrid>
        <w:gridCol w:w="1721"/>
        <w:gridCol w:w="1740"/>
        <w:gridCol w:w="1869"/>
        <w:gridCol w:w="2100"/>
      </w:tblGrid>
      <w:tr w:rsidR="00C15852" w14:paraId="22047C23" w14:textId="77777777" w:rsidTr="00D17969">
        <w:trPr>
          <w:trHeight w:val="261"/>
          <w:jc w:val="center"/>
        </w:trPr>
        <w:tc>
          <w:tcPr>
            <w:tcW w:w="3461" w:type="dxa"/>
            <w:gridSpan w:val="2"/>
            <w:vAlign w:val="center"/>
          </w:tcPr>
          <w:p w14:paraId="7C732D7A" w14:textId="77777777" w:rsidR="00C15852" w:rsidRPr="00AC74ED" w:rsidRDefault="00C15852" w:rsidP="00D17969">
            <w:pPr>
              <w:jc w:val="center"/>
              <w:rPr>
                <w:rFonts w:eastAsia="Times New Roman"/>
                <w:b/>
                <w:sz w:val="22"/>
                <w:szCs w:val="22"/>
              </w:rPr>
            </w:pPr>
          </w:p>
        </w:tc>
        <w:tc>
          <w:tcPr>
            <w:tcW w:w="1869" w:type="dxa"/>
            <w:vAlign w:val="center"/>
          </w:tcPr>
          <w:p w14:paraId="69A491A3" w14:textId="77777777" w:rsidR="00C15852" w:rsidRPr="00AC74ED" w:rsidRDefault="00C15852" w:rsidP="00D17969">
            <w:pPr>
              <w:jc w:val="center"/>
              <w:rPr>
                <w:rFonts w:eastAsia="Times New Roman"/>
                <w:b/>
                <w:sz w:val="22"/>
                <w:szCs w:val="22"/>
              </w:rPr>
            </w:pPr>
            <w:r w:rsidRPr="00AC74ED">
              <w:rPr>
                <w:rFonts w:eastAsia="Times New Roman"/>
                <w:b/>
                <w:sz w:val="22"/>
                <w:szCs w:val="22"/>
              </w:rPr>
              <w:t>Average</w:t>
            </w:r>
          </w:p>
        </w:tc>
        <w:tc>
          <w:tcPr>
            <w:tcW w:w="2100" w:type="dxa"/>
            <w:vAlign w:val="center"/>
          </w:tcPr>
          <w:p w14:paraId="6973FED7" w14:textId="77777777" w:rsidR="00C15852" w:rsidRPr="00AC74ED" w:rsidRDefault="00C15852" w:rsidP="00D17969">
            <w:pPr>
              <w:jc w:val="center"/>
              <w:rPr>
                <w:rFonts w:eastAsia="Times New Roman"/>
                <w:b/>
                <w:sz w:val="22"/>
                <w:szCs w:val="22"/>
              </w:rPr>
            </w:pPr>
            <w:r w:rsidRPr="00AC74ED">
              <w:rPr>
                <w:rFonts w:eastAsia="Times New Roman"/>
                <w:b/>
                <w:sz w:val="22"/>
                <w:szCs w:val="22"/>
              </w:rPr>
              <w:t>Standard Deviation</w:t>
            </w:r>
          </w:p>
        </w:tc>
      </w:tr>
      <w:tr w:rsidR="00C15852" w14:paraId="4DF8D07E" w14:textId="77777777" w:rsidTr="00D17969">
        <w:trPr>
          <w:trHeight w:val="261"/>
          <w:jc w:val="center"/>
        </w:trPr>
        <w:tc>
          <w:tcPr>
            <w:tcW w:w="3461" w:type="dxa"/>
            <w:gridSpan w:val="2"/>
            <w:vAlign w:val="center"/>
          </w:tcPr>
          <w:p w14:paraId="211B1220" w14:textId="77777777" w:rsidR="00C15852" w:rsidRPr="00AC74ED" w:rsidRDefault="00C15852" w:rsidP="00D17969">
            <w:pPr>
              <w:jc w:val="center"/>
              <w:rPr>
                <w:rFonts w:eastAsia="Times New Roman"/>
                <w:b/>
                <w:sz w:val="22"/>
                <w:szCs w:val="22"/>
              </w:rPr>
            </w:pPr>
            <w:r w:rsidRPr="00AC74ED">
              <w:rPr>
                <w:rFonts w:eastAsia="Times New Roman"/>
                <w:b/>
                <w:sz w:val="22"/>
                <w:szCs w:val="22"/>
              </w:rPr>
              <w:t>% Senescent</w:t>
            </w:r>
          </w:p>
        </w:tc>
        <w:tc>
          <w:tcPr>
            <w:tcW w:w="1869" w:type="dxa"/>
            <w:vAlign w:val="center"/>
          </w:tcPr>
          <w:p w14:paraId="26930D13" w14:textId="40FEFD38" w:rsidR="00C15852" w:rsidRDefault="00C15852" w:rsidP="00D17969">
            <w:pPr>
              <w:jc w:val="center"/>
              <w:rPr>
                <w:rFonts w:eastAsia="Times New Roman"/>
                <w:sz w:val="22"/>
                <w:szCs w:val="22"/>
              </w:rPr>
            </w:pPr>
            <w:r>
              <w:rPr>
                <w:rFonts w:eastAsia="Times New Roman"/>
                <w:sz w:val="22"/>
                <w:szCs w:val="22"/>
              </w:rPr>
              <w:t>6.98</w:t>
            </w:r>
          </w:p>
        </w:tc>
        <w:tc>
          <w:tcPr>
            <w:tcW w:w="2100" w:type="dxa"/>
            <w:vAlign w:val="center"/>
          </w:tcPr>
          <w:p w14:paraId="72695543" w14:textId="11451C06" w:rsidR="00C15852" w:rsidRDefault="00C15852" w:rsidP="00D17969">
            <w:pPr>
              <w:jc w:val="center"/>
              <w:rPr>
                <w:rFonts w:eastAsia="Times New Roman"/>
                <w:sz w:val="22"/>
                <w:szCs w:val="22"/>
              </w:rPr>
            </w:pPr>
            <w:r>
              <w:rPr>
                <w:rFonts w:eastAsia="Times New Roman"/>
                <w:sz w:val="22"/>
                <w:szCs w:val="22"/>
              </w:rPr>
              <w:t>0.36</w:t>
            </w:r>
          </w:p>
        </w:tc>
      </w:tr>
      <w:tr w:rsidR="00C15852" w14:paraId="5BFA7460" w14:textId="77777777" w:rsidTr="00D17969">
        <w:trPr>
          <w:trHeight w:val="261"/>
          <w:jc w:val="center"/>
        </w:trPr>
        <w:tc>
          <w:tcPr>
            <w:tcW w:w="3461" w:type="dxa"/>
            <w:gridSpan w:val="2"/>
            <w:vAlign w:val="center"/>
          </w:tcPr>
          <w:p w14:paraId="5D635401" w14:textId="77777777" w:rsidR="00C15852" w:rsidRPr="00AC74ED" w:rsidRDefault="00C15852" w:rsidP="00D17969">
            <w:pPr>
              <w:jc w:val="center"/>
              <w:rPr>
                <w:rFonts w:eastAsia="Times New Roman"/>
                <w:b/>
                <w:sz w:val="22"/>
                <w:szCs w:val="22"/>
              </w:rPr>
            </w:pPr>
            <w:r w:rsidRPr="00AC74ED">
              <w:rPr>
                <w:rFonts w:eastAsia="Times New Roman"/>
                <w:b/>
                <w:sz w:val="22"/>
                <w:szCs w:val="22"/>
              </w:rPr>
              <w:t>Time to Heal (Hrs)</w:t>
            </w:r>
          </w:p>
        </w:tc>
        <w:tc>
          <w:tcPr>
            <w:tcW w:w="1869" w:type="dxa"/>
            <w:vAlign w:val="center"/>
          </w:tcPr>
          <w:p w14:paraId="469A8939" w14:textId="2350BB05" w:rsidR="00C15852" w:rsidRDefault="00C15852" w:rsidP="00D17969">
            <w:pPr>
              <w:jc w:val="center"/>
              <w:rPr>
                <w:rFonts w:eastAsia="Times New Roman"/>
                <w:sz w:val="22"/>
                <w:szCs w:val="22"/>
              </w:rPr>
            </w:pPr>
            <w:r>
              <w:rPr>
                <w:rFonts w:eastAsia="Times New Roman"/>
                <w:sz w:val="22"/>
                <w:szCs w:val="22"/>
              </w:rPr>
              <w:t>39.6</w:t>
            </w:r>
          </w:p>
        </w:tc>
        <w:tc>
          <w:tcPr>
            <w:tcW w:w="2100" w:type="dxa"/>
            <w:vAlign w:val="center"/>
          </w:tcPr>
          <w:p w14:paraId="318F27E6" w14:textId="6B236211" w:rsidR="00C15852" w:rsidRDefault="00C15852" w:rsidP="00D17969">
            <w:pPr>
              <w:jc w:val="center"/>
              <w:rPr>
                <w:rFonts w:eastAsia="Times New Roman"/>
                <w:sz w:val="22"/>
                <w:szCs w:val="22"/>
              </w:rPr>
            </w:pPr>
            <w:r>
              <w:rPr>
                <w:rFonts w:eastAsia="Times New Roman"/>
                <w:sz w:val="22"/>
                <w:szCs w:val="22"/>
              </w:rPr>
              <w:t>1.31</w:t>
            </w:r>
          </w:p>
        </w:tc>
      </w:tr>
      <w:tr w:rsidR="00C15852" w14:paraId="66835384" w14:textId="77777777" w:rsidTr="00D17969">
        <w:trPr>
          <w:trHeight w:val="261"/>
          <w:jc w:val="center"/>
        </w:trPr>
        <w:tc>
          <w:tcPr>
            <w:tcW w:w="1721" w:type="dxa"/>
            <w:vMerge w:val="restart"/>
            <w:vAlign w:val="center"/>
          </w:tcPr>
          <w:p w14:paraId="324F6E34" w14:textId="77777777" w:rsidR="00C15852" w:rsidRPr="00AC74ED" w:rsidRDefault="00C15852" w:rsidP="00D17969">
            <w:pPr>
              <w:jc w:val="center"/>
              <w:rPr>
                <w:rFonts w:eastAsia="Times New Roman"/>
                <w:b/>
                <w:sz w:val="22"/>
                <w:szCs w:val="22"/>
              </w:rPr>
            </w:pPr>
            <w:r w:rsidRPr="00AC74ED">
              <w:rPr>
                <w:rFonts w:eastAsia="Times New Roman"/>
                <w:b/>
                <w:sz w:val="22"/>
                <w:szCs w:val="22"/>
              </w:rPr>
              <w:t>Cells in Wound</w:t>
            </w:r>
          </w:p>
        </w:tc>
        <w:tc>
          <w:tcPr>
            <w:tcW w:w="1740" w:type="dxa"/>
            <w:vAlign w:val="center"/>
          </w:tcPr>
          <w:p w14:paraId="2C4386E0" w14:textId="77777777" w:rsidR="00C15852" w:rsidRPr="00AC74ED" w:rsidRDefault="00C15852" w:rsidP="00D17969">
            <w:pPr>
              <w:jc w:val="center"/>
              <w:rPr>
                <w:rFonts w:eastAsia="Times New Roman"/>
                <w:b/>
                <w:sz w:val="22"/>
                <w:szCs w:val="22"/>
              </w:rPr>
            </w:pPr>
            <w:r w:rsidRPr="00AC74ED">
              <w:rPr>
                <w:rFonts w:eastAsia="Times New Roman"/>
                <w:b/>
                <w:sz w:val="22"/>
                <w:szCs w:val="22"/>
              </w:rPr>
              <w:t>IT 1</w:t>
            </w:r>
          </w:p>
        </w:tc>
        <w:tc>
          <w:tcPr>
            <w:tcW w:w="1869" w:type="dxa"/>
            <w:vAlign w:val="center"/>
          </w:tcPr>
          <w:p w14:paraId="359A0BE1" w14:textId="3915C511" w:rsidR="00C15852" w:rsidRDefault="00C15852" w:rsidP="00D17969">
            <w:pPr>
              <w:jc w:val="center"/>
              <w:rPr>
                <w:rFonts w:eastAsia="Times New Roman"/>
                <w:sz w:val="22"/>
                <w:szCs w:val="22"/>
              </w:rPr>
            </w:pPr>
            <w:r>
              <w:rPr>
                <w:rFonts w:eastAsia="Times New Roman"/>
                <w:sz w:val="22"/>
                <w:szCs w:val="22"/>
              </w:rPr>
              <w:t>111.8</w:t>
            </w:r>
          </w:p>
        </w:tc>
        <w:tc>
          <w:tcPr>
            <w:tcW w:w="2100" w:type="dxa"/>
            <w:vAlign w:val="center"/>
          </w:tcPr>
          <w:p w14:paraId="71C67BAB" w14:textId="1335FCF0" w:rsidR="00C15852" w:rsidRDefault="00C15852" w:rsidP="00D17969">
            <w:pPr>
              <w:jc w:val="center"/>
              <w:rPr>
                <w:rFonts w:eastAsia="Times New Roman"/>
                <w:sz w:val="22"/>
                <w:szCs w:val="22"/>
              </w:rPr>
            </w:pPr>
            <w:r>
              <w:rPr>
                <w:rFonts w:eastAsia="Times New Roman"/>
                <w:sz w:val="22"/>
                <w:szCs w:val="22"/>
              </w:rPr>
              <w:t>5.58</w:t>
            </w:r>
          </w:p>
        </w:tc>
      </w:tr>
      <w:tr w:rsidR="00C15852" w14:paraId="0D96D2FA" w14:textId="77777777" w:rsidTr="00D17969">
        <w:trPr>
          <w:trHeight w:val="156"/>
          <w:jc w:val="center"/>
        </w:trPr>
        <w:tc>
          <w:tcPr>
            <w:tcW w:w="1721" w:type="dxa"/>
            <w:vMerge/>
            <w:vAlign w:val="center"/>
          </w:tcPr>
          <w:p w14:paraId="5727EDA8" w14:textId="77777777" w:rsidR="00C15852" w:rsidRPr="00AC74ED" w:rsidRDefault="00C15852" w:rsidP="00D17969">
            <w:pPr>
              <w:jc w:val="center"/>
              <w:rPr>
                <w:rFonts w:eastAsia="Times New Roman"/>
                <w:b/>
                <w:sz w:val="22"/>
                <w:szCs w:val="22"/>
              </w:rPr>
            </w:pPr>
          </w:p>
        </w:tc>
        <w:tc>
          <w:tcPr>
            <w:tcW w:w="1740" w:type="dxa"/>
            <w:vAlign w:val="center"/>
          </w:tcPr>
          <w:p w14:paraId="31D525CA" w14:textId="77777777" w:rsidR="00C15852" w:rsidRPr="00AC74ED" w:rsidRDefault="00C15852" w:rsidP="00D17969">
            <w:pPr>
              <w:jc w:val="center"/>
              <w:rPr>
                <w:rFonts w:eastAsia="Times New Roman"/>
                <w:b/>
                <w:sz w:val="22"/>
                <w:szCs w:val="22"/>
              </w:rPr>
            </w:pPr>
            <w:r w:rsidRPr="00AC74ED">
              <w:rPr>
                <w:rFonts w:eastAsia="Times New Roman"/>
                <w:b/>
                <w:sz w:val="22"/>
                <w:szCs w:val="22"/>
              </w:rPr>
              <w:t>IT 2</w:t>
            </w:r>
          </w:p>
        </w:tc>
        <w:tc>
          <w:tcPr>
            <w:tcW w:w="1869" w:type="dxa"/>
            <w:vAlign w:val="center"/>
          </w:tcPr>
          <w:p w14:paraId="59179577" w14:textId="19353BE9" w:rsidR="00C15852" w:rsidRDefault="00C15852" w:rsidP="00D17969">
            <w:pPr>
              <w:jc w:val="center"/>
              <w:rPr>
                <w:rFonts w:eastAsia="Times New Roman"/>
                <w:sz w:val="22"/>
                <w:szCs w:val="22"/>
              </w:rPr>
            </w:pPr>
            <w:r>
              <w:rPr>
                <w:rFonts w:eastAsia="Times New Roman"/>
                <w:sz w:val="22"/>
                <w:szCs w:val="22"/>
              </w:rPr>
              <w:t>154.4</w:t>
            </w:r>
          </w:p>
        </w:tc>
        <w:tc>
          <w:tcPr>
            <w:tcW w:w="2100" w:type="dxa"/>
            <w:vAlign w:val="center"/>
          </w:tcPr>
          <w:p w14:paraId="78CDE353" w14:textId="2A482061" w:rsidR="00C15852" w:rsidRDefault="00C15852" w:rsidP="00D17969">
            <w:pPr>
              <w:jc w:val="center"/>
              <w:rPr>
                <w:rFonts w:eastAsia="Times New Roman"/>
                <w:sz w:val="22"/>
                <w:szCs w:val="22"/>
              </w:rPr>
            </w:pPr>
            <w:r>
              <w:rPr>
                <w:rFonts w:eastAsia="Times New Roman"/>
                <w:sz w:val="22"/>
                <w:szCs w:val="22"/>
              </w:rPr>
              <w:t>13.04</w:t>
            </w:r>
          </w:p>
        </w:tc>
      </w:tr>
      <w:tr w:rsidR="00C15852" w14:paraId="15578CDA" w14:textId="77777777" w:rsidTr="00D17969">
        <w:trPr>
          <w:trHeight w:val="156"/>
          <w:jc w:val="center"/>
        </w:trPr>
        <w:tc>
          <w:tcPr>
            <w:tcW w:w="1721" w:type="dxa"/>
            <w:vMerge/>
            <w:vAlign w:val="center"/>
          </w:tcPr>
          <w:p w14:paraId="6E2882FB" w14:textId="77777777" w:rsidR="00C15852" w:rsidRPr="00AC74ED" w:rsidRDefault="00C15852" w:rsidP="00D17969">
            <w:pPr>
              <w:jc w:val="center"/>
              <w:rPr>
                <w:rFonts w:eastAsia="Times New Roman"/>
                <w:b/>
                <w:sz w:val="22"/>
                <w:szCs w:val="22"/>
              </w:rPr>
            </w:pPr>
          </w:p>
        </w:tc>
        <w:tc>
          <w:tcPr>
            <w:tcW w:w="1740" w:type="dxa"/>
            <w:vAlign w:val="center"/>
          </w:tcPr>
          <w:p w14:paraId="2335BFEF" w14:textId="77777777" w:rsidR="00C15852" w:rsidRPr="00AC74ED" w:rsidRDefault="00C15852" w:rsidP="00D17969">
            <w:pPr>
              <w:jc w:val="center"/>
              <w:rPr>
                <w:rFonts w:eastAsia="Times New Roman"/>
                <w:b/>
                <w:sz w:val="22"/>
                <w:szCs w:val="22"/>
              </w:rPr>
            </w:pPr>
            <w:r w:rsidRPr="00AC74ED">
              <w:rPr>
                <w:rFonts w:eastAsia="Times New Roman"/>
                <w:b/>
                <w:sz w:val="22"/>
                <w:szCs w:val="22"/>
              </w:rPr>
              <w:t>IT 3</w:t>
            </w:r>
          </w:p>
        </w:tc>
        <w:tc>
          <w:tcPr>
            <w:tcW w:w="1869" w:type="dxa"/>
            <w:vAlign w:val="center"/>
          </w:tcPr>
          <w:p w14:paraId="60110B44" w14:textId="2C0EEEB3" w:rsidR="00C15852" w:rsidRDefault="00C15852" w:rsidP="00D17969">
            <w:pPr>
              <w:jc w:val="center"/>
              <w:rPr>
                <w:rFonts w:eastAsia="Times New Roman"/>
                <w:sz w:val="22"/>
                <w:szCs w:val="22"/>
              </w:rPr>
            </w:pPr>
            <w:r>
              <w:rPr>
                <w:rFonts w:eastAsia="Times New Roman"/>
                <w:sz w:val="22"/>
                <w:szCs w:val="22"/>
              </w:rPr>
              <w:t>190.4</w:t>
            </w:r>
          </w:p>
        </w:tc>
        <w:tc>
          <w:tcPr>
            <w:tcW w:w="2100" w:type="dxa"/>
            <w:vAlign w:val="center"/>
          </w:tcPr>
          <w:p w14:paraId="08EA0892" w14:textId="53E80B1D" w:rsidR="00C15852" w:rsidRDefault="00C15852" w:rsidP="00D17969">
            <w:pPr>
              <w:jc w:val="center"/>
              <w:rPr>
                <w:rFonts w:eastAsia="Times New Roman"/>
                <w:sz w:val="22"/>
                <w:szCs w:val="22"/>
              </w:rPr>
            </w:pPr>
            <w:r>
              <w:rPr>
                <w:rFonts w:eastAsia="Times New Roman"/>
                <w:sz w:val="22"/>
                <w:szCs w:val="22"/>
              </w:rPr>
              <w:t>12.53</w:t>
            </w:r>
          </w:p>
        </w:tc>
      </w:tr>
      <w:tr w:rsidR="00C15852" w14:paraId="2B9824D0" w14:textId="77777777" w:rsidTr="00D17969">
        <w:trPr>
          <w:trHeight w:val="156"/>
          <w:jc w:val="center"/>
        </w:trPr>
        <w:tc>
          <w:tcPr>
            <w:tcW w:w="1721" w:type="dxa"/>
            <w:vMerge/>
            <w:vAlign w:val="center"/>
          </w:tcPr>
          <w:p w14:paraId="5AC3496E" w14:textId="77777777" w:rsidR="00C15852" w:rsidRPr="00AC74ED" w:rsidRDefault="00C15852" w:rsidP="00D17969">
            <w:pPr>
              <w:jc w:val="center"/>
              <w:rPr>
                <w:rFonts w:eastAsia="Times New Roman"/>
                <w:b/>
                <w:sz w:val="22"/>
                <w:szCs w:val="22"/>
              </w:rPr>
            </w:pPr>
          </w:p>
        </w:tc>
        <w:tc>
          <w:tcPr>
            <w:tcW w:w="1740" w:type="dxa"/>
            <w:vAlign w:val="center"/>
          </w:tcPr>
          <w:p w14:paraId="10E4F0AF" w14:textId="77777777" w:rsidR="00C15852" w:rsidRPr="00AC74ED" w:rsidRDefault="00C15852" w:rsidP="00D17969">
            <w:pPr>
              <w:jc w:val="center"/>
              <w:rPr>
                <w:rFonts w:eastAsia="Times New Roman"/>
                <w:b/>
                <w:sz w:val="22"/>
                <w:szCs w:val="22"/>
              </w:rPr>
            </w:pPr>
            <w:r w:rsidRPr="00AC74ED">
              <w:rPr>
                <w:rFonts w:eastAsia="Times New Roman"/>
                <w:b/>
                <w:sz w:val="22"/>
                <w:szCs w:val="22"/>
              </w:rPr>
              <w:t>IT 4</w:t>
            </w:r>
          </w:p>
        </w:tc>
        <w:tc>
          <w:tcPr>
            <w:tcW w:w="1869" w:type="dxa"/>
            <w:vAlign w:val="center"/>
          </w:tcPr>
          <w:p w14:paraId="39F21662" w14:textId="07FF3952" w:rsidR="00C15852" w:rsidRDefault="00C15852" w:rsidP="00D17969">
            <w:pPr>
              <w:jc w:val="center"/>
              <w:rPr>
                <w:rFonts w:eastAsia="Times New Roman"/>
                <w:sz w:val="22"/>
                <w:szCs w:val="22"/>
              </w:rPr>
            </w:pPr>
            <w:r>
              <w:rPr>
                <w:rFonts w:eastAsia="Times New Roman"/>
                <w:sz w:val="22"/>
                <w:szCs w:val="22"/>
              </w:rPr>
              <w:t>206</w:t>
            </w:r>
          </w:p>
        </w:tc>
        <w:tc>
          <w:tcPr>
            <w:tcW w:w="2100" w:type="dxa"/>
            <w:vAlign w:val="center"/>
          </w:tcPr>
          <w:p w14:paraId="175178E8" w14:textId="6546B3D6" w:rsidR="00C15852" w:rsidRDefault="00C15852" w:rsidP="00D17969">
            <w:pPr>
              <w:jc w:val="center"/>
              <w:rPr>
                <w:rFonts w:eastAsia="Times New Roman"/>
                <w:sz w:val="22"/>
                <w:szCs w:val="22"/>
              </w:rPr>
            </w:pPr>
            <w:r>
              <w:rPr>
                <w:rFonts w:eastAsia="Times New Roman"/>
                <w:sz w:val="22"/>
                <w:szCs w:val="22"/>
              </w:rPr>
              <w:t>10.93</w:t>
            </w:r>
          </w:p>
        </w:tc>
      </w:tr>
      <w:tr w:rsidR="00C15852" w14:paraId="54D35430" w14:textId="77777777" w:rsidTr="00D17969">
        <w:trPr>
          <w:trHeight w:val="156"/>
          <w:jc w:val="center"/>
        </w:trPr>
        <w:tc>
          <w:tcPr>
            <w:tcW w:w="1721" w:type="dxa"/>
            <w:vMerge/>
            <w:vAlign w:val="center"/>
          </w:tcPr>
          <w:p w14:paraId="06C912D0" w14:textId="77777777" w:rsidR="00C15852" w:rsidRPr="00AC74ED" w:rsidRDefault="00C15852" w:rsidP="00D17969">
            <w:pPr>
              <w:jc w:val="center"/>
              <w:rPr>
                <w:rFonts w:eastAsia="Times New Roman"/>
                <w:b/>
                <w:sz w:val="22"/>
                <w:szCs w:val="22"/>
              </w:rPr>
            </w:pPr>
          </w:p>
        </w:tc>
        <w:tc>
          <w:tcPr>
            <w:tcW w:w="1740" w:type="dxa"/>
            <w:vAlign w:val="center"/>
          </w:tcPr>
          <w:p w14:paraId="6AE36178" w14:textId="77777777" w:rsidR="00C15852" w:rsidRPr="00AC74ED" w:rsidRDefault="00C15852" w:rsidP="00D17969">
            <w:pPr>
              <w:jc w:val="center"/>
              <w:rPr>
                <w:rFonts w:eastAsia="Times New Roman"/>
                <w:b/>
                <w:sz w:val="22"/>
                <w:szCs w:val="22"/>
              </w:rPr>
            </w:pPr>
            <w:r w:rsidRPr="00AC74ED">
              <w:rPr>
                <w:rFonts w:eastAsia="Times New Roman"/>
                <w:b/>
                <w:sz w:val="22"/>
                <w:szCs w:val="22"/>
              </w:rPr>
              <w:t>IT 5</w:t>
            </w:r>
          </w:p>
        </w:tc>
        <w:tc>
          <w:tcPr>
            <w:tcW w:w="1869" w:type="dxa"/>
            <w:vAlign w:val="center"/>
          </w:tcPr>
          <w:p w14:paraId="301F235E" w14:textId="646E09A8" w:rsidR="00C15852" w:rsidRDefault="00C15852" w:rsidP="00D17969">
            <w:pPr>
              <w:jc w:val="center"/>
              <w:rPr>
                <w:rFonts w:eastAsia="Times New Roman"/>
                <w:sz w:val="22"/>
                <w:szCs w:val="22"/>
              </w:rPr>
            </w:pPr>
            <w:r>
              <w:rPr>
                <w:rFonts w:eastAsia="Times New Roman"/>
                <w:sz w:val="22"/>
                <w:szCs w:val="22"/>
              </w:rPr>
              <w:t>249.4</w:t>
            </w:r>
          </w:p>
        </w:tc>
        <w:tc>
          <w:tcPr>
            <w:tcW w:w="2100" w:type="dxa"/>
            <w:vAlign w:val="center"/>
          </w:tcPr>
          <w:p w14:paraId="359CA0D8" w14:textId="6C7567F7" w:rsidR="00C15852" w:rsidRDefault="00C15852" w:rsidP="00D17969">
            <w:pPr>
              <w:jc w:val="center"/>
              <w:rPr>
                <w:rFonts w:eastAsia="Times New Roman"/>
                <w:sz w:val="22"/>
                <w:szCs w:val="22"/>
              </w:rPr>
            </w:pPr>
            <w:r>
              <w:rPr>
                <w:rFonts w:eastAsia="Times New Roman"/>
                <w:sz w:val="22"/>
                <w:szCs w:val="22"/>
              </w:rPr>
              <w:t>9.74</w:t>
            </w:r>
          </w:p>
        </w:tc>
      </w:tr>
      <w:tr w:rsidR="00C15852" w14:paraId="20985A4A" w14:textId="77777777" w:rsidTr="00D17969">
        <w:trPr>
          <w:trHeight w:val="197"/>
          <w:jc w:val="center"/>
        </w:trPr>
        <w:tc>
          <w:tcPr>
            <w:tcW w:w="1721" w:type="dxa"/>
            <w:vMerge/>
            <w:vAlign w:val="center"/>
          </w:tcPr>
          <w:p w14:paraId="4A51877C" w14:textId="77777777" w:rsidR="00C15852" w:rsidRPr="00AC74ED" w:rsidRDefault="00C15852" w:rsidP="00D17969">
            <w:pPr>
              <w:jc w:val="center"/>
              <w:rPr>
                <w:rFonts w:eastAsia="Times New Roman"/>
                <w:b/>
                <w:sz w:val="22"/>
                <w:szCs w:val="22"/>
              </w:rPr>
            </w:pPr>
          </w:p>
        </w:tc>
        <w:tc>
          <w:tcPr>
            <w:tcW w:w="1740" w:type="dxa"/>
            <w:vAlign w:val="center"/>
          </w:tcPr>
          <w:p w14:paraId="34C775EA" w14:textId="77777777" w:rsidR="00C15852" w:rsidRPr="00AC74ED" w:rsidRDefault="00C15852" w:rsidP="00D17969">
            <w:pPr>
              <w:jc w:val="center"/>
              <w:rPr>
                <w:rFonts w:eastAsia="Times New Roman"/>
                <w:b/>
                <w:sz w:val="22"/>
                <w:szCs w:val="22"/>
              </w:rPr>
            </w:pPr>
            <w:r>
              <w:rPr>
                <w:rFonts w:eastAsia="Times New Roman"/>
                <w:b/>
                <w:sz w:val="22"/>
                <w:szCs w:val="22"/>
              </w:rPr>
              <w:t>IT 6</w:t>
            </w:r>
          </w:p>
        </w:tc>
        <w:tc>
          <w:tcPr>
            <w:tcW w:w="1869" w:type="dxa"/>
            <w:vAlign w:val="center"/>
          </w:tcPr>
          <w:p w14:paraId="630371FD" w14:textId="6F226B2F" w:rsidR="00C15852" w:rsidRDefault="00C15852" w:rsidP="00D17969">
            <w:pPr>
              <w:jc w:val="center"/>
              <w:rPr>
                <w:rFonts w:eastAsia="Times New Roman"/>
                <w:sz w:val="22"/>
                <w:szCs w:val="22"/>
              </w:rPr>
            </w:pPr>
            <w:r>
              <w:rPr>
                <w:rFonts w:eastAsia="Times New Roman"/>
                <w:sz w:val="22"/>
                <w:szCs w:val="22"/>
              </w:rPr>
              <w:t>302.8</w:t>
            </w:r>
          </w:p>
        </w:tc>
        <w:tc>
          <w:tcPr>
            <w:tcW w:w="2100" w:type="dxa"/>
            <w:vAlign w:val="center"/>
          </w:tcPr>
          <w:p w14:paraId="1638EAE7" w14:textId="1676DF0A" w:rsidR="00C15852" w:rsidRDefault="00C15852" w:rsidP="00D17969">
            <w:pPr>
              <w:jc w:val="center"/>
              <w:rPr>
                <w:rFonts w:eastAsia="Times New Roman"/>
                <w:sz w:val="22"/>
                <w:szCs w:val="22"/>
              </w:rPr>
            </w:pPr>
            <w:r>
              <w:rPr>
                <w:rFonts w:eastAsia="Times New Roman"/>
                <w:sz w:val="22"/>
                <w:szCs w:val="22"/>
              </w:rPr>
              <w:t>12.41</w:t>
            </w:r>
          </w:p>
        </w:tc>
      </w:tr>
      <w:tr w:rsidR="00C15852" w14:paraId="35980C8E" w14:textId="77777777" w:rsidTr="00D17969">
        <w:trPr>
          <w:trHeight w:val="197"/>
          <w:jc w:val="center"/>
        </w:trPr>
        <w:tc>
          <w:tcPr>
            <w:tcW w:w="1721" w:type="dxa"/>
            <w:vMerge/>
            <w:vAlign w:val="center"/>
          </w:tcPr>
          <w:p w14:paraId="211F5477" w14:textId="77777777" w:rsidR="00C15852" w:rsidRPr="00AC74ED" w:rsidRDefault="00C15852" w:rsidP="00D17969">
            <w:pPr>
              <w:jc w:val="center"/>
              <w:rPr>
                <w:rFonts w:eastAsia="Times New Roman"/>
                <w:b/>
                <w:sz w:val="22"/>
                <w:szCs w:val="22"/>
              </w:rPr>
            </w:pPr>
          </w:p>
        </w:tc>
        <w:tc>
          <w:tcPr>
            <w:tcW w:w="1740" w:type="dxa"/>
            <w:vAlign w:val="center"/>
          </w:tcPr>
          <w:p w14:paraId="49F82DC0" w14:textId="1079CEBD" w:rsidR="00C15852" w:rsidRDefault="00C15852" w:rsidP="00D17969">
            <w:pPr>
              <w:jc w:val="center"/>
              <w:rPr>
                <w:rFonts w:eastAsia="Times New Roman"/>
                <w:b/>
                <w:sz w:val="22"/>
                <w:szCs w:val="22"/>
              </w:rPr>
            </w:pPr>
            <w:r>
              <w:rPr>
                <w:rFonts w:eastAsia="Times New Roman"/>
                <w:b/>
                <w:sz w:val="22"/>
                <w:szCs w:val="22"/>
              </w:rPr>
              <w:t>IT 7</w:t>
            </w:r>
          </w:p>
        </w:tc>
        <w:tc>
          <w:tcPr>
            <w:tcW w:w="1869" w:type="dxa"/>
            <w:vAlign w:val="center"/>
          </w:tcPr>
          <w:p w14:paraId="50FFF464" w14:textId="69574AF0" w:rsidR="00C15852" w:rsidRDefault="00C15852" w:rsidP="00D17969">
            <w:pPr>
              <w:jc w:val="center"/>
              <w:rPr>
                <w:rFonts w:eastAsia="Times New Roman"/>
                <w:sz w:val="22"/>
                <w:szCs w:val="22"/>
              </w:rPr>
            </w:pPr>
            <w:r>
              <w:rPr>
                <w:rFonts w:eastAsia="Times New Roman"/>
                <w:sz w:val="22"/>
                <w:szCs w:val="22"/>
              </w:rPr>
              <w:t>317.67</w:t>
            </w:r>
          </w:p>
        </w:tc>
        <w:tc>
          <w:tcPr>
            <w:tcW w:w="2100" w:type="dxa"/>
            <w:vAlign w:val="center"/>
          </w:tcPr>
          <w:p w14:paraId="064F91C6" w14:textId="54E2BDE4" w:rsidR="00C15852" w:rsidRDefault="00C15852" w:rsidP="00D17969">
            <w:pPr>
              <w:jc w:val="center"/>
              <w:rPr>
                <w:rFonts w:eastAsia="Times New Roman"/>
                <w:sz w:val="22"/>
                <w:szCs w:val="22"/>
              </w:rPr>
            </w:pPr>
            <w:r>
              <w:rPr>
                <w:rFonts w:eastAsia="Times New Roman"/>
                <w:sz w:val="22"/>
                <w:szCs w:val="22"/>
              </w:rPr>
              <w:t>15.31</w:t>
            </w:r>
          </w:p>
        </w:tc>
      </w:tr>
    </w:tbl>
    <w:p w14:paraId="1666AFCE" w14:textId="70EA44EA" w:rsidR="00C15852" w:rsidRDefault="00C15852" w:rsidP="00FD6B37">
      <w:pPr>
        <w:rPr>
          <w:rFonts w:eastAsia="Times New Roman"/>
          <w:sz w:val="22"/>
          <w:szCs w:val="22"/>
        </w:rPr>
      </w:pPr>
      <w:r>
        <w:rPr>
          <w:rFonts w:eastAsia="Times New Roman"/>
          <w:sz w:val="22"/>
          <w:szCs w:val="22"/>
        </w:rPr>
        <w:tab/>
        <w:t>Table 6.3: Averages and Standard Deviations for 5-10% senescent category.</w:t>
      </w:r>
    </w:p>
    <w:p w14:paraId="199BB277" w14:textId="77777777" w:rsidR="00C15852" w:rsidRDefault="00C15852" w:rsidP="00FD6B37">
      <w:pPr>
        <w:rPr>
          <w:rFonts w:eastAsia="Times New Roman"/>
          <w:sz w:val="22"/>
          <w:szCs w:val="22"/>
        </w:rPr>
      </w:pPr>
    </w:p>
    <w:tbl>
      <w:tblPr>
        <w:tblStyle w:val="TableGrid"/>
        <w:tblW w:w="0" w:type="auto"/>
        <w:jc w:val="center"/>
        <w:tblLook w:val="04A0" w:firstRow="1" w:lastRow="0" w:firstColumn="1" w:lastColumn="0" w:noHBand="0" w:noVBand="1"/>
      </w:tblPr>
      <w:tblGrid>
        <w:gridCol w:w="1721"/>
        <w:gridCol w:w="1740"/>
        <w:gridCol w:w="1869"/>
        <w:gridCol w:w="2100"/>
      </w:tblGrid>
      <w:tr w:rsidR="00C15852" w14:paraId="400560E7" w14:textId="77777777" w:rsidTr="00D17969">
        <w:trPr>
          <w:trHeight w:val="261"/>
          <w:jc w:val="center"/>
        </w:trPr>
        <w:tc>
          <w:tcPr>
            <w:tcW w:w="3461" w:type="dxa"/>
            <w:gridSpan w:val="2"/>
            <w:vAlign w:val="center"/>
          </w:tcPr>
          <w:p w14:paraId="35A8A61E" w14:textId="77777777" w:rsidR="00C15852" w:rsidRPr="00AC74ED" w:rsidRDefault="00C15852" w:rsidP="00D17969">
            <w:pPr>
              <w:jc w:val="center"/>
              <w:rPr>
                <w:rFonts w:eastAsia="Times New Roman"/>
                <w:b/>
                <w:sz w:val="22"/>
                <w:szCs w:val="22"/>
              </w:rPr>
            </w:pPr>
          </w:p>
        </w:tc>
        <w:tc>
          <w:tcPr>
            <w:tcW w:w="1869" w:type="dxa"/>
            <w:vAlign w:val="center"/>
          </w:tcPr>
          <w:p w14:paraId="21F9973B" w14:textId="77777777" w:rsidR="00C15852" w:rsidRPr="00AC74ED" w:rsidRDefault="00C15852" w:rsidP="00D17969">
            <w:pPr>
              <w:jc w:val="center"/>
              <w:rPr>
                <w:rFonts w:eastAsia="Times New Roman"/>
                <w:b/>
                <w:sz w:val="22"/>
                <w:szCs w:val="22"/>
              </w:rPr>
            </w:pPr>
            <w:r w:rsidRPr="00AC74ED">
              <w:rPr>
                <w:rFonts w:eastAsia="Times New Roman"/>
                <w:b/>
                <w:sz w:val="22"/>
                <w:szCs w:val="22"/>
              </w:rPr>
              <w:t>Average</w:t>
            </w:r>
          </w:p>
        </w:tc>
        <w:tc>
          <w:tcPr>
            <w:tcW w:w="2100" w:type="dxa"/>
            <w:vAlign w:val="center"/>
          </w:tcPr>
          <w:p w14:paraId="7F2B6D19" w14:textId="77777777" w:rsidR="00C15852" w:rsidRPr="00AC74ED" w:rsidRDefault="00C15852" w:rsidP="00D17969">
            <w:pPr>
              <w:jc w:val="center"/>
              <w:rPr>
                <w:rFonts w:eastAsia="Times New Roman"/>
                <w:b/>
                <w:sz w:val="22"/>
                <w:szCs w:val="22"/>
              </w:rPr>
            </w:pPr>
            <w:r w:rsidRPr="00AC74ED">
              <w:rPr>
                <w:rFonts w:eastAsia="Times New Roman"/>
                <w:b/>
                <w:sz w:val="22"/>
                <w:szCs w:val="22"/>
              </w:rPr>
              <w:t>Standard Deviation</w:t>
            </w:r>
          </w:p>
        </w:tc>
      </w:tr>
      <w:tr w:rsidR="00D75776" w14:paraId="11B02123" w14:textId="77777777" w:rsidTr="00D17969">
        <w:trPr>
          <w:trHeight w:val="261"/>
          <w:jc w:val="center"/>
        </w:trPr>
        <w:tc>
          <w:tcPr>
            <w:tcW w:w="3461" w:type="dxa"/>
            <w:gridSpan w:val="2"/>
            <w:vAlign w:val="center"/>
          </w:tcPr>
          <w:p w14:paraId="29634B78" w14:textId="77777777" w:rsidR="00D75776" w:rsidRPr="00AC74ED" w:rsidRDefault="00D75776" w:rsidP="00D17969">
            <w:pPr>
              <w:jc w:val="center"/>
              <w:rPr>
                <w:rFonts w:eastAsia="Times New Roman"/>
                <w:b/>
                <w:sz w:val="22"/>
                <w:szCs w:val="22"/>
              </w:rPr>
            </w:pPr>
            <w:r w:rsidRPr="00AC74ED">
              <w:rPr>
                <w:rFonts w:eastAsia="Times New Roman"/>
                <w:b/>
                <w:sz w:val="22"/>
                <w:szCs w:val="22"/>
              </w:rPr>
              <w:t>% Senescent</w:t>
            </w:r>
          </w:p>
        </w:tc>
        <w:tc>
          <w:tcPr>
            <w:tcW w:w="1869" w:type="dxa"/>
            <w:vAlign w:val="center"/>
          </w:tcPr>
          <w:p w14:paraId="6153145B" w14:textId="58A63109" w:rsidR="00D75776" w:rsidRDefault="00D75776" w:rsidP="00D17969">
            <w:pPr>
              <w:jc w:val="center"/>
              <w:rPr>
                <w:rFonts w:eastAsia="Times New Roman"/>
                <w:sz w:val="22"/>
                <w:szCs w:val="22"/>
              </w:rPr>
            </w:pPr>
            <w:r>
              <w:rPr>
                <w:rFonts w:eastAsia="Times New Roman"/>
                <w:sz w:val="22"/>
                <w:szCs w:val="22"/>
              </w:rPr>
              <w:t>12.88</w:t>
            </w:r>
          </w:p>
        </w:tc>
        <w:tc>
          <w:tcPr>
            <w:tcW w:w="2100" w:type="dxa"/>
            <w:vAlign w:val="center"/>
          </w:tcPr>
          <w:p w14:paraId="4B40D820" w14:textId="7AB40F51" w:rsidR="00D75776" w:rsidRDefault="00D75776" w:rsidP="00D17969">
            <w:pPr>
              <w:jc w:val="center"/>
              <w:rPr>
                <w:rFonts w:eastAsia="Times New Roman"/>
                <w:sz w:val="22"/>
                <w:szCs w:val="22"/>
              </w:rPr>
            </w:pPr>
            <w:r>
              <w:rPr>
                <w:rFonts w:eastAsia="Times New Roman"/>
                <w:sz w:val="22"/>
                <w:szCs w:val="22"/>
              </w:rPr>
              <w:t>0.45</w:t>
            </w:r>
          </w:p>
        </w:tc>
      </w:tr>
      <w:tr w:rsidR="00D75776" w14:paraId="442076EE" w14:textId="77777777" w:rsidTr="00D17969">
        <w:trPr>
          <w:trHeight w:val="261"/>
          <w:jc w:val="center"/>
        </w:trPr>
        <w:tc>
          <w:tcPr>
            <w:tcW w:w="3461" w:type="dxa"/>
            <w:gridSpan w:val="2"/>
            <w:vAlign w:val="center"/>
          </w:tcPr>
          <w:p w14:paraId="2CF40991" w14:textId="77777777" w:rsidR="00D75776" w:rsidRPr="00AC74ED" w:rsidRDefault="00D75776" w:rsidP="00D17969">
            <w:pPr>
              <w:jc w:val="center"/>
              <w:rPr>
                <w:rFonts w:eastAsia="Times New Roman"/>
                <w:b/>
                <w:sz w:val="22"/>
                <w:szCs w:val="22"/>
              </w:rPr>
            </w:pPr>
            <w:r w:rsidRPr="00AC74ED">
              <w:rPr>
                <w:rFonts w:eastAsia="Times New Roman"/>
                <w:b/>
                <w:sz w:val="22"/>
                <w:szCs w:val="22"/>
              </w:rPr>
              <w:t>Time to Heal (Hrs)</w:t>
            </w:r>
          </w:p>
        </w:tc>
        <w:tc>
          <w:tcPr>
            <w:tcW w:w="1869" w:type="dxa"/>
            <w:vAlign w:val="center"/>
          </w:tcPr>
          <w:p w14:paraId="291FCEF4" w14:textId="68BC8997" w:rsidR="00D75776" w:rsidRDefault="00D75776" w:rsidP="00D17969">
            <w:pPr>
              <w:jc w:val="center"/>
              <w:rPr>
                <w:rFonts w:eastAsia="Times New Roman"/>
                <w:sz w:val="22"/>
                <w:szCs w:val="22"/>
              </w:rPr>
            </w:pPr>
            <w:r>
              <w:rPr>
                <w:rFonts w:eastAsia="Times New Roman"/>
                <w:sz w:val="22"/>
                <w:szCs w:val="22"/>
              </w:rPr>
              <w:t>44.4</w:t>
            </w:r>
          </w:p>
        </w:tc>
        <w:tc>
          <w:tcPr>
            <w:tcW w:w="2100" w:type="dxa"/>
            <w:vAlign w:val="center"/>
          </w:tcPr>
          <w:p w14:paraId="445320DC" w14:textId="23F746BD" w:rsidR="00D75776" w:rsidRDefault="00D75776" w:rsidP="00D17969">
            <w:pPr>
              <w:jc w:val="center"/>
              <w:rPr>
                <w:rFonts w:eastAsia="Times New Roman"/>
                <w:sz w:val="22"/>
                <w:szCs w:val="22"/>
              </w:rPr>
            </w:pPr>
            <w:r>
              <w:rPr>
                <w:rFonts w:eastAsia="Times New Roman"/>
                <w:sz w:val="22"/>
                <w:szCs w:val="22"/>
              </w:rPr>
              <w:t>1.31</w:t>
            </w:r>
          </w:p>
        </w:tc>
      </w:tr>
      <w:tr w:rsidR="00D75776" w14:paraId="1C0A8314" w14:textId="77777777" w:rsidTr="00D17969">
        <w:trPr>
          <w:trHeight w:val="261"/>
          <w:jc w:val="center"/>
        </w:trPr>
        <w:tc>
          <w:tcPr>
            <w:tcW w:w="1721" w:type="dxa"/>
            <w:vMerge w:val="restart"/>
            <w:vAlign w:val="center"/>
          </w:tcPr>
          <w:p w14:paraId="2C7F6E97" w14:textId="77777777" w:rsidR="00D75776" w:rsidRPr="00AC74ED" w:rsidRDefault="00D75776" w:rsidP="00D17969">
            <w:pPr>
              <w:jc w:val="center"/>
              <w:rPr>
                <w:rFonts w:eastAsia="Times New Roman"/>
                <w:b/>
                <w:sz w:val="22"/>
                <w:szCs w:val="22"/>
              </w:rPr>
            </w:pPr>
            <w:r w:rsidRPr="00AC74ED">
              <w:rPr>
                <w:rFonts w:eastAsia="Times New Roman"/>
                <w:b/>
                <w:sz w:val="22"/>
                <w:szCs w:val="22"/>
              </w:rPr>
              <w:t>Cells in Wound</w:t>
            </w:r>
          </w:p>
        </w:tc>
        <w:tc>
          <w:tcPr>
            <w:tcW w:w="1740" w:type="dxa"/>
            <w:vAlign w:val="center"/>
          </w:tcPr>
          <w:p w14:paraId="2FC26070" w14:textId="77777777" w:rsidR="00D75776" w:rsidRPr="00AC74ED" w:rsidRDefault="00D75776" w:rsidP="00D17969">
            <w:pPr>
              <w:jc w:val="center"/>
              <w:rPr>
                <w:rFonts w:eastAsia="Times New Roman"/>
                <w:b/>
                <w:sz w:val="22"/>
                <w:szCs w:val="22"/>
              </w:rPr>
            </w:pPr>
            <w:r w:rsidRPr="00AC74ED">
              <w:rPr>
                <w:rFonts w:eastAsia="Times New Roman"/>
                <w:b/>
                <w:sz w:val="22"/>
                <w:szCs w:val="22"/>
              </w:rPr>
              <w:t>IT 1</w:t>
            </w:r>
          </w:p>
        </w:tc>
        <w:tc>
          <w:tcPr>
            <w:tcW w:w="1869" w:type="dxa"/>
            <w:vAlign w:val="center"/>
          </w:tcPr>
          <w:p w14:paraId="4EFA6A66" w14:textId="02D43DCD" w:rsidR="00D75776" w:rsidRDefault="00D75776" w:rsidP="00D17969">
            <w:pPr>
              <w:jc w:val="center"/>
              <w:rPr>
                <w:rFonts w:eastAsia="Times New Roman"/>
                <w:sz w:val="22"/>
                <w:szCs w:val="22"/>
              </w:rPr>
            </w:pPr>
            <w:r>
              <w:rPr>
                <w:rFonts w:eastAsia="Times New Roman"/>
                <w:sz w:val="22"/>
                <w:szCs w:val="22"/>
              </w:rPr>
              <w:t>76.8</w:t>
            </w:r>
          </w:p>
        </w:tc>
        <w:tc>
          <w:tcPr>
            <w:tcW w:w="2100" w:type="dxa"/>
            <w:vAlign w:val="center"/>
          </w:tcPr>
          <w:p w14:paraId="77D0B05B" w14:textId="235394BA" w:rsidR="00D75776" w:rsidRDefault="00D75776" w:rsidP="00D17969">
            <w:pPr>
              <w:jc w:val="center"/>
              <w:rPr>
                <w:rFonts w:eastAsia="Times New Roman"/>
                <w:sz w:val="22"/>
                <w:szCs w:val="22"/>
              </w:rPr>
            </w:pPr>
            <w:r>
              <w:rPr>
                <w:rFonts w:eastAsia="Times New Roman"/>
                <w:sz w:val="22"/>
                <w:szCs w:val="22"/>
              </w:rPr>
              <w:t>3.03</w:t>
            </w:r>
          </w:p>
        </w:tc>
      </w:tr>
      <w:tr w:rsidR="00D75776" w14:paraId="222DE19D" w14:textId="77777777" w:rsidTr="00D17969">
        <w:trPr>
          <w:trHeight w:val="156"/>
          <w:jc w:val="center"/>
        </w:trPr>
        <w:tc>
          <w:tcPr>
            <w:tcW w:w="1721" w:type="dxa"/>
            <w:vMerge/>
            <w:vAlign w:val="center"/>
          </w:tcPr>
          <w:p w14:paraId="5A535F05" w14:textId="77777777" w:rsidR="00D75776" w:rsidRPr="00AC74ED" w:rsidRDefault="00D75776" w:rsidP="00D17969">
            <w:pPr>
              <w:jc w:val="center"/>
              <w:rPr>
                <w:rFonts w:eastAsia="Times New Roman"/>
                <w:b/>
                <w:sz w:val="22"/>
                <w:szCs w:val="22"/>
              </w:rPr>
            </w:pPr>
          </w:p>
        </w:tc>
        <w:tc>
          <w:tcPr>
            <w:tcW w:w="1740" w:type="dxa"/>
            <w:vAlign w:val="center"/>
          </w:tcPr>
          <w:p w14:paraId="4B712AF7" w14:textId="77777777" w:rsidR="00D75776" w:rsidRPr="00AC74ED" w:rsidRDefault="00D75776" w:rsidP="00D17969">
            <w:pPr>
              <w:jc w:val="center"/>
              <w:rPr>
                <w:rFonts w:eastAsia="Times New Roman"/>
                <w:b/>
                <w:sz w:val="22"/>
                <w:szCs w:val="22"/>
              </w:rPr>
            </w:pPr>
            <w:r w:rsidRPr="00AC74ED">
              <w:rPr>
                <w:rFonts w:eastAsia="Times New Roman"/>
                <w:b/>
                <w:sz w:val="22"/>
                <w:szCs w:val="22"/>
              </w:rPr>
              <w:t>IT 2</w:t>
            </w:r>
          </w:p>
        </w:tc>
        <w:tc>
          <w:tcPr>
            <w:tcW w:w="1869" w:type="dxa"/>
            <w:vAlign w:val="center"/>
          </w:tcPr>
          <w:p w14:paraId="4F8A3200" w14:textId="587D6057" w:rsidR="00D75776" w:rsidRDefault="00D75776" w:rsidP="00D17969">
            <w:pPr>
              <w:jc w:val="center"/>
              <w:rPr>
                <w:rFonts w:eastAsia="Times New Roman"/>
                <w:sz w:val="22"/>
                <w:szCs w:val="22"/>
              </w:rPr>
            </w:pPr>
            <w:r>
              <w:rPr>
                <w:rFonts w:eastAsia="Times New Roman"/>
                <w:sz w:val="22"/>
                <w:szCs w:val="22"/>
              </w:rPr>
              <w:t>101.8</w:t>
            </w:r>
          </w:p>
        </w:tc>
        <w:tc>
          <w:tcPr>
            <w:tcW w:w="2100" w:type="dxa"/>
            <w:vAlign w:val="center"/>
          </w:tcPr>
          <w:p w14:paraId="03AD15E7" w14:textId="5CE5BFFF" w:rsidR="00D75776" w:rsidRDefault="00D75776" w:rsidP="00D17969">
            <w:pPr>
              <w:jc w:val="center"/>
              <w:rPr>
                <w:rFonts w:eastAsia="Times New Roman"/>
                <w:sz w:val="22"/>
                <w:szCs w:val="22"/>
              </w:rPr>
            </w:pPr>
            <w:r>
              <w:rPr>
                <w:rFonts w:eastAsia="Times New Roman"/>
                <w:sz w:val="22"/>
                <w:szCs w:val="22"/>
              </w:rPr>
              <w:t>2.61</w:t>
            </w:r>
          </w:p>
        </w:tc>
      </w:tr>
      <w:tr w:rsidR="00D75776" w14:paraId="4C12FD77" w14:textId="77777777" w:rsidTr="00D17969">
        <w:trPr>
          <w:trHeight w:val="156"/>
          <w:jc w:val="center"/>
        </w:trPr>
        <w:tc>
          <w:tcPr>
            <w:tcW w:w="1721" w:type="dxa"/>
            <w:vMerge/>
            <w:vAlign w:val="center"/>
          </w:tcPr>
          <w:p w14:paraId="5534FB55" w14:textId="77777777" w:rsidR="00D75776" w:rsidRPr="00AC74ED" w:rsidRDefault="00D75776" w:rsidP="00D17969">
            <w:pPr>
              <w:jc w:val="center"/>
              <w:rPr>
                <w:rFonts w:eastAsia="Times New Roman"/>
                <w:b/>
                <w:sz w:val="22"/>
                <w:szCs w:val="22"/>
              </w:rPr>
            </w:pPr>
          </w:p>
        </w:tc>
        <w:tc>
          <w:tcPr>
            <w:tcW w:w="1740" w:type="dxa"/>
            <w:vAlign w:val="center"/>
          </w:tcPr>
          <w:p w14:paraId="6C9AC7AA" w14:textId="77777777" w:rsidR="00D75776" w:rsidRPr="00AC74ED" w:rsidRDefault="00D75776" w:rsidP="00D17969">
            <w:pPr>
              <w:jc w:val="center"/>
              <w:rPr>
                <w:rFonts w:eastAsia="Times New Roman"/>
                <w:b/>
                <w:sz w:val="22"/>
                <w:szCs w:val="22"/>
              </w:rPr>
            </w:pPr>
            <w:r w:rsidRPr="00AC74ED">
              <w:rPr>
                <w:rFonts w:eastAsia="Times New Roman"/>
                <w:b/>
                <w:sz w:val="22"/>
                <w:szCs w:val="22"/>
              </w:rPr>
              <w:t>IT 3</w:t>
            </w:r>
          </w:p>
        </w:tc>
        <w:tc>
          <w:tcPr>
            <w:tcW w:w="1869" w:type="dxa"/>
            <w:vAlign w:val="center"/>
          </w:tcPr>
          <w:p w14:paraId="08EAB228" w14:textId="75038408" w:rsidR="00D75776" w:rsidRDefault="00D75776" w:rsidP="00D17969">
            <w:pPr>
              <w:jc w:val="center"/>
              <w:rPr>
                <w:rFonts w:eastAsia="Times New Roman"/>
                <w:sz w:val="22"/>
                <w:szCs w:val="22"/>
              </w:rPr>
            </w:pPr>
            <w:r>
              <w:rPr>
                <w:rFonts w:eastAsia="Times New Roman"/>
                <w:sz w:val="22"/>
                <w:szCs w:val="22"/>
              </w:rPr>
              <w:t>125.4</w:t>
            </w:r>
          </w:p>
        </w:tc>
        <w:tc>
          <w:tcPr>
            <w:tcW w:w="2100" w:type="dxa"/>
            <w:vAlign w:val="center"/>
          </w:tcPr>
          <w:p w14:paraId="2EC16380" w14:textId="22ED246A" w:rsidR="00D75776" w:rsidRDefault="00D75776" w:rsidP="00D17969">
            <w:pPr>
              <w:jc w:val="center"/>
              <w:rPr>
                <w:rFonts w:eastAsia="Times New Roman"/>
                <w:sz w:val="22"/>
                <w:szCs w:val="22"/>
              </w:rPr>
            </w:pPr>
            <w:r>
              <w:rPr>
                <w:rFonts w:eastAsia="Times New Roman"/>
                <w:sz w:val="22"/>
                <w:szCs w:val="22"/>
              </w:rPr>
              <w:t>4.64</w:t>
            </w:r>
          </w:p>
        </w:tc>
      </w:tr>
      <w:tr w:rsidR="00D75776" w14:paraId="509BB3E3" w14:textId="77777777" w:rsidTr="00D17969">
        <w:trPr>
          <w:trHeight w:val="156"/>
          <w:jc w:val="center"/>
        </w:trPr>
        <w:tc>
          <w:tcPr>
            <w:tcW w:w="1721" w:type="dxa"/>
            <w:vMerge/>
            <w:vAlign w:val="center"/>
          </w:tcPr>
          <w:p w14:paraId="0F92A184" w14:textId="77777777" w:rsidR="00D75776" w:rsidRPr="00AC74ED" w:rsidRDefault="00D75776" w:rsidP="00D17969">
            <w:pPr>
              <w:jc w:val="center"/>
              <w:rPr>
                <w:rFonts w:eastAsia="Times New Roman"/>
                <w:b/>
                <w:sz w:val="22"/>
                <w:szCs w:val="22"/>
              </w:rPr>
            </w:pPr>
          </w:p>
        </w:tc>
        <w:tc>
          <w:tcPr>
            <w:tcW w:w="1740" w:type="dxa"/>
            <w:vAlign w:val="center"/>
          </w:tcPr>
          <w:p w14:paraId="074AEBEB" w14:textId="77777777" w:rsidR="00D75776" w:rsidRPr="00AC74ED" w:rsidRDefault="00D75776" w:rsidP="00D17969">
            <w:pPr>
              <w:jc w:val="center"/>
              <w:rPr>
                <w:rFonts w:eastAsia="Times New Roman"/>
                <w:b/>
                <w:sz w:val="22"/>
                <w:szCs w:val="22"/>
              </w:rPr>
            </w:pPr>
            <w:r w:rsidRPr="00AC74ED">
              <w:rPr>
                <w:rFonts w:eastAsia="Times New Roman"/>
                <w:b/>
                <w:sz w:val="22"/>
                <w:szCs w:val="22"/>
              </w:rPr>
              <w:t>IT 4</w:t>
            </w:r>
          </w:p>
        </w:tc>
        <w:tc>
          <w:tcPr>
            <w:tcW w:w="1869" w:type="dxa"/>
            <w:vAlign w:val="center"/>
          </w:tcPr>
          <w:p w14:paraId="60495B3B" w14:textId="7E9AB392" w:rsidR="00D75776" w:rsidRDefault="00D75776" w:rsidP="00D17969">
            <w:pPr>
              <w:jc w:val="center"/>
              <w:rPr>
                <w:rFonts w:eastAsia="Times New Roman"/>
                <w:sz w:val="22"/>
                <w:szCs w:val="22"/>
              </w:rPr>
            </w:pPr>
            <w:r>
              <w:rPr>
                <w:rFonts w:eastAsia="Times New Roman"/>
                <w:sz w:val="22"/>
                <w:szCs w:val="22"/>
              </w:rPr>
              <w:t>143</w:t>
            </w:r>
          </w:p>
        </w:tc>
        <w:tc>
          <w:tcPr>
            <w:tcW w:w="2100" w:type="dxa"/>
            <w:vAlign w:val="center"/>
          </w:tcPr>
          <w:p w14:paraId="793DBD7F" w14:textId="0FE7E9AB" w:rsidR="00D75776" w:rsidRDefault="00D75776" w:rsidP="00D17969">
            <w:pPr>
              <w:jc w:val="center"/>
              <w:rPr>
                <w:rFonts w:eastAsia="Times New Roman"/>
                <w:sz w:val="22"/>
                <w:szCs w:val="22"/>
              </w:rPr>
            </w:pPr>
            <w:r>
              <w:rPr>
                <w:rFonts w:eastAsia="Times New Roman"/>
                <w:sz w:val="22"/>
                <w:szCs w:val="22"/>
              </w:rPr>
              <w:t>2.53</w:t>
            </w:r>
          </w:p>
        </w:tc>
      </w:tr>
      <w:tr w:rsidR="00D75776" w14:paraId="1A3AA7E8" w14:textId="77777777" w:rsidTr="00D17969">
        <w:trPr>
          <w:trHeight w:val="156"/>
          <w:jc w:val="center"/>
        </w:trPr>
        <w:tc>
          <w:tcPr>
            <w:tcW w:w="1721" w:type="dxa"/>
            <w:vMerge/>
            <w:vAlign w:val="center"/>
          </w:tcPr>
          <w:p w14:paraId="0050E3F6" w14:textId="77777777" w:rsidR="00D75776" w:rsidRPr="00AC74ED" w:rsidRDefault="00D75776" w:rsidP="00D17969">
            <w:pPr>
              <w:jc w:val="center"/>
              <w:rPr>
                <w:rFonts w:eastAsia="Times New Roman"/>
                <w:b/>
                <w:sz w:val="22"/>
                <w:szCs w:val="22"/>
              </w:rPr>
            </w:pPr>
          </w:p>
        </w:tc>
        <w:tc>
          <w:tcPr>
            <w:tcW w:w="1740" w:type="dxa"/>
            <w:vAlign w:val="center"/>
          </w:tcPr>
          <w:p w14:paraId="3A45F556" w14:textId="77777777" w:rsidR="00D75776" w:rsidRPr="00AC74ED" w:rsidRDefault="00D75776" w:rsidP="00D17969">
            <w:pPr>
              <w:jc w:val="center"/>
              <w:rPr>
                <w:rFonts w:eastAsia="Times New Roman"/>
                <w:b/>
                <w:sz w:val="22"/>
                <w:szCs w:val="22"/>
              </w:rPr>
            </w:pPr>
            <w:r w:rsidRPr="00AC74ED">
              <w:rPr>
                <w:rFonts w:eastAsia="Times New Roman"/>
                <w:b/>
                <w:sz w:val="22"/>
                <w:szCs w:val="22"/>
              </w:rPr>
              <w:t>IT 5</w:t>
            </w:r>
          </w:p>
        </w:tc>
        <w:tc>
          <w:tcPr>
            <w:tcW w:w="1869" w:type="dxa"/>
            <w:vAlign w:val="center"/>
          </w:tcPr>
          <w:p w14:paraId="28E1BB16" w14:textId="4EFC01E3" w:rsidR="00D75776" w:rsidRDefault="00D75776" w:rsidP="00D17969">
            <w:pPr>
              <w:jc w:val="center"/>
              <w:rPr>
                <w:rFonts w:eastAsia="Times New Roman"/>
                <w:sz w:val="22"/>
                <w:szCs w:val="22"/>
              </w:rPr>
            </w:pPr>
            <w:r>
              <w:rPr>
                <w:rFonts w:eastAsia="Times New Roman"/>
                <w:sz w:val="22"/>
                <w:szCs w:val="22"/>
              </w:rPr>
              <w:t>166.8</w:t>
            </w:r>
          </w:p>
        </w:tc>
        <w:tc>
          <w:tcPr>
            <w:tcW w:w="2100" w:type="dxa"/>
            <w:vAlign w:val="center"/>
          </w:tcPr>
          <w:p w14:paraId="76D310DB" w14:textId="34E14738" w:rsidR="00D75776" w:rsidRDefault="00D75776" w:rsidP="00D17969">
            <w:pPr>
              <w:jc w:val="center"/>
              <w:rPr>
                <w:rFonts w:eastAsia="Times New Roman"/>
                <w:sz w:val="22"/>
                <w:szCs w:val="22"/>
              </w:rPr>
            </w:pPr>
            <w:r>
              <w:rPr>
                <w:rFonts w:eastAsia="Times New Roman"/>
                <w:sz w:val="22"/>
                <w:szCs w:val="22"/>
              </w:rPr>
              <w:t>2.88</w:t>
            </w:r>
          </w:p>
        </w:tc>
      </w:tr>
      <w:tr w:rsidR="00D75776" w14:paraId="615B303A" w14:textId="77777777" w:rsidTr="00D17969">
        <w:trPr>
          <w:trHeight w:val="197"/>
          <w:jc w:val="center"/>
        </w:trPr>
        <w:tc>
          <w:tcPr>
            <w:tcW w:w="1721" w:type="dxa"/>
            <w:vMerge/>
            <w:vAlign w:val="center"/>
          </w:tcPr>
          <w:p w14:paraId="57483CFB" w14:textId="77777777" w:rsidR="00D75776" w:rsidRPr="00AC74ED" w:rsidRDefault="00D75776" w:rsidP="00D17969">
            <w:pPr>
              <w:jc w:val="center"/>
              <w:rPr>
                <w:rFonts w:eastAsia="Times New Roman"/>
                <w:b/>
                <w:sz w:val="22"/>
                <w:szCs w:val="22"/>
              </w:rPr>
            </w:pPr>
          </w:p>
        </w:tc>
        <w:tc>
          <w:tcPr>
            <w:tcW w:w="1740" w:type="dxa"/>
            <w:vAlign w:val="center"/>
          </w:tcPr>
          <w:p w14:paraId="095850E3" w14:textId="77777777" w:rsidR="00D75776" w:rsidRPr="00AC74ED" w:rsidRDefault="00D75776" w:rsidP="00D17969">
            <w:pPr>
              <w:jc w:val="center"/>
              <w:rPr>
                <w:rFonts w:eastAsia="Times New Roman"/>
                <w:b/>
                <w:sz w:val="22"/>
                <w:szCs w:val="22"/>
              </w:rPr>
            </w:pPr>
            <w:r>
              <w:rPr>
                <w:rFonts w:eastAsia="Times New Roman"/>
                <w:b/>
                <w:sz w:val="22"/>
                <w:szCs w:val="22"/>
              </w:rPr>
              <w:t>IT 6</w:t>
            </w:r>
          </w:p>
        </w:tc>
        <w:tc>
          <w:tcPr>
            <w:tcW w:w="1869" w:type="dxa"/>
            <w:vAlign w:val="center"/>
          </w:tcPr>
          <w:p w14:paraId="1C23D6EE" w14:textId="4175FC72" w:rsidR="00D75776" w:rsidRDefault="00D75776" w:rsidP="00D17969">
            <w:pPr>
              <w:jc w:val="center"/>
              <w:rPr>
                <w:rFonts w:eastAsia="Times New Roman"/>
                <w:sz w:val="22"/>
                <w:szCs w:val="22"/>
              </w:rPr>
            </w:pPr>
            <w:r>
              <w:rPr>
                <w:rFonts w:eastAsia="Times New Roman"/>
                <w:sz w:val="22"/>
                <w:szCs w:val="22"/>
              </w:rPr>
              <w:t>220.8</w:t>
            </w:r>
          </w:p>
        </w:tc>
        <w:tc>
          <w:tcPr>
            <w:tcW w:w="2100" w:type="dxa"/>
            <w:vAlign w:val="center"/>
          </w:tcPr>
          <w:p w14:paraId="25F9205C" w14:textId="666277BB" w:rsidR="00D75776" w:rsidRDefault="00D75776" w:rsidP="00D17969">
            <w:pPr>
              <w:jc w:val="center"/>
              <w:rPr>
                <w:rFonts w:eastAsia="Times New Roman"/>
                <w:sz w:val="22"/>
                <w:szCs w:val="22"/>
              </w:rPr>
            </w:pPr>
            <w:r>
              <w:rPr>
                <w:rFonts w:eastAsia="Times New Roman"/>
                <w:sz w:val="22"/>
                <w:szCs w:val="22"/>
              </w:rPr>
              <w:t>9.82</w:t>
            </w:r>
          </w:p>
        </w:tc>
      </w:tr>
      <w:tr w:rsidR="00D75776" w14:paraId="425CFF5F" w14:textId="77777777" w:rsidTr="00D17969">
        <w:trPr>
          <w:trHeight w:val="197"/>
          <w:jc w:val="center"/>
        </w:trPr>
        <w:tc>
          <w:tcPr>
            <w:tcW w:w="1721" w:type="dxa"/>
            <w:vMerge/>
            <w:vAlign w:val="center"/>
          </w:tcPr>
          <w:p w14:paraId="1E7729A3" w14:textId="77777777" w:rsidR="00D75776" w:rsidRPr="00AC74ED" w:rsidRDefault="00D75776" w:rsidP="00D17969">
            <w:pPr>
              <w:jc w:val="center"/>
              <w:rPr>
                <w:rFonts w:eastAsia="Times New Roman"/>
                <w:b/>
                <w:sz w:val="22"/>
                <w:szCs w:val="22"/>
              </w:rPr>
            </w:pPr>
          </w:p>
        </w:tc>
        <w:tc>
          <w:tcPr>
            <w:tcW w:w="1740" w:type="dxa"/>
            <w:vAlign w:val="center"/>
          </w:tcPr>
          <w:p w14:paraId="5C850BFC" w14:textId="5C05BF7B" w:rsidR="00D75776" w:rsidRDefault="00D75776" w:rsidP="00D17969">
            <w:pPr>
              <w:jc w:val="center"/>
              <w:rPr>
                <w:rFonts w:eastAsia="Times New Roman"/>
                <w:b/>
                <w:sz w:val="22"/>
                <w:szCs w:val="22"/>
              </w:rPr>
            </w:pPr>
            <w:r>
              <w:rPr>
                <w:rFonts w:eastAsia="Times New Roman"/>
                <w:b/>
                <w:sz w:val="22"/>
                <w:szCs w:val="22"/>
              </w:rPr>
              <w:t>IT 7</w:t>
            </w:r>
          </w:p>
        </w:tc>
        <w:tc>
          <w:tcPr>
            <w:tcW w:w="1869" w:type="dxa"/>
            <w:vAlign w:val="center"/>
          </w:tcPr>
          <w:p w14:paraId="7729A99C" w14:textId="6A98245C" w:rsidR="00D75776" w:rsidRDefault="00D75776" w:rsidP="00D17969">
            <w:pPr>
              <w:jc w:val="center"/>
              <w:rPr>
                <w:rFonts w:eastAsia="Times New Roman"/>
                <w:sz w:val="22"/>
                <w:szCs w:val="22"/>
              </w:rPr>
            </w:pPr>
            <w:r>
              <w:rPr>
                <w:rFonts w:eastAsia="Times New Roman"/>
                <w:sz w:val="22"/>
                <w:szCs w:val="22"/>
              </w:rPr>
              <w:t>235.8</w:t>
            </w:r>
          </w:p>
        </w:tc>
        <w:tc>
          <w:tcPr>
            <w:tcW w:w="2100" w:type="dxa"/>
            <w:vAlign w:val="center"/>
          </w:tcPr>
          <w:p w14:paraId="145CACC7" w14:textId="69B7DF0C" w:rsidR="00D75776" w:rsidRDefault="00D75776" w:rsidP="00D17969">
            <w:pPr>
              <w:jc w:val="center"/>
              <w:rPr>
                <w:rFonts w:eastAsia="Times New Roman"/>
                <w:sz w:val="22"/>
                <w:szCs w:val="22"/>
              </w:rPr>
            </w:pPr>
            <w:r>
              <w:rPr>
                <w:rFonts w:eastAsia="Times New Roman"/>
                <w:sz w:val="22"/>
                <w:szCs w:val="22"/>
              </w:rPr>
              <w:t>9.05</w:t>
            </w:r>
          </w:p>
        </w:tc>
      </w:tr>
      <w:tr w:rsidR="00D75776" w14:paraId="1DEB3B10" w14:textId="77777777" w:rsidTr="00D17969">
        <w:trPr>
          <w:trHeight w:val="197"/>
          <w:jc w:val="center"/>
        </w:trPr>
        <w:tc>
          <w:tcPr>
            <w:tcW w:w="1721" w:type="dxa"/>
            <w:vMerge/>
            <w:vAlign w:val="center"/>
          </w:tcPr>
          <w:p w14:paraId="46E0E761" w14:textId="77777777" w:rsidR="00D75776" w:rsidRPr="00AC74ED" w:rsidRDefault="00D75776" w:rsidP="00D17969">
            <w:pPr>
              <w:jc w:val="center"/>
              <w:rPr>
                <w:rFonts w:eastAsia="Times New Roman"/>
                <w:b/>
                <w:sz w:val="22"/>
                <w:szCs w:val="22"/>
              </w:rPr>
            </w:pPr>
          </w:p>
        </w:tc>
        <w:tc>
          <w:tcPr>
            <w:tcW w:w="1740" w:type="dxa"/>
            <w:vAlign w:val="center"/>
          </w:tcPr>
          <w:p w14:paraId="3D193FB1" w14:textId="638FCA8B" w:rsidR="00D75776" w:rsidRDefault="00D75776" w:rsidP="00D17969">
            <w:pPr>
              <w:jc w:val="center"/>
              <w:rPr>
                <w:rFonts w:eastAsia="Times New Roman"/>
                <w:b/>
                <w:sz w:val="22"/>
                <w:szCs w:val="22"/>
              </w:rPr>
            </w:pPr>
            <w:r>
              <w:rPr>
                <w:rFonts w:eastAsia="Times New Roman"/>
                <w:b/>
                <w:sz w:val="22"/>
                <w:szCs w:val="22"/>
              </w:rPr>
              <w:t>IT 8</w:t>
            </w:r>
          </w:p>
        </w:tc>
        <w:tc>
          <w:tcPr>
            <w:tcW w:w="1869" w:type="dxa"/>
            <w:vAlign w:val="center"/>
          </w:tcPr>
          <w:p w14:paraId="0CAD3FC6" w14:textId="4DF4B257" w:rsidR="00D75776" w:rsidRDefault="00D75776" w:rsidP="00D17969">
            <w:pPr>
              <w:jc w:val="center"/>
              <w:rPr>
                <w:rFonts w:eastAsia="Times New Roman"/>
                <w:sz w:val="22"/>
                <w:szCs w:val="22"/>
              </w:rPr>
            </w:pPr>
            <w:r>
              <w:rPr>
                <w:rFonts w:eastAsia="Times New Roman"/>
                <w:sz w:val="22"/>
                <w:szCs w:val="22"/>
              </w:rPr>
              <w:t>253.5</w:t>
            </w:r>
          </w:p>
        </w:tc>
        <w:tc>
          <w:tcPr>
            <w:tcW w:w="2100" w:type="dxa"/>
            <w:vAlign w:val="center"/>
          </w:tcPr>
          <w:p w14:paraId="6D743391" w14:textId="3F6A8B6C" w:rsidR="00D75776" w:rsidRDefault="00D75776" w:rsidP="00D17969">
            <w:pPr>
              <w:jc w:val="center"/>
              <w:rPr>
                <w:rFonts w:eastAsia="Times New Roman"/>
                <w:sz w:val="22"/>
                <w:szCs w:val="22"/>
              </w:rPr>
            </w:pPr>
            <w:r>
              <w:rPr>
                <w:rFonts w:eastAsia="Times New Roman"/>
                <w:sz w:val="22"/>
                <w:szCs w:val="22"/>
              </w:rPr>
              <w:t>22.27</w:t>
            </w:r>
          </w:p>
        </w:tc>
      </w:tr>
    </w:tbl>
    <w:p w14:paraId="0FCC8F78" w14:textId="6B8B9A55" w:rsidR="00C15852" w:rsidRDefault="00D75776" w:rsidP="00FD6B37">
      <w:pPr>
        <w:rPr>
          <w:rFonts w:eastAsia="Times New Roman"/>
          <w:sz w:val="22"/>
          <w:szCs w:val="22"/>
        </w:rPr>
      </w:pPr>
      <w:r>
        <w:rPr>
          <w:rFonts w:eastAsia="Times New Roman"/>
          <w:sz w:val="22"/>
          <w:szCs w:val="22"/>
        </w:rPr>
        <w:tab/>
        <w:t>Table 6.4: Averages and Standard Deviations for 10-15% senescent category.</w:t>
      </w:r>
    </w:p>
    <w:p w14:paraId="75738393" w14:textId="77777777" w:rsidR="00D75776" w:rsidRDefault="00D75776" w:rsidP="00FD6B37">
      <w:pPr>
        <w:rPr>
          <w:rFonts w:eastAsia="Times New Roman"/>
          <w:sz w:val="22"/>
          <w:szCs w:val="22"/>
        </w:rPr>
      </w:pPr>
    </w:p>
    <w:tbl>
      <w:tblPr>
        <w:tblStyle w:val="TableGrid"/>
        <w:tblW w:w="0" w:type="auto"/>
        <w:jc w:val="center"/>
        <w:tblLook w:val="04A0" w:firstRow="1" w:lastRow="0" w:firstColumn="1" w:lastColumn="0" w:noHBand="0" w:noVBand="1"/>
      </w:tblPr>
      <w:tblGrid>
        <w:gridCol w:w="1721"/>
        <w:gridCol w:w="1740"/>
        <w:gridCol w:w="1869"/>
        <w:gridCol w:w="2100"/>
      </w:tblGrid>
      <w:tr w:rsidR="00C15852" w14:paraId="6CC48417" w14:textId="77777777" w:rsidTr="00D17969">
        <w:trPr>
          <w:trHeight w:val="261"/>
          <w:jc w:val="center"/>
        </w:trPr>
        <w:tc>
          <w:tcPr>
            <w:tcW w:w="3461" w:type="dxa"/>
            <w:gridSpan w:val="2"/>
            <w:vAlign w:val="center"/>
          </w:tcPr>
          <w:p w14:paraId="3B44C340" w14:textId="77777777" w:rsidR="00C15852" w:rsidRPr="00AC74ED" w:rsidRDefault="00C15852" w:rsidP="00D17969">
            <w:pPr>
              <w:jc w:val="center"/>
              <w:rPr>
                <w:rFonts w:eastAsia="Times New Roman"/>
                <w:b/>
                <w:sz w:val="22"/>
                <w:szCs w:val="22"/>
              </w:rPr>
            </w:pPr>
          </w:p>
        </w:tc>
        <w:tc>
          <w:tcPr>
            <w:tcW w:w="1869" w:type="dxa"/>
            <w:vAlign w:val="center"/>
          </w:tcPr>
          <w:p w14:paraId="58035068" w14:textId="77777777" w:rsidR="00C15852" w:rsidRPr="00AC74ED" w:rsidRDefault="00C15852" w:rsidP="00D17969">
            <w:pPr>
              <w:jc w:val="center"/>
              <w:rPr>
                <w:rFonts w:eastAsia="Times New Roman"/>
                <w:b/>
                <w:sz w:val="22"/>
                <w:szCs w:val="22"/>
              </w:rPr>
            </w:pPr>
            <w:r w:rsidRPr="00AC74ED">
              <w:rPr>
                <w:rFonts w:eastAsia="Times New Roman"/>
                <w:b/>
                <w:sz w:val="22"/>
                <w:szCs w:val="22"/>
              </w:rPr>
              <w:t>Average</w:t>
            </w:r>
          </w:p>
        </w:tc>
        <w:tc>
          <w:tcPr>
            <w:tcW w:w="2100" w:type="dxa"/>
            <w:vAlign w:val="center"/>
          </w:tcPr>
          <w:p w14:paraId="123094AE" w14:textId="77777777" w:rsidR="00C15852" w:rsidRPr="00AC74ED" w:rsidRDefault="00C15852" w:rsidP="00D17969">
            <w:pPr>
              <w:jc w:val="center"/>
              <w:rPr>
                <w:rFonts w:eastAsia="Times New Roman"/>
                <w:b/>
                <w:sz w:val="22"/>
                <w:szCs w:val="22"/>
              </w:rPr>
            </w:pPr>
            <w:r w:rsidRPr="00AC74ED">
              <w:rPr>
                <w:rFonts w:eastAsia="Times New Roman"/>
                <w:b/>
                <w:sz w:val="22"/>
                <w:szCs w:val="22"/>
              </w:rPr>
              <w:t>Standard Deviation</w:t>
            </w:r>
          </w:p>
        </w:tc>
      </w:tr>
      <w:tr w:rsidR="00D75776" w14:paraId="43D923B2" w14:textId="77777777" w:rsidTr="00D17969">
        <w:trPr>
          <w:trHeight w:val="261"/>
          <w:jc w:val="center"/>
        </w:trPr>
        <w:tc>
          <w:tcPr>
            <w:tcW w:w="3461" w:type="dxa"/>
            <w:gridSpan w:val="2"/>
            <w:vAlign w:val="center"/>
          </w:tcPr>
          <w:p w14:paraId="4A0C5EFD" w14:textId="77777777" w:rsidR="00D75776" w:rsidRPr="00AC74ED" w:rsidRDefault="00D75776" w:rsidP="00D17969">
            <w:pPr>
              <w:jc w:val="center"/>
              <w:rPr>
                <w:rFonts w:eastAsia="Times New Roman"/>
                <w:b/>
                <w:sz w:val="22"/>
                <w:szCs w:val="22"/>
              </w:rPr>
            </w:pPr>
            <w:r w:rsidRPr="00AC74ED">
              <w:rPr>
                <w:rFonts w:eastAsia="Times New Roman"/>
                <w:b/>
                <w:sz w:val="22"/>
                <w:szCs w:val="22"/>
              </w:rPr>
              <w:t>% Senescent</w:t>
            </w:r>
          </w:p>
        </w:tc>
        <w:tc>
          <w:tcPr>
            <w:tcW w:w="1869" w:type="dxa"/>
            <w:vAlign w:val="center"/>
          </w:tcPr>
          <w:p w14:paraId="57A4FAD5" w14:textId="7DF0A7A3" w:rsidR="00D75776" w:rsidRDefault="00D75776" w:rsidP="00D17969">
            <w:pPr>
              <w:jc w:val="center"/>
              <w:rPr>
                <w:rFonts w:eastAsia="Times New Roman"/>
                <w:sz w:val="22"/>
                <w:szCs w:val="22"/>
              </w:rPr>
            </w:pPr>
            <w:r>
              <w:rPr>
                <w:rFonts w:eastAsia="Times New Roman"/>
                <w:sz w:val="22"/>
                <w:szCs w:val="22"/>
              </w:rPr>
              <w:t>17.28</w:t>
            </w:r>
          </w:p>
        </w:tc>
        <w:tc>
          <w:tcPr>
            <w:tcW w:w="2100" w:type="dxa"/>
            <w:vAlign w:val="center"/>
          </w:tcPr>
          <w:p w14:paraId="6F379EEF" w14:textId="145C0B28" w:rsidR="00D75776" w:rsidRDefault="00D75776" w:rsidP="00D17969">
            <w:pPr>
              <w:jc w:val="center"/>
              <w:rPr>
                <w:rFonts w:eastAsia="Times New Roman"/>
                <w:sz w:val="22"/>
                <w:szCs w:val="22"/>
              </w:rPr>
            </w:pPr>
            <w:r>
              <w:rPr>
                <w:rFonts w:eastAsia="Times New Roman"/>
                <w:sz w:val="22"/>
                <w:szCs w:val="22"/>
              </w:rPr>
              <w:t>0.67</w:t>
            </w:r>
          </w:p>
        </w:tc>
      </w:tr>
      <w:tr w:rsidR="00D75776" w14:paraId="4B614F6A" w14:textId="77777777" w:rsidTr="00D17969">
        <w:trPr>
          <w:trHeight w:val="261"/>
          <w:jc w:val="center"/>
        </w:trPr>
        <w:tc>
          <w:tcPr>
            <w:tcW w:w="3461" w:type="dxa"/>
            <w:gridSpan w:val="2"/>
            <w:vAlign w:val="center"/>
          </w:tcPr>
          <w:p w14:paraId="7C3B3AA7" w14:textId="77777777" w:rsidR="00D75776" w:rsidRPr="00AC74ED" w:rsidRDefault="00D75776" w:rsidP="00D17969">
            <w:pPr>
              <w:jc w:val="center"/>
              <w:rPr>
                <w:rFonts w:eastAsia="Times New Roman"/>
                <w:b/>
                <w:sz w:val="22"/>
                <w:szCs w:val="22"/>
              </w:rPr>
            </w:pPr>
            <w:r w:rsidRPr="00AC74ED">
              <w:rPr>
                <w:rFonts w:eastAsia="Times New Roman"/>
                <w:b/>
                <w:sz w:val="22"/>
                <w:szCs w:val="22"/>
              </w:rPr>
              <w:t>Time to Heal (Hrs)</w:t>
            </w:r>
          </w:p>
        </w:tc>
        <w:tc>
          <w:tcPr>
            <w:tcW w:w="1869" w:type="dxa"/>
            <w:vAlign w:val="center"/>
          </w:tcPr>
          <w:p w14:paraId="07461474" w14:textId="2A24C996" w:rsidR="00D75776" w:rsidRDefault="00D75776" w:rsidP="00D17969">
            <w:pPr>
              <w:jc w:val="center"/>
              <w:rPr>
                <w:rFonts w:eastAsia="Times New Roman"/>
                <w:sz w:val="22"/>
                <w:szCs w:val="22"/>
              </w:rPr>
            </w:pPr>
            <w:r>
              <w:rPr>
                <w:rFonts w:eastAsia="Times New Roman"/>
                <w:sz w:val="22"/>
                <w:szCs w:val="22"/>
              </w:rPr>
              <w:t>49.4</w:t>
            </w:r>
          </w:p>
        </w:tc>
        <w:tc>
          <w:tcPr>
            <w:tcW w:w="2100" w:type="dxa"/>
            <w:vAlign w:val="center"/>
          </w:tcPr>
          <w:p w14:paraId="268B5C51" w14:textId="605640FA" w:rsidR="00D75776" w:rsidRDefault="00D75776" w:rsidP="00D17969">
            <w:pPr>
              <w:jc w:val="center"/>
              <w:rPr>
                <w:rFonts w:eastAsia="Times New Roman"/>
                <w:sz w:val="22"/>
                <w:szCs w:val="22"/>
              </w:rPr>
            </w:pPr>
            <w:r>
              <w:rPr>
                <w:rFonts w:eastAsia="Times New Roman"/>
                <w:sz w:val="22"/>
                <w:szCs w:val="22"/>
              </w:rPr>
              <w:t>1.87</w:t>
            </w:r>
          </w:p>
        </w:tc>
      </w:tr>
      <w:tr w:rsidR="00D75776" w14:paraId="6E402E3C" w14:textId="77777777" w:rsidTr="00D17969">
        <w:trPr>
          <w:trHeight w:val="261"/>
          <w:jc w:val="center"/>
        </w:trPr>
        <w:tc>
          <w:tcPr>
            <w:tcW w:w="1721" w:type="dxa"/>
            <w:vMerge w:val="restart"/>
            <w:vAlign w:val="center"/>
          </w:tcPr>
          <w:p w14:paraId="6F3073FD" w14:textId="77777777" w:rsidR="00D75776" w:rsidRPr="00AC74ED" w:rsidRDefault="00D75776" w:rsidP="00D17969">
            <w:pPr>
              <w:jc w:val="center"/>
              <w:rPr>
                <w:rFonts w:eastAsia="Times New Roman"/>
                <w:b/>
                <w:sz w:val="22"/>
                <w:szCs w:val="22"/>
              </w:rPr>
            </w:pPr>
            <w:r w:rsidRPr="00AC74ED">
              <w:rPr>
                <w:rFonts w:eastAsia="Times New Roman"/>
                <w:b/>
                <w:sz w:val="22"/>
                <w:szCs w:val="22"/>
              </w:rPr>
              <w:t>Cells in Wound</w:t>
            </w:r>
          </w:p>
        </w:tc>
        <w:tc>
          <w:tcPr>
            <w:tcW w:w="1740" w:type="dxa"/>
            <w:vAlign w:val="center"/>
          </w:tcPr>
          <w:p w14:paraId="30DEB2FD" w14:textId="77777777" w:rsidR="00D75776" w:rsidRPr="00AC74ED" w:rsidRDefault="00D75776" w:rsidP="00D17969">
            <w:pPr>
              <w:jc w:val="center"/>
              <w:rPr>
                <w:rFonts w:eastAsia="Times New Roman"/>
                <w:b/>
                <w:sz w:val="22"/>
                <w:szCs w:val="22"/>
              </w:rPr>
            </w:pPr>
            <w:r w:rsidRPr="00AC74ED">
              <w:rPr>
                <w:rFonts w:eastAsia="Times New Roman"/>
                <w:b/>
                <w:sz w:val="22"/>
                <w:szCs w:val="22"/>
              </w:rPr>
              <w:t>IT 1</w:t>
            </w:r>
          </w:p>
        </w:tc>
        <w:tc>
          <w:tcPr>
            <w:tcW w:w="1869" w:type="dxa"/>
            <w:vAlign w:val="center"/>
          </w:tcPr>
          <w:p w14:paraId="6A8553F9" w14:textId="420E1E37" w:rsidR="00D75776" w:rsidRDefault="00D75776" w:rsidP="00D17969">
            <w:pPr>
              <w:jc w:val="center"/>
              <w:rPr>
                <w:rFonts w:eastAsia="Times New Roman"/>
                <w:sz w:val="22"/>
                <w:szCs w:val="22"/>
              </w:rPr>
            </w:pPr>
            <w:r>
              <w:rPr>
                <w:rFonts w:eastAsia="Times New Roman"/>
                <w:sz w:val="22"/>
                <w:szCs w:val="22"/>
              </w:rPr>
              <w:t>77</w:t>
            </w:r>
          </w:p>
        </w:tc>
        <w:tc>
          <w:tcPr>
            <w:tcW w:w="2100" w:type="dxa"/>
            <w:vAlign w:val="center"/>
          </w:tcPr>
          <w:p w14:paraId="17F35CEA" w14:textId="32AA016B" w:rsidR="00D75776" w:rsidRDefault="00D75776" w:rsidP="00D17969">
            <w:pPr>
              <w:jc w:val="center"/>
              <w:rPr>
                <w:rFonts w:eastAsia="Times New Roman"/>
                <w:sz w:val="22"/>
                <w:szCs w:val="22"/>
              </w:rPr>
            </w:pPr>
            <w:r>
              <w:rPr>
                <w:rFonts w:eastAsia="Times New Roman"/>
                <w:sz w:val="22"/>
                <w:szCs w:val="22"/>
              </w:rPr>
              <w:t>7.68</w:t>
            </w:r>
          </w:p>
        </w:tc>
      </w:tr>
      <w:tr w:rsidR="00D75776" w14:paraId="06B5D05A" w14:textId="77777777" w:rsidTr="00D17969">
        <w:trPr>
          <w:trHeight w:val="156"/>
          <w:jc w:val="center"/>
        </w:trPr>
        <w:tc>
          <w:tcPr>
            <w:tcW w:w="1721" w:type="dxa"/>
            <w:vMerge/>
            <w:vAlign w:val="center"/>
          </w:tcPr>
          <w:p w14:paraId="2F3A9A9A" w14:textId="77777777" w:rsidR="00D75776" w:rsidRPr="00AC74ED" w:rsidRDefault="00D75776" w:rsidP="00D17969">
            <w:pPr>
              <w:jc w:val="center"/>
              <w:rPr>
                <w:rFonts w:eastAsia="Times New Roman"/>
                <w:b/>
                <w:sz w:val="22"/>
                <w:szCs w:val="22"/>
              </w:rPr>
            </w:pPr>
          </w:p>
        </w:tc>
        <w:tc>
          <w:tcPr>
            <w:tcW w:w="1740" w:type="dxa"/>
            <w:vAlign w:val="center"/>
          </w:tcPr>
          <w:p w14:paraId="7649C183" w14:textId="77777777" w:rsidR="00D75776" w:rsidRPr="00AC74ED" w:rsidRDefault="00D75776" w:rsidP="00D17969">
            <w:pPr>
              <w:jc w:val="center"/>
              <w:rPr>
                <w:rFonts w:eastAsia="Times New Roman"/>
                <w:b/>
                <w:sz w:val="22"/>
                <w:szCs w:val="22"/>
              </w:rPr>
            </w:pPr>
            <w:r w:rsidRPr="00AC74ED">
              <w:rPr>
                <w:rFonts w:eastAsia="Times New Roman"/>
                <w:b/>
                <w:sz w:val="22"/>
                <w:szCs w:val="22"/>
              </w:rPr>
              <w:t>IT 2</w:t>
            </w:r>
          </w:p>
        </w:tc>
        <w:tc>
          <w:tcPr>
            <w:tcW w:w="1869" w:type="dxa"/>
            <w:vAlign w:val="center"/>
          </w:tcPr>
          <w:p w14:paraId="0691A7F1" w14:textId="3F052CC1" w:rsidR="00D75776" w:rsidRDefault="00D75776" w:rsidP="00D17969">
            <w:pPr>
              <w:jc w:val="center"/>
              <w:rPr>
                <w:rFonts w:eastAsia="Times New Roman"/>
                <w:sz w:val="22"/>
                <w:szCs w:val="22"/>
              </w:rPr>
            </w:pPr>
            <w:r>
              <w:rPr>
                <w:rFonts w:eastAsia="Times New Roman"/>
                <w:sz w:val="22"/>
                <w:szCs w:val="22"/>
              </w:rPr>
              <w:t>86.2</w:t>
            </w:r>
          </w:p>
        </w:tc>
        <w:tc>
          <w:tcPr>
            <w:tcW w:w="2100" w:type="dxa"/>
            <w:vAlign w:val="center"/>
          </w:tcPr>
          <w:p w14:paraId="1CE48B04" w14:textId="4492BB82" w:rsidR="00D75776" w:rsidRDefault="00D75776" w:rsidP="00D17969">
            <w:pPr>
              <w:jc w:val="center"/>
              <w:rPr>
                <w:rFonts w:eastAsia="Times New Roman"/>
                <w:sz w:val="22"/>
                <w:szCs w:val="22"/>
              </w:rPr>
            </w:pPr>
            <w:r>
              <w:rPr>
                <w:rFonts w:eastAsia="Times New Roman"/>
                <w:sz w:val="22"/>
                <w:szCs w:val="22"/>
              </w:rPr>
              <w:t>7.27</w:t>
            </w:r>
          </w:p>
        </w:tc>
      </w:tr>
      <w:tr w:rsidR="00D75776" w14:paraId="4EC1F3F8" w14:textId="77777777" w:rsidTr="00D17969">
        <w:trPr>
          <w:trHeight w:val="156"/>
          <w:jc w:val="center"/>
        </w:trPr>
        <w:tc>
          <w:tcPr>
            <w:tcW w:w="1721" w:type="dxa"/>
            <w:vMerge/>
            <w:vAlign w:val="center"/>
          </w:tcPr>
          <w:p w14:paraId="0806D382" w14:textId="77777777" w:rsidR="00D75776" w:rsidRPr="00AC74ED" w:rsidRDefault="00D75776" w:rsidP="00D17969">
            <w:pPr>
              <w:jc w:val="center"/>
              <w:rPr>
                <w:rFonts w:eastAsia="Times New Roman"/>
                <w:b/>
                <w:sz w:val="22"/>
                <w:szCs w:val="22"/>
              </w:rPr>
            </w:pPr>
          </w:p>
        </w:tc>
        <w:tc>
          <w:tcPr>
            <w:tcW w:w="1740" w:type="dxa"/>
            <w:vAlign w:val="center"/>
          </w:tcPr>
          <w:p w14:paraId="08ECC84B" w14:textId="77777777" w:rsidR="00D75776" w:rsidRPr="00AC74ED" w:rsidRDefault="00D75776" w:rsidP="00D17969">
            <w:pPr>
              <w:jc w:val="center"/>
              <w:rPr>
                <w:rFonts w:eastAsia="Times New Roman"/>
                <w:b/>
                <w:sz w:val="22"/>
                <w:szCs w:val="22"/>
              </w:rPr>
            </w:pPr>
            <w:r w:rsidRPr="00AC74ED">
              <w:rPr>
                <w:rFonts w:eastAsia="Times New Roman"/>
                <w:b/>
                <w:sz w:val="22"/>
                <w:szCs w:val="22"/>
              </w:rPr>
              <w:t>IT 3</w:t>
            </w:r>
          </w:p>
        </w:tc>
        <w:tc>
          <w:tcPr>
            <w:tcW w:w="1869" w:type="dxa"/>
            <w:vAlign w:val="center"/>
          </w:tcPr>
          <w:p w14:paraId="7ECCA335" w14:textId="4C304A6F" w:rsidR="00D75776" w:rsidRDefault="00D75776" w:rsidP="00D17969">
            <w:pPr>
              <w:jc w:val="center"/>
              <w:rPr>
                <w:rFonts w:eastAsia="Times New Roman"/>
                <w:sz w:val="22"/>
                <w:szCs w:val="22"/>
              </w:rPr>
            </w:pPr>
            <w:r>
              <w:rPr>
                <w:rFonts w:eastAsia="Times New Roman"/>
                <w:sz w:val="22"/>
                <w:szCs w:val="22"/>
              </w:rPr>
              <w:t>108</w:t>
            </w:r>
          </w:p>
        </w:tc>
        <w:tc>
          <w:tcPr>
            <w:tcW w:w="2100" w:type="dxa"/>
            <w:vAlign w:val="center"/>
          </w:tcPr>
          <w:p w14:paraId="0B9E30C7" w14:textId="73A466DA" w:rsidR="00D75776" w:rsidRDefault="00D75776" w:rsidP="00D17969">
            <w:pPr>
              <w:jc w:val="center"/>
              <w:rPr>
                <w:rFonts w:eastAsia="Times New Roman"/>
                <w:sz w:val="22"/>
                <w:szCs w:val="22"/>
              </w:rPr>
            </w:pPr>
            <w:r>
              <w:rPr>
                <w:rFonts w:eastAsia="Times New Roman"/>
                <w:sz w:val="22"/>
                <w:szCs w:val="22"/>
              </w:rPr>
              <w:t>4.83</w:t>
            </w:r>
          </w:p>
        </w:tc>
      </w:tr>
      <w:tr w:rsidR="00D75776" w14:paraId="022B5AEE" w14:textId="77777777" w:rsidTr="00D17969">
        <w:trPr>
          <w:trHeight w:val="156"/>
          <w:jc w:val="center"/>
        </w:trPr>
        <w:tc>
          <w:tcPr>
            <w:tcW w:w="1721" w:type="dxa"/>
            <w:vMerge/>
            <w:vAlign w:val="center"/>
          </w:tcPr>
          <w:p w14:paraId="01B95B59" w14:textId="77777777" w:rsidR="00D75776" w:rsidRPr="00AC74ED" w:rsidRDefault="00D75776" w:rsidP="00D17969">
            <w:pPr>
              <w:jc w:val="center"/>
              <w:rPr>
                <w:rFonts w:eastAsia="Times New Roman"/>
                <w:b/>
                <w:sz w:val="22"/>
                <w:szCs w:val="22"/>
              </w:rPr>
            </w:pPr>
          </w:p>
        </w:tc>
        <w:tc>
          <w:tcPr>
            <w:tcW w:w="1740" w:type="dxa"/>
            <w:vAlign w:val="center"/>
          </w:tcPr>
          <w:p w14:paraId="3EF2082D" w14:textId="77777777" w:rsidR="00D75776" w:rsidRPr="00AC74ED" w:rsidRDefault="00D75776" w:rsidP="00D17969">
            <w:pPr>
              <w:jc w:val="center"/>
              <w:rPr>
                <w:rFonts w:eastAsia="Times New Roman"/>
                <w:b/>
                <w:sz w:val="22"/>
                <w:szCs w:val="22"/>
              </w:rPr>
            </w:pPr>
            <w:r w:rsidRPr="00AC74ED">
              <w:rPr>
                <w:rFonts w:eastAsia="Times New Roman"/>
                <w:b/>
                <w:sz w:val="22"/>
                <w:szCs w:val="22"/>
              </w:rPr>
              <w:t>IT 4</w:t>
            </w:r>
          </w:p>
        </w:tc>
        <w:tc>
          <w:tcPr>
            <w:tcW w:w="1869" w:type="dxa"/>
            <w:vAlign w:val="center"/>
          </w:tcPr>
          <w:p w14:paraId="66306B95" w14:textId="050AB3EF" w:rsidR="00D75776" w:rsidRDefault="00D75776" w:rsidP="00D17969">
            <w:pPr>
              <w:jc w:val="center"/>
              <w:rPr>
                <w:rFonts w:eastAsia="Times New Roman"/>
                <w:sz w:val="22"/>
                <w:szCs w:val="22"/>
              </w:rPr>
            </w:pPr>
            <w:r>
              <w:rPr>
                <w:rFonts w:eastAsia="Times New Roman"/>
                <w:sz w:val="22"/>
                <w:szCs w:val="22"/>
              </w:rPr>
              <w:t>122.4</w:t>
            </w:r>
          </w:p>
        </w:tc>
        <w:tc>
          <w:tcPr>
            <w:tcW w:w="2100" w:type="dxa"/>
            <w:vAlign w:val="center"/>
          </w:tcPr>
          <w:p w14:paraId="6A9C1DAD" w14:textId="06A57952" w:rsidR="00D75776" w:rsidRDefault="00D75776" w:rsidP="00D17969">
            <w:pPr>
              <w:jc w:val="center"/>
              <w:rPr>
                <w:rFonts w:eastAsia="Times New Roman"/>
                <w:sz w:val="22"/>
                <w:szCs w:val="22"/>
              </w:rPr>
            </w:pPr>
            <w:r>
              <w:rPr>
                <w:rFonts w:eastAsia="Times New Roman"/>
                <w:sz w:val="22"/>
                <w:szCs w:val="22"/>
              </w:rPr>
              <w:t>8.83</w:t>
            </w:r>
          </w:p>
        </w:tc>
      </w:tr>
      <w:tr w:rsidR="00D75776" w14:paraId="31F62B58" w14:textId="77777777" w:rsidTr="00D17969">
        <w:trPr>
          <w:trHeight w:val="156"/>
          <w:jc w:val="center"/>
        </w:trPr>
        <w:tc>
          <w:tcPr>
            <w:tcW w:w="1721" w:type="dxa"/>
            <w:vMerge/>
            <w:vAlign w:val="center"/>
          </w:tcPr>
          <w:p w14:paraId="544C1136" w14:textId="77777777" w:rsidR="00D75776" w:rsidRPr="00AC74ED" w:rsidRDefault="00D75776" w:rsidP="00D17969">
            <w:pPr>
              <w:jc w:val="center"/>
              <w:rPr>
                <w:rFonts w:eastAsia="Times New Roman"/>
                <w:b/>
                <w:sz w:val="22"/>
                <w:szCs w:val="22"/>
              </w:rPr>
            </w:pPr>
          </w:p>
        </w:tc>
        <w:tc>
          <w:tcPr>
            <w:tcW w:w="1740" w:type="dxa"/>
            <w:vAlign w:val="center"/>
          </w:tcPr>
          <w:p w14:paraId="053D19AB" w14:textId="77777777" w:rsidR="00D75776" w:rsidRPr="00AC74ED" w:rsidRDefault="00D75776" w:rsidP="00D17969">
            <w:pPr>
              <w:jc w:val="center"/>
              <w:rPr>
                <w:rFonts w:eastAsia="Times New Roman"/>
                <w:b/>
                <w:sz w:val="22"/>
                <w:szCs w:val="22"/>
              </w:rPr>
            </w:pPr>
            <w:r w:rsidRPr="00AC74ED">
              <w:rPr>
                <w:rFonts w:eastAsia="Times New Roman"/>
                <w:b/>
                <w:sz w:val="22"/>
                <w:szCs w:val="22"/>
              </w:rPr>
              <w:t>IT 5</w:t>
            </w:r>
          </w:p>
        </w:tc>
        <w:tc>
          <w:tcPr>
            <w:tcW w:w="1869" w:type="dxa"/>
            <w:vAlign w:val="center"/>
          </w:tcPr>
          <w:p w14:paraId="140E5F75" w14:textId="152BF9B0" w:rsidR="00D75776" w:rsidRDefault="00D75776" w:rsidP="00D17969">
            <w:pPr>
              <w:jc w:val="center"/>
              <w:rPr>
                <w:rFonts w:eastAsia="Times New Roman"/>
                <w:sz w:val="22"/>
                <w:szCs w:val="22"/>
              </w:rPr>
            </w:pPr>
            <w:r>
              <w:rPr>
                <w:rFonts w:eastAsia="Times New Roman"/>
                <w:sz w:val="22"/>
                <w:szCs w:val="22"/>
              </w:rPr>
              <w:t>139.4</w:t>
            </w:r>
          </w:p>
        </w:tc>
        <w:tc>
          <w:tcPr>
            <w:tcW w:w="2100" w:type="dxa"/>
            <w:vAlign w:val="center"/>
          </w:tcPr>
          <w:p w14:paraId="0670D709" w14:textId="53167F92" w:rsidR="00D75776" w:rsidRDefault="00D75776" w:rsidP="00D17969">
            <w:pPr>
              <w:jc w:val="center"/>
              <w:rPr>
                <w:rFonts w:eastAsia="Times New Roman"/>
                <w:sz w:val="22"/>
                <w:szCs w:val="22"/>
              </w:rPr>
            </w:pPr>
            <w:r>
              <w:rPr>
                <w:rFonts w:eastAsia="Times New Roman"/>
                <w:sz w:val="22"/>
                <w:szCs w:val="22"/>
              </w:rPr>
              <w:t>9.39</w:t>
            </w:r>
          </w:p>
        </w:tc>
      </w:tr>
      <w:tr w:rsidR="00D75776" w14:paraId="796D9069" w14:textId="77777777" w:rsidTr="00D17969">
        <w:trPr>
          <w:trHeight w:val="197"/>
          <w:jc w:val="center"/>
        </w:trPr>
        <w:tc>
          <w:tcPr>
            <w:tcW w:w="1721" w:type="dxa"/>
            <w:vMerge/>
            <w:vAlign w:val="center"/>
          </w:tcPr>
          <w:p w14:paraId="4BE995DA" w14:textId="77777777" w:rsidR="00D75776" w:rsidRPr="00AC74ED" w:rsidRDefault="00D75776" w:rsidP="00D17969">
            <w:pPr>
              <w:jc w:val="center"/>
              <w:rPr>
                <w:rFonts w:eastAsia="Times New Roman"/>
                <w:b/>
                <w:sz w:val="22"/>
                <w:szCs w:val="22"/>
              </w:rPr>
            </w:pPr>
          </w:p>
        </w:tc>
        <w:tc>
          <w:tcPr>
            <w:tcW w:w="1740" w:type="dxa"/>
            <w:vAlign w:val="center"/>
          </w:tcPr>
          <w:p w14:paraId="5B269F97" w14:textId="77777777" w:rsidR="00D75776" w:rsidRPr="00AC74ED" w:rsidRDefault="00D75776" w:rsidP="00D17969">
            <w:pPr>
              <w:jc w:val="center"/>
              <w:rPr>
                <w:rFonts w:eastAsia="Times New Roman"/>
                <w:b/>
                <w:sz w:val="22"/>
                <w:szCs w:val="22"/>
              </w:rPr>
            </w:pPr>
            <w:r>
              <w:rPr>
                <w:rFonts w:eastAsia="Times New Roman"/>
                <w:b/>
                <w:sz w:val="22"/>
                <w:szCs w:val="22"/>
              </w:rPr>
              <w:t>IT 6</w:t>
            </w:r>
          </w:p>
        </w:tc>
        <w:tc>
          <w:tcPr>
            <w:tcW w:w="1869" w:type="dxa"/>
            <w:vAlign w:val="center"/>
          </w:tcPr>
          <w:p w14:paraId="73C54410" w14:textId="2128EB71" w:rsidR="00D75776" w:rsidRDefault="00D75776" w:rsidP="00D17969">
            <w:pPr>
              <w:jc w:val="center"/>
              <w:rPr>
                <w:rFonts w:eastAsia="Times New Roman"/>
                <w:sz w:val="22"/>
                <w:szCs w:val="22"/>
              </w:rPr>
            </w:pPr>
            <w:r>
              <w:rPr>
                <w:rFonts w:eastAsia="Times New Roman"/>
                <w:sz w:val="22"/>
                <w:szCs w:val="22"/>
              </w:rPr>
              <w:t>174</w:t>
            </w:r>
          </w:p>
        </w:tc>
        <w:tc>
          <w:tcPr>
            <w:tcW w:w="2100" w:type="dxa"/>
            <w:vAlign w:val="center"/>
          </w:tcPr>
          <w:p w14:paraId="71D0FC57" w14:textId="39DD1B01" w:rsidR="00D75776" w:rsidRDefault="00D75776" w:rsidP="00D17969">
            <w:pPr>
              <w:jc w:val="center"/>
              <w:rPr>
                <w:rFonts w:eastAsia="Times New Roman"/>
                <w:sz w:val="22"/>
                <w:szCs w:val="22"/>
              </w:rPr>
            </w:pPr>
            <w:r>
              <w:rPr>
                <w:rFonts w:eastAsia="Times New Roman"/>
                <w:sz w:val="22"/>
                <w:szCs w:val="22"/>
              </w:rPr>
              <w:t>15.10</w:t>
            </w:r>
          </w:p>
        </w:tc>
      </w:tr>
      <w:tr w:rsidR="00D75776" w14:paraId="5F38BFDA" w14:textId="77777777" w:rsidTr="00D17969">
        <w:trPr>
          <w:trHeight w:val="197"/>
          <w:jc w:val="center"/>
        </w:trPr>
        <w:tc>
          <w:tcPr>
            <w:tcW w:w="1721" w:type="dxa"/>
            <w:vMerge/>
            <w:vAlign w:val="center"/>
          </w:tcPr>
          <w:p w14:paraId="103AB7C7" w14:textId="77777777" w:rsidR="00D75776" w:rsidRPr="00AC74ED" w:rsidRDefault="00D75776" w:rsidP="00D17969">
            <w:pPr>
              <w:jc w:val="center"/>
              <w:rPr>
                <w:rFonts w:eastAsia="Times New Roman"/>
                <w:b/>
                <w:sz w:val="22"/>
                <w:szCs w:val="22"/>
              </w:rPr>
            </w:pPr>
          </w:p>
        </w:tc>
        <w:tc>
          <w:tcPr>
            <w:tcW w:w="1740" w:type="dxa"/>
            <w:vAlign w:val="center"/>
          </w:tcPr>
          <w:p w14:paraId="37A909C3" w14:textId="471902F1" w:rsidR="00D75776" w:rsidRDefault="00D75776" w:rsidP="00D17969">
            <w:pPr>
              <w:jc w:val="center"/>
              <w:rPr>
                <w:rFonts w:eastAsia="Times New Roman"/>
                <w:b/>
                <w:sz w:val="22"/>
                <w:szCs w:val="22"/>
              </w:rPr>
            </w:pPr>
            <w:r>
              <w:rPr>
                <w:rFonts w:eastAsia="Times New Roman"/>
                <w:b/>
                <w:sz w:val="22"/>
                <w:szCs w:val="22"/>
              </w:rPr>
              <w:t>IT 7</w:t>
            </w:r>
          </w:p>
        </w:tc>
        <w:tc>
          <w:tcPr>
            <w:tcW w:w="1869" w:type="dxa"/>
            <w:vAlign w:val="center"/>
          </w:tcPr>
          <w:p w14:paraId="6AE847B8" w14:textId="7261BDBE" w:rsidR="00D75776" w:rsidRDefault="00D75776" w:rsidP="00D17969">
            <w:pPr>
              <w:jc w:val="center"/>
              <w:rPr>
                <w:rFonts w:eastAsia="Times New Roman"/>
                <w:sz w:val="22"/>
                <w:szCs w:val="22"/>
              </w:rPr>
            </w:pPr>
            <w:r>
              <w:rPr>
                <w:rFonts w:eastAsia="Times New Roman"/>
                <w:sz w:val="22"/>
                <w:szCs w:val="22"/>
              </w:rPr>
              <w:t>193.4</w:t>
            </w:r>
          </w:p>
        </w:tc>
        <w:tc>
          <w:tcPr>
            <w:tcW w:w="2100" w:type="dxa"/>
            <w:vAlign w:val="center"/>
          </w:tcPr>
          <w:p w14:paraId="6C143B6D" w14:textId="2AB90DB2" w:rsidR="00D75776" w:rsidRDefault="00D75776" w:rsidP="00D17969">
            <w:pPr>
              <w:jc w:val="center"/>
              <w:rPr>
                <w:rFonts w:eastAsia="Times New Roman"/>
                <w:sz w:val="22"/>
                <w:szCs w:val="22"/>
              </w:rPr>
            </w:pPr>
            <w:r>
              <w:rPr>
                <w:rFonts w:eastAsia="Times New Roman"/>
                <w:sz w:val="22"/>
                <w:szCs w:val="22"/>
              </w:rPr>
              <w:t>12.57</w:t>
            </w:r>
          </w:p>
        </w:tc>
      </w:tr>
      <w:tr w:rsidR="00D75776" w14:paraId="7C3301EE" w14:textId="77777777" w:rsidTr="00D17969">
        <w:trPr>
          <w:trHeight w:val="197"/>
          <w:jc w:val="center"/>
        </w:trPr>
        <w:tc>
          <w:tcPr>
            <w:tcW w:w="1721" w:type="dxa"/>
            <w:vMerge/>
            <w:vAlign w:val="center"/>
          </w:tcPr>
          <w:p w14:paraId="620A4A7B" w14:textId="77777777" w:rsidR="00D75776" w:rsidRPr="00AC74ED" w:rsidRDefault="00D75776" w:rsidP="00D17969">
            <w:pPr>
              <w:jc w:val="center"/>
              <w:rPr>
                <w:rFonts w:eastAsia="Times New Roman"/>
                <w:b/>
                <w:sz w:val="22"/>
                <w:szCs w:val="22"/>
              </w:rPr>
            </w:pPr>
          </w:p>
        </w:tc>
        <w:tc>
          <w:tcPr>
            <w:tcW w:w="1740" w:type="dxa"/>
            <w:vAlign w:val="center"/>
          </w:tcPr>
          <w:p w14:paraId="3FD848B8" w14:textId="2592C433" w:rsidR="00D75776" w:rsidRDefault="00D75776" w:rsidP="00D17969">
            <w:pPr>
              <w:jc w:val="center"/>
              <w:rPr>
                <w:rFonts w:eastAsia="Times New Roman"/>
                <w:b/>
                <w:sz w:val="22"/>
                <w:szCs w:val="22"/>
              </w:rPr>
            </w:pPr>
            <w:r>
              <w:rPr>
                <w:rFonts w:eastAsia="Times New Roman"/>
                <w:b/>
                <w:sz w:val="22"/>
                <w:szCs w:val="22"/>
              </w:rPr>
              <w:t>IT 8</w:t>
            </w:r>
          </w:p>
        </w:tc>
        <w:tc>
          <w:tcPr>
            <w:tcW w:w="1869" w:type="dxa"/>
            <w:vAlign w:val="center"/>
          </w:tcPr>
          <w:p w14:paraId="676A943B" w14:textId="184F4041" w:rsidR="00D75776" w:rsidRDefault="00D75776" w:rsidP="00D17969">
            <w:pPr>
              <w:jc w:val="center"/>
              <w:rPr>
                <w:rFonts w:eastAsia="Times New Roman"/>
                <w:sz w:val="22"/>
                <w:szCs w:val="22"/>
              </w:rPr>
            </w:pPr>
            <w:r>
              <w:rPr>
                <w:rFonts w:eastAsia="Times New Roman"/>
                <w:sz w:val="22"/>
                <w:szCs w:val="22"/>
              </w:rPr>
              <w:t>204.5</w:t>
            </w:r>
          </w:p>
        </w:tc>
        <w:tc>
          <w:tcPr>
            <w:tcW w:w="2100" w:type="dxa"/>
            <w:vAlign w:val="center"/>
          </w:tcPr>
          <w:p w14:paraId="7EC59005" w14:textId="3360C83E" w:rsidR="00D75776" w:rsidRDefault="00D75776" w:rsidP="00D17969">
            <w:pPr>
              <w:jc w:val="center"/>
              <w:rPr>
                <w:rFonts w:eastAsia="Times New Roman"/>
                <w:sz w:val="22"/>
                <w:szCs w:val="22"/>
              </w:rPr>
            </w:pPr>
            <w:r>
              <w:rPr>
                <w:rFonts w:eastAsia="Times New Roman"/>
                <w:sz w:val="22"/>
                <w:szCs w:val="22"/>
              </w:rPr>
              <w:t>12.84</w:t>
            </w:r>
          </w:p>
        </w:tc>
      </w:tr>
      <w:tr w:rsidR="00D75776" w14:paraId="03898877" w14:textId="77777777" w:rsidTr="00D17969">
        <w:trPr>
          <w:trHeight w:val="197"/>
          <w:jc w:val="center"/>
        </w:trPr>
        <w:tc>
          <w:tcPr>
            <w:tcW w:w="1721" w:type="dxa"/>
            <w:vMerge/>
            <w:vAlign w:val="center"/>
          </w:tcPr>
          <w:p w14:paraId="5F9F7ACB" w14:textId="77777777" w:rsidR="00D75776" w:rsidRPr="00AC74ED" w:rsidRDefault="00D75776" w:rsidP="00D17969">
            <w:pPr>
              <w:jc w:val="center"/>
              <w:rPr>
                <w:rFonts w:eastAsia="Times New Roman"/>
                <w:b/>
                <w:sz w:val="22"/>
                <w:szCs w:val="22"/>
              </w:rPr>
            </w:pPr>
          </w:p>
        </w:tc>
        <w:tc>
          <w:tcPr>
            <w:tcW w:w="1740" w:type="dxa"/>
            <w:vAlign w:val="center"/>
          </w:tcPr>
          <w:p w14:paraId="0436A5FA" w14:textId="0A7D9A8B" w:rsidR="00D75776" w:rsidRDefault="00D75776" w:rsidP="00D17969">
            <w:pPr>
              <w:jc w:val="center"/>
              <w:rPr>
                <w:rFonts w:eastAsia="Times New Roman"/>
                <w:b/>
                <w:sz w:val="22"/>
                <w:szCs w:val="22"/>
              </w:rPr>
            </w:pPr>
            <w:r>
              <w:rPr>
                <w:rFonts w:eastAsia="Times New Roman"/>
                <w:b/>
                <w:sz w:val="22"/>
                <w:szCs w:val="22"/>
              </w:rPr>
              <w:t>IT 9</w:t>
            </w:r>
          </w:p>
        </w:tc>
        <w:tc>
          <w:tcPr>
            <w:tcW w:w="1869" w:type="dxa"/>
            <w:vAlign w:val="center"/>
          </w:tcPr>
          <w:p w14:paraId="3F8A0E55" w14:textId="22EEC911" w:rsidR="00D75776" w:rsidRDefault="00D75776" w:rsidP="00D17969">
            <w:pPr>
              <w:jc w:val="center"/>
              <w:rPr>
                <w:rFonts w:eastAsia="Times New Roman"/>
                <w:sz w:val="22"/>
                <w:szCs w:val="22"/>
              </w:rPr>
            </w:pPr>
            <w:r>
              <w:rPr>
                <w:rFonts w:eastAsia="Times New Roman"/>
                <w:sz w:val="22"/>
                <w:szCs w:val="22"/>
              </w:rPr>
              <w:t>195.5</w:t>
            </w:r>
          </w:p>
        </w:tc>
        <w:tc>
          <w:tcPr>
            <w:tcW w:w="2100" w:type="dxa"/>
            <w:vAlign w:val="center"/>
          </w:tcPr>
          <w:p w14:paraId="2E54BAA8" w14:textId="3DA46326" w:rsidR="00D75776" w:rsidRDefault="00D75776" w:rsidP="00D17969">
            <w:pPr>
              <w:jc w:val="center"/>
              <w:rPr>
                <w:rFonts w:eastAsia="Times New Roman"/>
                <w:sz w:val="22"/>
                <w:szCs w:val="22"/>
              </w:rPr>
            </w:pPr>
            <w:r>
              <w:rPr>
                <w:rFonts w:eastAsia="Times New Roman"/>
                <w:sz w:val="22"/>
                <w:szCs w:val="22"/>
              </w:rPr>
              <w:t>18.74</w:t>
            </w:r>
          </w:p>
        </w:tc>
      </w:tr>
    </w:tbl>
    <w:p w14:paraId="025613DD" w14:textId="5009187F" w:rsidR="00C15852" w:rsidRDefault="00D75776" w:rsidP="00FD6B37">
      <w:pPr>
        <w:rPr>
          <w:rFonts w:eastAsia="Times New Roman"/>
          <w:sz w:val="22"/>
          <w:szCs w:val="22"/>
        </w:rPr>
      </w:pPr>
      <w:r>
        <w:rPr>
          <w:rFonts w:eastAsia="Times New Roman"/>
          <w:sz w:val="22"/>
          <w:szCs w:val="22"/>
        </w:rPr>
        <w:tab/>
        <w:t>Table 6.5: Averages and Standard Deviations for 15-20% senescent category.</w:t>
      </w:r>
    </w:p>
    <w:p w14:paraId="667C77B4" w14:textId="77777777" w:rsidR="00D75776" w:rsidRDefault="00D75776" w:rsidP="00FD6B37">
      <w:pPr>
        <w:rPr>
          <w:rFonts w:eastAsia="Times New Roman"/>
          <w:sz w:val="22"/>
          <w:szCs w:val="22"/>
        </w:rPr>
      </w:pPr>
    </w:p>
    <w:tbl>
      <w:tblPr>
        <w:tblStyle w:val="TableGrid"/>
        <w:tblW w:w="0" w:type="auto"/>
        <w:jc w:val="center"/>
        <w:tblLook w:val="04A0" w:firstRow="1" w:lastRow="0" w:firstColumn="1" w:lastColumn="0" w:noHBand="0" w:noVBand="1"/>
      </w:tblPr>
      <w:tblGrid>
        <w:gridCol w:w="1721"/>
        <w:gridCol w:w="1740"/>
        <w:gridCol w:w="1869"/>
        <w:gridCol w:w="2100"/>
      </w:tblGrid>
      <w:tr w:rsidR="00C15852" w14:paraId="3EF669D7" w14:textId="77777777" w:rsidTr="00D17969">
        <w:trPr>
          <w:trHeight w:val="261"/>
          <w:jc w:val="center"/>
        </w:trPr>
        <w:tc>
          <w:tcPr>
            <w:tcW w:w="3461" w:type="dxa"/>
            <w:gridSpan w:val="2"/>
            <w:vAlign w:val="center"/>
          </w:tcPr>
          <w:p w14:paraId="611F1738" w14:textId="77777777" w:rsidR="00C15852" w:rsidRPr="00AC74ED" w:rsidRDefault="00C15852" w:rsidP="00D17969">
            <w:pPr>
              <w:jc w:val="center"/>
              <w:rPr>
                <w:rFonts w:eastAsia="Times New Roman"/>
                <w:b/>
                <w:sz w:val="22"/>
                <w:szCs w:val="22"/>
              </w:rPr>
            </w:pPr>
          </w:p>
        </w:tc>
        <w:tc>
          <w:tcPr>
            <w:tcW w:w="1869" w:type="dxa"/>
            <w:vAlign w:val="center"/>
          </w:tcPr>
          <w:p w14:paraId="00CA9BE2" w14:textId="77777777" w:rsidR="00C15852" w:rsidRPr="00AC74ED" w:rsidRDefault="00C15852" w:rsidP="00D17969">
            <w:pPr>
              <w:jc w:val="center"/>
              <w:rPr>
                <w:rFonts w:eastAsia="Times New Roman"/>
                <w:b/>
                <w:sz w:val="22"/>
                <w:szCs w:val="22"/>
              </w:rPr>
            </w:pPr>
            <w:r w:rsidRPr="00AC74ED">
              <w:rPr>
                <w:rFonts w:eastAsia="Times New Roman"/>
                <w:b/>
                <w:sz w:val="22"/>
                <w:szCs w:val="22"/>
              </w:rPr>
              <w:t>Average</w:t>
            </w:r>
          </w:p>
        </w:tc>
        <w:tc>
          <w:tcPr>
            <w:tcW w:w="2100" w:type="dxa"/>
            <w:vAlign w:val="center"/>
          </w:tcPr>
          <w:p w14:paraId="77CAED16" w14:textId="77777777" w:rsidR="00C15852" w:rsidRPr="00AC74ED" w:rsidRDefault="00C15852" w:rsidP="00D17969">
            <w:pPr>
              <w:jc w:val="center"/>
              <w:rPr>
                <w:rFonts w:eastAsia="Times New Roman"/>
                <w:b/>
                <w:sz w:val="22"/>
                <w:szCs w:val="22"/>
              </w:rPr>
            </w:pPr>
            <w:r w:rsidRPr="00AC74ED">
              <w:rPr>
                <w:rFonts w:eastAsia="Times New Roman"/>
                <w:b/>
                <w:sz w:val="22"/>
                <w:szCs w:val="22"/>
              </w:rPr>
              <w:t>Standard Deviation</w:t>
            </w:r>
          </w:p>
        </w:tc>
      </w:tr>
      <w:tr w:rsidR="00D75776" w14:paraId="339CC2D3" w14:textId="77777777" w:rsidTr="00D17969">
        <w:trPr>
          <w:trHeight w:val="261"/>
          <w:jc w:val="center"/>
        </w:trPr>
        <w:tc>
          <w:tcPr>
            <w:tcW w:w="3461" w:type="dxa"/>
            <w:gridSpan w:val="2"/>
            <w:vAlign w:val="center"/>
          </w:tcPr>
          <w:p w14:paraId="0E47446F" w14:textId="77777777" w:rsidR="00D75776" w:rsidRPr="00AC74ED" w:rsidRDefault="00D75776" w:rsidP="00D17969">
            <w:pPr>
              <w:jc w:val="center"/>
              <w:rPr>
                <w:rFonts w:eastAsia="Times New Roman"/>
                <w:b/>
                <w:sz w:val="22"/>
                <w:szCs w:val="22"/>
              </w:rPr>
            </w:pPr>
            <w:r w:rsidRPr="00AC74ED">
              <w:rPr>
                <w:rFonts w:eastAsia="Times New Roman"/>
                <w:b/>
                <w:sz w:val="22"/>
                <w:szCs w:val="22"/>
              </w:rPr>
              <w:t>% Senescent</w:t>
            </w:r>
          </w:p>
        </w:tc>
        <w:tc>
          <w:tcPr>
            <w:tcW w:w="1869" w:type="dxa"/>
            <w:vAlign w:val="center"/>
          </w:tcPr>
          <w:p w14:paraId="5F191C4E" w14:textId="351F952F" w:rsidR="00D75776" w:rsidRDefault="00D75776" w:rsidP="00D17969">
            <w:pPr>
              <w:jc w:val="center"/>
              <w:rPr>
                <w:rFonts w:eastAsia="Times New Roman"/>
                <w:sz w:val="22"/>
                <w:szCs w:val="22"/>
              </w:rPr>
            </w:pPr>
            <w:r>
              <w:rPr>
                <w:rFonts w:eastAsia="Times New Roman"/>
                <w:sz w:val="22"/>
                <w:szCs w:val="22"/>
              </w:rPr>
              <w:t>23.54</w:t>
            </w:r>
          </w:p>
        </w:tc>
        <w:tc>
          <w:tcPr>
            <w:tcW w:w="2100" w:type="dxa"/>
            <w:vAlign w:val="center"/>
          </w:tcPr>
          <w:p w14:paraId="615FCF33" w14:textId="17AB0BE9" w:rsidR="00D75776" w:rsidRDefault="00D75776" w:rsidP="00D17969">
            <w:pPr>
              <w:jc w:val="center"/>
              <w:rPr>
                <w:rFonts w:eastAsia="Times New Roman"/>
                <w:sz w:val="22"/>
                <w:szCs w:val="22"/>
              </w:rPr>
            </w:pPr>
            <w:r>
              <w:rPr>
                <w:rFonts w:eastAsia="Times New Roman"/>
                <w:sz w:val="22"/>
                <w:szCs w:val="22"/>
              </w:rPr>
              <w:t>0.89</w:t>
            </w:r>
          </w:p>
        </w:tc>
      </w:tr>
      <w:tr w:rsidR="00D75776" w14:paraId="01C1F36C" w14:textId="77777777" w:rsidTr="00D17969">
        <w:trPr>
          <w:trHeight w:val="261"/>
          <w:jc w:val="center"/>
        </w:trPr>
        <w:tc>
          <w:tcPr>
            <w:tcW w:w="3461" w:type="dxa"/>
            <w:gridSpan w:val="2"/>
            <w:vAlign w:val="center"/>
          </w:tcPr>
          <w:p w14:paraId="1FEAF6B1" w14:textId="77777777" w:rsidR="00D75776" w:rsidRPr="00AC74ED" w:rsidRDefault="00D75776" w:rsidP="00D17969">
            <w:pPr>
              <w:jc w:val="center"/>
              <w:rPr>
                <w:rFonts w:eastAsia="Times New Roman"/>
                <w:b/>
                <w:sz w:val="22"/>
                <w:szCs w:val="22"/>
              </w:rPr>
            </w:pPr>
            <w:r w:rsidRPr="00AC74ED">
              <w:rPr>
                <w:rFonts w:eastAsia="Times New Roman"/>
                <w:b/>
                <w:sz w:val="22"/>
                <w:szCs w:val="22"/>
              </w:rPr>
              <w:t>Time to Heal (Hrs)</w:t>
            </w:r>
          </w:p>
        </w:tc>
        <w:tc>
          <w:tcPr>
            <w:tcW w:w="1869" w:type="dxa"/>
            <w:vAlign w:val="center"/>
          </w:tcPr>
          <w:p w14:paraId="14069635" w14:textId="17F4A956" w:rsidR="00D75776" w:rsidRDefault="00D75776" w:rsidP="00D17969">
            <w:pPr>
              <w:jc w:val="center"/>
              <w:rPr>
                <w:rFonts w:eastAsia="Times New Roman"/>
                <w:sz w:val="22"/>
                <w:szCs w:val="22"/>
              </w:rPr>
            </w:pPr>
            <w:r>
              <w:rPr>
                <w:rFonts w:eastAsia="Times New Roman"/>
                <w:sz w:val="22"/>
                <w:szCs w:val="22"/>
              </w:rPr>
              <w:t>48</w:t>
            </w:r>
          </w:p>
        </w:tc>
        <w:tc>
          <w:tcPr>
            <w:tcW w:w="2100" w:type="dxa"/>
            <w:vAlign w:val="center"/>
          </w:tcPr>
          <w:p w14:paraId="5BBD21AE" w14:textId="20110ADB" w:rsidR="00D75776" w:rsidRDefault="00D75776" w:rsidP="00D17969">
            <w:pPr>
              <w:jc w:val="center"/>
              <w:rPr>
                <w:rFonts w:eastAsia="Times New Roman"/>
                <w:sz w:val="22"/>
                <w:szCs w:val="22"/>
              </w:rPr>
            </w:pPr>
            <w:r>
              <w:rPr>
                <w:rFonts w:eastAsia="Times New Roman"/>
                <w:sz w:val="22"/>
                <w:szCs w:val="22"/>
              </w:rPr>
              <w:t>1.70</w:t>
            </w:r>
          </w:p>
        </w:tc>
      </w:tr>
      <w:tr w:rsidR="00D75776" w14:paraId="52306590" w14:textId="77777777" w:rsidTr="00D17969">
        <w:trPr>
          <w:trHeight w:val="261"/>
          <w:jc w:val="center"/>
        </w:trPr>
        <w:tc>
          <w:tcPr>
            <w:tcW w:w="1721" w:type="dxa"/>
            <w:vMerge w:val="restart"/>
            <w:vAlign w:val="center"/>
          </w:tcPr>
          <w:p w14:paraId="08A4163C" w14:textId="77777777" w:rsidR="00D75776" w:rsidRPr="00AC74ED" w:rsidRDefault="00D75776" w:rsidP="00D17969">
            <w:pPr>
              <w:jc w:val="center"/>
              <w:rPr>
                <w:rFonts w:eastAsia="Times New Roman"/>
                <w:b/>
                <w:sz w:val="22"/>
                <w:szCs w:val="22"/>
              </w:rPr>
            </w:pPr>
            <w:r w:rsidRPr="00AC74ED">
              <w:rPr>
                <w:rFonts w:eastAsia="Times New Roman"/>
                <w:b/>
                <w:sz w:val="22"/>
                <w:szCs w:val="22"/>
              </w:rPr>
              <w:t>Cells in Wound</w:t>
            </w:r>
          </w:p>
        </w:tc>
        <w:tc>
          <w:tcPr>
            <w:tcW w:w="1740" w:type="dxa"/>
            <w:vAlign w:val="center"/>
          </w:tcPr>
          <w:p w14:paraId="19F59E6B" w14:textId="77777777" w:rsidR="00D75776" w:rsidRPr="00AC74ED" w:rsidRDefault="00D75776" w:rsidP="00D17969">
            <w:pPr>
              <w:jc w:val="center"/>
              <w:rPr>
                <w:rFonts w:eastAsia="Times New Roman"/>
                <w:b/>
                <w:sz w:val="22"/>
                <w:szCs w:val="22"/>
              </w:rPr>
            </w:pPr>
            <w:r w:rsidRPr="00AC74ED">
              <w:rPr>
                <w:rFonts w:eastAsia="Times New Roman"/>
                <w:b/>
                <w:sz w:val="22"/>
                <w:szCs w:val="22"/>
              </w:rPr>
              <w:t>IT 1</w:t>
            </w:r>
          </w:p>
        </w:tc>
        <w:tc>
          <w:tcPr>
            <w:tcW w:w="1869" w:type="dxa"/>
            <w:vAlign w:val="center"/>
          </w:tcPr>
          <w:p w14:paraId="7ECB3631" w14:textId="40503F77" w:rsidR="00D75776" w:rsidRDefault="00D75776" w:rsidP="00D17969">
            <w:pPr>
              <w:jc w:val="center"/>
              <w:rPr>
                <w:rFonts w:eastAsia="Times New Roman"/>
                <w:sz w:val="22"/>
                <w:szCs w:val="22"/>
              </w:rPr>
            </w:pPr>
            <w:r>
              <w:rPr>
                <w:rFonts w:eastAsia="Times New Roman"/>
                <w:sz w:val="22"/>
                <w:szCs w:val="22"/>
              </w:rPr>
              <w:t>58.6</w:t>
            </w:r>
          </w:p>
        </w:tc>
        <w:tc>
          <w:tcPr>
            <w:tcW w:w="2100" w:type="dxa"/>
            <w:vAlign w:val="center"/>
          </w:tcPr>
          <w:p w14:paraId="54EAE3C2" w14:textId="619F7DFD" w:rsidR="00D75776" w:rsidRDefault="00D75776" w:rsidP="00D17969">
            <w:pPr>
              <w:jc w:val="center"/>
              <w:rPr>
                <w:rFonts w:eastAsia="Times New Roman"/>
                <w:sz w:val="22"/>
                <w:szCs w:val="22"/>
              </w:rPr>
            </w:pPr>
            <w:r>
              <w:rPr>
                <w:rFonts w:eastAsia="Times New Roman"/>
                <w:sz w:val="22"/>
                <w:szCs w:val="22"/>
              </w:rPr>
              <w:t>1.79</w:t>
            </w:r>
          </w:p>
        </w:tc>
      </w:tr>
      <w:tr w:rsidR="00D75776" w14:paraId="0B213A31" w14:textId="77777777" w:rsidTr="00D17969">
        <w:trPr>
          <w:trHeight w:val="156"/>
          <w:jc w:val="center"/>
        </w:trPr>
        <w:tc>
          <w:tcPr>
            <w:tcW w:w="1721" w:type="dxa"/>
            <w:vMerge/>
            <w:vAlign w:val="center"/>
          </w:tcPr>
          <w:p w14:paraId="25B52838" w14:textId="77777777" w:rsidR="00D75776" w:rsidRPr="00AC74ED" w:rsidRDefault="00D75776" w:rsidP="00D17969">
            <w:pPr>
              <w:jc w:val="center"/>
              <w:rPr>
                <w:rFonts w:eastAsia="Times New Roman"/>
                <w:b/>
                <w:sz w:val="22"/>
                <w:szCs w:val="22"/>
              </w:rPr>
            </w:pPr>
          </w:p>
        </w:tc>
        <w:tc>
          <w:tcPr>
            <w:tcW w:w="1740" w:type="dxa"/>
            <w:vAlign w:val="center"/>
          </w:tcPr>
          <w:p w14:paraId="31D4BD31" w14:textId="77777777" w:rsidR="00D75776" w:rsidRPr="00AC74ED" w:rsidRDefault="00D75776" w:rsidP="00D17969">
            <w:pPr>
              <w:jc w:val="center"/>
              <w:rPr>
                <w:rFonts w:eastAsia="Times New Roman"/>
                <w:b/>
                <w:sz w:val="22"/>
                <w:szCs w:val="22"/>
              </w:rPr>
            </w:pPr>
            <w:r w:rsidRPr="00AC74ED">
              <w:rPr>
                <w:rFonts w:eastAsia="Times New Roman"/>
                <w:b/>
                <w:sz w:val="22"/>
                <w:szCs w:val="22"/>
              </w:rPr>
              <w:t>IT 2</w:t>
            </w:r>
          </w:p>
        </w:tc>
        <w:tc>
          <w:tcPr>
            <w:tcW w:w="1869" w:type="dxa"/>
            <w:vAlign w:val="center"/>
          </w:tcPr>
          <w:p w14:paraId="496ADA44" w14:textId="3EB130DF" w:rsidR="00D75776" w:rsidRDefault="00D75776" w:rsidP="00D17969">
            <w:pPr>
              <w:jc w:val="center"/>
              <w:rPr>
                <w:rFonts w:eastAsia="Times New Roman"/>
                <w:sz w:val="22"/>
                <w:szCs w:val="22"/>
              </w:rPr>
            </w:pPr>
            <w:r>
              <w:rPr>
                <w:rFonts w:eastAsia="Times New Roman"/>
                <w:sz w:val="22"/>
                <w:szCs w:val="22"/>
              </w:rPr>
              <w:t>76</w:t>
            </w:r>
          </w:p>
        </w:tc>
        <w:tc>
          <w:tcPr>
            <w:tcW w:w="2100" w:type="dxa"/>
            <w:vAlign w:val="center"/>
          </w:tcPr>
          <w:p w14:paraId="234437E6" w14:textId="2EACAC4F" w:rsidR="00D75776" w:rsidRDefault="00D75776" w:rsidP="00D17969">
            <w:pPr>
              <w:jc w:val="center"/>
              <w:rPr>
                <w:rFonts w:eastAsia="Times New Roman"/>
                <w:sz w:val="22"/>
                <w:szCs w:val="22"/>
              </w:rPr>
            </w:pPr>
            <w:r>
              <w:rPr>
                <w:rFonts w:eastAsia="Times New Roman"/>
                <w:sz w:val="22"/>
                <w:szCs w:val="22"/>
              </w:rPr>
              <w:t>3.16</w:t>
            </w:r>
          </w:p>
        </w:tc>
      </w:tr>
      <w:tr w:rsidR="00D75776" w14:paraId="77E1381C" w14:textId="77777777" w:rsidTr="00D17969">
        <w:trPr>
          <w:trHeight w:val="156"/>
          <w:jc w:val="center"/>
        </w:trPr>
        <w:tc>
          <w:tcPr>
            <w:tcW w:w="1721" w:type="dxa"/>
            <w:vMerge/>
            <w:vAlign w:val="center"/>
          </w:tcPr>
          <w:p w14:paraId="14C20FCB" w14:textId="77777777" w:rsidR="00D75776" w:rsidRPr="00AC74ED" w:rsidRDefault="00D75776" w:rsidP="00D17969">
            <w:pPr>
              <w:jc w:val="center"/>
              <w:rPr>
                <w:rFonts w:eastAsia="Times New Roman"/>
                <w:b/>
                <w:sz w:val="22"/>
                <w:szCs w:val="22"/>
              </w:rPr>
            </w:pPr>
          </w:p>
        </w:tc>
        <w:tc>
          <w:tcPr>
            <w:tcW w:w="1740" w:type="dxa"/>
            <w:vAlign w:val="center"/>
          </w:tcPr>
          <w:p w14:paraId="73E495BE" w14:textId="77777777" w:rsidR="00D75776" w:rsidRPr="00AC74ED" w:rsidRDefault="00D75776" w:rsidP="00D17969">
            <w:pPr>
              <w:jc w:val="center"/>
              <w:rPr>
                <w:rFonts w:eastAsia="Times New Roman"/>
                <w:b/>
                <w:sz w:val="22"/>
                <w:szCs w:val="22"/>
              </w:rPr>
            </w:pPr>
            <w:r w:rsidRPr="00AC74ED">
              <w:rPr>
                <w:rFonts w:eastAsia="Times New Roman"/>
                <w:b/>
                <w:sz w:val="22"/>
                <w:szCs w:val="22"/>
              </w:rPr>
              <w:t>IT 3</w:t>
            </w:r>
          </w:p>
        </w:tc>
        <w:tc>
          <w:tcPr>
            <w:tcW w:w="1869" w:type="dxa"/>
            <w:vAlign w:val="center"/>
          </w:tcPr>
          <w:p w14:paraId="2351804D" w14:textId="315B2F9D" w:rsidR="00D75776" w:rsidRDefault="00D75776" w:rsidP="00D17969">
            <w:pPr>
              <w:jc w:val="center"/>
              <w:rPr>
                <w:rFonts w:eastAsia="Times New Roman"/>
                <w:sz w:val="22"/>
                <w:szCs w:val="22"/>
              </w:rPr>
            </w:pPr>
            <w:r>
              <w:rPr>
                <w:rFonts w:eastAsia="Times New Roman"/>
                <w:sz w:val="22"/>
                <w:szCs w:val="22"/>
              </w:rPr>
              <w:t>92</w:t>
            </w:r>
          </w:p>
        </w:tc>
        <w:tc>
          <w:tcPr>
            <w:tcW w:w="2100" w:type="dxa"/>
            <w:vAlign w:val="center"/>
          </w:tcPr>
          <w:p w14:paraId="08B3E191" w14:textId="123E5681" w:rsidR="00D75776" w:rsidRDefault="00D75776" w:rsidP="00D17969">
            <w:pPr>
              <w:jc w:val="center"/>
              <w:rPr>
                <w:rFonts w:eastAsia="Times New Roman"/>
                <w:sz w:val="22"/>
                <w:szCs w:val="22"/>
              </w:rPr>
            </w:pPr>
            <w:r>
              <w:rPr>
                <w:rFonts w:eastAsia="Times New Roman"/>
                <w:sz w:val="22"/>
                <w:szCs w:val="22"/>
              </w:rPr>
              <w:t>3.72</w:t>
            </w:r>
          </w:p>
        </w:tc>
      </w:tr>
      <w:tr w:rsidR="00D75776" w14:paraId="606B1320" w14:textId="77777777" w:rsidTr="00D17969">
        <w:trPr>
          <w:trHeight w:val="156"/>
          <w:jc w:val="center"/>
        </w:trPr>
        <w:tc>
          <w:tcPr>
            <w:tcW w:w="1721" w:type="dxa"/>
            <w:vMerge/>
            <w:vAlign w:val="center"/>
          </w:tcPr>
          <w:p w14:paraId="16329278" w14:textId="77777777" w:rsidR="00D75776" w:rsidRPr="00AC74ED" w:rsidRDefault="00D75776" w:rsidP="00D17969">
            <w:pPr>
              <w:jc w:val="center"/>
              <w:rPr>
                <w:rFonts w:eastAsia="Times New Roman"/>
                <w:b/>
                <w:sz w:val="22"/>
                <w:szCs w:val="22"/>
              </w:rPr>
            </w:pPr>
          </w:p>
        </w:tc>
        <w:tc>
          <w:tcPr>
            <w:tcW w:w="1740" w:type="dxa"/>
            <w:vAlign w:val="center"/>
          </w:tcPr>
          <w:p w14:paraId="2D29C8A8" w14:textId="77777777" w:rsidR="00D75776" w:rsidRPr="00AC74ED" w:rsidRDefault="00D75776" w:rsidP="00D17969">
            <w:pPr>
              <w:jc w:val="center"/>
              <w:rPr>
                <w:rFonts w:eastAsia="Times New Roman"/>
                <w:b/>
                <w:sz w:val="22"/>
                <w:szCs w:val="22"/>
              </w:rPr>
            </w:pPr>
            <w:r w:rsidRPr="00AC74ED">
              <w:rPr>
                <w:rFonts w:eastAsia="Times New Roman"/>
                <w:b/>
                <w:sz w:val="22"/>
                <w:szCs w:val="22"/>
              </w:rPr>
              <w:t>IT 4</w:t>
            </w:r>
          </w:p>
        </w:tc>
        <w:tc>
          <w:tcPr>
            <w:tcW w:w="1869" w:type="dxa"/>
            <w:vAlign w:val="center"/>
          </w:tcPr>
          <w:p w14:paraId="37039E50" w14:textId="7C895CBD" w:rsidR="00D75776" w:rsidRDefault="00D75776" w:rsidP="00D17969">
            <w:pPr>
              <w:jc w:val="center"/>
              <w:rPr>
                <w:rFonts w:eastAsia="Times New Roman"/>
                <w:sz w:val="22"/>
                <w:szCs w:val="22"/>
              </w:rPr>
            </w:pPr>
            <w:r>
              <w:rPr>
                <w:rFonts w:eastAsia="Times New Roman"/>
                <w:sz w:val="22"/>
                <w:szCs w:val="22"/>
              </w:rPr>
              <w:t>106</w:t>
            </w:r>
          </w:p>
        </w:tc>
        <w:tc>
          <w:tcPr>
            <w:tcW w:w="2100" w:type="dxa"/>
            <w:vAlign w:val="center"/>
          </w:tcPr>
          <w:p w14:paraId="20DD2F44" w14:textId="3CB7C29C" w:rsidR="00D75776" w:rsidRDefault="00D75776" w:rsidP="00D17969">
            <w:pPr>
              <w:jc w:val="center"/>
              <w:rPr>
                <w:rFonts w:eastAsia="Times New Roman"/>
                <w:sz w:val="22"/>
                <w:szCs w:val="22"/>
              </w:rPr>
            </w:pPr>
            <w:r>
              <w:rPr>
                <w:rFonts w:eastAsia="Times New Roman"/>
                <w:sz w:val="22"/>
                <w:szCs w:val="22"/>
              </w:rPr>
              <w:t>3.36</w:t>
            </w:r>
          </w:p>
        </w:tc>
      </w:tr>
      <w:tr w:rsidR="00D75776" w14:paraId="5A2C1D14" w14:textId="77777777" w:rsidTr="00D17969">
        <w:trPr>
          <w:trHeight w:val="156"/>
          <w:jc w:val="center"/>
        </w:trPr>
        <w:tc>
          <w:tcPr>
            <w:tcW w:w="1721" w:type="dxa"/>
            <w:vMerge/>
            <w:vAlign w:val="center"/>
          </w:tcPr>
          <w:p w14:paraId="06C9A126" w14:textId="77777777" w:rsidR="00D75776" w:rsidRPr="00AC74ED" w:rsidRDefault="00D75776" w:rsidP="00D17969">
            <w:pPr>
              <w:jc w:val="center"/>
              <w:rPr>
                <w:rFonts w:eastAsia="Times New Roman"/>
                <w:b/>
                <w:sz w:val="22"/>
                <w:szCs w:val="22"/>
              </w:rPr>
            </w:pPr>
          </w:p>
        </w:tc>
        <w:tc>
          <w:tcPr>
            <w:tcW w:w="1740" w:type="dxa"/>
            <w:vAlign w:val="center"/>
          </w:tcPr>
          <w:p w14:paraId="0037DF36" w14:textId="77777777" w:rsidR="00D75776" w:rsidRPr="00AC74ED" w:rsidRDefault="00D75776" w:rsidP="00D17969">
            <w:pPr>
              <w:jc w:val="center"/>
              <w:rPr>
                <w:rFonts w:eastAsia="Times New Roman"/>
                <w:b/>
                <w:sz w:val="22"/>
                <w:szCs w:val="22"/>
              </w:rPr>
            </w:pPr>
            <w:r w:rsidRPr="00AC74ED">
              <w:rPr>
                <w:rFonts w:eastAsia="Times New Roman"/>
                <w:b/>
                <w:sz w:val="22"/>
                <w:szCs w:val="22"/>
              </w:rPr>
              <w:t>IT 5</w:t>
            </w:r>
          </w:p>
        </w:tc>
        <w:tc>
          <w:tcPr>
            <w:tcW w:w="1869" w:type="dxa"/>
            <w:vAlign w:val="center"/>
          </w:tcPr>
          <w:p w14:paraId="7A7ADB21" w14:textId="70B1AF90" w:rsidR="00D75776" w:rsidRDefault="00D75776" w:rsidP="00D17969">
            <w:pPr>
              <w:jc w:val="center"/>
              <w:rPr>
                <w:rFonts w:eastAsia="Times New Roman"/>
                <w:sz w:val="22"/>
                <w:szCs w:val="22"/>
              </w:rPr>
            </w:pPr>
            <w:r>
              <w:rPr>
                <w:rFonts w:eastAsia="Times New Roman"/>
                <w:sz w:val="22"/>
                <w:szCs w:val="22"/>
              </w:rPr>
              <w:t>128</w:t>
            </w:r>
          </w:p>
        </w:tc>
        <w:tc>
          <w:tcPr>
            <w:tcW w:w="2100" w:type="dxa"/>
            <w:vAlign w:val="center"/>
          </w:tcPr>
          <w:p w14:paraId="563569E3" w14:textId="6BA91FCB" w:rsidR="00D75776" w:rsidRDefault="00D75776" w:rsidP="00D17969">
            <w:pPr>
              <w:jc w:val="center"/>
              <w:rPr>
                <w:rFonts w:eastAsia="Times New Roman"/>
                <w:sz w:val="22"/>
                <w:szCs w:val="22"/>
              </w:rPr>
            </w:pPr>
            <w:r>
              <w:rPr>
                <w:rFonts w:eastAsia="Times New Roman"/>
                <w:sz w:val="22"/>
                <w:szCs w:val="22"/>
              </w:rPr>
              <w:t>5.51</w:t>
            </w:r>
          </w:p>
        </w:tc>
      </w:tr>
      <w:tr w:rsidR="00D75776" w14:paraId="00F63409" w14:textId="77777777" w:rsidTr="00D17969">
        <w:trPr>
          <w:trHeight w:val="197"/>
          <w:jc w:val="center"/>
        </w:trPr>
        <w:tc>
          <w:tcPr>
            <w:tcW w:w="1721" w:type="dxa"/>
            <w:vMerge/>
            <w:vAlign w:val="center"/>
          </w:tcPr>
          <w:p w14:paraId="69646C84" w14:textId="77777777" w:rsidR="00D75776" w:rsidRPr="00AC74ED" w:rsidRDefault="00D75776" w:rsidP="00D17969">
            <w:pPr>
              <w:jc w:val="center"/>
              <w:rPr>
                <w:rFonts w:eastAsia="Times New Roman"/>
                <w:b/>
                <w:sz w:val="22"/>
                <w:szCs w:val="22"/>
              </w:rPr>
            </w:pPr>
          </w:p>
        </w:tc>
        <w:tc>
          <w:tcPr>
            <w:tcW w:w="1740" w:type="dxa"/>
            <w:vAlign w:val="center"/>
          </w:tcPr>
          <w:p w14:paraId="4CA40581" w14:textId="77777777" w:rsidR="00D75776" w:rsidRPr="00AC74ED" w:rsidRDefault="00D75776" w:rsidP="00D17969">
            <w:pPr>
              <w:jc w:val="center"/>
              <w:rPr>
                <w:rFonts w:eastAsia="Times New Roman"/>
                <w:b/>
                <w:sz w:val="22"/>
                <w:szCs w:val="22"/>
              </w:rPr>
            </w:pPr>
            <w:r>
              <w:rPr>
                <w:rFonts w:eastAsia="Times New Roman"/>
                <w:b/>
                <w:sz w:val="22"/>
                <w:szCs w:val="22"/>
              </w:rPr>
              <w:t>IT 6</w:t>
            </w:r>
          </w:p>
        </w:tc>
        <w:tc>
          <w:tcPr>
            <w:tcW w:w="1869" w:type="dxa"/>
            <w:vAlign w:val="center"/>
          </w:tcPr>
          <w:p w14:paraId="4B7401E0" w14:textId="5235B1F2" w:rsidR="00D75776" w:rsidRDefault="00D75776" w:rsidP="00D17969">
            <w:pPr>
              <w:jc w:val="center"/>
              <w:rPr>
                <w:rFonts w:eastAsia="Times New Roman"/>
                <w:sz w:val="22"/>
                <w:szCs w:val="22"/>
              </w:rPr>
            </w:pPr>
            <w:r>
              <w:rPr>
                <w:rFonts w:eastAsia="Times New Roman"/>
                <w:sz w:val="22"/>
                <w:szCs w:val="22"/>
              </w:rPr>
              <w:t>155.2</w:t>
            </w:r>
          </w:p>
        </w:tc>
        <w:tc>
          <w:tcPr>
            <w:tcW w:w="2100" w:type="dxa"/>
            <w:vAlign w:val="center"/>
          </w:tcPr>
          <w:p w14:paraId="3C78CA50" w14:textId="70F86CD9" w:rsidR="00D75776" w:rsidRDefault="00D75776" w:rsidP="00D17969">
            <w:pPr>
              <w:jc w:val="center"/>
              <w:rPr>
                <w:rFonts w:eastAsia="Times New Roman"/>
                <w:sz w:val="22"/>
                <w:szCs w:val="22"/>
              </w:rPr>
            </w:pPr>
            <w:r>
              <w:rPr>
                <w:rFonts w:eastAsia="Times New Roman"/>
                <w:sz w:val="22"/>
                <w:szCs w:val="22"/>
              </w:rPr>
              <w:t>7.98</w:t>
            </w:r>
          </w:p>
        </w:tc>
      </w:tr>
      <w:tr w:rsidR="00D75776" w14:paraId="42D934FD" w14:textId="77777777" w:rsidTr="00D17969">
        <w:trPr>
          <w:trHeight w:val="197"/>
          <w:jc w:val="center"/>
        </w:trPr>
        <w:tc>
          <w:tcPr>
            <w:tcW w:w="1721" w:type="dxa"/>
            <w:vMerge/>
            <w:vAlign w:val="center"/>
          </w:tcPr>
          <w:p w14:paraId="020543D0" w14:textId="77777777" w:rsidR="00D75776" w:rsidRPr="00AC74ED" w:rsidRDefault="00D75776" w:rsidP="00D17969">
            <w:pPr>
              <w:jc w:val="center"/>
              <w:rPr>
                <w:rFonts w:eastAsia="Times New Roman"/>
                <w:b/>
                <w:sz w:val="22"/>
                <w:szCs w:val="22"/>
              </w:rPr>
            </w:pPr>
          </w:p>
        </w:tc>
        <w:tc>
          <w:tcPr>
            <w:tcW w:w="1740" w:type="dxa"/>
            <w:vAlign w:val="center"/>
          </w:tcPr>
          <w:p w14:paraId="1F07312C" w14:textId="0965EFF7" w:rsidR="00D75776" w:rsidRDefault="00D75776" w:rsidP="00D17969">
            <w:pPr>
              <w:jc w:val="center"/>
              <w:rPr>
                <w:rFonts w:eastAsia="Times New Roman"/>
                <w:b/>
                <w:sz w:val="22"/>
                <w:szCs w:val="22"/>
              </w:rPr>
            </w:pPr>
            <w:r>
              <w:rPr>
                <w:rFonts w:eastAsia="Times New Roman"/>
                <w:b/>
                <w:sz w:val="22"/>
                <w:szCs w:val="22"/>
              </w:rPr>
              <w:t>IT 7</w:t>
            </w:r>
          </w:p>
        </w:tc>
        <w:tc>
          <w:tcPr>
            <w:tcW w:w="1869" w:type="dxa"/>
            <w:vAlign w:val="center"/>
          </w:tcPr>
          <w:p w14:paraId="71F617B6" w14:textId="0574BC2B" w:rsidR="00D75776" w:rsidRDefault="00D75776" w:rsidP="00D17969">
            <w:pPr>
              <w:jc w:val="center"/>
              <w:rPr>
                <w:rFonts w:eastAsia="Times New Roman"/>
                <w:sz w:val="22"/>
                <w:szCs w:val="22"/>
              </w:rPr>
            </w:pPr>
            <w:r>
              <w:rPr>
                <w:rFonts w:eastAsia="Times New Roman"/>
                <w:sz w:val="22"/>
                <w:szCs w:val="22"/>
              </w:rPr>
              <w:t>175</w:t>
            </w:r>
          </w:p>
        </w:tc>
        <w:tc>
          <w:tcPr>
            <w:tcW w:w="2100" w:type="dxa"/>
            <w:vAlign w:val="center"/>
          </w:tcPr>
          <w:p w14:paraId="08F890D7" w14:textId="6A63707F" w:rsidR="00D75776" w:rsidRDefault="00D75776" w:rsidP="00D17969">
            <w:pPr>
              <w:jc w:val="center"/>
              <w:rPr>
                <w:rFonts w:eastAsia="Times New Roman"/>
                <w:sz w:val="22"/>
                <w:szCs w:val="22"/>
              </w:rPr>
            </w:pPr>
            <w:r>
              <w:rPr>
                <w:rFonts w:eastAsia="Times New Roman"/>
                <w:sz w:val="22"/>
                <w:szCs w:val="22"/>
              </w:rPr>
              <w:t>6.17</w:t>
            </w:r>
          </w:p>
        </w:tc>
      </w:tr>
      <w:tr w:rsidR="00D75776" w14:paraId="66299A97" w14:textId="77777777" w:rsidTr="00D75776">
        <w:trPr>
          <w:trHeight w:val="215"/>
          <w:jc w:val="center"/>
        </w:trPr>
        <w:tc>
          <w:tcPr>
            <w:tcW w:w="1721" w:type="dxa"/>
            <w:vMerge/>
            <w:vAlign w:val="center"/>
          </w:tcPr>
          <w:p w14:paraId="39588A2E" w14:textId="77777777" w:rsidR="00D75776" w:rsidRPr="00AC74ED" w:rsidRDefault="00D75776" w:rsidP="00D17969">
            <w:pPr>
              <w:jc w:val="center"/>
              <w:rPr>
                <w:rFonts w:eastAsia="Times New Roman"/>
                <w:b/>
                <w:sz w:val="22"/>
                <w:szCs w:val="22"/>
              </w:rPr>
            </w:pPr>
          </w:p>
        </w:tc>
        <w:tc>
          <w:tcPr>
            <w:tcW w:w="1740" w:type="dxa"/>
            <w:vAlign w:val="center"/>
          </w:tcPr>
          <w:p w14:paraId="14B9DC35" w14:textId="26B384F7" w:rsidR="00D75776" w:rsidRDefault="00D75776" w:rsidP="00D17969">
            <w:pPr>
              <w:jc w:val="center"/>
              <w:rPr>
                <w:rFonts w:eastAsia="Times New Roman"/>
                <w:b/>
                <w:sz w:val="22"/>
                <w:szCs w:val="22"/>
              </w:rPr>
            </w:pPr>
            <w:r>
              <w:rPr>
                <w:rFonts w:eastAsia="Times New Roman"/>
                <w:b/>
                <w:sz w:val="22"/>
                <w:szCs w:val="22"/>
              </w:rPr>
              <w:t>IT 8</w:t>
            </w:r>
          </w:p>
        </w:tc>
        <w:tc>
          <w:tcPr>
            <w:tcW w:w="1869" w:type="dxa"/>
            <w:vAlign w:val="center"/>
          </w:tcPr>
          <w:p w14:paraId="39419A65" w14:textId="03DF9ECB" w:rsidR="00D75776" w:rsidRDefault="00D75776" w:rsidP="00D17969">
            <w:pPr>
              <w:jc w:val="center"/>
              <w:rPr>
                <w:rFonts w:eastAsia="Times New Roman"/>
                <w:sz w:val="22"/>
                <w:szCs w:val="22"/>
              </w:rPr>
            </w:pPr>
            <w:r>
              <w:rPr>
                <w:rFonts w:eastAsia="Times New Roman"/>
                <w:sz w:val="22"/>
                <w:szCs w:val="22"/>
              </w:rPr>
              <w:t>190</w:t>
            </w:r>
          </w:p>
        </w:tc>
        <w:tc>
          <w:tcPr>
            <w:tcW w:w="2100" w:type="dxa"/>
            <w:vAlign w:val="center"/>
          </w:tcPr>
          <w:p w14:paraId="24CCF6ED" w14:textId="34DB7F61" w:rsidR="00D75776" w:rsidRDefault="00D75776" w:rsidP="00D17969">
            <w:pPr>
              <w:jc w:val="center"/>
              <w:rPr>
                <w:rFonts w:eastAsia="Times New Roman"/>
                <w:sz w:val="22"/>
                <w:szCs w:val="22"/>
              </w:rPr>
            </w:pPr>
            <w:r>
              <w:rPr>
                <w:rFonts w:eastAsia="Times New Roman"/>
                <w:sz w:val="22"/>
                <w:szCs w:val="22"/>
              </w:rPr>
              <w:t>8.78</w:t>
            </w:r>
          </w:p>
        </w:tc>
      </w:tr>
      <w:tr w:rsidR="00D75776" w14:paraId="23C342E0" w14:textId="77777777" w:rsidTr="00D75776">
        <w:trPr>
          <w:trHeight w:val="215"/>
          <w:jc w:val="center"/>
        </w:trPr>
        <w:tc>
          <w:tcPr>
            <w:tcW w:w="1721" w:type="dxa"/>
            <w:vMerge/>
            <w:vAlign w:val="center"/>
          </w:tcPr>
          <w:p w14:paraId="0A1C1151" w14:textId="77777777" w:rsidR="00D75776" w:rsidRPr="00AC74ED" w:rsidRDefault="00D75776" w:rsidP="00D17969">
            <w:pPr>
              <w:jc w:val="center"/>
              <w:rPr>
                <w:rFonts w:eastAsia="Times New Roman"/>
                <w:b/>
                <w:sz w:val="22"/>
                <w:szCs w:val="22"/>
              </w:rPr>
            </w:pPr>
          </w:p>
        </w:tc>
        <w:tc>
          <w:tcPr>
            <w:tcW w:w="1740" w:type="dxa"/>
            <w:vAlign w:val="center"/>
          </w:tcPr>
          <w:p w14:paraId="71D10266" w14:textId="5000ADFA" w:rsidR="00D75776" w:rsidRDefault="00D75776" w:rsidP="00D17969">
            <w:pPr>
              <w:jc w:val="center"/>
              <w:rPr>
                <w:rFonts w:eastAsia="Times New Roman"/>
                <w:b/>
                <w:sz w:val="22"/>
                <w:szCs w:val="22"/>
              </w:rPr>
            </w:pPr>
            <w:r>
              <w:rPr>
                <w:rFonts w:eastAsia="Times New Roman"/>
                <w:b/>
                <w:sz w:val="22"/>
                <w:szCs w:val="22"/>
              </w:rPr>
              <w:t>IT 9</w:t>
            </w:r>
          </w:p>
        </w:tc>
        <w:tc>
          <w:tcPr>
            <w:tcW w:w="1869" w:type="dxa"/>
            <w:vAlign w:val="center"/>
          </w:tcPr>
          <w:p w14:paraId="7A56092C" w14:textId="63B27777" w:rsidR="00D75776" w:rsidRDefault="00D75776" w:rsidP="00D17969">
            <w:pPr>
              <w:jc w:val="center"/>
              <w:rPr>
                <w:rFonts w:eastAsia="Times New Roman"/>
                <w:sz w:val="22"/>
                <w:szCs w:val="22"/>
              </w:rPr>
            </w:pPr>
            <w:r>
              <w:rPr>
                <w:rFonts w:eastAsia="Times New Roman"/>
                <w:sz w:val="22"/>
                <w:szCs w:val="22"/>
              </w:rPr>
              <w:t>182</w:t>
            </w:r>
          </w:p>
        </w:tc>
        <w:tc>
          <w:tcPr>
            <w:tcW w:w="2100" w:type="dxa"/>
            <w:vAlign w:val="center"/>
          </w:tcPr>
          <w:p w14:paraId="51AAE295" w14:textId="509DF828" w:rsidR="00D75776" w:rsidRDefault="00D75776" w:rsidP="00D17969">
            <w:pPr>
              <w:jc w:val="center"/>
              <w:rPr>
                <w:rFonts w:eastAsia="Times New Roman"/>
                <w:sz w:val="22"/>
                <w:szCs w:val="22"/>
              </w:rPr>
            </w:pPr>
            <w:r>
              <w:rPr>
                <w:rFonts w:eastAsia="Times New Roman"/>
                <w:sz w:val="22"/>
                <w:szCs w:val="22"/>
              </w:rPr>
              <w:t>0</w:t>
            </w:r>
          </w:p>
        </w:tc>
      </w:tr>
    </w:tbl>
    <w:p w14:paraId="7B4A0141" w14:textId="5745EDE6" w:rsidR="00C15852" w:rsidRPr="00FD6B37" w:rsidRDefault="00D75776" w:rsidP="00FD6B37">
      <w:pPr>
        <w:rPr>
          <w:rFonts w:eastAsia="Times New Roman"/>
          <w:sz w:val="22"/>
          <w:szCs w:val="22"/>
        </w:rPr>
      </w:pPr>
      <w:r>
        <w:rPr>
          <w:rFonts w:eastAsia="Times New Roman"/>
          <w:sz w:val="22"/>
          <w:szCs w:val="22"/>
        </w:rPr>
        <w:tab/>
        <w:t>Table 6.6: Averages and Standard Deviations for 20-25% senescent category.</w:t>
      </w:r>
    </w:p>
    <w:p w14:paraId="548DF8E0" w14:textId="076E9C30" w:rsidR="00B0424D" w:rsidRDefault="00382150" w:rsidP="009F4FC5">
      <w:pPr>
        <w:jc w:val="center"/>
        <w:rPr>
          <w:rFonts w:eastAsia="Times New Roman"/>
          <w:sz w:val="22"/>
          <w:szCs w:val="22"/>
        </w:rPr>
      </w:pPr>
      <w:r>
        <w:rPr>
          <w:rFonts w:eastAsia="Times New Roman"/>
          <w:noProof/>
          <w:sz w:val="22"/>
          <w:szCs w:val="22"/>
        </w:rPr>
        <w:lastRenderedPageBreak/>
        <w:drawing>
          <wp:inline distT="0" distB="0" distL="0" distR="0" wp14:anchorId="49BD0B9C" wp14:editId="74504333">
            <wp:extent cx="4572000" cy="3433697"/>
            <wp:effectExtent l="0" t="0" r="0" b="0"/>
            <wp:docPr id="7" name="Picture 7" descr="Results%20Images/NewTimeToH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s%20Images/NewTimeToHeal.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72000" cy="3433697"/>
                    </a:xfrm>
                    <a:prstGeom prst="rect">
                      <a:avLst/>
                    </a:prstGeom>
                    <a:noFill/>
                    <a:ln>
                      <a:noFill/>
                    </a:ln>
                  </pic:spPr>
                </pic:pic>
              </a:graphicData>
            </a:graphic>
          </wp:inline>
        </w:drawing>
      </w:r>
      <w:r w:rsidR="00CF40C5">
        <w:rPr>
          <w:rFonts w:eastAsia="Times New Roman"/>
          <w:noProof/>
          <w:sz w:val="22"/>
          <w:szCs w:val="22"/>
        </w:rPr>
        <w:drawing>
          <wp:inline distT="0" distB="0" distL="0" distR="0" wp14:anchorId="019C1547" wp14:editId="74403205">
            <wp:extent cx="4572000" cy="3431922"/>
            <wp:effectExtent l="0" t="0" r="0" b="0"/>
            <wp:docPr id="10" name="Picture 10" descr="Results%20Images/TimeToHealR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s%20Images/TimeToHealRaw.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2000" cy="3431922"/>
                    </a:xfrm>
                    <a:prstGeom prst="rect">
                      <a:avLst/>
                    </a:prstGeom>
                    <a:noFill/>
                    <a:ln>
                      <a:noFill/>
                    </a:ln>
                  </pic:spPr>
                </pic:pic>
              </a:graphicData>
            </a:graphic>
          </wp:inline>
        </w:drawing>
      </w:r>
    </w:p>
    <w:p w14:paraId="1C2111E2" w14:textId="26ADA6C1" w:rsidR="00BA1599" w:rsidRDefault="00F54235" w:rsidP="00B0424D">
      <w:pPr>
        <w:rPr>
          <w:rFonts w:eastAsia="Times New Roman"/>
          <w:sz w:val="22"/>
          <w:szCs w:val="22"/>
        </w:rPr>
      </w:pPr>
      <w:bookmarkStart w:id="252" w:name="OLE_LINK19"/>
      <w:bookmarkStart w:id="253" w:name="OLE_LINK20"/>
      <w:r>
        <w:rPr>
          <w:rFonts w:eastAsia="Times New Roman"/>
          <w:sz w:val="22"/>
          <w:szCs w:val="22"/>
        </w:rPr>
        <w:t>Figure 6.1: Time for 200</w:t>
      </w:r>
      <w:r>
        <w:rPr>
          <w:rFonts w:eastAsia="Times New Roman"/>
          <w:sz w:val="22"/>
          <w:szCs w:val="22"/>
        </w:rPr>
        <w:sym w:font="Symbol" w:char="F06D"/>
      </w:r>
      <w:r>
        <w:rPr>
          <w:rFonts w:eastAsia="Times New Roman"/>
          <w:sz w:val="22"/>
          <w:szCs w:val="22"/>
        </w:rPr>
        <w:t>m wound to heal with varying levels of senescence.</w:t>
      </w:r>
      <w:r w:rsidR="00C76C9A">
        <w:rPr>
          <w:rFonts w:eastAsia="Times New Roman"/>
          <w:sz w:val="22"/>
          <w:szCs w:val="22"/>
        </w:rPr>
        <w:t xml:space="preserve"> Top: </w:t>
      </w:r>
      <w:r w:rsidR="009960F9">
        <w:rPr>
          <w:rFonts w:eastAsia="Times New Roman"/>
          <w:sz w:val="22"/>
          <w:szCs w:val="22"/>
        </w:rPr>
        <w:t>Averages and standard deviations of each categories time to heal plotted</w:t>
      </w:r>
      <w:r w:rsidR="00C76C9A">
        <w:rPr>
          <w:rFonts w:eastAsia="Times New Roman"/>
          <w:sz w:val="22"/>
          <w:szCs w:val="22"/>
        </w:rPr>
        <w:t xml:space="preserve">. Bottom: raw values from simulations </w:t>
      </w:r>
      <w:r w:rsidR="00193106">
        <w:rPr>
          <w:rFonts w:eastAsia="Times New Roman"/>
          <w:sz w:val="22"/>
          <w:szCs w:val="22"/>
        </w:rPr>
        <w:t>plotted</w:t>
      </w:r>
      <w:r w:rsidR="00C76C9A">
        <w:rPr>
          <w:rFonts w:eastAsia="Times New Roman"/>
          <w:sz w:val="22"/>
          <w:szCs w:val="22"/>
        </w:rPr>
        <w:t>.</w:t>
      </w:r>
      <w:bookmarkEnd w:id="252"/>
      <w:bookmarkEnd w:id="253"/>
      <w:r w:rsidR="00DF223E">
        <w:rPr>
          <w:rFonts w:eastAsia="Times New Roman"/>
          <w:sz w:val="22"/>
          <w:szCs w:val="22"/>
        </w:rPr>
        <w:br/>
      </w:r>
      <w:r w:rsidR="00DF223E">
        <w:rPr>
          <w:rFonts w:eastAsia="Times New Roman"/>
          <w:sz w:val="22"/>
          <w:szCs w:val="22"/>
        </w:rPr>
        <w:br/>
      </w:r>
      <w:r w:rsidR="00992630">
        <w:rPr>
          <w:rFonts w:eastAsia="Times New Roman"/>
          <w:sz w:val="22"/>
          <w:szCs w:val="22"/>
        </w:rPr>
        <w:t xml:space="preserve">Figure 6.1 </w:t>
      </w:r>
      <w:r w:rsidR="007F164D">
        <w:rPr>
          <w:rFonts w:eastAsia="Times New Roman"/>
          <w:sz w:val="22"/>
          <w:szCs w:val="22"/>
        </w:rPr>
        <w:t>top uses the averages</w:t>
      </w:r>
      <w:r w:rsidR="00485063">
        <w:rPr>
          <w:rFonts w:eastAsia="Times New Roman"/>
          <w:sz w:val="22"/>
          <w:szCs w:val="22"/>
        </w:rPr>
        <w:t xml:space="preserve"> and standard deviations</w:t>
      </w:r>
      <w:r w:rsidR="007F164D">
        <w:rPr>
          <w:rFonts w:eastAsia="Times New Roman"/>
          <w:sz w:val="22"/>
          <w:szCs w:val="22"/>
        </w:rPr>
        <w:t xml:space="preserve"> from </w:t>
      </w:r>
      <w:r w:rsidR="009960F9">
        <w:rPr>
          <w:rFonts w:eastAsia="Times New Roman"/>
          <w:sz w:val="22"/>
          <w:szCs w:val="22"/>
        </w:rPr>
        <w:t xml:space="preserve">tables 6.1 – </w:t>
      </w:r>
      <w:r w:rsidR="009960F9" w:rsidRPr="005921AE">
        <w:rPr>
          <w:rFonts w:eastAsia="Times New Roman"/>
          <w:sz w:val="22"/>
          <w:szCs w:val="22"/>
        </w:rPr>
        <w:t>6.</w:t>
      </w:r>
      <w:r w:rsidR="005921AE" w:rsidRPr="005921AE">
        <w:rPr>
          <w:rFonts w:eastAsia="Times New Roman"/>
          <w:sz w:val="22"/>
          <w:szCs w:val="22"/>
        </w:rPr>
        <w:t>6</w:t>
      </w:r>
      <w:r w:rsidR="009960F9">
        <w:rPr>
          <w:rFonts w:eastAsia="Times New Roman"/>
          <w:sz w:val="22"/>
          <w:szCs w:val="22"/>
        </w:rPr>
        <w:t xml:space="preserve"> </w:t>
      </w:r>
      <w:r w:rsidR="007F164D">
        <w:rPr>
          <w:rFonts w:eastAsia="Times New Roman"/>
          <w:sz w:val="22"/>
          <w:szCs w:val="22"/>
        </w:rPr>
        <w:t xml:space="preserve">to produce </w:t>
      </w:r>
      <w:r w:rsidR="00485063">
        <w:rPr>
          <w:rFonts w:eastAsia="Times New Roman"/>
          <w:sz w:val="22"/>
          <w:szCs w:val="22"/>
        </w:rPr>
        <w:t xml:space="preserve">error bars showing the general trend of the data. Figure 6.1 also </w:t>
      </w:r>
      <w:r w:rsidR="00992630">
        <w:rPr>
          <w:rFonts w:eastAsia="Times New Roman"/>
          <w:sz w:val="22"/>
          <w:szCs w:val="22"/>
        </w:rPr>
        <w:t>supports [</w:t>
      </w:r>
      <w:r w:rsidR="00505C2B" w:rsidRPr="00505C2B">
        <w:rPr>
          <w:rFonts w:eastAsia="Times New Roman"/>
          <w:sz w:val="22"/>
          <w:szCs w:val="22"/>
        </w:rPr>
        <w:t>14</w:t>
      </w:r>
      <w:r w:rsidR="00992630">
        <w:rPr>
          <w:rFonts w:eastAsia="Times New Roman"/>
          <w:sz w:val="22"/>
          <w:szCs w:val="22"/>
        </w:rPr>
        <w:t>]’s suggestion that senescent cells impair wound healing</w:t>
      </w:r>
      <w:r w:rsidR="00651D9F">
        <w:rPr>
          <w:rFonts w:eastAsia="Times New Roman"/>
          <w:sz w:val="22"/>
          <w:szCs w:val="22"/>
        </w:rPr>
        <w:t>,</w:t>
      </w:r>
      <w:r w:rsidR="00992630">
        <w:rPr>
          <w:rFonts w:eastAsia="Times New Roman"/>
          <w:sz w:val="22"/>
          <w:szCs w:val="22"/>
        </w:rPr>
        <w:t xml:space="preserve"> </w:t>
      </w:r>
      <w:r w:rsidR="00DF0BE0">
        <w:rPr>
          <w:rFonts w:eastAsia="Times New Roman"/>
          <w:sz w:val="22"/>
          <w:szCs w:val="22"/>
        </w:rPr>
        <w:t>by</w:t>
      </w:r>
      <w:r w:rsidR="00992630">
        <w:rPr>
          <w:rFonts w:eastAsia="Times New Roman"/>
          <w:sz w:val="22"/>
          <w:szCs w:val="22"/>
        </w:rPr>
        <w:t xml:space="preserve"> show</w:t>
      </w:r>
      <w:r w:rsidR="00DF0BE0">
        <w:rPr>
          <w:rFonts w:eastAsia="Times New Roman"/>
          <w:sz w:val="22"/>
          <w:szCs w:val="22"/>
        </w:rPr>
        <w:t>ing us</w:t>
      </w:r>
      <w:r w:rsidR="00992630">
        <w:rPr>
          <w:rFonts w:eastAsia="Times New Roman"/>
          <w:sz w:val="22"/>
          <w:szCs w:val="22"/>
        </w:rPr>
        <w:t xml:space="preserve"> that as senescence is increased</w:t>
      </w:r>
      <w:r w:rsidR="00A115B2">
        <w:rPr>
          <w:rFonts w:eastAsia="Times New Roman"/>
          <w:sz w:val="22"/>
          <w:szCs w:val="22"/>
        </w:rPr>
        <w:t xml:space="preserve">, time taken to heal is increased </w:t>
      </w:r>
      <w:r w:rsidR="006A4182">
        <w:rPr>
          <w:rFonts w:eastAsia="Times New Roman"/>
          <w:sz w:val="22"/>
          <w:szCs w:val="22"/>
        </w:rPr>
        <w:t xml:space="preserve">on average </w:t>
      </w:r>
      <w:r w:rsidR="00A115B2">
        <w:rPr>
          <w:rFonts w:eastAsia="Times New Roman"/>
          <w:sz w:val="22"/>
          <w:szCs w:val="22"/>
        </w:rPr>
        <w:t>at a linear</w:t>
      </w:r>
      <w:r w:rsidR="00992630">
        <w:rPr>
          <w:rFonts w:eastAsia="Times New Roman"/>
          <w:sz w:val="22"/>
          <w:szCs w:val="22"/>
        </w:rPr>
        <w:t xml:space="preserve"> </w:t>
      </w:r>
      <w:r w:rsidR="00A115B2">
        <w:rPr>
          <w:rFonts w:eastAsia="Times New Roman"/>
          <w:sz w:val="22"/>
          <w:szCs w:val="22"/>
        </w:rPr>
        <w:t>rate between 0 and 17% then levels out between 17 and 24%</w:t>
      </w:r>
      <w:r w:rsidR="000E3B4B">
        <w:rPr>
          <w:rFonts w:eastAsia="Times New Roman"/>
          <w:sz w:val="22"/>
          <w:szCs w:val="22"/>
        </w:rPr>
        <w:t>. This</w:t>
      </w:r>
      <w:r w:rsidR="00A115B2">
        <w:rPr>
          <w:rFonts w:eastAsia="Times New Roman"/>
          <w:sz w:val="22"/>
          <w:szCs w:val="22"/>
        </w:rPr>
        <w:t xml:space="preserve"> </w:t>
      </w:r>
      <w:r w:rsidR="000E3B4B">
        <w:rPr>
          <w:rFonts w:eastAsia="Times New Roman"/>
          <w:sz w:val="22"/>
          <w:szCs w:val="22"/>
        </w:rPr>
        <w:t xml:space="preserve">implies that regions above 17% </w:t>
      </w:r>
      <w:r w:rsidR="00651D9F">
        <w:rPr>
          <w:rFonts w:eastAsia="Times New Roman"/>
          <w:sz w:val="22"/>
          <w:szCs w:val="22"/>
        </w:rPr>
        <w:t>senescent</w:t>
      </w:r>
      <w:r w:rsidR="000E3B4B">
        <w:rPr>
          <w:rFonts w:eastAsia="Times New Roman"/>
          <w:sz w:val="22"/>
          <w:szCs w:val="22"/>
        </w:rPr>
        <w:t xml:space="preserve"> </w:t>
      </w:r>
      <w:r w:rsidR="00651D9F">
        <w:rPr>
          <w:rFonts w:eastAsia="Times New Roman"/>
          <w:sz w:val="22"/>
          <w:szCs w:val="22"/>
        </w:rPr>
        <w:t>have</w:t>
      </w:r>
      <w:r w:rsidR="000E3B4B">
        <w:rPr>
          <w:rFonts w:eastAsia="Times New Roman"/>
          <w:sz w:val="22"/>
          <w:szCs w:val="22"/>
        </w:rPr>
        <w:t xml:space="preserve"> no added detrimental effect</w:t>
      </w:r>
      <w:r w:rsidR="00651D9F">
        <w:rPr>
          <w:rFonts w:eastAsia="Times New Roman"/>
          <w:sz w:val="22"/>
          <w:szCs w:val="22"/>
        </w:rPr>
        <w:t>s</w:t>
      </w:r>
      <w:r w:rsidR="000E3B4B">
        <w:rPr>
          <w:rFonts w:eastAsia="Times New Roman"/>
          <w:sz w:val="22"/>
          <w:szCs w:val="22"/>
        </w:rPr>
        <w:t xml:space="preserve"> to wound healing. Applying this to the primate paper [</w:t>
      </w:r>
      <w:r w:rsidR="00505C2B" w:rsidRPr="00505C2B">
        <w:rPr>
          <w:rFonts w:eastAsia="Times New Roman"/>
          <w:sz w:val="22"/>
          <w:szCs w:val="22"/>
        </w:rPr>
        <w:t>13</w:t>
      </w:r>
      <w:r w:rsidR="000E3B4B">
        <w:rPr>
          <w:rFonts w:eastAsia="Times New Roman"/>
          <w:sz w:val="22"/>
          <w:szCs w:val="22"/>
        </w:rPr>
        <w:t xml:space="preserve">] </w:t>
      </w:r>
      <w:r w:rsidR="00AB0E6B">
        <w:rPr>
          <w:rFonts w:eastAsia="Times New Roman"/>
          <w:sz w:val="22"/>
          <w:szCs w:val="22"/>
        </w:rPr>
        <w:t xml:space="preserve">which examined baboons aged between 5 and 30, puts 17% senescence around 27 years old, which is towards the end of most baboons lives. </w:t>
      </w:r>
      <w:r w:rsidR="00DF0BE0">
        <w:rPr>
          <w:rFonts w:eastAsia="Times New Roman"/>
          <w:sz w:val="22"/>
          <w:szCs w:val="22"/>
        </w:rPr>
        <w:t xml:space="preserve">We therefore have this linear </w:t>
      </w:r>
      <w:r w:rsidR="00DF0BE0">
        <w:rPr>
          <w:rFonts w:eastAsia="Times New Roman"/>
          <w:sz w:val="22"/>
          <w:szCs w:val="22"/>
        </w:rPr>
        <w:lastRenderedPageBreak/>
        <w:t xml:space="preserve">relationship between age and wound healing but an exponential relationship between age and percentage senescence. </w:t>
      </w:r>
      <w:r w:rsidR="00444050">
        <w:rPr>
          <w:rFonts w:eastAsia="Times New Roman"/>
          <w:sz w:val="22"/>
          <w:szCs w:val="22"/>
        </w:rPr>
        <w:t>Thus,</w:t>
      </w:r>
      <w:r w:rsidR="00FF5A95">
        <w:rPr>
          <w:rFonts w:eastAsia="Times New Roman"/>
          <w:sz w:val="22"/>
          <w:szCs w:val="22"/>
        </w:rPr>
        <w:t xml:space="preserve"> the older you get the more detrimental wounds are to your health.</w:t>
      </w:r>
    </w:p>
    <w:p w14:paraId="654814EC" w14:textId="77777777" w:rsidR="00896B15" w:rsidRDefault="00896B15" w:rsidP="00B0424D">
      <w:pPr>
        <w:rPr>
          <w:rFonts w:eastAsia="Times New Roman"/>
          <w:sz w:val="22"/>
          <w:szCs w:val="22"/>
        </w:rPr>
      </w:pPr>
    </w:p>
    <w:p w14:paraId="1E2EC3AA" w14:textId="7DBEB070" w:rsidR="009619F3" w:rsidRDefault="009619F3" w:rsidP="00B0424D">
      <w:pPr>
        <w:rPr>
          <w:rFonts w:eastAsia="Times New Roman"/>
          <w:sz w:val="22"/>
          <w:szCs w:val="22"/>
        </w:rPr>
      </w:pPr>
      <w:r>
        <w:rPr>
          <w:rFonts w:eastAsia="Times New Roman"/>
          <w:sz w:val="22"/>
          <w:szCs w:val="22"/>
        </w:rPr>
        <w:t xml:space="preserve">Data from Tables </w:t>
      </w:r>
      <w:r w:rsidR="00077058">
        <w:rPr>
          <w:rFonts w:eastAsia="Times New Roman"/>
          <w:sz w:val="22"/>
          <w:szCs w:val="22"/>
        </w:rPr>
        <w:t>6.1 to 6</w:t>
      </w:r>
      <w:r w:rsidR="00444050">
        <w:rPr>
          <w:rFonts w:eastAsia="Times New Roman"/>
          <w:sz w:val="22"/>
          <w:szCs w:val="22"/>
        </w:rPr>
        <w:t>.6</w:t>
      </w:r>
      <w:r>
        <w:rPr>
          <w:rFonts w:eastAsia="Times New Roman"/>
          <w:sz w:val="22"/>
          <w:szCs w:val="22"/>
        </w:rPr>
        <w:t xml:space="preserve"> can be used to calculate the average speed of migration for each category of senescence </w:t>
      </w:r>
      <w:r w:rsidR="00605099">
        <w:rPr>
          <w:rFonts w:eastAsia="Times New Roman"/>
          <w:sz w:val="22"/>
          <w:szCs w:val="22"/>
        </w:rPr>
        <w:t>and is shown in Table 6</w:t>
      </w:r>
      <w:r w:rsidR="00406731">
        <w:rPr>
          <w:rFonts w:eastAsia="Times New Roman"/>
          <w:sz w:val="22"/>
          <w:szCs w:val="22"/>
        </w:rPr>
        <w:t>.7</w:t>
      </w:r>
      <w:r w:rsidR="005A0A99">
        <w:rPr>
          <w:rFonts w:eastAsia="Times New Roman"/>
          <w:sz w:val="22"/>
          <w:szCs w:val="22"/>
        </w:rPr>
        <w:t>. The speeds were calculated by taking the wound size of 200</w:t>
      </w:r>
      <w:r w:rsidR="005A0A99">
        <w:rPr>
          <w:rFonts w:eastAsia="Times New Roman"/>
          <w:sz w:val="22"/>
          <w:szCs w:val="22"/>
        </w:rPr>
        <w:sym w:font="Symbol" w:char="F06D"/>
      </w:r>
      <w:r w:rsidR="005A0A99">
        <w:rPr>
          <w:rFonts w:eastAsia="Times New Roman"/>
          <w:sz w:val="22"/>
          <w:szCs w:val="22"/>
        </w:rPr>
        <w:t>m and dividing that by the average healing time for each category</w:t>
      </w:r>
      <w:r w:rsidR="00605099">
        <w:rPr>
          <w:rFonts w:eastAsia="Times New Roman"/>
          <w:sz w:val="22"/>
          <w:szCs w:val="22"/>
        </w:rPr>
        <w:t>. This helps to further understand that as senescence is increased average migration speeds decrease</w:t>
      </w:r>
      <w:r w:rsidR="004E5B30">
        <w:rPr>
          <w:rFonts w:eastAsia="Times New Roman"/>
          <w:sz w:val="22"/>
          <w:szCs w:val="22"/>
        </w:rPr>
        <w:t>. This is important as an increase in wound healing time can lead to localised inflammatory responses and thrombosis [</w:t>
      </w:r>
      <w:r w:rsidR="00505C2B" w:rsidRPr="00505C2B">
        <w:rPr>
          <w:rFonts w:eastAsia="Times New Roman"/>
          <w:sz w:val="22"/>
          <w:szCs w:val="22"/>
        </w:rPr>
        <w:t>14</w:t>
      </w:r>
      <w:r w:rsidR="004E5B30">
        <w:rPr>
          <w:rFonts w:eastAsia="Times New Roman"/>
          <w:sz w:val="22"/>
          <w:szCs w:val="22"/>
        </w:rPr>
        <w:t>] and so older individuals will be at an increased risk of these heart associated problems.</w:t>
      </w:r>
      <w:r w:rsidR="003B118F">
        <w:rPr>
          <w:rFonts w:eastAsia="Times New Roman"/>
          <w:sz w:val="22"/>
          <w:szCs w:val="22"/>
        </w:rPr>
        <w:t xml:space="preserve"> These results are generally similar to [</w:t>
      </w:r>
      <w:r w:rsidR="004D4471">
        <w:rPr>
          <w:rFonts w:eastAsia="Times New Roman"/>
          <w:sz w:val="22"/>
          <w:szCs w:val="22"/>
        </w:rPr>
        <w:t>28</w:t>
      </w:r>
      <w:r w:rsidR="003B118F">
        <w:rPr>
          <w:rFonts w:eastAsia="Times New Roman"/>
          <w:sz w:val="22"/>
          <w:szCs w:val="22"/>
        </w:rPr>
        <w:t>] where average cell migration speeds were observed to be 8.35</w:t>
      </w:r>
      <w:r w:rsidR="003B118F">
        <w:rPr>
          <w:rFonts w:eastAsia="Times New Roman"/>
          <w:sz w:val="22"/>
          <w:szCs w:val="22"/>
        </w:rPr>
        <w:sym w:font="Symbol" w:char="F06D"/>
      </w:r>
      <w:r w:rsidR="003B118F">
        <w:rPr>
          <w:rFonts w:eastAsia="Times New Roman"/>
          <w:sz w:val="22"/>
          <w:szCs w:val="22"/>
        </w:rPr>
        <w:t>m per hour and [</w:t>
      </w:r>
      <w:r w:rsidR="004D4471">
        <w:rPr>
          <w:rFonts w:eastAsia="Times New Roman"/>
        </w:rPr>
        <w:t>29</w:t>
      </w:r>
      <w:r w:rsidR="003B118F">
        <w:rPr>
          <w:rFonts w:eastAsia="Times New Roman"/>
          <w:sz w:val="22"/>
          <w:szCs w:val="22"/>
        </w:rPr>
        <w:t>] where migration speeds varied from 84 to 20</w:t>
      </w:r>
      <w:r w:rsidR="003B118F">
        <w:rPr>
          <w:rFonts w:eastAsia="Times New Roman"/>
          <w:sz w:val="22"/>
          <w:szCs w:val="22"/>
        </w:rPr>
        <w:sym w:font="Symbol" w:char="F06D"/>
      </w:r>
      <w:r w:rsidR="003B118F">
        <w:rPr>
          <w:rFonts w:eastAsia="Times New Roman"/>
          <w:sz w:val="22"/>
          <w:szCs w:val="22"/>
        </w:rPr>
        <w:t>m per day (3.5 to 0.8</w:t>
      </w:r>
      <w:r w:rsidR="003B118F">
        <w:rPr>
          <w:rFonts w:eastAsia="Times New Roman"/>
          <w:sz w:val="22"/>
          <w:szCs w:val="22"/>
        </w:rPr>
        <w:sym w:font="Symbol" w:char="F06D"/>
      </w:r>
      <w:r w:rsidR="003B118F">
        <w:rPr>
          <w:rFonts w:eastAsia="Times New Roman"/>
          <w:sz w:val="22"/>
          <w:szCs w:val="22"/>
        </w:rPr>
        <w:t xml:space="preserve">m per hour), slowing down as time progressed. </w:t>
      </w:r>
      <w:r w:rsidR="003028F1">
        <w:rPr>
          <w:rFonts w:eastAsia="Times New Roman"/>
          <w:sz w:val="22"/>
          <w:szCs w:val="22"/>
        </w:rPr>
        <w:t>These two in vitro observations place the programs migration speed predictions in-between the two, providing a high level of validity.</w:t>
      </w:r>
    </w:p>
    <w:p w14:paraId="639AD519" w14:textId="77777777" w:rsidR="009619F3" w:rsidRDefault="009619F3" w:rsidP="00B0424D">
      <w:pPr>
        <w:rPr>
          <w:rFonts w:eastAsia="Times New Roman"/>
          <w:sz w:val="22"/>
          <w:szCs w:val="22"/>
        </w:rPr>
      </w:pPr>
    </w:p>
    <w:tbl>
      <w:tblPr>
        <w:tblStyle w:val="TableGrid"/>
        <w:tblW w:w="0" w:type="auto"/>
        <w:tblLook w:val="04A0" w:firstRow="1" w:lastRow="0" w:firstColumn="1" w:lastColumn="0" w:noHBand="0" w:noVBand="1"/>
      </w:tblPr>
      <w:tblGrid>
        <w:gridCol w:w="4505"/>
        <w:gridCol w:w="4505"/>
      </w:tblGrid>
      <w:tr w:rsidR="009619F3" w14:paraId="52AA59AB" w14:textId="77777777" w:rsidTr="009619F3">
        <w:tc>
          <w:tcPr>
            <w:tcW w:w="4505" w:type="dxa"/>
          </w:tcPr>
          <w:p w14:paraId="656845C4" w14:textId="7A55DAD5" w:rsidR="009619F3" w:rsidRPr="00605099" w:rsidRDefault="00077058" w:rsidP="00605099">
            <w:pPr>
              <w:jc w:val="center"/>
              <w:rPr>
                <w:rFonts w:eastAsia="Times New Roman"/>
                <w:b/>
                <w:sz w:val="22"/>
                <w:szCs w:val="22"/>
              </w:rPr>
            </w:pPr>
            <w:r>
              <w:rPr>
                <w:rFonts w:eastAsia="Times New Roman"/>
                <w:b/>
                <w:sz w:val="22"/>
                <w:szCs w:val="22"/>
              </w:rPr>
              <w:t xml:space="preserve">Average </w:t>
            </w:r>
            <w:r w:rsidR="009619F3" w:rsidRPr="00605099">
              <w:rPr>
                <w:rFonts w:eastAsia="Times New Roman"/>
                <w:b/>
                <w:sz w:val="22"/>
                <w:szCs w:val="22"/>
              </w:rPr>
              <w:t>Percentage Senescent</w:t>
            </w:r>
          </w:p>
        </w:tc>
        <w:tc>
          <w:tcPr>
            <w:tcW w:w="4505" w:type="dxa"/>
          </w:tcPr>
          <w:p w14:paraId="6C494A0A" w14:textId="35EF8503" w:rsidR="009619F3" w:rsidRPr="00605099" w:rsidRDefault="009619F3" w:rsidP="00605099">
            <w:pPr>
              <w:jc w:val="center"/>
              <w:rPr>
                <w:rFonts w:eastAsia="Times New Roman"/>
                <w:b/>
                <w:sz w:val="22"/>
                <w:szCs w:val="22"/>
              </w:rPr>
            </w:pPr>
            <w:r w:rsidRPr="00605099">
              <w:rPr>
                <w:rFonts w:eastAsia="Times New Roman"/>
                <w:b/>
                <w:sz w:val="22"/>
                <w:szCs w:val="22"/>
              </w:rPr>
              <w:t>Speed</w:t>
            </w:r>
            <w:r w:rsidR="00B64E53" w:rsidRPr="00605099">
              <w:rPr>
                <w:rFonts w:eastAsia="Times New Roman"/>
                <w:b/>
                <w:sz w:val="22"/>
                <w:szCs w:val="22"/>
              </w:rPr>
              <w:t xml:space="preserve"> (</w:t>
            </w:r>
            <w:r w:rsidR="00B64E53" w:rsidRPr="00605099">
              <w:rPr>
                <w:rFonts w:eastAsia="Times New Roman"/>
                <w:b/>
                <w:sz w:val="22"/>
                <w:szCs w:val="22"/>
              </w:rPr>
              <w:sym w:font="Symbol" w:char="F06D"/>
            </w:r>
            <w:r w:rsidR="00B64E53" w:rsidRPr="00605099">
              <w:rPr>
                <w:rFonts w:eastAsia="Times New Roman"/>
                <w:b/>
                <w:sz w:val="22"/>
                <w:szCs w:val="22"/>
              </w:rPr>
              <w:t>m/hr)</w:t>
            </w:r>
          </w:p>
        </w:tc>
      </w:tr>
      <w:tr w:rsidR="005A0A99" w14:paraId="7F794071" w14:textId="77777777" w:rsidTr="009619F3">
        <w:tc>
          <w:tcPr>
            <w:tcW w:w="4505" w:type="dxa"/>
          </w:tcPr>
          <w:p w14:paraId="111A0846" w14:textId="4AB917E3" w:rsidR="005A0A99" w:rsidRDefault="005A0A99" w:rsidP="00605099">
            <w:pPr>
              <w:jc w:val="center"/>
              <w:rPr>
                <w:rFonts w:eastAsia="Times New Roman"/>
                <w:sz w:val="22"/>
                <w:szCs w:val="22"/>
              </w:rPr>
            </w:pPr>
            <w:r>
              <w:rPr>
                <w:rFonts w:eastAsia="Times New Roman"/>
                <w:sz w:val="22"/>
                <w:szCs w:val="22"/>
              </w:rPr>
              <w:t>0</w:t>
            </w:r>
            <w:r w:rsidR="00077058">
              <w:rPr>
                <w:rFonts w:eastAsia="Times New Roman"/>
                <w:sz w:val="22"/>
                <w:szCs w:val="22"/>
              </w:rPr>
              <w:t>.0</w:t>
            </w:r>
          </w:p>
        </w:tc>
        <w:tc>
          <w:tcPr>
            <w:tcW w:w="4505" w:type="dxa"/>
          </w:tcPr>
          <w:p w14:paraId="2EBC0E31" w14:textId="04E6D7F3" w:rsidR="005A0A99" w:rsidRDefault="005A0A99" w:rsidP="00605099">
            <w:pPr>
              <w:jc w:val="center"/>
              <w:rPr>
                <w:rFonts w:eastAsia="Times New Roman"/>
                <w:sz w:val="22"/>
                <w:szCs w:val="22"/>
              </w:rPr>
            </w:pPr>
            <w:r>
              <w:rPr>
                <w:rFonts w:eastAsia="Times New Roman"/>
                <w:sz w:val="22"/>
                <w:szCs w:val="22"/>
              </w:rPr>
              <w:t>6.67</w:t>
            </w:r>
          </w:p>
        </w:tc>
      </w:tr>
      <w:tr w:rsidR="009619F3" w14:paraId="3061029C" w14:textId="77777777" w:rsidTr="009619F3">
        <w:tc>
          <w:tcPr>
            <w:tcW w:w="4505" w:type="dxa"/>
          </w:tcPr>
          <w:p w14:paraId="6C3ECEA8" w14:textId="6A4A380A" w:rsidR="009619F3" w:rsidRDefault="00077058" w:rsidP="00605099">
            <w:pPr>
              <w:jc w:val="center"/>
              <w:rPr>
                <w:rFonts w:eastAsia="Times New Roman"/>
                <w:sz w:val="22"/>
                <w:szCs w:val="22"/>
              </w:rPr>
            </w:pPr>
            <w:r>
              <w:rPr>
                <w:rFonts w:eastAsia="Times New Roman"/>
                <w:sz w:val="22"/>
                <w:szCs w:val="22"/>
              </w:rPr>
              <w:t>2.7</w:t>
            </w:r>
          </w:p>
        </w:tc>
        <w:tc>
          <w:tcPr>
            <w:tcW w:w="4505" w:type="dxa"/>
          </w:tcPr>
          <w:p w14:paraId="408B058E" w14:textId="13176E15" w:rsidR="009619F3" w:rsidRDefault="00B64E53" w:rsidP="00605099">
            <w:pPr>
              <w:jc w:val="center"/>
              <w:rPr>
                <w:rFonts w:eastAsia="Times New Roman"/>
                <w:sz w:val="22"/>
                <w:szCs w:val="22"/>
              </w:rPr>
            </w:pPr>
            <w:r>
              <w:rPr>
                <w:rFonts w:eastAsia="Times New Roman"/>
                <w:sz w:val="22"/>
                <w:szCs w:val="22"/>
              </w:rPr>
              <w:t>5.7</w:t>
            </w:r>
            <w:r w:rsidR="005A0A99">
              <w:rPr>
                <w:rFonts w:eastAsia="Times New Roman"/>
                <w:sz w:val="22"/>
                <w:szCs w:val="22"/>
              </w:rPr>
              <w:t>5</w:t>
            </w:r>
          </w:p>
        </w:tc>
      </w:tr>
      <w:tr w:rsidR="009619F3" w14:paraId="39B1CB87" w14:textId="77777777" w:rsidTr="009619F3">
        <w:tc>
          <w:tcPr>
            <w:tcW w:w="4505" w:type="dxa"/>
          </w:tcPr>
          <w:p w14:paraId="14ADF557" w14:textId="1D08C881" w:rsidR="009619F3" w:rsidRDefault="00077058" w:rsidP="00605099">
            <w:pPr>
              <w:jc w:val="center"/>
              <w:rPr>
                <w:rFonts w:eastAsia="Times New Roman"/>
                <w:sz w:val="22"/>
                <w:szCs w:val="22"/>
              </w:rPr>
            </w:pPr>
            <w:r>
              <w:rPr>
                <w:rFonts w:eastAsia="Times New Roman"/>
                <w:sz w:val="22"/>
                <w:szCs w:val="22"/>
              </w:rPr>
              <w:t>7.0</w:t>
            </w:r>
          </w:p>
        </w:tc>
        <w:tc>
          <w:tcPr>
            <w:tcW w:w="4505" w:type="dxa"/>
          </w:tcPr>
          <w:p w14:paraId="70A9B5D6" w14:textId="1C38AF5E" w:rsidR="009619F3" w:rsidRDefault="00605099" w:rsidP="00605099">
            <w:pPr>
              <w:jc w:val="center"/>
              <w:rPr>
                <w:rFonts w:eastAsia="Times New Roman"/>
                <w:sz w:val="22"/>
                <w:szCs w:val="22"/>
              </w:rPr>
            </w:pPr>
            <w:r>
              <w:rPr>
                <w:rFonts w:eastAsia="Times New Roman"/>
                <w:sz w:val="22"/>
                <w:szCs w:val="22"/>
              </w:rPr>
              <w:t>5.05</w:t>
            </w:r>
          </w:p>
        </w:tc>
      </w:tr>
      <w:tr w:rsidR="009619F3" w14:paraId="52666667" w14:textId="77777777" w:rsidTr="009619F3">
        <w:tc>
          <w:tcPr>
            <w:tcW w:w="4505" w:type="dxa"/>
          </w:tcPr>
          <w:p w14:paraId="74D9CC63" w14:textId="389632F7" w:rsidR="009619F3" w:rsidRDefault="00077058" w:rsidP="00605099">
            <w:pPr>
              <w:jc w:val="center"/>
              <w:rPr>
                <w:rFonts w:eastAsia="Times New Roman"/>
                <w:sz w:val="22"/>
                <w:szCs w:val="22"/>
              </w:rPr>
            </w:pPr>
            <w:r>
              <w:rPr>
                <w:rFonts w:eastAsia="Times New Roman"/>
                <w:sz w:val="22"/>
                <w:szCs w:val="22"/>
              </w:rPr>
              <w:t>12.9</w:t>
            </w:r>
          </w:p>
        </w:tc>
        <w:tc>
          <w:tcPr>
            <w:tcW w:w="4505" w:type="dxa"/>
          </w:tcPr>
          <w:p w14:paraId="6282E3B4" w14:textId="77A79B00" w:rsidR="009619F3" w:rsidRDefault="00605099" w:rsidP="00605099">
            <w:pPr>
              <w:jc w:val="center"/>
              <w:rPr>
                <w:rFonts w:eastAsia="Times New Roman"/>
                <w:sz w:val="22"/>
                <w:szCs w:val="22"/>
              </w:rPr>
            </w:pPr>
            <w:r>
              <w:rPr>
                <w:rFonts w:eastAsia="Times New Roman"/>
                <w:sz w:val="22"/>
                <w:szCs w:val="22"/>
              </w:rPr>
              <w:t>4.50</w:t>
            </w:r>
          </w:p>
        </w:tc>
      </w:tr>
      <w:tr w:rsidR="009619F3" w14:paraId="26E192FF" w14:textId="77777777" w:rsidTr="009619F3">
        <w:tc>
          <w:tcPr>
            <w:tcW w:w="4505" w:type="dxa"/>
          </w:tcPr>
          <w:p w14:paraId="3D735A7B" w14:textId="00BA4B2A" w:rsidR="009619F3" w:rsidRDefault="00077058" w:rsidP="00605099">
            <w:pPr>
              <w:jc w:val="center"/>
              <w:rPr>
                <w:rFonts w:eastAsia="Times New Roman"/>
                <w:sz w:val="22"/>
                <w:szCs w:val="22"/>
              </w:rPr>
            </w:pPr>
            <w:r>
              <w:rPr>
                <w:rFonts w:eastAsia="Times New Roman"/>
                <w:sz w:val="22"/>
                <w:szCs w:val="22"/>
              </w:rPr>
              <w:t>17.3</w:t>
            </w:r>
          </w:p>
        </w:tc>
        <w:tc>
          <w:tcPr>
            <w:tcW w:w="4505" w:type="dxa"/>
          </w:tcPr>
          <w:p w14:paraId="0D62EB17" w14:textId="7DF538D1" w:rsidR="009619F3" w:rsidRDefault="00605099" w:rsidP="00605099">
            <w:pPr>
              <w:jc w:val="center"/>
              <w:rPr>
                <w:rFonts w:eastAsia="Times New Roman"/>
                <w:sz w:val="22"/>
                <w:szCs w:val="22"/>
              </w:rPr>
            </w:pPr>
            <w:r>
              <w:rPr>
                <w:rFonts w:eastAsia="Times New Roman"/>
                <w:sz w:val="22"/>
                <w:szCs w:val="22"/>
              </w:rPr>
              <w:t>4.04</w:t>
            </w:r>
          </w:p>
        </w:tc>
      </w:tr>
      <w:tr w:rsidR="009619F3" w14:paraId="2F417216" w14:textId="77777777" w:rsidTr="009619F3">
        <w:tc>
          <w:tcPr>
            <w:tcW w:w="4505" w:type="dxa"/>
          </w:tcPr>
          <w:p w14:paraId="36D0F89C" w14:textId="54589C1B" w:rsidR="009619F3" w:rsidRDefault="00077058" w:rsidP="00605099">
            <w:pPr>
              <w:jc w:val="center"/>
              <w:rPr>
                <w:rFonts w:eastAsia="Times New Roman"/>
                <w:sz w:val="22"/>
                <w:szCs w:val="22"/>
              </w:rPr>
            </w:pPr>
            <w:r>
              <w:rPr>
                <w:rFonts w:eastAsia="Times New Roman"/>
                <w:sz w:val="22"/>
                <w:szCs w:val="22"/>
              </w:rPr>
              <w:t>23.5</w:t>
            </w:r>
          </w:p>
        </w:tc>
        <w:tc>
          <w:tcPr>
            <w:tcW w:w="4505" w:type="dxa"/>
          </w:tcPr>
          <w:p w14:paraId="09DE4673" w14:textId="64710E54" w:rsidR="009619F3" w:rsidRDefault="00605099" w:rsidP="00605099">
            <w:pPr>
              <w:jc w:val="center"/>
              <w:rPr>
                <w:rFonts w:eastAsia="Times New Roman"/>
                <w:sz w:val="22"/>
                <w:szCs w:val="22"/>
              </w:rPr>
            </w:pPr>
            <w:r>
              <w:rPr>
                <w:rFonts w:eastAsia="Times New Roman"/>
                <w:sz w:val="22"/>
                <w:szCs w:val="22"/>
              </w:rPr>
              <w:t>4.17</w:t>
            </w:r>
          </w:p>
        </w:tc>
      </w:tr>
    </w:tbl>
    <w:p w14:paraId="17414055" w14:textId="54643F97" w:rsidR="009619F3" w:rsidRDefault="00406731" w:rsidP="00B0424D">
      <w:pPr>
        <w:rPr>
          <w:rFonts w:eastAsia="Times New Roman"/>
          <w:sz w:val="22"/>
          <w:szCs w:val="22"/>
        </w:rPr>
      </w:pPr>
      <w:r>
        <w:rPr>
          <w:rFonts w:eastAsia="Times New Roman"/>
          <w:sz w:val="22"/>
          <w:szCs w:val="22"/>
        </w:rPr>
        <w:t>Table 6.7</w:t>
      </w:r>
      <w:r w:rsidR="00605099">
        <w:rPr>
          <w:rFonts w:eastAsia="Times New Roman"/>
          <w:sz w:val="22"/>
          <w:szCs w:val="22"/>
        </w:rPr>
        <w:t>: Average migration speed for each test.</w:t>
      </w:r>
    </w:p>
    <w:p w14:paraId="03151A91" w14:textId="77777777" w:rsidR="009619F3" w:rsidRDefault="009619F3" w:rsidP="00B0424D">
      <w:pPr>
        <w:rPr>
          <w:rFonts w:eastAsia="Times New Roman"/>
          <w:sz w:val="22"/>
          <w:szCs w:val="22"/>
        </w:rPr>
      </w:pPr>
    </w:p>
    <w:p w14:paraId="195783E5" w14:textId="397D0D7C" w:rsidR="00896B15" w:rsidRDefault="00F12AA1" w:rsidP="00B0424D">
      <w:pPr>
        <w:rPr>
          <w:rFonts w:eastAsia="Times New Roman"/>
          <w:sz w:val="22"/>
          <w:szCs w:val="22"/>
        </w:rPr>
      </w:pPr>
      <w:r>
        <w:rPr>
          <w:rFonts w:eastAsia="Times New Roman"/>
          <w:sz w:val="22"/>
          <w:szCs w:val="22"/>
        </w:rPr>
        <w:t xml:space="preserve">Figure 6.2 </w:t>
      </w:r>
      <w:r w:rsidR="00B72903">
        <w:rPr>
          <w:rFonts w:eastAsia="Times New Roman"/>
          <w:sz w:val="22"/>
          <w:szCs w:val="22"/>
        </w:rPr>
        <w:t xml:space="preserve">has been created using the averages and standard deviations in tables 6.1- 6.6 and </w:t>
      </w:r>
      <w:r>
        <w:rPr>
          <w:rFonts w:eastAsia="Times New Roman"/>
          <w:sz w:val="22"/>
          <w:szCs w:val="22"/>
        </w:rPr>
        <w:t xml:space="preserve">shows </w:t>
      </w:r>
      <w:r w:rsidR="007B235B">
        <w:rPr>
          <w:rFonts w:eastAsia="Times New Roman"/>
          <w:sz w:val="22"/>
          <w:szCs w:val="22"/>
        </w:rPr>
        <w:t>the number of cells that have migrated into the wound every 6 hours. Higher senescent simulations show fewer cells entering the wound over the whole healing process. This is due to senescent cells having a larger area than proliferating and quiescent cells and so fewer total cells can be fit onto the environment. This is validated by each subsequent simulation with decreased levels of senescence show</w:t>
      </w:r>
      <w:r w:rsidR="00BB0389">
        <w:rPr>
          <w:rFonts w:eastAsia="Times New Roman"/>
          <w:sz w:val="22"/>
          <w:szCs w:val="22"/>
        </w:rPr>
        <w:t>ing</w:t>
      </w:r>
      <w:r w:rsidR="007B235B">
        <w:rPr>
          <w:rFonts w:eastAsia="Times New Roman"/>
          <w:sz w:val="22"/>
          <w:szCs w:val="22"/>
        </w:rPr>
        <w:t xml:space="preserve"> a higher total number of cells than the simulation prior. An interesting feature </w:t>
      </w:r>
      <w:r w:rsidR="00792D27">
        <w:rPr>
          <w:rFonts w:eastAsia="Times New Roman"/>
          <w:sz w:val="22"/>
          <w:szCs w:val="22"/>
        </w:rPr>
        <w:t>of this figure is that</w:t>
      </w:r>
      <w:r w:rsidR="007B235B">
        <w:rPr>
          <w:rFonts w:eastAsia="Times New Roman"/>
          <w:sz w:val="22"/>
          <w:szCs w:val="22"/>
        </w:rPr>
        <w:t xml:space="preserve"> the lower the average </w:t>
      </w:r>
      <w:r w:rsidR="004E5B30">
        <w:rPr>
          <w:rFonts w:eastAsia="Times New Roman"/>
          <w:sz w:val="22"/>
          <w:szCs w:val="22"/>
        </w:rPr>
        <w:t>senescence</w:t>
      </w:r>
      <w:r w:rsidR="007B235B">
        <w:rPr>
          <w:rFonts w:eastAsia="Times New Roman"/>
          <w:sz w:val="22"/>
          <w:szCs w:val="22"/>
        </w:rPr>
        <w:t xml:space="preserve"> the steeper the gradient of cell migrat</w:t>
      </w:r>
      <w:r w:rsidR="004E5B30">
        <w:rPr>
          <w:rFonts w:eastAsia="Times New Roman"/>
          <w:sz w:val="22"/>
          <w:szCs w:val="22"/>
        </w:rPr>
        <w:t xml:space="preserve">ion, showing increased </w:t>
      </w:r>
      <w:r w:rsidR="00792D27">
        <w:rPr>
          <w:rFonts w:eastAsia="Times New Roman"/>
          <w:sz w:val="22"/>
          <w:szCs w:val="22"/>
        </w:rPr>
        <w:t xml:space="preserve">migration </w:t>
      </w:r>
      <w:r w:rsidR="004E5B30">
        <w:rPr>
          <w:rFonts w:eastAsia="Times New Roman"/>
          <w:sz w:val="22"/>
          <w:szCs w:val="22"/>
        </w:rPr>
        <w:t xml:space="preserve">speeds when senescence is </w:t>
      </w:r>
      <w:r w:rsidR="008A0F79">
        <w:rPr>
          <w:rFonts w:eastAsia="Times New Roman"/>
          <w:sz w:val="22"/>
          <w:szCs w:val="22"/>
        </w:rPr>
        <w:t>lower</w:t>
      </w:r>
      <w:r w:rsidR="004E5B30">
        <w:rPr>
          <w:rFonts w:eastAsia="Times New Roman"/>
          <w:sz w:val="22"/>
          <w:szCs w:val="22"/>
        </w:rPr>
        <w:t>.</w:t>
      </w:r>
    </w:p>
    <w:p w14:paraId="5FAEE69C" w14:textId="77777777" w:rsidR="005B331F" w:rsidRPr="00830EE5" w:rsidRDefault="005B331F" w:rsidP="00B0424D">
      <w:pPr>
        <w:rPr>
          <w:rFonts w:eastAsia="Times New Roman"/>
          <w:sz w:val="22"/>
          <w:szCs w:val="22"/>
        </w:rPr>
      </w:pPr>
    </w:p>
    <w:p w14:paraId="5ABA8D92" w14:textId="66EF41D5" w:rsidR="00A73BE4" w:rsidRDefault="00DD397E" w:rsidP="009F4FC5">
      <w:pPr>
        <w:jc w:val="center"/>
        <w:rPr>
          <w:rFonts w:eastAsia="Times New Roman"/>
          <w:sz w:val="22"/>
          <w:szCs w:val="22"/>
        </w:rPr>
      </w:pPr>
      <w:r>
        <w:rPr>
          <w:rFonts w:eastAsia="Times New Roman"/>
          <w:noProof/>
          <w:sz w:val="22"/>
          <w:szCs w:val="22"/>
        </w:rPr>
        <w:drawing>
          <wp:inline distT="0" distB="0" distL="0" distR="0" wp14:anchorId="00F3434B" wp14:editId="03BD71CF">
            <wp:extent cx="4572000" cy="3431922"/>
            <wp:effectExtent l="0" t="0" r="0" b="0"/>
            <wp:docPr id="11" name="Picture 11" descr="Results%20Images/NewActualCellsInWoundWith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s%20Images/NewActualCellsInWoundWithTim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72000" cy="3431922"/>
                    </a:xfrm>
                    <a:prstGeom prst="rect">
                      <a:avLst/>
                    </a:prstGeom>
                    <a:noFill/>
                    <a:ln>
                      <a:noFill/>
                    </a:ln>
                  </pic:spPr>
                </pic:pic>
              </a:graphicData>
            </a:graphic>
          </wp:inline>
        </w:drawing>
      </w:r>
    </w:p>
    <w:p w14:paraId="17DA70F0" w14:textId="41D610E0" w:rsidR="00F54235" w:rsidRPr="009A569A" w:rsidRDefault="00F54235" w:rsidP="009F4FC5">
      <w:pPr>
        <w:jc w:val="center"/>
        <w:rPr>
          <w:rFonts w:eastAsia="Times New Roman"/>
          <w:b/>
          <w:sz w:val="22"/>
          <w:szCs w:val="22"/>
        </w:rPr>
      </w:pPr>
      <w:r>
        <w:rPr>
          <w:rFonts w:eastAsia="Times New Roman"/>
          <w:sz w:val="22"/>
          <w:szCs w:val="22"/>
        </w:rPr>
        <w:t>Figure 6.2: Number of cells to fill the wound each iteration.</w:t>
      </w:r>
    </w:p>
    <w:tbl>
      <w:tblPr>
        <w:tblStyle w:val="TableGrid"/>
        <w:tblW w:w="0" w:type="auto"/>
        <w:tblLook w:val="04A0" w:firstRow="1" w:lastRow="0" w:firstColumn="1" w:lastColumn="0" w:noHBand="0" w:noVBand="1"/>
      </w:tblPr>
      <w:tblGrid>
        <w:gridCol w:w="4505"/>
        <w:gridCol w:w="4505"/>
      </w:tblGrid>
      <w:tr w:rsidR="0048678B" w14:paraId="508F815C" w14:textId="77777777" w:rsidTr="00D17969">
        <w:tc>
          <w:tcPr>
            <w:tcW w:w="4505" w:type="dxa"/>
          </w:tcPr>
          <w:p w14:paraId="3323C862" w14:textId="77777777" w:rsidR="0048678B" w:rsidRDefault="0048678B" w:rsidP="00D17969">
            <w:pPr>
              <w:rPr>
                <w:rFonts w:eastAsia="Times New Roman"/>
                <w:sz w:val="22"/>
                <w:szCs w:val="22"/>
              </w:rPr>
            </w:pPr>
            <w:r>
              <w:rPr>
                <w:rFonts w:eastAsia="Times New Roman"/>
                <w:noProof/>
                <w:sz w:val="22"/>
                <w:szCs w:val="22"/>
              </w:rPr>
              <w:lastRenderedPageBreak/>
              <w:drawing>
                <wp:inline distT="0" distB="0" distL="0" distR="0" wp14:anchorId="627BD445" wp14:editId="438B470A">
                  <wp:extent cx="2743200" cy="1828800"/>
                  <wp:effectExtent l="0" t="0" r="0" b="0"/>
                  <wp:docPr id="83" name="Picture 83" descr="../Softwares/CellABM_student_ver/500,15SC,50PC,30IT,200W-3/2d/Iteration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oftwares/CellABM_student_ver/500,15SC,50PC,30IT,200W-3/2d/Iteration_1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7ECB17A9" w14:textId="5E8384CC" w:rsidR="0048678B" w:rsidRPr="0093266D" w:rsidRDefault="0093266D" w:rsidP="0093266D">
            <w:pPr>
              <w:pStyle w:val="ListParagraph"/>
              <w:numPr>
                <w:ilvl w:val="0"/>
                <w:numId w:val="19"/>
              </w:numPr>
              <w:jc w:val="center"/>
              <w:rPr>
                <w:rFonts w:ascii="Times New Roman" w:eastAsia="Times New Roman" w:hAnsi="Times New Roman" w:cs="Times New Roman"/>
                <w:sz w:val="22"/>
                <w:szCs w:val="22"/>
              </w:rPr>
            </w:pPr>
            <w:r w:rsidRPr="0093266D">
              <w:rPr>
                <w:rFonts w:ascii="Times New Roman" w:eastAsia="Times New Roman" w:hAnsi="Times New Roman" w:cs="Times New Roman"/>
                <w:sz w:val="22"/>
                <w:szCs w:val="22"/>
              </w:rPr>
              <w:t>Itera</w:t>
            </w:r>
            <w:r>
              <w:rPr>
                <w:rFonts w:ascii="Times New Roman" w:eastAsia="Times New Roman" w:hAnsi="Times New Roman" w:cs="Times New Roman"/>
                <w:sz w:val="22"/>
                <w:szCs w:val="22"/>
              </w:rPr>
              <w:t>tion before wound</w:t>
            </w:r>
          </w:p>
        </w:tc>
        <w:tc>
          <w:tcPr>
            <w:tcW w:w="4505" w:type="dxa"/>
          </w:tcPr>
          <w:p w14:paraId="5057BA36" w14:textId="202019B0" w:rsidR="0048678B" w:rsidRDefault="0048678B" w:rsidP="00D17969">
            <w:pPr>
              <w:jc w:val="center"/>
              <w:rPr>
                <w:rFonts w:eastAsia="Times New Roman"/>
                <w:sz w:val="22"/>
                <w:szCs w:val="22"/>
              </w:rPr>
            </w:pPr>
            <w:r>
              <w:rPr>
                <w:rFonts w:eastAsia="Times New Roman"/>
                <w:noProof/>
                <w:sz w:val="22"/>
                <w:szCs w:val="22"/>
              </w:rPr>
              <w:drawing>
                <wp:inline distT="0" distB="0" distL="0" distR="0" wp14:anchorId="51311AA8" wp14:editId="63D87892">
                  <wp:extent cx="2743200" cy="1828800"/>
                  <wp:effectExtent l="0" t="0" r="0" b="0"/>
                  <wp:docPr id="84" name="Picture 84" descr="../Softwares/CellABM_student_ver/500,15SC,50PC,30IT,200W-3/2d/Iteration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oftwares/CellABM_student_ver/500,15SC,50PC,30IT,200W-3/2d/Iteration_18.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Pr>
                <w:rFonts w:eastAsia="Times New Roman"/>
                <w:sz w:val="22"/>
                <w:szCs w:val="22"/>
              </w:rPr>
              <w:t>B</w:t>
            </w:r>
            <w:r w:rsidR="0093266D">
              <w:rPr>
                <w:rFonts w:eastAsia="Times New Roman"/>
                <w:sz w:val="22"/>
                <w:szCs w:val="22"/>
              </w:rPr>
              <w:t xml:space="preserve"> – Iteration of wounding</w:t>
            </w:r>
          </w:p>
        </w:tc>
      </w:tr>
      <w:tr w:rsidR="0048678B" w14:paraId="0AEB25E4" w14:textId="77777777" w:rsidTr="00D17969">
        <w:tc>
          <w:tcPr>
            <w:tcW w:w="4505" w:type="dxa"/>
          </w:tcPr>
          <w:p w14:paraId="2C6274CC" w14:textId="2BEB8CDD" w:rsidR="0048678B" w:rsidRDefault="0048678B" w:rsidP="00D17969">
            <w:pPr>
              <w:jc w:val="center"/>
              <w:rPr>
                <w:rFonts w:eastAsia="Times New Roman"/>
                <w:sz w:val="22"/>
                <w:szCs w:val="22"/>
              </w:rPr>
            </w:pPr>
            <w:r>
              <w:rPr>
                <w:rFonts w:eastAsia="Times New Roman"/>
                <w:noProof/>
                <w:sz w:val="22"/>
                <w:szCs w:val="22"/>
              </w:rPr>
              <w:drawing>
                <wp:inline distT="0" distB="0" distL="0" distR="0" wp14:anchorId="02965534" wp14:editId="5C4F6F66">
                  <wp:extent cx="2743200" cy="1828800"/>
                  <wp:effectExtent l="0" t="0" r="0" b="0"/>
                  <wp:docPr id="85" name="Picture 85" descr="../Softwares/CellABM_student_ver/500,15SC,50PC,30IT,200W-3/2d/Iteration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Softwares/CellABM_student_ver/500,15SC,50PC,30IT,200W-3/2d/Iteration_1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Pr>
                <w:rFonts w:eastAsia="Times New Roman"/>
                <w:sz w:val="22"/>
                <w:szCs w:val="22"/>
              </w:rPr>
              <w:t>C</w:t>
            </w:r>
            <w:r w:rsidR="0093266D">
              <w:rPr>
                <w:rFonts w:eastAsia="Times New Roman"/>
                <w:sz w:val="22"/>
                <w:szCs w:val="22"/>
              </w:rPr>
              <w:t xml:space="preserve"> – 6 hours after wounding</w:t>
            </w:r>
          </w:p>
        </w:tc>
        <w:tc>
          <w:tcPr>
            <w:tcW w:w="4505" w:type="dxa"/>
          </w:tcPr>
          <w:p w14:paraId="58278FCC" w14:textId="77777777" w:rsidR="0048678B" w:rsidRDefault="0048678B" w:rsidP="00D17969">
            <w:pPr>
              <w:rPr>
                <w:rFonts w:eastAsia="Times New Roman"/>
                <w:sz w:val="22"/>
                <w:szCs w:val="22"/>
              </w:rPr>
            </w:pPr>
            <w:r>
              <w:rPr>
                <w:rFonts w:eastAsia="Times New Roman"/>
                <w:noProof/>
                <w:sz w:val="22"/>
                <w:szCs w:val="22"/>
              </w:rPr>
              <w:drawing>
                <wp:inline distT="0" distB="0" distL="0" distR="0" wp14:anchorId="6E718F25" wp14:editId="158D6F49">
                  <wp:extent cx="2743200" cy="1828800"/>
                  <wp:effectExtent l="0" t="0" r="0" b="0"/>
                  <wp:docPr id="86" name="Picture 86" descr="../Softwares/CellABM_student_ver/500,15SC,50PC,30IT,200W-3/2d/Iteration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oftwares/CellABM_student_ver/500,15SC,50PC,30IT,200W-3/2d/Iteration_2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00C46F36" w14:textId="60BEA909" w:rsidR="0048678B" w:rsidRDefault="0048678B" w:rsidP="00D17969">
            <w:pPr>
              <w:jc w:val="center"/>
              <w:rPr>
                <w:rFonts w:eastAsia="Times New Roman"/>
                <w:sz w:val="22"/>
                <w:szCs w:val="22"/>
              </w:rPr>
            </w:pPr>
            <w:r>
              <w:rPr>
                <w:rFonts w:eastAsia="Times New Roman"/>
                <w:sz w:val="22"/>
                <w:szCs w:val="22"/>
              </w:rPr>
              <w:t>D</w:t>
            </w:r>
            <w:r w:rsidR="0093266D">
              <w:rPr>
                <w:rFonts w:eastAsia="Times New Roman"/>
                <w:sz w:val="22"/>
                <w:szCs w:val="22"/>
              </w:rPr>
              <w:t xml:space="preserve"> – 12 hours after wounding</w:t>
            </w:r>
          </w:p>
        </w:tc>
      </w:tr>
      <w:tr w:rsidR="0048678B" w14:paraId="02C9636C" w14:textId="77777777" w:rsidTr="00D17969">
        <w:tc>
          <w:tcPr>
            <w:tcW w:w="4505" w:type="dxa"/>
          </w:tcPr>
          <w:p w14:paraId="7A1942F0" w14:textId="6935FF18" w:rsidR="0048678B" w:rsidRDefault="0048678B" w:rsidP="00D17969">
            <w:pPr>
              <w:jc w:val="center"/>
              <w:rPr>
                <w:rFonts w:eastAsia="Times New Roman"/>
                <w:sz w:val="22"/>
                <w:szCs w:val="22"/>
              </w:rPr>
            </w:pPr>
            <w:r>
              <w:rPr>
                <w:rFonts w:eastAsia="Times New Roman"/>
                <w:noProof/>
                <w:sz w:val="22"/>
                <w:szCs w:val="22"/>
              </w:rPr>
              <w:drawing>
                <wp:inline distT="0" distB="0" distL="0" distR="0" wp14:anchorId="6DF30C46" wp14:editId="202AC195">
                  <wp:extent cx="2743200" cy="1828800"/>
                  <wp:effectExtent l="0" t="0" r="0" b="0"/>
                  <wp:docPr id="87" name="Picture 87" descr="../Softwares/CellABM_student_ver/500,15SC,50PC,30IT,200W-3/2d/Iteration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oftwares/CellABM_student_ver/500,15SC,50PC,30IT,200W-3/2d/Iteration_2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Pr>
                <w:rFonts w:eastAsia="Times New Roman"/>
                <w:sz w:val="22"/>
                <w:szCs w:val="22"/>
              </w:rPr>
              <w:t>E</w:t>
            </w:r>
            <w:r w:rsidR="0093266D">
              <w:rPr>
                <w:rFonts w:eastAsia="Times New Roman"/>
                <w:sz w:val="22"/>
                <w:szCs w:val="22"/>
              </w:rPr>
              <w:t xml:space="preserve"> – 18 hours after wounding</w:t>
            </w:r>
          </w:p>
        </w:tc>
        <w:tc>
          <w:tcPr>
            <w:tcW w:w="4505" w:type="dxa"/>
          </w:tcPr>
          <w:p w14:paraId="3629F5D9" w14:textId="2DDD8745" w:rsidR="0048678B" w:rsidRDefault="0048678B" w:rsidP="00D17969">
            <w:pPr>
              <w:jc w:val="center"/>
              <w:rPr>
                <w:rFonts w:eastAsia="Times New Roman"/>
                <w:sz w:val="22"/>
                <w:szCs w:val="22"/>
              </w:rPr>
            </w:pPr>
            <w:r>
              <w:rPr>
                <w:rFonts w:eastAsia="Times New Roman"/>
                <w:noProof/>
                <w:sz w:val="22"/>
                <w:szCs w:val="22"/>
              </w:rPr>
              <w:drawing>
                <wp:inline distT="0" distB="0" distL="0" distR="0" wp14:anchorId="23513730" wp14:editId="7DBEFFE7">
                  <wp:extent cx="2743200" cy="1828800"/>
                  <wp:effectExtent l="0" t="0" r="0" b="0"/>
                  <wp:docPr id="88" name="Picture 88" descr="../Softwares/CellABM_student_ver/500,15SC,50PC,30IT,200W-3/2d/Iteration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oftwares/CellABM_student_ver/500,15SC,50PC,30IT,200W-3/2d/Iteration_2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Pr>
                <w:rFonts w:eastAsia="Times New Roman"/>
                <w:sz w:val="22"/>
                <w:szCs w:val="22"/>
              </w:rPr>
              <w:t>F</w:t>
            </w:r>
            <w:r w:rsidR="0093266D">
              <w:rPr>
                <w:rFonts w:eastAsia="Times New Roman"/>
                <w:sz w:val="22"/>
                <w:szCs w:val="22"/>
              </w:rPr>
              <w:t xml:space="preserve"> – 24 hours after wounding</w:t>
            </w:r>
          </w:p>
        </w:tc>
      </w:tr>
      <w:tr w:rsidR="0048678B" w14:paraId="2695F8F0" w14:textId="77777777" w:rsidTr="00D17969">
        <w:tc>
          <w:tcPr>
            <w:tcW w:w="4505" w:type="dxa"/>
          </w:tcPr>
          <w:p w14:paraId="02F7D4B2" w14:textId="17584026" w:rsidR="0048678B" w:rsidRDefault="0048678B" w:rsidP="00D17969">
            <w:pPr>
              <w:jc w:val="center"/>
              <w:rPr>
                <w:rFonts w:eastAsia="Times New Roman"/>
                <w:sz w:val="22"/>
                <w:szCs w:val="22"/>
              </w:rPr>
            </w:pPr>
            <w:r>
              <w:rPr>
                <w:rFonts w:eastAsia="Times New Roman"/>
                <w:noProof/>
                <w:sz w:val="22"/>
                <w:szCs w:val="22"/>
              </w:rPr>
              <w:drawing>
                <wp:inline distT="0" distB="0" distL="0" distR="0" wp14:anchorId="236C4E76" wp14:editId="0D0ABCFE">
                  <wp:extent cx="2743200" cy="1828800"/>
                  <wp:effectExtent l="0" t="0" r="0" b="0"/>
                  <wp:docPr id="89" name="Picture 89" descr="../Softwares/CellABM_student_ver/500,15SC,50PC,30IT,200W-3/2d/Iteration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oftwares/CellABM_student_ver/500,15SC,50PC,30IT,200W-3/2d/Iteration_2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Pr>
                <w:rFonts w:eastAsia="Times New Roman"/>
                <w:sz w:val="22"/>
                <w:szCs w:val="22"/>
              </w:rPr>
              <w:t>G</w:t>
            </w:r>
            <w:r w:rsidR="0093266D">
              <w:rPr>
                <w:rFonts w:eastAsia="Times New Roman"/>
                <w:sz w:val="22"/>
                <w:szCs w:val="22"/>
              </w:rPr>
              <w:t xml:space="preserve"> – 30 hours after wounding</w:t>
            </w:r>
          </w:p>
        </w:tc>
        <w:tc>
          <w:tcPr>
            <w:tcW w:w="4505" w:type="dxa"/>
          </w:tcPr>
          <w:p w14:paraId="78A75574" w14:textId="77777777" w:rsidR="0048678B" w:rsidRDefault="0048678B" w:rsidP="00D17969">
            <w:pPr>
              <w:rPr>
                <w:rFonts w:eastAsia="Times New Roman"/>
                <w:sz w:val="22"/>
                <w:szCs w:val="22"/>
              </w:rPr>
            </w:pPr>
            <w:r>
              <w:rPr>
                <w:rFonts w:eastAsia="Times New Roman"/>
                <w:noProof/>
                <w:sz w:val="22"/>
                <w:szCs w:val="22"/>
              </w:rPr>
              <w:drawing>
                <wp:inline distT="0" distB="0" distL="0" distR="0" wp14:anchorId="7001119F" wp14:editId="740DE730">
                  <wp:extent cx="2743200" cy="1828800"/>
                  <wp:effectExtent l="0" t="0" r="0" b="0"/>
                  <wp:docPr id="90" name="Picture 90" descr="../Softwares/CellABM_student_ver/500,15SC,50PC,30IT,200W-3/2d/Iteration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oftwares/CellABM_student_ver/500,15SC,50PC,30IT,200W-3/2d/Iteration_2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46863B19" w14:textId="3EE3E76D" w:rsidR="0048678B" w:rsidRDefault="0048678B" w:rsidP="00D17969">
            <w:pPr>
              <w:jc w:val="center"/>
              <w:rPr>
                <w:rFonts w:eastAsia="Times New Roman"/>
                <w:sz w:val="22"/>
                <w:szCs w:val="22"/>
              </w:rPr>
            </w:pPr>
            <w:r>
              <w:rPr>
                <w:rFonts w:eastAsia="Times New Roman"/>
                <w:sz w:val="22"/>
                <w:szCs w:val="22"/>
              </w:rPr>
              <w:t>H</w:t>
            </w:r>
            <w:r w:rsidR="0093266D">
              <w:rPr>
                <w:rFonts w:eastAsia="Times New Roman"/>
                <w:sz w:val="22"/>
                <w:szCs w:val="22"/>
              </w:rPr>
              <w:t xml:space="preserve"> – 36 hours after wounding</w:t>
            </w:r>
          </w:p>
        </w:tc>
      </w:tr>
    </w:tbl>
    <w:p w14:paraId="5F4AC9FB" w14:textId="31EDE6F9" w:rsidR="00F54235" w:rsidRDefault="0048678B" w:rsidP="002E3764">
      <w:pPr>
        <w:rPr>
          <w:rFonts w:eastAsia="Times New Roman"/>
          <w:sz w:val="22"/>
          <w:szCs w:val="22"/>
        </w:rPr>
      </w:pPr>
      <w:r>
        <w:rPr>
          <w:rFonts w:eastAsia="Times New Roman"/>
          <w:sz w:val="22"/>
          <w:szCs w:val="22"/>
        </w:rPr>
        <w:t xml:space="preserve">Figure 6.3: Figures A-H showing the iteration before wounding, the wound, and subsequent iterations after wounding </w:t>
      </w:r>
      <w:r w:rsidR="00726962">
        <w:rPr>
          <w:rFonts w:eastAsia="Times New Roman"/>
          <w:sz w:val="22"/>
          <w:szCs w:val="22"/>
        </w:rPr>
        <w:t xml:space="preserve">at 2.7% senescence </w:t>
      </w:r>
      <w:r>
        <w:rPr>
          <w:rFonts w:eastAsia="Times New Roman"/>
          <w:sz w:val="22"/>
          <w:szCs w:val="22"/>
        </w:rPr>
        <w:t>until confluence formation.</w:t>
      </w:r>
      <w:r>
        <w:rPr>
          <w:rFonts w:eastAsia="Times New Roman"/>
          <w:sz w:val="22"/>
          <w:szCs w:val="22"/>
        </w:rPr>
        <w:br/>
      </w:r>
    </w:p>
    <w:p w14:paraId="103B6B81" w14:textId="77777777" w:rsidR="00BB208A" w:rsidRDefault="00BB208A" w:rsidP="002E3764">
      <w:pPr>
        <w:rPr>
          <w:rFonts w:eastAsia="Times New Roman"/>
          <w:sz w:val="22"/>
          <w:szCs w:val="22"/>
        </w:rPr>
      </w:pPr>
    </w:p>
    <w:p w14:paraId="2171B583" w14:textId="77777777" w:rsidR="0048678B" w:rsidRDefault="0048678B" w:rsidP="002E3764">
      <w:pPr>
        <w:rPr>
          <w:rFonts w:eastAsia="Times New Roman"/>
          <w:sz w:val="22"/>
          <w:szCs w:val="22"/>
        </w:rPr>
      </w:pPr>
    </w:p>
    <w:p w14:paraId="20764477" w14:textId="5F7E7AD9" w:rsidR="0048678B" w:rsidRDefault="0048678B" w:rsidP="0048678B">
      <w:pPr>
        <w:rPr>
          <w:rFonts w:eastAsia="Times New Roman"/>
          <w:sz w:val="22"/>
          <w:szCs w:val="22"/>
        </w:rPr>
      </w:pPr>
      <w:r>
        <w:rPr>
          <w:rFonts w:eastAsia="Times New Roman"/>
          <w:sz w:val="22"/>
          <w:szCs w:val="22"/>
        </w:rPr>
        <w:lastRenderedPageBreak/>
        <w:t>Following the images in Figure 6.3, we can see that after the wound is formed, cells start to migrate into the wound as expected. Two iterations (</w:t>
      </w:r>
      <w:r w:rsidR="0093266D">
        <w:rPr>
          <w:rFonts w:eastAsia="Times New Roman"/>
          <w:sz w:val="22"/>
          <w:szCs w:val="22"/>
        </w:rPr>
        <w:t>figure D</w:t>
      </w:r>
      <w:r>
        <w:rPr>
          <w:rFonts w:eastAsia="Times New Roman"/>
          <w:sz w:val="22"/>
          <w:szCs w:val="22"/>
        </w:rPr>
        <w:t>) after the wound, all the quiescent cells have changed back into proliferating cells as there is once more space for proliferation. Over the successive iterations, the density of the wound starts to increase as more cells migrate in, and due to no cells being simulated outside the environment the density at the edges of the simulation decreases. As the senescent cells are so large, the proliferative cells behind them are unable to easily migrate into the wound space, slowing down the total migration.</w:t>
      </w:r>
    </w:p>
    <w:p w14:paraId="03D86A65" w14:textId="77777777" w:rsidR="0048678B" w:rsidRDefault="0048678B" w:rsidP="002E3764">
      <w:pPr>
        <w:rPr>
          <w:rFonts w:eastAsia="Times New Roman"/>
          <w:sz w:val="22"/>
          <w:szCs w:val="22"/>
        </w:rPr>
      </w:pPr>
    </w:p>
    <w:p w14:paraId="698D9A44" w14:textId="69CAEE71" w:rsidR="00714D38" w:rsidRDefault="0048678B" w:rsidP="002E3764">
      <w:pPr>
        <w:rPr>
          <w:rFonts w:eastAsia="Times New Roman"/>
          <w:sz w:val="22"/>
          <w:szCs w:val="22"/>
        </w:rPr>
      </w:pPr>
      <w:r>
        <w:rPr>
          <w:rFonts w:eastAsia="Times New Roman"/>
          <w:sz w:val="22"/>
          <w:szCs w:val="22"/>
        </w:rPr>
        <w:t>Figure 6.4</w:t>
      </w:r>
      <w:r w:rsidR="004E5B30">
        <w:rPr>
          <w:rFonts w:eastAsia="Times New Roman"/>
          <w:sz w:val="22"/>
          <w:szCs w:val="22"/>
        </w:rPr>
        <w:t xml:space="preserve"> shows the final image of one of the simulations run for each category. You can see that as senescence is increased fewer proliferating and quiescent cells are present. And in each case a full confluence was formed showing the model works for high levels of senescence. </w:t>
      </w:r>
      <w:r w:rsidR="00856424">
        <w:rPr>
          <w:rFonts w:eastAsia="Times New Roman"/>
          <w:sz w:val="22"/>
          <w:szCs w:val="22"/>
        </w:rPr>
        <w:t>It must be noted, however that these simulations produce some edge cases, such as Figure D, where due to the lack of simulated cells outside the environment there can be significant gaps (left side) in the monolayer that aren’t</w:t>
      </w:r>
      <w:r w:rsidR="002435C4">
        <w:rPr>
          <w:rFonts w:eastAsia="Times New Roman"/>
          <w:sz w:val="22"/>
          <w:szCs w:val="22"/>
        </w:rPr>
        <w:t xml:space="preserve"> present in reality;</w:t>
      </w:r>
      <w:r w:rsidR="00856424">
        <w:rPr>
          <w:rFonts w:eastAsia="Times New Roman"/>
          <w:sz w:val="22"/>
          <w:szCs w:val="22"/>
        </w:rPr>
        <w:t xml:space="preserve"> </w:t>
      </w:r>
      <w:r w:rsidR="005D3154">
        <w:rPr>
          <w:rFonts w:eastAsia="Times New Roman"/>
          <w:sz w:val="22"/>
          <w:szCs w:val="22"/>
        </w:rPr>
        <w:t>this</w:t>
      </w:r>
      <w:r w:rsidR="00856424">
        <w:rPr>
          <w:rFonts w:eastAsia="Times New Roman"/>
          <w:sz w:val="22"/>
          <w:szCs w:val="22"/>
        </w:rPr>
        <w:t xml:space="preserve"> can be seen as a limitation of the model.</w:t>
      </w:r>
    </w:p>
    <w:p w14:paraId="5455596B" w14:textId="28373F5E" w:rsidR="00FD6B37" w:rsidRDefault="00FD6B37" w:rsidP="002E3764">
      <w:pPr>
        <w:rPr>
          <w:rFonts w:eastAsia="Times New Roman"/>
          <w:sz w:val="22"/>
          <w:szCs w:val="22"/>
        </w:rPr>
      </w:pPr>
    </w:p>
    <w:tbl>
      <w:tblPr>
        <w:tblStyle w:val="TableGrid"/>
        <w:tblW w:w="0" w:type="auto"/>
        <w:tblLook w:val="04A0" w:firstRow="1" w:lastRow="0" w:firstColumn="1" w:lastColumn="0" w:noHBand="0" w:noVBand="1"/>
      </w:tblPr>
      <w:tblGrid>
        <w:gridCol w:w="4505"/>
        <w:gridCol w:w="4505"/>
      </w:tblGrid>
      <w:tr w:rsidR="0048678B" w14:paraId="151B61A6" w14:textId="77777777" w:rsidTr="00D17969">
        <w:tc>
          <w:tcPr>
            <w:tcW w:w="4505" w:type="dxa"/>
          </w:tcPr>
          <w:p w14:paraId="60B28EE9" w14:textId="77777777" w:rsidR="0048678B" w:rsidRDefault="0048678B" w:rsidP="00D17969">
            <w:pPr>
              <w:jc w:val="center"/>
              <w:rPr>
                <w:rFonts w:eastAsia="Times New Roman"/>
                <w:sz w:val="22"/>
                <w:szCs w:val="22"/>
              </w:rPr>
            </w:pPr>
            <w:r>
              <w:rPr>
                <w:rFonts w:eastAsia="Times New Roman"/>
                <w:noProof/>
                <w:sz w:val="22"/>
                <w:szCs w:val="22"/>
              </w:rPr>
              <w:drawing>
                <wp:inline distT="0" distB="0" distL="0" distR="0" wp14:anchorId="47120934" wp14:editId="19F7F173">
                  <wp:extent cx="2743200" cy="1828800"/>
                  <wp:effectExtent l="0" t="0" r="0" b="0"/>
                  <wp:docPr id="56" name="Picture 56" descr="../Softwares/CellABM_student_ver/500,15SC,50PC,30IT,200W-2/2d/Iteration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oftwares/CellABM_student_ver/500,15SC,50PC,30IT,200W-2/2d/Iteration_2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3D215B15" w14:textId="77777777" w:rsidR="0048678B" w:rsidRDefault="0048678B" w:rsidP="00D17969">
            <w:pPr>
              <w:jc w:val="center"/>
              <w:rPr>
                <w:rFonts w:eastAsia="Times New Roman"/>
                <w:sz w:val="22"/>
                <w:szCs w:val="22"/>
              </w:rPr>
            </w:pPr>
            <w:r>
              <w:rPr>
                <w:rFonts w:eastAsia="Times New Roman"/>
                <w:sz w:val="22"/>
                <w:szCs w:val="22"/>
              </w:rPr>
              <w:t>A</w:t>
            </w:r>
          </w:p>
        </w:tc>
        <w:tc>
          <w:tcPr>
            <w:tcW w:w="4505" w:type="dxa"/>
          </w:tcPr>
          <w:p w14:paraId="43B017AF" w14:textId="77777777" w:rsidR="0048678B" w:rsidRDefault="0048678B" w:rsidP="00D17969">
            <w:pPr>
              <w:rPr>
                <w:rFonts w:eastAsia="Times New Roman"/>
                <w:sz w:val="22"/>
                <w:szCs w:val="22"/>
              </w:rPr>
            </w:pPr>
            <w:r>
              <w:rPr>
                <w:rFonts w:eastAsia="Times New Roman"/>
                <w:noProof/>
                <w:sz w:val="22"/>
                <w:szCs w:val="22"/>
              </w:rPr>
              <w:drawing>
                <wp:inline distT="0" distB="0" distL="0" distR="0" wp14:anchorId="57F69ABF" wp14:editId="2A9B86A7">
                  <wp:extent cx="2743200" cy="1828800"/>
                  <wp:effectExtent l="0" t="0" r="0" b="0"/>
                  <wp:docPr id="57" name="Picture 57" descr="../Softwares/CellABM_student_ver/500,25SC,50PC,30IT,200W-5/2d/Iteration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oftwares/CellABM_student_ver/500,25SC,50PC,30IT,200W-5/2d/Iteration_2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5589735C" w14:textId="77777777" w:rsidR="0048678B" w:rsidRDefault="0048678B" w:rsidP="00D17969">
            <w:pPr>
              <w:jc w:val="center"/>
              <w:rPr>
                <w:rFonts w:eastAsia="Times New Roman"/>
                <w:sz w:val="22"/>
                <w:szCs w:val="22"/>
              </w:rPr>
            </w:pPr>
            <w:r>
              <w:rPr>
                <w:rFonts w:eastAsia="Times New Roman"/>
                <w:sz w:val="22"/>
                <w:szCs w:val="22"/>
              </w:rPr>
              <w:t>B</w:t>
            </w:r>
          </w:p>
        </w:tc>
      </w:tr>
      <w:tr w:rsidR="0048678B" w14:paraId="40607ACB" w14:textId="77777777" w:rsidTr="00D17969">
        <w:tc>
          <w:tcPr>
            <w:tcW w:w="4505" w:type="dxa"/>
          </w:tcPr>
          <w:p w14:paraId="567DCCE2" w14:textId="77777777" w:rsidR="0048678B" w:rsidRDefault="0048678B" w:rsidP="00D17969">
            <w:pPr>
              <w:jc w:val="center"/>
              <w:rPr>
                <w:rFonts w:eastAsia="Times New Roman"/>
                <w:sz w:val="22"/>
                <w:szCs w:val="22"/>
              </w:rPr>
            </w:pPr>
            <w:r>
              <w:rPr>
                <w:rFonts w:eastAsia="Times New Roman"/>
                <w:noProof/>
                <w:sz w:val="22"/>
                <w:szCs w:val="22"/>
              </w:rPr>
              <w:drawing>
                <wp:inline distT="0" distB="0" distL="0" distR="0" wp14:anchorId="2B897269" wp14:editId="52F6F365">
                  <wp:extent cx="2743200" cy="1828800"/>
                  <wp:effectExtent l="0" t="0" r="0" b="0"/>
                  <wp:docPr id="58" name="Picture 58" descr="../Softwares/CellABM_student_ver/500,35SC,50PC,30IT,200W-3/2d/Iteration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oftwares/CellABM_student_ver/500,35SC,50PC,30IT,200W-3/2d/Iteration_20.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3329E10E" w14:textId="77777777" w:rsidR="0048678B" w:rsidRDefault="0048678B" w:rsidP="00D17969">
            <w:pPr>
              <w:jc w:val="center"/>
              <w:rPr>
                <w:rFonts w:eastAsia="Times New Roman"/>
                <w:sz w:val="22"/>
                <w:szCs w:val="22"/>
              </w:rPr>
            </w:pPr>
            <w:r>
              <w:rPr>
                <w:rFonts w:eastAsia="Times New Roman"/>
                <w:sz w:val="22"/>
                <w:szCs w:val="22"/>
              </w:rPr>
              <w:t>C</w:t>
            </w:r>
          </w:p>
        </w:tc>
        <w:tc>
          <w:tcPr>
            <w:tcW w:w="4505" w:type="dxa"/>
          </w:tcPr>
          <w:p w14:paraId="68AB9F97" w14:textId="77777777" w:rsidR="0048678B" w:rsidRDefault="0048678B" w:rsidP="00D17969">
            <w:pPr>
              <w:rPr>
                <w:rFonts w:eastAsia="Times New Roman"/>
                <w:sz w:val="22"/>
                <w:szCs w:val="22"/>
              </w:rPr>
            </w:pPr>
            <w:r>
              <w:rPr>
                <w:rFonts w:eastAsia="Times New Roman"/>
                <w:noProof/>
                <w:sz w:val="22"/>
                <w:szCs w:val="22"/>
              </w:rPr>
              <w:drawing>
                <wp:inline distT="0" distB="0" distL="0" distR="0" wp14:anchorId="66E44DF2" wp14:editId="5F8F181A">
                  <wp:extent cx="2743200" cy="1828800"/>
                  <wp:effectExtent l="0" t="0" r="0" b="0"/>
                  <wp:docPr id="59" name="Picture 59" descr="../Softwares/CellABM_student_ver/500,40SC,50PC,30IT,200W-5/2d/Iteration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oftwares/CellABM_student_ver/500,40SC,50PC,30IT,200W-5/2d/Iteration_2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1B1644F7" w14:textId="77777777" w:rsidR="0048678B" w:rsidRDefault="0048678B" w:rsidP="00D17969">
            <w:pPr>
              <w:jc w:val="center"/>
              <w:rPr>
                <w:rFonts w:eastAsia="Times New Roman"/>
                <w:sz w:val="22"/>
                <w:szCs w:val="22"/>
              </w:rPr>
            </w:pPr>
            <w:r>
              <w:rPr>
                <w:rFonts w:eastAsia="Times New Roman"/>
                <w:sz w:val="22"/>
                <w:szCs w:val="22"/>
              </w:rPr>
              <w:t>D</w:t>
            </w:r>
          </w:p>
        </w:tc>
      </w:tr>
      <w:tr w:rsidR="0048678B" w14:paraId="015222EA" w14:textId="77777777" w:rsidTr="00D17969">
        <w:tc>
          <w:tcPr>
            <w:tcW w:w="4505" w:type="dxa"/>
          </w:tcPr>
          <w:p w14:paraId="50538706" w14:textId="77777777" w:rsidR="0048678B" w:rsidRDefault="0048678B" w:rsidP="00D17969">
            <w:pPr>
              <w:jc w:val="center"/>
              <w:rPr>
                <w:rFonts w:eastAsia="Times New Roman"/>
                <w:sz w:val="22"/>
                <w:szCs w:val="22"/>
              </w:rPr>
            </w:pPr>
            <w:r>
              <w:rPr>
                <w:rFonts w:eastAsia="Times New Roman"/>
                <w:noProof/>
                <w:sz w:val="22"/>
                <w:szCs w:val="22"/>
              </w:rPr>
              <w:drawing>
                <wp:inline distT="0" distB="0" distL="0" distR="0" wp14:anchorId="0F9C7976" wp14:editId="00EC5972">
                  <wp:extent cx="2743200" cy="1828800"/>
                  <wp:effectExtent l="0" t="0" r="0" b="0"/>
                  <wp:docPr id="61" name="Picture 61" descr="../Softwares/CellABM_student_ver/500,50SC,50PC,30IT,200W-5/2d/Iteration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oftwares/CellABM_student_ver/500,50SC,50PC,30IT,200W-5/2d/Iteration_2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2F6FE3BF" w14:textId="77777777" w:rsidR="0048678B" w:rsidRDefault="0048678B" w:rsidP="00D17969">
            <w:pPr>
              <w:jc w:val="center"/>
              <w:rPr>
                <w:rFonts w:eastAsia="Times New Roman"/>
                <w:sz w:val="22"/>
                <w:szCs w:val="22"/>
              </w:rPr>
            </w:pPr>
            <w:r>
              <w:rPr>
                <w:rFonts w:eastAsia="Times New Roman"/>
                <w:sz w:val="22"/>
                <w:szCs w:val="22"/>
              </w:rPr>
              <w:t>E</w:t>
            </w:r>
          </w:p>
        </w:tc>
        <w:tc>
          <w:tcPr>
            <w:tcW w:w="4505" w:type="dxa"/>
          </w:tcPr>
          <w:p w14:paraId="7280E5CF" w14:textId="77777777" w:rsidR="0048678B" w:rsidRDefault="0048678B" w:rsidP="00D17969">
            <w:pPr>
              <w:rPr>
                <w:rFonts w:eastAsia="Times New Roman"/>
                <w:sz w:val="22"/>
                <w:szCs w:val="22"/>
              </w:rPr>
            </w:pPr>
          </w:p>
          <w:p w14:paraId="55FD24B8" w14:textId="77777777" w:rsidR="0048678B" w:rsidRDefault="0048678B" w:rsidP="00D17969">
            <w:pPr>
              <w:rPr>
                <w:rFonts w:eastAsia="Times New Roman"/>
                <w:sz w:val="22"/>
                <w:szCs w:val="22"/>
              </w:rPr>
            </w:pPr>
          </w:p>
          <w:p w14:paraId="6B767DAF" w14:textId="77777777" w:rsidR="0048678B" w:rsidRDefault="0048678B" w:rsidP="00D17969">
            <w:pPr>
              <w:rPr>
                <w:rFonts w:eastAsia="Times New Roman"/>
                <w:sz w:val="22"/>
                <w:szCs w:val="22"/>
              </w:rPr>
            </w:pPr>
          </w:p>
          <w:p w14:paraId="3BC0906B" w14:textId="77777777" w:rsidR="0048678B" w:rsidRDefault="0048678B" w:rsidP="00D17969">
            <w:pPr>
              <w:rPr>
                <w:rFonts w:eastAsia="Times New Roman"/>
                <w:sz w:val="22"/>
                <w:szCs w:val="22"/>
              </w:rPr>
            </w:pPr>
          </w:p>
          <w:p w14:paraId="65713DCC" w14:textId="77777777" w:rsidR="0048678B" w:rsidRDefault="0048678B" w:rsidP="00D17969">
            <w:pPr>
              <w:rPr>
                <w:rFonts w:eastAsia="Times New Roman"/>
                <w:sz w:val="22"/>
                <w:szCs w:val="22"/>
              </w:rPr>
            </w:pPr>
          </w:p>
          <w:p w14:paraId="445CAEA6" w14:textId="77777777" w:rsidR="0048678B" w:rsidRDefault="0048678B" w:rsidP="00D17969">
            <w:pPr>
              <w:rPr>
                <w:rFonts w:eastAsia="Times New Roman"/>
                <w:sz w:val="22"/>
                <w:szCs w:val="22"/>
              </w:rPr>
            </w:pPr>
          </w:p>
          <w:p w14:paraId="32A4F397" w14:textId="77777777" w:rsidR="0048678B" w:rsidRDefault="0048678B" w:rsidP="00D17969">
            <w:pPr>
              <w:rPr>
                <w:rFonts w:eastAsia="Times New Roman"/>
                <w:sz w:val="22"/>
                <w:szCs w:val="22"/>
              </w:rPr>
            </w:pPr>
          </w:p>
          <w:p w14:paraId="7D21C729" w14:textId="77777777" w:rsidR="0048678B" w:rsidRDefault="0048678B" w:rsidP="00D17969">
            <w:pPr>
              <w:rPr>
                <w:rFonts w:eastAsia="Times New Roman"/>
                <w:sz w:val="22"/>
                <w:szCs w:val="22"/>
              </w:rPr>
            </w:pPr>
          </w:p>
          <w:p w14:paraId="13E271E6" w14:textId="77777777" w:rsidR="0048678B" w:rsidRDefault="0048678B" w:rsidP="00D17969">
            <w:pPr>
              <w:rPr>
                <w:rFonts w:eastAsia="Times New Roman"/>
                <w:sz w:val="22"/>
                <w:szCs w:val="22"/>
              </w:rPr>
            </w:pPr>
          </w:p>
          <w:p w14:paraId="71383DB9" w14:textId="77777777" w:rsidR="0048678B" w:rsidRDefault="0048678B" w:rsidP="00D17969">
            <w:pPr>
              <w:rPr>
                <w:rFonts w:eastAsia="Times New Roman"/>
                <w:sz w:val="22"/>
                <w:szCs w:val="22"/>
              </w:rPr>
            </w:pPr>
          </w:p>
          <w:p w14:paraId="15A4D2C1" w14:textId="77777777" w:rsidR="0048678B" w:rsidRDefault="0048678B" w:rsidP="00D17969">
            <w:pPr>
              <w:rPr>
                <w:rFonts w:eastAsia="Times New Roman"/>
                <w:sz w:val="22"/>
                <w:szCs w:val="22"/>
              </w:rPr>
            </w:pPr>
          </w:p>
          <w:p w14:paraId="6F35E2FE" w14:textId="77777777" w:rsidR="0048678B" w:rsidRDefault="0048678B" w:rsidP="00D17969">
            <w:pPr>
              <w:rPr>
                <w:rFonts w:eastAsia="Times New Roman"/>
                <w:sz w:val="22"/>
                <w:szCs w:val="22"/>
              </w:rPr>
            </w:pPr>
          </w:p>
        </w:tc>
      </w:tr>
    </w:tbl>
    <w:p w14:paraId="7E3CADE7" w14:textId="59E80A7C" w:rsidR="0048678B" w:rsidRDefault="0048678B" w:rsidP="0048678B">
      <w:pPr>
        <w:rPr>
          <w:rFonts w:eastAsia="Times New Roman"/>
          <w:sz w:val="22"/>
          <w:szCs w:val="22"/>
        </w:rPr>
      </w:pPr>
      <w:r>
        <w:rPr>
          <w:rFonts w:eastAsia="Times New Roman"/>
          <w:sz w:val="22"/>
          <w:szCs w:val="22"/>
        </w:rPr>
        <w:t xml:space="preserve">Figure 6.4: Figures A-E showing the final iteration from each sample. A: 0-5%, B: 5-10%, C: 10-15%, D: 15-20%, E: 20-25% </w:t>
      </w:r>
      <w:r w:rsidR="003C0FB2">
        <w:rPr>
          <w:rFonts w:eastAsia="Times New Roman"/>
          <w:sz w:val="22"/>
          <w:szCs w:val="22"/>
        </w:rPr>
        <w:t>senescence.</w:t>
      </w:r>
    </w:p>
    <w:p w14:paraId="6142DD47" w14:textId="69543503" w:rsidR="004E5B30" w:rsidRPr="00987A2A" w:rsidRDefault="0074215B" w:rsidP="00987A2A">
      <w:pPr>
        <w:pStyle w:val="Heading2"/>
        <w:rPr>
          <w:rFonts w:ascii="Times New Roman" w:eastAsia="Times New Roman" w:hAnsi="Times New Roman" w:cs="Times New Roman"/>
          <w:color w:val="auto"/>
          <w:sz w:val="22"/>
          <w:szCs w:val="22"/>
        </w:rPr>
      </w:pPr>
      <w:bookmarkStart w:id="254" w:name="_Toc513790665"/>
      <w:r w:rsidRPr="00987A2A">
        <w:rPr>
          <w:rFonts w:ascii="Times New Roman" w:hAnsi="Times New Roman" w:cs="Times New Roman"/>
          <w:color w:val="auto"/>
        </w:rPr>
        <w:lastRenderedPageBreak/>
        <w:t>6.2</w:t>
      </w:r>
      <w:r w:rsidR="00FD6B37" w:rsidRPr="00987A2A">
        <w:rPr>
          <w:rFonts w:ascii="Times New Roman" w:hAnsi="Times New Roman" w:cs="Times New Roman"/>
          <w:color w:val="auto"/>
        </w:rPr>
        <w:t xml:space="preserve"> </w:t>
      </w:r>
      <w:r w:rsidR="007A4F09" w:rsidRPr="00987A2A">
        <w:rPr>
          <w:rFonts w:ascii="Times New Roman" w:hAnsi="Times New Roman" w:cs="Times New Roman"/>
          <w:color w:val="auto"/>
        </w:rPr>
        <w:t>Simulations with 1 hour time steps</w:t>
      </w:r>
      <w:bookmarkEnd w:id="254"/>
    </w:p>
    <w:p w14:paraId="46CBEC28" w14:textId="77777777" w:rsidR="003C3DC4" w:rsidRDefault="003C3DC4" w:rsidP="002E3764">
      <w:pPr>
        <w:rPr>
          <w:rFonts w:eastAsia="Times New Roman"/>
          <w:sz w:val="22"/>
          <w:szCs w:val="22"/>
        </w:rPr>
      </w:pPr>
    </w:p>
    <w:p w14:paraId="2B8F7286" w14:textId="2E297545" w:rsidR="000B18DC" w:rsidRDefault="003C3DC4" w:rsidP="002E3764">
      <w:pPr>
        <w:rPr>
          <w:rFonts w:eastAsia="Times New Roman"/>
          <w:sz w:val="22"/>
          <w:szCs w:val="22"/>
        </w:rPr>
      </w:pPr>
      <w:r>
        <w:rPr>
          <w:rFonts w:eastAsia="Times New Roman"/>
          <w:sz w:val="22"/>
          <w:szCs w:val="22"/>
        </w:rPr>
        <w:t>Simulations were run with identical starting parameters to those in 6.1 but with a decreased time step. Due to the computation time, only two simulations were run for each category and so stochastic elements in the results may still be presen</w:t>
      </w:r>
      <w:r w:rsidR="00D22F6D">
        <w:rPr>
          <w:rFonts w:eastAsia="Times New Roman"/>
          <w:sz w:val="22"/>
          <w:szCs w:val="22"/>
        </w:rPr>
        <w:t>t due to the low sample size. These simulations do</w:t>
      </w:r>
      <w:r>
        <w:rPr>
          <w:rFonts w:eastAsia="Times New Roman"/>
          <w:sz w:val="22"/>
          <w:szCs w:val="22"/>
        </w:rPr>
        <w:t>, however, help to visualise the cell movements in forming the monolayer and migration of the cells into the wound.</w:t>
      </w:r>
      <w:r w:rsidR="00550F08">
        <w:rPr>
          <w:rFonts w:eastAsia="Times New Roman"/>
          <w:sz w:val="22"/>
          <w:szCs w:val="22"/>
        </w:rPr>
        <w:t xml:space="preserve"> Results are in Appendix Table A.7 to Table A.12.</w:t>
      </w:r>
    </w:p>
    <w:p w14:paraId="69C84B1C" w14:textId="2A2F2155" w:rsidR="00D43D8D" w:rsidRDefault="000B18DC" w:rsidP="00A73BE4">
      <w:pPr>
        <w:jc w:val="center"/>
        <w:rPr>
          <w:rFonts w:eastAsia="Times New Roman"/>
          <w:sz w:val="22"/>
          <w:szCs w:val="22"/>
        </w:rPr>
      </w:pPr>
      <w:r>
        <w:rPr>
          <w:rFonts w:eastAsia="Times New Roman"/>
          <w:sz w:val="22"/>
          <w:szCs w:val="22"/>
        </w:rPr>
        <w:br/>
      </w:r>
      <w:r w:rsidR="006B1BAF">
        <w:rPr>
          <w:rFonts w:eastAsia="Times New Roman"/>
          <w:noProof/>
          <w:sz w:val="22"/>
          <w:szCs w:val="22"/>
        </w:rPr>
        <w:drawing>
          <wp:inline distT="0" distB="0" distL="0" distR="0" wp14:anchorId="6530E51D" wp14:editId="03A5F204">
            <wp:extent cx="4572000" cy="3427098"/>
            <wp:effectExtent l="0" t="0" r="0" b="1905"/>
            <wp:docPr id="79" name="Picture 79" descr="Results%20Images/1hrTimeToH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Results%20Images/1hrTimeToHeal.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2000" cy="3427098"/>
                    </a:xfrm>
                    <a:prstGeom prst="rect">
                      <a:avLst/>
                    </a:prstGeom>
                    <a:noFill/>
                    <a:ln>
                      <a:noFill/>
                    </a:ln>
                  </pic:spPr>
                </pic:pic>
              </a:graphicData>
            </a:graphic>
          </wp:inline>
        </w:drawing>
      </w:r>
    </w:p>
    <w:p w14:paraId="70904037" w14:textId="68FC7F3B" w:rsidR="00412695" w:rsidRDefault="00741011" w:rsidP="00412695">
      <w:pPr>
        <w:jc w:val="center"/>
        <w:rPr>
          <w:rFonts w:eastAsia="Times New Roman"/>
          <w:sz w:val="22"/>
          <w:szCs w:val="22"/>
        </w:rPr>
      </w:pPr>
      <w:r>
        <w:rPr>
          <w:rFonts w:eastAsia="Times New Roman"/>
          <w:noProof/>
          <w:sz w:val="22"/>
          <w:szCs w:val="22"/>
        </w:rPr>
        <w:drawing>
          <wp:inline distT="0" distB="0" distL="0" distR="0" wp14:anchorId="0844F94E" wp14:editId="68D42FF7">
            <wp:extent cx="4572000" cy="3427098"/>
            <wp:effectExtent l="0" t="0" r="0" b="1905"/>
            <wp:docPr id="80" name="Picture 80" descr="Results%20Images/1hrTimeToHealR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Results%20Images/1hrTimeToHealRaw.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72000" cy="3427098"/>
                    </a:xfrm>
                    <a:prstGeom prst="rect">
                      <a:avLst/>
                    </a:prstGeom>
                    <a:noFill/>
                    <a:ln>
                      <a:noFill/>
                    </a:ln>
                  </pic:spPr>
                </pic:pic>
              </a:graphicData>
            </a:graphic>
          </wp:inline>
        </w:drawing>
      </w:r>
    </w:p>
    <w:p w14:paraId="50C2F0D8" w14:textId="651E4357" w:rsidR="00502685" w:rsidRDefault="001703A1" w:rsidP="00412695">
      <w:pPr>
        <w:ind w:left="1440"/>
        <w:rPr>
          <w:rFonts w:eastAsia="Times New Roman"/>
          <w:sz w:val="22"/>
          <w:szCs w:val="22"/>
        </w:rPr>
      </w:pPr>
      <w:r>
        <w:rPr>
          <w:rFonts w:eastAsia="Times New Roman"/>
          <w:sz w:val="22"/>
          <w:szCs w:val="22"/>
        </w:rPr>
        <w:t>Figure 6.5</w:t>
      </w:r>
      <w:r w:rsidR="00741011">
        <w:rPr>
          <w:rFonts w:eastAsia="Times New Roman"/>
          <w:sz w:val="22"/>
          <w:szCs w:val="22"/>
        </w:rPr>
        <w:t>: Time for 200</w:t>
      </w:r>
      <w:r w:rsidR="00741011">
        <w:rPr>
          <w:rFonts w:eastAsia="Times New Roman"/>
          <w:sz w:val="22"/>
          <w:szCs w:val="22"/>
        </w:rPr>
        <w:sym w:font="Symbol" w:char="F06D"/>
      </w:r>
      <w:r w:rsidR="00741011">
        <w:rPr>
          <w:rFonts w:eastAsia="Times New Roman"/>
          <w:sz w:val="22"/>
          <w:szCs w:val="22"/>
        </w:rPr>
        <w:t>m wound to heal with varying levels of senescence with 1 hour time steps. Top: Averages for each category used. Bottom: raw values from simulations run.</w:t>
      </w:r>
    </w:p>
    <w:p w14:paraId="59D4A7EB" w14:textId="77777777" w:rsidR="00502685" w:rsidRDefault="00502685" w:rsidP="002E3764">
      <w:pPr>
        <w:rPr>
          <w:rFonts w:eastAsia="Times New Roman"/>
          <w:sz w:val="22"/>
          <w:szCs w:val="22"/>
        </w:rPr>
      </w:pPr>
    </w:p>
    <w:p w14:paraId="62B92C9B" w14:textId="0773566E" w:rsidR="00B93061" w:rsidRDefault="00D935C6" w:rsidP="002E3764">
      <w:pPr>
        <w:rPr>
          <w:rFonts w:eastAsia="Times New Roman"/>
          <w:sz w:val="22"/>
          <w:szCs w:val="22"/>
        </w:rPr>
      </w:pPr>
      <w:r>
        <w:rPr>
          <w:rFonts w:eastAsia="Times New Roman"/>
          <w:sz w:val="22"/>
          <w:szCs w:val="22"/>
        </w:rPr>
        <w:lastRenderedPageBreak/>
        <w:t>Fig</w:t>
      </w:r>
      <w:r w:rsidR="001703A1">
        <w:rPr>
          <w:rFonts w:eastAsia="Times New Roman"/>
          <w:sz w:val="22"/>
          <w:szCs w:val="22"/>
        </w:rPr>
        <w:t>ure 6.5</w:t>
      </w:r>
      <w:r>
        <w:rPr>
          <w:rFonts w:eastAsia="Times New Roman"/>
          <w:sz w:val="22"/>
          <w:szCs w:val="22"/>
        </w:rPr>
        <w:t xml:space="preserve"> supports the findings in</w:t>
      </w:r>
      <w:r w:rsidR="00B93061">
        <w:rPr>
          <w:rFonts w:eastAsia="Times New Roman"/>
          <w:sz w:val="22"/>
          <w:szCs w:val="22"/>
        </w:rPr>
        <w:t xml:space="preserve"> figure</w:t>
      </w:r>
      <w:r>
        <w:rPr>
          <w:rFonts w:eastAsia="Times New Roman"/>
          <w:sz w:val="22"/>
          <w:szCs w:val="22"/>
        </w:rPr>
        <w:t xml:space="preserve"> 6.1</w:t>
      </w:r>
      <w:r w:rsidR="00B93061">
        <w:rPr>
          <w:rFonts w:eastAsia="Times New Roman"/>
          <w:sz w:val="22"/>
          <w:szCs w:val="22"/>
        </w:rPr>
        <w:t>,</w:t>
      </w:r>
      <w:r>
        <w:rPr>
          <w:rFonts w:eastAsia="Times New Roman"/>
          <w:sz w:val="22"/>
          <w:szCs w:val="22"/>
        </w:rPr>
        <w:t xml:space="preserve"> but also provides a higher level of insight into the r</w:t>
      </w:r>
      <w:r w:rsidR="00E970A6">
        <w:rPr>
          <w:rFonts w:eastAsia="Times New Roman"/>
          <w:sz w:val="22"/>
          <w:szCs w:val="22"/>
        </w:rPr>
        <w:t xml:space="preserve">ates of wound healing with time, even though only two simulations were run for each category. </w:t>
      </w:r>
    </w:p>
    <w:p w14:paraId="4F178FA6" w14:textId="77777777" w:rsidR="00B93061" w:rsidRDefault="00B93061" w:rsidP="002E3764">
      <w:pPr>
        <w:rPr>
          <w:rFonts w:eastAsia="Times New Roman"/>
          <w:sz w:val="22"/>
          <w:szCs w:val="22"/>
        </w:rPr>
      </w:pPr>
    </w:p>
    <w:p w14:paraId="4910AF7F" w14:textId="2F449060" w:rsidR="00D935C6" w:rsidRPr="003E7AB1" w:rsidRDefault="001703A1" w:rsidP="00B60906">
      <w:pPr>
        <w:rPr>
          <w:rFonts w:eastAsia="Times New Roman"/>
          <w:sz w:val="22"/>
          <w:szCs w:val="22"/>
        </w:rPr>
      </w:pPr>
      <w:r>
        <w:rPr>
          <w:rFonts w:eastAsia="Times New Roman"/>
          <w:sz w:val="22"/>
          <w:szCs w:val="22"/>
        </w:rPr>
        <w:t>Figure 6.6</w:t>
      </w:r>
      <w:r w:rsidR="00B93061">
        <w:rPr>
          <w:rFonts w:eastAsia="Times New Roman"/>
          <w:sz w:val="22"/>
          <w:szCs w:val="22"/>
        </w:rPr>
        <w:t xml:space="preserve"> follows the same trends as figure 6.2 but provides further insights into the rate of healing for each category with time.  </w:t>
      </w:r>
      <w:r w:rsidR="006C376C">
        <w:rPr>
          <w:rFonts w:eastAsia="Times New Roman"/>
          <w:sz w:val="22"/>
          <w:szCs w:val="22"/>
        </w:rPr>
        <w:t xml:space="preserve">As results were taken every hour rather than every six hours </w:t>
      </w:r>
      <w:r w:rsidR="00313DD6">
        <w:rPr>
          <w:rFonts w:eastAsia="Times New Roman"/>
          <w:sz w:val="22"/>
          <w:szCs w:val="22"/>
        </w:rPr>
        <w:t>many more data points were produced.</w:t>
      </w:r>
      <w:r w:rsidR="00B93061">
        <w:rPr>
          <w:rFonts w:eastAsia="Times New Roman"/>
          <w:sz w:val="22"/>
          <w:szCs w:val="22"/>
        </w:rPr>
        <w:t xml:space="preserve"> </w:t>
      </w:r>
      <w:r w:rsidR="00E970A6">
        <w:rPr>
          <w:rFonts w:eastAsia="Times New Roman"/>
          <w:sz w:val="22"/>
          <w:szCs w:val="22"/>
        </w:rPr>
        <w:t>It is interesting to note that towards the end of the healing, the rate of cell migration plateaus for each category</w:t>
      </w:r>
      <w:r w:rsidR="00B93061">
        <w:rPr>
          <w:rFonts w:eastAsia="Times New Roman"/>
          <w:sz w:val="22"/>
          <w:szCs w:val="22"/>
        </w:rPr>
        <w:t>,</w:t>
      </w:r>
      <w:r w:rsidR="00E970A6">
        <w:rPr>
          <w:rFonts w:eastAsia="Times New Roman"/>
          <w:sz w:val="22"/>
          <w:szCs w:val="22"/>
        </w:rPr>
        <w:t xml:space="preserve"> </w:t>
      </w:r>
      <w:r w:rsidR="00313DD6">
        <w:rPr>
          <w:rFonts w:eastAsia="Times New Roman"/>
          <w:sz w:val="22"/>
          <w:szCs w:val="22"/>
        </w:rPr>
        <w:t>and</w:t>
      </w:r>
      <w:r w:rsidR="00E970A6">
        <w:rPr>
          <w:rFonts w:eastAsia="Times New Roman"/>
          <w:sz w:val="22"/>
          <w:szCs w:val="22"/>
        </w:rPr>
        <w:t xml:space="preserve"> the lower the average senescence the later this plateau occurs. Looking at the graph, </w:t>
      </w:r>
      <w:r w:rsidR="00B60906">
        <w:rPr>
          <w:rFonts w:eastAsia="Times New Roman"/>
          <w:sz w:val="22"/>
          <w:szCs w:val="22"/>
        </w:rPr>
        <w:t xml:space="preserve">healing decreases significantly after 6.6%, </w:t>
      </w:r>
      <w:r w:rsidR="00E970A6">
        <w:rPr>
          <w:rFonts w:eastAsia="Times New Roman"/>
          <w:sz w:val="22"/>
          <w:szCs w:val="22"/>
        </w:rPr>
        <w:t>and applying the ages found in the primate paper [</w:t>
      </w:r>
      <w:r w:rsidR="00505C2B" w:rsidRPr="00505C2B">
        <w:rPr>
          <w:rFonts w:eastAsia="Times New Roman"/>
          <w:sz w:val="22"/>
          <w:szCs w:val="22"/>
        </w:rPr>
        <w:t>13</w:t>
      </w:r>
      <w:r w:rsidR="00E970A6">
        <w:rPr>
          <w:rFonts w:eastAsia="Times New Roman"/>
          <w:sz w:val="22"/>
          <w:szCs w:val="22"/>
        </w:rPr>
        <w:t xml:space="preserve">] </w:t>
      </w:r>
      <w:r w:rsidR="00B60906">
        <w:rPr>
          <w:rFonts w:eastAsia="Times New Roman"/>
          <w:sz w:val="22"/>
          <w:szCs w:val="22"/>
        </w:rPr>
        <w:t>6.6</w:t>
      </w:r>
      <w:r w:rsidR="003E7AB1">
        <w:rPr>
          <w:rFonts w:eastAsia="Times New Roman"/>
          <w:sz w:val="22"/>
          <w:szCs w:val="22"/>
        </w:rPr>
        <w:t>% senesc</w:t>
      </w:r>
      <w:r w:rsidR="00B60906">
        <w:rPr>
          <w:rFonts w:eastAsia="Times New Roman"/>
          <w:sz w:val="22"/>
          <w:szCs w:val="22"/>
        </w:rPr>
        <w:t>ence equates to an age around 17.5</w:t>
      </w:r>
      <w:r w:rsidR="003E7AB1">
        <w:rPr>
          <w:rFonts w:eastAsia="Times New Roman"/>
          <w:sz w:val="22"/>
          <w:szCs w:val="22"/>
        </w:rPr>
        <w:t xml:space="preserve"> years which is just over half the life expectancy of the average baboon. Therefore, taking this over to a human with an average life expectancy of 71.4 years [</w:t>
      </w:r>
      <w:r w:rsidR="004D4471">
        <w:rPr>
          <w:rFonts w:eastAsia="Times New Roman"/>
          <w:sz w:val="22"/>
          <w:szCs w:val="22"/>
        </w:rPr>
        <w:t>32</w:t>
      </w:r>
      <w:r w:rsidR="003E7AB1" w:rsidRPr="00505C2B">
        <w:rPr>
          <w:rFonts w:eastAsia="Times New Roman"/>
          <w:sz w:val="22"/>
          <w:szCs w:val="22"/>
        </w:rPr>
        <w:t>]</w:t>
      </w:r>
      <w:r w:rsidR="003E7AB1">
        <w:rPr>
          <w:rFonts w:eastAsia="Times New Roman"/>
          <w:color w:val="FF0000"/>
          <w:sz w:val="22"/>
          <w:szCs w:val="22"/>
        </w:rPr>
        <w:t xml:space="preserve"> </w:t>
      </w:r>
      <w:r w:rsidR="003E7AB1">
        <w:rPr>
          <w:rFonts w:eastAsia="Times New Roman"/>
          <w:sz w:val="22"/>
          <w:szCs w:val="22"/>
        </w:rPr>
        <w:t>wound healing is significantly</w:t>
      </w:r>
      <w:r w:rsidR="00A5741F">
        <w:rPr>
          <w:rFonts w:eastAsia="Times New Roman"/>
          <w:sz w:val="22"/>
          <w:szCs w:val="22"/>
        </w:rPr>
        <w:t xml:space="preserve"> decreased beyond the age of 41</w:t>
      </w:r>
      <w:r w:rsidR="003E7AB1">
        <w:rPr>
          <w:rFonts w:eastAsia="Times New Roman"/>
          <w:sz w:val="22"/>
          <w:szCs w:val="22"/>
        </w:rPr>
        <w:t>.</w:t>
      </w:r>
      <w:r w:rsidR="00A607AB">
        <w:rPr>
          <w:rFonts w:eastAsia="Times New Roman"/>
          <w:sz w:val="22"/>
          <w:szCs w:val="22"/>
        </w:rPr>
        <w:t xml:space="preserve"> Meaning that after the age of 41, you will be at a similar risk of developing a thrombosis leading to a heart attack for the rest of </w:t>
      </w:r>
    </w:p>
    <w:p w14:paraId="20297FEB" w14:textId="77777777" w:rsidR="00D935C6" w:rsidRDefault="00D935C6" w:rsidP="002E3764">
      <w:pPr>
        <w:rPr>
          <w:rFonts w:eastAsia="Times New Roman"/>
          <w:sz w:val="22"/>
          <w:szCs w:val="22"/>
        </w:rPr>
      </w:pPr>
    </w:p>
    <w:p w14:paraId="26598F32" w14:textId="13D16AF1" w:rsidR="00741011" w:rsidRDefault="00B60906" w:rsidP="00A73BE4">
      <w:pPr>
        <w:jc w:val="center"/>
        <w:rPr>
          <w:rFonts w:eastAsia="Times New Roman"/>
          <w:sz w:val="22"/>
          <w:szCs w:val="22"/>
        </w:rPr>
      </w:pPr>
      <w:r>
        <w:rPr>
          <w:rFonts w:eastAsia="Times New Roman"/>
          <w:noProof/>
          <w:sz w:val="22"/>
          <w:szCs w:val="22"/>
        </w:rPr>
        <w:drawing>
          <wp:inline distT="0" distB="0" distL="0" distR="0" wp14:anchorId="56E8C069" wp14:editId="64005B57">
            <wp:extent cx="4572000" cy="3431922"/>
            <wp:effectExtent l="0" t="0" r="0" b="0"/>
            <wp:docPr id="12" name="Picture 12" descr="Results%20Images/NewActual1hrCellsInWoundWith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s%20Images/NewActual1hrCellsInWoundWithTim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72000" cy="3431922"/>
                    </a:xfrm>
                    <a:prstGeom prst="rect">
                      <a:avLst/>
                    </a:prstGeom>
                    <a:noFill/>
                    <a:ln>
                      <a:noFill/>
                    </a:ln>
                  </pic:spPr>
                </pic:pic>
              </a:graphicData>
            </a:graphic>
          </wp:inline>
        </w:drawing>
      </w:r>
    </w:p>
    <w:p w14:paraId="1F3F3023" w14:textId="6EA79D25" w:rsidR="00502685" w:rsidRDefault="001703A1" w:rsidP="00412695">
      <w:pPr>
        <w:ind w:left="720" w:firstLine="720"/>
        <w:rPr>
          <w:rFonts w:eastAsia="Times New Roman"/>
          <w:sz w:val="22"/>
          <w:szCs w:val="22"/>
        </w:rPr>
      </w:pPr>
      <w:r>
        <w:rPr>
          <w:rFonts w:eastAsia="Times New Roman"/>
          <w:sz w:val="22"/>
          <w:szCs w:val="22"/>
        </w:rPr>
        <w:t>Figure 6.6</w:t>
      </w:r>
      <w:r w:rsidR="00502685">
        <w:rPr>
          <w:rFonts w:eastAsia="Times New Roman"/>
          <w:sz w:val="22"/>
          <w:szCs w:val="22"/>
        </w:rPr>
        <w:t>: Number of cells in wound each hour</w:t>
      </w:r>
      <w:r w:rsidR="00A607AB">
        <w:rPr>
          <w:rFonts w:eastAsia="Times New Roman"/>
          <w:sz w:val="22"/>
          <w:szCs w:val="22"/>
        </w:rPr>
        <w:t>.</w:t>
      </w:r>
    </w:p>
    <w:p w14:paraId="56267958" w14:textId="77777777" w:rsidR="00502685" w:rsidRDefault="00502685" w:rsidP="002E3764">
      <w:pPr>
        <w:rPr>
          <w:rFonts w:eastAsia="Times New Roman"/>
          <w:sz w:val="22"/>
          <w:szCs w:val="22"/>
        </w:rPr>
      </w:pPr>
    </w:p>
    <w:p w14:paraId="14B6C9E0" w14:textId="43B46839" w:rsidR="00726962" w:rsidRDefault="00125F58" w:rsidP="002E3764">
      <w:pPr>
        <w:rPr>
          <w:rFonts w:eastAsia="Times New Roman"/>
          <w:sz w:val="22"/>
          <w:szCs w:val="22"/>
        </w:rPr>
      </w:pPr>
      <w:r>
        <w:rPr>
          <w:rFonts w:eastAsia="Times New Roman"/>
          <w:sz w:val="22"/>
          <w:szCs w:val="22"/>
        </w:rPr>
        <w:t xml:space="preserve">Figure 6.7 shows a select few iterations from the 1 hour simulations. This simulation was run with identical starting parameters to the simulation shown in figure 6.3 </w:t>
      </w:r>
      <w:r w:rsidR="00EF2642">
        <w:rPr>
          <w:rFonts w:eastAsia="Times New Roman"/>
          <w:sz w:val="22"/>
          <w:szCs w:val="22"/>
        </w:rPr>
        <w:t>but with a time step of 1 hour rather than 6. This simulation</w:t>
      </w:r>
      <w:r>
        <w:rPr>
          <w:rFonts w:eastAsia="Times New Roman"/>
          <w:sz w:val="22"/>
          <w:szCs w:val="22"/>
        </w:rPr>
        <w:t xml:space="preserve"> </w:t>
      </w:r>
      <w:r w:rsidR="00EF2642">
        <w:rPr>
          <w:rFonts w:eastAsia="Times New Roman"/>
          <w:sz w:val="22"/>
          <w:szCs w:val="22"/>
        </w:rPr>
        <w:t>also</w:t>
      </w:r>
      <w:r>
        <w:rPr>
          <w:rFonts w:eastAsia="Times New Roman"/>
          <w:sz w:val="22"/>
          <w:szCs w:val="22"/>
        </w:rPr>
        <w:t xml:space="preserve"> produced a monolayer with 2.7% senescence, therefore figure 6.7 and 6.3 can be accurately compared. The two simulations produce similar results, however in figure 6.7 C </w:t>
      </w:r>
      <w:r w:rsidR="00EF2642">
        <w:rPr>
          <w:rFonts w:eastAsia="Times New Roman"/>
          <w:sz w:val="22"/>
          <w:szCs w:val="22"/>
        </w:rPr>
        <w:t>all</w:t>
      </w:r>
      <w:r>
        <w:rPr>
          <w:rFonts w:eastAsia="Times New Roman"/>
          <w:sz w:val="22"/>
          <w:szCs w:val="22"/>
        </w:rPr>
        <w:t xml:space="preserve"> quiescent cells have turned into prolif</w:t>
      </w:r>
      <w:r w:rsidR="00EF2642">
        <w:rPr>
          <w:rFonts w:eastAsia="Times New Roman"/>
          <w:sz w:val="22"/>
          <w:szCs w:val="22"/>
        </w:rPr>
        <w:t>erating cells by the sixth hour and</w:t>
      </w:r>
      <w:r>
        <w:rPr>
          <w:rFonts w:eastAsia="Times New Roman"/>
          <w:sz w:val="22"/>
          <w:szCs w:val="22"/>
        </w:rPr>
        <w:t xml:space="preserve"> in figure 6.3 C around 1/3 of the cells were still quiescent</w:t>
      </w:r>
      <w:r w:rsidR="00EF2642">
        <w:rPr>
          <w:rFonts w:eastAsia="Times New Roman"/>
          <w:sz w:val="22"/>
          <w:szCs w:val="22"/>
        </w:rPr>
        <w:t xml:space="preserve"> by the sixth hour</w:t>
      </w:r>
      <w:r>
        <w:rPr>
          <w:rFonts w:eastAsia="Times New Roman"/>
          <w:sz w:val="22"/>
          <w:szCs w:val="22"/>
        </w:rPr>
        <w:t>.</w:t>
      </w:r>
      <w:r w:rsidR="00EF2642">
        <w:rPr>
          <w:rFonts w:eastAsia="Times New Roman"/>
          <w:sz w:val="22"/>
          <w:szCs w:val="22"/>
        </w:rPr>
        <w:t xml:space="preserve"> Another difference is that the figure 6.7 took 27</w:t>
      </w:r>
      <w:r w:rsidR="002A2119">
        <w:rPr>
          <w:rFonts w:eastAsia="Times New Roman"/>
          <w:sz w:val="22"/>
          <w:szCs w:val="22"/>
        </w:rPr>
        <w:t xml:space="preserve"> </w:t>
      </w:r>
      <w:r w:rsidR="00EF2642">
        <w:rPr>
          <w:rFonts w:eastAsia="Times New Roman"/>
          <w:sz w:val="22"/>
          <w:szCs w:val="22"/>
        </w:rPr>
        <w:t xml:space="preserve">hours to heal whereas figure 6.3 took 36 hours. </w:t>
      </w:r>
      <w:r>
        <w:rPr>
          <w:rFonts w:eastAsia="Times New Roman"/>
          <w:sz w:val="22"/>
          <w:szCs w:val="22"/>
        </w:rPr>
        <w:t xml:space="preserve"> </w:t>
      </w:r>
    </w:p>
    <w:p w14:paraId="50B8308B" w14:textId="77777777" w:rsidR="00125F58" w:rsidRPr="00726962" w:rsidRDefault="00125F58" w:rsidP="002E3764">
      <w:pPr>
        <w:rPr>
          <w:rFonts w:eastAsia="Times New Roman"/>
          <w:sz w:val="22"/>
          <w:szCs w:val="22"/>
        </w:rPr>
      </w:pPr>
    </w:p>
    <w:tbl>
      <w:tblPr>
        <w:tblStyle w:val="TableGrid"/>
        <w:tblW w:w="0" w:type="auto"/>
        <w:tblLook w:val="04A0" w:firstRow="1" w:lastRow="0" w:firstColumn="1" w:lastColumn="0" w:noHBand="0" w:noVBand="1"/>
      </w:tblPr>
      <w:tblGrid>
        <w:gridCol w:w="4505"/>
        <w:gridCol w:w="4505"/>
      </w:tblGrid>
      <w:tr w:rsidR="00E34F49" w14:paraId="2B1B4BAB" w14:textId="77777777" w:rsidTr="00C90C61">
        <w:tc>
          <w:tcPr>
            <w:tcW w:w="4505" w:type="dxa"/>
            <w:vAlign w:val="bottom"/>
          </w:tcPr>
          <w:p w14:paraId="10F952FF" w14:textId="423AAD1E" w:rsidR="00E34F49" w:rsidRDefault="00931F70" w:rsidP="00C90C61">
            <w:pPr>
              <w:jc w:val="center"/>
              <w:rPr>
                <w:rFonts w:eastAsia="Times New Roman"/>
                <w:sz w:val="22"/>
                <w:szCs w:val="22"/>
              </w:rPr>
            </w:pPr>
            <w:r>
              <w:rPr>
                <w:rFonts w:eastAsia="Times New Roman"/>
                <w:noProof/>
                <w:sz w:val="22"/>
                <w:szCs w:val="22"/>
              </w:rPr>
              <w:lastRenderedPageBreak/>
              <w:drawing>
                <wp:inline distT="0" distB="0" distL="0" distR="0" wp14:anchorId="020BFE50" wp14:editId="55D071A6">
                  <wp:extent cx="2743200" cy="1828800"/>
                  <wp:effectExtent l="0" t="0" r="0" b="0"/>
                  <wp:docPr id="14" name="Picture 14" descr="../../../../../../../Library/Containers/com.apple.mail/Data/Library/Mail%20Downloads/193E6CEE-2ABF-4CF7-AC25-C99FE6ED6323/Iteration_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brary/Containers/com.apple.mail/Data/Library/Mail%20Downloads/193E6CEE-2ABF-4CF7-AC25-C99FE6ED6323/Iteration_10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6338FC94" w14:textId="5CC23F31" w:rsidR="00C90C61" w:rsidRDefault="00C90C61" w:rsidP="00C90C61">
            <w:pPr>
              <w:jc w:val="center"/>
              <w:rPr>
                <w:rFonts w:eastAsia="Times New Roman"/>
                <w:sz w:val="22"/>
                <w:szCs w:val="22"/>
              </w:rPr>
            </w:pPr>
            <w:r>
              <w:rPr>
                <w:rFonts w:eastAsia="Times New Roman"/>
                <w:sz w:val="22"/>
                <w:szCs w:val="22"/>
              </w:rPr>
              <w:t>A</w:t>
            </w:r>
            <w:r w:rsidR="00D4420C">
              <w:rPr>
                <w:rFonts w:eastAsia="Times New Roman"/>
                <w:sz w:val="22"/>
                <w:szCs w:val="22"/>
              </w:rPr>
              <w:t xml:space="preserve"> – Iteration before wound</w:t>
            </w:r>
          </w:p>
        </w:tc>
        <w:tc>
          <w:tcPr>
            <w:tcW w:w="4505" w:type="dxa"/>
            <w:vAlign w:val="bottom"/>
          </w:tcPr>
          <w:p w14:paraId="1E8C0EBA" w14:textId="4FC04B87" w:rsidR="00E34F49" w:rsidRDefault="003D371A" w:rsidP="00C90C61">
            <w:pPr>
              <w:jc w:val="center"/>
              <w:rPr>
                <w:rFonts w:eastAsia="Times New Roman"/>
                <w:sz w:val="22"/>
                <w:szCs w:val="22"/>
              </w:rPr>
            </w:pPr>
            <w:r>
              <w:rPr>
                <w:rFonts w:eastAsia="Times New Roman"/>
                <w:noProof/>
                <w:sz w:val="22"/>
                <w:szCs w:val="22"/>
              </w:rPr>
              <w:drawing>
                <wp:inline distT="0" distB="0" distL="0" distR="0" wp14:anchorId="259E9448" wp14:editId="2644936C">
                  <wp:extent cx="2743200" cy="1828800"/>
                  <wp:effectExtent l="0" t="0" r="0" b="0"/>
                  <wp:docPr id="16" name="Picture 16" descr="../../../../../../../Library/Containers/com.apple.mail/Data/Library/Mail%20Downloads/DE1C71E0-DFD0-4154-BBAE-5444D70B1518/Iteration_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ibrary/Containers/com.apple.mail/Data/Library/Mail%20Downloads/DE1C71E0-DFD0-4154-BBAE-5444D70B1518/Iteration_10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1C3EAA63" w14:textId="23C58BCD" w:rsidR="00C90C61" w:rsidRDefault="00C90C61" w:rsidP="00C90C61">
            <w:pPr>
              <w:jc w:val="center"/>
              <w:rPr>
                <w:rFonts w:eastAsia="Times New Roman"/>
                <w:sz w:val="22"/>
                <w:szCs w:val="22"/>
              </w:rPr>
            </w:pPr>
            <w:r>
              <w:rPr>
                <w:rFonts w:eastAsia="Times New Roman"/>
                <w:sz w:val="22"/>
                <w:szCs w:val="22"/>
              </w:rPr>
              <w:t>B</w:t>
            </w:r>
            <w:r w:rsidR="00D4420C">
              <w:rPr>
                <w:rFonts w:eastAsia="Times New Roman"/>
                <w:sz w:val="22"/>
                <w:szCs w:val="22"/>
              </w:rPr>
              <w:t xml:space="preserve"> – Iteration of wounding</w:t>
            </w:r>
          </w:p>
        </w:tc>
      </w:tr>
      <w:tr w:rsidR="00E34F49" w14:paraId="04ADED6B" w14:textId="77777777" w:rsidTr="00C90C61">
        <w:tc>
          <w:tcPr>
            <w:tcW w:w="4505" w:type="dxa"/>
            <w:vAlign w:val="bottom"/>
          </w:tcPr>
          <w:p w14:paraId="1F81F43B" w14:textId="07972789" w:rsidR="00E34F49" w:rsidRDefault="00D4420C" w:rsidP="00C90C61">
            <w:pPr>
              <w:jc w:val="center"/>
              <w:rPr>
                <w:rFonts w:eastAsia="Times New Roman"/>
                <w:sz w:val="22"/>
                <w:szCs w:val="22"/>
              </w:rPr>
            </w:pPr>
            <w:r>
              <w:rPr>
                <w:rFonts w:eastAsia="Times New Roman"/>
                <w:noProof/>
                <w:sz w:val="22"/>
                <w:szCs w:val="22"/>
              </w:rPr>
              <w:drawing>
                <wp:inline distT="0" distB="0" distL="0" distR="0" wp14:anchorId="6F0674C9" wp14:editId="6BA36FA5">
                  <wp:extent cx="2743200" cy="1828800"/>
                  <wp:effectExtent l="0" t="0" r="0" b="0"/>
                  <wp:docPr id="38" name="Picture 38" descr="../../../../../../../Library/Containers/com.apple.mail/Data/Library/Mail%20Downloads/71BC9FFB-076B-49B7-90F3-512CE6741F53/Iteration_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ibrary/Containers/com.apple.mail/Data/Library/Mail%20Downloads/71BC9FFB-076B-49B7-90F3-512CE6741F53/Iteration_10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51329F55" w14:textId="144C66EC" w:rsidR="00C90C61" w:rsidRDefault="00C90C61" w:rsidP="00C90C61">
            <w:pPr>
              <w:jc w:val="center"/>
              <w:rPr>
                <w:rFonts w:eastAsia="Times New Roman"/>
                <w:sz w:val="22"/>
                <w:szCs w:val="22"/>
              </w:rPr>
            </w:pPr>
            <w:r>
              <w:rPr>
                <w:rFonts w:eastAsia="Times New Roman"/>
                <w:sz w:val="22"/>
                <w:szCs w:val="22"/>
              </w:rPr>
              <w:t>C</w:t>
            </w:r>
            <w:r w:rsidR="00D4420C">
              <w:rPr>
                <w:rFonts w:eastAsia="Times New Roman"/>
                <w:sz w:val="22"/>
                <w:szCs w:val="22"/>
              </w:rPr>
              <w:t xml:space="preserve"> – 6 hours after wounding</w:t>
            </w:r>
          </w:p>
        </w:tc>
        <w:tc>
          <w:tcPr>
            <w:tcW w:w="4505" w:type="dxa"/>
            <w:vAlign w:val="bottom"/>
          </w:tcPr>
          <w:p w14:paraId="5E9A3317" w14:textId="35AA1372" w:rsidR="00E34F49" w:rsidRDefault="00D4420C" w:rsidP="00C90C61">
            <w:pPr>
              <w:jc w:val="center"/>
              <w:rPr>
                <w:rFonts w:eastAsia="Times New Roman"/>
                <w:sz w:val="22"/>
                <w:szCs w:val="22"/>
              </w:rPr>
            </w:pPr>
            <w:r>
              <w:rPr>
                <w:rFonts w:eastAsia="Times New Roman"/>
                <w:noProof/>
                <w:sz w:val="22"/>
                <w:szCs w:val="22"/>
              </w:rPr>
              <w:drawing>
                <wp:inline distT="0" distB="0" distL="0" distR="0" wp14:anchorId="0DA51691" wp14:editId="3502A634">
                  <wp:extent cx="2743200" cy="1828800"/>
                  <wp:effectExtent l="0" t="0" r="0" b="0"/>
                  <wp:docPr id="39" name="Picture 39" descr="../../../../../../../Library/Containers/com.apple.mail/Data/Library/Mail%20Downloads/4AC238DF-5FCE-4FB9-9930-6B3C9864249F/Iteration_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ibrary/Containers/com.apple.mail/Data/Library/Mail%20Downloads/4AC238DF-5FCE-4FB9-9930-6B3C9864249F/Iteration_1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1E177345" w14:textId="65FF9B15" w:rsidR="00C90C61" w:rsidRDefault="00C90C61" w:rsidP="00C90C61">
            <w:pPr>
              <w:jc w:val="center"/>
              <w:rPr>
                <w:rFonts w:eastAsia="Times New Roman"/>
                <w:sz w:val="22"/>
                <w:szCs w:val="22"/>
              </w:rPr>
            </w:pPr>
            <w:r>
              <w:rPr>
                <w:rFonts w:eastAsia="Times New Roman"/>
                <w:sz w:val="22"/>
                <w:szCs w:val="22"/>
              </w:rPr>
              <w:t>D</w:t>
            </w:r>
            <w:r w:rsidR="00D4420C">
              <w:rPr>
                <w:rFonts w:eastAsia="Times New Roman"/>
                <w:sz w:val="22"/>
                <w:szCs w:val="22"/>
              </w:rPr>
              <w:t xml:space="preserve"> – 12 hours after wounding</w:t>
            </w:r>
          </w:p>
        </w:tc>
      </w:tr>
      <w:tr w:rsidR="00E34F49" w14:paraId="3DBC76BF" w14:textId="77777777" w:rsidTr="00C90C61">
        <w:tc>
          <w:tcPr>
            <w:tcW w:w="4505" w:type="dxa"/>
            <w:vAlign w:val="bottom"/>
          </w:tcPr>
          <w:p w14:paraId="0AA44CF0" w14:textId="015A3C66" w:rsidR="00E34F49" w:rsidRDefault="00D4420C" w:rsidP="00C90C61">
            <w:pPr>
              <w:jc w:val="center"/>
              <w:rPr>
                <w:rFonts w:eastAsia="Times New Roman"/>
                <w:sz w:val="22"/>
                <w:szCs w:val="22"/>
              </w:rPr>
            </w:pPr>
            <w:r>
              <w:rPr>
                <w:rFonts w:eastAsia="Times New Roman"/>
                <w:noProof/>
                <w:sz w:val="22"/>
                <w:szCs w:val="22"/>
              </w:rPr>
              <w:drawing>
                <wp:inline distT="0" distB="0" distL="0" distR="0" wp14:anchorId="43BBA769" wp14:editId="7402DBE6">
                  <wp:extent cx="2743200" cy="1828800"/>
                  <wp:effectExtent l="0" t="0" r="0" b="0"/>
                  <wp:docPr id="40" name="Picture 40" descr="../../../../../../../Library/Containers/com.apple.mail/Data/Library/Mail%20Downloads/B4E0127B-CD00-4F52-A2F9-2FFC6B7A97B7/Iteration_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ibrary/Containers/com.apple.mail/Data/Library/Mail%20Downloads/B4E0127B-CD00-4F52-A2F9-2FFC6B7A97B7/Iteration_1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1F79E310" w14:textId="6BF28209" w:rsidR="00C90C61" w:rsidRDefault="00C90C61" w:rsidP="00C90C61">
            <w:pPr>
              <w:jc w:val="center"/>
              <w:rPr>
                <w:rFonts w:eastAsia="Times New Roman"/>
                <w:sz w:val="22"/>
                <w:szCs w:val="22"/>
              </w:rPr>
            </w:pPr>
            <w:r>
              <w:rPr>
                <w:rFonts w:eastAsia="Times New Roman"/>
                <w:sz w:val="22"/>
                <w:szCs w:val="22"/>
              </w:rPr>
              <w:t>E</w:t>
            </w:r>
            <w:r w:rsidR="00D4420C">
              <w:rPr>
                <w:rFonts w:eastAsia="Times New Roman"/>
                <w:sz w:val="22"/>
                <w:szCs w:val="22"/>
              </w:rPr>
              <w:t xml:space="preserve"> – 18 hours after wounding</w:t>
            </w:r>
          </w:p>
        </w:tc>
        <w:tc>
          <w:tcPr>
            <w:tcW w:w="4505" w:type="dxa"/>
            <w:vAlign w:val="bottom"/>
          </w:tcPr>
          <w:p w14:paraId="1139ED47" w14:textId="3B2C473A" w:rsidR="00E34F49" w:rsidRDefault="00D4420C" w:rsidP="00C90C61">
            <w:pPr>
              <w:jc w:val="center"/>
              <w:rPr>
                <w:rFonts w:eastAsia="Times New Roman"/>
                <w:sz w:val="22"/>
                <w:szCs w:val="22"/>
              </w:rPr>
            </w:pPr>
            <w:r>
              <w:rPr>
                <w:rFonts w:eastAsia="Times New Roman"/>
                <w:noProof/>
                <w:sz w:val="22"/>
                <w:szCs w:val="22"/>
              </w:rPr>
              <w:drawing>
                <wp:inline distT="0" distB="0" distL="0" distR="0" wp14:anchorId="0FCD0494" wp14:editId="79668D80">
                  <wp:extent cx="2743200" cy="1828800"/>
                  <wp:effectExtent l="0" t="0" r="0" b="0"/>
                  <wp:docPr id="41" name="Picture 41" descr="../../../../../../../Library/Containers/com.apple.mail/Data/Library/Mail%20Downloads/D2DF1D2D-86FB-453F-A3BF-66A55EA04155/Iteration_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ibrary/Containers/com.apple.mail/Data/Library/Mail%20Downloads/D2DF1D2D-86FB-453F-A3BF-66A55EA04155/Iteration_1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22089157" w14:textId="6FAB35E7" w:rsidR="00C90C61" w:rsidRDefault="00C90C61" w:rsidP="00C90C61">
            <w:pPr>
              <w:jc w:val="center"/>
              <w:rPr>
                <w:rFonts w:eastAsia="Times New Roman"/>
                <w:sz w:val="22"/>
                <w:szCs w:val="22"/>
              </w:rPr>
            </w:pPr>
            <w:r>
              <w:rPr>
                <w:rFonts w:eastAsia="Times New Roman"/>
                <w:sz w:val="22"/>
                <w:szCs w:val="22"/>
              </w:rPr>
              <w:t>F</w:t>
            </w:r>
            <w:r w:rsidR="00D4420C">
              <w:rPr>
                <w:rFonts w:eastAsia="Times New Roman"/>
                <w:sz w:val="22"/>
                <w:szCs w:val="22"/>
              </w:rPr>
              <w:t xml:space="preserve"> - 24 hours after wounding </w:t>
            </w:r>
          </w:p>
        </w:tc>
      </w:tr>
      <w:tr w:rsidR="00E34F49" w14:paraId="566BA847" w14:textId="77777777" w:rsidTr="00C90C61">
        <w:tc>
          <w:tcPr>
            <w:tcW w:w="4505" w:type="dxa"/>
            <w:vAlign w:val="bottom"/>
          </w:tcPr>
          <w:p w14:paraId="064EDFFC" w14:textId="1F1C2A53" w:rsidR="00E34F49" w:rsidRDefault="00D4420C" w:rsidP="00C90C61">
            <w:pPr>
              <w:jc w:val="center"/>
              <w:rPr>
                <w:rFonts w:eastAsia="Times New Roman"/>
                <w:sz w:val="22"/>
                <w:szCs w:val="22"/>
              </w:rPr>
            </w:pPr>
            <w:r>
              <w:rPr>
                <w:rFonts w:eastAsia="Times New Roman"/>
                <w:noProof/>
                <w:sz w:val="22"/>
                <w:szCs w:val="22"/>
              </w:rPr>
              <w:drawing>
                <wp:inline distT="0" distB="0" distL="0" distR="0" wp14:anchorId="454E78F3" wp14:editId="7A46765B">
                  <wp:extent cx="2743200" cy="1828800"/>
                  <wp:effectExtent l="0" t="0" r="0" b="0"/>
                  <wp:docPr id="42" name="Picture 42" descr="../../../../../../../Library/Containers/com.apple.mail/Data/Library/Mail%20Downloads/464A706D-1629-4489-9482-04D811DBA18E/Iteration_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ibrary/Containers/com.apple.mail/Data/Library/Mail%20Downloads/464A706D-1629-4489-9482-04D811DBA18E/Iteration_12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02244373" w14:textId="20628A40" w:rsidR="00C90C61" w:rsidRDefault="00C90C61" w:rsidP="00C90C61">
            <w:pPr>
              <w:jc w:val="center"/>
              <w:rPr>
                <w:rFonts w:eastAsia="Times New Roman"/>
                <w:sz w:val="22"/>
                <w:szCs w:val="22"/>
              </w:rPr>
            </w:pPr>
            <w:r>
              <w:rPr>
                <w:rFonts w:eastAsia="Times New Roman"/>
                <w:sz w:val="22"/>
                <w:szCs w:val="22"/>
              </w:rPr>
              <w:t>G</w:t>
            </w:r>
            <w:r w:rsidR="00D4420C">
              <w:rPr>
                <w:rFonts w:eastAsia="Times New Roman"/>
                <w:sz w:val="22"/>
                <w:szCs w:val="22"/>
              </w:rPr>
              <w:t xml:space="preserve"> – 27 hours after wounding (healed)</w:t>
            </w:r>
          </w:p>
        </w:tc>
        <w:tc>
          <w:tcPr>
            <w:tcW w:w="4505" w:type="dxa"/>
            <w:vAlign w:val="bottom"/>
          </w:tcPr>
          <w:p w14:paraId="09A88956" w14:textId="2B9F520D" w:rsidR="00E34F49" w:rsidRDefault="00E34F49" w:rsidP="00C90C61">
            <w:pPr>
              <w:jc w:val="center"/>
              <w:rPr>
                <w:rFonts w:eastAsia="Times New Roman"/>
                <w:sz w:val="22"/>
                <w:szCs w:val="22"/>
              </w:rPr>
            </w:pPr>
          </w:p>
          <w:p w14:paraId="443C3FE2" w14:textId="1690804E" w:rsidR="00C90C61" w:rsidRDefault="00C90C61" w:rsidP="00C90C61">
            <w:pPr>
              <w:jc w:val="center"/>
              <w:rPr>
                <w:rFonts w:eastAsia="Times New Roman"/>
                <w:sz w:val="22"/>
                <w:szCs w:val="22"/>
              </w:rPr>
            </w:pPr>
          </w:p>
        </w:tc>
      </w:tr>
    </w:tbl>
    <w:p w14:paraId="4115664D" w14:textId="6B8B6091" w:rsidR="0051098B" w:rsidRDefault="00E34F49" w:rsidP="002E3764">
      <w:pPr>
        <w:rPr>
          <w:rFonts w:eastAsia="Times New Roman"/>
          <w:sz w:val="22"/>
          <w:szCs w:val="22"/>
        </w:rPr>
      </w:pPr>
      <w:r>
        <w:rPr>
          <w:rFonts w:eastAsia="Times New Roman"/>
          <w:sz w:val="22"/>
          <w:szCs w:val="22"/>
        </w:rPr>
        <w:t xml:space="preserve">Figure 6.7: </w:t>
      </w:r>
      <w:r w:rsidR="00EF2642">
        <w:rPr>
          <w:rFonts w:eastAsia="Times New Roman"/>
          <w:sz w:val="22"/>
          <w:szCs w:val="22"/>
        </w:rPr>
        <w:t>1 hour time step</w:t>
      </w:r>
      <w:r w:rsidR="00196954">
        <w:rPr>
          <w:rFonts w:eastAsia="Times New Roman"/>
          <w:sz w:val="22"/>
          <w:szCs w:val="22"/>
        </w:rPr>
        <w:t xml:space="preserve"> simulation results at 2.7% senescence.</w:t>
      </w:r>
    </w:p>
    <w:p w14:paraId="6D027D33" w14:textId="77777777" w:rsidR="0051098B" w:rsidRDefault="0051098B" w:rsidP="002E3764">
      <w:pPr>
        <w:rPr>
          <w:rFonts w:eastAsia="Times New Roman"/>
          <w:sz w:val="22"/>
          <w:szCs w:val="22"/>
        </w:rPr>
      </w:pPr>
    </w:p>
    <w:p w14:paraId="46669D5F" w14:textId="77777777" w:rsidR="00572BFC" w:rsidRDefault="00572BFC" w:rsidP="002E3764">
      <w:pPr>
        <w:rPr>
          <w:rFonts w:eastAsia="Times New Roman"/>
          <w:sz w:val="22"/>
          <w:szCs w:val="22"/>
        </w:rPr>
      </w:pPr>
    </w:p>
    <w:p w14:paraId="69B00EF0" w14:textId="77777777" w:rsidR="00572BFC" w:rsidRPr="00F54235" w:rsidRDefault="00572BFC" w:rsidP="002E3764">
      <w:pPr>
        <w:rPr>
          <w:rFonts w:eastAsia="Times New Roman"/>
          <w:sz w:val="22"/>
          <w:szCs w:val="22"/>
        </w:rPr>
      </w:pPr>
    </w:p>
    <w:p w14:paraId="335FCF91" w14:textId="30E3A624" w:rsidR="004F45B2" w:rsidRPr="00987A2A" w:rsidRDefault="00121C18" w:rsidP="00987A2A">
      <w:pPr>
        <w:pStyle w:val="Heading2"/>
        <w:rPr>
          <w:rFonts w:ascii="Times New Roman" w:eastAsia="Times New Roman" w:hAnsi="Times New Roman" w:cs="Times New Roman"/>
          <w:color w:val="auto"/>
        </w:rPr>
      </w:pPr>
      <w:bookmarkStart w:id="255" w:name="_Toc513790666"/>
      <w:r w:rsidRPr="00987A2A">
        <w:rPr>
          <w:rFonts w:ascii="Times New Roman" w:eastAsia="Times New Roman" w:hAnsi="Times New Roman" w:cs="Times New Roman"/>
          <w:color w:val="auto"/>
        </w:rPr>
        <w:lastRenderedPageBreak/>
        <w:t>6.3</w:t>
      </w:r>
      <w:r w:rsidR="004F45B2" w:rsidRPr="00987A2A">
        <w:rPr>
          <w:rFonts w:ascii="Times New Roman" w:eastAsia="Times New Roman" w:hAnsi="Times New Roman" w:cs="Times New Roman"/>
          <w:color w:val="auto"/>
        </w:rPr>
        <w:t xml:space="preserve"> </w:t>
      </w:r>
      <w:r w:rsidR="00581231" w:rsidRPr="00987A2A">
        <w:rPr>
          <w:rFonts w:ascii="Times New Roman" w:eastAsia="Times New Roman" w:hAnsi="Times New Roman" w:cs="Times New Roman"/>
          <w:color w:val="auto"/>
        </w:rPr>
        <w:t>Sensitivity Analysis</w:t>
      </w:r>
      <w:bookmarkEnd w:id="255"/>
    </w:p>
    <w:p w14:paraId="3C0372C6" w14:textId="77777777" w:rsidR="0044284C" w:rsidRDefault="0044284C" w:rsidP="004F45B2">
      <w:pPr>
        <w:rPr>
          <w:rFonts w:eastAsia="Times New Roman"/>
          <w:b/>
          <w:sz w:val="22"/>
          <w:szCs w:val="22"/>
        </w:rPr>
      </w:pPr>
    </w:p>
    <w:p w14:paraId="37465A48" w14:textId="008CFA9F" w:rsidR="00EB3E88" w:rsidRDefault="00EB3E88" w:rsidP="004F45B2">
      <w:pPr>
        <w:rPr>
          <w:rFonts w:eastAsia="Times New Roman"/>
          <w:sz w:val="22"/>
          <w:szCs w:val="22"/>
        </w:rPr>
      </w:pPr>
      <w:r>
        <w:rPr>
          <w:rFonts w:eastAsia="Times New Roman"/>
          <w:sz w:val="22"/>
          <w:szCs w:val="22"/>
        </w:rPr>
        <w:t xml:space="preserve">Two local sensitivity analysis tests have been run. The first varies the migration rate of the proliferating cells by doubling and halving the max speed parameter of the proliferating class. The second varies the rate of mitosis by setting the cell cycle (max stage) for the proliferating cells to 2 then 8. </w:t>
      </w:r>
    </w:p>
    <w:p w14:paraId="1C6EA5F8" w14:textId="5DD9A6B5" w:rsidR="00192019" w:rsidRDefault="00EB3E88" w:rsidP="003676C1">
      <w:pPr>
        <w:rPr>
          <w:rFonts w:eastAsia="Times New Roman"/>
          <w:b/>
          <w:sz w:val="22"/>
          <w:szCs w:val="22"/>
        </w:rPr>
      </w:pPr>
      <w:r>
        <w:rPr>
          <w:rFonts w:eastAsia="Times New Roman"/>
          <w:sz w:val="22"/>
          <w:szCs w:val="22"/>
        </w:rPr>
        <w:t xml:space="preserve">The predictions </w:t>
      </w:r>
      <w:r w:rsidR="0063759A">
        <w:rPr>
          <w:rFonts w:eastAsia="Times New Roman"/>
          <w:sz w:val="22"/>
          <w:szCs w:val="22"/>
        </w:rPr>
        <w:t>have</w:t>
      </w:r>
      <w:r>
        <w:rPr>
          <w:rFonts w:eastAsia="Times New Roman"/>
          <w:sz w:val="22"/>
          <w:szCs w:val="22"/>
        </w:rPr>
        <w:t xml:space="preserve"> been run using the same starting conditions as the simulations </w:t>
      </w:r>
      <w:r w:rsidR="003B118F">
        <w:rPr>
          <w:rFonts w:eastAsia="Times New Roman"/>
          <w:sz w:val="22"/>
          <w:szCs w:val="22"/>
        </w:rPr>
        <w:t>run in 6.1, with an area of 500</w:t>
      </w:r>
      <w:r w:rsidR="003B118F">
        <w:rPr>
          <w:rFonts w:eastAsia="Times New Roman"/>
          <w:sz w:val="22"/>
          <w:szCs w:val="22"/>
        </w:rPr>
        <w:sym w:font="Symbol" w:char="F06D"/>
      </w:r>
      <w:r w:rsidR="003B118F">
        <w:rPr>
          <w:rFonts w:eastAsia="Times New Roman"/>
          <w:sz w:val="22"/>
          <w:szCs w:val="22"/>
        </w:rPr>
        <w:t>m</w:t>
      </w:r>
      <w:r w:rsidR="003B118F">
        <w:rPr>
          <w:rFonts w:eastAsia="Times New Roman"/>
          <w:sz w:val="22"/>
          <w:szCs w:val="22"/>
          <w:vertAlign w:val="superscript"/>
        </w:rPr>
        <w:t>2</w:t>
      </w:r>
      <w:r w:rsidR="003B118F">
        <w:rPr>
          <w:rFonts w:eastAsia="Times New Roman"/>
          <w:sz w:val="22"/>
          <w:szCs w:val="22"/>
        </w:rPr>
        <w:t>, a wound size of 200</w:t>
      </w:r>
      <w:r w:rsidR="003B118F">
        <w:rPr>
          <w:rFonts w:eastAsia="Times New Roman"/>
          <w:sz w:val="22"/>
          <w:szCs w:val="22"/>
        </w:rPr>
        <w:sym w:font="Symbol" w:char="F06D"/>
      </w:r>
      <w:r w:rsidR="003B118F">
        <w:rPr>
          <w:rFonts w:eastAsia="Times New Roman"/>
          <w:sz w:val="22"/>
          <w:szCs w:val="22"/>
        </w:rPr>
        <w:t>m, and initial population of 50 proliferating cells and varying number of starting senescent cells.</w:t>
      </w:r>
      <w:r w:rsidR="00550F08">
        <w:rPr>
          <w:rFonts w:eastAsia="Times New Roman"/>
          <w:sz w:val="22"/>
          <w:szCs w:val="22"/>
        </w:rPr>
        <w:t xml:space="preserve"> </w:t>
      </w:r>
      <w:r w:rsidR="00EE77A2">
        <w:rPr>
          <w:rFonts w:eastAsia="Times New Roman"/>
          <w:sz w:val="22"/>
          <w:szCs w:val="22"/>
        </w:rPr>
        <w:t>Looking at the r</w:t>
      </w:r>
      <w:r w:rsidR="00550F08">
        <w:rPr>
          <w:rFonts w:eastAsia="Times New Roman"/>
          <w:sz w:val="22"/>
          <w:szCs w:val="22"/>
        </w:rPr>
        <w:t>esults in Ap</w:t>
      </w:r>
      <w:r w:rsidR="00EE77A2">
        <w:rPr>
          <w:rFonts w:eastAsia="Times New Roman"/>
          <w:sz w:val="22"/>
          <w:szCs w:val="22"/>
        </w:rPr>
        <w:t>pendix Table A.13 to Table A.18 changing the rate of mitosis has a far greater impact on the predictions than changing the rate of migration. However, changing the mitosis rate had negative impacts such as doubling the rate would significantly reduce the total percentage of senescent at wounding and halving the rate would significantly increase the total percentage</w:t>
      </w:r>
      <w:r w:rsidR="00EE72D8">
        <w:rPr>
          <w:rFonts w:eastAsia="Times New Roman"/>
          <w:sz w:val="22"/>
          <w:szCs w:val="22"/>
        </w:rPr>
        <w:t xml:space="preserve"> of senescence</w:t>
      </w:r>
      <w:r w:rsidR="00EE77A2">
        <w:rPr>
          <w:rFonts w:eastAsia="Times New Roman"/>
          <w:sz w:val="22"/>
          <w:szCs w:val="22"/>
        </w:rPr>
        <w:t xml:space="preserve"> at confluence.</w:t>
      </w:r>
      <w:r w:rsidR="007748AF">
        <w:rPr>
          <w:rFonts w:eastAsia="Times New Roman"/>
          <w:sz w:val="22"/>
          <w:szCs w:val="22"/>
        </w:rPr>
        <w:br/>
      </w:r>
      <w:r w:rsidR="0063759A">
        <w:rPr>
          <w:rFonts w:eastAsia="Times New Roman"/>
          <w:sz w:val="22"/>
          <w:szCs w:val="22"/>
        </w:rPr>
        <w:t xml:space="preserve">The implications of these results are that </w:t>
      </w:r>
      <w:r w:rsidR="00BB2FFE">
        <w:rPr>
          <w:rFonts w:eastAsia="Times New Roman"/>
          <w:sz w:val="22"/>
          <w:szCs w:val="22"/>
        </w:rPr>
        <w:t>the rate of mitosis is a far more sensitive pa</w:t>
      </w:r>
      <w:r w:rsidR="0011196C">
        <w:rPr>
          <w:rFonts w:eastAsia="Times New Roman"/>
          <w:sz w:val="22"/>
          <w:szCs w:val="22"/>
        </w:rPr>
        <w:t>rameter than migration rate and more experiments should be run with smaller changes to the mitosis rate. Since the time step of each iteration is an assumption</w:t>
      </w:r>
      <w:r w:rsidR="00EE72D8">
        <w:rPr>
          <w:rFonts w:eastAsia="Times New Roman"/>
          <w:sz w:val="22"/>
          <w:szCs w:val="22"/>
        </w:rPr>
        <w:t>,</w:t>
      </w:r>
      <w:r w:rsidR="0011196C">
        <w:rPr>
          <w:rFonts w:eastAsia="Times New Roman"/>
          <w:sz w:val="22"/>
          <w:szCs w:val="22"/>
        </w:rPr>
        <w:t xml:space="preserve"> and rate of mitosis is based on the time step it shows that the time step assumption is one of the more important estimates and therefore more experiments varying the time step should be run. </w:t>
      </w:r>
      <w:r w:rsidR="002B2150">
        <w:rPr>
          <w:rFonts w:eastAsia="Times New Roman"/>
          <w:sz w:val="22"/>
          <w:szCs w:val="22"/>
        </w:rPr>
        <w:t xml:space="preserve">These results also tell us that an increased mitosis rate </w:t>
      </w:r>
      <w:r w:rsidR="00A74476">
        <w:rPr>
          <w:rFonts w:eastAsia="Times New Roman"/>
          <w:sz w:val="22"/>
          <w:szCs w:val="22"/>
        </w:rPr>
        <w:t>reduces the time taken to heal the wound due to cells splitting more frequently and so filling the gap faster, and a decreased mitosis rate increases the time to heal the wound. Therefore, when you increase the rate of mitosis, you are less likely to have a heart attack as the wound heals in a faster time</w:t>
      </w:r>
      <w:r w:rsidR="00DA1DD3">
        <w:rPr>
          <w:rFonts w:eastAsia="Times New Roman"/>
          <w:sz w:val="22"/>
          <w:szCs w:val="22"/>
        </w:rPr>
        <w:t>, decreasing the chance of forming a blood clot</w:t>
      </w:r>
      <w:r w:rsidR="00A74476">
        <w:rPr>
          <w:rFonts w:eastAsia="Times New Roman"/>
          <w:sz w:val="22"/>
          <w:szCs w:val="22"/>
        </w:rPr>
        <w:t>.</w:t>
      </w:r>
      <w:r w:rsidR="007748AF">
        <w:rPr>
          <w:rFonts w:eastAsia="Times New Roman"/>
          <w:sz w:val="22"/>
          <w:szCs w:val="22"/>
        </w:rPr>
        <w:br/>
      </w:r>
    </w:p>
    <w:p w14:paraId="59ED145D" w14:textId="77777777" w:rsidR="001F4F22" w:rsidRDefault="00C53905" w:rsidP="00C53905">
      <w:pPr>
        <w:pStyle w:val="Heading2"/>
        <w:rPr>
          <w:rFonts w:ascii="Times New Roman" w:hAnsi="Times New Roman" w:cs="Times New Roman"/>
          <w:color w:val="auto"/>
        </w:rPr>
      </w:pPr>
      <w:bookmarkStart w:id="256" w:name="_Toc513790667"/>
      <w:r w:rsidRPr="00C53905">
        <w:rPr>
          <w:rFonts w:ascii="Times New Roman" w:hAnsi="Times New Roman" w:cs="Times New Roman"/>
          <w:color w:val="auto"/>
        </w:rPr>
        <w:t>6.4 Program Efficiency and Runtime Analysis</w:t>
      </w:r>
      <w:bookmarkEnd w:id="256"/>
    </w:p>
    <w:p w14:paraId="24D628B4" w14:textId="2426E384" w:rsidR="00F85A0F" w:rsidRPr="00C53905" w:rsidRDefault="00F85A0F" w:rsidP="001F4F22">
      <w:pPr>
        <w:rPr>
          <w:rFonts w:eastAsiaTheme="majorEastAsia"/>
          <w:sz w:val="26"/>
          <w:szCs w:val="26"/>
        </w:rPr>
      </w:pPr>
      <w:r w:rsidRPr="00192019">
        <w:rPr>
          <w:b/>
        </w:rPr>
        <w:br/>
      </w:r>
      <w:r w:rsidRPr="001F4F22">
        <w:rPr>
          <w:sz w:val="22"/>
        </w:rPr>
        <w:t xml:space="preserve">The runtime of CellABM is dominated by the overlap correction function. Here each cell is compared to each other cell to find the distance between the two and update their positions if they’re overlapping. This algorithm is </w:t>
      </w:r>
      <m:oMath>
        <m:r>
          <w:rPr>
            <w:rFonts w:ascii="Cambria Math" w:hAnsi="Cambria Math"/>
            <w:sz w:val="22"/>
          </w:rPr>
          <m:t>O(</m:t>
        </m:r>
        <m:sSup>
          <m:sSupPr>
            <m:ctrlPr>
              <w:rPr>
                <w:rFonts w:ascii="Cambria Math" w:hAnsi="Cambria Math"/>
                <w:i/>
                <w:sz w:val="22"/>
              </w:rPr>
            </m:ctrlPr>
          </m:sSupPr>
          <m:e>
            <m:r>
              <w:rPr>
                <w:rFonts w:ascii="Cambria Math" w:hAnsi="Cambria Math"/>
                <w:sz w:val="22"/>
              </w:rPr>
              <m:t>N</m:t>
            </m:r>
          </m:e>
          <m:sup>
            <m:r>
              <w:rPr>
                <w:rFonts w:ascii="Cambria Math" w:hAnsi="Cambria Math"/>
                <w:sz w:val="22"/>
              </w:rPr>
              <m:t>2</m:t>
            </m:r>
          </m:sup>
        </m:sSup>
        <m:r>
          <w:rPr>
            <w:rFonts w:ascii="Cambria Math" w:hAnsi="Cambria Math"/>
            <w:sz w:val="22"/>
          </w:rPr>
          <m:t>)</m:t>
        </m:r>
      </m:oMath>
      <w:r w:rsidRPr="001F4F22">
        <w:rPr>
          <w:sz w:val="22"/>
        </w:rPr>
        <w:t xml:space="preserve"> and is not a problem for small simulations, such as 500</w:t>
      </w:r>
      <w:r w:rsidRPr="001F4F22">
        <w:rPr>
          <w:sz w:val="22"/>
        </w:rPr>
        <w:sym w:font="Symbol" w:char="F06D"/>
      </w:r>
      <w:r w:rsidRPr="001F4F22">
        <w:rPr>
          <w:sz w:val="22"/>
        </w:rPr>
        <w:t>m</w:t>
      </w:r>
      <w:r w:rsidRPr="001F4F22">
        <w:rPr>
          <w:sz w:val="22"/>
          <w:vertAlign w:val="superscript"/>
        </w:rPr>
        <w:t>2</w:t>
      </w:r>
      <w:r w:rsidRPr="001F4F22">
        <w:rPr>
          <w:sz w:val="22"/>
        </w:rPr>
        <w:t xml:space="preserve"> where there is maximum of around 800 cells, taking 2 hours to complete. However, larger simulations, such as 1mm</w:t>
      </w:r>
      <w:r w:rsidRPr="001F4F22">
        <w:rPr>
          <w:sz w:val="22"/>
          <w:vertAlign w:val="superscript"/>
        </w:rPr>
        <w:t>2</w:t>
      </w:r>
      <w:r w:rsidRPr="001F4F22">
        <w:rPr>
          <w:sz w:val="22"/>
        </w:rPr>
        <w:t xml:space="preserve"> can have as many as 3,500 cells, taking 30 hours to complete the simulation.</w:t>
      </w:r>
    </w:p>
    <w:p w14:paraId="46E45323" w14:textId="6241DC5C" w:rsidR="00F85A0F" w:rsidRPr="00192019" w:rsidRDefault="009424EA" w:rsidP="00192019">
      <w:pPr>
        <w:rPr>
          <w:rFonts w:eastAsia="Times New Roman"/>
          <w:sz w:val="22"/>
          <w:szCs w:val="22"/>
        </w:rPr>
      </w:pPr>
      <w:r>
        <w:rPr>
          <w:rFonts w:eastAsia="Times New Roman"/>
          <w:sz w:val="22"/>
          <w:szCs w:val="22"/>
        </w:rPr>
        <w:t>Figure 6.8</w:t>
      </w:r>
      <w:r w:rsidR="00F85A0F" w:rsidRPr="00192019">
        <w:rPr>
          <w:rFonts w:eastAsia="Times New Roman"/>
          <w:sz w:val="22"/>
          <w:szCs w:val="22"/>
        </w:rPr>
        <w:t xml:space="preserve"> was produced by recording the number of agents each iteration and how long it took the program to produce the output image. These data points were plotted and a curve of best fit produced and extrapolated out to 5,000 agents, showing the </w:t>
      </w:r>
      <m:oMath>
        <m:r>
          <w:rPr>
            <w:rFonts w:ascii="Cambria Math" w:eastAsia="Times New Roman" w:hAnsi="Cambria Math"/>
            <w:sz w:val="22"/>
            <w:szCs w:val="22"/>
          </w:rPr>
          <m:t>O</m:t>
        </m:r>
        <m:d>
          <m:dPr>
            <m:ctrlPr>
              <w:rPr>
                <w:rFonts w:ascii="Cambria Math" w:eastAsia="Times New Roman" w:hAnsi="Cambria Math"/>
                <w:i/>
                <w:sz w:val="22"/>
                <w:szCs w:val="22"/>
              </w:rPr>
            </m:ctrlPr>
          </m:dPr>
          <m:e>
            <m:sSup>
              <m:sSupPr>
                <m:ctrlPr>
                  <w:rPr>
                    <w:rFonts w:ascii="Cambria Math" w:eastAsia="Times New Roman" w:hAnsi="Cambria Math"/>
                    <w:i/>
                    <w:sz w:val="22"/>
                    <w:szCs w:val="22"/>
                  </w:rPr>
                </m:ctrlPr>
              </m:sSupPr>
              <m:e>
                <m:r>
                  <w:rPr>
                    <w:rFonts w:ascii="Cambria Math" w:eastAsia="Times New Roman" w:hAnsi="Cambria Math"/>
                    <w:sz w:val="22"/>
                    <w:szCs w:val="22"/>
                  </w:rPr>
                  <m:t>N</m:t>
                </m:r>
              </m:e>
              <m:sup>
                <m:r>
                  <w:rPr>
                    <w:rFonts w:ascii="Cambria Math" w:eastAsia="Times New Roman" w:hAnsi="Cambria Math"/>
                    <w:sz w:val="22"/>
                    <w:szCs w:val="22"/>
                  </w:rPr>
                  <m:t>2</m:t>
                </m:r>
              </m:sup>
            </m:sSup>
          </m:e>
        </m:d>
      </m:oMath>
      <w:r w:rsidR="00F85A0F" w:rsidRPr="00192019">
        <w:rPr>
          <w:rFonts w:eastAsia="Times New Roman"/>
          <w:sz w:val="22"/>
          <w:szCs w:val="22"/>
        </w:rPr>
        <w:t xml:space="preserve"> relationship. </w:t>
      </w:r>
    </w:p>
    <w:p w14:paraId="40564613" w14:textId="77777777" w:rsidR="00F85A0F" w:rsidRPr="00192019" w:rsidRDefault="00F85A0F" w:rsidP="00192019">
      <w:pPr>
        <w:rPr>
          <w:rFonts w:eastAsia="Times New Roman"/>
          <w:sz w:val="22"/>
          <w:szCs w:val="22"/>
        </w:rPr>
      </w:pPr>
      <w:r w:rsidRPr="00192019">
        <w:rPr>
          <w:rFonts w:eastAsia="Times New Roman"/>
          <w:sz w:val="22"/>
          <w:szCs w:val="22"/>
        </w:rPr>
        <w:t>This overall high level of time complexity is a limitation of the model as it prevents multiple large scale simulations being produced in a reasonable time, however could be improved by either using a high-end computing cluster or rewriting the overlap function to only look at cells close to each other rather than comparing each cell to each other cell.</w:t>
      </w:r>
    </w:p>
    <w:p w14:paraId="48CB1102" w14:textId="77777777" w:rsidR="00F85A0F" w:rsidRPr="009C3727" w:rsidRDefault="00F85A0F" w:rsidP="00F85A0F">
      <w:pPr>
        <w:pStyle w:val="ListParagraph"/>
        <w:ind w:left="500"/>
        <w:rPr>
          <w:rFonts w:ascii="Times New Roman" w:eastAsia="Times New Roman" w:hAnsi="Times New Roman" w:cs="Times New Roman"/>
          <w:b/>
          <w:sz w:val="22"/>
          <w:szCs w:val="22"/>
        </w:rPr>
      </w:pPr>
    </w:p>
    <w:p w14:paraId="315845DB" w14:textId="77777777" w:rsidR="00F85A0F" w:rsidRDefault="00F85A0F" w:rsidP="00F85A0F">
      <w:pPr>
        <w:jc w:val="center"/>
        <w:rPr>
          <w:rFonts w:eastAsia="Times New Roman"/>
          <w:b/>
          <w:sz w:val="22"/>
          <w:szCs w:val="22"/>
        </w:rPr>
      </w:pPr>
      <w:r>
        <w:rPr>
          <w:rFonts w:eastAsia="Times New Roman"/>
          <w:b/>
          <w:noProof/>
          <w:sz w:val="22"/>
          <w:szCs w:val="22"/>
        </w:rPr>
        <w:lastRenderedPageBreak/>
        <w:drawing>
          <wp:inline distT="0" distB="0" distL="0" distR="0" wp14:anchorId="23B984BB" wp14:editId="0BB67140">
            <wp:extent cx="4565828" cy="3418042"/>
            <wp:effectExtent l="0" t="0" r="6350" b="11430"/>
            <wp:docPr id="72" name="Picture 72" descr="Results%20Images/TimeComplex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Results%20Images/TimeComplexity.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19589" cy="3458289"/>
                    </a:xfrm>
                    <a:prstGeom prst="rect">
                      <a:avLst/>
                    </a:prstGeom>
                    <a:noFill/>
                    <a:ln>
                      <a:noFill/>
                    </a:ln>
                  </pic:spPr>
                </pic:pic>
              </a:graphicData>
            </a:graphic>
          </wp:inline>
        </w:drawing>
      </w:r>
    </w:p>
    <w:p w14:paraId="547B8F82" w14:textId="54032D63" w:rsidR="008774B2" w:rsidRDefault="009424EA" w:rsidP="0041325E">
      <w:pPr>
        <w:jc w:val="center"/>
        <w:rPr>
          <w:rFonts w:eastAsia="Times New Roman"/>
          <w:sz w:val="22"/>
          <w:szCs w:val="22"/>
        </w:rPr>
      </w:pPr>
      <w:r>
        <w:rPr>
          <w:rFonts w:eastAsia="Times New Roman"/>
          <w:sz w:val="22"/>
          <w:szCs w:val="22"/>
        </w:rPr>
        <w:t>Figure 6.8</w:t>
      </w:r>
      <w:r w:rsidR="00F85A0F">
        <w:rPr>
          <w:rFonts w:eastAsia="Times New Roman"/>
          <w:sz w:val="22"/>
          <w:szCs w:val="22"/>
        </w:rPr>
        <w:t>: Time complexity of program.</w:t>
      </w:r>
    </w:p>
    <w:p w14:paraId="7AD05191" w14:textId="77777777" w:rsidR="00F85A0F" w:rsidRPr="008774B2" w:rsidRDefault="00F85A0F" w:rsidP="008774B2">
      <w:pPr>
        <w:rPr>
          <w:rFonts w:eastAsia="Times New Roman"/>
          <w:b/>
          <w:sz w:val="22"/>
          <w:szCs w:val="22"/>
        </w:rPr>
      </w:pPr>
    </w:p>
    <w:p w14:paraId="64DCE0DE" w14:textId="4675284F" w:rsidR="00581231" w:rsidRPr="00192019" w:rsidRDefault="00121C18" w:rsidP="00192019">
      <w:pPr>
        <w:pStyle w:val="Heading2"/>
        <w:rPr>
          <w:rFonts w:ascii="Times New Roman" w:eastAsia="Times New Roman" w:hAnsi="Times New Roman" w:cs="Times New Roman"/>
          <w:color w:val="auto"/>
        </w:rPr>
      </w:pPr>
      <w:bookmarkStart w:id="257" w:name="_Toc513790668"/>
      <w:r w:rsidRPr="00192019">
        <w:rPr>
          <w:rFonts w:ascii="Times New Roman" w:eastAsia="Times New Roman" w:hAnsi="Times New Roman" w:cs="Times New Roman"/>
          <w:color w:val="auto"/>
        </w:rPr>
        <w:t>6.5</w:t>
      </w:r>
      <w:r w:rsidR="00581231" w:rsidRPr="00192019">
        <w:rPr>
          <w:rFonts w:ascii="Times New Roman" w:eastAsia="Times New Roman" w:hAnsi="Times New Roman" w:cs="Times New Roman"/>
          <w:color w:val="auto"/>
        </w:rPr>
        <w:t xml:space="preserve"> </w:t>
      </w:r>
      <w:r w:rsidR="00E35E75">
        <w:rPr>
          <w:rFonts w:ascii="Times New Roman" w:eastAsia="Times New Roman" w:hAnsi="Times New Roman" w:cs="Times New Roman"/>
          <w:color w:val="auto"/>
        </w:rPr>
        <w:t xml:space="preserve">Feedback </w:t>
      </w:r>
      <w:r w:rsidR="00D12DB1">
        <w:rPr>
          <w:rFonts w:ascii="Times New Roman" w:eastAsia="Times New Roman" w:hAnsi="Times New Roman" w:cs="Times New Roman"/>
          <w:color w:val="auto"/>
        </w:rPr>
        <w:t>from</w:t>
      </w:r>
      <w:r w:rsidR="00581231" w:rsidRPr="00192019">
        <w:rPr>
          <w:rFonts w:ascii="Times New Roman" w:eastAsia="Times New Roman" w:hAnsi="Times New Roman" w:cs="Times New Roman"/>
          <w:color w:val="auto"/>
        </w:rPr>
        <w:t xml:space="preserve"> Domain Expert</w:t>
      </w:r>
      <w:bookmarkEnd w:id="257"/>
    </w:p>
    <w:p w14:paraId="36F4C78D" w14:textId="77777777" w:rsidR="00581231" w:rsidRDefault="00581231" w:rsidP="00581231">
      <w:pPr>
        <w:rPr>
          <w:rFonts w:eastAsia="Times New Roman"/>
          <w:b/>
          <w:sz w:val="22"/>
          <w:szCs w:val="22"/>
        </w:rPr>
      </w:pPr>
    </w:p>
    <w:p w14:paraId="378EA54F" w14:textId="77777777" w:rsidR="00F242FA" w:rsidRDefault="00581231" w:rsidP="00192019">
      <w:pPr>
        <w:rPr>
          <w:rFonts w:eastAsia="Times New Roman"/>
          <w:sz w:val="22"/>
          <w:szCs w:val="22"/>
        </w:rPr>
      </w:pPr>
      <w:r>
        <w:rPr>
          <w:rFonts w:eastAsia="Times New Roman"/>
          <w:sz w:val="22"/>
          <w:szCs w:val="22"/>
        </w:rPr>
        <w:t xml:space="preserve">After the initial development of the above results, I met with </w:t>
      </w:r>
      <w:r w:rsidR="00F242FA">
        <w:rPr>
          <w:rFonts w:eastAsia="Times New Roman"/>
          <w:sz w:val="22"/>
          <w:szCs w:val="22"/>
        </w:rPr>
        <w:t xml:space="preserve">my domain expert </w:t>
      </w:r>
      <w:r>
        <w:rPr>
          <w:rFonts w:eastAsia="Times New Roman"/>
          <w:sz w:val="22"/>
          <w:szCs w:val="22"/>
        </w:rPr>
        <w:t xml:space="preserve">Prof. Paul Evans for his input on the </w:t>
      </w:r>
      <w:r w:rsidR="00CD564B">
        <w:rPr>
          <w:rFonts w:eastAsia="Times New Roman"/>
          <w:sz w:val="22"/>
          <w:szCs w:val="22"/>
        </w:rPr>
        <w:t>predictions</w:t>
      </w:r>
      <w:r w:rsidR="003D2FB2">
        <w:rPr>
          <w:rFonts w:eastAsia="Times New Roman"/>
          <w:sz w:val="22"/>
          <w:szCs w:val="22"/>
        </w:rPr>
        <w:t xml:space="preserve"> the project</w:t>
      </w:r>
      <w:r w:rsidR="00CD564B">
        <w:rPr>
          <w:rFonts w:eastAsia="Times New Roman"/>
          <w:sz w:val="22"/>
          <w:szCs w:val="22"/>
        </w:rPr>
        <w:t xml:space="preserve"> produced and whether there was anything that could be adapted</w:t>
      </w:r>
      <w:r w:rsidR="003D2FB2">
        <w:rPr>
          <w:rFonts w:eastAsia="Times New Roman"/>
          <w:sz w:val="22"/>
          <w:szCs w:val="22"/>
        </w:rPr>
        <w:t xml:space="preserve">. </w:t>
      </w:r>
      <w:r w:rsidR="0090691B">
        <w:rPr>
          <w:rFonts w:eastAsia="Times New Roman"/>
          <w:sz w:val="22"/>
          <w:szCs w:val="22"/>
        </w:rPr>
        <w:t xml:space="preserve">He suggested several sensitivity simulations that could be run including changing the migration speed of the proliferating cells and the rate of mitosis. Another suggestion was to add a control group which would have 0% senescent cells and has now been included above. </w:t>
      </w:r>
    </w:p>
    <w:p w14:paraId="3EB96B55" w14:textId="5B8FF986" w:rsidR="00F242FA" w:rsidRDefault="00F242FA" w:rsidP="00192019">
      <w:pPr>
        <w:rPr>
          <w:rFonts w:eastAsia="Times New Roman"/>
          <w:sz w:val="22"/>
          <w:szCs w:val="22"/>
        </w:rPr>
      </w:pPr>
      <w:r>
        <w:rPr>
          <w:rFonts w:eastAsia="Times New Roman"/>
          <w:sz w:val="22"/>
          <w:szCs w:val="22"/>
        </w:rPr>
        <w:t>The domain expert</w:t>
      </w:r>
      <w:r w:rsidR="0090691B">
        <w:rPr>
          <w:rFonts w:eastAsia="Times New Roman"/>
          <w:sz w:val="22"/>
          <w:szCs w:val="22"/>
        </w:rPr>
        <w:t xml:space="preserve"> was particularly pleased with the results </w:t>
      </w:r>
      <w:r>
        <w:rPr>
          <w:rFonts w:eastAsia="Times New Roman"/>
          <w:sz w:val="22"/>
          <w:szCs w:val="22"/>
        </w:rPr>
        <w:t>in</w:t>
      </w:r>
      <w:r w:rsidR="0090691B">
        <w:rPr>
          <w:rFonts w:eastAsia="Times New Roman"/>
          <w:sz w:val="22"/>
          <w:szCs w:val="22"/>
        </w:rPr>
        <w:t xml:space="preserve"> Figure 6.1</w:t>
      </w:r>
      <w:r w:rsidR="001703A1">
        <w:rPr>
          <w:rFonts w:eastAsia="Times New Roman"/>
          <w:sz w:val="22"/>
          <w:szCs w:val="22"/>
        </w:rPr>
        <w:t xml:space="preserve"> and Figure 6.2</w:t>
      </w:r>
      <w:r w:rsidR="0090691B">
        <w:rPr>
          <w:rFonts w:eastAsia="Times New Roman"/>
          <w:sz w:val="22"/>
          <w:szCs w:val="22"/>
        </w:rPr>
        <w:t xml:space="preserve"> as these correlated to observations within his own research [</w:t>
      </w:r>
      <w:r w:rsidR="00505C2B">
        <w:rPr>
          <w:rFonts w:eastAsia="Times New Roman"/>
          <w:sz w:val="22"/>
          <w:szCs w:val="22"/>
        </w:rPr>
        <w:t>14</w:t>
      </w:r>
      <w:r w:rsidR="0090691B">
        <w:rPr>
          <w:rFonts w:eastAsia="Times New Roman"/>
          <w:sz w:val="22"/>
          <w:szCs w:val="22"/>
        </w:rPr>
        <w:t xml:space="preserve">], however, more simulations between 0-1% senescence would be beneficial as that was the </w:t>
      </w:r>
      <w:r>
        <w:rPr>
          <w:rFonts w:eastAsia="Times New Roman"/>
          <w:sz w:val="22"/>
          <w:szCs w:val="22"/>
        </w:rPr>
        <w:t>range used</w:t>
      </w:r>
      <w:r w:rsidR="00920571">
        <w:rPr>
          <w:rFonts w:eastAsia="Times New Roman"/>
          <w:sz w:val="22"/>
          <w:szCs w:val="22"/>
        </w:rPr>
        <w:t xml:space="preserve"> in </w:t>
      </w:r>
      <w:r w:rsidR="00B8668C">
        <w:rPr>
          <w:rFonts w:eastAsia="Times New Roman"/>
          <w:sz w:val="22"/>
          <w:szCs w:val="22"/>
        </w:rPr>
        <w:t>his</w:t>
      </w:r>
      <w:r w:rsidR="00920571">
        <w:rPr>
          <w:rFonts w:eastAsia="Times New Roman"/>
          <w:sz w:val="22"/>
          <w:szCs w:val="22"/>
        </w:rPr>
        <w:t xml:space="preserve"> research</w:t>
      </w:r>
      <w:r>
        <w:rPr>
          <w:rFonts w:eastAsia="Times New Roman"/>
          <w:sz w:val="22"/>
          <w:szCs w:val="22"/>
        </w:rPr>
        <w:t>.</w:t>
      </w:r>
    </w:p>
    <w:p w14:paraId="56E46F92" w14:textId="5A4C1BF1" w:rsidR="00581231" w:rsidRDefault="00F242FA" w:rsidP="00192019">
      <w:pPr>
        <w:rPr>
          <w:rFonts w:eastAsia="Times New Roman"/>
          <w:sz w:val="22"/>
          <w:szCs w:val="22"/>
        </w:rPr>
      </w:pPr>
      <w:r>
        <w:rPr>
          <w:rFonts w:eastAsia="Times New Roman"/>
          <w:sz w:val="22"/>
          <w:szCs w:val="22"/>
        </w:rPr>
        <w:t xml:space="preserve">Finally, the domain expert noted that the growth of the senescent agents is incorrect. Currently the model </w:t>
      </w:r>
      <w:r w:rsidR="001161CE">
        <w:rPr>
          <w:rFonts w:eastAsia="Times New Roman"/>
          <w:sz w:val="22"/>
          <w:szCs w:val="22"/>
        </w:rPr>
        <w:t>increases</w:t>
      </w:r>
      <w:r>
        <w:rPr>
          <w:rFonts w:eastAsia="Times New Roman"/>
          <w:sz w:val="22"/>
          <w:szCs w:val="22"/>
        </w:rPr>
        <w:t xml:space="preserve"> the radius of the cells each iteration, however, in reality senescent cells will suddenly </w:t>
      </w:r>
      <w:r w:rsidR="00FF17D1">
        <w:rPr>
          <w:rFonts w:eastAsia="Times New Roman"/>
          <w:sz w:val="22"/>
          <w:szCs w:val="22"/>
        </w:rPr>
        <w:t>grow</w:t>
      </w:r>
      <w:r>
        <w:rPr>
          <w:rFonts w:eastAsia="Times New Roman"/>
          <w:sz w:val="22"/>
          <w:szCs w:val="22"/>
        </w:rPr>
        <w:t xml:space="preserve"> then remain the same size before enlarging </w:t>
      </w:r>
      <w:r w:rsidR="00166438">
        <w:rPr>
          <w:rFonts w:eastAsia="Times New Roman"/>
          <w:sz w:val="22"/>
          <w:szCs w:val="22"/>
        </w:rPr>
        <w:t xml:space="preserve">again </w:t>
      </w:r>
      <w:r>
        <w:rPr>
          <w:rFonts w:eastAsia="Times New Roman"/>
          <w:sz w:val="22"/>
          <w:szCs w:val="22"/>
        </w:rPr>
        <w:t>some time later. This behaviour can be included into the</w:t>
      </w:r>
      <w:r w:rsidR="00505C2B">
        <w:rPr>
          <w:rFonts w:eastAsia="Times New Roman"/>
          <w:sz w:val="22"/>
          <w:szCs w:val="22"/>
        </w:rPr>
        <w:t xml:space="preserve"> model by adapting the code in c</w:t>
      </w:r>
      <w:r>
        <w:rPr>
          <w:rFonts w:eastAsia="Times New Roman"/>
          <w:sz w:val="22"/>
          <w:szCs w:val="22"/>
        </w:rPr>
        <w:t xml:space="preserve">hapter 5.1.2.2 to increase the cells size every 4 iterations (24 hours) rather than every iteration (6 hours). </w:t>
      </w:r>
      <w:r w:rsidR="0090691B">
        <w:rPr>
          <w:rFonts w:eastAsia="Times New Roman"/>
          <w:sz w:val="22"/>
          <w:szCs w:val="22"/>
        </w:rPr>
        <w:t xml:space="preserve"> </w:t>
      </w:r>
      <w:r w:rsidR="00CD564B">
        <w:rPr>
          <w:rFonts w:eastAsia="Times New Roman"/>
          <w:sz w:val="22"/>
          <w:szCs w:val="22"/>
        </w:rPr>
        <w:br/>
      </w:r>
    </w:p>
    <w:p w14:paraId="66E117DE" w14:textId="2123FEEE" w:rsidR="00CD564B" w:rsidRPr="00192019" w:rsidRDefault="00192019" w:rsidP="00192019">
      <w:pPr>
        <w:pStyle w:val="Heading2"/>
        <w:rPr>
          <w:rFonts w:ascii="Times New Roman" w:eastAsia="Times New Roman" w:hAnsi="Times New Roman" w:cs="Times New Roman"/>
          <w:color w:val="auto"/>
        </w:rPr>
      </w:pPr>
      <w:bookmarkStart w:id="258" w:name="_Toc513790669"/>
      <w:r w:rsidRPr="00192019">
        <w:rPr>
          <w:rFonts w:ascii="Times New Roman" w:eastAsia="Times New Roman" w:hAnsi="Times New Roman" w:cs="Times New Roman"/>
          <w:color w:val="auto"/>
        </w:rPr>
        <w:t xml:space="preserve">6.6 </w:t>
      </w:r>
      <w:r w:rsidR="00CD564B" w:rsidRPr="00192019">
        <w:rPr>
          <w:rFonts w:ascii="Times New Roman" w:eastAsia="Times New Roman" w:hAnsi="Times New Roman" w:cs="Times New Roman"/>
          <w:color w:val="auto"/>
        </w:rPr>
        <w:t>Goals Achieved</w:t>
      </w:r>
      <w:bookmarkEnd w:id="258"/>
    </w:p>
    <w:p w14:paraId="645D96DC" w14:textId="77777777" w:rsidR="00CD564B" w:rsidRPr="009C3727" w:rsidRDefault="00CD564B" w:rsidP="00CD564B">
      <w:pPr>
        <w:rPr>
          <w:rFonts w:eastAsia="Times New Roman"/>
          <w:sz w:val="22"/>
          <w:szCs w:val="22"/>
        </w:rPr>
      </w:pPr>
    </w:p>
    <w:p w14:paraId="44EE9543" w14:textId="4CB304F7" w:rsidR="003E4A25" w:rsidRDefault="003E4A25" w:rsidP="00192019">
      <w:pPr>
        <w:rPr>
          <w:rFonts w:eastAsia="Times New Roman"/>
          <w:sz w:val="22"/>
          <w:szCs w:val="22"/>
        </w:rPr>
      </w:pPr>
      <w:r>
        <w:rPr>
          <w:rFonts w:eastAsia="Times New Roman"/>
          <w:sz w:val="22"/>
          <w:szCs w:val="22"/>
        </w:rPr>
        <w:t xml:space="preserve">The predictions of the model produced are </w:t>
      </w:r>
      <w:r w:rsidR="00E842A5">
        <w:rPr>
          <w:rFonts w:eastAsia="Times New Roman"/>
          <w:sz w:val="22"/>
          <w:szCs w:val="22"/>
        </w:rPr>
        <w:t>like</w:t>
      </w:r>
      <w:r>
        <w:rPr>
          <w:rFonts w:eastAsia="Times New Roman"/>
          <w:sz w:val="22"/>
          <w:szCs w:val="22"/>
        </w:rPr>
        <w:t xml:space="preserve"> those found in vitro, and supports the theory the domain expert had that increased senescence with age decreases wound repair rate. </w:t>
      </w:r>
    </w:p>
    <w:p w14:paraId="3AAF1AF4" w14:textId="412051FC" w:rsidR="002E3764" w:rsidRDefault="00353748" w:rsidP="00DC1E0C">
      <w:pPr>
        <w:rPr>
          <w:rFonts w:eastAsia="Times New Roman"/>
          <w:sz w:val="22"/>
          <w:szCs w:val="22"/>
        </w:rPr>
      </w:pPr>
      <w:r>
        <w:rPr>
          <w:rFonts w:eastAsia="Times New Roman"/>
          <w:sz w:val="22"/>
          <w:szCs w:val="22"/>
        </w:rPr>
        <w:t>Going through the requirements</w:t>
      </w:r>
      <w:r w:rsidR="00DC1E0C">
        <w:rPr>
          <w:rFonts w:eastAsia="Times New Roman"/>
          <w:sz w:val="22"/>
          <w:szCs w:val="22"/>
        </w:rPr>
        <w:t xml:space="preserve"> in Tables 3.1 to 3.5</w:t>
      </w:r>
      <w:r>
        <w:rPr>
          <w:rFonts w:eastAsia="Times New Roman"/>
          <w:sz w:val="22"/>
          <w:szCs w:val="22"/>
        </w:rPr>
        <w:t>, all 11 have been fully met</w:t>
      </w:r>
      <w:r w:rsidR="00DC1E0C">
        <w:rPr>
          <w:rFonts w:eastAsia="Times New Roman"/>
          <w:sz w:val="22"/>
          <w:szCs w:val="22"/>
        </w:rPr>
        <w:t xml:space="preserve">. In regard to requirement 1) the two time scales used for the project were 6 and 1 hour steps. These are appropriate as 6 hours allows for explicit representation of each stage of the eukaryotic cell cycle, whereas the 1 hour step allows for a more granular visualisation of cellular migration. Requirement 2) and 5) are fulfilled by creating the wound after a quarter of total cells in the simulation have turned quiescent, ensuring a confluence has formed. Senescent cells have been represented as agents with a speed of 0 as so fulfils </w:t>
      </w:r>
      <w:r w:rsidR="00952AEF">
        <w:rPr>
          <w:rFonts w:eastAsia="Times New Roman"/>
          <w:sz w:val="22"/>
          <w:szCs w:val="22"/>
        </w:rPr>
        <w:t xml:space="preserve">requirement </w:t>
      </w:r>
      <w:r w:rsidR="00DC1E0C">
        <w:rPr>
          <w:rFonts w:eastAsia="Times New Roman"/>
          <w:sz w:val="22"/>
          <w:szCs w:val="22"/>
        </w:rPr>
        <w:t>3). Requirement 4) has been partially met as due to the stochastic nature of the proliferating cells it is difficult to predict the precise senescent percentage at confluence.  Requirement 6) is fulfilled at the end of the simulation where the program returns the number of iterations between wound formation and healing</w:t>
      </w:r>
      <w:r w:rsidR="007263A8">
        <w:rPr>
          <w:rFonts w:eastAsia="Times New Roman"/>
          <w:sz w:val="22"/>
          <w:szCs w:val="22"/>
        </w:rPr>
        <w:t xml:space="preserve">. Requirement 7) has been completed as at the end of each iteration an image is created and saved showing the positions of each agent in the simulation. </w:t>
      </w:r>
      <w:r w:rsidR="007263A8">
        <w:rPr>
          <w:rFonts w:eastAsia="Times New Roman"/>
          <w:sz w:val="22"/>
          <w:szCs w:val="22"/>
        </w:rPr>
        <w:lastRenderedPageBreak/>
        <w:t xml:space="preserve">Successive images can be strung together into a video to show migration behaviours. Requirement 8) </w:t>
      </w:r>
      <w:r w:rsidR="002F0A40">
        <w:rPr>
          <w:rFonts w:eastAsia="Times New Roman"/>
          <w:sz w:val="22"/>
          <w:szCs w:val="22"/>
        </w:rPr>
        <w:t>is fulfilled by stopping the simulation when a quarter of the cells have turned quiescent after the wounding. Requirement 9) has been fulfilled by giving senescent cells a stage which is incremented each iteration, when this has reached the max stage (3 years) the cells are removed from the simulation.</w:t>
      </w:r>
      <w:r w:rsidR="00A67C55">
        <w:rPr>
          <w:rFonts w:eastAsia="Times New Roman"/>
          <w:sz w:val="22"/>
          <w:szCs w:val="22"/>
        </w:rPr>
        <w:t xml:space="preserve"> Requirement 10) has been completed as the user only needs to provide 6 parameters to the program to start it. Requirement 11) has been fulfilled by writing java doc style comments for each class and function in the program, stating the logic of the function, the input arguments and what the function returns. </w:t>
      </w:r>
    </w:p>
    <w:p w14:paraId="0C1FBE1B" w14:textId="77777777" w:rsidR="00DC1E0C" w:rsidRPr="009C3727" w:rsidRDefault="00DC1E0C" w:rsidP="00DC1E0C">
      <w:pPr>
        <w:rPr>
          <w:rFonts w:eastAsia="Times New Roman"/>
          <w:b/>
          <w:sz w:val="22"/>
          <w:szCs w:val="22"/>
        </w:rPr>
      </w:pPr>
    </w:p>
    <w:p w14:paraId="6A79E008" w14:textId="6B0503D4" w:rsidR="002E3764" w:rsidRPr="00192019" w:rsidRDefault="00192019" w:rsidP="00192019">
      <w:pPr>
        <w:pStyle w:val="Heading2"/>
        <w:rPr>
          <w:rFonts w:ascii="Times New Roman" w:eastAsia="Times New Roman" w:hAnsi="Times New Roman" w:cs="Times New Roman"/>
          <w:color w:val="auto"/>
        </w:rPr>
      </w:pPr>
      <w:bookmarkStart w:id="259" w:name="_Toc513790670"/>
      <w:r w:rsidRPr="00192019">
        <w:rPr>
          <w:rFonts w:ascii="Times New Roman" w:eastAsia="Times New Roman" w:hAnsi="Times New Roman" w:cs="Times New Roman"/>
          <w:color w:val="auto"/>
        </w:rPr>
        <w:t xml:space="preserve">6.7 </w:t>
      </w:r>
      <w:r w:rsidR="002E3764" w:rsidRPr="00192019">
        <w:rPr>
          <w:rFonts w:ascii="Times New Roman" w:eastAsia="Times New Roman" w:hAnsi="Times New Roman" w:cs="Times New Roman"/>
          <w:color w:val="auto"/>
        </w:rPr>
        <w:t>Further Work</w:t>
      </w:r>
      <w:bookmarkEnd w:id="259"/>
    </w:p>
    <w:p w14:paraId="61D4ABC4" w14:textId="77777777" w:rsidR="005C1C06" w:rsidRDefault="005C1C06" w:rsidP="007460F7">
      <w:pPr>
        <w:rPr>
          <w:rFonts w:eastAsia="Times New Roman"/>
          <w:sz w:val="22"/>
          <w:szCs w:val="22"/>
        </w:rPr>
      </w:pPr>
    </w:p>
    <w:p w14:paraId="36CEC23D" w14:textId="70B8F0AF" w:rsidR="004A6310" w:rsidRDefault="004A6310" w:rsidP="00192019">
      <w:pPr>
        <w:rPr>
          <w:rFonts w:eastAsia="Times New Roman"/>
          <w:sz w:val="22"/>
          <w:szCs w:val="22"/>
        </w:rPr>
      </w:pPr>
      <w:r>
        <w:rPr>
          <w:rFonts w:eastAsia="Times New Roman"/>
          <w:sz w:val="22"/>
          <w:szCs w:val="22"/>
        </w:rPr>
        <w:t xml:space="preserve">The predictions </w:t>
      </w:r>
      <w:r w:rsidR="00046D90">
        <w:rPr>
          <w:rFonts w:eastAsia="Times New Roman"/>
          <w:sz w:val="22"/>
          <w:szCs w:val="22"/>
        </w:rPr>
        <w:t xml:space="preserve">the program makes in relation to the rate of wound healing with age is interesting </w:t>
      </w:r>
      <w:r w:rsidR="007B0A57">
        <w:rPr>
          <w:rFonts w:eastAsia="Times New Roman"/>
          <w:sz w:val="22"/>
          <w:szCs w:val="22"/>
        </w:rPr>
        <w:t xml:space="preserve">as they follow what was </w:t>
      </w:r>
      <w:r w:rsidR="00282365">
        <w:rPr>
          <w:rFonts w:eastAsia="Times New Roman"/>
          <w:sz w:val="22"/>
          <w:szCs w:val="22"/>
        </w:rPr>
        <w:t xml:space="preserve">predicted to </w:t>
      </w:r>
      <w:r w:rsidR="00674A33">
        <w:rPr>
          <w:rFonts w:eastAsia="Times New Roman"/>
          <w:sz w:val="22"/>
          <w:szCs w:val="22"/>
        </w:rPr>
        <w:t>happen</w:t>
      </w:r>
      <w:r>
        <w:rPr>
          <w:rFonts w:eastAsia="Times New Roman"/>
          <w:sz w:val="22"/>
          <w:szCs w:val="22"/>
        </w:rPr>
        <w:t xml:space="preserve">, however due to a lack of in vitro data surrounding senescence migration rates it is not possible to validate the model to a rigorous level. Therefore, it </w:t>
      </w:r>
      <w:r w:rsidR="00BB5ECB">
        <w:rPr>
          <w:rFonts w:eastAsia="Times New Roman"/>
          <w:sz w:val="22"/>
          <w:szCs w:val="22"/>
        </w:rPr>
        <w:t>would</w:t>
      </w:r>
      <w:r>
        <w:rPr>
          <w:rFonts w:eastAsia="Times New Roman"/>
          <w:sz w:val="22"/>
          <w:szCs w:val="22"/>
        </w:rPr>
        <w:t xml:space="preserve"> be useful to carry out in vitro experime</w:t>
      </w:r>
      <w:r w:rsidR="005D4EC7">
        <w:rPr>
          <w:rFonts w:eastAsia="Times New Roman"/>
          <w:sz w:val="22"/>
          <w:szCs w:val="22"/>
        </w:rPr>
        <w:t xml:space="preserve">nts which match the simulations </w:t>
      </w:r>
      <w:r w:rsidR="00626C35">
        <w:rPr>
          <w:rFonts w:eastAsia="Times New Roman"/>
          <w:sz w:val="22"/>
          <w:szCs w:val="22"/>
        </w:rPr>
        <w:t>and</w:t>
      </w:r>
      <w:r w:rsidR="005D4EC7">
        <w:rPr>
          <w:rFonts w:eastAsia="Times New Roman"/>
          <w:sz w:val="22"/>
          <w:szCs w:val="22"/>
        </w:rPr>
        <w:t xml:space="preserve"> compare the results.</w:t>
      </w:r>
    </w:p>
    <w:p w14:paraId="382BB5BC" w14:textId="77777777" w:rsidR="005F4EF1" w:rsidRDefault="005F4EF1" w:rsidP="00192019">
      <w:pPr>
        <w:rPr>
          <w:rFonts w:eastAsia="Times New Roman"/>
          <w:sz w:val="22"/>
          <w:szCs w:val="22"/>
        </w:rPr>
      </w:pPr>
    </w:p>
    <w:p w14:paraId="211F7B9C" w14:textId="678ABDB6" w:rsidR="004A6310" w:rsidRDefault="004A6310" w:rsidP="00192019">
      <w:pPr>
        <w:rPr>
          <w:rFonts w:eastAsia="Times New Roman"/>
          <w:sz w:val="22"/>
          <w:szCs w:val="22"/>
        </w:rPr>
      </w:pPr>
      <w:r>
        <w:rPr>
          <w:rFonts w:eastAsia="Times New Roman"/>
          <w:sz w:val="22"/>
          <w:szCs w:val="22"/>
        </w:rPr>
        <w:t>Due to time constraints of this project, cell adhesion was not implemented but is an integral part of wound healing, therefore further work to demonstrate the effect (if any) cell adhesion would have on time taken for the wound</w:t>
      </w:r>
      <w:r w:rsidR="00626C35">
        <w:rPr>
          <w:rFonts w:eastAsia="Times New Roman"/>
          <w:sz w:val="22"/>
          <w:szCs w:val="22"/>
        </w:rPr>
        <w:t>s</w:t>
      </w:r>
      <w:r>
        <w:rPr>
          <w:rFonts w:eastAsia="Times New Roman"/>
          <w:sz w:val="22"/>
          <w:szCs w:val="22"/>
        </w:rPr>
        <w:t xml:space="preserve"> to heal would be of interest.</w:t>
      </w:r>
      <w:r w:rsidR="00D13242">
        <w:rPr>
          <w:rFonts w:eastAsia="Times New Roman"/>
          <w:sz w:val="22"/>
          <w:szCs w:val="22"/>
        </w:rPr>
        <w:t xml:space="preserve"> This could be achieved by extending the current detection of neighbouring cells to make neighbours stick together.</w:t>
      </w:r>
    </w:p>
    <w:p w14:paraId="34FE7740" w14:textId="77777777" w:rsidR="004A6310" w:rsidRDefault="004A6310" w:rsidP="006F0B1C">
      <w:pPr>
        <w:rPr>
          <w:rFonts w:eastAsia="Times New Roman"/>
          <w:sz w:val="22"/>
          <w:szCs w:val="22"/>
        </w:rPr>
      </w:pPr>
    </w:p>
    <w:p w14:paraId="01BA9D05" w14:textId="7241D4A0" w:rsidR="003370F4" w:rsidRDefault="005C1C06" w:rsidP="00192019">
      <w:pPr>
        <w:rPr>
          <w:rFonts w:eastAsia="Times New Roman"/>
          <w:sz w:val="22"/>
          <w:szCs w:val="22"/>
        </w:rPr>
      </w:pPr>
      <w:r>
        <w:rPr>
          <w:rFonts w:eastAsia="Times New Roman"/>
          <w:sz w:val="22"/>
          <w:szCs w:val="22"/>
        </w:rPr>
        <w:t xml:space="preserve">One simulation has been run </w:t>
      </w:r>
      <w:r w:rsidR="007B06F4">
        <w:rPr>
          <w:rFonts w:eastAsia="Times New Roman"/>
          <w:sz w:val="22"/>
          <w:szCs w:val="22"/>
        </w:rPr>
        <w:t>at the same size as the in vitro experiment in [</w:t>
      </w:r>
      <w:r w:rsidR="004D4471">
        <w:rPr>
          <w:rFonts w:eastAsia="Times New Roman"/>
          <w:sz w:val="22"/>
          <w:szCs w:val="22"/>
        </w:rPr>
        <w:t>28</w:t>
      </w:r>
      <w:r w:rsidR="007B06F4">
        <w:rPr>
          <w:rFonts w:eastAsia="Times New Roman"/>
          <w:sz w:val="22"/>
          <w:szCs w:val="22"/>
        </w:rPr>
        <w:t>] mainly due to the time complexity meaning this simulation took 30 hours to compute. Images of the iteration before wounding, the wound itself and each subsequent iteration (6 hours) until fu</w:t>
      </w:r>
      <w:r w:rsidR="001C2D72">
        <w:rPr>
          <w:rFonts w:eastAsia="Times New Roman"/>
          <w:sz w:val="22"/>
          <w:szCs w:val="22"/>
        </w:rPr>
        <w:t>l</w:t>
      </w:r>
      <w:r w:rsidR="009424EA">
        <w:rPr>
          <w:rFonts w:eastAsia="Times New Roman"/>
          <w:sz w:val="22"/>
          <w:szCs w:val="22"/>
        </w:rPr>
        <w:t>ly healed is shown in Figure 6.9</w:t>
      </w:r>
      <w:r w:rsidR="003370F4">
        <w:rPr>
          <w:rFonts w:eastAsia="Times New Roman"/>
          <w:sz w:val="22"/>
          <w:szCs w:val="22"/>
        </w:rPr>
        <w:t xml:space="preserve">. </w:t>
      </w:r>
      <w:r w:rsidR="0040725E">
        <w:rPr>
          <w:rFonts w:eastAsia="Times New Roman"/>
          <w:sz w:val="22"/>
          <w:szCs w:val="22"/>
        </w:rPr>
        <w:t>It is interesting to note that similar emergent behaviours are observed here (on a larger scale) to the simulations run in 6.1, namely after the wound has occurred it takes a few hours for the quiescent cells to change back into a proliferating cell. Image C seems to show edge cases where the cells at the top and bottom migrate slower than the cells towards the centre. I believe this is down to there being a higher percentage of the cells towards the centre of the simulation and due to the overlap function</w:t>
      </w:r>
      <w:r w:rsidR="00A56B78">
        <w:rPr>
          <w:rFonts w:eastAsia="Times New Roman"/>
          <w:sz w:val="22"/>
          <w:szCs w:val="22"/>
        </w:rPr>
        <w:t>,</w:t>
      </w:r>
      <w:r w:rsidR="0040725E">
        <w:rPr>
          <w:rFonts w:eastAsia="Times New Roman"/>
          <w:sz w:val="22"/>
          <w:szCs w:val="22"/>
        </w:rPr>
        <w:t xml:space="preserve"> before the wound</w:t>
      </w:r>
      <w:r w:rsidR="00A56B78">
        <w:rPr>
          <w:rFonts w:eastAsia="Times New Roman"/>
          <w:sz w:val="22"/>
          <w:szCs w:val="22"/>
        </w:rPr>
        <w:t>,</w:t>
      </w:r>
      <w:r w:rsidR="0040725E">
        <w:rPr>
          <w:rFonts w:eastAsia="Times New Roman"/>
          <w:sz w:val="22"/>
          <w:szCs w:val="22"/>
        </w:rPr>
        <w:t xml:space="preserve"> the cells are bunched up and slightly overlapping and when there’s space they quickly spring out</w:t>
      </w:r>
      <w:r w:rsidR="00A56B78">
        <w:rPr>
          <w:rFonts w:eastAsia="Times New Roman"/>
          <w:sz w:val="22"/>
          <w:szCs w:val="22"/>
        </w:rPr>
        <w:t xml:space="preserve"> to correct the overlap. A</w:t>
      </w:r>
      <w:r w:rsidR="0040725E">
        <w:rPr>
          <w:rFonts w:eastAsia="Times New Roman"/>
          <w:sz w:val="22"/>
          <w:szCs w:val="22"/>
        </w:rPr>
        <w:t>s there’s more cells in the middle, there’s a higher force pus</w:t>
      </w:r>
      <w:r w:rsidR="008C6932">
        <w:rPr>
          <w:rFonts w:eastAsia="Times New Roman"/>
          <w:sz w:val="22"/>
          <w:szCs w:val="22"/>
        </w:rPr>
        <w:t>hing, hence the faster movement.</w:t>
      </w:r>
    </w:p>
    <w:p w14:paraId="55B22013" w14:textId="7783B72F" w:rsidR="00C1177C" w:rsidRDefault="00C1177C" w:rsidP="00192019">
      <w:pPr>
        <w:rPr>
          <w:rFonts w:eastAsia="Times New Roman"/>
          <w:sz w:val="22"/>
          <w:szCs w:val="22"/>
        </w:rPr>
      </w:pPr>
      <w:r>
        <w:rPr>
          <w:rFonts w:eastAsia="Times New Roman"/>
          <w:sz w:val="22"/>
          <w:szCs w:val="22"/>
        </w:rPr>
        <w:t>It would be interesting to rerun the above simulations</w:t>
      </w:r>
      <w:r w:rsidR="00A56B78">
        <w:rPr>
          <w:rFonts w:eastAsia="Times New Roman"/>
          <w:sz w:val="22"/>
          <w:szCs w:val="22"/>
        </w:rPr>
        <w:t xml:space="preserve"> in 6.1</w:t>
      </w:r>
      <w:r>
        <w:rPr>
          <w:rFonts w:eastAsia="Times New Roman"/>
          <w:sz w:val="22"/>
          <w:szCs w:val="22"/>
        </w:rPr>
        <w:t xml:space="preserve"> on this area of cells</w:t>
      </w:r>
      <w:r w:rsidR="004A6310">
        <w:rPr>
          <w:rFonts w:eastAsia="Times New Roman"/>
          <w:sz w:val="22"/>
          <w:szCs w:val="22"/>
        </w:rPr>
        <w:t xml:space="preserve"> as this would more closely follow</w:t>
      </w:r>
      <w:r>
        <w:rPr>
          <w:rFonts w:eastAsia="Times New Roman"/>
          <w:sz w:val="22"/>
          <w:szCs w:val="22"/>
        </w:rPr>
        <w:t xml:space="preserve"> the in vitro experiments of scratch assays</w:t>
      </w:r>
      <w:r w:rsidR="00A56B78">
        <w:rPr>
          <w:rFonts w:eastAsia="Times New Roman"/>
          <w:sz w:val="22"/>
          <w:szCs w:val="22"/>
        </w:rPr>
        <w:t xml:space="preserve"> [</w:t>
      </w:r>
      <w:r w:rsidR="004D4471">
        <w:rPr>
          <w:rFonts w:eastAsia="Times New Roman"/>
          <w:sz w:val="22"/>
          <w:szCs w:val="22"/>
        </w:rPr>
        <w:t>28</w:t>
      </w:r>
      <w:r w:rsidR="00A56B78">
        <w:rPr>
          <w:rFonts w:eastAsia="Times New Roman"/>
          <w:sz w:val="22"/>
          <w:szCs w:val="22"/>
        </w:rPr>
        <w:t>]</w:t>
      </w:r>
      <w:r>
        <w:rPr>
          <w:rFonts w:eastAsia="Times New Roman"/>
          <w:sz w:val="22"/>
          <w:szCs w:val="22"/>
        </w:rPr>
        <w:t xml:space="preserve"> and so can be </w:t>
      </w:r>
      <w:r w:rsidR="00AD2157">
        <w:rPr>
          <w:rFonts w:eastAsia="Times New Roman"/>
          <w:sz w:val="22"/>
          <w:szCs w:val="22"/>
        </w:rPr>
        <w:t xml:space="preserve">used to </w:t>
      </w:r>
      <w:r>
        <w:rPr>
          <w:rFonts w:eastAsia="Times New Roman"/>
          <w:sz w:val="22"/>
          <w:szCs w:val="22"/>
        </w:rPr>
        <w:t>validated</w:t>
      </w:r>
      <w:r w:rsidR="00AD2157">
        <w:rPr>
          <w:rFonts w:eastAsia="Times New Roman"/>
          <w:sz w:val="22"/>
          <w:szCs w:val="22"/>
        </w:rPr>
        <w:t xml:space="preserve"> the program</w:t>
      </w:r>
      <w:r>
        <w:rPr>
          <w:rFonts w:eastAsia="Times New Roman"/>
          <w:sz w:val="22"/>
          <w:szCs w:val="22"/>
        </w:rPr>
        <w:t xml:space="preserve"> further. </w:t>
      </w:r>
      <w:r w:rsidR="004A6310">
        <w:rPr>
          <w:rFonts w:eastAsia="Times New Roman"/>
          <w:sz w:val="22"/>
          <w:szCs w:val="22"/>
        </w:rPr>
        <w:t>Also, setting the time step to 1 hour instead of 6 hours would be beneficial as it will help to further understand the movement of cells into the wound over time, and [</w:t>
      </w:r>
      <w:r w:rsidR="004D4471">
        <w:rPr>
          <w:rFonts w:eastAsia="Times New Roman"/>
          <w:sz w:val="22"/>
        </w:rPr>
        <w:t>29</w:t>
      </w:r>
      <w:r w:rsidR="004A6310">
        <w:rPr>
          <w:rFonts w:eastAsia="Times New Roman"/>
          <w:sz w:val="22"/>
          <w:szCs w:val="22"/>
        </w:rPr>
        <w:t xml:space="preserve">] could then be used to validate if the cells do </w:t>
      </w:r>
      <w:r w:rsidR="007A6A21">
        <w:rPr>
          <w:rFonts w:eastAsia="Times New Roman"/>
          <w:sz w:val="22"/>
          <w:szCs w:val="22"/>
        </w:rPr>
        <w:t>in fact</w:t>
      </w:r>
      <w:r w:rsidR="004A6310">
        <w:rPr>
          <w:rFonts w:eastAsia="Times New Roman"/>
          <w:sz w:val="22"/>
          <w:szCs w:val="22"/>
        </w:rPr>
        <w:t xml:space="preserve"> migrate faster in the first few hours after wound cre</w:t>
      </w:r>
      <w:r w:rsidR="007A6A21">
        <w:rPr>
          <w:rFonts w:eastAsia="Times New Roman"/>
          <w:sz w:val="22"/>
          <w:szCs w:val="22"/>
        </w:rPr>
        <w:t>ation, subsequently slowing</w:t>
      </w:r>
      <w:r w:rsidR="004A6310">
        <w:rPr>
          <w:rFonts w:eastAsia="Times New Roman"/>
          <w:sz w:val="22"/>
          <w:szCs w:val="22"/>
        </w:rPr>
        <w:t xml:space="preserve"> down</w:t>
      </w:r>
      <w:r w:rsidR="005F4EF1">
        <w:rPr>
          <w:rFonts w:eastAsia="Times New Roman"/>
          <w:sz w:val="22"/>
          <w:szCs w:val="22"/>
        </w:rPr>
        <w:t xml:space="preserve"> as healing progresses</w:t>
      </w:r>
      <w:r w:rsidR="004A6310">
        <w:rPr>
          <w:rFonts w:eastAsia="Times New Roman"/>
          <w:sz w:val="22"/>
          <w:szCs w:val="22"/>
        </w:rPr>
        <w:t xml:space="preserve">. </w:t>
      </w:r>
      <w:r>
        <w:rPr>
          <w:rFonts w:eastAsia="Times New Roman"/>
          <w:sz w:val="22"/>
          <w:szCs w:val="22"/>
        </w:rPr>
        <w:t xml:space="preserve">This could be achieved by decreasing the time complexity of the overlap class or by running the simulations of a </w:t>
      </w:r>
      <w:r w:rsidR="001B05CD">
        <w:rPr>
          <w:rFonts w:eastAsia="Times New Roman"/>
          <w:sz w:val="22"/>
          <w:szCs w:val="22"/>
        </w:rPr>
        <w:t>high-end</w:t>
      </w:r>
      <w:r>
        <w:rPr>
          <w:rFonts w:eastAsia="Times New Roman"/>
          <w:sz w:val="22"/>
          <w:szCs w:val="22"/>
        </w:rPr>
        <w:t xml:space="preserve"> computing cluster.</w:t>
      </w:r>
    </w:p>
    <w:p w14:paraId="6F26886E" w14:textId="77777777" w:rsidR="003370F4" w:rsidRDefault="003370F4" w:rsidP="003370F4">
      <w:pPr>
        <w:rPr>
          <w:rFonts w:eastAsia="Times New Roman"/>
          <w:sz w:val="22"/>
          <w:szCs w:val="22"/>
        </w:rPr>
      </w:pPr>
    </w:p>
    <w:tbl>
      <w:tblPr>
        <w:tblStyle w:val="TableGrid"/>
        <w:tblW w:w="0" w:type="auto"/>
        <w:tblInd w:w="360" w:type="dxa"/>
        <w:tblLook w:val="04A0" w:firstRow="1" w:lastRow="0" w:firstColumn="1" w:lastColumn="0" w:noHBand="0" w:noVBand="1"/>
      </w:tblPr>
      <w:tblGrid>
        <w:gridCol w:w="4325"/>
        <w:gridCol w:w="4325"/>
      </w:tblGrid>
      <w:tr w:rsidR="00C958B5" w14:paraId="51749ED6" w14:textId="77777777" w:rsidTr="007B06F4">
        <w:tc>
          <w:tcPr>
            <w:tcW w:w="0" w:type="auto"/>
          </w:tcPr>
          <w:p w14:paraId="7F2E0FE6" w14:textId="77777777" w:rsidR="007B06F4" w:rsidRDefault="007B06F4" w:rsidP="007B06F4">
            <w:pPr>
              <w:jc w:val="center"/>
              <w:rPr>
                <w:rFonts w:eastAsia="Times New Roman"/>
                <w:sz w:val="22"/>
                <w:szCs w:val="22"/>
              </w:rPr>
            </w:pPr>
          </w:p>
          <w:p w14:paraId="164002BE" w14:textId="29EB2DD0" w:rsidR="00C958B5" w:rsidRPr="007B06F4" w:rsidRDefault="00C958B5" w:rsidP="007B06F4">
            <w:pPr>
              <w:jc w:val="center"/>
              <w:rPr>
                <w:rFonts w:eastAsia="Times New Roman"/>
                <w:sz w:val="22"/>
                <w:szCs w:val="22"/>
              </w:rPr>
            </w:pPr>
            <w:r>
              <w:rPr>
                <w:rFonts w:eastAsia="Times New Roman"/>
                <w:b/>
                <w:noProof/>
                <w:sz w:val="22"/>
                <w:szCs w:val="22"/>
              </w:rPr>
              <w:drawing>
                <wp:inline distT="0" distB="0" distL="0" distR="0" wp14:anchorId="5B97FEB2" wp14:editId="2BCE0C91">
                  <wp:extent cx="2743200" cy="1828800"/>
                  <wp:effectExtent l="0" t="0" r="0" b="0"/>
                  <wp:docPr id="71" name="Picture 71" descr="../../../Windows/1mm,50SC,50PC,50It,400W-3/2d/Iteration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Windows/1mm,50SC,50PC,50It,400W-3/2d/Iteration_25.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A</w:t>
            </w:r>
            <w:r w:rsidR="002F40B0">
              <w:rPr>
                <w:rFonts w:eastAsia="Times New Roman"/>
                <w:sz w:val="22"/>
                <w:szCs w:val="22"/>
              </w:rPr>
              <w:t xml:space="preserve"> – Iteration before wounding</w:t>
            </w:r>
          </w:p>
        </w:tc>
        <w:tc>
          <w:tcPr>
            <w:tcW w:w="0" w:type="auto"/>
          </w:tcPr>
          <w:p w14:paraId="640363C5" w14:textId="77777777" w:rsidR="007B06F4" w:rsidRDefault="007B06F4" w:rsidP="007B06F4">
            <w:pPr>
              <w:jc w:val="center"/>
              <w:rPr>
                <w:rFonts w:eastAsia="Times New Roman"/>
                <w:b/>
                <w:sz w:val="22"/>
                <w:szCs w:val="22"/>
              </w:rPr>
            </w:pPr>
          </w:p>
          <w:p w14:paraId="26D5CBDB" w14:textId="77777777" w:rsidR="00C958B5" w:rsidRDefault="00C958B5" w:rsidP="007B06F4">
            <w:pPr>
              <w:jc w:val="center"/>
              <w:rPr>
                <w:rFonts w:eastAsia="Times New Roman"/>
                <w:b/>
                <w:sz w:val="22"/>
                <w:szCs w:val="22"/>
              </w:rPr>
            </w:pPr>
            <w:r>
              <w:rPr>
                <w:rFonts w:eastAsia="Times New Roman"/>
                <w:b/>
                <w:noProof/>
                <w:sz w:val="22"/>
                <w:szCs w:val="22"/>
              </w:rPr>
              <w:drawing>
                <wp:inline distT="0" distB="0" distL="0" distR="0" wp14:anchorId="6781F142" wp14:editId="7E8B96DE">
                  <wp:extent cx="2743200" cy="1828800"/>
                  <wp:effectExtent l="0" t="0" r="0" b="0"/>
                  <wp:docPr id="70" name="Picture 70" descr="../../../Windows/1mm,50SC,50PC,50It,400W-3/2d/Iteration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Windows/1mm,50SC,50PC,50It,400W-3/2d/Iteration_2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30B601ED" w14:textId="7FD062A9" w:rsidR="007B06F4" w:rsidRPr="007B06F4" w:rsidRDefault="007B06F4" w:rsidP="007B06F4">
            <w:pPr>
              <w:jc w:val="center"/>
              <w:rPr>
                <w:rFonts w:eastAsia="Times New Roman"/>
                <w:sz w:val="22"/>
                <w:szCs w:val="22"/>
              </w:rPr>
            </w:pPr>
            <w:r>
              <w:rPr>
                <w:rFonts w:eastAsia="Times New Roman"/>
                <w:sz w:val="22"/>
                <w:szCs w:val="22"/>
              </w:rPr>
              <w:t>B</w:t>
            </w:r>
            <w:r w:rsidR="002F40B0">
              <w:rPr>
                <w:rFonts w:eastAsia="Times New Roman"/>
                <w:sz w:val="22"/>
                <w:szCs w:val="22"/>
              </w:rPr>
              <w:t xml:space="preserve"> – Iteration of wounding</w:t>
            </w:r>
          </w:p>
        </w:tc>
      </w:tr>
      <w:tr w:rsidR="00C958B5" w14:paraId="1E86E641" w14:textId="77777777" w:rsidTr="00C958B5">
        <w:tc>
          <w:tcPr>
            <w:tcW w:w="0" w:type="auto"/>
          </w:tcPr>
          <w:p w14:paraId="01FE6B5C" w14:textId="7865E055" w:rsidR="00C958B5" w:rsidRPr="007B06F4" w:rsidRDefault="00C958B5" w:rsidP="007B06F4">
            <w:pPr>
              <w:jc w:val="center"/>
              <w:rPr>
                <w:rFonts w:eastAsia="Times New Roman"/>
                <w:sz w:val="22"/>
                <w:szCs w:val="22"/>
              </w:rPr>
            </w:pPr>
            <w:r>
              <w:rPr>
                <w:rFonts w:eastAsia="Times New Roman"/>
                <w:b/>
                <w:noProof/>
                <w:sz w:val="22"/>
                <w:szCs w:val="22"/>
              </w:rPr>
              <w:lastRenderedPageBreak/>
              <w:drawing>
                <wp:inline distT="0" distB="0" distL="0" distR="0" wp14:anchorId="7F294311" wp14:editId="4C26E8BF">
                  <wp:extent cx="2743200" cy="1828800"/>
                  <wp:effectExtent l="0" t="0" r="0" b="0"/>
                  <wp:docPr id="69" name="Picture 69" descr="../../../Windows/1mm,50SC,50PC,50It,400W-3/2d/Iteration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Windows/1mm,50SC,50PC,50It,400W-3/2d/Iteration_2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C</w:t>
            </w:r>
            <w:r w:rsidR="002F40B0">
              <w:rPr>
                <w:rFonts w:eastAsia="Times New Roman"/>
                <w:sz w:val="22"/>
                <w:szCs w:val="22"/>
              </w:rPr>
              <w:t xml:space="preserve"> – 6 hours after wounding</w:t>
            </w:r>
          </w:p>
        </w:tc>
        <w:tc>
          <w:tcPr>
            <w:tcW w:w="0" w:type="auto"/>
          </w:tcPr>
          <w:p w14:paraId="18696651" w14:textId="2570D977" w:rsidR="00C958B5" w:rsidRPr="007B06F4" w:rsidRDefault="00C958B5" w:rsidP="007B06F4">
            <w:pPr>
              <w:jc w:val="center"/>
              <w:rPr>
                <w:rFonts w:eastAsia="Times New Roman"/>
                <w:sz w:val="22"/>
                <w:szCs w:val="22"/>
              </w:rPr>
            </w:pPr>
            <w:r>
              <w:rPr>
                <w:rFonts w:eastAsia="Times New Roman"/>
                <w:b/>
                <w:noProof/>
                <w:sz w:val="22"/>
                <w:szCs w:val="22"/>
              </w:rPr>
              <w:drawing>
                <wp:inline distT="0" distB="0" distL="0" distR="0" wp14:anchorId="520EFD63" wp14:editId="63AB11F6">
                  <wp:extent cx="2743200" cy="1828800"/>
                  <wp:effectExtent l="0" t="0" r="0" b="0"/>
                  <wp:docPr id="68" name="Picture 68" descr="../../../Windows/1mm,50SC,50PC,50It,400W-3/2d/Iteration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Windows/1mm,50SC,50PC,50It,400W-3/2d/Iteration_28.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D</w:t>
            </w:r>
            <w:r w:rsidR="002F40B0">
              <w:rPr>
                <w:rFonts w:eastAsia="Times New Roman"/>
                <w:sz w:val="22"/>
                <w:szCs w:val="22"/>
              </w:rPr>
              <w:t xml:space="preserve"> – 12 hours after wounding</w:t>
            </w:r>
          </w:p>
        </w:tc>
      </w:tr>
      <w:tr w:rsidR="00C958B5" w14:paraId="49D7CC32" w14:textId="77777777" w:rsidTr="00C958B5">
        <w:tc>
          <w:tcPr>
            <w:tcW w:w="0" w:type="auto"/>
          </w:tcPr>
          <w:p w14:paraId="383C1844" w14:textId="492EC457" w:rsidR="00C958B5" w:rsidRPr="007B06F4" w:rsidRDefault="00C958B5" w:rsidP="007B06F4">
            <w:pPr>
              <w:jc w:val="center"/>
              <w:rPr>
                <w:rFonts w:eastAsia="Times New Roman"/>
                <w:sz w:val="22"/>
                <w:szCs w:val="22"/>
              </w:rPr>
            </w:pPr>
            <w:r>
              <w:rPr>
                <w:rFonts w:eastAsia="Times New Roman"/>
                <w:b/>
                <w:noProof/>
                <w:sz w:val="22"/>
                <w:szCs w:val="22"/>
              </w:rPr>
              <w:drawing>
                <wp:inline distT="0" distB="0" distL="0" distR="0" wp14:anchorId="4F1273D9" wp14:editId="78F0D88F">
                  <wp:extent cx="2743200" cy="1828800"/>
                  <wp:effectExtent l="0" t="0" r="0" b="0"/>
                  <wp:docPr id="67" name="Picture 67" descr="../../../Windows/1mm,50SC,50PC,50It,400W-3/2d/Iteration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Windows/1mm,50SC,50PC,50It,400W-3/2d/Iteration_29.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E</w:t>
            </w:r>
            <w:r w:rsidR="002F40B0">
              <w:rPr>
                <w:rFonts w:eastAsia="Times New Roman"/>
                <w:sz w:val="22"/>
                <w:szCs w:val="22"/>
              </w:rPr>
              <w:t xml:space="preserve"> – 18 hours after wounding</w:t>
            </w:r>
          </w:p>
        </w:tc>
        <w:tc>
          <w:tcPr>
            <w:tcW w:w="0" w:type="auto"/>
          </w:tcPr>
          <w:p w14:paraId="747BBB92" w14:textId="38934782" w:rsidR="00C958B5" w:rsidRPr="007B06F4" w:rsidRDefault="00C958B5" w:rsidP="007B06F4">
            <w:pPr>
              <w:jc w:val="center"/>
              <w:rPr>
                <w:rFonts w:eastAsia="Times New Roman"/>
                <w:sz w:val="22"/>
                <w:szCs w:val="22"/>
              </w:rPr>
            </w:pPr>
            <w:r>
              <w:rPr>
                <w:rFonts w:eastAsia="Times New Roman"/>
                <w:b/>
                <w:noProof/>
                <w:sz w:val="22"/>
                <w:szCs w:val="22"/>
              </w:rPr>
              <w:drawing>
                <wp:inline distT="0" distB="0" distL="0" distR="0" wp14:anchorId="3FE8B667" wp14:editId="78E22281">
                  <wp:extent cx="2743200" cy="1828800"/>
                  <wp:effectExtent l="0" t="0" r="0" b="0"/>
                  <wp:docPr id="66" name="Picture 66" descr="../../../Windows/1mm,50SC,50PC,50It,400W-3/2d/Iteration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Windows/1mm,50SC,50PC,50It,400W-3/2d/Iteration_30.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F</w:t>
            </w:r>
            <w:r w:rsidR="00AB0C79">
              <w:rPr>
                <w:rFonts w:eastAsia="Times New Roman"/>
                <w:sz w:val="22"/>
                <w:szCs w:val="22"/>
              </w:rPr>
              <w:t xml:space="preserve"> – 24 hours after wounding</w:t>
            </w:r>
          </w:p>
        </w:tc>
      </w:tr>
      <w:tr w:rsidR="00C958B5" w14:paraId="295C3BC1" w14:textId="77777777" w:rsidTr="00C958B5">
        <w:tc>
          <w:tcPr>
            <w:tcW w:w="0" w:type="auto"/>
          </w:tcPr>
          <w:p w14:paraId="76C17340" w14:textId="7DA72719" w:rsidR="00C958B5" w:rsidRPr="007B06F4" w:rsidRDefault="00C958B5" w:rsidP="007B06F4">
            <w:pPr>
              <w:jc w:val="center"/>
              <w:rPr>
                <w:rFonts w:eastAsia="Times New Roman"/>
                <w:sz w:val="22"/>
                <w:szCs w:val="22"/>
              </w:rPr>
            </w:pPr>
            <w:r>
              <w:rPr>
                <w:rFonts w:eastAsia="Times New Roman"/>
                <w:b/>
                <w:noProof/>
                <w:sz w:val="22"/>
                <w:szCs w:val="22"/>
              </w:rPr>
              <w:drawing>
                <wp:inline distT="0" distB="0" distL="0" distR="0" wp14:anchorId="02B07945" wp14:editId="74CB524D">
                  <wp:extent cx="2743200" cy="1828800"/>
                  <wp:effectExtent l="0" t="0" r="0" b="0"/>
                  <wp:docPr id="65" name="Picture 65" descr="../../../Windows/1mm,50SC,50PC,50It,400W-3/2d/Iteration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Windows/1mm,50SC,50PC,50It,400W-3/2d/Iteration_3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G</w:t>
            </w:r>
            <w:r w:rsidR="00AB0C79">
              <w:rPr>
                <w:rFonts w:eastAsia="Times New Roman"/>
                <w:sz w:val="22"/>
                <w:szCs w:val="22"/>
              </w:rPr>
              <w:t xml:space="preserve"> – 30 hours after wounding</w:t>
            </w:r>
          </w:p>
        </w:tc>
        <w:tc>
          <w:tcPr>
            <w:tcW w:w="0" w:type="auto"/>
          </w:tcPr>
          <w:p w14:paraId="368DC675" w14:textId="77777777" w:rsidR="00C958B5" w:rsidRDefault="00C958B5" w:rsidP="007B06F4">
            <w:pPr>
              <w:jc w:val="center"/>
              <w:rPr>
                <w:rFonts w:eastAsia="Times New Roman"/>
                <w:b/>
                <w:sz w:val="22"/>
                <w:szCs w:val="22"/>
              </w:rPr>
            </w:pPr>
            <w:r>
              <w:rPr>
                <w:rFonts w:eastAsia="Times New Roman"/>
                <w:b/>
                <w:noProof/>
                <w:sz w:val="22"/>
                <w:szCs w:val="22"/>
              </w:rPr>
              <w:drawing>
                <wp:inline distT="0" distB="0" distL="0" distR="0" wp14:anchorId="7413D987" wp14:editId="6C5264A3">
                  <wp:extent cx="2743200" cy="1828800"/>
                  <wp:effectExtent l="0" t="0" r="0" b="0"/>
                  <wp:docPr id="64" name="Picture 64" descr="../../../Windows/1mm,50SC,50PC,50It,400W-3/2d/Iteration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Windows/1mm,50SC,50PC,50It,400W-3/2d/Iteration_3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766F5D53" w14:textId="6E86D882" w:rsidR="00473A09" w:rsidRPr="007B06F4" w:rsidRDefault="007B06F4" w:rsidP="007B06F4">
            <w:pPr>
              <w:jc w:val="center"/>
              <w:rPr>
                <w:rFonts w:eastAsia="Times New Roman"/>
                <w:sz w:val="22"/>
                <w:szCs w:val="22"/>
              </w:rPr>
            </w:pPr>
            <w:r>
              <w:rPr>
                <w:rFonts w:eastAsia="Times New Roman"/>
                <w:sz w:val="22"/>
                <w:szCs w:val="22"/>
              </w:rPr>
              <w:t>H</w:t>
            </w:r>
            <w:r w:rsidR="00AB0C79">
              <w:rPr>
                <w:rFonts w:eastAsia="Times New Roman"/>
                <w:sz w:val="22"/>
                <w:szCs w:val="22"/>
              </w:rPr>
              <w:t xml:space="preserve"> – 36 hours after wounding</w:t>
            </w:r>
          </w:p>
        </w:tc>
      </w:tr>
    </w:tbl>
    <w:p w14:paraId="2FE1523F" w14:textId="6E7EBDC7" w:rsidR="0049568A" w:rsidRPr="00D6226A" w:rsidDel="00D933E4" w:rsidRDefault="009424EA" w:rsidP="005C1C06">
      <w:pPr>
        <w:ind w:left="360"/>
        <w:rPr>
          <w:del w:id="260" w:author="Harry Cooper" w:date="2017-11-29T15:21:00Z"/>
          <w:rFonts w:eastAsia="Times New Roman"/>
          <w:sz w:val="22"/>
          <w:szCs w:val="22"/>
        </w:rPr>
      </w:pPr>
      <w:r>
        <w:rPr>
          <w:rFonts w:eastAsia="Times New Roman"/>
          <w:sz w:val="22"/>
          <w:szCs w:val="22"/>
        </w:rPr>
        <w:t>Figure 6.9</w:t>
      </w:r>
      <w:r w:rsidR="007B06F4">
        <w:rPr>
          <w:rFonts w:eastAsia="Times New Roman"/>
          <w:sz w:val="22"/>
          <w:szCs w:val="22"/>
        </w:rPr>
        <w:t xml:space="preserve">: </w:t>
      </w:r>
      <w:r w:rsidR="00AF3502">
        <w:rPr>
          <w:rFonts w:eastAsia="Times New Roman"/>
          <w:sz w:val="22"/>
          <w:szCs w:val="22"/>
        </w:rPr>
        <w:t>State of wound each iteration after wounding</w:t>
      </w:r>
      <w:r w:rsidR="003E1033">
        <w:rPr>
          <w:rFonts w:eastAsia="Times New Roman"/>
          <w:sz w:val="22"/>
          <w:szCs w:val="22"/>
        </w:rPr>
        <w:t xml:space="preserve"> in a 1mm</w:t>
      </w:r>
      <w:r w:rsidR="003E1033">
        <w:rPr>
          <w:rFonts w:eastAsia="Times New Roman"/>
          <w:sz w:val="22"/>
          <w:szCs w:val="22"/>
          <w:vertAlign w:val="superscript"/>
        </w:rPr>
        <w:t>2</w:t>
      </w:r>
      <w:r w:rsidR="003E1033">
        <w:rPr>
          <w:rFonts w:eastAsia="Times New Roman"/>
          <w:sz w:val="22"/>
          <w:szCs w:val="22"/>
        </w:rPr>
        <w:t xml:space="preserve"> simulation</w:t>
      </w:r>
      <w:r w:rsidR="00BC23B3">
        <w:rPr>
          <w:rFonts w:eastAsia="Times New Roman"/>
          <w:sz w:val="22"/>
          <w:szCs w:val="22"/>
        </w:rPr>
        <w:t xml:space="preserve"> at 1.7% </w:t>
      </w:r>
      <w:r w:rsidR="0032165F">
        <w:rPr>
          <w:rFonts w:eastAsia="Times New Roman"/>
          <w:sz w:val="22"/>
          <w:szCs w:val="22"/>
        </w:rPr>
        <w:t>senescence</w:t>
      </w:r>
      <w:r w:rsidR="00AF3502">
        <w:rPr>
          <w:rFonts w:eastAsia="Times New Roman"/>
          <w:sz w:val="22"/>
          <w:szCs w:val="22"/>
        </w:rPr>
        <w:t xml:space="preserve">. </w:t>
      </w:r>
      <w:r w:rsidR="00324CD8" w:rsidRPr="00D6226A">
        <w:rPr>
          <w:rFonts w:eastAsia="Times New Roman"/>
          <w:b/>
          <w:sz w:val="22"/>
          <w:szCs w:val="22"/>
        </w:rPr>
        <w:br/>
      </w:r>
      <w:del w:id="261" w:author="Harry Cooper" w:date="2017-11-29T15:21:00Z">
        <w:r w:rsidR="0049568A" w:rsidRPr="00D6226A" w:rsidDel="00D933E4">
          <w:rPr>
            <w:rFonts w:eastAsia="Times New Roman"/>
            <w:sz w:val="22"/>
            <w:szCs w:val="22"/>
          </w:rPr>
          <w:delText>Test1 - vary age</w:delText>
        </w:r>
      </w:del>
    </w:p>
    <w:p w14:paraId="721D06A3" w14:textId="77777777" w:rsidR="0049568A" w:rsidRPr="009C3727" w:rsidRDefault="0049568A" w:rsidP="005C1C06">
      <w:pPr>
        <w:ind w:left="360"/>
      </w:pPr>
    </w:p>
    <w:p w14:paraId="2BF6BD24" w14:textId="77777777" w:rsidR="004920DC" w:rsidRDefault="004920DC">
      <w:pPr>
        <w:rPr>
          <w:b/>
        </w:rPr>
      </w:pPr>
    </w:p>
    <w:p w14:paraId="33C2E49F" w14:textId="77777777" w:rsidR="004920DC" w:rsidRDefault="004920DC">
      <w:pPr>
        <w:rPr>
          <w:b/>
        </w:rPr>
      </w:pPr>
    </w:p>
    <w:p w14:paraId="56C979BB" w14:textId="77777777" w:rsidR="004920DC" w:rsidRDefault="004920DC">
      <w:pPr>
        <w:rPr>
          <w:b/>
        </w:rPr>
      </w:pPr>
    </w:p>
    <w:p w14:paraId="0A4FF033" w14:textId="77777777" w:rsidR="004920DC" w:rsidRDefault="004920DC">
      <w:pPr>
        <w:rPr>
          <w:b/>
        </w:rPr>
      </w:pPr>
    </w:p>
    <w:p w14:paraId="37BE9245" w14:textId="77777777" w:rsidR="004920DC" w:rsidRDefault="004920DC">
      <w:pPr>
        <w:rPr>
          <w:b/>
        </w:rPr>
      </w:pPr>
    </w:p>
    <w:p w14:paraId="24FE2E52" w14:textId="77777777" w:rsidR="004920DC" w:rsidRDefault="004920DC">
      <w:pPr>
        <w:rPr>
          <w:b/>
        </w:rPr>
      </w:pPr>
    </w:p>
    <w:p w14:paraId="4643BDAE" w14:textId="77777777" w:rsidR="004920DC" w:rsidRDefault="004920DC">
      <w:pPr>
        <w:rPr>
          <w:b/>
        </w:rPr>
      </w:pPr>
    </w:p>
    <w:p w14:paraId="2FD09766" w14:textId="77777777" w:rsidR="004920DC" w:rsidRDefault="004920DC">
      <w:pPr>
        <w:rPr>
          <w:b/>
        </w:rPr>
      </w:pPr>
    </w:p>
    <w:p w14:paraId="704D0010" w14:textId="77777777" w:rsidR="004920DC" w:rsidRDefault="004920DC">
      <w:pPr>
        <w:rPr>
          <w:b/>
        </w:rPr>
      </w:pPr>
    </w:p>
    <w:p w14:paraId="5508681D" w14:textId="77777777" w:rsidR="004920DC" w:rsidRDefault="004920DC">
      <w:pPr>
        <w:rPr>
          <w:b/>
        </w:rPr>
      </w:pPr>
    </w:p>
    <w:p w14:paraId="3E8EF594" w14:textId="77777777" w:rsidR="004920DC" w:rsidRDefault="004920DC">
      <w:pPr>
        <w:rPr>
          <w:b/>
        </w:rPr>
      </w:pPr>
    </w:p>
    <w:p w14:paraId="5E948D8E" w14:textId="3BAB7F5B" w:rsidR="0049568A" w:rsidRPr="009C3727" w:rsidRDefault="00192019" w:rsidP="00192019">
      <w:pPr>
        <w:pStyle w:val="Heading1"/>
      </w:pPr>
      <w:bookmarkStart w:id="262" w:name="_Toc513790671"/>
      <w:commentRangeStart w:id="263"/>
      <w:r>
        <w:lastRenderedPageBreak/>
        <w:t xml:space="preserve">7 </w:t>
      </w:r>
      <w:r w:rsidR="0049568A" w:rsidRPr="009C3727">
        <w:t>Conclusion</w:t>
      </w:r>
      <w:commentRangeEnd w:id="263"/>
      <w:r w:rsidR="0056699E">
        <w:rPr>
          <w:rStyle w:val="CommentReference"/>
          <w:b w:val="0"/>
          <w:bCs w:val="0"/>
          <w:kern w:val="0"/>
        </w:rPr>
        <w:commentReference w:id="263"/>
      </w:r>
      <w:bookmarkEnd w:id="262"/>
    </w:p>
    <w:p w14:paraId="2A38CCDB" w14:textId="77777777" w:rsidR="0049568A" w:rsidRPr="00226F61" w:rsidRDefault="0049568A"/>
    <w:p w14:paraId="090C75D0" w14:textId="0BB46CB0" w:rsidR="00951F65" w:rsidRPr="00694482" w:rsidRDefault="0015264F">
      <w:pPr>
        <w:rPr>
          <w:sz w:val="22"/>
          <w:szCs w:val="22"/>
        </w:rPr>
      </w:pPr>
      <w:r w:rsidRPr="00694482">
        <w:rPr>
          <w:sz w:val="22"/>
          <w:szCs w:val="22"/>
        </w:rPr>
        <w:t>This project began by looking at the biological processes involved with the aging of endothelial cells then looked at several methodologies for modelling these processes</w:t>
      </w:r>
      <w:r w:rsidR="005433D3" w:rsidRPr="00694482">
        <w:rPr>
          <w:sz w:val="22"/>
          <w:szCs w:val="22"/>
        </w:rPr>
        <w:t xml:space="preserve"> computationally</w:t>
      </w:r>
      <w:r w:rsidRPr="00694482">
        <w:rPr>
          <w:sz w:val="22"/>
          <w:szCs w:val="22"/>
        </w:rPr>
        <w:t xml:space="preserve"> to provide insight into </w:t>
      </w:r>
      <w:r w:rsidR="005433D3" w:rsidRPr="00694482">
        <w:rPr>
          <w:sz w:val="22"/>
          <w:szCs w:val="22"/>
        </w:rPr>
        <w:t xml:space="preserve">the effect aging has on wound healing. Research into the usefulness and limitations of cellular automata, equation based models, and agent based models was carried out, </w:t>
      </w:r>
      <w:r w:rsidR="00952CCC" w:rsidRPr="00694482">
        <w:rPr>
          <w:sz w:val="22"/>
          <w:szCs w:val="22"/>
        </w:rPr>
        <w:t xml:space="preserve">and </w:t>
      </w:r>
      <w:r w:rsidR="00B61BBE" w:rsidRPr="00694482">
        <w:rPr>
          <w:sz w:val="22"/>
          <w:szCs w:val="22"/>
        </w:rPr>
        <w:t xml:space="preserve">it </w:t>
      </w:r>
      <w:r w:rsidR="00952CCC" w:rsidRPr="00694482">
        <w:rPr>
          <w:sz w:val="22"/>
          <w:szCs w:val="22"/>
        </w:rPr>
        <w:t>was determined that an agent based model would be most appropriate for this project due to the individual interactions between cells, the stochastic nature of wound healing, and the ability to produce a visual output of the migration of cells over time.</w:t>
      </w:r>
    </w:p>
    <w:p w14:paraId="3E105938" w14:textId="77777777" w:rsidR="00951F65" w:rsidRPr="00694482" w:rsidRDefault="00951F65">
      <w:pPr>
        <w:rPr>
          <w:sz w:val="22"/>
          <w:szCs w:val="22"/>
        </w:rPr>
      </w:pPr>
    </w:p>
    <w:p w14:paraId="74624C4D" w14:textId="4E11BDF5" w:rsidR="00C016B3" w:rsidRPr="00694482" w:rsidRDefault="00C016B3">
      <w:pPr>
        <w:rPr>
          <w:sz w:val="22"/>
          <w:szCs w:val="22"/>
        </w:rPr>
      </w:pPr>
      <w:r w:rsidRPr="00694482">
        <w:rPr>
          <w:sz w:val="22"/>
          <w:szCs w:val="22"/>
        </w:rPr>
        <w:t>The program</w:t>
      </w:r>
      <w:r w:rsidR="00E6298F" w:rsidRPr="00694482">
        <w:rPr>
          <w:sz w:val="22"/>
          <w:szCs w:val="22"/>
        </w:rPr>
        <w:t xml:space="preserve"> </w:t>
      </w:r>
      <w:r w:rsidRPr="00694482">
        <w:rPr>
          <w:sz w:val="22"/>
          <w:szCs w:val="22"/>
        </w:rPr>
        <w:t>CellABM</w:t>
      </w:r>
      <w:r w:rsidR="00BC3039" w:rsidRPr="00694482">
        <w:rPr>
          <w:sz w:val="22"/>
          <w:szCs w:val="22"/>
        </w:rPr>
        <w:t>,</w:t>
      </w:r>
      <w:r w:rsidRPr="00694482">
        <w:rPr>
          <w:sz w:val="22"/>
          <w:szCs w:val="22"/>
        </w:rPr>
        <w:t xml:space="preserve"> </w:t>
      </w:r>
      <w:r w:rsidR="00E6298F" w:rsidRPr="00694482">
        <w:rPr>
          <w:sz w:val="22"/>
          <w:szCs w:val="22"/>
        </w:rPr>
        <w:t xml:space="preserve">developed </w:t>
      </w:r>
      <w:r w:rsidRPr="00694482">
        <w:rPr>
          <w:sz w:val="22"/>
          <w:szCs w:val="22"/>
        </w:rPr>
        <w:t>by Marzieh Tehrani</w:t>
      </w:r>
      <w:r w:rsidR="00BC3039" w:rsidRPr="00694482">
        <w:rPr>
          <w:sz w:val="22"/>
          <w:szCs w:val="22"/>
        </w:rPr>
        <w:t>,</w:t>
      </w:r>
      <w:r w:rsidRPr="00694482">
        <w:rPr>
          <w:sz w:val="22"/>
          <w:szCs w:val="22"/>
        </w:rPr>
        <w:t xml:space="preserve"> was adapted and extended to implement the three types of agents required in the model and multiple rules have been developed to mimic the natu</w:t>
      </w:r>
      <w:r w:rsidR="00910AF0" w:rsidRPr="00694482">
        <w:rPr>
          <w:sz w:val="22"/>
          <w:szCs w:val="22"/>
        </w:rPr>
        <w:t xml:space="preserve">ral behaviours of these cells </w:t>
      </w:r>
      <w:r w:rsidR="0078027F" w:rsidRPr="00694482">
        <w:rPr>
          <w:sz w:val="22"/>
          <w:szCs w:val="22"/>
        </w:rPr>
        <w:t>observed</w:t>
      </w:r>
      <w:r w:rsidRPr="00694482">
        <w:rPr>
          <w:sz w:val="22"/>
          <w:szCs w:val="22"/>
        </w:rPr>
        <w:t xml:space="preserve"> in vitro.</w:t>
      </w:r>
      <w:r w:rsidR="00E6298F" w:rsidRPr="00694482">
        <w:rPr>
          <w:sz w:val="22"/>
          <w:szCs w:val="22"/>
        </w:rPr>
        <w:t xml:space="preserve"> Parameters associated with these rules were found in the literature and those that weren’t were heuristically found over several simulations to find the most appropriate.</w:t>
      </w:r>
    </w:p>
    <w:p w14:paraId="572467AD" w14:textId="77777777" w:rsidR="00E6298F" w:rsidRPr="00694482" w:rsidRDefault="00E6298F">
      <w:pPr>
        <w:rPr>
          <w:sz w:val="22"/>
          <w:szCs w:val="22"/>
        </w:rPr>
      </w:pPr>
    </w:p>
    <w:p w14:paraId="20A20EB9" w14:textId="63C5D587" w:rsidR="00E6298F" w:rsidRPr="004B2FD3" w:rsidRDefault="00E6298F">
      <w:pPr>
        <w:rPr>
          <w:color w:val="FF0000"/>
          <w:sz w:val="22"/>
          <w:szCs w:val="22"/>
        </w:rPr>
      </w:pPr>
      <w:r w:rsidRPr="00694482">
        <w:rPr>
          <w:sz w:val="22"/>
          <w:szCs w:val="22"/>
        </w:rPr>
        <w:t xml:space="preserve">The program was run with </w:t>
      </w:r>
      <w:r w:rsidR="00697E70">
        <w:rPr>
          <w:sz w:val="22"/>
          <w:szCs w:val="22"/>
        </w:rPr>
        <w:t xml:space="preserve">a </w:t>
      </w:r>
      <w:r w:rsidRPr="00694482">
        <w:rPr>
          <w:sz w:val="22"/>
          <w:szCs w:val="22"/>
        </w:rPr>
        <w:t>varying starting numbe</w:t>
      </w:r>
      <w:r w:rsidR="00D17969">
        <w:rPr>
          <w:sz w:val="22"/>
          <w:szCs w:val="22"/>
        </w:rPr>
        <w:t>r of senescent cells to produce</w:t>
      </w:r>
      <w:r w:rsidRPr="00694482">
        <w:rPr>
          <w:sz w:val="22"/>
          <w:szCs w:val="22"/>
        </w:rPr>
        <w:t xml:space="preserve"> differing senescent percentages when a confluence had been formed, with most simulations being run at 500</w:t>
      </w:r>
      <w:r w:rsidRPr="00694482">
        <w:rPr>
          <w:sz w:val="22"/>
          <w:szCs w:val="22"/>
        </w:rPr>
        <w:sym w:font="Symbol" w:char="F06D"/>
      </w:r>
      <w:r w:rsidRPr="00694482">
        <w:rPr>
          <w:sz w:val="22"/>
          <w:szCs w:val="22"/>
        </w:rPr>
        <w:t>m</w:t>
      </w:r>
      <w:r w:rsidRPr="00694482">
        <w:rPr>
          <w:sz w:val="22"/>
          <w:szCs w:val="22"/>
          <w:vertAlign w:val="superscript"/>
        </w:rPr>
        <w:t>2</w:t>
      </w:r>
      <w:r w:rsidRPr="00694482">
        <w:rPr>
          <w:sz w:val="22"/>
          <w:szCs w:val="22"/>
        </w:rPr>
        <w:t xml:space="preserve"> with a 200</w:t>
      </w:r>
      <w:r w:rsidRPr="00694482">
        <w:rPr>
          <w:sz w:val="22"/>
          <w:szCs w:val="22"/>
        </w:rPr>
        <w:sym w:font="Symbol" w:char="F06D"/>
      </w:r>
      <w:r w:rsidRPr="00694482">
        <w:rPr>
          <w:sz w:val="22"/>
          <w:szCs w:val="22"/>
        </w:rPr>
        <w:t>m wound and time steps of 6 hours. These simulations quantitatively showed that as senescence increase</w:t>
      </w:r>
      <w:r w:rsidR="00D17969">
        <w:rPr>
          <w:sz w:val="22"/>
          <w:szCs w:val="22"/>
        </w:rPr>
        <w:t>s</w:t>
      </w:r>
      <w:r w:rsidRPr="00694482">
        <w:rPr>
          <w:sz w:val="22"/>
          <w:szCs w:val="22"/>
        </w:rPr>
        <w:t xml:space="preserve">, the time taken for the wound to heal increases with it. And that </w:t>
      </w:r>
      <w:r w:rsidR="00D17969">
        <w:rPr>
          <w:sz w:val="22"/>
          <w:szCs w:val="22"/>
        </w:rPr>
        <w:t xml:space="preserve">the </w:t>
      </w:r>
      <w:r w:rsidRPr="00694482">
        <w:rPr>
          <w:sz w:val="22"/>
          <w:szCs w:val="22"/>
        </w:rPr>
        <w:t>time</w:t>
      </w:r>
      <w:r w:rsidR="00D17969">
        <w:rPr>
          <w:sz w:val="22"/>
          <w:szCs w:val="22"/>
        </w:rPr>
        <w:t xml:space="preserve"> taken</w:t>
      </w:r>
      <w:r w:rsidRPr="00694482">
        <w:rPr>
          <w:sz w:val="22"/>
          <w:szCs w:val="22"/>
        </w:rPr>
        <w:t xml:space="preserve"> to heal was most sensitive at lower percentages of senescence. </w:t>
      </w:r>
      <w:r w:rsidR="00697E70">
        <w:rPr>
          <w:sz w:val="22"/>
          <w:szCs w:val="22"/>
        </w:rPr>
        <w:t xml:space="preserve">It was found that after around 41 years, wound healing has reached a saturation point and increasing the percentage of senescent cells has little effect on increasing time taken to heal. </w:t>
      </w:r>
    </w:p>
    <w:p w14:paraId="69BA5928" w14:textId="14A8F52A" w:rsidR="00E6298F" w:rsidRPr="00694482" w:rsidRDefault="00E6298F">
      <w:pPr>
        <w:rPr>
          <w:sz w:val="22"/>
          <w:szCs w:val="22"/>
        </w:rPr>
      </w:pPr>
      <w:r w:rsidRPr="00694482">
        <w:rPr>
          <w:sz w:val="22"/>
          <w:szCs w:val="22"/>
        </w:rPr>
        <w:t xml:space="preserve">Simulations with a time step of 1 hour correlate with the </w:t>
      </w:r>
      <w:r w:rsidR="00A640DE" w:rsidRPr="00694482">
        <w:rPr>
          <w:sz w:val="22"/>
          <w:szCs w:val="22"/>
        </w:rPr>
        <w:t>6-hour</w:t>
      </w:r>
      <w:r w:rsidRPr="00694482">
        <w:rPr>
          <w:sz w:val="22"/>
          <w:szCs w:val="22"/>
        </w:rPr>
        <w:t xml:space="preserve"> time step results but provide further insight into the rate of healing with time, showing that as the wound density increases the migration rate slows and starts to plateau, and increasing the percentage of senescent cells causes this plateau to occur </w:t>
      </w:r>
      <w:r w:rsidR="00A640DE" w:rsidRPr="00694482">
        <w:rPr>
          <w:sz w:val="22"/>
          <w:szCs w:val="22"/>
        </w:rPr>
        <w:t>later</w:t>
      </w:r>
      <w:r w:rsidRPr="00694482">
        <w:rPr>
          <w:sz w:val="22"/>
          <w:szCs w:val="22"/>
        </w:rPr>
        <w:t>.</w:t>
      </w:r>
    </w:p>
    <w:p w14:paraId="5030D27A" w14:textId="1A11F97E" w:rsidR="00E6298F" w:rsidRPr="00694482" w:rsidRDefault="00E6298F" w:rsidP="00E6298F">
      <w:pPr>
        <w:rPr>
          <w:sz w:val="22"/>
          <w:szCs w:val="22"/>
        </w:rPr>
      </w:pPr>
      <w:r w:rsidRPr="00694482">
        <w:rPr>
          <w:sz w:val="22"/>
          <w:szCs w:val="22"/>
        </w:rPr>
        <w:t xml:space="preserve">It can therefore be concluded that we are most effective at healing wounds when we are young, and as we age the total number of senescent cells increases and so our ability to heal wounds decreases. </w:t>
      </w:r>
      <w:r w:rsidR="002920A8">
        <w:rPr>
          <w:sz w:val="22"/>
          <w:szCs w:val="22"/>
        </w:rPr>
        <w:t xml:space="preserve">This has a knock-on effect to heart attacks as the decreased ability to heal wounds in the blood vessels increases the chance of thrombosis </w:t>
      </w:r>
      <w:r w:rsidR="00E071BC">
        <w:rPr>
          <w:sz w:val="22"/>
          <w:szCs w:val="22"/>
        </w:rPr>
        <w:t>which can decrease blood flow to the heart, causing a heart attack.</w:t>
      </w:r>
    </w:p>
    <w:p w14:paraId="457089AD" w14:textId="77777777" w:rsidR="00C2346C" w:rsidRPr="00694482" w:rsidRDefault="00C2346C" w:rsidP="00E6298F">
      <w:pPr>
        <w:rPr>
          <w:sz w:val="22"/>
          <w:szCs w:val="22"/>
        </w:rPr>
      </w:pPr>
    </w:p>
    <w:p w14:paraId="095E95E1" w14:textId="1695E36C" w:rsidR="00C2346C" w:rsidRPr="00694482" w:rsidRDefault="00D1070F" w:rsidP="00E6298F">
      <w:pPr>
        <w:rPr>
          <w:sz w:val="22"/>
          <w:szCs w:val="22"/>
        </w:rPr>
      </w:pPr>
      <w:r w:rsidRPr="00694482">
        <w:rPr>
          <w:sz w:val="22"/>
          <w:szCs w:val="22"/>
        </w:rPr>
        <w:t xml:space="preserve">The implemented model has </w:t>
      </w:r>
      <w:r w:rsidR="00944CFA">
        <w:rPr>
          <w:sz w:val="22"/>
          <w:szCs w:val="22"/>
        </w:rPr>
        <w:t>fully met all functional and non-functional requirements, however there are some</w:t>
      </w:r>
      <w:r w:rsidRPr="00694482">
        <w:rPr>
          <w:sz w:val="22"/>
          <w:szCs w:val="22"/>
        </w:rPr>
        <w:t xml:space="preserve"> limitations, most notably the </w:t>
      </w:r>
      <m:oMath>
        <m:r>
          <w:rPr>
            <w:rFonts w:ascii="Cambria Math" w:hAnsi="Cambria Math"/>
            <w:sz w:val="22"/>
            <w:szCs w:val="22"/>
          </w:rPr>
          <m:t>O(</m:t>
        </m:r>
        <m:sSup>
          <m:sSupPr>
            <m:ctrlPr>
              <w:rPr>
                <w:rFonts w:ascii="Cambria Math" w:hAnsi="Cambria Math"/>
                <w:i/>
                <w:sz w:val="22"/>
                <w:szCs w:val="22"/>
              </w:rPr>
            </m:ctrlPr>
          </m:sSupPr>
          <m:e>
            <m:r>
              <w:rPr>
                <w:rFonts w:ascii="Cambria Math" w:hAnsi="Cambria Math"/>
                <w:sz w:val="22"/>
                <w:szCs w:val="22"/>
              </w:rPr>
              <m:t>n</m:t>
            </m:r>
          </m:e>
          <m:sup>
            <m:r>
              <w:rPr>
                <w:rFonts w:ascii="Cambria Math" w:hAnsi="Cambria Math"/>
                <w:sz w:val="22"/>
                <w:szCs w:val="22"/>
              </w:rPr>
              <m:t>2</m:t>
            </m:r>
          </m:sup>
        </m:sSup>
        <m:r>
          <w:rPr>
            <w:rFonts w:ascii="Cambria Math" w:hAnsi="Cambria Math"/>
            <w:sz w:val="22"/>
            <w:szCs w:val="22"/>
          </w:rPr>
          <m:t>)</m:t>
        </m:r>
      </m:oMath>
      <w:r w:rsidRPr="00694482">
        <w:rPr>
          <w:rFonts w:eastAsiaTheme="minorEastAsia"/>
          <w:sz w:val="22"/>
          <w:szCs w:val="22"/>
        </w:rPr>
        <w:t xml:space="preserve"> time complexity of the overlap class preventing large scale simulations from being run in a reasonable time. There are also edge cases associated with the simulations as no cells are simulated outside of the environment so as migration occurs, gaps form at the sides of the simulation where in reality there would be cells further out migrating to fill these gaps.</w:t>
      </w:r>
    </w:p>
    <w:p w14:paraId="0615E5BB" w14:textId="77777777" w:rsidR="00C53905" w:rsidRPr="00694482" w:rsidRDefault="00C53905" w:rsidP="00C53905">
      <w:pPr>
        <w:rPr>
          <w:sz w:val="22"/>
          <w:szCs w:val="22"/>
        </w:rPr>
      </w:pPr>
    </w:p>
    <w:p w14:paraId="111AE432" w14:textId="4C9F642C" w:rsidR="00C53905" w:rsidRPr="00694482" w:rsidRDefault="00D1070F" w:rsidP="00C53905">
      <w:pPr>
        <w:rPr>
          <w:sz w:val="22"/>
          <w:szCs w:val="22"/>
        </w:rPr>
      </w:pPr>
      <w:r w:rsidRPr="00694482">
        <w:rPr>
          <w:sz w:val="22"/>
          <w:szCs w:val="22"/>
        </w:rPr>
        <w:t>Further work can be conducted to decrease the time complexity and therefore increase the size of the simulation</w:t>
      </w:r>
      <w:r w:rsidR="00944CFA">
        <w:rPr>
          <w:sz w:val="22"/>
          <w:szCs w:val="22"/>
        </w:rPr>
        <w:t xml:space="preserve"> to be more a typical scratch assay size of 1mm</w:t>
      </w:r>
      <w:r w:rsidR="00944CFA">
        <w:rPr>
          <w:sz w:val="22"/>
          <w:szCs w:val="22"/>
          <w:vertAlign w:val="superscript"/>
        </w:rPr>
        <w:t>2</w:t>
      </w:r>
      <w:r w:rsidRPr="00694482">
        <w:rPr>
          <w:sz w:val="22"/>
          <w:szCs w:val="22"/>
        </w:rPr>
        <w:t xml:space="preserve">. Also in vitro experiments of varying senescence to wound healing would provide validation to this </w:t>
      </w:r>
      <w:r w:rsidR="00694482" w:rsidRPr="00694482">
        <w:rPr>
          <w:sz w:val="22"/>
          <w:szCs w:val="22"/>
        </w:rPr>
        <w:t>model’s</w:t>
      </w:r>
      <w:r w:rsidRPr="00694482">
        <w:rPr>
          <w:sz w:val="22"/>
          <w:szCs w:val="22"/>
        </w:rPr>
        <w:t xml:space="preserve"> predictions</w:t>
      </w:r>
      <w:r w:rsidR="00694482" w:rsidRPr="00694482">
        <w:rPr>
          <w:sz w:val="22"/>
          <w:szCs w:val="22"/>
        </w:rPr>
        <w:t xml:space="preserve"> and modelling cell adhesion would provide more accurate results.</w:t>
      </w:r>
    </w:p>
    <w:p w14:paraId="4FB0FA8D" w14:textId="77777777" w:rsidR="00C53905" w:rsidRDefault="00C53905" w:rsidP="00C53905">
      <w:pPr>
        <w:rPr>
          <w:sz w:val="22"/>
        </w:rPr>
      </w:pPr>
    </w:p>
    <w:p w14:paraId="41A2D6D2" w14:textId="77777777" w:rsidR="00C53905" w:rsidRDefault="00C53905" w:rsidP="00C53905">
      <w:pPr>
        <w:rPr>
          <w:sz w:val="22"/>
        </w:rPr>
      </w:pPr>
    </w:p>
    <w:p w14:paraId="77D5E12B" w14:textId="77777777" w:rsidR="00694482" w:rsidRDefault="00694482" w:rsidP="00C53905">
      <w:pPr>
        <w:rPr>
          <w:sz w:val="22"/>
        </w:rPr>
      </w:pPr>
    </w:p>
    <w:p w14:paraId="632C2023" w14:textId="77777777" w:rsidR="00694482" w:rsidRDefault="00694482" w:rsidP="00C53905">
      <w:pPr>
        <w:rPr>
          <w:sz w:val="22"/>
        </w:rPr>
      </w:pPr>
    </w:p>
    <w:p w14:paraId="2ED9BFC0" w14:textId="77777777" w:rsidR="00694482" w:rsidRDefault="00694482" w:rsidP="00C53905">
      <w:pPr>
        <w:rPr>
          <w:sz w:val="22"/>
        </w:rPr>
      </w:pPr>
    </w:p>
    <w:p w14:paraId="1F1819CC" w14:textId="77777777" w:rsidR="00C53905" w:rsidRDefault="00C53905" w:rsidP="00C53905">
      <w:pPr>
        <w:rPr>
          <w:sz w:val="22"/>
        </w:rPr>
      </w:pPr>
    </w:p>
    <w:p w14:paraId="729DE4D7" w14:textId="77777777" w:rsidR="00694482" w:rsidRDefault="00694482" w:rsidP="00C53905">
      <w:pPr>
        <w:rPr>
          <w:sz w:val="22"/>
        </w:rPr>
      </w:pPr>
    </w:p>
    <w:p w14:paraId="7AA262F9" w14:textId="77777777" w:rsidR="00C53905" w:rsidRDefault="00C53905" w:rsidP="00C53905">
      <w:pPr>
        <w:rPr>
          <w:sz w:val="22"/>
        </w:rPr>
      </w:pPr>
    </w:p>
    <w:p w14:paraId="42BBEFAE" w14:textId="77777777" w:rsidR="00C53905" w:rsidRDefault="00C53905" w:rsidP="00C53905">
      <w:pPr>
        <w:rPr>
          <w:sz w:val="22"/>
        </w:rPr>
      </w:pPr>
    </w:p>
    <w:p w14:paraId="4C276823" w14:textId="77777777" w:rsidR="008614D1" w:rsidRPr="006434DA" w:rsidRDefault="008614D1" w:rsidP="00F605AF">
      <w:pPr>
        <w:pStyle w:val="Heading1"/>
      </w:pPr>
      <w:bookmarkStart w:id="264" w:name="_Toc513790672"/>
      <w:r w:rsidRPr="006434DA">
        <w:lastRenderedPageBreak/>
        <w:t>References</w:t>
      </w:r>
      <w:bookmarkEnd w:id="264"/>
    </w:p>
    <w:p w14:paraId="1ED2E3A1" w14:textId="77777777" w:rsidR="008614D1" w:rsidRPr="006434DA" w:rsidRDefault="008614D1" w:rsidP="008614D1">
      <w:pPr>
        <w:spacing w:after="180"/>
        <w:ind w:left="450" w:hanging="450"/>
        <w:rPr>
          <w:sz w:val="22"/>
        </w:rPr>
      </w:pPr>
      <w:r w:rsidRPr="006434DA">
        <w:rPr>
          <w:sz w:val="22"/>
        </w:rPr>
        <w:t>[1] Pearson, J. (2000). Normal endothelial cell function. </w:t>
      </w:r>
      <w:r w:rsidRPr="006434DA">
        <w:rPr>
          <w:i/>
          <w:iCs/>
          <w:sz w:val="22"/>
        </w:rPr>
        <w:t>Lupus</w:t>
      </w:r>
      <w:r w:rsidRPr="006434DA">
        <w:rPr>
          <w:sz w:val="22"/>
        </w:rPr>
        <w:t>, 9(3), pp.183-188.</w:t>
      </w:r>
    </w:p>
    <w:p w14:paraId="1B7353F5" w14:textId="77777777" w:rsidR="008614D1" w:rsidRPr="006434DA" w:rsidRDefault="008614D1" w:rsidP="008614D1">
      <w:pPr>
        <w:rPr>
          <w:rFonts w:eastAsia="Times New Roman"/>
          <w:i/>
          <w:iCs/>
          <w:sz w:val="22"/>
          <w:shd w:val="clear" w:color="auto" w:fill="FFFFFF"/>
        </w:rPr>
      </w:pPr>
      <w:r w:rsidRPr="006434DA">
        <w:rPr>
          <w:sz w:val="22"/>
        </w:rPr>
        <w:t xml:space="preserve">[2] </w:t>
      </w:r>
      <w:r w:rsidRPr="006434DA">
        <w:rPr>
          <w:rFonts w:eastAsia="Times New Roman"/>
          <w:sz w:val="22"/>
          <w:shd w:val="clear" w:color="auto" w:fill="FFFFFF"/>
        </w:rPr>
        <w:t>Ncbi.nlm.nih.gov. (2017). </w:t>
      </w:r>
      <w:r w:rsidRPr="006434DA">
        <w:rPr>
          <w:rFonts w:eastAsia="Times New Roman"/>
          <w:i/>
          <w:iCs/>
          <w:sz w:val="22"/>
          <w:shd w:val="clear" w:color="auto" w:fill="FFFFFF"/>
        </w:rPr>
        <w:t xml:space="preserve">Figure 14.1, Phases of the cell cycle - The Cell - NCBI </w:t>
      </w:r>
    </w:p>
    <w:p w14:paraId="3268A7E2" w14:textId="77777777" w:rsidR="008614D1" w:rsidRPr="006434DA" w:rsidRDefault="008614D1" w:rsidP="008614D1">
      <w:pPr>
        <w:rPr>
          <w:rFonts w:eastAsia="Times New Roman"/>
          <w:sz w:val="22"/>
          <w:shd w:val="clear" w:color="auto" w:fill="FFFFFF"/>
        </w:rPr>
      </w:pPr>
      <w:r w:rsidRPr="006434DA">
        <w:rPr>
          <w:rFonts w:eastAsia="Times New Roman"/>
          <w:i/>
          <w:iCs/>
          <w:sz w:val="22"/>
          <w:shd w:val="clear" w:color="auto" w:fill="FFFFFF"/>
        </w:rPr>
        <w:t xml:space="preserve">      Bookshelf</w:t>
      </w:r>
      <w:r w:rsidRPr="006434DA">
        <w:rPr>
          <w:rFonts w:eastAsia="Times New Roman"/>
          <w:sz w:val="22"/>
          <w:shd w:val="clear" w:color="auto" w:fill="FFFFFF"/>
        </w:rPr>
        <w:t xml:space="preserve">. [online] Available at: </w:t>
      </w:r>
    </w:p>
    <w:p w14:paraId="73FD66AF"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https://www.ncbi.nlm.nih.gov/books/NBK9876/figure/A2435/?report=objectonly </w:t>
      </w:r>
    </w:p>
    <w:p w14:paraId="5B5942C1"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[Accessed 3 Dec. 2017].</w:t>
      </w:r>
    </w:p>
    <w:p w14:paraId="0A62D7A2" w14:textId="77777777" w:rsidR="008614D1" w:rsidRPr="006434DA" w:rsidRDefault="008614D1" w:rsidP="008614D1">
      <w:pPr>
        <w:rPr>
          <w:rFonts w:eastAsia="Times New Roman"/>
          <w:sz w:val="22"/>
          <w:shd w:val="clear" w:color="auto" w:fill="FFFFFF"/>
        </w:rPr>
      </w:pPr>
    </w:p>
    <w:p w14:paraId="0CF71C73" w14:textId="77777777" w:rsidR="008614D1" w:rsidRPr="006434DA" w:rsidRDefault="008614D1" w:rsidP="008614D1">
      <w:pPr>
        <w:spacing w:after="180"/>
        <w:ind w:left="450" w:hanging="450"/>
        <w:rPr>
          <w:sz w:val="22"/>
        </w:rPr>
      </w:pPr>
      <w:r w:rsidRPr="006434DA">
        <w:rPr>
          <w:sz w:val="22"/>
        </w:rPr>
        <w:t>[3] Cooper, G. (2000). </w:t>
      </w:r>
      <w:r w:rsidRPr="006434DA">
        <w:rPr>
          <w:i/>
          <w:iCs/>
          <w:sz w:val="22"/>
        </w:rPr>
        <w:t>The cell</w:t>
      </w:r>
      <w:r w:rsidRPr="006434DA">
        <w:rPr>
          <w:sz w:val="22"/>
        </w:rPr>
        <w:t>. Washington, D.C.: ASM Press.</w:t>
      </w:r>
    </w:p>
    <w:p w14:paraId="7F0B1CE6" w14:textId="77777777" w:rsidR="008614D1" w:rsidRPr="006434DA" w:rsidRDefault="008614D1" w:rsidP="008614D1">
      <w:pPr>
        <w:rPr>
          <w:rFonts w:eastAsia="Times New Roman"/>
          <w:sz w:val="22"/>
          <w:shd w:val="clear" w:color="auto" w:fill="FFFFFF"/>
        </w:rPr>
      </w:pPr>
      <w:r w:rsidRPr="006434DA">
        <w:rPr>
          <w:rFonts w:eastAsia="Times New Roman"/>
          <w:sz w:val="22"/>
        </w:rPr>
        <w:t xml:space="preserve">[4] </w:t>
      </w:r>
      <w:r w:rsidRPr="006434DA">
        <w:rPr>
          <w:rFonts w:eastAsia="Times New Roman"/>
          <w:sz w:val="22"/>
          <w:shd w:val="clear" w:color="auto" w:fill="FFFFFF"/>
        </w:rPr>
        <w:t>Cell Proliferation. (1991). </w:t>
      </w:r>
      <w:r w:rsidRPr="006434DA">
        <w:rPr>
          <w:rFonts w:eastAsia="Times New Roman"/>
          <w:i/>
          <w:iCs/>
          <w:sz w:val="22"/>
          <w:shd w:val="clear" w:color="auto" w:fill="FFFFFF"/>
        </w:rPr>
        <w:t>Index medicus</w:t>
      </w:r>
      <w:r w:rsidRPr="006434DA">
        <w:rPr>
          <w:rFonts w:eastAsia="Times New Roman"/>
          <w:sz w:val="22"/>
          <w:shd w:val="clear" w:color="auto" w:fill="FFFFFF"/>
        </w:rPr>
        <w:t xml:space="preserve">, [online] 24(1). Available at: </w:t>
      </w:r>
    </w:p>
    <w:p w14:paraId="68609B70"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http://onlinelibrary.wiley.com/journal/10.1111/(ISSN)1365-2184 [Accessed 3 Dec. </w:t>
      </w:r>
    </w:p>
    <w:p w14:paraId="5D380981" w14:textId="77777777" w:rsidR="008614D1" w:rsidRPr="006434DA" w:rsidRDefault="008614D1" w:rsidP="008614D1">
      <w:pPr>
        <w:rPr>
          <w:rFonts w:eastAsia="Times New Roman"/>
          <w:sz w:val="22"/>
        </w:rPr>
      </w:pPr>
      <w:r w:rsidRPr="006434DA">
        <w:rPr>
          <w:rFonts w:eastAsia="Times New Roman"/>
          <w:sz w:val="22"/>
          <w:shd w:val="clear" w:color="auto" w:fill="FFFFFF"/>
        </w:rPr>
        <w:t xml:space="preserve">      2017].</w:t>
      </w:r>
    </w:p>
    <w:p w14:paraId="49D17055" w14:textId="77777777" w:rsidR="008614D1" w:rsidRPr="006434DA" w:rsidRDefault="008614D1" w:rsidP="008614D1">
      <w:pPr>
        <w:rPr>
          <w:sz w:val="22"/>
        </w:rPr>
      </w:pPr>
    </w:p>
    <w:p w14:paraId="02CF37E3" w14:textId="77777777" w:rsidR="008614D1" w:rsidRPr="006434DA" w:rsidRDefault="008614D1" w:rsidP="008614D1">
      <w:pPr>
        <w:rPr>
          <w:rFonts w:eastAsia="Times New Roman"/>
          <w:sz w:val="22"/>
          <w:shd w:val="clear" w:color="auto" w:fill="FFFFFF"/>
        </w:rPr>
      </w:pPr>
      <w:r w:rsidRPr="006434DA">
        <w:rPr>
          <w:sz w:val="22"/>
        </w:rPr>
        <w:t xml:space="preserve">[5] </w:t>
      </w:r>
      <w:r w:rsidRPr="006434DA">
        <w:rPr>
          <w:rFonts w:eastAsia="Times New Roman"/>
          <w:sz w:val="22"/>
          <w:shd w:val="clear" w:color="auto" w:fill="FFFFFF"/>
        </w:rPr>
        <w:t>En.wikipedia.org. (2017). </w:t>
      </w:r>
      <w:r w:rsidRPr="006434DA">
        <w:rPr>
          <w:rFonts w:eastAsia="Times New Roman"/>
          <w:i/>
          <w:iCs/>
          <w:sz w:val="22"/>
          <w:shd w:val="clear" w:color="auto" w:fill="FFFFFF"/>
        </w:rPr>
        <w:t>G0 phase</w:t>
      </w:r>
      <w:r w:rsidRPr="006434DA">
        <w:rPr>
          <w:rFonts w:eastAsia="Times New Roman"/>
          <w:sz w:val="22"/>
          <w:shd w:val="clear" w:color="auto" w:fill="FFFFFF"/>
        </w:rPr>
        <w:t xml:space="preserve">. [online] Available at: </w:t>
      </w:r>
    </w:p>
    <w:p w14:paraId="629FAC1F" w14:textId="77777777" w:rsidR="008614D1" w:rsidRPr="006434DA" w:rsidRDefault="008614D1" w:rsidP="008614D1">
      <w:pPr>
        <w:tabs>
          <w:tab w:val="left" w:pos="7161"/>
        </w:tabs>
        <w:rPr>
          <w:rFonts w:eastAsia="Times New Roman"/>
          <w:sz w:val="22"/>
          <w:shd w:val="clear" w:color="auto" w:fill="FFFFFF"/>
        </w:rPr>
      </w:pPr>
      <w:r w:rsidRPr="006434DA">
        <w:rPr>
          <w:rFonts w:eastAsia="Times New Roman"/>
          <w:sz w:val="22"/>
          <w:shd w:val="clear" w:color="auto" w:fill="FFFFFF"/>
        </w:rPr>
        <w:t xml:space="preserve">      https://en.wikipedia.org/wiki/G0_phase [Accessed 3 Dec. 2017].</w:t>
      </w:r>
    </w:p>
    <w:p w14:paraId="229B04FF" w14:textId="77777777" w:rsidR="008614D1" w:rsidRPr="006434DA" w:rsidRDefault="008614D1" w:rsidP="008614D1">
      <w:pPr>
        <w:tabs>
          <w:tab w:val="left" w:pos="7161"/>
        </w:tabs>
        <w:rPr>
          <w:rFonts w:eastAsia="Times New Roman"/>
          <w:sz w:val="22"/>
          <w:shd w:val="clear" w:color="auto" w:fill="FFFFFF"/>
        </w:rPr>
      </w:pPr>
      <w:r w:rsidRPr="006434DA">
        <w:rPr>
          <w:rFonts w:eastAsia="Times New Roman"/>
          <w:sz w:val="22"/>
          <w:shd w:val="clear" w:color="auto" w:fill="FFFFFF"/>
        </w:rPr>
        <w:tab/>
      </w:r>
    </w:p>
    <w:p w14:paraId="301B6C0D" w14:textId="77777777" w:rsidR="008614D1" w:rsidRPr="006434DA" w:rsidRDefault="008614D1" w:rsidP="008614D1">
      <w:pPr>
        <w:spacing w:after="180"/>
        <w:ind w:left="450" w:hanging="450"/>
        <w:rPr>
          <w:sz w:val="22"/>
          <w:szCs w:val="22"/>
        </w:rPr>
      </w:pPr>
      <w:r w:rsidRPr="006434DA">
        <w:rPr>
          <w:sz w:val="22"/>
          <w:szCs w:val="22"/>
        </w:rPr>
        <w:t xml:space="preserve">[6] </w:t>
      </w:r>
      <w:r w:rsidRPr="003A4F17">
        <w:rPr>
          <w:sz w:val="22"/>
          <w:szCs w:val="22"/>
        </w:rPr>
        <w:t>Su, T. and O'Farrell, P. (1998). Size control: Cell proliferation does not equal growth. </w:t>
      </w:r>
      <w:r w:rsidRPr="003A4F17">
        <w:rPr>
          <w:i/>
          <w:iCs/>
          <w:sz w:val="22"/>
          <w:szCs w:val="22"/>
        </w:rPr>
        <w:t>Current Biology</w:t>
      </w:r>
      <w:r w:rsidRPr="003A4F17">
        <w:rPr>
          <w:sz w:val="22"/>
          <w:szCs w:val="22"/>
        </w:rPr>
        <w:t>, 8(19), pp.R687-R689.</w:t>
      </w:r>
    </w:p>
    <w:p w14:paraId="270CF827" w14:textId="77777777" w:rsidR="008614D1" w:rsidRPr="006434DA" w:rsidRDefault="008614D1" w:rsidP="008614D1">
      <w:pPr>
        <w:spacing w:after="180"/>
        <w:ind w:left="450" w:hanging="450"/>
        <w:rPr>
          <w:sz w:val="22"/>
        </w:rPr>
      </w:pPr>
      <w:r w:rsidRPr="006434DA">
        <w:rPr>
          <w:sz w:val="22"/>
        </w:rPr>
        <w:t>[7] Lab.anhb.uwa.edu.au. (1998). </w:t>
      </w:r>
      <w:r w:rsidRPr="006434DA">
        <w:rPr>
          <w:i/>
          <w:iCs/>
          <w:sz w:val="22"/>
        </w:rPr>
        <w:t>Blue Histology - more about Endothelial Cells</w:t>
      </w:r>
      <w:r w:rsidRPr="006434DA">
        <w:rPr>
          <w:sz w:val="22"/>
        </w:rPr>
        <w:t>. [online] Available at: http://www.lab.anhb.uwa.edu.au/mb140/moreabout/endothel.htm [Accessed 27 Nov. 2017].</w:t>
      </w:r>
    </w:p>
    <w:p w14:paraId="3798CA4F" w14:textId="77777777" w:rsidR="008614D1" w:rsidRPr="006434DA" w:rsidRDefault="008614D1" w:rsidP="008614D1">
      <w:pPr>
        <w:rPr>
          <w:rFonts w:eastAsia="Times New Roman"/>
          <w:sz w:val="22"/>
          <w:shd w:val="clear" w:color="auto" w:fill="FFFFFF"/>
        </w:rPr>
      </w:pPr>
      <w:r w:rsidRPr="006434DA">
        <w:rPr>
          <w:sz w:val="22"/>
        </w:rPr>
        <w:t xml:space="preserve">[8] </w:t>
      </w:r>
      <w:r w:rsidRPr="006434DA">
        <w:rPr>
          <w:rFonts w:eastAsia="Times New Roman"/>
          <w:sz w:val="22"/>
          <w:shd w:val="clear" w:color="auto" w:fill="FFFFFF"/>
        </w:rPr>
        <w:t>P.Brandes, R. (2005). Endothelial Aging. </w:t>
      </w:r>
      <w:r w:rsidRPr="006434DA">
        <w:rPr>
          <w:rFonts w:eastAsia="Times New Roman"/>
          <w:i/>
          <w:iCs/>
          <w:sz w:val="22"/>
          <w:shd w:val="clear" w:color="auto" w:fill="FFFFFF"/>
        </w:rPr>
        <w:t>Cardiovascular Research</w:t>
      </w:r>
      <w:r w:rsidRPr="006434DA">
        <w:rPr>
          <w:rFonts w:eastAsia="Times New Roman"/>
          <w:sz w:val="22"/>
          <w:shd w:val="clear" w:color="auto" w:fill="FFFFFF"/>
        </w:rPr>
        <w:t xml:space="preserve">, [online] 66(2), </w:t>
      </w:r>
    </w:p>
    <w:p w14:paraId="7B95FFE1"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pp.286–294. Available at: https://doi.org/10.1016/j.cardiores.2004.12.027 [Accessed 3 </w:t>
      </w:r>
    </w:p>
    <w:p w14:paraId="44864A02" w14:textId="77777777" w:rsidR="008614D1" w:rsidRPr="006434DA" w:rsidRDefault="008614D1" w:rsidP="008614D1">
      <w:pPr>
        <w:rPr>
          <w:rFonts w:eastAsia="Times New Roman"/>
          <w:sz w:val="22"/>
        </w:rPr>
      </w:pPr>
      <w:r w:rsidRPr="006434DA">
        <w:rPr>
          <w:rFonts w:eastAsia="Times New Roman"/>
          <w:sz w:val="22"/>
          <w:shd w:val="clear" w:color="auto" w:fill="FFFFFF"/>
        </w:rPr>
        <w:t xml:space="preserve">      Dec. 2017].</w:t>
      </w:r>
    </w:p>
    <w:p w14:paraId="6ED1FE86" w14:textId="77777777" w:rsidR="008614D1" w:rsidRPr="006434DA" w:rsidRDefault="008614D1" w:rsidP="008614D1">
      <w:pPr>
        <w:rPr>
          <w:sz w:val="22"/>
        </w:rPr>
      </w:pPr>
    </w:p>
    <w:p w14:paraId="091E45AE" w14:textId="77777777" w:rsidR="008614D1" w:rsidRPr="006434DA" w:rsidRDefault="008614D1" w:rsidP="008614D1">
      <w:pPr>
        <w:rPr>
          <w:rFonts w:eastAsia="Times New Roman"/>
          <w:sz w:val="22"/>
          <w:shd w:val="clear" w:color="auto" w:fill="FFFFFF"/>
        </w:rPr>
      </w:pPr>
      <w:r w:rsidRPr="006434DA">
        <w:rPr>
          <w:sz w:val="22"/>
        </w:rPr>
        <w:t xml:space="preserve">[9] </w:t>
      </w:r>
      <w:r w:rsidRPr="006434DA">
        <w:rPr>
          <w:rFonts w:eastAsia="Times New Roman"/>
          <w:sz w:val="22"/>
          <w:shd w:val="clear" w:color="auto" w:fill="FFFFFF"/>
        </w:rPr>
        <w:t xml:space="preserve">Foreman, K. and Tang, J. (2003). Molecular mechanisms of replicative senescence in </w:t>
      </w:r>
    </w:p>
    <w:p w14:paraId="6963E65F" w14:textId="77777777" w:rsidR="008614D1" w:rsidRPr="006434DA" w:rsidRDefault="008614D1" w:rsidP="008614D1">
      <w:pPr>
        <w:rPr>
          <w:rFonts w:eastAsia="Times New Roman"/>
          <w:sz w:val="22"/>
        </w:rPr>
      </w:pPr>
      <w:r w:rsidRPr="006434DA">
        <w:rPr>
          <w:rFonts w:eastAsia="Times New Roman"/>
          <w:sz w:val="22"/>
          <w:shd w:val="clear" w:color="auto" w:fill="FFFFFF"/>
        </w:rPr>
        <w:t xml:space="preserve">      endothelial cells. </w:t>
      </w:r>
      <w:r w:rsidRPr="006434DA">
        <w:rPr>
          <w:rFonts w:eastAsia="Times New Roman"/>
          <w:i/>
          <w:iCs/>
          <w:sz w:val="22"/>
          <w:shd w:val="clear" w:color="auto" w:fill="FFFFFF"/>
        </w:rPr>
        <w:t>Experimental Gerontology</w:t>
      </w:r>
      <w:r w:rsidRPr="006434DA">
        <w:rPr>
          <w:rFonts w:eastAsia="Times New Roman"/>
          <w:sz w:val="22"/>
          <w:shd w:val="clear" w:color="auto" w:fill="FFFFFF"/>
        </w:rPr>
        <w:t>, 38(11-12), pp.1251-1257.</w:t>
      </w:r>
    </w:p>
    <w:p w14:paraId="3889B343" w14:textId="77777777" w:rsidR="008614D1" w:rsidRPr="006434DA" w:rsidRDefault="008614D1" w:rsidP="008614D1">
      <w:pPr>
        <w:rPr>
          <w:sz w:val="22"/>
        </w:rPr>
      </w:pPr>
    </w:p>
    <w:p w14:paraId="15AEE8A2" w14:textId="77777777" w:rsidR="008614D1" w:rsidRPr="006434DA" w:rsidRDefault="008614D1" w:rsidP="008614D1">
      <w:pPr>
        <w:rPr>
          <w:rFonts w:eastAsia="Times New Roman"/>
          <w:i/>
          <w:iCs/>
          <w:sz w:val="22"/>
          <w:shd w:val="clear" w:color="auto" w:fill="FFFFFF"/>
        </w:rPr>
      </w:pPr>
      <w:r w:rsidRPr="006434DA">
        <w:rPr>
          <w:sz w:val="22"/>
        </w:rPr>
        <w:t xml:space="preserve">[10] </w:t>
      </w:r>
      <w:r w:rsidRPr="006434DA">
        <w:rPr>
          <w:rFonts w:eastAsia="Times New Roman"/>
          <w:sz w:val="22"/>
          <w:shd w:val="clear" w:color="auto" w:fill="FFFFFF"/>
        </w:rPr>
        <w:t>Senescence.info. (2017). </w:t>
      </w:r>
      <w:r w:rsidRPr="006434DA">
        <w:rPr>
          <w:rFonts w:eastAsia="Times New Roman"/>
          <w:i/>
          <w:iCs/>
          <w:sz w:val="22"/>
          <w:shd w:val="clear" w:color="auto" w:fill="FFFFFF"/>
        </w:rPr>
        <w:t xml:space="preserve">Cellular Senescence: The Hayflick Limit and Senescent and </w:t>
      </w:r>
    </w:p>
    <w:p w14:paraId="721F59C7" w14:textId="77777777" w:rsidR="008614D1" w:rsidRPr="006434DA" w:rsidRDefault="008614D1" w:rsidP="008614D1">
      <w:pPr>
        <w:rPr>
          <w:rFonts w:eastAsia="Times New Roman"/>
          <w:sz w:val="22"/>
          <w:shd w:val="clear" w:color="auto" w:fill="FFFFFF"/>
        </w:rPr>
      </w:pPr>
      <w:r w:rsidRPr="006434DA">
        <w:rPr>
          <w:rFonts w:eastAsia="Times New Roman"/>
          <w:i/>
          <w:iCs/>
          <w:sz w:val="22"/>
          <w:shd w:val="clear" w:color="auto" w:fill="FFFFFF"/>
        </w:rPr>
        <w:t xml:space="preserve">      Aging Cells</w:t>
      </w:r>
      <w:r w:rsidRPr="006434DA">
        <w:rPr>
          <w:rFonts w:eastAsia="Times New Roman"/>
          <w:sz w:val="22"/>
          <w:shd w:val="clear" w:color="auto" w:fill="FFFFFF"/>
        </w:rPr>
        <w:t xml:space="preserve">. [online] Available at: http://www.senescence.info/cell_aging.html [Accessed </w:t>
      </w:r>
    </w:p>
    <w:p w14:paraId="37C419B6"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3 Dec. 2017].</w:t>
      </w:r>
    </w:p>
    <w:p w14:paraId="791B1CAD" w14:textId="77777777" w:rsidR="008614D1" w:rsidRPr="006434DA" w:rsidRDefault="008614D1" w:rsidP="008614D1">
      <w:pPr>
        <w:rPr>
          <w:rFonts w:eastAsia="Times New Roman"/>
          <w:sz w:val="22"/>
          <w:shd w:val="clear" w:color="auto" w:fill="FFFFFF"/>
        </w:rPr>
      </w:pPr>
    </w:p>
    <w:p w14:paraId="20281694" w14:textId="77777777" w:rsidR="008614D1" w:rsidRPr="006434DA" w:rsidRDefault="008614D1" w:rsidP="008614D1">
      <w:pPr>
        <w:spacing w:after="180"/>
        <w:ind w:left="450" w:hanging="450"/>
        <w:rPr>
          <w:sz w:val="22"/>
          <w:szCs w:val="22"/>
        </w:rPr>
      </w:pPr>
      <w:r w:rsidRPr="006434DA">
        <w:rPr>
          <w:sz w:val="22"/>
          <w:szCs w:val="22"/>
        </w:rPr>
        <w:t xml:space="preserve">[11] </w:t>
      </w:r>
      <w:r w:rsidRPr="003A4F17">
        <w:rPr>
          <w:sz w:val="22"/>
          <w:szCs w:val="22"/>
        </w:rPr>
        <w:t>Dimri, G., Lee, X., Basile, G., Acosta, M., Scott, G., Roskelley, C., Medrano, E., Linskens, M., Rubelj, I. and Pereira-Smith, O. (1995). A biomarker that identifies senescent human cells in culture and in aging skin in vivo. </w:t>
      </w:r>
      <w:r w:rsidRPr="003A4F17">
        <w:rPr>
          <w:i/>
          <w:iCs/>
          <w:sz w:val="22"/>
          <w:szCs w:val="22"/>
        </w:rPr>
        <w:t>Proceedings of the National Academy of Sciences</w:t>
      </w:r>
      <w:r w:rsidRPr="003A4F17">
        <w:rPr>
          <w:sz w:val="22"/>
          <w:szCs w:val="22"/>
        </w:rPr>
        <w:t>, 92(20), pp.9363-9367.</w:t>
      </w:r>
    </w:p>
    <w:p w14:paraId="3CF6FDD0" w14:textId="77777777" w:rsidR="008614D1" w:rsidRPr="003A4F17" w:rsidRDefault="008614D1" w:rsidP="008614D1">
      <w:pPr>
        <w:spacing w:after="180"/>
        <w:ind w:left="450" w:hanging="450"/>
        <w:rPr>
          <w:sz w:val="22"/>
          <w:szCs w:val="22"/>
        </w:rPr>
      </w:pPr>
      <w:r w:rsidRPr="006434DA">
        <w:rPr>
          <w:sz w:val="22"/>
          <w:szCs w:val="22"/>
        </w:rPr>
        <w:t xml:space="preserve">[12] </w:t>
      </w:r>
      <w:r w:rsidRPr="003A4F17">
        <w:rPr>
          <w:sz w:val="22"/>
          <w:szCs w:val="22"/>
        </w:rPr>
        <w:t>Wang, C., Jurk, D., Maddick, M., Nelson, G., Martin-Ruiz, C. and Von Zglinicki, T. (2009). DNA damage response and cellular senescence in tissues of aging mice. </w:t>
      </w:r>
      <w:r w:rsidRPr="003A4F17">
        <w:rPr>
          <w:i/>
          <w:iCs/>
          <w:sz w:val="22"/>
          <w:szCs w:val="22"/>
        </w:rPr>
        <w:t>Aging Cell</w:t>
      </w:r>
      <w:r w:rsidRPr="003A4F17">
        <w:rPr>
          <w:sz w:val="22"/>
          <w:szCs w:val="22"/>
        </w:rPr>
        <w:t>, 8(3), pp.311-323.</w:t>
      </w:r>
    </w:p>
    <w:p w14:paraId="6A73EA6E" w14:textId="77777777" w:rsidR="008614D1" w:rsidRPr="006434DA" w:rsidRDefault="008614D1" w:rsidP="008614D1">
      <w:pPr>
        <w:spacing w:after="180"/>
        <w:ind w:left="450" w:hanging="450"/>
        <w:rPr>
          <w:sz w:val="22"/>
          <w:szCs w:val="22"/>
        </w:rPr>
      </w:pPr>
      <w:r w:rsidRPr="006434DA">
        <w:rPr>
          <w:sz w:val="22"/>
          <w:szCs w:val="22"/>
        </w:rPr>
        <w:t xml:space="preserve">[13] </w:t>
      </w:r>
      <w:r w:rsidRPr="003A4F17">
        <w:rPr>
          <w:sz w:val="22"/>
          <w:szCs w:val="22"/>
        </w:rPr>
        <w:t>Herbig, U. (2006). Cellular Senescence in Aging Primates. </w:t>
      </w:r>
      <w:r w:rsidRPr="003A4F17">
        <w:rPr>
          <w:i/>
          <w:iCs/>
          <w:sz w:val="22"/>
          <w:szCs w:val="22"/>
        </w:rPr>
        <w:t>Science</w:t>
      </w:r>
      <w:r w:rsidRPr="003A4F17">
        <w:rPr>
          <w:sz w:val="22"/>
          <w:szCs w:val="22"/>
        </w:rPr>
        <w:t>, 311(5765), pp.1257-1257.</w:t>
      </w:r>
    </w:p>
    <w:p w14:paraId="0F21DA8B" w14:textId="61118917" w:rsidR="008614D1" w:rsidRDefault="008614D1" w:rsidP="004C435A">
      <w:pPr>
        <w:spacing w:after="180"/>
        <w:ind w:left="450" w:hanging="450"/>
        <w:rPr>
          <w:sz w:val="22"/>
        </w:rPr>
      </w:pPr>
      <w:r w:rsidRPr="006434DA">
        <w:rPr>
          <w:sz w:val="22"/>
        </w:rPr>
        <w:t>[14] Warboys, C., de Luca, A., Amini, N., Luong, L., Duckles, H., Hsiao, S., White, A., Biswas, S., Khamis, R., Chong, C., Cheung, W., Sherwin, S., Bennett, M., Gil, J., Mason, J., Haskard, D. and Evans, P. (2014). Disturbed Flow Promotes Endothelial Senescence via a p53-Dependent Pathway. </w:t>
      </w:r>
      <w:r w:rsidRPr="006434DA">
        <w:rPr>
          <w:i/>
          <w:iCs/>
          <w:sz w:val="22"/>
        </w:rPr>
        <w:t>Arteriosclerosis, Thrombosis, and Vascular Biology</w:t>
      </w:r>
      <w:r w:rsidRPr="006434DA">
        <w:rPr>
          <w:sz w:val="22"/>
        </w:rPr>
        <w:t>, [online] 34(5), pp.985-995. Available at: http://atvb.ahajournals.org/content/suppl/2014/03/20/ATVBAHA.114.303415.DC1.html [Accessed 26 Nov. 2017].</w:t>
      </w:r>
    </w:p>
    <w:p w14:paraId="12F28115" w14:textId="77777777" w:rsidR="009D5199" w:rsidRPr="006434DA" w:rsidRDefault="009D5199" w:rsidP="004C435A">
      <w:pPr>
        <w:spacing w:after="180"/>
        <w:ind w:left="450" w:hanging="450"/>
        <w:rPr>
          <w:sz w:val="22"/>
        </w:rPr>
      </w:pPr>
    </w:p>
    <w:p w14:paraId="20C9C0DE" w14:textId="77777777" w:rsidR="008614D1" w:rsidRPr="006434DA" w:rsidRDefault="008614D1" w:rsidP="008614D1">
      <w:pPr>
        <w:spacing w:after="180"/>
        <w:ind w:left="450" w:hanging="450"/>
        <w:rPr>
          <w:sz w:val="22"/>
        </w:rPr>
      </w:pPr>
      <w:r w:rsidRPr="006434DA">
        <w:rPr>
          <w:sz w:val="22"/>
        </w:rPr>
        <w:lastRenderedPageBreak/>
        <w:t>[15] Chaudhury, H., Zakkar, M., Boyle, J., Cuhlmann, S., van der Heiden, K., Luong, L., Davis, J., Platt, A., Mason, J., Krams, R., Haskard, D., Clark, A. and Evans, P. (2010). c-Jun N-Terminal Kinase Primes Endothelial Cells at Atheroprone Sites for Apoptosis. </w:t>
      </w:r>
      <w:r w:rsidRPr="006434DA">
        <w:rPr>
          <w:i/>
          <w:iCs/>
          <w:sz w:val="22"/>
        </w:rPr>
        <w:t>Arteriosclerosis, Thrombosis, and Vascular Biology</w:t>
      </w:r>
      <w:r w:rsidRPr="006434DA">
        <w:rPr>
          <w:sz w:val="22"/>
        </w:rPr>
        <w:t>, [online] 30(3), pp.546-553. Available at: http://atvb.ahajournals.org/cgi/content/full/30/3/546 [Accessed 20 Nov. 2017].</w:t>
      </w:r>
    </w:p>
    <w:p w14:paraId="76F8CB3A" w14:textId="77777777" w:rsidR="008614D1" w:rsidRPr="006434DA" w:rsidRDefault="008614D1" w:rsidP="008614D1">
      <w:pPr>
        <w:spacing w:after="180"/>
        <w:ind w:left="450" w:hanging="450"/>
        <w:rPr>
          <w:sz w:val="22"/>
        </w:rPr>
      </w:pPr>
      <w:r w:rsidRPr="006434DA">
        <w:rPr>
          <w:sz w:val="22"/>
        </w:rPr>
        <w:t>[16] Gerrity, R., Richardson, M., Somer, J., Bell, F. and Schwartz, C. (1977). Endothelial cell morphology in areas of in vivo Evans blue uptake in aorta of young pigs. </w:t>
      </w:r>
      <w:r w:rsidRPr="006434DA">
        <w:rPr>
          <w:i/>
          <w:iCs/>
          <w:sz w:val="22"/>
        </w:rPr>
        <w:t>Am J Path</w:t>
      </w:r>
      <w:r w:rsidRPr="006434DA">
        <w:rPr>
          <w:sz w:val="22"/>
        </w:rPr>
        <w:t>, (89), pp.313-335.</w:t>
      </w:r>
    </w:p>
    <w:p w14:paraId="41997452" w14:textId="77777777" w:rsidR="008614D1" w:rsidRPr="006434DA" w:rsidRDefault="008614D1" w:rsidP="008614D1">
      <w:pPr>
        <w:spacing w:after="180"/>
        <w:ind w:left="450" w:hanging="450"/>
        <w:rPr>
          <w:sz w:val="22"/>
        </w:rPr>
      </w:pPr>
      <w:r w:rsidRPr="006434DA">
        <w:rPr>
          <w:sz w:val="22"/>
        </w:rPr>
        <w:t>[17] Hansson, G., Chao, S., Schwartz, S. and Reidy, M. (1985). Aortic endothelial cell death and replication in normal and lipopolysaccharide-treated rats. </w:t>
      </w:r>
      <w:r w:rsidRPr="006434DA">
        <w:rPr>
          <w:i/>
          <w:iCs/>
          <w:sz w:val="22"/>
        </w:rPr>
        <w:t>Am J Pathol</w:t>
      </w:r>
      <w:r w:rsidRPr="006434DA">
        <w:rPr>
          <w:sz w:val="22"/>
        </w:rPr>
        <w:t>, (121), pp.123-127.</w:t>
      </w:r>
    </w:p>
    <w:p w14:paraId="37103832" w14:textId="77777777" w:rsidR="008614D1" w:rsidRPr="006434DA" w:rsidRDefault="008614D1" w:rsidP="008614D1">
      <w:pPr>
        <w:spacing w:after="180"/>
        <w:ind w:left="450" w:hanging="450"/>
        <w:rPr>
          <w:sz w:val="22"/>
        </w:rPr>
      </w:pPr>
      <w:r w:rsidRPr="006434DA">
        <w:rPr>
          <w:sz w:val="22"/>
        </w:rPr>
        <w:t>[18] Hu, Y., Foteinos, G., Xiao, Q. and Xu, Q. (2008). RAPID ENDOTHELIAL TURNOVER IN ATHEROSCLEROSIS-PRONE AREAS COINCIDES WITH STEM CELL REPAIR IN APOE-DEFICIENT MICE. </w:t>
      </w:r>
      <w:r w:rsidRPr="006434DA">
        <w:rPr>
          <w:i/>
          <w:iCs/>
          <w:sz w:val="22"/>
        </w:rPr>
        <w:t>Atherosclerosis</w:t>
      </w:r>
      <w:r w:rsidRPr="006434DA">
        <w:rPr>
          <w:sz w:val="22"/>
        </w:rPr>
        <w:t>, 199(2), p.467.</w:t>
      </w:r>
    </w:p>
    <w:p w14:paraId="044897CE" w14:textId="77777777" w:rsidR="008614D1" w:rsidRPr="006434DA" w:rsidRDefault="008614D1" w:rsidP="008614D1">
      <w:pPr>
        <w:rPr>
          <w:rFonts w:eastAsia="Times New Roman"/>
          <w:i/>
          <w:iCs/>
          <w:sz w:val="22"/>
          <w:shd w:val="clear" w:color="auto" w:fill="FFFFFF"/>
        </w:rPr>
      </w:pPr>
      <w:r w:rsidRPr="006434DA">
        <w:rPr>
          <w:sz w:val="22"/>
        </w:rPr>
        <w:t xml:space="preserve">[19] </w:t>
      </w:r>
      <w:r w:rsidRPr="006434DA">
        <w:rPr>
          <w:rFonts w:eastAsia="Times New Roman"/>
          <w:sz w:val="22"/>
          <w:shd w:val="clear" w:color="auto" w:fill="FFFFFF"/>
        </w:rPr>
        <w:t>Pavelka, J., Tel, G. and Bartosek, M. (2000). </w:t>
      </w:r>
      <w:r w:rsidRPr="006434DA">
        <w:rPr>
          <w:rFonts w:eastAsia="Times New Roman"/>
          <w:i/>
          <w:iCs/>
          <w:sz w:val="22"/>
          <w:shd w:val="clear" w:color="auto" w:fill="FFFFFF"/>
        </w:rPr>
        <w:t xml:space="preserve">SOFSEM'99 - Theory and Practice of </w:t>
      </w:r>
    </w:p>
    <w:p w14:paraId="6FF471CE" w14:textId="77777777" w:rsidR="008614D1" w:rsidRPr="006434DA" w:rsidRDefault="008614D1" w:rsidP="008614D1">
      <w:pPr>
        <w:rPr>
          <w:rFonts w:eastAsia="Times New Roman"/>
          <w:sz w:val="22"/>
        </w:rPr>
      </w:pPr>
      <w:r w:rsidRPr="006434DA">
        <w:rPr>
          <w:rFonts w:eastAsia="Times New Roman"/>
          <w:i/>
          <w:iCs/>
          <w:sz w:val="22"/>
          <w:shd w:val="clear" w:color="auto" w:fill="FFFFFF"/>
        </w:rPr>
        <w:t xml:space="preserve">        Informatics</w:t>
      </w:r>
      <w:r w:rsidRPr="006434DA">
        <w:rPr>
          <w:rFonts w:eastAsia="Times New Roman"/>
          <w:sz w:val="22"/>
          <w:shd w:val="clear" w:color="auto" w:fill="FFFFFF"/>
        </w:rPr>
        <w:t>. New York: Springer.</w:t>
      </w:r>
    </w:p>
    <w:p w14:paraId="0FBEDFFA" w14:textId="77777777" w:rsidR="008614D1" w:rsidRPr="006434DA" w:rsidRDefault="008614D1" w:rsidP="008614D1">
      <w:pPr>
        <w:tabs>
          <w:tab w:val="left" w:pos="1460"/>
        </w:tabs>
        <w:rPr>
          <w:sz w:val="22"/>
        </w:rPr>
      </w:pPr>
    </w:p>
    <w:p w14:paraId="28A34247" w14:textId="77777777" w:rsidR="008614D1" w:rsidRPr="006434DA" w:rsidRDefault="008614D1" w:rsidP="008614D1">
      <w:pPr>
        <w:rPr>
          <w:rFonts w:eastAsia="Times New Roman"/>
          <w:sz w:val="22"/>
          <w:shd w:val="clear" w:color="auto" w:fill="FFFFFF"/>
        </w:rPr>
      </w:pPr>
      <w:r w:rsidRPr="006434DA">
        <w:rPr>
          <w:sz w:val="22"/>
        </w:rPr>
        <w:t xml:space="preserve">[20] </w:t>
      </w:r>
      <w:r w:rsidRPr="006434DA">
        <w:rPr>
          <w:rFonts w:eastAsia="Times New Roman"/>
          <w:sz w:val="22"/>
          <w:shd w:val="clear" w:color="auto" w:fill="FFFFFF"/>
        </w:rPr>
        <w:t xml:space="preserve">Walker, D., Hill, G., Wood, S., Smallwood, R. and Southgate, J. (2004). Agent-Based </w:t>
      </w:r>
    </w:p>
    <w:p w14:paraId="1A326A13" w14:textId="77777777" w:rsidR="008614D1" w:rsidRPr="006434DA" w:rsidRDefault="008614D1" w:rsidP="008614D1">
      <w:pPr>
        <w:rPr>
          <w:rFonts w:eastAsia="Times New Roman"/>
          <w:i/>
          <w:iCs/>
          <w:sz w:val="22"/>
          <w:shd w:val="clear" w:color="auto" w:fill="FFFFFF"/>
        </w:rPr>
      </w:pPr>
      <w:r w:rsidRPr="006434DA">
        <w:rPr>
          <w:rFonts w:eastAsia="Times New Roman"/>
          <w:sz w:val="22"/>
          <w:shd w:val="clear" w:color="auto" w:fill="FFFFFF"/>
        </w:rPr>
        <w:t xml:space="preserve">        Computational Modeling of Wounded Epithelial Cell Monolayers. </w:t>
      </w:r>
      <w:r w:rsidRPr="006434DA">
        <w:rPr>
          <w:rFonts w:eastAsia="Times New Roman"/>
          <w:i/>
          <w:iCs/>
          <w:sz w:val="22"/>
          <w:shd w:val="clear" w:color="auto" w:fill="FFFFFF"/>
        </w:rPr>
        <w:t xml:space="preserve">IEEE Transactions </w:t>
      </w:r>
    </w:p>
    <w:p w14:paraId="1B1C0AEF" w14:textId="77777777" w:rsidR="008614D1" w:rsidRPr="006434DA" w:rsidRDefault="008614D1" w:rsidP="008614D1">
      <w:pPr>
        <w:rPr>
          <w:rFonts w:eastAsia="Times New Roman"/>
          <w:sz w:val="22"/>
        </w:rPr>
      </w:pPr>
      <w:r w:rsidRPr="006434DA">
        <w:rPr>
          <w:rFonts w:eastAsia="Times New Roman"/>
          <w:i/>
          <w:iCs/>
          <w:sz w:val="22"/>
          <w:shd w:val="clear" w:color="auto" w:fill="FFFFFF"/>
        </w:rPr>
        <w:t xml:space="preserve">        on Nanobioscience</w:t>
      </w:r>
      <w:r w:rsidRPr="006434DA">
        <w:rPr>
          <w:rFonts w:eastAsia="Times New Roman"/>
          <w:sz w:val="22"/>
          <w:shd w:val="clear" w:color="auto" w:fill="FFFFFF"/>
        </w:rPr>
        <w:t>, 3(3), pp.153-163.</w:t>
      </w:r>
    </w:p>
    <w:p w14:paraId="1DDC36DD" w14:textId="77777777" w:rsidR="008614D1" w:rsidRPr="006434DA" w:rsidRDefault="008614D1" w:rsidP="008614D1">
      <w:pPr>
        <w:tabs>
          <w:tab w:val="left" w:pos="1460"/>
        </w:tabs>
        <w:rPr>
          <w:sz w:val="22"/>
        </w:rPr>
      </w:pPr>
    </w:p>
    <w:p w14:paraId="24316D11" w14:textId="77777777" w:rsidR="008614D1" w:rsidRPr="006434DA" w:rsidRDefault="008614D1" w:rsidP="008614D1">
      <w:pPr>
        <w:rPr>
          <w:rFonts w:eastAsia="Times New Roman"/>
          <w:i/>
          <w:iCs/>
          <w:sz w:val="22"/>
          <w:shd w:val="clear" w:color="auto" w:fill="FFFFFF"/>
        </w:rPr>
      </w:pPr>
      <w:r w:rsidRPr="006434DA">
        <w:rPr>
          <w:sz w:val="22"/>
        </w:rPr>
        <w:t xml:space="preserve">[21] </w:t>
      </w:r>
      <w:r w:rsidRPr="006434DA">
        <w:rPr>
          <w:rFonts w:eastAsia="Times New Roman"/>
          <w:sz w:val="22"/>
          <w:shd w:val="clear" w:color="auto" w:fill="FFFFFF"/>
        </w:rPr>
        <w:t>Docs.python.org. (2017). </w:t>
      </w:r>
      <w:r w:rsidRPr="006434DA">
        <w:rPr>
          <w:rFonts w:eastAsia="Times New Roman"/>
          <w:i/>
          <w:iCs/>
          <w:sz w:val="22"/>
          <w:shd w:val="clear" w:color="auto" w:fill="FFFFFF"/>
        </w:rPr>
        <w:t xml:space="preserve">1. Extending Python with C or C++ — Python 3.6.3 </w:t>
      </w:r>
    </w:p>
    <w:p w14:paraId="1731E22C" w14:textId="77777777" w:rsidR="008614D1" w:rsidRPr="006434DA" w:rsidRDefault="008614D1" w:rsidP="008614D1">
      <w:pPr>
        <w:rPr>
          <w:rFonts w:eastAsia="Times New Roman"/>
          <w:sz w:val="22"/>
          <w:shd w:val="clear" w:color="auto" w:fill="FFFFFF"/>
        </w:rPr>
      </w:pPr>
      <w:r w:rsidRPr="006434DA">
        <w:rPr>
          <w:rFonts w:eastAsia="Times New Roman"/>
          <w:i/>
          <w:iCs/>
          <w:sz w:val="22"/>
          <w:shd w:val="clear" w:color="auto" w:fill="FFFFFF"/>
        </w:rPr>
        <w:t xml:space="preserve">        documentation</w:t>
      </w:r>
      <w:r w:rsidRPr="006434DA">
        <w:rPr>
          <w:rFonts w:eastAsia="Times New Roman"/>
          <w:sz w:val="22"/>
          <w:shd w:val="clear" w:color="auto" w:fill="FFFFFF"/>
        </w:rPr>
        <w:t xml:space="preserve">. [online] Available at: </w:t>
      </w:r>
    </w:p>
    <w:p w14:paraId="6FBE5FEA"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https://docs.python.org/3/extending/extending.html [Accessed 3 Dec. 2017].</w:t>
      </w:r>
    </w:p>
    <w:p w14:paraId="75727B1B" w14:textId="77777777" w:rsidR="008614D1" w:rsidRPr="006434DA" w:rsidRDefault="008614D1" w:rsidP="008614D1">
      <w:pPr>
        <w:rPr>
          <w:rFonts w:eastAsia="Times New Roman"/>
          <w:sz w:val="22"/>
        </w:rPr>
      </w:pPr>
    </w:p>
    <w:p w14:paraId="43E9B89D" w14:textId="77777777" w:rsidR="008614D1" w:rsidRPr="006434DA" w:rsidRDefault="008614D1" w:rsidP="008614D1">
      <w:pPr>
        <w:spacing w:after="180"/>
        <w:ind w:left="450" w:hanging="450"/>
        <w:rPr>
          <w:sz w:val="22"/>
          <w:szCs w:val="22"/>
        </w:rPr>
      </w:pPr>
      <w:r w:rsidRPr="006434DA">
        <w:rPr>
          <w:sz w:val="22"/>
          <w:szCs w:val="22"/>
        </w:rPr>
        <w:t xml:space="preserve">[22] </w:t>
      </w:r>
      <w:r w:rsidRPr="003A4F17">
        <w:rPr>
          <w:sz w:val="22"/>
          <w:szCs w:val="22"/>
        </w:rPr>
        <w:t>Walker, D., Southgate, J., Hill, G., Holcombe, M., Hose, D., Wood, S., Mac Neil, S. and Smallwood, R. (2004). The epitheliome: agent-based modelling of the social behaviour of cells. </w:t>
      </w:r>
      <w:r w:rsidRPr="003A4F17">
        <w:rPr>
          <w:i/>
          <w:iCs/>
          <w:sz w:val="22"/>
          <w:szCs w:val="22"/>
        </w:rPr>
        <w:t>Biosystems</w:t>
      </w:r>
      <w:r w:rsidRPr="003A4F17">
        <w:rPr>
          <w:sz w:val="22"/>
          <w:szCs w:val="22"/>
        </w:rPr>
        <w:t>, 76(1-3), pp.89-100.</w:t>
      </w:r>
    </w:p>
    <w:p w14:paraId="785C37F9" w14:textId="77777777" w:rsidR="008614D1" w:rsidRPr="003A4F17" w:rsidRDefault="008614D1" w:rsidP="008614D1">
      <w:pPr>
        <w:spacing w:after="180"/>
        <w:ind w:left="450" w:hanging="450"/>
        <w:rPr>
          <w:sz w:val="22"/>
          <w:szCs w:val="22"/>
        </w:rPr>
      </w:pPr>
      <w:r w:rsidRPr="006434DA">
        <w:rPr>
          <w:sz w:val="22"/>
          <w:szCs w:val="22"/>
        </w:rPr>
        <w:t xml:space="preserve">[23] </w:t>
      </w:r>
      <w:r w:rsidRPr="003A4F17">
        <w:rPr>
          <w:sz w:val="22"/>
          <w:szCs w:val="22"/>
        </w:rPr>
        <w:t>Michaelis, U. (2014). Mechanisms of endothelial cell migration. </w:t>
      </w:r>
      <w:r w:rsidRPr="003A4F17">
        <w:rPr>
          <w:i/>
          <w:iCs/>
          <w:sz w:val="22"/>
          <w:szCs w:val="22"/>
        </w:rPr>
        <w:t>Cellular and Molecular Life Sciences</w:t>
      </w:r>
      <w:r w:rsidRPr="003A4F17">
        <w:rPr>
          <w:sz w:val="22"/>
          <w:szCs w:val="22"/>
        </w:rPr>
        <w:t>, 71(21), pp.4131-4148.</w:t>
      </w:r>
    </w:p>
    <w:p w14:paraId="04DC3C9A" w14:textId="77777777" w:rsidR="008614D1" w:rsidRPr="003A4F17" w:rsidRDefault="008614D1" w:rsidP="008614D1">
      <w:pPr>
        <w:spacing w:after="180"/>
        <w:ind w:left="450" w:hanging="450"/>
        <w:rPr>
          <w:sz w:val="22"/>
          <w:szCs w:val="22"/>
        </w:rPr>
      </w:pPr>
      <w:r w:rsidRPr="006434DA">
        <w:rPr>
          <w:sz w:val="22"/>
          <w:szCs w:val="22"/>
        </w:rPr>
        <w:t xml:space="preserve">[24] </w:t>
      </w:r>
      <w:r w:rsidRPr="003A4F17">
        <w:rPr>
          <w:sz w:val="22"/>
          <w:szCs w:val="22"/>
        </w:rPr>
        <w:t>Gail, M. and Boone, C. (1970). The Locomotion of Mouse Fibroblasts in Tissue Culture. </w:t>
      </w:r>
      <w:r w:rsidRPr="003A4F17">
        <w:rPr>
          <w:i/>
          <w:iCs/>
          <w:sz w:val="22"/>
          <w:szCs w:val="22"/>
        </w:rPr>
        <w:t>Biophysical Journal</w:t>
      </w:r>
      <w:r w:rsidRPr="003A4F17">
        <w:rPr>
          <w:sz w:val="22"/>
          <w:szCs w:val="22"/>
        </w:rPr>
        <w:t>, 10(10), pp.980-993.</w:t>
      </w:r>
    </w:p>
    <w:p w14:paraId="100D9E37" w14:textId="77777777" w:rsidR="008614D1" w:rsidRPr="006434DA" w:rsidRDefault="008614D1" w:rsidP="008614D1">
      <w:pPr>
        <w:spacing w:after="180"/>
        <w:ind w:left="450" w:hanging="450"/>
        <w:rPr>
          <w:sz w:val="22"/>
          <w:szCs w:val="22"/>
        </w:rPr>
      </w:pPr>
      <w:r w:rsidRPr="006434DA">
        <w:rPr>
          <w:sz w:val="22"/>
          <w:szCs w:val="22"/>
        </w:rPr>
        <w:t xml:space="preserve">[25] </w:t>
      </w:r>
      <w:r w:rsidRPr="003A4F17">
        <w:rPr>
          <w:sz w:val="22"/>
          <w:szCs w:val="22"/>
        </w:rPr>
        <w:t>Seluanov, A., Hine, C., Azpurua, J., Feigenson, M., Bozzella, M., Mao, Z., Catania, K. and Gorbunova, V. (2009). Hypersensitivity to contact inhibition provides a clue to cancer resistance of naked mole-rat. </w:t>
      </w:r>
      <w:r w:rsidRPr="003A4F17">
        <w:rPr>
          <w:i/>
          <w:iCs/>
          <w:sz w:val="22"/>
          <w:szCs w:val="22"/>
        </w:rPr>
        <w:t>Proceedings of the National Academy of Sciences</w:t>
      </w:r>
      <w:r w:rsidRPr="003A4F17">
        <w:rPr>
          <w:sz w:val="22"/>
          <w:szCs w:val="22"/>
        </w:rPr>
        <w:t>, 106(46), pp.19352-19357.</w:t>
      </w:r>
    </w:p>
    <w:p w14:paraId="757B5548" w14:textId="77777777" w:rsidR="008614D1" w:rsidRPr="006434DA" w:rsidRDefault="008614D1" w:rsidP="008614D1">
      <w:pPr>
        <w:rPr>
          <w:rFonts w:eastAsia="Times New Roman"/>
          <w:sz w:val="22"/>
          <w:shd w:val="clear" w:color="auto" w:fill="FFFFFF"/>
        </w:rPr>
      </w:pPr>
      <w:r w:rsidRPr="006434DA">
        <w:rPr>
          <w:sz w:val="22"/>
        </w:rPr>
        <w:t xml:space="preserve">[26] </w:t>
      </w:r>
      <w:r w:rsidRPr="006434DA">
        <w:rPr>
          <w:rFonts w:eastAsia="Times New Roman"/>
          <w:sz w:val="22"/>
          <w:shd w:val="clear" w:color="auto" w:fill="FFFFFF"/>
        </w:rPr>
        <w:t xml:space="preserve">Salk, D., Bryant, E., Au, K., Hoehn, H. and Martin, G. (1981). Systematic growth </w:t>
      </w:r>
    </w:p>
    <w:p w14:paraId="178398EE"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studies, cocultivation, and cell hybridization studies of Werner syndrome cultured skin </w:t>
      </w:r>
    </w:p>
    <w:p w14:paraId="2E8E99FC"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fibroblasts. </w:t>
      </w:r>
      <w:r w:rsidRPr="006434DA">
        <w:rPr>
          <w:rFonts w:eastAsia="Times New Roman"/>
          <w:i/>
          <w:iCs/>
          <w:sz w:val="22"/>
          <w:shd w:val="clear" w:color="auto" w:fill="FFFFFF"/>
        </w:rPr>
        <w:t>Human Genetics</w:t>
      </w:r>
      <w:r w:rsidRPr="006434DA">
        <w:rPr>
          <w:rFonts w:eastAsia="Times New Roman"/>
          <w:sz w:val="22"/>
          <w:shd w:val="clear" w:color="auto" w:fill="FFFFFF"/>
        </w:rPr>
        <w:t>, 58(3), pp.310-316.</w:t>
      </w:r>
    </w:p>
    <w:p w14:paraId="2FB622E1" w14:textId="77777777" w:rsidR="008614D1" w:rsidRDefault="008614D1" w:rsidP="008614D1">
      <w:pPr>
        <w:rPr>
          <w:rFonts w:eastAsia="Times New Roman"/>
          <w:sz w:val="22"/>
        </w:rPr>
      </w:pPr>
    </w:p>
    <w:p w14:paraId="16A5FB0A" w14:textId="04DC9A8C" w:rsidR="00F34CFB" w:rsidRDefault="00F34CFB" w:rsidP="00F34CFB">
      <w:pPr>
        <w:rPr>
          <w:rFonts w:eastAsia="Times New Roman"/>
          <w:i/>
          <w:iCs/>
          <w:color w:val="222222"/>
          <w:sz w:val="21"/>
          <w:szCs w:val="20"/>
          <w:shd w:val="clear" w:color="auto" w:fill="FFFFFF"/>
        </w:rPr>
      </w:pPr>
      <w:r>
        <w:rPr>
          <w:rFonts w:eastAsia="Times New Roman"/>
          <w:color w:val="222222"/>
          <w:sz w:val="21"/>
          <w:szCs w:val="20"/>
          <w:shd w:val="clear" w:color="auto" w:fill="FFFFFF"/>
        </w:rPr>
        <w:t>[</w:t>
      </w:r>
      <w:r w:rsidRPr="00F34CFB">
        <w:rPr>
          <w:rFonts w:eastAsia="Times New Roman"/>
          <w:color w:val="222222"/>
          <w:sz w:val="22"/>
          <w:szCs w:val="20"/>
          <w:shd w:val="clear" w:color="auto" w:fill="FFFFFF"/>
        </w:rPr>
        <w:t>27</w:t>
      </w:r>
      <w:r>
        <w:rPr>
          <w:rFonts w:eastAsia="Times New Roman"/>
          <w:color w:val="222222"/>
          <w:sz w:val="21"/>
          <w:szCs w:val="20"/>
          <w:shd w:val="clear" w:color="auto" w:fill="FFFFFF"/>
        </w:rPr>
        <w:t xml:space="preserve">] </w:t>
      </w:r>
      <w:r w:rsidRPr="00F34CFB">
        <w:rPr>
          <w:rFonts w:eastAsia="Times New Roman"/>
          <w:color w:val="222222"/>
          <w:sz w:val="21"/>
          <w:szCs w:val="20"/>
          <w:shd w:val="clear" w:color="auto" w:fill="FFFFFF"/>
        </w:rPr>
        <w:t>Klügl, F., 2008, March. A validation methodology for agent-based simulations. In </w:t>
      </w:r>
      <w:r w:rsidRPr="00F34CFB">
        <w:rPr>
          <w:rFonts w:eastAsia="Times New Roman"/>
          <w:i/>
          <w:iCs/>
          <w:color w:val="222222"/>
          <w:sz w:val="21"/>
          <w:szCs w:val="20"/>
          <w:shd w:val="clear" w:color="auto" w:fill="FFFFFF"/>
        </w:rPr>
        <w:t xml:space="preserve">Proceedings of the </w:t>
      </w:r>
      <w:r>
        <w:rPr>
          <w:rFonts w:eastAsia="Times New Roman"/>
          <w:i/>
          <w:iCs/>
          <w:color w:val="222222"/>
          <w:sz w:val="21"/>
          <w:szCs w:val="20"/>
          <w:shd w:val="clear" w:color="auto" w:fill="FFFFFF"/>
        </w:rPr>
        <w:t xml:space="preserve"> </w:t>
      </w:r>
    </w:p>
    <w:p w14:paraId="2BB6582F" w14:textId="1E218F54" w:rsidR="00F34CFB" w:rsidRPr="00F34CFB" w:rsidRDefault="00F34CFB" w:rsidP="00F34CFB">
      <w:pPr>
        <w:ind w:firstLine="450"/>
        <w:rPr>
          <w:rFonts w:eastAsia="Times New Roman"/>
        </w:rPr>
      </w:pPr>
      <w:r w:rsidRPr="00F34CFB">
        <w:rPr>
          <w:rFonts w:eastAsia="Times New Roman"/>
          <w:i/>
          <w:iCs/>
          <w:color w:val="222222"/>
          <w:sz w:val="21"/>
          <w:szCs w:val="20"/>
          <w:shd w:val="clear" w:color="auto" w:fill="FFFFFF"/>
        </w:rPr>
        <w:t>2008 ACM symposium on Applied computing</w:t>
      </w:r>
      <w:r w:rsidRPr="00F34CFB">
        <w:rPr>
          <w:rFonts w:eastAsia="Times New Roman"/>
          <w:color w:val="222222"/>
          <w:sz w:val="21"/>
          <w:szCs w:val="20"/>
          <w:shd w:val="clear" w:color="auto" w:fill="FFFFFF"/>
        </w:rPr>
        <w:t> (pp. 39-43). ACM.</w:t>
      </w:r>
    </w:p>
    <w:p w14:paraId="0D61BC66" w14:textId="77777777" w:rsidR="00F34CFB" w:rsidRPr="006434DA" w:rsidRDefault="00F34CFB" w:rsidP="008614D1">
      <w:pPr>
        <w:rPr>
          <w:rFonts w:eastAsia="Times New Roman"/>
          <w:sz w:val="22"/>
        </w:rPr>
      </w:pPr>
    </w:p>
    <w:p w14:paraId="7964CC67" w14:textId="57550937" w:rsidR="008614D1" w:rsidRPr="003A4F17" w:rsidRDefault="00F34CFB" w:rsidP="008614D1">
      <w:pPr>
        <w:spacing w:after="180"/>
        <w:ind w:left="450" w:hanging="450"/>
        <w:rPr>
          <w:sz w:val="22"/>
          <w:szCs w:val="22"/>
        </w:rPr>
      </w:pPr>
      <w:r>
        <w:rPr>
          <w:sz w:val="22"/>
          <w:szCs w:val="22"/>
        </w:rPr>
        <w:t>[28</w:t>
      </w:r>
      <w:r w:rsidR="008614D1" w:rsidRPr="006434DA">
        <w:rPr>
          <w:sz w:val="22"/>
          <w:szCs w:val="22"/>
        </w:rPr>
        <w:t xml:space="preserve">] </w:t>
      </w:r>
      <w:r w:rsidR="008614D1" w:rsidRPr="003A4F17">
        <w:rPr>
          <w:sz w:val="22"/>
          <w:szCs w:val="22"/>
        </w:rPr>
        <w:t>Jonkman, J., Cathcart, J., Xu, F., Bartolini, M., Amon, J., Stevens, K. and Colarusso, P. (2014). An introduction to the wound healing assay using live-cell microscopy. </w:t>
      </w:r>
      <w:r w:rsidR="008614D1" w:rsidRPr="003A4F17">
        <w:rPr>
          <w:i/>
          <w:iCs/>
          <w:sz w:val="22"/>
          <w:szCs w:val="22"/>
        </w:rPr>
        <w:t>Cell Adhesion &amp; Migration</w:t>
      </w:r>
      <w:r w:rsidR="008614D1" w:rsidRPr="003A4F17">
        <w:rPr>
          <w:sz w:val="22"/>
          <w:szCs w:val="22"/>
        </w:rPr>
        <w:t>, 8(5), pp.440-451.</w:t>
      </w:r>
    </w:p>
    <w:p w14:paraId="2B02943D" w14:textId="266BD626" w:rsidR="008614D1" w:rsidRPr="003A4F17" w:rsidRDefault="00F34CFB" w:rsidP="008614D1">
      <w:pPr>
        <w:spacing w:after="180"/>
        <w:ind w:left="450" w:hanging="450"/>
        <w:rPr>
          <w:sz w:val="22"/>
          <w:szCs w:val="22"/>
        </w:rPr>
      </w:pPr>
      <w:r>
        <w:rPr>
          <w:sz w:val="22"/>
          <w:szCs w:val="22"/>
        </w:rPr>
        <w:t>[29</w:t>
      </w:r>
      <w:r w:rsidR="008614D1" w:rsidRPr="006434DA">
        <w:rPr>
          <w:sz w:val="22"/>
          <w:szCs w:val="22"/>
        </w:rPr>
        <w:t xml:space="preserve">] </w:t>
      </w:r>
      <w:r w:rsidR="008614D1" w:rsidRPr="003A4F17">
        <w:rPr>
          <w:sz w:val="22"/>
          <w:szCs w:val="22"/>
        </w:rPr>
        <w:t>Matsuda, M., Sawa, M., Edelhauser, H., Bartels, S., Neufeld, A. and Kenyon, K. (1985). Cellular migration and morphology in corneal endothelial wound repair. </w:t>
      </w:r>
      <w:r w:rsidR="008614D1" w:rsidRPr="003A4F17">
        <w:rPr>
          <w:i/>
          <w:iCs/>
          <w:sz w:val="22"/>
          <w:szCs w:val="22"/>
        </w:rPr>
        <w:t>Invest. Ophthalmol. Vis. Sci.</w:t>
      </w:r>
      <w:r w:rsidR="008614D1" w:rsidRPr="003A4F17">
        <w:rPr>
          <w:sz w:val="22"/>
          <w:szCs w:val="22"/>
        </w:rPr>
        <w:t>, 26(4), pp.443-449.</w:t>
      </w:r>
    </w:p>
    <w:p w14:paraId="1CFDB5B7" w14:textId="20A92D96" w:rsidR="008614D1" w:rsidRPr="003A4F17" w:rsidRDefault="00F34CFB" w:rsidP="008614D1">
      <w:pPr>
        <w:spacing w:after="180"/>
        <w:ind w:left="450" w:hanging="450"/>
        <w:rPr>
          <w:sz w:val="22"/>
          <w:szCs w:val="22"/>
        </w:rPr>
      </w:pPr>
      <w:r>
        <w:rPr>
          <w:sz w:val="22"/>
          <w:szCs w:val="22"/>
        </w:rPr>
        <w:lastRenderedPageBreak/>
        <w:t>[30</w:t>
      </w:r>
      <w:r w:rsidR="008614D1" w:rsidRPr="006434DA">
        <w:rPr>
          <w:sz w:val="22"/>
          <w:szCs w:val="22"/>
        </w:rPr>
        <w:t xml:space="preserve">] </w:t>
      </w:r>
      <w:r w:rsidR="008614D1" w:rsidRPr="003A4F17">
        <w:rPr>
          <w:sz w:val="22"/>
          <w:szCs w:val="22"/>
        </w:rPr>
        <w:t>Python.org. (n.d.). </w:t>
      </w:r>
      <w:r w:rsidR="008614D1" w:rsidRPr="003A4F17">
        <w:rPr>
          <w:i/>
          <w:iCs/>
          <w:sz w:val="22"/>
          <w:szCs w:val="22"/>
        </w:rPr>
        <w:t>Comparing Python to Other Languages</w:t>
      </w:r>
      <w:r w:rsidR="008614D1" w:rsidRPr="003A4F17">
        <w:rPr>
          <w:sz w:val="22"/>
          <w:szCs w:val="22"/>
        </w:rPr>
        <w:t>. [online] Available at: https://www.python.org/doc/essays/comparisons/ [Accessed 2 Apr. 2018].</w:t>
      </w:r>
    </w:p>
    <w:p w14:paraId="4C30E0E2" w14:textId="4DFF6667" w:rsidR="008614D1" w:rsidRPr="003A4F17" w:rsidRDefault="00F34CFB" w:rsidP="008614D1">
      <w:pPr>
        <w:spacing w:after="180"/>
        <w:ind w:left="450" w:hanging="450"/>
        <w:rPr>
          <w:sz w:val="22"/>
          <w:szCs w:val="22"/>
        </w:rPr>
      </w:pPr>
      <w:r>
        <w:rPr>
          <w:sz w:val="22"/>
          <w:szCs w:val="22"/>
        </w:rPr>
        <w:t>[31</w:t>
      </w:r>
      <w:r w:rsidR="008614D1" w:rsidRPr="006434DA">
        <w:rPr>
          <w:sz w:val="22"/>
          <w:szCs w:val="22"/>
        </w:rPr>
        <w:t xml:space="preserve">] </w:t>
      </w:r>
      <w:r w:rsidR="008614D1" w:rsidRPr="003A4F17">
        <w:rPr>
          <w:sz w:val="22"/>
          <w:szCs w:val="22"/>
        </w:rPr>
        <w:t>Python.org. (2018). </w:t>
      </w:r>
      <w:r w:rsidR="008614D1" w:rsidRPr="003A4F17">
        <w:rPr>
          <w:i/>
          <w:iCs/>
          <w:sz w:val="22"/>
          <w:szCs w:val="22"/>
        </w:rPr>
        <w:t>PEP 8 -- Style Guide for Python Code</w:t>
      </w:r>
      <w:r w:rsidR="008614D1" w:rsidRPr="003A4F17">
        <w:rPr>
          <w:sz w:val="22"/>
          <w:szCs w:val="22"/>
        </w:rPr>
        <w:t>. [online] Available at: https://www.python.org/dev/peps/pep-0008/ [Accessed 2 Apr. 2018].</w:t>
      </w:r>
    </w:p>
    <w:p w14:paraId="5128A90D" w14:textId="5AEF5230" w:rsidR="00F80AF2" w:rsidRDefault="00F34CFB" w:rsidP="00F80AF2">
      <w:pPr>
        <w:spacing w:after="180"/>
        <w:ind w:left="450" w:hanging="450"/>
        <w:rPr>
          <w:sz w:val="22"/>
          <w:szCs w:val="22"/>
        </w:rPr>
      </w:pPr>
      <w:r>
        <w:rPr>
          <w:sz w:val="22"/>
          <w:szCs w:val="22"/>
        </w:rPr>
        <w:t>[32</w:t>
      </w:r>
      <w:r w:rsidR="008614D1" w:rsidRPr="006434DA">
        <w:rPr>
          <w:sz w:val="22"/>
          <w:szCs w:val="22"/>
        </w:rPr>
        <w:t xml:space="preserve">] </w:t>
      </w:r>
      <w:r w:rsidR="008614D1" w:rsidRPr="003A4F17">
        <w:rPr>
          <w:sz w:val="22"/>
          <w:szCs w:val="22"/>
        </w:rPr>
        <w:t>World Health Organization. (2018). </w:t>
      </w:r>
      <w:r w:rsidR="008614D1" w:rsidRPr="003A4F17">
        <w:rPr>
          <w:i/>
          <w:iCs/>
          <w:sz w:val="22"/>
          <w:szCs w:val="22"/>
        </w:rPr>
        <w:t>Life expectancy</w:t>
      </w:r>
      <w:r w:rsidR="008614D1" w:rsidRPr="003A4F17">
        <w:rPr>
          <w:sz w:val="22"/>
          <w:szCs w:val="22"/>
        </w:rPr>
        <w:t>. [online] Available at: http://www.who.int/gho/mortality_burden_disease/life_tables/situation_trends/en/ [Accessed 2 May 2018].</w:t>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F80AF2">
        <w:rPr>
          <w:sz w:val="22"/>
          <w:szCs w:val="22"/>
        </w:rPr>
        <w:br/>
      </w:r>
    </w:p>
    <w:p w14:paraId="29065900" w14:textId="3D6C34E2" w:rsidR="007D3EB3" w:rsidRDefault="007D3EB3" w:rsidP="00FB5184">
      <w:pPr>
        <w:pStyle w:val="Heading1"/>
      </w:pPr>
      <w:bookmarkStart w:id="265" w:name="_Toc513790673"/>
      <w:commentRangeStart w:id="266"/>
      <w:r>
        <w:lastRenderedPageBreak/>
        <w:t>Appendix</w:t>
      </w:r>
      <w:commentRangeEnd w:id="266"/>
      <w:r w:rsidR="0018231A">
        <w:rPr>
          <w:rStyle w:val="CommentReference"/>
          <w:b w:val="0"/>
          <w:bCs w:val="0"/>
          <w:kern w:val="0"/>
        </w:rPr>
        <w:commentReference w:id="266"/>
      </w:r>
      <w:bookmarkEnd w:id="265"/>
    </w:p>
    <w:p w14:paraId="57204CC8" w14:textId="79629617" w:rsidR="007D3EB3" w:rsidRPr="00FB5184" w:rsidRDefault="007D3EB3" w:rsidP="00FB5184">
      <w:pPr>
        <w:pStyle w:val="Heading2"/>
        <w:rPr>
          <w:rFonts w:ascii="Times New Roman" w:hAnsi="Times New Roman" w:cs="Times New Roman"/>
          <w:color w:val="auto"/>
        </w:rPr>
      </w:pPr>
      <w:bookmarkStart w:id="267" w:name="_Toc513790674"/>
      <w:r w:rsidRPr="007D3EB3">
        <w:rPr>
          <w:rFonts w:ascii="Times New Roman" w:hAnsi="Times New Roman" w:cs="Times New Roman"/>
          <w:color w:val="auto"/>
        </w:rPr>
        <w:t>Main Simulation Results</w:t>
      </w:r>
      <w:bookmarkEnd w:id="267"/>
    </w:p>
    <w:p w14:paraId="3C39EC89" w14:textId="77777777" w:rsidR="00FB5184" w:rsidRPr="007B235B" w:rsidRDefault="00FB5184" w:rsidP="00FB5184">
      <w:pPr>
        <w:pStyle w:val="ListParagraph"/>
        <w:ind w:left="500"/>
        <w:rPr>
          <w:rFonts w:ascii="Times New Roman" w:eastAsia="Times New Roman" w:hAnsi="Times New Roman" w:cs="Times New Roman"/>
          <w:sz w:val="22"/>
          <w:szCs w:val="22"/>
        </w:rPr>
      </w:pP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FB5184" w14:paraId="3E4B6230" w14:textId="77777777" w:rsidTr="006A418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15340FD3" w14:textId="77777777" w:rsidR="00FB5184" w:rsidRPr="004D7E1F" w:rsidRDefault="00FB5184" w:rsidP="006A4182">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094FDE9B" w14:textId="77777777" w:rsidR="00FB5184" w:rsidRPr="004D7E1F" w:rsidRDefault="00FB5184" w:rsidP="006A4182">
            <w:pPr>
              <w:jc w:val="center"/>
              <w:rPr>
                <w:rFonts w:eastAsia="Times New Roman"/>
                <w:b/>
                <w:sz w:val="22"/>
                <w:szCs w:val="22"/>
              </w:rPr>
            </w:pPr>
            <w:r w:rsidRPr="004D7E1F">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581BA8B0" w14:textId="77777777" w:rsidR="00FB5184" w:rsidRPr="004D7E1F" w:rsidRDefault="00FB5184" w:rsidP="006A4182">
            <w:pPr>
              <w:jc w:val="center"/>
              <w:rPr>
                <w:rFonts w:eastAsia="Times New Roman"/>
                <w:b/>
                <w:sz w:val="22"/>
                <w:szCs w:val="22"/>
              </w:rPr>
            </w:pPr>
            <w:r w:rsidRPr="004D7E1F">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3823539C" w14:textId="77777777" w:rsidR="00FB5184" w:rsidRPr="004D7E1F" w:rsidRDefault="00FB5184" w:rsidP="006A4182">
            <w:pPr>
              <w:jc w:val="center"/>
              <w:rPr>
                <w:rFonts w:eastAsia="Times New Roman"/>
                <w:b/>
                <w:sz w:val="22"/>
                <w:szCs w:val="22"/>
              </w:rPr>
            </w:pPr>
            <w:r w:rsidRPr="004D7E1F">
              <w:rPr>
                <w:rFonts w:eastAsia="Times New Roman"/>
                <w:b/>
                <w:sz w:val="22"/>
                <w:szCs w:val="22"/>
              </w:rPr>
              <w:t>Standard Deviation</w:t>
            </w:r>
          </w:p>
        </w:tc>
      </w:tr>
      <w:tr w:rsidR="00FB5184" w14:paraId="11976A3B" w14:textId="77777777" w:rsidTr="006A4182">
        <w:trPr>
          <w:jc w:val="center"/>
        </w:trPr>
        <w:tc>
          <w:tcPr>
            <w:tcW w:w="2040" w:type="dxa"/>
            <w:gridSpan w:val="2"/>
            <w:vMerge/>
            <w:tcBorders>
              <w:left w:val="single" w:sz="24" w:space="0" w:color="auto"/>
              <w:bottom w:val="single" w:sz="24" w:space="0" w:color="auto"/>
              <w:right w:val="single" w:sz="24" w:space="0" w:color="auto"/>
            </w:tcBorders>
            <w:vAlign w:val="center"/>
          </w:tcPr>
          <w:p w14:paraId="6D028F18" w14:textId="77777777" w:rsidR="00FB5184" w:rsidRPr="004D7E1F" w:rsidRDefault="00FB5184" w:rsidP="006A4182">
            <w:pPr>
              <w:jc w:val="center"/>
              <w:rPr>
                <w:rFonts w:eastAsia="Times New Roman"/>
                <w:b/>
                <w:sz w:val="22"/>
                <w:szCs w:val="22"/>
              </w:rPr>
            </w:pPr>
          </w:p>
        </w:tc>
        <w:tc>
          <w:tcPr>
            <w:tcW w:w="970" w:type="dxa"/>
            <w:tcBorders>
              <w:left w:val="single" w:sz="24" w:space="0" w:color="auto"/>
              <w:bottom w:val="single" w:sz="24" w:space="0" w:color="auto"/>
            </w:tcBorders>
            <w:vAlign w:val="center"/>
          </w:tcPr>
          <w:p w14:paraId="16388CC0" w14:textId="77777777" w:rsidR="00FB5184" w:rsidRPr="004D7E1F" w:rsidRDefault="00FB5184" w:rsidP="006A4182">
            <w:pPr>
              <w:jc w:val="center"/>
              <w:rPr>
                <w:rFonts w:eastAsia="Times New Roman"/>
                <w:b/>
                <w:sz w:val="22"/>
                <w:szCs w:val="22"/>
              </w:rPr>
            </w:pPr>
            <w:r w:rsidRPr="004D7E1F">
              <w:rPr>
                <w:rFonts w:eastAsia="Times New Roman"/>
                <w:b/>
                <w:sz w:val="22"/>
                <w:szCs w:val="22"/>
              </w:rPr>
              <w:t>1</w:t>
            </w:r>
          </w:p>
        </w:tc>
        <w:tc>
          <w:tcPr>
            <w:tcW w:w="920" w:type="dxa"/>
            <w:tcBorders>
              <w:bottom w:val="single" w:sz="24" w:space="0" w:color="auto"/>
            </w:tcBorders>
            <w:vAlign w:val="center"/>
          </w:tcPr>
          <w:p w14:paraId="127C4D23" w14:textId="77777777" w:rsidR="00FB5184" w:rsidRPr="004D7E1F" w:rsidRDefault="00FB5184" w:rsidP="006A4182">
            <w:pPr>
              <w:jc w:val="center"/>
              <w:rPr>
                <w:rFonts w:eastAsia="Times New Roman"/>
                <w:b/>
                <w:sz w:val="22"/>
                <w:szCs w:val="22"/>
              </w:rPr>
            </w:pPr>
            <w:r w:rsidRPr="004D7E1F">
              <w:rPr>
                <w:rFonts w:eastAsia="Times New Roman"/>
                <w:b/>
                <w:sz w:val="22"/>
                <w:szCs w:val="22"/>
              </w:rPr>
              <w:t>2</w:t>
            </w:r>
          </w:p>
        </w:tc>
        <w:tc>
          <w:tcPr>
            <w:tcW w:w="990" w:type="dxa"/>
            <w:tcBorders>
              <w:bottom w:val="single" w:sz="24" w:space="0" w:color="auto"/>
            </w:tcBorders>
            <w:vAlign w:val="center"/>
          </w:tcPr>
          <w:p w14:paraId="45A7F1B6" w14:textId="77777777" w:rsidR="00FB5184" w:rsidRPr="004D7E1F" w:rsidRDefault="00FB5184" w:rsidP="006A4182">
            <w:pPr>
              <w:jc w:val="center"/>
              <w:rPr>
                <w:rFonts w:eastAsia="Times New Roman"/>
                <w:b/>
                <w:sz w:val="22"/>
                <w:szCs w:val="22"/>
              </w:rPr>
            </w:pPr>
            <w:r w:rsidRPr="004D7E1F">
              <w:rPr>
                <w:rFonts w:eastAsia="Times New Roman"/>
                <w:b/>
                <w:sz w:val="22"/>
                <w:szCs w:val="22"/>
              </w:rPr>
              <w:t>3</w:t>
            </w:r>
          </w:p>
        </w:tc>
        <w:tc>
          <w:tcPr>
            <w:tcW w:w="900" w:type="dxa"/>
            <w:tcBorders>
              <w:bottom w:val="single" w:sz="24" w:space="0" w:color="auto"/>
            </w:tcBorders>
            <w:vAlign w:val="center"/>
          </w:tcPr>
          <w:p w14:paraId="56F09D38" w14:textId="77777777" w:rsidR="00FB5184" w:rsidRPr="004D7E1F" w:rsidRDefault="00FB5184" w:rsidP="006A4182">
            <w:pPr>
              <w:jc w:val="center"/>
              <w:rPr>
                <w:rFonts w:eastAsia="Times New Roman"/>
                <w:b/>
                <w:sz w:val="22"/>
                <w:szCs w:val="22"/>
              </w:rPr>
            </w:pPr>
            <w:r w:rsidRPr="004D7E1F">
              <w:rPr>
                <w:rFonts w:eastAsia="Times New Roman"/>
                <w:b/>
                <w:sz w:val="22"/>
                <w:szCs w:val="22"/>
              </w:rPr>
              <w:t>4</w:t>
            </w:r>
          </w:p>
        </w:tc>
        <w:tc>
          <w:tcPr>
            <w:tcW w:w="917" w:type="dxa"/>
            <w:tcBorders>
              <w:bottom w:val="single" w:sz="24" w:space="0" w:color="auto"/>
              <w:right w:val="single" w:sz="24" w:space="0" w:color="auto"/>
            </w:tcBorders>
            <w:vAlign w:val="center"/>
          </w:tcPr>
          <w:p w14:paraId="67CC5FD5" w14:textId="77777777" w:rsidR="00FB5184" w:rsidRPr="004D7E1F" w:rsidRDefault="00FB5184" w:rsidP="006A4182">
            <w:pPr>
              <w:jc w:val="center"/>
              <w:rPr>
                <w:rFonts w:eastAsia="Times New Roman"/>
                <w:b/>
                <w:sz w:val="22"/>
                <w:szCs w:val="22"/>
              </w:rPr>
            </w:pPr>
            <w:r w:rsidRPr="004D7E1F">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26855D33" w14:textId="77777777" w:rsidR="00FB5184" w:rsidRPr="004D7E1F"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655539CD" w14:textId="77777777" w:rsidR="00FB5184" w:rsidRPr="004D7E1F" w:rsidRDefault="00FB5184" w:rsidP="006A4182">
            <w:pPr>
              <w:jc w:val="center"/>
              <w:rPr>
                <w:rFonts w:eastAsia="Times New Roman"/>
                <w:b/>
                <w:sz w:val="22"/>
                <w:szCs w:val="22"/>
              </w:rPr>
            </w:pPr>
          </w:p>
        </w:tc>
      </w:tr>
      <w:tr w:rsidR="00FB5184" w14:paraId="383EECA3" w14:textId="77777777" w:rsidTr="006A4182">
        <w:trPr>
          <w:jc w:val="center"/>
        </w:trPr>
        <w:tc>
          <w:tcPr>
            <w:tcW w:w="2040" w:type="dxa"/>
            <w:gridSpan w:val="2"/>
            <w:tcBorders>
              <w:top w:val="single" w:sz="24" w:space="0" w:color="auto"/>
              <w:left w:val="single" w:sz="24" w:space="0" w:color="auto"/>
              <w:right w:val="single" w:sz="24" w:space="0" w:color="auto"/>
            </w:tcBorders>
            <w:vAlign w:val="center"/>
          </w:tcPr>
          <w:p w14:paraId="78D31D77" w14:textId="77777777" w:rsidR="00FB5184" w:rsidRPr="004D7E1F" w:rsidRDefault="00FB5184" w:rsidP="006A4182">
            <w:pPr>
              <w:jc w:val="center"/>
              <w:rPr>
                <w:rFonts w:eastAsia="Times New Roman"/>
                <w:b/>
                <w:sz w:val="22"/>
                <w:szCs w:val="22"/>
              </w:rPr>
            </w:pPr>
            <w:r w:rsidRPr="004D7E1F">
              <w:rPr>
                <w:rFonts w:eastAsia="Times New Roman"/>
                <w:b/>
                <w:sz w:val="22"/>
                <w:szCs w:val="22"/>
              </w:rPr>
              <w:t>% Senescent</w:t>
            </w:r>
          </w:p>
        </w:tc>
        <w:tc>
          <w:tcPr>
            <w:tcW w:w="970" w:type="dxa"/>
            <w:tcBorders>
              <w:top w:val="single" w:sz="24" w:space="0" w:color="auto"/>
              <w:left w:val="single" w:sz="24" w:space="0" w:color="auto"/>
            </w:tcBorders>
            <w:vAlign w:val="center"/>
          </w:tcPr>
          <w:p w14:paraId="561E5BBC"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c>
          <w:tcPr>
            <w:tcW w:w="920" w:type="dxa"/>
            <w:tcBorders>
              <w:top w:val="single" w:sz="24" w:space="0" w:color="auto"/>
            </w:tcBorders>
            <w:vAlign w:val="center"/>
          </w:tcPr>
          <w:p w14:paraId="65B21EBA"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c>
          <w:tcPr>
            <w:tcW w:w="990" w:type="dxa"/>
            <w:tcBorders>
              <w:top w:val="single" w:sz="24" w:space="0" w:color="auto"/>
            </w:tcBorders>
            <w:vAlign w:val="center"/>
          </w:tcPr>
          <w:p w14:paraId="7D51A0D4"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c>
          <w:tcPr>
            <w:tcW w:w="900" w:type="dxa"/>
            <w:tcBorders>
              <w:top w:val="single" w:sz="24" w:space="0" w:color="auto"/>
            </w:tcBorders>
            <w:vAlign w:val="center"/>
          </w:tcPr>
          <w:p w14:paraId="3F93EE5C"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c>
          <w:tcPr>
            <w:tcW w:w="917" w:type="dxa"/>
            <w:tcBorders>
              <w:top w:val="single" w:sz="24" w:space="0" w:color="auto"/>
              <w:right w:val="single" w:sz="24" w:space="0" w:color="auto"/>
            </w:tcBorders>
            <w:vAlign w:val="center"/>
          </w:tcPr>
          <w:p w14:paraId="292C1751"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c>
          <w:tcPr>
            <w:tcW w:w="1097" w:type="dxa"/>
            <w:tcBorders>
              <w:top w:val="single" w:sz="24" w:space="0" w:color="auto"/>
              <w:left w:val="single" w:sz="24" w:space="0" w:color="auto"/>
            </w:tcBorders>
            <w:vAlign w:val="center"/>
          </w:tcPr>
          <w:p w14:paraId="1B873460"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c>
          <w:tcPr>
            <w:tcW w:w="1126" w:type="dxa"/>
            <w:tcBorders>
              <w:top w:val="single" w:sz="24" w:space="0" w:color="auto"/>
              <w:right w:val="single" w:sz="24" w:space="0" w:color="auto"/>
            </w:tcBorders>
            <w:vAlign w:val="center"/>
          </w:tcPr>
          <w:p w14:paraId="2CF11853"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r>
      <w:tr w:rsidR="00FB5184" w14:paraId="44C87A35" w14:textId="77777777" w:rsidTr="006A4182">
        <w:trPr>
          <w:jc w:val="center"/>
        </w:trPr>
        <w:tc>
          <w:tcPr>
            <w:tcW w:w="2040" w:type="dxa"/>
            <w:gridSpan w:val="2"/>
            <w:tcBorders>
              <w:left w:val="single" w:sz="24" w:space="0" w:color="auto"/>
              <w:bottom w:val="single" w:sz="24" w:space="0" w:color="auto"/>
              <w:right w:val="single" w:sz="24" w:space="0" w:color="auto"/>
            </w:tcBorders>
            <w:vAlign w:val="center"/>
          </w:tcPr>
          <w:p w14:paraId="610903CD" w14:textId="77777777" w:rsidR="00FB5184" w:rsidRPr="004D7E1F" w:rsidRDefault="00FB5184" w:rsidP="006A4182">
            <w:pPr>
              <w:jc w:val="center"/>
              <w:rPr>
                <w:rFonts w:eastAsia="Times New Roman"/>
                <w:b/>
                <w:sz w:val="22"/>
                <w:szCs w:val="22"/>
              </w:rPr>
            </w:pPr>
            <w:r w:rsidRPr="004D7E1F">
              <w:rPr>
                <w:rFonts w:eastAsia="Times New Roman"/>
                <w:b/>
                <w:sz w:val="22"/>
                <w:szCs w:val="22"/>
              </w:rPr>
              <w:t>Time to Heal</w:t>
            </w:r>
            <w:r>
              <w:rPr>
                <w:rFonts w:eastAsia="Times New Roman"/>
                <w:b/>
                <w:sz w:val="22"/>
                <w:szCs w:val="22"/>
              </w:rPr>
              <w:t xml:space="preserve"> (Hrs)</w:t>
            </w:r>
          </w:p>
        </w:tc>
        <w:tc>
          <w:tcPr>
            <w:tcW w:w="970" w:type="dxa"/>
            <w:tcBorders>
              <w:left w:val="single" w:sz="24" w:space="0" w:color="auto"/>
              <w:bottom w:val="single" w:sz="24" w:space="0" w:color="auto"/>
            </w:tcBorders>
            <w:vAlign w:val="center"/>
          </w:tcPr>
          <w:p w14:paraId="31E3C077" w14:textId="77777777" w:rsidR="00FB5184" w:rsidRPr="004D7E1F" w:rsidRDefault="00FB5184" w:rsidP="006A4182">
            <w:pPr>
              <w:jc w:val="center"/>
              <w:rPr>
                <w:rFonts w:eastAsia="Times New Roman"/>
                <w:sz w:val="22"/>
                <w:szCs w:val="22"/>
              </w:rPr>
            </w:pPr>
            <w:r w:rsidRPr="004D7E1F">
              <w:rPr>
                <w:rFonts w:eastAsia="Times New Roman"/>
                <w:sz w:val="22"/>
                <w:szCs w:val="22"/>
              </w:rPr>
              <w:t>30</w:t>
            </w:r>
          </w:p>
        </w:tc>
        <w:tc>
          <w:tcPr>
            <w:tcW w:w="920" w:type="dxa"/>
            <w:tcBorders>
              <w:bottom w:val="single" w:sz="24" w:space="0" w:color="auto"/>
            </w:tcBorders>
            <w:vAlign w:val="center"/>
          </w:tcPr>
          <w:p w14:paraId="095B6BC7" w14:textId="77777777" w:rsidR="00FB5184" w:rsidRPr="004D7E1F" w:rsidRDefault="00FB5184" w:rsidP="006A4182">
            <w:pPr>
              <w:jc w:val="center"/>
              <w:rPr>
                <w:rFonts w:eastAsia="Times New Roman"/>
                <w:sz w:val="22"/>
                <w:szCs w:val="22"/>
              </w:rPr>
            </w:pPr>
            <w:r w:rsidRPr="004D7E1F">
              <w:rPr>
                <w:rFonts w:eastAsia="Times New Roman"/>
                <w:sz w:val="22"/>
                <w:szCs w:val="22"/>
              </w:rPr>
              <w:t>30</w:t>
            </w:r>
          </w:p>
        </w:tc>
        <w:tc>
          <w:tcPr>
            <w:tcW w:w="990" w:type="dxa"/>
            <w:tcBorders>
              <w:bottom w:val="single" w:sz="24" w:space="0" w:color="auto"/>
            </w:tcBorders>
            <w:vAlign w:val="center"/>
          </w:tcPr>
          <w:p w14:paraId="13425CE7" w14:textId="77777777" w:rsidR="00FB5184" w:rsidRPr="004D7E1F" w:rsidRDefault="00FB5184" w:rsidP="006A4182">
            <w:pPr>
              <w:jc w:val="center"/>
              <w:rPr>
                <w:rFonts w:eastAsia="Times New Roman"/>
                <w:sz w:val="22"/>
                <w:szCs w:val="22"/>
              </w:rPr>
            </w:pPr>
            <w:r w:rsidRPr="004D7E1F">
              <w:rPr>
                <w:rFonts w:eastAsia="Times New Roman"/>
                <w:sz w:val="22"/>
                <w:szCs w:val="22"/>
              </w:rPr>
              <w:t>30</w:t>
            </w:r>
          </w:p>
        </w:tc>
        <w:tc>
          <w:tcPr>
            <w:tcW w:w="900" w:type="dxa"/>
            <w:tcBorders>
              <w:bottom w:val="single" w:sz="24" w:space="0" w:color="auto"/>
            </w:tcBorders>
            <w:vAlign w:val="center"/>
          </w:tcPr>
          <w:p w14:paraId="73F2D8D1" w14:textId="77777777" w:rsidR="00FB5184" w:rsidRPr="004D7E1F" w:rsidRDefault="00FB5184" w:rsidP="006A4182">
            <w:pPr>
              <w:jc w:val="center"/>
              <w:rPr>
                <w:rFonts w:eastAsia="Times New Roman"/>
                <w:sz w:val="22"/>
                <w:szCs w:val="22"/>
              </w:rPr>
            </w:pPr>
            <w:r w:rsidRPr="004D7E1F">
              <w:rPr>
                <w:rFonts w:eastAsia="Times New Roman"/>
                <w:sz w:val="22"/>
                <w:szCs w:val="22"/>
              </w:rPr>
              <w:t>30</w:t>
            </w:r>
          </w:p>
        </w:tc>
        <w:tc>
          <w:tcPr>
            <w:tcW w:w="917" w:type="dxa"/>
            <w:tcBorders>
              <w:bottom w:val="single" w:sz="24" w:space="0" w:color="auto"/>
              <w:right w:val="single" w:sz="24" w:space="0" w:color="auto"/>
            </w:tcBorders>
            <w:vAlign w:val="center"/>
          </w:tcPr>
          <w:p w14:paraId="4674AE08" w14:textId="77777777" w:rsidR="00FB5184" w:rsidRPr="004D7E1F" w:rsidRDefault="00FB5184" w:rsidP="006A4182">
            <w:pPr>
              <w:jc w:val="center"/>
              <w:rPr>
                <w:rFonts w:eastAsia="Times New Roman"/>
                <w:sz w:val="22"/>
                <w:szCs w:val="22"/>
              </w:rPr>
            </w:pPr>
            <w:r w:rsidRPr="004D7E1F">
              <w:rPr>
                <w:rFonts w:eastAsia="Times New Roman"/>
                <w:sz w:val="22"/>
                <w:szCs w:val="22"/>
              </w:rPr>
              <w:t>30</w:t>
            </w:r>
          </w:p>
        </w:tc>
        <w:tc>
          <w:tcPr>
            <w:tcW w:w="1097" w:type="dxa"/>
            <w:tcBorders>
              <w:left w:val="single" w:sz="24" w:space="0" w:color="auto"/>
              <w:bottom w:val="single" w:sz="24" w:space="0" w:color="auto"/>
            </w:tcBorders>
            <w:vAlign w:val="center"/>
          </w:tcPr>
          <w:p w14:paraId="05453629" w14:textId="77777777" w:rsidR="00FB5184" w:rsidRPr="004D7E1F" w:rsidRDefault="00FB5184" w:rsidP="006A4182">
            <w:pPr>
              <w:jc w:val="center"/>
              <w:rPr>
                <w:rFonts w:eastAsia="Times New Roman"/>
                <w:sz w:val="22"/>
                <w:szCs w:val="22"/>
              </w:rPr>
            </w:pPr>
            <w:r w:rsidRPr="004D7E1F">
              <w:rPr>
                <w:rFonts w:eastAsia="Times New Roman"/>
                <w:sz w:val="22"/>
                <w:szCs w:val="22"/>
              </w:rPr>
              <w:t>30</w:t>
            </w:r>
          </w:p>
        </w:tc>
        <w:tc>
          <w:tcPr>
            <w:tcW w:w="1126" w:type="dxa"/>
            <w:tcBorders>
              <w:bottom w:val="single" w:sz="24" w:space="0" w:color="auto"/>
              <w:right w:val="single" w:sz="24" w:space="0" w:color="auto"/>
            </w:tcBorders>
            <w:vAlign w:val="center"/>
          </w:tcPr>
          <w:p w14:paraId="4B3B80C9"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r>
      <w:tr w:rsidR="00FB5184" w14:paraId="6E383616" w14:textId="77777777" w:rsidTr="006A4182">
        <w:trPr>
          <w:jc w:val="center"/>
        </w:trPr>
        <w:tc>
          <w:tcPr>
            <w:tcW w:w="1410" w:type="dxa"/>
            <w:vMerge w:val="restart"/>
            <w:tcBorders>
              <w:top w:val="single" w:sz="24" w:space="0" w:color="auto"/>
              <w:left w:val="single" w:sz="24" w:space="0" w:color="auto"/>
              <w:right w:val="single" w:sz="24" w:space="0" w:color="auto"/>
            </w:tcBorders>
            <w:vAlign w:val="center"/>
          </w:tcPr>
          <w:p w14:paraId="5A051F44" w14:textId="77777777" w:rsidR="00FB5184" w:rsidRPr="004D7E1F" w:rsidRDefault="00FB5184" w:rsidP="006A4182">
            <w:pPr>
              <w:jc w:val="center"/>
              <w:rPr>
                <w:rFonts w:eastAsia="Times New Roman"/>
                <w:b/>
                <w:sz w:val="22"/>
                <w:szCs w:val="22"/>
              </w:rPr>
            </w:pPr>
            <w:r w:rsidRPr="004D7E1F">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118D4FA5" w14:textId="77777777" w:rsidR="00FB5184" w:rsidRPr="004D7E1F" w:rsidRDefault="00FB5184" w:rsidP="006A4182">
            <w:pPr>
              <w:jc w:val="center"/>
              <w:rPr>
                <w:rFonts w:eastAsia="Times New Roman"/>
                <w:b/>
                <w:sz w:val="22"/>
                <w:szCs w:val="22"/>
              </w:rPr>
            </w:pPr>
            <w:r w:rsidRPr="004D7E1F">
              <w:rPr>
                <w:rFonts w:eastAsia="Times New Roman"/>
                <w:b/>
                <w:sz w:val="22"/>
                <w:szCs w:val="22"/>
              </w:rPr>
              <w:t>IT 1</w:t>
            </w:r>
          </w:p>
        </w:tc>
        <w:tc>
          <w:tcPr>
            <w:tcW w:w="970" w:type="dxa"/>
            <w:tcBorders>
              <w:top w:val="single" w:sz="24" w:space="0" w:color="auto"/>
              <w:left w:val="single" w:sz="24" w:space="0" w:color="auto"/>
            </w:tcBorders>
            <w:vAlign w:val="center"/>
          </w:tcPr>
          <w:p w14:paraId="75351B8B"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221</w:t>
            </w:r>
          </w:p>
        </w:tc>
        <w:tc>
          <w:tcPr>
            <w:tcW w:w="920" w:type="dxa"/>
            <w:tcBorders>
              <w:top w:val="single" w:sz="24" w:space="0" w:color="auto"/>
            </w:tcBorders>
            <w:vAlign w:val="center"/>
          </w:tcPr>
          <w:p w14:paraId="116EA2F4"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184</w:t>
            </w:r>
          </w:p>
        </w:tc>
        <w:tc>
          <w:tcPr>
            <w:tcW w:w="990" w:type="dxa"/>
            <w:tcBorders>
              <w:top w:val="single" w:sz="24" w:space="0" w:color="auto"/>
            </w:tcBorders>
            <w:vAlign w:val="center"/>
          </w:tcPr>
          <w:p w14:paraId="5C6E1D1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215</w:t>
            </w:r>
          </w:p>
        </w:tc>
        <w:tc>
          <w:tcPr>
            <w:tcW w:w="900" w:type="dxa"/>
            <w:tcBorders>
              <w:top w:val="single" w:sz="24" w:space="0" w:color="auto"/>
            </w:tcBorders>
            <w:vAlign w:val="center"/>
          </w:tcPr>
          <w:p w14:paraId="075DF862"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217</w:t>
            </w:r>
          </w:p>
        </w:tc>
        <w:tc>
          <w:tcPr>
            <w:tcW w:w="917" w:type="dxa"/>
            <w:tcBorders>
              <w:top w:val="single" w:sz="24" w:space="0" w:color="auto"/>
              <w:right w:val="single" w:sz="24" w:space="0" w:color="auto"/>
            </w:tcBorders>
            <w:vAlign w:val="center"/>
          </w:tcPr>
          <w:p w14:paraId="3B0E8DF6"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185</w:t>
            </w:r>
          </w:p>
        </w:tc>
        <w:tc>
          <w:tcPr>
            <w:tcW w:w="1097" w:type="dxa"/>
            <w:tcBorders>
              <w:top w:val="single" w:sz="24" w:space="0" w:color="auto"/>
              <w:left w:val="single" w:sz="24" w:space="0" w:color="auto"/>
            </w:tcBorders>
            <w:vAlign w:val="center"/>
          </w:tcPr>
          <w:p w14:paraId="3868DF59"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204.4</w:t>
            </w:r>
          </w:p>
        </w:tc>
        <w:tc>
          <w:tcPr>
            <w:tcW w:w="1126" w:type="dxa"/>
            <w:tcBorders>
              <w:top w:val="single" w:sz="24" w:space="0" w:color="auto"/>
              <w:right w:val="single" w:sz="24" w:space="0" w:color="auto"/>
            </w:tcBorders>
            <w:vAlign w:val="center"/>
          </w:tcPr>
          <w:p w14:paraId="2A4D3007"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7.3</w:t>
            </w:r>
            <w:r>
              <w:rPr>
                <w:rFonts w:eastAsia="Times New Roman"/>
                <w:color w:val="000000"/>
                <w:sz w:val="22"/>
                <w:szCs w:val="22"/>
              </w:rPr>
              <w:t>2</w:t>
            </w:r>
          </w:p>
        </w:tc>
      </w:tr>
      <w:tr w:rsidR="00FB5184" w14:paraId="49A0B45E" w14:textId="77777777" w:rsidTr="006A4182">
        <w:trPr>
          <w:jc w:val="center"/>
        </w:trPr>
        <w:tc>
          <w:tcPr>
            <w:tcW w:w="1410" w:type="dxa"/>
            <w:vMerge/>
            <w:tcBorders>
              <w:left w:val="single" w:sz="24" w:space="0" w:color="auto"/>
              <w:right w:val="single" w:sz="24" w:space="0" w:color="auto"/>
            </w:tcBorders>
            <w:vAlign w:val="center"/>
          </w:tcPr>
          <w:p w14:paraId="7D7FD702" w14:textId="77777777" w:rsidR="00FB5184" w:rsidRPr="004D7E1F"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2C687305" w14:textId="77777777" w:rsidR="00FB5184" w:rsidRPr="004D7E1F" w:rsidRDefault="00FB5184" w:rsidP="006A4182">
            <w:pPr>
              <w:jc w:val="center"/>
              <w:rPr>
                <w:rFonts w:eastAsia="Times New Roman"/>
                <w:b/>
                <w:sz w:val="22"/>
                <w:szCs w:val="22"/>
              </w:rPr>
            </w:pPr>
            <w:r w:rsidRPr="004D7E1F">
              <w:rPr>
                <w:rFonts w:eastAsia="Times New Roman"/>
                <w:b/>
                <w:sz w:val="22"/>
                <w:szCs w:val="22"/>
              </w:rPr>
              <w:t>IT 2</w:t>
            </w:r>
          </w:p>
        </w:tc>
        <w:tc>
          <w:tcPr>
            <w:tcW w:w="970" w:type="dxa"/>
            <w:tcBorders>
              <w:left w:val="single" w:sz="24" w:space="0" w:color="auto"/>
            </w:tcBorders>
            <w:vAlign w:val="center"/>
          </w:tcPr>
          <w:p w14:paraId="3E11541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305</w:t>
            </w:r>
          </w:p>
        </w:tc>
        <w:tc>
          <w:tcPr>
            <w:tcW w:w="920" w:type="dxa"/>
            <w:vAlign w:val="center"/>
          </w:tcPr>
          <w:p w14:paraId="39D2F46E"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252</w:t>
            </w:r>
          </w:p>
        </w:tc>
        <w:tc>
          <w:tcPr>
            <w:tcW w:w="990" w:type="dxa"/>
            <w:vAlign w:val="center"/>
          </w:tcPr>
          <w:p w14:paraId="6CF7FB25"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254</w:t>
            </w:r>
          </w:p>
        </w:tc>
        <w:tc>
          <w:tcPr>
            <w:tcW w:w="900" w:type="dxa"/>
            <w:vAlign w:val="center"/>
          </w:tcPr>
          <w:p w14:paraId="006ABCD2"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294</w:t>
            </w:r>
          </w:p>
        </w:tc>
        <w:tc>
          <w:tcPr>
            <w:tcW w:w="917" w:type="dxa"/>
            <w:tcBorders>
              <w:right w:val="single" w:sz="24" w:space="0" w:color="auto"/>
            </w:tcBorders>
            <w:vAlign w:val="center"/>
          </w:tcPr>
          <w:p w14:paraId="19DA79DE"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259</w:t>
            </w:r>
          </w:p>
        </w:tc>
        <w:tc>
          <w:tcPr>
            <w:tcW w:w="1097" w:type="dxa"/>
            <w:tcBorders>
              <w:left w:val="single" w:sz="24" w:space="0" w:color="auto"/>
            </w:tcBorders>
            <w:vAlign w:val="center"/>
          </w:tcPr>
          <w:p w14:paraId="6D81E84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272.8</w:t>
            </w:r>
          </w:p>
        </w:tc>
        <w:tc>
          <w:tcPr>
            <w:tcW w:w="1126" w:type="dxa"/>
            <w:tcBorders>
              <w:right w:val="single" w:sz="24" w:space="0" w:color="auto"/>
            </w:tcBorders>
            <w:vAlign w:val="center"/>
          </w:tcPr>
          <w:p w14:paraId="2BB7EA35" w14:textId="77777777" w:rsidR="00FB5184" w:rsidRPr="004D7E1F" w:rsidRDefault="00FB5184" w:rsidP="006A4182">
            <w:pPr>
              <w:jc w:val="center"/>
              <w:rPr>
                <w:rFonts w:eastAsia="Times New Roman"/>
                <w:sz w:val="22"/>
                <w:szCs w:val="22"/>
              </w:rPr>
            </w:pPr>
            <w:r>
              <w:rPr>
                <w:rFonts w:eastAsia="Times New Roman"/>
                <w:color w:val="000000"/>
                <w:sz w:val="22"/>
                <w:szCs w:val="22"/>
              </w:rPr>
              <w:t>9.93</w:t>
            </w:r>
          </w:p>
        </w:tc>
      </w:tr>
      <w:tr w:rsidR="00FB5184" w14:paraId="185475A8" w14:textId="77777777" w:rsidTr="006A4182">
        <w:trPr>
          <w:jc w:val="center"/>
        </w:trPr>
        <w:tc>
          <w:tcPr>
            <w:tcW w:w="1410" w:type="dxa"/>
            <w:vMerge/>
            <w:tcBorders>
              <w:left w:val="single" w:sz="24" w:space="0" w:color="auto"/>
              <w:right w:val="single" w:sz="24" w:space="0" w:color="auto"/>
            </w:tcBorders>
            <w:vAlign w:val="center"/>
          </w:tcPr>
          <w:p w14:paraId="35344E12" w14:textId="77777777" w:rsidR="00FB5184" w:rsidRPr="004D7E1F"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32A3CCCD" w14:textId="77777777" w:rsidR="00FB5184" w:rsidRPr="004D7E1F" w:rsidRDefault="00FB5184" w:rsidP="006A4182">
            <w:pPr>
              <w:jc w:val="center"/>
              <w:rPr>
                <w:rFonts w:eastAsia="Times New Roman"/>
                <w:b/>
                <w:sz w:val="22"/>
                <w:szCs w:val="22"/>
              </w:rPr>
            </w:pPr>
            <w:r w:rsidRPr="004D7E1F">
              <w:rPr>
                <w:rFonts w:eastAsia="Times New Roman"/>
                <w:b/>
                <w:sz w:val="22"/>
                <w:szCs w:val="22"/>
              </w:rPr>
              <w:t>IT 3</w:t>
            </w:r>
          </w:p>
        </w:tc>
        <w:tc>
          <w:tcPr>
            <w:tcW w:w="970" w:type="dxa"/>
            <w:tcBorders>
              <w:left w:val="single" w:sz="24" w:space="0" w:color="auto"/>
            </w:tcBorders>
            <w:vAlign w:val="center"/>
          </w:tcPr>
          <w:p w14:paraId="50F49A28"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376</w:t>
            </w:r>
          </w:p>
        </w:tc>
        <w:tc>
          <w:tcPr>
            <w:tcW w:w="920" w:type="dxa"/>
            <w:vAlign w:val="center"/>
          </w:tcPr>
          <w:p w14:paraId="52CAC786"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33</w:t>
            </w:r>
            <w:r>
              <w:rPr>
                <w:rFonts w:eastAsia="Times New Roman"/>
                <w:color w:val="000000"/>
                <w:sz w:val="22"/>
                <w:szCs w:val="22"/>
              </w:rPr>
              <w:t>3</w:t>
            </w:r>
          </w:p>
        </w:tc>
        <w:tc>
          <w:tcPr>
            <w:tcW w:w="990" w:type="dxa"/>
            <w:vAlign w:val="center"/>
          </w:tcPr>
          <w:p w14:paraId="48553519"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332</w:t>
            </w:r>
          </w:p>
        </w:tc>
        <w:tc>
          <w:tcPr>
            <w:tcW w:w="900" w:type="dxa"/>
            <w:vAlign w:val="center"/>
          </w:tcPr>
          <w:p w14:paraId="07E2DC9F"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342</w:t>
            </w:r>
          </w:p>
        </w:tc>
        <w:tc>
          <w:tcPr>
            <w:tcW w:w="917" w:type="dxa"/>
            <w:tcBorders>
              <w:right w:val="single" w:sz="24" w:space="0" w:color="auto"/>
            </w:tcBorders>
            <w:vAlign w:val="center"/>
          </w:tcPr>
          <w:p w14:paraId="25367FC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312</w:t>
            </w:r>
          </w:p>
        </w:tc>
        <w:tc>
          <w:tcPr>
            <w:tcW w:w="1097" w:type="dxa"/>
            <w:tcBorders>
              <w:left w:val="single" w:sz="24" w:space="0" w:color="auto"/>
            </w:tcBorders>
            <w:vAlign w:val="center"/>
          </w:tcPr>
          <w:p w14:paraId="36CFC73C" w14:textId="77777777" w:rsidR="00FB5184" w:rsidRPr="004D7E1F" w:rsidRDefault="00FB5184" w:rsidP="006A4182">
            <w:pPr>
              <w:jc w:val="center"/>
              <w:rPr>
                <w:rFonts w:eastAsia="Times New Roman"/>
                <w:sz w:val="22"/>
                <w:szCs w:val="22"/>
              </w:rPr>
            </w:pPr>
            <w:r>
              <w:rPr>
                <w:rFonts w:eastAsia="Times New Roman"/>
                <w:color w:val="000000"/>
                <w:sz w:val="22"/>
                <w:szCs w:val="22"/>
              </w:rPr>
              <w:t>339</w:t>
            </w:r>
          </w:p>
        </w:tc>
        <w:tc>
          <w:tcPr>
            <w:tcW w:w="1126" w:type="dxa"/>
            <w:tcBorders>
              <w:right w:val="single" w:sz="24" w:space="0" w:color="auto"/>
            </w:tcBorders>
            <w:vAlign w:val="center"/>
          </w:tcPr>
          <w:p w14:paraId="5C1B2482" w14:textId="77777777" w:rsidR="00FB5184" w:rsidRPr="004D7E1F" w:rsidRDefault="00FB5184" w:rsidP="006A4182">
            <w:pPr>
              <w:jc w:val="center"/>
              <w:rPr>
                <w:rFonts w:eastAsia="Times New Roman"/>
                <w:sz w:val="22"/>
                <w:szCs w:val="22"/>
              </w:rPr>
            </w:pPr>
            <w:r>
              <w:rPr>
                <w:rFonts w:eastAsia="Times New Roman"/>
                <w:color w:val="000000"/>
                <w:sz w:val="22"/>
                <w:szCs w:val="22"/>
              </w:rPr>
              <w:t>9.36</w:t>
            </w:r>
          </w:p>
        </w:tc>
      </w:tr>
      <w:tr w:rsidR="00FB5184" w14:paraId="04D79BC5" w14:textId="77777777" w:rsidTr="006A4182">
        <w:trPr>
          <w:jc w:val="center"/>
        </w:trPr>
        <w:tc>
          <w:tcPr>
            <w:tcW w:w="1410" w:type="dxa"/>
            <w:vMerge/>
            <w:tcBorders>
              <w:left w:val="single" w:sz="24" w:space="0" w:color="auto"/>
              <w:right w:val="single" w:sz="24" w:space="0" w:color="auto"/>
            </w:tcBorders>
            <w:vAlign w:val="center"/>
          </w:tcPr>
          <w:p w14:paraId="7B326D1E" w14:textId="77777777" w:rsidR="00FB5184" w:rsidRPr="004D7E1F"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589115DA" w14:textId="77777777" w:rsidR="00FB5184" w:rsidRPr="004D7E1F" w:rsidRDefault="00FB5184" w:rsidP="006A4182">
            <w:pPr>
              <w:jc w:val="center"/>
              <w:rPr>
                <w:rFonts w:eastAsia="Times New Roman"/>
                <w:b/>
                <w:sz w:val="22"/>
                <w:szCs w:val="22"/>
              </w:rPr>
            </w:pPr>
            <w:r w:rsidRPr="004D7E1F">
              <w:rPr>
                <w:rFonts w:eastAsia="Times New Roman"/>
                <w:b/>
                <w:sz w:val="22"/>
                <w:szCs w:val="22"/>
              </w:rPr>
              <w:t>IT 4</w:t>
            </w:r>
          </w:p>
        </w:tc>
        <w:tc>
          <w:tcPr>
            <w:tcW w:w="970" w:type="dxa"/>
            <w:tcBorders>
              <w:left w:val="single" w:sz="24" w:space="0" w:color="auto"/>
            </w:tcBorders>
            <w:vAlign w:val="center"/>
          </w:tcPr>
          <w:p w14:paraId="51003312"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394</w:t>
            </w:r>
          </w:p>
        </w:tc>
        <w:tc>
          <w:tcPr>
            <w:tcW w:w="920" w:type="dxa"/>
            <w:vAlign w:val="center"/>
          </w:tcPr>
          <w:p w14:paraId="0FB4227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354</w:t>
            </w:r>
          </w:p>
        </w:tc>
        <w:tc>
          <w:tcPr>
            <w:tcW w:w="990" w:type="dxa"/>
            <w:vAlign w:val="center"/>
          </w:tcPr>
          <w:p w14:paraId="0C9A07EB"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342</w:t>
            </w:r>
          </w:p>
        </w:tc>
        <w:tc>
          <w:tcPr>
            <w:tcW w:w="900" w:type="dxa"/>
            <w:vAlign w:val="center"/>
          </w:tcPr>
          <w:p w14:paraId="0C2E8510"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363</w:t>
            </w:r>
          </w:p>
        </w:tc>
        <w:tc>
          <w:tcPr>
            <w:tcW w:w="917" w:type="dxa"/>
            <w:tcBorders>
              <w:right w:val="single" w:sz="24" w:space="0" w:color="auto"/>
            </w:tcBorders>
            <w:vAlign w:val="center"/>
          </w:tcPr>
          <w:p w14:paraId="6FB35D40"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329</w:t>
            </w:r>
          </w:p>
        </w:tc>
        <w:tc>
          <w:tcPr>
            <w:tcW w:w="1097" w:type="dxa"/>
            <w:tcBorders>
              <w:left w:val="single" w:sz="24" w:space="0" w:color="auto"/>
            </w:tcBorders>
            <w:vAlign w:val="center"/>
          </w:tcPr>
          <w:p w14:paraId="4F0D410F"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356.4</w:t>
            </w:r>
          </w:p>
        </w:tc>
        <w:tc>
          <w:tcPr>
            <w:tcW w:w="1126" w:type="dxa"/>
            <w:tcBorders>
              <w:right w:val="single" w:sz="24" w:space="0" w:color="auto"/>
            </w:tcBorders>
            <w:vAlign w:val="center"/>
          </w:tcPr>
          <w:p w14:paraId="4A85AA00"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9.84</w:t>
            </w:r>
          </w:p>
        </w:tc>
      </w:tr>
      <w:tr w:rsidR="00FB5184" w14:paraId="1373F204" w14:textId="77777777" w:rsidTr="006A4182">
        <w:trPr>
          <w:jc w:val="center"/>
        </w:trPr>
        <w:tc>
          <w:tcPr>
            <w:tcW w:w="1410" w:type="dxa"/>
            <w:vMerge/>
            <w:tcBorders>
              <w:left w:val="single" w:sz="24" w:space="0" w:color="auto"/>
              <w:right w:val="single" w:sz="24" w:space="0" w:color="auto"/>
            </w:tcBorders>
            <w:vAlign w:val="center"/>
          </w:tcPr>
          <w:p w14:paraId="5E7F78E8" w14:textId="77777777" w:rsidR="00FB5184" w:rsidRPr="004D7E1F"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5B4E39CA" w14:textId="77777777" w:rsidR="00FB5184" w:rsidRPr="004D7E1F" w:rsidRDefault="00FB5184" w:rsidP="006A4182">
            <w:pPr>
              <w:jc w:val="center"/>
              <w:rPr>
                <w:rFonts w:eastAsia="Times New Roman"/>
                <w:b/>
                <w:sz w:val="22"/>
                <w:szCs w:val="22"/>
              </w:rPr>
            </w:pPr>
            <w:r w:rsidRPr="004D7E1F">
              <w:rPr>
                <w:rFonts w:eastAsia="Times New Roman"/>
                <w:b/>
                <w:sz w:val="22"/>
                <w:szCs w:val="22"/>
              </w:rPr>
              <w:t>IT 5</w:t>
            </w:r>
          </w:p>
        </w:tc>
        <w:tc>
          <w:tcPr>
            <w:tcW w:w="970" w:type="dxa"/>
            <w:tcBorders>
              <w:left w:val="single" w:sz="24" w:space="0" w:color="auto"/>
            </w:tcBorders>
            <w:vAlign w:val="center"/>
          </w:tcPr>
          <w:p w14:paraId="630BEE98"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427</w:t>
            </w:r>
          </w:p>
        </w:tc>
        <w:tc>
          <w:tcPr>
            <w:tcW w:w="920" w:type="dxa"/>
            <w:vAlign w:val="center"/>
          </w:tcPr>
          <w:p w14:paraId="5BCD32DB"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385</w:t>
            </w:r>
          </w:p>
        </w:tc>
        <w:tc>
          <w:tcPr>
            <w:tcW w:w="990" w:type="dxa"/>
            <w:vAlign w:val="center"/>
          </w:tcPr>
          <w:p w14:paraId="6A24DC24"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395</w:t>
            </w:r>
          </w:p>
        </w:tc>
        <w:tc>
          <w:tcPr>
            <w:tcW w:w="900" w:type="dxa"/>
            <w:vAlign w:val="center"/>
          </w:tcPr>
          <w:p w14:paraId="231E3017"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427</w:t>
            </w:r>
          </w:p>
        </w:tc>
        <w:tc>
          <w:tcPr>
            <w:tcW w:w="917" w:type="dxa"/>
            <w:tcBorders>
              <w:right w:val="single" w:sz="24" w:space="0" w:color="auto"/>
            </w:tcBorders>
            <w:vAlign w:val="center"/>
          </w:tcPr>
          <w:p w14:paraId="5827A21E"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361</w:t>
            </w:r>
          </w:p>
        </w:tc>
        <w:tc>
          <w:tcPr>
            <w:tcW w:w="1097" w:type="dxa"/>
            <w:tcBorders>
              <w:left w:val="single" w:sz="24" w:space="0" w:color="auto"/>
            </w:tcBorders>
            <w:vAlign w:val="center"/>
          </w:tcPr>
          <w:p w14:paraId="038348D8"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399</w:t>
            </w:r>
          </w:p>
        </w:tc>
        <w:tc>
          <w:tcPr>
            <w:tcW w:w="1126" w:type="dxa"/>
            <w:tcBorders>
              <w:right w:val="single" w:sz="24" w:space="0" w:color="auto"/>
            </w:tcBorders>
            <w:vAlign w:val="center"/>
          </w:tcPr>
          <w:p w14:paraId="5E8E482E" w14:textId="77777777" w:rsidR="00FB5184" w:rsidRPr="004D7E1F" w:rsidRDefault="00FB5184" w:rsidP="006A4182">
            <w:pPr>
              <w:jc w:val="center"/>
              <w:rPr>
                <w:rFonts w:eastAsia="Times New Roman"/>
                <w:sz w:val="22"/>
                <w:szCs w:val="22"/>
              </w:rPr>
            </w:pPr>
            <w:r>
              <w:rPr>
                <w:rFonts w:eastAsia="Times New Roman"/>
                <w:color w:val="000000"/>
                <w:sz w:val="22"/>
                <w:szCs w:val="22"/>
              </w:rPr>
              <w:t>11.36</w:t>
            </w:r>
          </w:p>
        </w:tc>
      </w:tr>
      <w:tr w:rsidR="00FB5184" w14:paraId="65B62D5E" w14:textId="77777777" w:rsidTr="006A4182">
        <w:trPr>
          <w:jc w:val="center"/>
        </w:trPr>
        <w:tc>
          <w:tcPr>
            <w:tcW w:w="1410" w:type="dxa"/>
            <w:vMerge/>
            <w:tcBorders>
              <w:left w:val="single" w:sz="24" w:space="0" w:color="auto"/>
              <w:right w:val="single" w:sz="24" w:space="0" w:color="auto"/>
            </w:tcBorders>
            <w:vAlign w:val="center"/>
          </w:tcPr>
          <w:p w14:paraId="62184D1B" w14:textId="77777777" w:rsidR="00FB5184" w:rsidRPr="004D7E1F"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5952F3DA" w14:textId="77777777" w:rsidR="00FB5184" w:rsidRPr="004D7E1F" w:rsidRDefault="00FB5184" w:rsidP="006A4182">
            <w:pPr>
              <w:jc w:val="center"/>
              <w:rPr>
                <w:rFonts w:eastAsia="Times New Roman"/>
                <w:b/>
                <w:sz w:val="22"/>
                <w:szCs w:val="22"/>
              </w:rPr>
            </w:pPr>
            <w:r w:rsidRPr="004D7E1F">
              <w:rPr>
                <w:rFonts w:eastAsia="Times New Roman"/>
                <w:b/>
                <w:sz w:val="22"/>
                <w:szCs w:val="22"/>
              </w:rPr>
              <w:t>IT 6</w:t>
            </w:r>
          </w:p>
        </w:tc>
        <w:tc>
          <w:tcPr>
            <w:tcW w:w="970" w:type="dxa"/>
            <w:tcBorders>
              <w:left w:val="single" w:sz="24" w:space="0" w:color="auto"/>
            </w:tcBorders>
            <w:vAlign w:val="center"/>
          </w:tcPr>
          <w:p w14:paraId="5E61D360"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20" w:type="dxa"/>
            <w:vAlign w:val="center"/>
          </w:tcPr>
          <w:p w14:paraId="69F6FA44"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90" w:type="dxa"/>
            <w:vAlign w:val="center"/>
          </w:tcPr>
          <w:p w14:paraId="42EBEE3A"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00" w:type="dxa"/>
            <w:vAlign w:val="center"/>
          </w:tcPr>
          <w:p w14:paraId="701EF3A5"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17" w:type="dxa"/>
            <w:tcBorders>
              <w:right w:val="single" w:sz="24" w:space="0" w:color="auto"/>
            </w:tcBorders>
            <w:vAlign w:val="center"/>
          </w:tcPr>
          <w:p w14:paraId="6E75F334"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097" w:type="dxa"/>
            <w:tcBorders>
              <w:left w:val="single" w:sz="24" w:space="0" w:color="auto"/>
            </w:tcBorders>
            <w:vAlign w:val="center"/>
          </w:tcPr>
          <w:p w14:paraId="3E00123E"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126" w:type="dxa"/>
            <w:tcBorders>
              <w:right w:val="single" w:sz="24" w:space="0" w:color="auto"/>
            </w:tcBorders>
            <w:vAlign w:val="center"/>
          </w:tcPr>
          <w:p w14:paraId="23C8B435"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r>
      <w:tr w:rsidR="00FB5184" w14:paraId="1BB3648B" w14:textId="77777777" w:rsidTr="006A4182">
        <w:trPr>
          <w:jc w:val="center"/>
        </w:trPr>
        <w:tc>
          <w:tcPr>
            <w:tcW w:w="1410" w:type="dxa"/>
            <w:vMerge/>
            <w:tcBorders>
              <w:left w:val="single" w:sz="24" w:space="0" w:color="auto"/>
              <w:right w:val="single" w:sz="24" w:space="0" w:color="auto"/>
            </w:tcBorders>
            <w:vAlign w:val="center"/>
          </w:tcPr>
          <w:p w14:paraId="18F7605E" w14:textId="77777777" w:rsidR="00FB5184" w:rsidRPr="004D7E1F"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6538BB3B" w14:textId="77777777" w:rsidR="00FB5184" w:rsidRPr="004D7E1F" w:rsidRDefault="00FB5184" w:rsidP="006A4182">
            <w:pPr>
              <w:jc w:val="center"/>
              <w:rPr>
                <w:rFonts w:eastAsia="Times New Roman"/>
                <w:b/>
                <w:sz w:val="22"/>
                <w:szCs w:val="22"/>
              </w:rPr>
            </w:pPr>
            <w:r w:rsidRPr="004D7E1F">
              <w:rPr>
                <w:rFonts w:eastAsia="Times New Roman"/>
                <w:b/>
                <w:sz w:val="22"/>
                <w:szCs w:val="22"/>
              </w:rPr>
              <w:t>IT 7</w:t>
            </w:r>
          </w:p>
        </w:tc>
        <w:tc>
          <w:tcPr>
            <w:tcW w:w="970" w:type="dxa"/>
            <w:tcBorders>
              <w:left w:val="single" w:sz="24" w:space="0" w:color="auto"/>
            </w:tcBorders>
            <w:vAlign w:val="center"/>
          </w:tcPr>
          <w:p w14:paraId="4C73B268"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20" w:type="dxa"/>
            <w:vAlign w:val="center"/>
          </w:tcPr>
          <w:p w14:paraId="0D900FCF"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90" w:type="dxa"/>
            <w:vAlign w:val="center"/>
          </w:tcPr>
          <w:p w14:paraId="6ABB2B5F"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00" w:type="dxa"/>
            <w:vAlign w:val="center"/>
          </w:tcPr>
          <w:p w14:paraId="297BDE0A"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17" w:type="dxa"/>
            <w:tcBorders>
              <w:right w:val="single" w:sz="24" w:space="0" w:color="auto"/>
            </w:tcBorders>
            <w:vAlign w:val="center"/>
          </w:tcPr>
          <w:p w14:paraId="1001E925"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097" w:type="dxa"/>
            <w:tcBorders>
              <w:left w:val="single" w:sz="24" w:space="0" w:color="auto"/>
            </w:tcBorders>
            <w:vAlign w:val="center"/>
          </w:tcPr>
          <w:p w14:paraId="3459FD2B"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126" w:type="dxa"/>
            <w:tcBorders>
              <w:right w:val="single" w:sz="24" w:space="0" w:color="auto"/>
            </w:tcBorders>
            <w:vAlign w:val="center"/>
          </w:tcPr>
          <w:p w14:paraId="7B523475"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r>
      <w:tr w:rsidR="00FB5184" w14:paraId="0EBD635C" w14:textId="77777777" w:rsidTr="006A4182">
        <w:trPr>
          <w:jc w:val="center"/>
        </w:trPr>
        <w:tc>
          <w:tcPr>
            <w:tcW w:w="1410" w:type="dxa"/>
            <w:vMerge/>
            <w:tcBorders>
              <w:left w:val="single" w:sz="24" w:space="0" w:color="auto"/>
              <w:right w:val="single" w:sz="24" w:space="0" w:color="auto"/>
            </w:tcBorders>
            <w:vAlign w:val="center"/>
          </w:tcPr>
          <w:p w14:paraId="4C24DBAC" w14:textId="77777777" w:rsidR="00FB5184" w:rsidRPr="004D7E1F"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3D0C31A6" w14:textId="77777777" w:rsidR="00FB5184" w:rsidRPr="004D7E1F" w:rsidRDefault="00FB5184" w:rsidP="006A4182">
            <w:pPr>
              <w:jc w:val="center"/>
              <w:rPr>
                <w:rFonts w:eastAsia="Times New Roman"/>
                <w:b/>
                <w:sz w:val="22"/>
                <w:szCs w:val="22"/>
              </w:rPr>
            </w:pPr>
            <w:r w:rsidRPr="004D7E1F">
              <w:rPr>
                <w:rFonts w:eastAsia="Times New Roman"/>
                <w:b/>
                <w:sz w:val="22"/>
                <w:szCs w:val="22"/>
              </w:rPr>
              <w:t>IT 8</w:t>
            </w:r>
          </w:p>
        </w:tc>
        <w:tc>
          <w:tcPr>
            <w:tcW w:w="970" w:type="dxa"/>
            <w:tcBorders>
              <w:left w:val="single" w:sz="24" w:space="0" w:color="auto"/>
            </w:tcBorders>
            <w:vAlign w:val="center"/>
          </w:tcPr>
          <w:p w14:paraId="17D970D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20" w:type="dxa"/>
            <w:vAlign w:val="center"/>
          </w:tcPr>
          <w:p w14:paraId="0BC9CEA8"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90" w:type="dxa"/>
            <w:vAlign w:val="center"/>
          </w:tcPr>
          <w:p w14:paraId="5809B68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00" w:type="dxa"/>
            <w:vAlign w:val="center"/>
          </w:tcPr>
          <w:p w14:paraId="07AB6AE7"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17" w:type="dxa"/>
            <w:tcBorders>
              <w:right w:val="single" w:sz="24" w:space="0" w:color="auto"/>
            </w:tcBorders>
            <w:vAlign w:val="center"/>
          </w:tcPr>
          <w:p w14:paraId="5630D2F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097" w:type="dxa"/>
            <w:tcBorders>
              <w:left w:val="single" w:sz="24" w:space="0" w:color="auto"/>
            </w:tcBorders>
            <w:vAlign w:val="center"/>
          </w:tcPr>
          <w:p w14:paraId="2A195C24"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126" w:type="dxa"/>
            <w:tcBorders>
              <w:right w:val="single" w:sz="24" w:space="0" w:color="auto"/>
            </w:tcBorders>
            <w:vAlign w:val="center"/>
          </w:tcPr>
          <w:p w14:paraId="29F09CD5"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r>
      <w:tr w:rsidR="00FB5184" w14:paraId="27F390AC" w14:textId="77777777" w:rsidTr="006A4182">
        <w:trPr>
          <w:jc w:val="center"/>
        </w:trPr>
        <w:tc>
          <w:tcPr>
            <w:tcW w:w="1410" w:type="dxa"/>
            <w:vMerge/>
            <w:tcBorders>
              <w:left w:val="single" w:sz="24" w:space="0" w:color="auto"/>
              <w:bottom w:val="single" w:sz="24" w:space="0" w:color="auto"/>
              <w:right w:val="single" w:sz="24" w:space="0" w:color="auto"/>
            </w:tcBorders>
            <w:vAlign w:val="center"/>
          </w:tcPr>
          <w:p w14:paraId="12997AF2" w14:textId="77777777" w:rsidR="00FB5184" w:rsidRPr="004D7E1F" w:rsidRDefault="00FB5184" w:rsidP="006A418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250E4412" w14:textId="77777777" w:rsidR="00FB5184" w:rsidRPr="004D7E1F" w:rsidRDefault="00FB5184" w:rsidP="006A4182">
            <w:pPr>
              <w:jc w:val="center"/>
              <w:rPr>
                <w:rFonts w:eastAsia="Times New Roman"/>
                <w:b/>
                <w:sz w:val="22"/>
                <w:szCs w:val="22"/>
              </w:rPr>
            </w:pPr>
            <w:r w:rsidRPr="004D7E1F">
              <w:rPr>
                <w:rFonts w:eastAsia="Times New Roman"/>
                <w:b/>
                <w:sz w:val="22"/>
                <w:szCs w:val="22"/>
              </w:rPr>
              <w:t>IT 9</w:t>
            </w:r>
          </w:p>
        </w:tc>
        <w:tc>
          <w:tcPr>
            <w:tcW w:w="970" w:type="dxa"/>
            <w:tcBorders>
              <w:left w:val="single" w:sz="24" w:space="0" w:color="auto"/>
              <w:bottom w:val="single" w:sz="24" w:space="0" w:color="auto"/>
            </w:tcBorders>
            <w:vAlign w:val="center"/>
          </w:tcPr>
          <w:p w14:paraId="2F563C2F"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20" w:type="dxa"/>
            <w:tcBorders>
              <w:bottom w:val="single" w:sz="24" w:space="0" w:color="auto"/>
            </w:tcBorders>
            <w:vAlign w:val="center"/>
          </w:tcPr>
          <w:p w14:paraId="1A4FA228"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90" w:type="dxa"/>
            <w:tcBorders>
              <w:bottom w:val="single" w:sz="24" w:space="0" w:color="auto"/>
            </w:tcBorders>
            <w:vAlign w:val="center"/>
          </w:tcPr>
          <w:p w14:paraId="7C0C8C27"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00" w:type="dxa"/>
            <w:tcBorders>
              <w:bottom w:val="single" w:sz="24" w:space="0" w:color="auto"/>
            </w:tcBorders>
            <w:vAlign w:val="center"/>
          </w:tcPr>
          <w:p w14:paraId="0869BA25"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17" w:type="dxa"/>
            <w:tcBorders>
              <w:bottom w:val="single" w:sz="24" w:space="0" w:color="auto"/>
              <w:right w:val="single" w:sz="24" w:space="0" w:color="auto"/>
            </w:tcBorders>
            <w:vAlign w:val="center"/>
          </w:tcPr>
          <w:p w14:paraId="5B16C839"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097" w:type="dxa"/>
            <w:tcBorders>
              <w:left w:val="single" w:sz="24" w:space="0" w:color="auto"/>
              <w:bottom w:val="single" w:sz="24" w:space="0" w:color="auto"/>
            </w:tcBorders>
            <w:vAlign w:val="center"/>
          </w:tcPr>
          <w:p w14:paraId="140C280C"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126" w:type="dxa"/>
            <w:tcBorders>
              <w:bottom w:val="single" w:sz="24" w:space="0" w:color="auto"/>
              <w:right w:val="single" w:sz="24" w:space="0" w:color="auto"/>
            </w:tcBorders>
            <w:vAlign w:val="center"/>
          </w:tcPr>
          <w:p w14:paraId="31691912"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r>
    </w:tbl>
    <w:p w14:paraId="4601D4C0" w14:textId="11D83463" w:rsidR="00FB5184" w:rsidRPr="00DD779C" w:rsidRDefault="00FB5184" w:rsidP="00FB5184">
      <w:pPr>
        <w:pStyle w:val="ListParagraph"/>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Table A.1: 0% (control) Senescent Results</w:t>
      </w:r>
    </w:p>
    <w:p w14:paraId="4F4BA16A" w14:textId="77777777" w:rsidR="00FB5184" w:rsidRDefault="00FB5184" w:rsidP="00FB5184">
      <w:pPr>
        <w:pStyle w:val="ListParagraph"/>
        <w:ind w:left="360"/>
        <w:rPr>
          <w:rFonts w:ascii="Times New Roman" w:eastAsia="Times New Roman" w:hAnsi="Times New Roman" w:cs="Times New Roman"/>
          <w:b/>
          <w:sz w:val="22"/>
          <w:szCs w:val="22"/>
        </w:rPr>
      </w:pP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FB5184" w14:paraId="26949762" w14:textId="77777777" w:rsidTr="006A418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237C4D48" w14:textId="77777777" w:rsidR="00FB5184" w:rsidRDefault="00FB5184" w:rsidP="006A4182">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72AD7A9A" w14:textId="77777777" w:rsidR="00FB5184" w:rsidRDefault="00FB5184" w:rsidP="006A4182">
            <w:pPr>
              <w:jc w:val="center"/>
              <w:rPr>
                <w:rFonts w:eastAsia="Times New Roman"/>
                <w:b/>
                <w:sz w:val="22"/>
                <w:szCs w:val="22"/>
              </w:rPr>
            </w:pPr>
            <w:r>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04454FAC" w14:textId="77777777" w:rsidR="00FB5184" w:rsidRDefault="00FB5184" w:rsidP="006A4182">
            <w:pPr>
              <w:jc w:val="center"/>
              <w:rPr>
                <w:rFonts w:eastAsia="Times New Roman"/>
                <w:b/>
                <w:sz w:val="22"/>
                <w:szCs w:val="22"/>
              </w:rPr>
            </w:pPr>
            <w:r>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720E3859" w14:textId="77777777" w:rsidR="00FB5184" w:rsidRDefault="00FB5184" w:rsidP="006A4182">
            <w:pPr>
              <w:jc w:val="center"/>
              <w:rPr>
                <w:rFonts w:eastAsia="Times New Roman"/>
                <w:b/>
                <w:sz w:val="22"/>
                <w:szCs w:val="22"/>
              </w:rPr>
            </w:pPr>
            <w:r>
              <w:rPr>
                <w:rFonts w:eastAsia="Times New Roman"/>
                <w:b/>
                <w:sz w:val="22"/>
                <w:szCs w:val="22"/>
              </w:rPr>
              <w:t>Standard Deviation</w:t>
            </w:r>
          </w:p>
        </w:tc>
      </w:tr>
      <w:tr w:rsidR="00FB5184" w14:paraId="1C67E244" w14:textId="77777777" w:rsidTr="006A4182">
        <w:trPr>
          <w:jc w:val="center"/>
        </w:trPr>
        <w:tc>
          <w:tcPr>
            <w:tcW w:w="2040" w:type="dxa"/>
            <w:gridSpan w:val="2"/>
            <w:vMerge/>
            <w:tcBorders>
              <w:left w:val="single" w:sz="24" w:space="0" w:color="auto"/>
              <w:bottom w:val="single" w:sz="24" w:space="0" w:color="auto"/>
              <w:right w:val="single" w:sz="24" w:space="0" w:color="auto"/>
            </w:tcBorders>
            <w:vAlign w:val="center"/>
          </w:tcPr>
          <w:p w14:paraId="2D80578E" w14:textId="77777777" w:rsidR="00FB5184" w:rsidRDefault="00FB5184" w:rsidP="006A4182">
            <w:pPr>
              <w:jc w:val="center"/>
              <w:rPr>
                <w:rFonts w:eastAsia="Times New Roman"/>
                <w:b/>
                <w:sz w:val="22"/>
                <w:szCs w:val="22"/>
              </w:rPr>
            </w:pPr>
          </w:p>
        </w:tc>
        <w:tc>
          <w:tcPr>
            <w:tcW w:w="970" w:type="dxa"/>
            <w:tcBorders>
              <w:left w:val="single" w:sz="24" w:space="0" w:color="auto"/>
              <w:bottom w:val="single" w:sz="24" w:space="0" w:color="auto"/>
            </w:tcBorders>
            <w:vAlign w:val="center"/>
          </w:tcPr>
          <w:p w14:paraId="2FABAAF8" w14:textId="77777777" w:rsidR="00FB5184" w:rsidRDefault="00FB5184" w:rsidP="006A4182">
            <w:pPr>
              <w:jc w:val="center"/>
              <w:rPr>
                <w:rFonts w:eastAsia="Times New Roman"/>
                <w:b/>
                <w:sz w:val="22"/>
                <w:szCs w:val="22"/>
              </w:rPr>
            </w:pPr>
            <w:r>
              <w:rPr>
                <w:rFonts w:eastAsia="Times New Roman"/>
                <w:b/>
                <w:sz w:val="22"/>
                <w:szCs w:val="22"/>
              </w:rPr>
              <w:t>1</w:t>
            </w:r>
          </w:p>
        </w:tc>
        <w:tc>
          <w:tcPr>
            <w:tcW w:w="920" w:type="dxa"/>
            <w:tcBorders>
              <w:bottom w:val="single" w:sz="24" w:space="0" w:color="auto"/>
            </w:tcBorders>
            <w:vAlign w:val="center"/>
          </w:tcPr>
          <w:p w14:paraId="67CAB166" w14:textId="77777777" w:rsidR="00FB5184" w:rsidRDefault="00FB5184" w:rsidP="006A4182">
            <w:pPr>
              <w:jc w:val="center"/>
              <w:rPr>
                <w:rFonts w:eastAsia="Times New Roman"/>
                <w:b/>
                <w:sz w:val="22"/>
                <w:szCs w:val="22"/>
              </w:rPr>
            </w:pPr>
            <w:r>
              <w:rPr>
                <w:rFonts w:eastAsia="Times New Roman"/>
                <w:b/>
                <w:sz w:val="22"/>
                <w:szCs w:val="22"/>
              </w:rPr>
              <w:t>2</w:t>
            </w:r>
          </w:p>
        </w:tc>
        <w:tc>
          <w:tcPr>
            <w:tcW w:w="990" w:type="dxa"/>
            <w:tcBorders>
              <w:bottom w:val="single" w:sz="24" w:space="0" w:color="auto"/>
            </w:tcBorders>
            <w:vAlign w:val="center"/>
          </w:tcPr>
          <w:p w14:paraId="660496EE" w14:textId="77777777" w:rsidR="00FB5184" w:rsidRDefault="00FB5184" w:rsidP="006A4182">
            <w:pPr>
              <w:jc w:val="center"/>
              <w:rPr>
                <w:rFonts w:eastAsia="Times New Roman"/>
                <w:b/>
                <w:sz w:val="22"/>
                <w:szCs w:val="22"/>
              </w:rPr>
            </w:pPr>
            <w:r>
              <w:rPr>
                <w:rFonts w:eastAsia="Times New Roman"/>
                <w:b/>
                <w:sz w:val="22"/>
                <w:szCs w:val="22"/>
              </w:rPr>
              <w:t>3</w:t>
            </w:r>
          </w:p>
        </w:tc>
        <w:tc>
          <w:tcPr>
            <w:tcW w:w="900" w:type="dxa"/>
            <w:tcBorders>
              <w:bottom w:val="single" w:sz="24" w:space="0" w:color="auto"/>
            </w:tcBorders>
            <w:vAlign w:val="center"/>
          </w:tcPr>
          <w:p w14:paraId="591F127C" w14:textId="77777777" w:rsidR="00FB5184" w:rsidRDefault="00FB5184" w:rsidP="006A4182">
            <w:pPr>
              <w:jc w:val="center"/>
              <w:rPr>
                <w:rFonts w:eastAsia="Times New Roman"/>
                <w:b/>
                <w:sz w:val="22"/>
                <w:szCs w:val="22"/>
              </w:rPr>
            </w:pPr>
            <w:r>
              <w:rPr>
                <w:rFonts w:eastAsia="Times New Roman"/>
                <w:b/>
                <w:sz w:val="22"/>
                <w:szCs w:val="22"/>
              </w:rPr>
              <w:t>4</w:t>
            </w:r>
          </w:p>
        </w:tc>
        <w:tc>
          <w:tcPr>
            <w:tcW w:w="917" w:type="dxa"/>
            <w:tcBorders>
              <w:bottom w:val="single" w:sz="24" w:space="0" w:color="auto"/>
              <w:right w:val="single" w:sz="24" w:space="0" w:color="auto"/>
            </w:tcBorders>
            <w:vAlign w:val="center"/>
          </w:tcPr>
          <w:p w14:paraId="1814F9B6" w14:textId="77777777" w:rsidR="00FB5184" w:rsidRDefault="00FB5184" w:rsidP="006A4182">
            <w:pPr>
              <w:jc w:val="center"/>
              <w:rPr>
                <w:rFonts w:eastAsia="Times New Roman"/>
                <w:b/>
                <w:sz w:val="22"/>
                <w:szCs w:val="22"/>
              </w:rPr>
            </w:pPr>
            <w:r>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77BC8CB6" w14:textId="77777777" w:rsidR="00FB5184"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176F1AE8" w14:textId="77777777" w:rsidR="00FB5184" w:rsidRDefault="00FB5184" w:rsidP="006A4182">
            <w:pPr>
              <w:jc w:val="center"/>
              <w:rPr>
                <w:rFonts w:eastAsia="Times New Roman"/>
                <w:b/>
                <w:sz w:val="22"/>
                <w:szCs w:val="22"/>
              </w:rPr>
            </w:pPr>
          </w:p>
        </w:tc>
      </w:tr>
      <w:tr w:rsidR="00FB5184" w14:paraId="4CA0C8DC" w14:textId="77777777" w:rsidTr="006A4182">
        <w:trPr>
          <w:jc w:val="center"/>
        </w:trPr>
        <w:tc>
          <w:tcPr>
            <w:tcW w:w="2040" w:type="dxa"/>
            <w:gridSpan w:val="2"/>
            <w:tcBorders>
              <w:top w:val="single" w:sz="24" w:space="0" w:color="auto"/>
              <w:left w:val="single" w:sz="24" w:space="0" w:color="auto"/>
              <w:right w:val="single" w:sz="24" w:space="0" w:color="auto"/>
            </w:tcBorders>
            <w:vAlign w:val="center"/>
          </w:tcPr>
          <w:p w14:paraId="58601614" w14:textId="77777777" w:rsidR="00FB5184" w:rsidRDefault="00FB5184" w:rsidP="006A4182">
            <w:pPr>
              <w:jc w:val="center"/>
              <w:rPr>
                <w:rFonts w:eastAsia="Times New Roman"/>
                <w:b/>
                <w:sz w:val="22"/>
                <w:szCs w:val="22"/>
              </w:rPr>
            </w:pPr>
            <w:r>
              <w:rPr>
                <w:rFonts w:eastAsia="Times New Roman"/>
                <w:b/>
                <w:sz w:val="22"/>
                <w:szCs w:val="22"/>
              </w:rPr>
              <w:t>% Senescent</w:t>
            </w:r>
          </w:p>
        </w:tc>
        <w:tc>
          <w:tcPr>
            <w:tcW w:w="970" w:type="dxa"/>
            <w:tcBorders>
              <w:top w:val="single" w:sz="24" w:space="0" w:color="auto"/>
              <w:left w:val="single" w:sz="24" w:space="0" w:color="auto"/>
            </w:tcBorders>
            <w:vAlign w:val="center"/>
          </w:tcPr>
          <w:p w14:paraId="793BF320" w14:textId="77777777" w:rsidR="00FB5184" w:rsidRPr="00830EE5" w:rsidRDefault="00FB5184" w:rsidP="006A4182">
            <w:pPr>
              <w:jc w:val="center"/>
              <w:rPr>
                <w:rFonts w:eastAsia="Times New Roman"/>
                <w:sz w:val="22"/>
                <w:szCs w:val="22"/>
              </w:rPr>
            </w:pPr>
            <w:r w:rsidRPr="00830EE5">
              <w:rPr>
                <w:rFonts w:eastAsia="Times New Roman"/>
                <w:sz w:val="22"/>
                <w:szCs w:val="22"/>
              </w:rPr>
              <w:t>2.9</w:t>
            </w:r>
          </w:p>
        </w:tc>
        <w:tc>
          <w:tcPr>
            <w:tcW w:w="920" w:type="dxa"/>
            <w:tcBorders>
              <w:top w:val="single" w:sz="24" w:space="0" w:color="auto"/>
            </w:tcBorders>
            <w:vAlign w:val="center"/>
          </w:tcPr>
          <w:p w14:paraId="0BEB081E" w14:textId="77777777" w:rsidR="00FB5184" w:rsidRPr="00830EE5" w:rsidRDefault="00FB5184" w:rsidP="006A4182">
            <w:pPr>
              <w:jc w:val="center"/>
              <w:rPr>
                <w:rFonts w:eastAsia="Times New Roman"/>
                <w:sz w:val="22"/>
                <w:szCs w:val="22"/>
              </w:rPr>
            </w:pPr>
            <w:r>
              <w:rPr>
                <w:rFonts w:eastAsia="Times New Roman"/>
                <w:sz w:val="22"/>
                <w:szCs w:val="22"/>
              </w:rPr>
              <w:t>2.9</w:t>
            </w:r>
          </w:p>
        </w:tc>
        <w:tc>
          <w:tcPr>
            <w:tcW w:w="990" w:type="dxa"/>
            <w:tcBorders>
              <w:top w:val="single" w:sz="24" w:space="0" w:color="auto"/>
            </w:tcBorders>
            <w:vAlign w:val="center"/>
          </w:tcPr>
          <w:p w14:paraId="52A3132E" w14:textId="77777777" w:rsidR="00FB5184" w:rsidRPr="00830EE5" w:rsidRDefault="00FB5184" w:rsidP="006A4182">
            <w:pPr>
              <w:jc w:val="center"/>
              <w:rPr>
                <w:rFonts w:eastAsia="Times New Roman"/>
                <w:sz w:val="22"/>
                <w:szCs w:val="22"/>
              </w:rPr>
            </w:pPr>
            <w:r>
              <w:rPr>
                <w:rFonts w:eastAsia="Times New Roman"/>
                <w:sz w:val="22"/>
                <w:szCs w:val="22"/>
              </w:rPr>
              <w:t>2.6</w:t>
            </w:r>
          </w:p>
        </w:tc>
        <w:tc>
          <w:tcPr>
            <w:tcW w:w="900" w:type="dxa"/>
            <w:tcBorders>
              <w:top w:val="single" w:sz="24" w:space="0" w:color="auto"/>
            </w:tcBorders>
            <w:vAlign w:val="center"/>
          </w:tcPr>
          <w:p w14:paraId="5523B2F6" w14:textId="77777777" w:rsidR="00FB5184" w:rsidRPr="00830EE5" w:rsidRDefault="00FB5184" w:rsidP="006A4182">
            <w:pPr>
              <w:jc w:val="center"/>
              <w:rPr>
                <w:rFonts w:eastAsia="Times New Roman"/>
                <w:sz w:val="22"/>
                <w:szCs w:val="22"/>
              </w:rPr>
            </w:pPr>
            <w:r>
              <w:rPr>
                <w:rFonts w:eastAsia="Times New Roman"/>
                <w:sz w:val="22"/>
                <w:szCs w:val="22"/>
              </w:rPr>
              <w:t>2.7</w:t>
            </w:r>
          </w:p>
        </w:tc>
        <w:tc>
          <w:tcPr>
            <w:tcW w:w="917" w:type="dxa"/>
            <w:tcBorders>
              <w:top w:val="single" w:sz="24" w:space="0" w:color="auto"/>
              <w:right w:val="single" w:sz="24" w:space="0" w:color="auto"/>
            </w:tcBorders>
            <w:vAlign w:val="center"/>
          </w:tcPr>
          <w:p w14:paraId="55956CBF" w14:textId="77777777" w:rsidR="00FB5184" w:rsidRPr="00830EE5" w:rsidRDefault="00FB5184" w:rsidP="006A4182">
            <w:pPr>
              <w:jc w:val="center"/>
              <w:rPr>
                <w:rFonts w:eastAsia="Times New Roman"/>
                <w:sz w:val="22"/>
                <w:szCs w:val="22"/>
              </w:rPr>
            </w:pPr>
            <w:r>
              <w:rPr>
                <w:rFonts w:eastAsia="Times New Roman"/>
                <w:sz w:val="22"/>
                <w:szCs w:val="22"/>
              </w:rPr>
              <w:t>2.6</w:t>
            </w:r>
          </w:p>
        </w:tc>
        <w:tc>
          <w:tcPr>
            <w:tcW w:w="1097" w:type="dxa"/>
            <w:tcBorders>
              <w:top w:val="single" w:sz="24" w:space="0" w:color="auto"/>
              <w:left w:val="single" w:sz="24" w:space="0" w:color="auto"/>
            </w:tcBorders>
            <w:vAlign w:val="center"/>
          </w:tcPr>
          <w:p w14:paraId="6079AC02" w14:textId="77777777" w:rsidR="00FB5184" w:rsidRPr="00830EE5" w:rsidRDefault="00FB5184" w:rsidP="006A4182">
            <w:pPr>
              <w:jc w:val="center"/>
              <w:rPr>
                <w:rFonts w:eastAsia="Times New Roman"/>
                <w:sz w:val="22"/>
                <w:szCs w:val="22"/>
              </w:rPr>
            </w:pPr>
            <w:r>
              <w:rPr>
                <w:rFonts w:eastAsia="Times New Roman"/>
                <w:sz w:val="22"/>
                <w:szCs w:val="22"/>
              </w:rPr>
              <w:t>2.74</w:t>
            </w:r>
          </w:p>
        </w:tc>
        <w:tc>
          <w:tcPr>
            <w:tcW w:w="1126" w:type="dxa"/>
            <w:tcBorders>
              <w:top w:val="single" w:sz="24" w:space="0" w:color="auto"/>
              <w:right w:val="single" w:sz="24" w:space="0" w:color="auto"/>
            </w:tcBorders>
            <w:vAlign w:val="center"/>
          </w:tcPr>
          <w:p w14:paraId="36C8B3A6" w14:textId="77777777" w:rsidR="00FB5184" w:rsidRPr="00830EE5" w:rsidRDefault="00FB5184" w:rsidP="006A4182">
            <w:pPr>
              <w:jc w:val="center"/>
              <w:rPr>
                <w:rFonts w:eastAsia="Times New Roman"/>
                <w:sz w:val="22"/>
                <w:szCs w:val="22"/>
              </w:rPr>
            </w:pPr>
            <w:r>
              <w:rPr>
                <w:rFonts w:eastAsia="Times New Roman"/>
                <w:sz w:val="22"/>
                <w:szCs w:val="22"/>
              </w:rPr>
              <w:t>0.06</w:t>
            </w:r>
          </w:p>
        </w:tc>
      </w:tr>
      <w:tr w:rsidR="00FB5184" w14:paraId="5E10E0DC" w14:textId="77777777" w:rsidTr="006A4182">
        <w:trPr>
          <w:jc w:val="center"/>
        </w:trPr>
        <w:tc>
          <w:tcPr>
            <w:tcW w:w="2040" w:type="dxa"/>
            <w:gridSpan w:val="2"/>
            <w:tcBorders>
              <w:left w:val="single" w:sz="24" w:space="0" w:color="auto"/>
              <w:bottom w:val="single" w:sz="24" w:space="0" w:color="auto"/>
              <w:right w:val="single" w:sz="24" w:space="0" w:color="auto"/>
            </w:tcBorders>
            <w:vAlign w:val="center"/>
          </w:tcPr>
          <w:p w14:paraId="4F468CCB" w14:textId="77777777" w:rsidR="00FB5184" w:rsidRDefault="00FB5184" w:rsidP="006A4182">
            <w:pPr>
              <w:jc w:val="center"/>
              <w:rPr>
                <w:rFonts w:eastAsia="Times New Roman"/>
                <w:b/>
                <w:sz w:val="22"/>
                <w:szCs w:val="22"/>
              </w:rPr>
            </w:pPr>
            <w:r>
              <w:rPr>
                <w:rFonts w:eastAsia="Times New Roman"/>
                <w:b/>
                <w:sz w:val="22"/>
                <w:szCs w:val="22"/>
              </w:rPr>
              <w:t>Time to Heal (Hrs)</w:t>
            </w:r>
          </w:p>
        </w:tc>
        <w:tc>
          <w:tcPr>
            <w:tcW w:w="970" w:type="dxa"/>
            <w:tcBorders>
              <w:left w:val="single" w:sz="24" w:space="0" w:color="auto"/>
              <w:bottom w:val="single" w:sz="24" w:space="0" w:color="auto"/>
            </w:tcBorders>
            <w:vAlign w:val="center"/>
          </w:tcPr>
          <w:p w14:paraId="60941EA9" w14:textId="77777777" w:rsidR="00FB5184" w:rsidRPr="00830EE5" w:rsidRDefault="00FB5184" w:rsidP="006A4182">
            <w:pPr>
              <w:jc w:val="center"/>
              <w:rPr>
                <w:rFonts w:eastAsia="Times New Roman"/>
                <w:sz w:val="22"/>
                <w:szCs w:val="22"/>
              </w:rPr>
            </w:pPr>
            <w:r>
              <w:rPr>
                <w:rFonts w:eastAsia="Times New Roman"/>
                <w:sz w:val="22"/>
                <w:szCs w:val="22"/>
              </w:rPr>
              <w:t>36</w:t>
            </w:r>
          </w:p>
        </w:tc>
        <w:tc>
          <w:tcPr>
            <w:tcW w:w="920" w:type="dxa"/>
            <w:tcBorders>
              <w:bottom w:val="single" w:sz="24" w:space="0" w:color="auto"/>
            </w:tcBorders>
            <w:vAlign w:val="center"/>
          </w:tcPr>
          <w:p w14:paraId="2D692E36" w14:textId="77777777" w:rsidR="00FB5184" w:rsidRPr="00830EE5" w:rsidRDefault="00FB5184" w:rsidP="006A4182">
            <w:pPr>
              <w:jc w:val="center"/>
              <w:rPr>
                <w:rFonts w:eastAsia="Times New Roman"/>
                <w:sz w:val="22"/>
                <w:szCs w:val="22"/>
              </w:rPr>
            </w:pPr>
            <w:r>
              <w:rPr>
                <w:rFonts w:eastAsia="Times New Roman"/>
                <w:sz w:val="22"/>
                <w:szCs w:val="22"/>
              </w:rPr>
              <w:t>36</w:t>
            </w:r>
          </w:p>
        </w:tc>
        <w:tc>
          <w:tcPr>
            <w:tcW w:w="990" w:type="dxa"/>
            <w:tcBorders>
              <w:bottom w:val="single" w:sz="24" w:space="0" w:color="auto"/>
            </w:tcBorders>
            <w:vAlign w:val="center"/>
          </w:tcPr>
          <w:p w14:paraId="371E87EA" w14:textId="77777777" w:rsidR="00FB5184" w:rsidRPr="00830EE5" w:rsidRDefault="00FB5184" w:rsidP="006A4182">
            <w:pPr>
              <w:jc w:val="center"/>
              <w:rPr>
                <w:rFonts w:eastAsia="Times New Roman"/>
                <w:sz w:val="22"/>
                <w:szCs w:val="22"/>
              </w:rPr>
            </w:pPr>
            <w:r>
              <w:rPr>
                <w:rFonts w:eastAsia="Times New Roman"/>
                <w:sz w:val="22"/>
                <w:szCs w:val="22"/>
              </w:rPr>
              <w:t>36</w:t>
            </w:r>
          </w:p>
        </w:tc>
        <w:tc>
          <w:tcPr>
            <w:tcW w:w="900" w:type="dxa"/>
            <w:tcBorders>
              <w:bottom w:val="single" w:sz="24" w:space="0" w:color="auto"/>
            </w:tcBorders>
            <w:vAlign w:val="center"/>
          </w:tcPr>
          <w:p w14:paraId="2950DBA0" w14:textId="77777777" w:rsidR="00FB5184" w:rsidRPr="00830EE5" w:rsidRDefault="00FB5184" w:rsidP="006A4182">
            <w:pPr>
              <w:jc w:val="center"/>
              <w:rPr>
                <w:rFonts w:eastAsia="Times New Roman"/>
                <w:sz w:val="22"/>
                <w:szCs w:val="22"/>
              </w:rPr>
            </w:pPr>
            <w:r>
              <w:rPr>
                <w:rFonts w:eastAsia="Times New Roman"/>
                <w:sz w:val="22"/>
                <w:szCs w:val="22"/>
              </w:rPr>
              <w:t>36</w:t>
            </w:r>
          </w:p>
        </w:tc>
        <w:tc>
          <w:tcPr>
            <w:tcW w:w="917" w:type="dxa"/>
            <w:tcBorders>
              <w:bottom w:val="single" w:sz="24" w:space="0" w:color="auto"/>
              <w:right w:val="single" w:sz="24" w:space="0" w:color="auto"/>
            </w:tcBorders>
            <w:vAlign w:val="center"/>
          </w:tcPr>
          <w:p w14:paraId="1E0644C5" w14:textId="77777777" w:rsidR="00FB5184" w:rsidRPr="00830EE5" w:rsidRDefault="00FB5184" w:rsidP="006A4182">
            <w:pPr>
              <w:jc w:val="center"/>
              <w:rPr>
                <w:rFonts w:eastAsia="Times New Roman"/>
                <w:sz w:val="22"/>
                <w:szCs w:val="22"/>
              </w:rPr>
            </w:pPr>
            <w:r>
              <w:rPr>
                <w:rFonts w:eastAsia="Times New Roman"/>
                <w:sz w:val="22"/>
                <w:szCs w:val="22"/>
              </w:rPr>
              <w:t>30</w:t>
            </w:r>
          </w:p>
        </w:tc>
        <w:tc>
          <w:tcPr>
            <w:tcW w:w="1097" w:type="dxa"/>
            <w:tcBorders>
              <w:left w:val="single" w:sz="24" w:space="0" w:color="auto"/>
              <w:bottom w:val="single" w:sz="24" w:space="0" w:color="auto"/>
            </w:tcBorders>
            <w:vAlign w:val="center"/>
          </w:tcPr>
          <w:p w14:paraId="71890385" w14:textId="77777777" w:rsidR="00FB5184" w:rsidRPr="00830EE5" w:rsidRDefault="00FB5184" w:rsidP="006A4182">
            <w:pPr>
              <w:jc w:val="center"/>
              <w:rPr>
                <w:rFonts w:eastAsia="Times New Roman"/>
                <w:sz w:val="22"/>
                <w:szCs w:val="22"/>
              </w:rPr>
            </w:pPr>
            <w:r>
              <w:rPr>
                <w:rFonts w:eastAsia="Times New Roman"/>
                <w:sz w:val="22"/>
                <w:szCs w:val="22"/>
              </w:rPr>
              <w:t>34.8</w:t>
            </w:r>
          </w:p>
        </w:tc>
        <w:tc>
          <w:tcPr>
            <w:tcW w:w="1126" w:type="dxa"/>
            <w:tcBorders>
              <w:bottom w:val="single" w:sz="24" w:space="0" w:color="auto"/>
              <w:right w:val="single" w:sz="24" w:space="0" w:color="auto"/>
            </w:tcBorders>
            <w:vAlign w:val="center"/>
          </w:tcPr>
          <w:p w14:paraId="3058E9DF" w14:textId="77777777" w:rsidR="00FB5184" w:rsidRPr="00830EE5" w:rsidRDefault="00FB5184" w:rsidP="006A4182">
            <w:pPr>
              <w:jc w:val="center"/>
              <w:rPr>
                <w:rFonts w:eastAsia="Times New Roman"/>
                <w:sz w:val="22"/>
                <w:szCs w:val="22"/>
              </w:rPr>
            </w:pPr>
            <w:r>
              <w:rPr>
                <w:rFonts w:eastAsia="Times New Roman"/>
                <w:sz w:val="22"/>
                <w:szCs w:val="22"/>
              </w:rPr>
              <w:t>1.07</w:t>
            </w:r>
          </w:p>
        </w:tc>
      </w:tr>
      <w:tr w:rsidR="00FB5184" w14:paraId="4EEE4A62" w14:textId="77777777" w:rsidTr="006A4182">
        <w:trPr>
          <w:jc w:val="center"/>
        </w:trPr>
        <w:tc>
          <w:tcPr>
            <w:tcW w:w="1410" w:type="dxa"/>
            <w:vMerge w:val="restart"/>
            <w:tcBorders>
              <w:top w:val="single" w:sz="24" w:space="0" w:color="auto"/>
              <w:left w:val="single" w:sz="24" w:space="0" w:color="auto"/>
              <w:right w:val="single" w:sz="24" w:space="0" w:color="auto"/>
            </w:tcBorders>
            <w:vAlign w:val="center"/>
          </w:tcPr>
          <w:p w14:paraId="488F3163" w14:textId="77777777" w:rsidR="00FB5184" w:rsidRDefault="00FB5184" w:rsidP="006A4182">
            <w:pPr>
              <w:jc w:val="center"/>
              <w:rPr>
                <w:rFonts w:eastAsia="Times New Roman"/>
                <w:b/>
                <w:sz w:val="22"/>
                <w:szCs w:val="22"/>
              </w:rPr>
            </w:pPr>
            <w:r>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38667829" w14:textId="77777777" w:rsidR="00FB5184" w:rsidRDefault="00FB5184" w:rsidP="006A4182">
            <w:pPr>
              <w:jc w:val="center"/>
              <w:rPr>
                <w:rFonts w:eastAsia="Times New Roman"/>
                <w:b/>
                <w:sz w:val="22"/>
                <w:szCs w:val="22"/>
              </w:rPr>
            </w:pPr>
            <w:r>
              <w:rPr>
                <w:rFonts w:eastAsia="Times New Roman"/>
                <w:b/>
                <w:sz w:val="22"/>
                <w:szCs w:val="22"/>
              </w:rPr>
              <w:t>IT 1</w:t>
            </w:r>
          </w:p>
        </w:tc>
        <w:tc>
          <w:tcPr>
            <w:tcW w:w="970" w:type="dxa"/>
            <w:tcBorders>
              <w:top w:val="single" w:sz="24" w:space="0" w:color="auto"/>
              <w:left w:val="single" w:sz="24" w:space="0" w:color="auto"/>
            </w:tcBorders>
            <w:vAlign w:val="center"/>
          </w:tcPr>
          <w:p w14:paraId="4E1C8487" w14:textId="77777777" w:rsidR="00FB5184" w:rsidRPr="00830EE5" w:rsidRDefault="00FB5184" w:rsidP="006A4182">
            <w:pPr>
              <w:jc w:val="center"/>
              <w:rPr>
                <w:rFonts w:eastAsia="Times New Roman"/>
                <w:sz w:val="22"/>
                <w:szCs w:val="22"/>
              </w:rPr>
            </w:pPr>
            <w:r>
              <w:rPr>
                <w:rFonts w:eastAsia="Times New Roman"/>
                <w:sz w:val="22"/>
                <w:szCs w:val="22"/>
              </w:rPr>
              <w:t>140</w:t>
            </w:r>
          </w:p>
        </w:tc>
        <w:tc>
          <w:tcPr>
            <w:tcW w:w="920" w:type="dxa"/>
            <w:tcBorders>
              <w:top w:val="single" w:sz="24" w:space="0" w:color="auto"/>
            </w:tcBorders>
            <w:vAlign w:val="center"/>
          </w:tcPr>
          <w:p w14:paraId="3714FB65" w14:textId="77777777" w:rsidR="00FB5184" w:rsidRPr="00830EE5" w:rsidRDefault="00FB5184" w:rsidP="006A4182">
            <w:pPr>
              <w:jc w:val="center"/>
              <w:rPr>
                <w:rFonts w:eastAsia="Times New Roman"/>
                <w:sz w:val="22"/>
                <w:szCs w:val="22"/>
              </w:rPr>
            </w:pPr>
            <w:r>
              <w:rPr>
                <w:rFonts w:eastAsia="Times New Roman"/>
                <w:sz w:val="22"/>
                <w:szCs w:val="22"/>
              </w:rPr>
              <w:t>112</w:t>
            </w:r>
          </w:p>
        </w:tc>
        <w:tc>
          <w:tcPr>
            <w:tcW w:w="990" w:type="dxa"/>
            <w:tcBorders>
              <w:top w:val="single" w:sz="24" w:space="0" w:color="auto"/>
            </w:tcBorders>
            <w:vAlign w:val="center"/>
          </w:tcPr>
          <w:p w14:paraId="3AFD2F0D" w14:textId="77777777" w:rsidR="00FB5184" w:rsidRPr="00830EE5" w:rsidRDefault="00FB5184" w:rsidP="006A4182">
            <w:pPr>
              <w:jc w:val="center"/>
              <w:rPr>
                <w:rFonts w:eastAsia="Times New Roman"/>
                <w:sz w:val="22"/>
                <w:szCs w:val="22"/>
              </w:rPr>
            </w:pPr>
            <w:r>
              <w:rPr>
                <w:rFonts w:eastAsia="Times New Roman"/>
                <w:sz w:val="22"/>
                <w:szCs w:val="22"/>
              </w:rPr>
              <w:t>119</w:t>
            </w:r>
          </w:p>
        </w:tc>
        <w:tc>
          <w:tcPr>
            <w:tcW w:w="900" w:type="dxa"/>
            <w:tcBorders>
              <w:top w:val="single" w:sz="24" w:space="0" w:color="auto"/>
            </w:tcBorders>
            <w:vAlign w:val="center"/>
          </w:tcPr>
          <w:p w14:paraId="1E02EC01" w14:textId="77777777" w:rsidR="00FB5184" w:rsidRPr="00830EE5" w:rsidRDefault="00FB5184" w:rsidP="006A4182">
            <w:pPr>
              <w:jc w:val="center"/>
              <w:rPr>
                <w:rFonts w:eastAsia="Times New Roman"/>
                <w:sz w:val="22"/>
                <w:szCs w:val="22"/>
              </w:rPr>
            </w:pPr>
            <w:r>
              <w:rPr>
                <w:rFonts w:eastAsia="Times New Roman"/>
                <w:sz w:val="22"/>
                <w:szCs w:val="22"/>
              </w:rPr>
              <w:t>130</w:t>
            </w:r>
          </w:p>
        </w:tc>
        <w:tc>
          <w:tcPr>
            <w:tcW w:w="917" w:type="dxa"/>
            <w:tcBorders>
              <w:top w:val="single" w:sz="24" w:space="0" w:color="auto"/>
              <w:right w:val="single" w:sz="24" w:space="0" w:color="auto"/>
            </w:tcBorders>
            <w:vAlign w:val="center"/>
          </w:tcPr>
          <w:p w14:paraId="71249383" w14:textId="77777777" w:rsidR="00FB5184" w:rsidRPr="00830EE5" w:rsidRDefault="00FB5184" w:rsidP="006A4182">
            <w:pPr>
              <w:jc w:val="center"/>
              <w:rPr>
                <w:rFonts w:eastAsia="Times New Roman"/>
                <w:sz w:val="22"/>
                <w:szCs w:val="22"/>
              </w:rPr>
            </w:pPr>
            <w:r>
              <w:rPr>
                <w:rFonts w:eastAsia="Times New Roman"/>
                <w:sz w:val="22"/>
                <w:szCs w:val="22"/>
              </w:rPr>
              <w:t>159</w:t>
            </w:r>
          </w:p>
        </w:tc>
        <w:tc>
          <w:tcPr>
            <w:tcW w:w="1097" w:type="dxa"/>
            <w:tcBorders>
              <w:top w:val="single" w:sz="24" w:space="0" w:color="auto"/>
              <w:left w:val="single" w:sz="24" w:space="0" w:color="auto"/>
            </w:tcBorders>
            <w:vAlign w:val="center"/>
          </w:tcPr>
          <w:p w14:paraId="233C0ECA" w14:textId="77777777" w:rsidR="00FB5184" w:rsidRPr="00830EE5" w:rsidRDefault="00FB5184" w:rsidP="006A4182">
            <w:pPr>
              <w:jc w:val="center"/>
              <w:rPr>
                <w:rFonts w:eastAsia="Times New Roman"/>
                <w:sz w:val="22"/>
                <w:szCs w:val="22"/>
              </w:rPr>
            </w:pPr>
            <w:r>
              <w:rPr>
                <w:rFonts w:eastAsia="Times New Roman"/>
                <w:sz w:val="22"/>
                <w:szCs w:val="22"/>
              </w:rPr>
              <w:t>132</w:t>
            </w:r>
          </w:p>
        </w:tc>
        <w:tc>
          <w:tcPr>
            <w:tcW w:w="1126" w:type="dxa"/>
            <w:tcBorders>
              <w:top w:val="single" w:sz="24" w:space="0" w:color="auto"/>
              <w:right w:val="single" w:sz="24" w:space="0" w:color="auto"/>
            </w:tcBorders>
            <w:vAlign w:val="center"/>
          </w:tcPr>
          <w:p w14:paraId="52101B25" w14:textId="77777777" w:rsidR="00FB5184" w:rsidRPr="00830EE5" w:rsidRDefault="00FB5184" w:rsidP="006A4182">
            <w:pPr>
              <w:jc w:val="center"/>
              <w:rPr>
                <w:rFonts w:eastAsia="Times New Roman"/>
                <w:sz w:val="22"/>
                <w:szCs w:val="22"/>
              </w:rPr>
            </w:pPr>
            <w:r>
              <w:rPr>
                <w:rFonts w:eastAsia="Times New Roman"/>
                <w:sz w:val="22"/>
                <w:szCs w:val="22"/>
              </w:rPr>
              <w:t>7.39</w:t>
            </w:r>
          </w:p>
        </w:tc>
      </w:tr>
      <w:tr w:rsidR="00FB5184" w14:paraId="0D838817" w14:textId="77777777" w:rsidTr="006A4182">
        <w:trPr>
          <w:jc w:val="center"/>
        </w:trPr>
        <w:tc>
          <w:tcPr>
            <w:tcW w:w="1410" w:type="dxa"/>
            <w:vMerge/>
            <w:tcBorders>
              <w:left w:val="single" w:sz="24" w:space="0" w:color="auto"/>
              <w:right w:val="single" w:sz="24" w:space="0" w:color="auto"/>
            </w:tcBorders>
            <w:vAlign w:val="center"/>
          </w:tcPr>
          <w:p w14:paraId="26A879AE"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2850C727" w14:textId="77777777" w:rsidR="00FB5184" w:rsidRDefault="00FB5184" w:rsidP="006A4182">
            <w:pPr>
              <w:jc w:val="center"/>
              <w:rPr>
                <w:rFonts w:eastAsia="Times New Roman"/>
                <w:b/>
                <w:sz w:val="22"/>
                <w:szCs w:val="22"/>
              </w:rPr>
            </w:pPr>
            <w:r>
              <w:rPr>
                <w:rFonts w:eastAsia="Times New Roman"/>
                <w:b/>
                <w:sz w:val="22"/>
                <w:szCs w:val="22"/>
              </w:rPr>
              <w:t>IT 2</w:t>
            </w:r>
          </w:p>
        </w:tc>
        <w:tc>
          <w:tcPr>
            <w:tcW w:w="970" w:type="dxa"/>
            <w:tcBorders>
              <w:left w:val="single" w:sz="24" w:space="0" w:color="auto"/>
            </w:tcBorders>
            <w:vAlign w:val="center"/>
          </w:tcPr>
          <w:p w14:paraId="3DF4ECD3" w14:textId="77777777" w:rsidR="00FB5184" w:rsidRPr="00830EE5" w:rsidRDefault="00FB5184" w:rsidP="006A4182">
            <w:pPr>
              <w:jc w:val="center"/>
              <w:rPr>
                <w:rFonts w:eastAsia="Times New Roman"/>
                <w:sz w:val="22"/>
                <w:szCs w:val="22"/>
              </w:rPr>
            </w:pPr>
            <w:r>
              <w:rPr>
                <w:rFonts w:eastAsia="Times New Roman"/>
                <w:sz w:val="22"/>
                <w:szCs w:val="22"/>
              </w:rPr>
              <w:t>209</w:t>
            </w:r>
          </w:p>
        </w:tc>
        <w:tc>
          <w:tcPr>
            <w:tcW w:w="920" w:type="dxa"/>
            <w:vAlign w:val="center"/>
          </w:tcPr>
          <w:p w14:paraId="782E2354" w14:textId="77777777" w:rsidR="00FB5184" w:rsidRPr="00830EE5" w:rsidRDefault="00FB5184" w:rsidP="006A4182">
            <w:pPr>
              <w:jc w:val="center"/>
              <w:rPr>
                <w:rFonts w:eastAsia="Times New Roman"/>
                <w:sz w:val="22"/>
                <w:szCs w:val="22"/>
              </w:rPr>
            </w:pPr>
            <w:r>
              <w:rPr>
                <w:rFonts w:eastAsia="Times New Roman"/>
                <w:sz w:val="22"/>
                <w:szCs w:val="22"/>
              </w:rPr>
              <w:t>149</w:t>
            </w:r>
          </w:p>
        </w:tc>
        <w:tc>
          <w:tcPr>
            <w:tcW w:w="990" w:type="dxa"/>
            <w:vAlign w:val="center"/>
          </w:tcPr>
          <w:p w14:paraId="1D0E5510" w14:textId="77777777" w:rsidR="00FB5184" w:rsidRPr="00830EE5" w:rsidRDefault="00FB5184" w:rsidP="006A4182">
            <w:pPr>
              <w:jc w:val="center"/>
              <w:rPr>
                <w:rFonts w:eastAsia="Times New Roman"/>
                <w:sz w:val="22"/>
                <w:szCs w:val="22"/>
              </w:rPr>
            </w:pPr>
            <w:r>
              <w:rPr>
                <w:rFonts w:eastAsia="Times New Roman"/>
                <w:sz w:val="22"/>
                <w:szCs w:val="22"/>
              </w:rPr>
              <w:t>175</w:t>
            </w:r>
          </w:p>
        </w:tc>
        <w:tc>
          <w:tcPr>
            <w:tcW w:w="900" w:type="dxa"/>
            <w:vAlign w:val="center"/>
          </w:tcPr>
          <w:p w14:paraId="49E210EB" w14:textId="77777777" w:rsidR="00FB5184" w:rsidRPr="00830EE5" w:rsidRDefault="00FB5184" w:rsidP="006A4182">
            <w:pPr>
              <w:jc w:val="center"/>
              <w:rPr>
                <w:rFonts w:eastAsia="Times New Roman"/>
                <w:sz w:val="22"/>
                <w:szCs w:val="22"/>
              </w:rPr>
            </w:pPr>
            <w:r>
              <w:rPr>
                <w:rFonts w:eastAsia="Times New Roman"/>
                <w:sz w:val="22"/>
                <w:szCs w:val="22"/>
              </w:rPr>
              <w:t>168</w:t>
            </w:r>
          </w:p>
        </w:tc>
        <w:tc>
          <w:tcPr>
            <w:tcW w:w="917" w:type="dxa"/>
            <w:tcBorders>
              <w:right w:val="single" w:sz="24" w:space="0" w:color="auto"/>
            </w:tcBorders>
            <w:vAlign w:val="center"/>
          </w:tcPr>
          <w:p w14:paraId="00AFD381" w14:textId="77777777" w:rsidR="00FB5184" w:rsidRPr="00830EE5" w:rsidRDefault="00FB5184" w:rsidP="006A4182">
            <w:pPr>
              <w:jc w:val="center"/>
              <w:rPr>
                <w:rFonts w:eastAsia="Times New Roman"/>
                <w:sz w:val="22"/>
                <w:szCs w:val="22"/>
              </w:rPr>
            </w:pPr>
            <w:r>
              <w:rPr>
                <w:rFonts w:eastAsia="Times New Roman"/>
                <w:sz w:val="22"/>
                <w:szCs w:val="22"/>
              </w:rPr>
              <w:t>191</w:t>
            </w:r>
          </w:p>
        </w:tc>
        <w:tc>
          <w:tcPr>
            <w:tcW w:w="1097" w:type="dxa"/>
            <w:tcBorders>
              <w:left w:val="single" w:sz="24" w:space="0" w:color="auto"/>
            </w:tcBorders>
            <w:vAlign w:val="center"/>
          </w:tcPr>
          <w:p w14:paraId="74519DF4" w14:textId="77777777" w:rsidR="00FB5184" w:rsidRPr="00830EE5" w:rsidRDefault="00FB5184" w:rsidP="006A4182">
            <w:pPr>
              <w:jc w:val="center"/>
              <w:rPr>
                <w:rFonts w:eastAsia="Times New Roman"/>
                <w:sz w:val="22"/>
                <w:szCs w:val="22"/>
              </w:rPr>
            </w:pPr>
            <w:r>
              <w:rPr>
                <w:rFonts w:eastAsia="Times New Roman"/>
                <w:sz w:val="22"/>
                <w:szCs w:val="22"/>
              </w:rPr>
              <w:t>178.4</w:t>
            </w:r>
          </w:p>
        </w:tc>
        <w:tc>
          <w:tcPr>
            <w:tcW w:w="1126" w:type="dxa"/>
            <w:tcBorders>
              <w:right w:val="single" w:sz="24" w:space="0" w:color="auto"/>
            </w:tcBorders>
            <w:vAlign w:val="center"/>
          </w:tcPr>
          <w:p w14:paraId="7A258C47" w14:textId="77777777" w:rsidR="00FB5184" w:rsidRPr="00830EE5" w:rsidRDefault="00FB5184" w:rsidP="006A4182">
            <w:pPr>
              <w:jc w:val="center"/>
              <w:rPr>
                <w:rFonts w:eastAsia="Times New Roman"/>
                <w:sz w:val="22"/>
                <w:szCs w:val="22"/>
              </w:rPr>
            </w:pPr>
            <w:r>
              <w:rPr>
                <w:rFonts w:eastAsia="Times New Roman"/>
                <w:sz w:val="22"/>
                <w:szCs w:val="22"/>
              </w:rPr>
              <w:t>9.12</w:t>
            </w:r>
          </w:p>
        </w:tc>
      </w:tr>
      <w:tr w:rsidR="00FB5184" w14:paraId="2FFF3091" w14:textId="77777777" w:rsidTr="006A4182">
        <w:trPr>
          <w:jc w:val="center"/>
        </w:trPr>
        <w:tc>
          <w:tcPr>
            <w:tcW w:w="1410" w:type="dxa"/>
            <w:vMerge/>
            <w:tcBorders>
              <w:left w:val="single" w:sz="24" w:space="0" w:color="auto"/>
              <w:right w:val="single" w:sz="24" w:space="0" w:color="auto"/>
            </w:tcBorders>
            <w:vAlign w:val="center"/>
          </w:tcPr>
          <w:p w14:paraId="0A089D6B"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078BDB28" w14:textId="77777777" w:rsidR="00FB5184" w:rsidRDefault="00FB5184" w:rsidP="006A4182">
            <w:pPr>
              <w:jc w:val="center"/>
              <w:rPr>
                <w:rFonts w:eastAsia="Times New Roman"/>
                <w:b/>
                <w:sz w:val="22"/>
                <w:szCs w:val="22"/>
              </w:rPr>
            </w:pPr>
            <w:r>
              <w:rPr>
                <w:rFonts w:eastAsia="Times New Roman"/>
                <w:b/>
                <w:sz w:val="22"/>
                <w:szCs w:val="22"/>
              </w:rPr>
              <w:t>IT 3</w:t>
            </w:r>
          </w:p>
        </w:tc>
        <w:tc>
          <w:tcPr>
            <w:tcW w:w="970" w:type="dxa"/>
            <w:tcBorders>
              <w:left w:val="single" w:sz="24" w:space="0" w:color="auto"/>
            </w:tcBorders>
            <w:vAlign w:val="center"/>
          </w:tcPr>
          <w:p w14:paraId="1B63335F" w14:textId="77777777" w:rsidR="00FB5184" w:rsidRPr="00830EE5" w:rsidRDefault="00FB5184" w:rsidP="006A4182">
            <w:pPr>
              <w:jc w:val="center"/>
              <w:rPr>
                <w:rFonts w:eastAsia="Times New Roman"/>
                <w:sz w:val="22"/>
                <w:szCs w:val="22"/>
              </w:rPr>
            </w:pPr>
            <w:r>
              <w:rPr>
                <w:rFonts w:eastAsia="Times New Roman"/>
                <w:sz w:val="22"/>
                <w:szCs w:val="22"/>
              </w:rPr>
              <w:t>250</w:t>
            </w:r>
          </w:p>
        </w:tc>
        <w:tc>
          <w:tcPr>
            <w:tcW w:w="920" w:type="dxa"/>
            <w:vAlign w:val="center"/>
          </w:tcPr>
          <w:p w14:paraId="47B692F0" w14:textId="77777777" w:rsidR="00FB5184" w:rsidRPr="00830EE5" w:rsidRDefault="00FB5184" w:rsidP="006A4182">
            <w:pPr>
              <w:jc w:val="center"/>
              <w:rPr>
                <w:rFonts w:eastAsia="Times New Roman"/>
                <w:sz w:val="22"/>
                <w:szCs w:val="22"/>
              </w:rPr>
            </w:pPr>
            <w:r>
              <w:rPr>
                <w:rFonts w:eastAsia="Times New Roman"/>
                <w:sz w:val="22"/>
                <w:szCs w:val="22"/>
              </w:rPr>
              <w:t>194</w:t>
            </w:r>
          </w:p>
        </w:tc>
        <w:tc>
          <w:tcPr>
            <w:tcW w:w="990" w:type="dxa"/>
            <w:vAlign w:val="center"/>
          </w:tcPr>
          <w:p w14:paraId="422FC958" w14:textId="77777777" w:rsidR="00FB5184" w:rsidRPr="00830EE5" w:rsidRDefault="00FB5184" w:rsidP="006A4182">
            <w:pPr>
              <w:jc w:val="center"/>
              <w:rPr>
                <w:rFonts w:eastAsia="Times New Roman"/>
                <w:sz w:val="22"/>
                <w:szCs w:val="22"/>
              </w:rPr>
            </w:pPr>
            <w:r>
              <w:rPr>
                <w:rFonts w:eastAsia="Times New Roman"/>
                <w:sz w:val="22"/>
                <w:szCs w:val="22"/>
              </w:rPr>
              <w:t>225</w:t>
            </w:r>
          </w:p>
        </w:tc>
        <w:tc>
          <w:tcPr>
            <w:tcW w:w="900" w:type="dxa"/>
            <w:vAlign w:val="center"/>
          </w:tcPr>
          <w:p w14:paraId="3E4C0BBC" w14:textId="77777777" w:rsidR="00FB5184" w:rsidRPr="00830EE5" w:rsidRDefault="00FB5184" w:rsidP="006A4182">
            <w:pPr>
              <w:jc w:val="center"/>
              <w:rPr>
                <w:rFonts w:eastAsia="Times New Roman"/>
                <w:sz w:val="22"/>
                <w:szCs w:val="22"/>
              </w:rPr>
            </w:pPr>
            <w:r>
              <w:rPr>
                <w:rFonts w:eastAsia="Times New Roman"/>
                <w:sz w:val="22"/>
                <w:szCs w:val="22"/>
              </w:rPr>
              <w:t>216</w:t>
            </w:r>
          </w:p>
        </w:tc>
        <w:tc>
          <w:tcPr>
            <w:tcW w:w="917" w:type="dxa"/>
            <w:tcBorders>
              <w:right w:val="single" w:sz="24" w:space="0" w:color="auto"/>
            </w:tcBorders>
            <w:vAlign w:val="center"/>
          </w:tcPr>
          <w:p w14:paraId="066B122D" w14:textId="77777777" w:rsidR="00FB5184" w:rsidRPr="00830EE5" w:rsidRDefault="00FB5184" w:rsidP="006A4182">
            <w:pPr>
              <w:jc w:val="center"/>
              <w:rPr>
                <w:rFonts w:eastAsia="Times New Roman"/>
                <w:sz w:val="22"/>
                <w:szCs w:val="22"/>
              </w:rPr>
            </w:pPr>
            <w:r>
              <w:rPr>
                <w:rFonts w:eastAsia="Times New Roman"/>
                <w:sz w:val="22"/>
                <w:szCs w:val="22"/>
              </w:rPr>
              <w:t>250</w:t>
            </w:r>
          </w:p>
        </w:tc>
        <w:tc>
          <w:tcPr>
            <w:tcW w:w="1097" w:type="dxa"/>
            <w:tcBorders>
              <w:left w:val="single" w:sz="24" w:space="0" w:color="auto"/>
            </w:tcBorders>
            <w:vAlign w:val="center"/>
          </w:tcPr>
          <w:p w14:paraId="54A50AE2" w14:textId="77777777" w:rsidR="00FB5184" w:rsidRPr="00830EE5" w:rsidRDefault="00FB5184" w:rsidP="006A4182">
            <w:pPr>
              <w:jc w:val="center"/>
              <w:rPr>
                <w:rFonts w:eastAsia="Times New Roman"/>
                <w:sz w:val="22"/>
                <w:szCs w:val="22"/>
              </w:rPr>
            </w:pPr>
            <w:r>
              <w:rPr>
                <w:rFonts w:eastAsia="Times New Roman"/>
                <w:sz w:val="22"/>
                <w:szCs w:val="22"/>
              </w:rPr>
              <w:t>227</w:t>
            </w:r>
          </w:p>
        </w:tc>
        <w:tc>
          <w:tcPr>
            <w:tcW w:w="1126" w:type="dxa"/>
            <w:tcBorders>
              <w:right w:val="single" w:sz="24" w:space="0" w:color="auto"/>
            </w:tcBorders>
            <w:vAlign w:val="center"/>
          </w:tcPr>
          <w:p w14:paraId="5A9F6554" w14:textId="77777777" w:rsidR="00FB5184" w:rsidRPr="00830EE5" w:rsidRDefault="00FB5184" w:rsidP="006A4182">
            <w:pPr>
              <w:jc w:val="center"/>
              <w:rPr>
                <w:rFonts w:eastAsia="Times New Roman"/>
                <w:sz w:val="22"/>
                <w:szCs w:val="22"/>
              </w:rPr>
            </w:pPr>
            <w:r>
              <w:rPr>
                <w:rFonts w:eastAsia="Times New Roman"/>
                <w:sz w:val="22"/>
                <w:szCs w:val="22"/>
              </w:rPr>
              <w:t>9.53</w:t>
            </w:r>
          </w:p>
        </w:tc>
      </w:tr>
      <w:tr w:rsidR="00FB5184" w14:paraId="6D2BF177" w14:textId="77777777" w:rsidTr="006A4182">
        <w:trPr>
          <w:jc w:val="center"/>
        </w:trPr>
        <w:tc>
          <w:tcPr>
            <w:tcW w:w="1410" w:type="dxa"/>
            <w:vMerge/>
            <w:tcBorders>
              <w:left w:val="single" w:sz="24" w:space="0" w:color="auto"/>
              <w:right w:val="single" w:sz="24" w:space="0" w:color="auto"/>
            </w:tcBorders>
            <w:vAlign w:val="center"/>
          </w:tcPr>
          <w:p w14:paraId="6BF6F77A"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C80E420" w14:textId="77777777" w:rsidR="00FB5184" w:rsidRDefault="00FB5184" w:rsidP="006A4182">
            <w:pPr>
              <w:jc w:val="center"/>
              <w:rPr>
                <w:rFonts w:eastAsia="Times New Roman"/>
                <w:b/>
                <w:sz w:val="22"/>
                <w:szCs w:val="22"/>
              </w:rPr>
            </w:pPr>
            <w:r>
              <w:rPr>
                <w:rFonts w:eastAsia="Times New Roman"/>
                <w:b/>
                <w:sz w:val="22"/>
                <w:szCs w:val="22"/>
              </w:rPr>
              <w:t>IT 4</w:t>
            </w:r>
          </w:p>
        </w:tc>
        <w:tc>
          <w:tcPr>
            <w:tcW w:w="970" w:type="dxa"/>
            <w:tcBorders>
              <w:left w:val="single" w:sz="24" w:space="0" w:color="auto"/>
            </w:tcBorders>
            <w:vAlign w:val="center"/>
          </w:tcPr>
          <w:p w14:paraId="77BC9389" w14:textId="77777777" w:rsidR="00FB5184" w:rsidRPr="00830EE5" w:rsidRDefault="00FB5184" w:rsidP="006A4182">
            <w:pPr>
              <w:jc w:val="center"/>
              <w:rPr>
                <w:rFonts w:eastAsia="Times New Roman"/>
                <w:sz w:val="22"/>
                <w:szCs w:val="22"/>
              </w:rPr>
            </w:pPr>
            <w:r>
              <w:rPr>
                <w:rFonts w:eastAsia="Times New Roman"/>
                <w:sz w:val="22"/>
                <w:szCs w:val="22"/>
              </w:rPr>
              <w:t>260</w:t>
            </w:r>
          </w:p>
        </w:tc>
        <w:tc>
          <w:tcPr>
            <w:tcW w:w="920" w:type="dxa"/>
            <w:vAlign w:val="center"/>
          </w:tcPr>
          <w:p w14:paraId="1874EEF9" w14:textId="77777777" w:rsidR="00FB5184" w:rsidRPr="00830EE5" w:rsidRDefault="00FB5184" w:rsidP="006A4182">
            <w:pPr>
              <w:jc w:val="center"/>
              <w:rPr>
                <w:rFonts w:eastAsia="Times New Roman"/>
                <w:sz w:val="22"/>
                <w:szCs w:val="22"/>
              </w:rPr>
            </w:pPr>
            <w:r>
              <w:rPr>
                <w:rFonts w:eastAsia="Times New Roman"/>
                <w:sz w:val="22"/>
                <w:szCs w:val="22"/>
              </w:rPr>
              <w:t>252</w:t>
            </w:r>
          </w:p>
        </w:tc>
        <w:tc>
          <w:tcPr>
            <w:tcW w:w="990" w:type="dxa"/>
            <w:vAlign w:val="center"/>
          </w:tcPr>
          <w:p w14:paraId="59009834" w14:textId="77777777" w:rsidR="00FB5184" w:rsidRPr="00830EE5" w:rsidRDefault="00FB5184" w:rsidP="006A4182">
            <w:pPr>
              <w:jc w:val="center"/>
              <w:rPr>
                <w:rFonts w:eastAsia="Times New Roman"/>
                <w:sz w:val="22"/>
                <w:szCs w:val="22"/>
              </w:rPr>
            </w:pPr>
            <w:r>
              <w:rPr>
                <w:rFonts w:eastAsia="Times New Roman"/>
                <w:sz w:val="22"/>
                <w:szCs w:val="22"/>
              </w:rPr>
              <w:t>279</w:t>
            </w:r>
          </w:p>
        </w:tc>
        <w:tc>
          <w:tcPr>
            <w:tcW w:w="900" w:type="dxa"/>
            <w:vAlign w:val="center"/>
          </w:tcPr>
          <w:p w14:paraId="06DBE341" w14:textId="77777777" w:rsidR="00FB5184" w:rsidRPr="00830EE5" w:rsidRDefault="00FB5184" w:rsidP="006A4182">
            <w:pPr>
              <w:jc w:val="center"/>
              <w:rPr>
                <w:rFonts w:eastAsia="Times New Roman"/>
                <w:sz w:val="22"/>
                <w:szCs w:val="22"/>
              </w:rPr>
            </w:pPr>
            <w:r>
              <w:rPr>
                <w:rFonts w:eastAsia="Times New Roman"/>
                <w:sz w:val="22"/>
                <w:szCs w:val="22"/>
              </w:rPr>
              <w:t>234</w:t>
            </w:r>
          </w:p>
        </w:tc>
        <w:tc>
          <w:tcPr>
            <w:tcW w:w="917" w:type="dxa"/>
            <w:tcBorders>
              <w:right w:val="single" w:sz="24" w:space="0" w:color="auto"/>
            </w:tcBorders>
            <w:vAlign w:val="center"/>
          </w:tcPr>
          <w:p w14:paraId="3CA9D85B" w14:textId="77777777" w:rsidR="00FB5184" w:rsidRPr="00830EE5" w:rsidRDefault="00FB5184" w:rsidP="006A4182">
            <w:pPr>
              <w:jc w:val="center"/>
              <w:rPr>
                <w:rFonts w:eastAsia="Times New Roman"/>
                <w:sz w:val="22"/>
                <w:szCs w:val="22"/>
              </w:rPr>
            </w:pPr>
            <w:r>
              <w:rPr>
                <w:rFonts w:eastAsia="Times New Roman"/>
                <w:sz w:val="22"/>
                <w:szCs w:val="22"/>
              </w:rPr>
              <w:t>288</w:t>
            </w:r>
          </w:p>
        </w:tc>
        <w:tc>
          <w:tcPr>
            <w:tcW w:w="1097" w:type="dxa"/>
            <w:tcBorders>
              <w:left w:val="single" w:sz="24" w:space="0" w:color="auto"/>
            </w:tcBorders>
            <w:vAlign w:val="center"/>
          </w:tcPr>
          <w:p w14:paraId="5ADDE72F" w14:textId="77777777" w:rsidR="00FB5184" w:rsidRPr="00830EE5" w:rsidRDefault="00FB5184" w:rsidP="006A4182">
            <w:pPr>
              <w:jc w:val="center"/>
              <w:rPr>
                <w:rFonts w:eastAsia="Times New Roman"/>
                <w:sz w:val="22"/>
                <w:szCs w:val="22"/>
              </w:rPr>
            </w:pPr>
            <w:r>
              <w:rPr>
                <w:rFonts w:eastAsia="Times New Roman"/>
                <w:sz w:val="22"/>
                <w:szCs w:val="22"/>
              </w:rPr>
              <w:t>262.6</w:t>
            </w:r>
          </w:p>
        </w:tc>
        <w:tc>
          <w:tcPr>
            <w:tcW w:w="1126" w:type="dxa"/>
            <w:tcBorders>
              <w:right w:val="single" w:sz="24" w:space="0" w:color="auto"/>
            </w:tcBorders>
            <w:vAlign w:val="center"/>
          </w:tcPr>
          <w:p w14:paraId="0DFAE4E6" w14:textId="77777777" w:rsidR="00FB5184" w:rsidRPr="00830EE5" w:rsidRDefault="00FB5184" w:rsidP="006A4182">
            <w:pPr>
              <w:jc w:val="center"/>
              <w:rPr>
                <w:rFonts w:eastAsia="Times New Roman"/>
                <w:sz w:val="22"/>
                <w:szCs w:val="22"/>
              </w:rPr>
            </w:pPr>
            <w:r>
              <w:rPr>
                <w:rFonts w:eastAsia="Times New Roman"/>
                <w:sz w:val="22"/>
                <w:szCs w:val="22"/>
              </w:rPr>
              <w:t>8.61</w:t>
            </w:r>
          </w:p>
        </w:tc>
      </w:tr>
      <w:tr w:rsidR="00FB5184" w14:paraId="5E252EE5" w14:textId="77777777" w:rsidTr="006A4182">
        <w:trPr>
          <w:jc w:val="center"/>
        </w:trPr>
        <w:tc>
          <w:tcPr>
            <w:tcW w:w="1410" w:type="dxa"/>
            <w:vMerge/>
            <w:tcBorders>
              <w:left w:val="single" w:sz="24" w:space="0" w:color="auto"/>
              <w:right w:val="single" w:sz="24" w:space="0" w:color="auto"/>
            </w:tcBorders>
            <w:vAlign w:val="center"/>
          </w:tcPr>
          <w:p w14:paraId="49DB5EFC"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FD7D404" w14:textId="77777777" w:rsidR="00FB5184" w:rsidRDefault="00FB5184" w:rsidP="006A4182">
            <w:pPr>
              <w:jc w:val="center"/>
              <w:rPr>
                <w:rFonts w:eastAsia="Times New Roman"/>
                <w:b/>
                <w:sz w:val="22"/>
                <w:szCs w:val="22"/>
              </w:rPr>
            </w:pPr>
            <w:r>
              <w:rPr>
                <w:rFonts w:eastAsia="Times New Roman"/>
                <w:b/>
                <w:sz w:val="22"/>
                <w:szCs w:val="22"/>
              </w:rPr>
              <w:t>IT 5</w:t>
            </w:r>
          </w:p>
        </w:tc>
        <w:tc>
          <w:tcPr>
            <w:tcW w:w="970" w:type="dxa"/>
            <w:tcBorders>
              <w:left w:val="single" w:sz="24" w:space="0" w:color="auto"/>
            </w:tcBorders>
            <w:vAlign w:val="center"/>
          </w:tcPr>
          <w:p w14:paraId="15EDA1EE" w14:textId="77777777" w:rsidR="00FB5184" w:rsidRPr="00830EE5" w:rsidRDefault="00FB5184" w:rsidP="006A4182">
            <w:pPr>
              <w:jc w:val="center"/>
              <w:rPr>
                <w:rFonts w:eastAsia="Times New Roman"/>
                <w:sz w:val="22"/>
                <w:szCs w:val="22"/>
              </w:rPr>
            </w:pPr>
            <w:r>
              <w:rPr>
                <w:rFonts w:eastAsia="Times New Roman"/>
                <w:sz w:val="22"/>
                <w:szCs w:val="22"/>
              </w:rPr>
              <w:t>323</w:t>
            </w:r>
          </w:p>
        </w:tc>
        <w:tc>
          <w:tcPr>
            <w:tcW w:w="920" w:type="dxa"/>
            <w:vAlign w:val="center"/>
          </w:tcPr>
          <w:p w14:paraId="5869E055" w14:textId="77777777" w:rsidR="00FB5184" w:rsidRPr="00830EE5" w:rsidRDefault="00FB5184" w:rsidP="006A4182">
            <w:pPr>
              <w:jc w:val="center"/>
              <w:rPr>
                <w:rFonts w:eastAsia="Times New Roman"/>
                <w:sz w:val="22"/>
                <w:szCs w:val="22"/>
              </w:rPr>
            </w:pPr>
            <w:r>
              <w:rPr>
                <w:rFonts w:eastAsia="Times New Roman"/>
                <w:sz w:val="22"/>
                <w:szCs w:val="22"/>
              </w:rPr>
              <w:t>291</w:t>
            </w:r>
          </w:p>
        </w:tc>
        <w:tc>
          <w:tcPr>
            <w:tcW w:w="990" w:type="dxa"/>
            <w:vAlign w:val="center"/>
          </w:tcPr>
          <w:p w14:paraId="70CFF18C" w14:textId="77777777" w:rsidR="00FB5184" w:rsidRPr="00830EE5" w:rsidRDefault="00FB5184" w:rsidP="006A4182">
            <w:pPr>
              <w:jc w:val="center"/>
              <w:rPr>
                <w:rFonts w:eastAsia="Times New Roman"/>
                <w:sz w:val="22"/>
                <w:szCs w:val="22"/>
              </w:rPr>
            </w:pPr>
            <w:r>
              <w:rPr>
                <w:rFonts w:eastAsia="Times New Roman"/>
                <w:sz w:val="22"/>
                <w:szCs w:val="22"/>
              </w:rPr>
              <w:t>316</w:t>
            </w:r>
          </w:p>
        </w:tc>
        <w:tc>
          <w:tcPr>
            <w:tcW w:w="900" w:type="dxa"/>
            <w:vAlign w:val="center"/>
          </w:tcPr>
          <w:p w14:paraId="74726B70" w14:textId="77777777" w:rsidR="00FB5184" w:rsidRPr="00830EE5" w:rsidRDefault="00FB5184" w:rsidP="006A4182">
            <w:pPr>
              <w:jc w:val="center"/>
              <w:rPr>
                <w:rFonts w:eastAsia="Times New Roman"/>
                <w:sz w:val="22"/>
                <w:szCs w:val="22"/>
              </w:rPr>
            </w:pPr>
            <w:r>
              <w:rPr>
                <w:rFonts w:eastAsia="Times New Roman"/>
                <w:sz w:val="22"/>
                <w:szCs w:val="22"/>
              </w:rPr>
              <w:t>276</w:t>
            </w:r>
          </w:p>
        </w:tc>
        <w:tc>
          <w:tcPr>
            <w:tcW w:w="917" w:type="dxa"/>
            <w:tcBorders>
              <w:right w:val="single" w:sz="24" w:space="0" w:color="auto"/>
            </w:tcBorders>
            <w:vAlign w:val="center"/>
          </w:tcPr>
          <w:p w14:paraId="649090F6" w14:textId="77777777" w:rsidR="00FB5184" w:rsidRPr="00830EE5" w:rsidRDefault="00FB5184" w:rsidP="006A4182">
            <w:pPr>
              <w:jc w:val="center"/>
              <w:rPr>
                <w:rFonts w:eastAsia="Times New Roman"/>
                <w:sz w:val="22"/>
                <w:szCs w:val="22"/>
              </w:rPr>
            </w:pPr>
            <w:r>
              <w:rPr>
                <w:rFonts w:eastAsia="Times New Roman"/>
                <w:sz w:val="22"/>
                <w:szCs w:val="22"/>
              </w:rPr>
              <w:t>315</w:t>
            </w:r>
          </w:p>
        </w:tc>
        <w:tc>
          <w:tcPr>
            <w:tcW w:w="1097" w:type="dxa"/>
            <w:tcBorders>
              <w:left w:val="single" w:sz="24" w:space="0" w:color="auto"/>
            </w:tcBorders>
            <w:vAlign w:val="center"/>
          </w:tcPr>
          <w:p w14:paraId="19160F27" w14:textId="77777777" w:rsidR="00FB5184" w:rsidRPr="00830EE5" w:rsidRDefault="00FB5184" w:rsidP="006A4182">
            <w:pPr>
              <w:jc w:val="center"/>
              <w:rPr>
                <w:rFonts w:eastAsia="Times New Roman"/>
                <w:sz w:val="22"/>
                <w:szCs w:val="22"/>
              </w:rPr>
            </w:pPr>
            <w:r>
              <w:rPr>
                <w:rFonts w:eastAsia="Times New Roman"/>
                <w:sz w:val="22"/>
                <w:szCs w:val="22"/>
              </w:rPr>
              <w:t>304.2</w:t>
            </w:r>
          </w:p>
        </w:tc>
        <w:tc>
          <w:tcPr>
            <w:tcW w:w="1126" w:type="dxa"/>
            <w:tcBorders>
              <w:right w:val="single" w:sz="24" w:space="0" w:color="auto"/>
            </w:tcBorders>
            <w:vAlign w:val="center"/>
          </w:tcPr>
          <w:p w14:paraId="7E500037" w14:textId="77777777" w:rsidR="00FB5184" w:rsidRPr="00830EE5" w:rsidRDefault="00FB5184" w:rsidP="006A4182">
            <w:pPr>
              <w:jc w:val="center"/>
              <w:rPr>
                <w:rFonts w:eastAsia="Times New Roman"/>
                <w:sz w:val="22"/>
                <w:szCs w:val="22"/>
              </w:rPr>
            </w:pPr>
            <w:r>
              <w:rPr>
                <w:rFonts w:eastAsia="Times New Roman"/>
                <w:sz w:val="22"/>
                <w:szCs w:val="22"/>
              </w:rPr>
              <w:t>7.95</w:t>
            </w:r>
          </w:p>
        </w:tc>
      </w:tr>
      <w:tr w:rsidR="00FB5184" w14:paraId="466A1FB5" w14:textId="77777777" w:rsidTr="006A4182">
        <w:trPr>
          <w:jc w:val="center"/>
        </w:trPr>
        <w:tc>
          <w:tcPr>
            <w:tcW w:w="1410" w:type="dxa"/>
            <w:vMerge/>
            <w:tcBorders>
              <w:left w:val="single" w:sz="24" w:space="0" w:color="auto"/>
              <w:right w:val="single" w:sz="24" w:space="0" w:color="auto"/>
            </w:tcBorders>
            <w:vAlign w:val="center"/>
          </w:tcPr>
          <w:p w14:paraId="5384FD34"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2FF290F4" w14:textId="77777777" w:rsidR="00FB5184" w:rsidRDefault="00FB5184" w:rsidP="006A4182">
            <w:pPr>
              <w:jc w:val="center"/>
              <w:rPr>
                <w:rFonts w:eastAsia="Times New Roman"/>
                <w:b/>
                <w:sz w:val="22"/>
                <w:szCs w:val="22"/>
              </w:rPr>
            </w:pPr>
            <w:r>
              <w:rPr>
                <w:rFonts w:eastAsia="Times New Roman"/>
                <w:b/>
                <w:sz w:val="22"/>
                <w:szCs w:val="22"/>
              </w:rPr>
              <w:t>IT 6</w:t>
            </w:r>
          </w:p>
        </w:tc>
        <w:tc>
          <w:tcPr>
            <w:tcW w:w="970" w:type="dxa"/>
            <w:tcBorders>
              <w:left w:val="single" w:sz="24" w:space="0" w:color="auto"/>
            </w:tcBorders>
            <w:vAlign w:val="center"/>
          </w:tcPr>
          <w:p w14:paraId="07AFAB0C" w14:textId="77777777" w:rsidR="00FB5184" w:rsidRPr="00830EE5" w:rsidRDefault="00FB5184" w:rsidP="006A4182">
            <w:pPr>
              <w:jc w:val="center"/>
              <w:rPr>
                <w:rFonts w:eastAsia="Times New Roman"/>
                <w:sz w:val="22"/>
                <w:szCs w:val="22"/>
              </w:rPr>
            </w:pPr>
            <w:r>
              <w:rPr>
                <w:rFonts w:eastAsia="Times New Roman"/>
                <w:sz w:val="22"/>
                <w:szCs w:val="22"/>
              </w:rPr>
              <w:t>378</w:t>
            </w:r>
          </w:p>
        </w:tc>
        <w:tc>
          <w:tcPr>
            <w:tcW w:w="920" w:type="dxa"/>
            <w:vAlign w:val="center"/>
          </w:tcPr>
          <w:p w14:paraId="7941ACFE" w14:textId="77777777" w:rsidR="00FB5184" w:rsidRPr="00830EE5" w:rsidRDefault="00FB5184" w:rsidP="006A4182">
            <w:pPr>
              <w:jc w:val="center"/>
              <w:rPr>
                <w:rFonts w:eastAsia="Times New Roman"/>
                <w:sz w:val="22"/>
                <w:szCs w:val="22"/>
              </w:rPr>
            </w:pPr>
            <w:r>
              <w:rPr>
                <w:rFonts w:eastAsia="Times New Roman"/>
                <w:sz w:val="22"/>
                <w:szCs w:val="22"/>
              </w:rPr>
              <w:t>310</w:t>
            </w:r>
          </w:p>
        </w:tc>
        <w:tc>
          <w:tcPr>
            <w:tcW w:w="990" w:type="dxa"/>
            <w:vAlign w:val="center"/>
          </w:tcPr>
          <w:p w14:paraId="679690F8" w14:textId="77777777" w:rsidR="00FB5184" w:rsidRPr="00830EE5" w:rsidRDefault="00FB5184" w:rsidP="006A4182">
            <w:pPr>
              <w:jc w:val="center"/>
              <w:rPr>
                <w:rFonts w:eastAsia="Times New Roman"/>
                <w:sz w:val="22"/>
                <w:szCs w:val="22"/>
              </w:rPr>
            </w:pPr>
            <w:r>
              <w:rPr>
                <w:rFonts w:eastAsia="Times New Roman"/>
                <w:sz w:val="22"/>
                <w:szCs w:val="22"/>
              </w:rPr>
              <w:t>342</w:t>
            </w:r>
          </w:p>
        </w:tc>
        <w:tc>
          <w:tcPr>
            <w:tcW w:w="900" w:type="dxa"/>
            <w:vAlign w:val="center"/>
          </w:tcPr>
          <w:p w14:paraId="16446E4F" w14:textId="77777777" w:rsidR="00FB5184" w:rsidRPr="00830EE5" w:rsidRDefault="00FB5184" w:rsidP="006A4182">
            <w:pPr>
              <w:jc w:val="center"/>
              <w:rPr>
                <w:rFonts w:eastAsia="Times New Roman"/>
                <w:sz w:val="22"/>
                <w:szCs w:val="22"/>
              </w:rPr>
            </w:pPr>
            <w:r>
              <w:rPr>
                <w:rFonts w:eastAsia="Times New Roman"/>
                <w:sz w:val="22"/>
                <w:szCs w:val="22"/>
              </w:rPr>
              <w:t>308</w:t>
            </w:r>
          </w:p>
        </w:tc>
        <w:tc>
          <w:tcPr>
            <w:tcW w:w="917" w:type="dxa"/>
            <w:tcBorders>
              <w:right w:val="single" w:sz="24" w:space="0" w:color="auto"/>
            </w:tcBorders>
            <w:vAlign w:val="center"/>
          </w:tcPr>
          <w:p w14:paraId="5A489BF9"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tcBorders>
            <w:vAlign w:val="center"/>
          </w:tcPr>
          <w:p w14:paraId="2E94800A" w14:textId="77777777" w:rsidR="00FB5184" w:rsidRPr="00830EE5" w:rsidRDefault="00FB5184" w:rsidP="006A4182">
            <w:pPr>
              <w:jc w:val="center"/>
              <w:rPr>
                <w:rFonts w:eastAsia="Times New Roman"/>
                <w:sz w:val="22"/>
                <w:szCs w:val="22"/>
              </w:rPr>
            </w:pPr>
            <w:r>
              <w:rPr>
                <w:rFonts w:eastAsia="Times New Roman"/>
                <w:sz w:val="22"/>
                <w:szCs w:val="22"/>
              </w:rPr>
              <w:t>334.5</w:t>
            </w:r>
          </w:p>
        </w:tc>
        <w:tc>
          <w:tcPr>
            <w:tcW w:w="1126" w:type="dxa"/>
            <w:tcBorders>
              <w:right w:val="single" w:sz="24" w:space="0" w:color="auto"/>
            </w:tcBorders>
            <w:vAlign w:val="center"/>
          </w:tcPr>
          <w:p w14:paraId="1200DEA5" w14:textId="77777777" w:rsidR="00FB5184" w:rsidRPr="00830EE5" w:rsidRDefault="00FB5184" w:rsidP="006A4182">
            <w:pPr>
              <w:jc w:val="center"/>
              <w:rPr>
                <w:rFonts w:eastAsia="Times New Roman"/>
                <w:sz w:val="22"/>
                <w:szCs w:val="22"/>
              </w:rPr>
            </w:pPr>
            <w:r>
              <w:rPr>
                <w:rFonts w:eastAsia="Times New Roman"/>
                <w:sz w:val="22"/>
                <w:szCs w:val="22"/>
              </w:rPr>
              <w:t>11.40</w:t>
            </w:r>
          </w:p>
        </w:tc>
      </w:tr>
      <w:tr w:rsidR="00FB5184" w14:paraId="4956EE8B" w14:textId="77777777" w:rsidTr="006A4182">
        <w:trPr>
          <w:jc w:val="center"/>
        </w:trPr>
        <w:tc>
          <w:tcPr>
            <w:tcW w:w="1410" w:type="dxa"/>
            <w:vMerge/>
            <w:tcBorders>
              <w:left w:val="single" w:sz="24" w:space="0" w:color="auto"/>
              <w:right w:val="single" w:sz="24" w:space="0" w:color="auto"/>
            </w:tcBorders>
            <w:vAlign w:val="center"/>
          </w:tcPr>
          <w:p w14:paraId="704F2C55"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2864A0F5" w14:textId="77777777" w:rsidR="00FB5184" w:rsidRDefault="00FB5184" w:rsidP="006A4182">
            <w:pPr>
              <w:jc w:val="center"/>
              <w:rPr>
                <w:rFonts w:eastAsia="Times New Roman"/>
                <w:b/>
                <w:sz w:val="22"/>
                <w:szCs w:val="22"/>
              </w:rPr>
            </w:pPr>
            <w:r>
              <w:rPr>
                <w:rFonts w:eastAsia="Times New Roman"/>
                <w:b/>
                <w:sz w:val="22"/>
                <w:szCs w:val="22"/>
              </w:rPr>
              <w:t>IT 7</w:t>
            </w:r>
          </w:p>
        </w:tc>
        <w:tc>
          <w:tcPr>
            <w:tcW w:w="970" w:type="dxa"/>
            <w:tcBorders>
              <w:left w:val="single" w:sz="24" w:space="0" w:color="auto"/>
            </w:tcBorders>
            <w:vAlign w:val="center"/>
          </w:tcPr>
          <w:p w14:paraId="377F9605"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20" w:type="dxa"/>
            <w:vAlign w:val="center"/>
          </w:tcPr>
          <w:p w14:paraId="34AB0E71"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90" w:type="dxa"/>
            <w:vAlign w:val="center"/>
          </w:tcPr>
          <w:p w14:paraId="2155C99D"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00" w:type="dxa"/>
            <w:vAlign w:val="center"/>
          </w:tcPr>
          <w:p w14:paraId="7324473A"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17" w:type="dxa"/>
            <w:tcBorders>
              <w:right w:val="single" w:sz="24" w:space="0" w:color="auto"/>
            </w:tcBorders>
            <w:vAlign w:val="center"/>
          </w:tcPr>
          <w:p w14:paraId="51CD68F1"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tcBorders>
            <w:vAlign w:val="center"/>
          </w:tcPr>
          <w:p w14:paraId="503FBC8B"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1126" w:type="dxa"/>
            <w:tcBorders>
              <w:right w:val="single" w:sz="24" w:space="0" w:color="auto"/>
            </w:tcBorders>
            <w:vAlign w:val="center"/>
          </w:tcPr>
          <w:p w14:paraId="3830F5EA" w14:textId="77777777" w:rsidR="00FB5184" w:rsidRPr="00830EE5" w:rsidRDefault="00FB5184" w:rsidP="006A4182">
            <w:pPr>
              <w:jc w:val="center"/>
              <w:rPr>
                <w:rFonts w:eastAsia="Times New Roman"/>
                <w:sz w:val="22"/>
                <w:szCs w:val="22"/>
              </w:rPr>
            </w:pPr>
            <w:r>
              <w:rPr>
                <w:rFonts w:eastAsia="Times New Roman"/>
                <w:sz w:val="22"/>
                <w:szCs w:val="22"/>
              </w:rPr>
              <w:t>-</w:t>
            </w:r>
          </w:p>
        </w:tc>
      </w:tr>
      <w:tr w:rsidR="00FB5184" w14:paraId="1E3C65EF" w14:textId="77777777" w:rsidTr="006A4182">
        <w:trPr>
          <w:jc w:val="center"/>
        </w:trPr>
        <w:tc>
          <w:tcPr>
            <w:tcW w:w="1410" w:type="dxa"/>
            <w:vMerge/>
            <w:tcBorders>
              <w:left w:val="single" w:sz="24" w:space="0" w:color="auto"/>
              <w:right w:val="single" w:sz="24" w:space="0" w:color="auto"/>
            </w:tcBorders>
            <w:vAlign w:val="center"/>
          </w:tcPr>
          <w:p w14:paraId="270A30DA"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4D00D351" w14:textId="77777777" w:rsidR="00FB5184" w:rsidRDefault="00FB5184" w:rsidP="006A4182">
            <w:pPr>
              <w:jc w:val="center"/>
              <w:rPr>
                <w:rFonts w:eastAsia="Times New Roman"/>
                <w:b/>
                <w:sz w:val="22"/>
                <w:szCs w:val="22"/>
              </w:rPr>
            </w:pPr>
            <w:r>
              <w:rPr>
                <w:rFonts w:eastAsia="Times New Roman"/>
                <w:b/>
                <w:sz w:val="22"/>
                <w:szCs w:val="22"/>
              </w:rPr>
              <w:t>IT 8</w:t>
            </w:r>
          </w:p>
        </w:tc>
        <w:tc>
          <w:tcPr>
            <w:tcW w:w="970" w:type="dxa"/>
            <w:tcBorders>
              <w:left w:val="single" w:sz="24" w:space="0" w:color="auto"/>
            </w:tcBorders>
            <w:vAlign w:val="center"/>
          </w:tcPr>
          <w:p w14:paraId="33B7A624"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20" w:type="dxa"/>
            <w:vAlign w:val="center"/>
          </w:tcPr>
          <w:p w14:paraId="276D7325"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90" w:type="dxa"/>
            <w:vAlign w:val="center"/>
          </w:tcPr>
          <w:p w14:paraId="2CE71188"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00" w:type="dxa"/>
            <w:vAlign w:val="center"/>
          </w:tcPr>
          <w:p w14:paraId="37986600"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17" w:type="dxa"/>
            <w:tcBorders>
              <w:right w:val="single" w:sz="24" w:space="0" w:color="auto"/>
            </w:tcBorders>
            <w:vAlign w:val="center"/>
          </w:tcPr>
          <w:p w14:paraId="6C8DCE70"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tcBorders>
            <w:vAlign w:val="center"/>
          </w:tcPr>
          <w:p w14:paraId="1735809F"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1126" w:type="dxa"/>
            <w:tcBorders>
              <w:right w:val="single" w:sz="24" w:space="0" w:color="auto"/>
            </w:tcBorders>
            <w:vAlign w:val="center"/>
          </w:tcPr>
          <w:p w14:paraId="7A9416D2" w14:textId="77777777" w:rsidR="00FB5184" w:rsidRPr="00830EE5" w:rsidRDefault="00FB5184" w:rsidP="006A4182">
            <w:pPr>
              <w:jc w:val="center"/>
              <w:rPr>
                <w:rFonts w:eastAsia="Times New Roman"/>
                <w:sz w:val="22"/>
                <w:szCs w:val="22"/>
              </w:rPr>
            </w:pPr>
            <w:r>
              <w:rPr>
                <w:rFonts w:eastAsia="Times New Roman"/>
                <w:sz w:val="22"/>
                <w:szCs w:val="22"/>
              </w:rPr>
              <w:t>-</w:t>
            </w:r>
          </w:p>
        </w:tc>
      </w:tr>
      <w:tr w:rsidR="00FB5184" w14:paraId="051D4130" w14:textId="77777777" w:rsidTr="006A4182">
        <w:trPr>
          <w:jc w:val="center"/>
        </w:trPr>
        <w:tc>
          <w:tcPr>
            <w:tcW w:w="1410" w:type="dxa"/>
            <w:vMerge/>
            <w:tcBorders>
              <w:left w:val="single" w:sz="24" w:space="0" w:color="auto"/>
              <w:bottom w:val="single" w:sz="24" w:space="0" w:color="auto"/>
              <w:right w:val="single" w:sz="24" w:space="0" w:color="auto"/>
            </w:tcBorders>
            <w:vAlign w:val="center"/>
          </w:tcPr>
          <w:p w14:paraId="0E1F4E2E" w14:textId="77777777" w:rsidR="00FB5184" w:rsidRDefault="00FB5184" w:rsidP="006A418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6206F1B5" w14:textId="77777777" w:rsidR="00FB5184" w:rsidRDefault="00FB5184" w:rsidP="006A4182">
            <w:pPr>
              <w:jc w:val="center"/>
              <w:rPr>
                <w:rFonts w:eastAsia="Times New Roman"/>
                <w:b/>
                <w:sz w:val="22"/>
                <w:szCs w:val="22"/>
              </w:rPr>
            </w:pPr>
            <w:r>
              <w:rPr>
                <w:rFonts w:eastAsia="Times New Roman"/>
                <w:b/>
                <w:sz w:val="22"/>
                <w:szCs w:val="22"/>
              </w:rPr>
              <w:t>IT 9</w:t>
            </w:r>
          </w:p>
        </w:tc>
        <w:tc>
          <w:tcPr>
            <w:tcW w:w="970" w:type="dxa"/>
            <w:tcBorders>
              <w:left w:val="single" w:sz="24" w:space="0" w:color="auto"/>
              <w:bottom w:val="single" w:sz="24" w:space="0" w:color="auto"/>
            </w:tcBorders>
            <w:vAlign w:val="center"/>
          </w:tcPr>
          <w:p w14:paraId="3F739308"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20" w:type="dxa"/>
            <w:tcBorders>
              <w:bottom w:val="single" w:sz="24" w:space="0" w:color="auto"/>
            </w:tcBorders>
            <w:vAlign w:val="center"/>
          </w:tcPr>
          <w:p w14:paraId="4FDC716C"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90" w:type="dxa"/>
            <w:tcBorders>
              <w:bottom w:val="single" w:sz="24" w:space="0" w:color="auto"/>
            </w:tcBorders>
            <w:vAlign w:val="center"/>
          </w:tcPr>
          <w:p w14:paraId="56F81C11"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00" w:type="dxa"/>
            <w:tcBorders>
              <w:bottom w:val="single" w:sz="24" w:space="0" w:color="auto"/>
            </w:tcBorders>
            <w:vAlign w:val="center"/>
          </w:tcPr>
          <w:p w14:paraId="07599E3B"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17" w:type="dxa"/>
            <w:tcBorders>
              <w:bottom w:val="single" w:sz="24" w:space="0" w:color="auto"/>
              <w:right w:val="single" w:sz="24" w:space="0" w:color="auto"/>
            </w:tcBorders>
            <w:vAlign w:val="center"/>
          </w:tcPr>
          <w:p w14:paraId="1418000C"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bottom w:val="single" w:sz="24" w:space="0" w:color="auto"/>
            </w:tcBorders>
            <w:vAlign w:val="center"/>
          </w:tcPr>
          <w:p w14:paraId="77C69231"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1126" w:type="dxa"/>
            <w:tcBorders>
              <w:bottom w:val="single" w:sz="24" w:space="0" w:color="auto"/>
              <w:right w:val="single" w:sz="24" w:space="0" w:color="auto"/>
            </w:tcBorders>
            <w:vAlign w:val="center"/>
          </w:tcPr>
          <w:p w14:paraId="17E346BB" w14:textId="77777777" w:rsidR="00FB5184" w:rsidRPr="00830EE5" w:rsidRDefault="00FB5184" w:rsidP="006A4182">
            <w:pPr>
              <w:jc w:val="center"/>
              <w:rPr>
                <w:rFonts w:eastAsia="Times New Roman"/>
                <w:sz w:val="22"/>
                <w:szCs w:val="22"/>
              </w:rPr>
            </w:pPr>
            <w:r>
              <w:rPr>
                <w:rFonts w:eastAsia="Times New Roman"/>
                <w:sz w:val="22"/>
                <w:szCs w:val="22"/>
              </w:rPr>
              <w:t>-</w:t>
            </w:r>
          </w:p>
        </w:tc>
      </w:tr>
    </w:tbl>
    <w:p w14:paraId="4E5A8C54" w14:textId="49C48406" w:rsidR="00FB5184" w:rsidRPr="00B0424D" w:rsidRDefault="00FB5184" w:rsidP="00FB5184">
      <w:pPr>
        <w:rPr>
          <w:rFonts w:eastAsia="Times New Roman"/>
          <w:b/>
          <w:sz w:val="22"/>
          <w:szCs w:val="22"/>
        </w:rPr>
      </w:pPr>
      <w:r>
        <w:rPr>
          <w:rFonts w:eastAsia="Times New Roman"/>
          <w:sz w:val="22"/>
          <w:szCs w:val="22"/>
        </w:rPr>
        <w:t>Table A</w:t>
      </w:r>
      <w:r w:rsidR="005C0E5F">
        <w:rPr>
          <w:rFonts w:eastAsia="Times New Roman"/>
          <w:sz w:val="22"/>
          <w:szCs w:val="22"/>
        </w:rPr>
        <w:t>.2</w:t>
      </w:r>
      <w:r>
        <w:rPr>
          <w:rFonts w:eastAsia="Times New Roman"/>
          <w:sz w:val="22"/>
          <w:szCs w:val="22"/>
        </w:rPr>
        <w:t>: 0-5% Senescent Results</w:t>
      </w:r>
      <w:r>
        <w:rPr>
          <w:rFonts w:eastAsia="Times New Roman"/>
          <w:b/>
          <w:sz w:val="22"/>
          <w:szCs w:val="22"/>
        </w:rPr>
        <w:br/>
      </w: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FB5184" w14:paraId="689282EA" w14:textId="77777777" w:rsidTr="006A418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02C64DB5" w14:textId="77777777" w:rsidR="00FB5184" w:rsidRDefault="00FB5184" w:rsidP="006A4182">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0C9FCE68" w14:textId="77777777" w:rsidR="00FB5184" w:rsidRDefault="00FB5184" w:rsidP="006A4182">
            <w:pPr>
              <w:jc w:val="center"/>
              <w:rPr>
                <w:rFonts w:eastAsia="Times New Roman"/>
                <w:b/>
                <w:sz w:val="22"/>
                <w:szCs w:val="22"/>
              </w:rPr>
            </w:pPr>
            <w:r>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69BE215B" w14:textId="77777777" w:rsidR="00FB5184" w:rsidRDefault="00FB5184" w:rsidP="006A4182">
            <w:pPr>
              <w:jc w:val="center"/>
              <w:rPr>
                <w:rFonts w:eastAsia="Times New Roman"/>
                <w:b/>
                <w:sz w:val="22"/>
                <w:szCs w:val="22"/>
              </w:rPr>
            </w:pPr>
            <w:r>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3E128C05" w14:textId="77777777" w:rsidR="00FB5184" w:rsidRDefault="00FB5184" w:rsidP="006A4182">
            <w:pPr>
              <w:jc w:val="center"/>
              <w:rPr>
                <w:rFonts w:eastAsia="Times New Roman"/>
                <w:b/>
                <w:sz w:val="22"/>
                <w:szCs w:val="22"/>
              </w:rPr>
            </w:pPr>
            <w:r>
              <w:rPr>
                <w:rFonts w:eastAsia="Times New Roman"/>
                <w:b/>
                <w:sz w:val="22"/>
                <w:szCs w:val="22"/>
              </w:rPr>
              <w:t>Standard Deviation</w:t>
            </w:r>
          </w:p>
        </w:tc>
      </w:tr>
      <w:tr w:rsidR="00FB5184" w14:paraId="32B0C7BA" w14:textId="77777777" w:rsidTr="006A4182">
        <w:trPr>
          <w:jc w:val="center"/>
        </w:trPr>
        <w:tc>
          <w:tcPr>
            <w:tcW w:w="2040" w:type="dxa"/>
            <w:gridSpan w:val="2"/>
            <w:vMerge/>
            <w:tcBorders>
              <w:left w:val="single" w:sz="24" w:space="0" w:color="auto"/>
              <w:bottom w:val="single" w:sz="24" w:space="0" w:color="auto"/>
              <w:right w:val="single" w:sz="24" w:space="0" w:color="auto"/>
            </w:tcBorders>
            <w:vAlign w:val="center"/>
          </w:tcPr>
          <w:p w14:paraId="57B548D0" w14:textId="77777777" w:rsidR="00FB5184" w:rsidRDefault="00FB5184" w:rsidP="006A4182">
            <w:pPr>
              <w:jc w:val="center"/>
              <w:rPr>
                <w:rFonts w:eastAsia="Times New Roman"/>
                <w:b/>
                <w:sz w:val="22"/>
                <w:szCs w:val="22"/>
              </w:rPr>
            </w:pPr>
          </w:p>
        </w:tc>
        <w:tc>
          <w:tcPr>
            <w:tcW w:w="970" w:type="dxa"/>
            <w:tcBorders>
              <w:left w:val="single" w:sz="24" w:space="0" w:color="auto"/>
              <w:bottom w:val="single" w:sz="24" w:space="0" w:color="auto"/>
            </w:tcBorders>
            <w:vAlign w:val="center"/>
          </w:tcPr>
          <w:p w14:paraId="60B72C6D" w14:textId="77777777" w:rsidR="00FB5184" w:rsidRDefault="00FB5184" w:rsidP="006A4182">
            <w:pPr>
              <w:jc w:val="center"/>
              <w:rPr>
                <w:rFonts w:eastAsia="Times New Roman"/>
                <w:b/>
                <w:sz w:val="22"/>
                <w:szCs w:val="22"/>
              </w:rPr>
            </w:pPr>
            <w:r>
              <w:rPr>
                <w:rFonts w:eastAsia="Times New Roman"/>
                <w:b/>
                <w:sz w:val="22"/>
                <w:szCs w:val="22"/>
              </w:rPr>
              <w:t>1</w:t>
            </w:r>
          </w:p>
        </w:tc>
        <w:tc>
          <w:tcPr>
            <w:tcW w:w="920" w:type="dxa"/>
            <w:tcBorders>
              <w:bottom w:val="single" w:sz="24" w:space="0" w:color="auto"/>
            </w:tcBorders>
            <w:vAlign w:val="center"/>
          </w:tcPr>
          <w:p w14:paraId="6E303BC5" w14:textId="77777777" w:rsidR="00FB5184" w:rsidRDefault="00FB5184" w:rsidP="006A4182">
            <w:pPr>
              <w:jc w:val="center"/>
              <w:rPr>
                <w:rFonts w:eastAsia="Times New Roman"/>
                <w:b/>
                <w:sz w:val="22"/>
                <w:szCs w:val="22"/>
              </w:rPr>
            </w:pPr>
            <w:r>
              <w:rPr>
                <w:rFonts w:eastAsia="Times New Roman"/>
                <w:b/>
                <w:sz w:val="22"/>
                <w:szCs w:val="22"/>
              </w:rPr>
              <w:t>2</w:t>
            </w:r>
          </w:p>
        </w:tc>
        <w:tc>
          <w:tcPr>
            <w:tcW w:w="990" w:type="dxa"/>
            <w:tcBorders>
              <w:bottom w:val="single" w:sz="24" w:space="0" w:color="auto"/>
            </w:tcBorders>
            <w:vAlign w:val="center"/>
          </w:tcPr>
          <w:p w14:paraId="4B71DD2A" w14:textId="77777777" w:rsidR="00FB5184" w:rsidRDefault="00FB5184" w:rsidP="006A4182">
            <w:pPr>
              <w:jc w:val="center"/>
              <w:rPr>
                <w:rFonts w:eastAsia="Times New Roman"/>
                <w:b/>
                <w:sz w:val="22"/>
                <w:szCs w:val="22"/>
              </w:rPr>
            </w:pPr>
            <w:r>
              <w:rPr>
                <w:rFonts w:eastAsia="Times New Roman"/>
                <w:b/>
                <w:sz w:val="22"/>
                <w:szCs w:val="22"/>
              </w:rPr>
              <w:t>3</w:t>
            </w:r>
          </w:p>
        </w:tc>
        <w:tc>
          <w:tcPr>
            <w:tcW w:w="900" w:type="dxa"/>
            <w:tcBorders>
              <w:bottom w:val="single" w:sz="24" w:space="0" w:color="auto"/>
            </w:tcBorders>
            <w:vAlign w:val="center"/>
          </w:tcPr>
          <w:p w14:paraId="6A3E83F9" w14:textId="77777777" w:rsidR="00FB5184" w:rsidRDefault="00FB5184" w:rsidP="006A4182">
            <w:pPr>
              <w:jc w:val="center"/>
              <w:rPr>
                <w:rFonts w:eastAsia="Times New Roman"/>
                <w:b/>
                <w:sz w:val="22"/>
                <w:szCs w:val="22"/>
              </w:rPr>
            </w:pPr>
            <w:r>
              <w:rPr>
                <w:rFonts w:eastAsia="Times New Roman"/>
                <w:b/>
                <w:sz w:val="22"/>
                <w:szCs w:val="22"/>
              </w:rPr>
              <w:t>4</w:t>
            </w:r>
          </w:p>
        </w:tc>
        <w:tc>
          <w:tcPr>
            <w:tcW w:w="917" w:type="dxa"/>
            <w:tcBorders>
              <w:bottom w:val="single" w:sz="24" w:space="0" w:color="auto"/>
              <w:right w:val="single" w:sz="24" w:space="0" w:color="auto"/>
            </w:tcBorders>
            <w:vAlign w:val="center"/>
          </w:tcPr>
          <w:p w14:paraId="7B59E0FD" w14:textId="77777777" w:rsidR="00FB5184" w:rsidRDefault="00FB5184" w:rsidP="006A4182">
            <w:pPr>
              <w:jc w:val="center"/>
              <w:rPr>
                <w:rFonts w:eastAsia="Times New Roman"/>
                <w:b/>
                <w:sz w:val="22"/>
                <w:szCs w:val="22"/>
              </w:rPr>
            </w:pPr>
            <w:r>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42193B94" w14:textId="77777777" w:rsidR="00FB5184"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5D0F655F" w14:textId="77777777" w:rsidR="00FB5184" w:rsidRDefault="00FB5184" w:rsidP="006A4182">
            <w:pPr>
              <w:jc w:val="center"/>
              <w:rPr>
                <w:rFonts w:eastAsia="Times New Roman"/>
                <w:b/>
                <w:sz w:val="22"/>
                <w:szCs w:val="22"/>
              </w:rPr>
            </w:pPr>
          </w:p>
        </w:tc>
      </w:tr>
      <w:tr w:rsidR="00FB5184" w14:paraId="3678F9DF" w14:textId="77777777" w:rsidTr="006A4182">
        <w:trPr>
          <w:jc w:val="center"/>
        </w:trPr>
        <w:tc>
          <w:tcPr>
            <w:tcW w:w="2040" w:type="dxa"/>
            <w:gridSpan w:val="2"/>
            <w:tcBorders>
              <w:top w:val="single" w:sz="24" w:space="0" w:color="auto"/>
              <w:left w:val="single" w:sz="24" w:space="0" w:color="auto"/>
              <w:right w:val="single" w:sz="24" w:space="0" w:color="auto"/>
            </w:tcBorders>
            <w:vAlign w:val="center"/>
          </w:tcPr>
          <w:p w14:paraId="42EAF8B8" w14:textId="77777777" w:rsidR="00FB5184" w:rsidRDefault="00FB5184" w:rsidP="006A4182">
            <w:pPr>
              <w:jc w:val="center"/>
              <w:rPr>
                <w:rFonts w:eastAsia="Times New Roman"/>
                <w:b/>
                <w:sz w:val="22"/>
                <w:szCs w:val="22"/>
              </w:rPr>
            </w:pPr>
            <w:r>
              <w:rPr>
                <w:rFonts w:eastAsia="Times New Roman"/>
                <w:b/>
                <w:sz w:val="22"/>
                <w:szCs w:val="22"/>
              </w:rPr>
              <w:t>% Senescent</w:t>
            </w:r>
          </w:p>
        </w:tc>
        <w:tc>
          <w:tcPr>
            <w:tcW w:w="970" w:type="dxa"/>
            <w:tcBorders>
              <w:top w:val="single" w:sz="24" w:space="0" w:color="auto"/>
              <w:left w:val="single" w:sz="24" w:space="0" w:color="auto"/>
            </w:tcBorders>
            <w:vAlign w:val="center"/>
          </w:tcPr>
          <w:p w14:paraId="4B5495FE" w14:textId="77777777" w:rsidR="00FB5184" w:rsidRPr="00225D37" w:rsidRDefault="00FB5184" w:rsidP="006A4182">
            <w:pPr>
              <w:jc w:val="center"/>
              <w:rPr>
                <w:rFonts w:eastAsia="Times New Roman"/>
                <w:sz w:val="22"/>
                <w:szCs w:val="22"/>
              </w:rPr>
            </w:pPr>
            <w:r>
              <w:rPr>
                <w:rFonts w:eastAsia="Times New Roman"/>
                <w:sz w:val="22"/>
                <w:szCs w:val="22"/>
              </w:rPr>
              <w:t>7.4</w:t>
            </w:r>
          </w:p>
        </w:tc>
        <w:tc>
          <w:tcPr>
            <w:tcW w:w="920" w:type="dxa"/>
            <w:tcBorders>
              <w:top w:val="single" w:sz="24" w:space="0" w:color="auto"/>
            </w:tcBorders>
            <w:vAlign w:val="center"/>
          </w:tcPr>
          <w:p w14:paraId="070B0160" w14:textId="77777777" w:rsidR="00FB5184" w:rsidRPr="00225D37" w:rsidRDefault="00FB5184" w:rsidP="006A4182">
            <w:pPr>
              <w:jc w:val="center"/>
              <w:rPr>
                <w:rFonts w:eastAsia="Times New Roman"/>
                <w:sz w:val="22"/>
                <w:szCs w:val="22"/>
              </w:rPr>
            </w:pPr>
            <w:r>
              <w:rPr>
                <w:rFonts w:eastAsia="Times New Roman"/>
                <w:sz w:val="22"/>
                <w:szCs w:val="22"/>
              </w:rPr>
              <w:t>5.5</w:t>
            </w:r>
          </w:p>
        </w:tc>
        <w:tc>
          <w:tcPr>
            <w:tcW w:w="990" w:type="dxa"/>
            <w:tcBorders>
              <w:top w:val="single" w:sz="24" w:space="0" w:color="auto"/>
            </w:tcBorders>
            <w:vAlign w:val="center"/>
          </w:tcPr>
          <w:p w14:paraId="4C407A05" w14:textId="77777777" w:rsidR="00FB5184" w:rsidRPr="00225D37" w:rsidRDefault="00FB5184" w:rsidP="006A4182">
            <w:pPr>
              <w:jc w:val="center"/>
              <w:rPr>
                <w:rFonts w:eastAsia="Times New Roman"/>
                <w:sz w:val="22"/>
                <w:szCs w:val="22"/>
              </w:rPr>
            </w:pPr>
            <w:r>
              <w:rPr>
                <w:rFonts w:eastAsia="Times New Roman"/>
                <w:sz w:val="22"/>
                <w:szCs w:val="22"/>
              </w:rPr>
              <w:t>7.7</w:t>
            </w:r>
          </w:p>
        </w:tc>
        <w:tc>
          <w:tcPr>
            <w:tcW w:w="900" w:type="dxa"/>
            <w:tcBorders>
              <w:top w:val="single" w:sz="24" w:space="0" w:color="auto"/>
            </w:tcBorders>
            <w:vAlign w:val="center"/>
          </w:tcPr>
          <w:p w14:paraId="6095E9DB" w14:textId="77777777" w:rsidR="00FB5184" w:rsidRPr="00225D37" w:rsidRDefault="00FB5184" w:rsidP="006A4182">
            <w:pPr>
              <w:jc w:val="center"/>
              <w:rPr>
                <w:rFonts w:eastAsia="Times New Roman"/>
                <w:sz w:val="22"/>
                <w:szCs w:val="22"/>
              </w:rPr>
            </w:pPr>
            <w:r>
              <w:rPr>
                <w:rFonts w:eastAsia="Times New Roman"/>
                <w:sz w:val="22"/>
                <w:szCs w:val="22"/>
              </w:rPr>
              <w:t>6.8</w:t>
            </w:r>
          </w:p>
        </w:tc>
        <w:tc>
          <w:tcPr>
            <w:tcW w:w="917" w:type="dxa"/>
            <w:tcBorders>
              <w:top w:val="single" w:sz="24" w:space="0" w:color="auto"/>
              <w:right w:val="single" w:sz="24" w:space="0" w:color="auto"/>
            </w:tcBorders>
            <w:vAlign w:val="center"/>
          </w:tcPr>
          <w:p w14:paraId="723960CE" w14:textId="77777777" w:rsidR="00FB5184" w:rsidRPr="00225D37" w:rsidRDefault="00FB5184" w:rsidP="006A4182">
            <w:pPr>
              <w:jc w:val="center"/>
              <w:rPr>
                <w:rFonts w:eastAsia="Times New Roman"/>
                <w:sz w:val="22"/>
                <w:szCs w:val="22"/>
              </w:rPr>
            </w:pPr>
            <w:r>
              <w:rPr>
                <w:rFonts w:eastAsia="Times New Roman"/>
                <w:sz w:val="22"/>
                <w:szCs w:val="22"/>
              </w:rPr>
              <w:t>7.5</w:t>
            </w:r>
          </w:p>
        </w:tc>
        <w:tc>
          <w:tcPr>
            <w:tcW w:w="1097" w:type="dxa"/>
            <w:tcBorders>
              <w:top w:val="single" w:sz="24" w:space="0" w:color="auto"/>
              <w:left w:val="single" w:sz="24" w:space="0" w:color="auto"/>
            </w:tcBorders>
            <w:vAlign w:val="center"/>
          </w:tcPr>
          <w:p w14:paraId="1E43AE68" w14:textId="77777777" w:rsidR="00FB5184" w:rsidRPr="00225D37" w:rsidRDefault="00FB5184" w:rsidP="006A4182">
            <w:pPr>
              <w:jc w:val="center"/>
              <w:rPr>
                <w:rFonts w:eastAsia="Times New Roman"/>
                <w:sz w:val="22"/>
                <w:szCs w:val="22"/>
              </w:rPr>
            </w:pPr>
            <w:r>
              <w:rPr>
                <w:rFonts w:eastAsia="Times New Roman"/>
                <w:sz w:val="22"/>
                <w:szCs w:val="22"/>
              </w:rPr>
              <w:t>6.98</w:t>
            </w:r>
          </w:p>
        </w:tc>
        <w:tc>
          <w:tcPr>
            <w:tcW w:w="1126" w:type="dxa"/>
            <w:tcBorders>
              <w:top w:val="single" w:sz="24" w:space="0" w:color="auto"/>
              <w:right w:val="single" w:sz="24" w:space="0" w:color="auto"/>
            </w:tcBorders>
            <w:vAlign w:val="center"/>
          </w:tcPr>
          <w:p w14:paraId="25869118" w14:textId="77777777" w:rsidR="00FB5184" w:rsidRPr="00225D37" w:rsidRDefault="00FB5184" w:rsidP="006A4182">
            <w:pPr>
              <w:jc w:val="center"/>
              <w:rPr>
                <w:rFonts w:eastAsia="Times New Roman"/>
                <w:sz w:val="22"/>
                <w:szCs w:val="22"/>
              </w:rPr>
            </w:pPr>
            <w:r>
              <w:rPr>
                <w:rFonts w:eastAsia="Times New Roman"/>
                <w:sz w:val="22"/>
                <w:szCs w:val="22"/>
              </w:rPr>
              <w:t>0.36</w:t>
            </w:r>
          </w:p>
        </w:tc>
      </w:tr>
      <w:tr w:rsidR="00FB5184" w14:paraId="1DD7F251" w14:textId="77777777" w:rsidTr="006A4182">
        <w:trPr>
          <w:jc w:val="center"/>
        </w:trPr>
        <w:tc>
          <w:tcPr>
            <w:tcW w:w="2040" w:type="dxa"/>
            <w:gridSpan w:val="2"/>
            <w:tcBorders>
              <w:left w:val="single" w:sz="24" w:space="0" w:color="auto"/>
              <w:bottom w:val="single" w:sz="24" w:space="0" w:color="auto"/>
              <w:right w:val="single" w:sz="24" w:space="0" w:color="auto"/>
            </w:tcBorders>
            <w:vAlign w:val="center"/>
          </w:tcPr>
          <w:p w14:paraId="5A16A3AC" w14:textId="77777777" w:rsidR="00FB5184" w:rsidRDefault="00FB5184" w:rsidP="006A4182">
            <w:pPr>
              <w:jc w:val="center"/>
              <w:rPr>
                <w:rFonts w:eastAsia="Times New Roman"/>
                <w:b/>
                <w:sz w:val="22"/>
                <w:szCs w:val="22"/>
              </w:rPr>
            </w:pPr>
            <w:r>
              <w:rPr>
                <w:rFonts w:eastAsia="Times New Roman"/>
                <w:b/>
                <w:sz w:val="22"/>
                <w:szCs w:val="22"/>
              </w:rPr>
              <w:t>Time to Heal (Hrs)</w:t>
            </w:r>
          </w:p>
        </w:tc>
        <w:tc>
          <w:tcPr>
            <w:tcW w:w="970" w:type="dxa"/>
            <w:tcBorders>
              <w:left w:val="single" w:sz="24" w:space="0" w:color="auto"/>
              <w:bottom w:val="single" w:sz="24" w:space="0" w:color="auto"/>
            </w:tcBorders>
            <w:vAlign w:val="center"/>
          </w:tcPr>
          <w:p w14:paraId="3191D826" w14:textId="77777777" w:rsidR="00FB5184" w:rsidRPr="00225D37" w:rsidRDefault="00FB5184" w:rsidP="006A4182">
            <w:pPr>
              <w:jc w:val="center"/>
              <w:rPr>
                <w:rFonts w:eastAsia="Times New Roman"/>
                <w:sz w:val="22"/>
                <w:szCs w:val="22"/>
              </w:rPr>
            </w:pPr>
            <w:r>
              <w:rPr>
                <w:rFonts w:eastAsia="Times New Roman"/>
                <w:sz w:val="22"/>
                <w:szCs w:val="22"/>
              </w:rPr>
              <w:t>42</w:t>
            </w:r>
          </w:p>
        </w:tc>
        <w:tc>
          <w:tcPr>
            <w:tcW w:w="920" w:type="dxa"/>
            <w:tcBorders>
              <w:bottom w:val="single" w:sz="24" w:space="0" w:color="auto"/>
            </w:tcBorders>
            <w:vAlign w:val="center"/>
          </w:tcPr>
          <w:p w14:paraId="431DFB67" w14:textId="77777777" w:rsidR="00FB5184" w:rsidRPr="00225D37" w:rsidRDefault="00FB5184" w:rsidP="006A4182">
            <w:pPr>
              <w:jc w:val="center"/>
              <w:rPr>
                <w:rFonts w:eastAsia="Times New Roman"/>
                <w:sz w:val="22"/>
                <w:szCs w:val="22"/>
              </w:rPr>
            </w:pPr>
            <w:r>
              <w:rPr>
                <w:rFonts w:eastAsia="Times New Roman"/>
                <w:sz w:val="22"/>
                <w:szCs w:val="22"/>
              </w:rPr>
              <w:t>36</w:t>
            </w:r>
          </w:p>
        </w:tc>
        <w:tc>
          <w:tcPr>
            <w:tcW w:w="990" w:type="dxa"/>
            <w:tcBorders>
              <w:bottom w:val="single" w:sz="24" w:space="0" w:color="auto"/>
            </w:tcBorders>
            <w:vAlign w:val="center"/>
          </w:tcPr>
          <w:p w14:paraId="704270D6" w14:textId="77777777" w:rsidR="00FB5184" w:rsidRPr="00225D37" w:rsidRDefault="00FB5184" w:rsidP="006A4182">
            <w:pPr>
              <w:jc w:val="center"/>
              <w:rPr>
                <w:rFonts w:eastAsia="Times New Roman"/>
                <w:sz w:val="22"/>
                <w:szCs w:val="22"/>
              </w:rPr>
            </w:pPr>
            <w:r>
              <w:rPr>
                <w:rFonts w:eastAsia="Times New Roman"/>
                <w:sz w:val="22"/>
                <w:szCs w:val="22"/>
              </w:rPr>
              <w:t>42</w:t>
            </w:r>
          </w:p>
        </w:tc>
        <w:tc>
          <w:tcPr>
            <w:tcW w:w="900" w:type="dxa"/>
            <w:tcBorders>
              <w:bottom w:val="single" w:sz="24" w:space="0" w:color="auto"/>
            </w:tcBorders>
            <w:vAlign w:val="center"/>
          </w:tcPr>
          <w:p w14:paraId="3FEFBA74" w14:textId="77777777" w:rsidR="00FB5184" w:rsidRPr="00225D37" w:rsidRDefault="00FB5184" w:rsidP="006A4182">
            <w:pPr>
              <w:jc w:val="center"/>
              <w:rPr>
                <w:rFonts w:eastAsia="Times New Roman"/>
                <w:sz w:val="22"/>
                <w:szCs w:val="22"/>
              </w:rPr>
            </w:pPr>
            <w:r>
              <w:rPr>
                <w:rFonts w:eastAsia="Times New Roman"/>
                <w:sz w:val="22"/>
                <w:szCs w:val="22"/>
              </w:rPr>
              <w:t>36</w:t>
            </w:r>
          </w:p>
        </w:tc>
        <w:tc>
          <w:tcPr>
            <w:tcW w:w="917" w:type="dxa"/>
            <w:tcBorders>
              <w:bottom w:val="single" w:sz="24" w:space="0" w:color="auto"/>
              <w:right w:val="single" w:sz="24" w:space="0" w:color="auto"/>
            </w:tcBorders>
            <w:vAlign w:val="center"/>
          </w:tcPr>
          <w:p w14:paraId="6AD0BF97" w14:textId="77777777" w:rsidR="00FB5184" w:rsidRPr="00225D37" w:rsidRDefault="00FB5184" w:rsidP="006A4182">
            <w:pPr>
              <w:jc w:val="center"/>
              <w:rPr>
                <w:rFonts w:eastAsia="Times New Roman"/>
                <w:sz w:val="22"/>
                <w:szCs w:val="22"/>
              </w:rPr>
            </w:pPr>
            <w:r>
              <w:rPr>
                <w:rFonts w:eastAsia="Times New Roman"/>
                <w:sz w:val="22"/>
                <w:szCs w:val="22"/>
              </w:rPr>
              <w:t>42</w:t>
            </w:r>
          </w:p>
        </w:tc>
        <w:tc>
          <w:tcPr>
            <w:tcW w:w="1097" w:type="dxa"/>
            <w:tcBorders>
              <w:left w:val="single" w:sz="24" w:space="0" w:color="auto"/>
              <w:bottom w:val="single" w:sz="24" w:space="0" w:color="auto"/>
            </w:tcBorders>
            <w:vAlign w:val="center"/>
          </w:tcPr>
          <w:p w14:paraId="655300AF" w14:textId="77777777" w:rsidR="00FB5184" w:rsidRPr="00225D37" w:rsidRDefault="00FB5184" w:rsidP="006A4182">
            <w:pPr>
              <w:jc w:val="center"/>
              <w:rPr>
                <w:rFonts w:eastAsia="Times New Roman"/>
                <w:sz w:val="22"/>
                <w:szCs w:val="22"/>
              </w:rPr>
            </w:pPr>
            <w:r>
              <w:rPr>
                <w:rFonts w:eastAsia="Times New Roman"/>
                <w:sz w:val="22"/>
                <w:szCs w:val="22"/>
              </w:rPr>
              <w:t>39.6</w:t>
            </w:r>
          </w:p>
        </w:tc>
        <w:tc>
          <w:tcPr>
            <w:tcW w:w="1126" w:type="dxa"/>
            <w:tcBorders>
              <w:bottom w:val="single" w:sz="24" w:space="0" w:color="auto"/>
              <w:right w:val="single" w:sz="24" w:space="0" w:color="auto"/>
            </w:tcBorders>
            <w:vAlign w:val="center"/>
          </w:tcPr>
          <w:p w14:paraId="3C4E2B17" w14:textId="77777777" w:rsidR="00FB5184" w:rsidRPr="00225D37" w:rsidRDefault="00FB5184" w:rsidP="006A4182">
            <w:pPr>
              <w:jc w:val="center"/>
              <w:rPr>
                <w:rFonts w:eastAsia="Times New Roman"/>
                <w:sz w:val="22"/>
                <w:szCs w:val="22"/>
              </w:rPr>
            </w:pPr>
            <w:r>
              <w:rPr>
                <w:rFonts w:eastAsia="Times New Roman"/>
                <w:sz w:val="22"/>
                <w:szCs w:val="22"/>
              </w:rPr>
              <w:t>1.31</w:t>
            </w:r>
          </w:p>
        </w:tc>
      </w:tr>
      <w:tr w:rsidR="00FB5184" w14:paraId="04991E32" w14:textId="77777777" w:rsidTr="006A4182">
        <w:trPr>
          <w:jc w:val="center"/>
        </w:trPr>
        <w:tc>
          <w:tcPr>
            <w:tcW w:w="1410" w:type="dxa"/>
            <w:vMerge w:val="restart"/>
            <w:tcBorders>
              <w:top w:val="single" w:sz="24" w:space="0" w:color="auto"/>
              <w:left w:val="single" w:sz="24" w:space="0" w:color="auto"/>
              <w:right w:val="single" w:sz="24" w:space="0" w:color="auto"/>
            </w:tcBorders>
            <w:vAlign w:val="center"/>
          </w:tcPr>
          <w:p w14:paraId="0077C28E" w14:textId="77777777" w:rsidR="00FB5184" w:rsidRDefault="00FB5184" w:rsidP="006A4182">
            <w:pPr>
              <w:jc w:val="center"/>
              <w:rPr>
                <w:rFonts w:eastAsia="Times New Roman"/>
                <w:b/>
                <w:sz w:val="22"/>
                <w:szCs w:val="22"/>
              </w:rPr>
            </w:pPr>
            <w:r>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0D6F6CC0" w14:textId="77777777" w:rsidR="00FB5184" w:rsidRDefault="00FB5184" w:rsidP="006A4182">
            <w:pPr>
              <w:jc w:val="center"/>
              <w:rPr>
                <w:rFonts w:eastAsia="Times New Roman"/>
                <w:b/>
                <w:sz w:val="22"/>
                <w:szCs w:val="22"/>
              </w:rPr>
            </w:pPr>
            <w:r>
              <w:rPr>
                <w:rFonts w:eastAsia="Times New Roman"/>
                <w:b/>
                <w:sz w:val="22"/>
                <w:szCs w:val="22"/>
              </w:rPr>
              <w:t>IT 1</w:t>
            </w:r>
          </w:p>
        </w:tc>
        <w:tc>
          <w:tcPr>
            <w:tcW w:w="970" w:type="dxa"/>
            <w:tcBorders>
              <w:top w:val="single" w:sz="24" w:space="0" w:color="auto"/>
              <w:left w:val="single" w:sz="24" w:space="0" w:color="auto"/>
            </w:tcBorders>
            <w:vAlign w:val="center"/>
          </w:tcPr>
          <w:p w14:paraId="06ABA6D8" w14:textId="77777777" w:rsidR="00FB5184" w:rsidRPr="00225D37" w:rsidRDefault="00FB5184" w:rsidP="006A4182">
            <w:pPr>
              <w:jc w:val="center"/>
              <w:rPr>
                <w:rFonts w:eastAsia="Times New Roman"/>
                <w:sz w:val="22"/>
                <w:szCs w:val="22"/>
              </w:rPr>
            </w:pPr>
            <w:r>
              <w:rPr>
                <w:rFonts w:eastAsia="Times New Roman"/>
                <w:sz w:val="22"/>
                <w:szCs w:val="22"/>
              </w:rPr>
              <w:t>103</w:t>
            </w:r>
          </w:p>
        </w:tc>
        <w:tc>
          <w:tcPr>
            <w:tcW w:w="920" w:type="dxa"/>
            <w:tcBorders>
              <w:top w:val="single" w:sz="24" w:space="0" w:color="auto"/>
            </w:tcBorders>
            <w:vAlign w:val="center"/>
          </w:tcPr>
          <w:p w14:paraId="022C6814" w14:textId="77777777" w:rsidR="00FB5184" w:rsidRPr="00225D37" w:rsidRDefault="00FB5184" w:rsidP="006A4182">
            <w:pPr>
              <w:jc w:val="center"/>
              <w:rPr>
                <w:rFonts w:eastAsia="Times New Roman"/>
                <w:sz w:val="22"/>
                <w:szCs w:val="22"/>
              </w:rPr>
            </w:pPr>
            <w:r>
              <w:rPr>
                <w:rFonts w:eastAsia="Times New Roman"/>
                <w:sz w:val="22"/>
                <w:szCs w:val="22"/>
              </w:rPr>
              <w:t>130</w:t>
            </w:r>
          </w:p>
        </w:tc>
        <w:tc>
          <w:tcPr>
            <w:tcW w:w="990" w:type="dxa"/>
            <w:tcBorders>
              <w:top w:val="single" w:sz="24" w:space="0" w:color="auto"/>
            </w:tcBorders>
            <w:vAlign w:val="center"/>
          </w:tcPr>
          <w:p w14:paraId="7CA17A8D" w14:textId="77777777" w:rsidR="00FB5184" w:rsidRPr="00225D37" w:rsidRDefault="00FB5184" w:rsidP="006A4182">
            <w:pPr>
              <w:jc w:val="center"/>
              <w:rPr>
                <w:rFonts w:eastAsia="Times New Roman"/>
                <w:sz w:val="22"/>
                <w:szCs w:val="22"/>
              </w:rPr>
            </w:pPr>
            <w:r>
              <w:rPr>
                <w:rFonts w:eastAsia="Times New Roman"/>
                <w:sz w:val="22"/>
                <w:szCs w:val="22"/>
              </w:rPr>
              <w:t>95</w:t>
            </w:r>
          </w:p>
        </w:tc>
        <w:tc>
          <w:tcPr>
            <w:tcW w:w="900" w:type="dxa"/>
            <w:tcBorders>
              <w:top w:val="single" w:sz="24" w:space="0" w:color="auto"/>
            </w:tcBorders>
            <w:vAlign w:val="center"/>
          </w:tcPr>
          <w:p w14:paraId="59E76D05" w14:textId="77777777" w:rsidR="00FB5184" w:rsidRPr="00225D37" w:rsidRDefault="00FB5184" w:rsidP="006A4182">
            <w:pPr>
              <w:jc w:val="center"/>
              <w:rPr>
                <w:rFonts w:eastAsia="Times New Roman"/>
                <w:sz w:val="22"/>
                <w:szCs w:val="22"/>
              </w:rPr>
            </w:pPr>
            <w:r>
              <w:rPr>
                <w:rFonts w:eastAsia="Times New Roman"/>
                <w:sz w:val="22"/>
                <w:szCs w:val="22"/>
              </w:rPr>
              <w:t>110</w:t>
            </w:r>
          </w:p>
        </w:tc>
        <w:tc>
          <w:tcPr>
            <w:tcW w:w="917" w:type="dxa"/>
            <w:tcBorders>
              <w:top w:val="single" w:sz="24" w:space="0" w:color="auto"/>
              <w:right w:val="single" w:sz="24" w:space="0" w:color="auto"/>
            </w:tcBorders>
            <w:vAlign w:val="center"/>
          </w:tcPr>
          <w:p w14:paraId="1E4E4072" w14:textId="77777777" w:rsidR="00FB5184" w:rsidRPr="00225D37" w:rsidRDefault="00FB5184" w:rsidP="006A4182">
            <w:pPr>
              <w:jc w:val="center"/>
              <w:rPr>
                <w:rFonts w:eastAsia="Times New Roman"/>
                <w:sz w:val="22"/>
                <w:szCs w:val="22"/>
              </w:rPr>
            </w:pPr>
            <w:r>
              <w:rPr>
                <w:rFonts w:eastAsia="Times New Roman"/>
                <w:sz w:val="22"/>
                <w:szCs w:val="22"/>
              </w:rPr>
              <w:t>121</w:t>
            </w:r>
          </w:p>
        </w:tc>
        <w:tc>
          <w:tcPr>
            <w:tcW w:w="1097" w:type="dxa"/>
            <w:tcBorders>
              <w:top w:val="single" w:sz="24" w:space="0" w:color="auto"/>
              <w:left w:val="single" w:sz="24" w:space="0" w:color="auto"/>
            </w:tcBorders>
            <w:vAlign w:val="center"/>
          </w:tcPr>
          <w:p w14:paraId="3B0B10E8" w14:textId="77777777" w:rsidR="00FB5184" w:rsidRPr="00225D37" w:rsidRDefault="00FB5184" w:rsidP="006A4182">
            <w:pPr>
              <w:jc w:val="center"/>
              <w:rPr>
                <w:rFonts w:eastAsia="Times New Roman"/>
                <w:sz w:val="22"/>
                <w:szCs w:val="22"/>
              </w:rPr>
            </w:pPr>
            <w:r>
              <w:rPr>
                <w:rFonts w:eastAsia="Times New Roman"/>
                <w:sz w:val="22"/>
                <w:szCs w:val="22"/>
              </w:rPr>
              <w:t>111.8</w:t>
            </w:r>
          </w:p>
        </w:tc>
        <w:tc>
          <w:tcPr>
            <w:tcW w:w="1126" w:type="dxa"/>
            <w:tcBorders>
              <w:top w:val="single" w:sz="24" w:space="0" w:color="auto"/>
              <w:right w:val="single" w:sz="24" w:space="0" w:color="auto"/>
            </w:tcBorders>
            <w:vAlign w:val="center"/>
          </w:tcPr>
          <w:p w14:paraId="329476AA" w14:textId="77777777" w:rsidR="00FB5184" w:rsidRPr="00225D37" w:rsidRDefault="00FB5184" w:rsidP="006A4182">
            <w:pPr>
              <w:jc w:val="center"/>
              <w:rPr>
                <w:rFonts w:eastAsia="Times New Roman"/>
                <w:sz w:val="22"/>
                <w:szCs w:val="22"/>
              </w:rPr>
            </w:pPr>
            <w:r>
              <w:rPr>
                <w:rFonts w:eastAsia="Times New Roman"/>
                <w:sz w:val="22"/>
                <w:szCs w:val="22"/>
              </w:rPr>
              <w:t>5.58</w:t>
            </w:r>
          </w:p>
        </w:tc>
      </w:tr>
      <w:tr w:rsidR="00FB5184" w14:paraId="5B4E7924" w14:textId="77777777" w:rsidTr="006A4182">
        <w:trPr>
          <w:jc w:val="center"/>
        </w:trPr>
        <w:tc>
          <w:tcPr>
            <w:tcW w:w="1410" w:type="dxa"/>
            <w:vMerge/>
            <w:tcBorders>
              <w:left w:val="single" w:sz="24" w:space="0" w:color="auto"/>
              <w:right w:val="single" w:sz="24" w:space="0" w:color="auto"/>
            </w:tcBorders>
            <w:vAlign w:val="center"/>
          </w:tcPr>
          <w:p w14:paraId="01280DC1"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8A45151" w14:textId="77777777" w:rsidR="00FB5184" w:rsidRDefault="00FB5184" w:rsidP="006A4182">
            <w:pPr>
              <w:jc w:val="center"/>
              <w:rPr>
                <w:rFonts w:eastAsia="Times New Roman"/>
                <w:b/>
                <w:sz w:val="22"/>
                <w:szCs w:val="22"/>
              </w:rPr>
            </w:pPr>
            <w:r>
              <w:rPr>
                <w:rFonts w:eastAsia="Times New Roman"/>
                <w:b/>
                <w:sz w:val="22"/>
                <w:szCs w:val="22"/>
              </w:rPr>
              <w:t>IT 2</w:t>
            </w:r>
          </w:p>
        </w:tc>
        <w:tc>
          <w:tcPr>
            <w:tcW w:w="970" w:type="dxa"/>
            <w:tcBorders>
              <w:left w:val="single" w:sz="24" w:space="0" w:color="auto"/>
            </w:tcBorders>
            <w:vAlign w:val="center"/>
          </w:tcPr>
          <w:p w14:paraId="52D09713" w14:textId="77777777" w:rsidR="00FB5184" w:rsidRPr="00225D37" w:rsidRDefault="00FB5184" w:rsidP="006A4182">
            <w:pPr>
              <w:jc w:val="center"/>
              <w:rPr>
                <w:rFonts w:eastAsia="Times New Roman"/>
                <w:sz w:val="22"/>
                <w:szCs w:val="22"/>
              </w:rPr>
            </w:pPr>
            <w:r>
              <w:rPr>
                <w:rFonts w:eastAsia="Times New Roman"/>
                <w:sz w:val="22"/>
                <w:szCs w:val="22"/>
              </w:rPr>
              <w:t>146</w:t>
            </w:r>
          </w:p>
        </w:tc>
        <w:tc>
          <w:tcPr>
            <w:tcW w:w="920" w:type="dxa"/>
            <w:vAlign w:val="center"/>
          </w:tcPr>
          <w:p w14:paraId="274082A7" w14:textId="77777777" w:rsidR="00FB5184" w:rsidRPr="00225D37" w:rsidRDefault="00FB5184" w:rsidP="006A4182">
            <w:pPr>
              <w:jc w:val="center"/>
              <w:rPr>
                <w:rFonts w:eastAsia="Times New Roman"/>
                <w:sz w:val="22"/>
                <w:szCs w:val="22"/>
              </w:rPr>
            </w:pPr>
            <w:r>
              <w:rPr>
                <w:rFonts w:eastAsia="Times New Roman"/>
                <w:sz w:val="22"/>
                <w:szCs w:val="22"/>
              </w:rPr>
              <w:t>198</w:t>
            </w:r>
          </w:p>
        </w:tc>
        <w:tc>
          <w:tcPr>
            <w:tcW w:w="990" w:type="dxa"/>
            <w:vAlign w:val="center"/>
          </w:tcPr>
          <w:p w14:paraId="70E116D5" w14:textId="77777777" w:rsidR="00FB5184" w:rsidRPr="00225D37" w:rsidRDefault="00FB5184" w:rsidP="006A4182">
            <w:pPr>
              <w:jc w:val="center"/>
              <w:rPr>
                <w:rFonts w:eastAsia="Times New Roman"/>
                <w:sz w:val="22"/>
                <w:szCs w:val="22"/>
              </w:rPr>
            </w:pPr>
            <w:r>
              <w:rPr>
                <w:rFonts w:eastAsia="Times New Roman"/>
                <w:sz w:val="22"/>
                <w:szCs w:val="22"/>
              </w:rPr>
              <w:t>174</w:t>
            </w:r>
          </w:p>
        </w:tc>
        <w:tc>
          <w:tcPr>
            <w:tcW w:w="900" w:type="dxa"/>
            <w:vAlign w:val="center"/>
          </w:tcPr>
          <w:p w14:paraId="0635E53D" w14:textId="77777777" w:rsidR="00FB5184" w:rsidRPr="00225D37" w:rsidRDefault="00FB5184" w:rsidP="006A4182">
            <w:pPr>
              <w:jc w:val="center"/>
              <w:rPr>
                <w:rFonts w:eastAsia="Times New Roman"/>
                <w:sz w:val="22"/>
                <w:szCs w:val="22"/>
              </w:rPr>
            </w:pPr>
            <w:r>
              <w:rPr>
                <w:rFonts w:eastAsia="Times New Roman"/>
                <w:sz w:val="22"/>
                <w:szCs w:val="22"/>
              </w:rPr>
              <w:t>113</w:t>
            </w:r>
          </w:p>
        </w:tc>
        <w:tc>
          <w:tcPr>
            <w:tcW w:w="917" w:type="dxa"/>
            <w:tcBorders>
              <w:right w:val="single" w:sz="24" w:space="0" w:color="auto"/>
            </w:tcBorders>
            <w:vAlign w:val="center"/>
          </w:tcPr>
          <w:p w14:paraId="5CA81260" w14:textId="77777777" w:rsidR="00FB5184" w:rsidRPr="00225D37" w:rsidRDefault="00FB5184" w:rsidP="006A4182">
            <w:pPr>
              <w:jc w:val="center"/>
              <w:rPr>
                <w:rFonts w:eastAsia="Times New Roman"/>
                <w:sz w:val="22"/>
                <w:szCs w:val="22"/>
              </w:rPr>
            </w:pPr>
            <w:r>
              <w:rPr>
                <w:rFonts w:eastAsia="Times New Roman"/>
                <w:sz w:val="22"/>
                <w:szCs w:val="22"/>
              </w:rPr>
              <w:t>141</w:t>
            </w:r>
          </w:p>
        </w:tc>
        <w:tc>
          <w:tcPr>
            <w:tcW w:w="1097" w:type="dxa"/>
            <w:tcBorders>
              <w:left w:val="single" w:sz="24" w:space="0" w:color="auto"/>
            </w:tcBorders>
            <w:vAlign w:val="center"/>
          </w:tcPr>
          <w:p w14:paraId="36D5D613" w14:textId="77777777" w:rsidR="00FB5184" w:rsidRPr="00225D37" w:rsidRDefault="00FB5184" w:rsidP="006A4182">
            <w:pPr>
              <w:jc w:val="center"/>
              <w:rPr>
                <w:rFonts w:eastAsia="Times New Roman"/>
                <w:sz w:val="22"/>
                <w:szCs w:val="22"/>
              </w:rPr>
            </w:pPr>
            <w:r>
              <w:rPr>
                <w:rFonts w:eastAsia="Times New Roman"/>
                <w:sz w:val="22"/>
                <w:szCs w:val="22"/>
              </w:rPr>
              <w:t>154.4</w:t>
            </w:r>
          </w:p>
        </w:tc>
        <w:tc>
          <w:tcPr>
            <w:tcW w:w="1126" w:type="dxa"/>
            <w:tcBorders>
              <w:right w:val="single" w:sz="24" w:space="0" w:color="auto"/>
            </w:tcBorders>
            <w:vAlign w:val="center"/>
          </w:tcPr>
          <w:p w14:paraId="448271A4" w14:textId="77777777" w:rsidR="00FB5184" w:rsidRPr="00225D37" w:rsidRDefault="00FB5184" w:rsidP="006A4182">
            <w:pPr>
              <w:jc w:val="center"/>
              <w:rPr>
                <w:rFonts w:eastAsia="Times New Roman"/>
                <w:sz w:val="22"/>
                <w:szCs w:val="22"/>
              </w:rPr>
            </w:pPr>
            <w:r>
              <w:rPr>
                <w:rFonts w:eastAsia="Times New Roman"/>
                <w:sz w:val="22"/>
                <w:szCs w:val="22"/>
              </w:rPr>
              <w:t>13.04</w:t>
            </w:r>
          </w:p>
        </w:tc>
      </w:tr>
      <w:tr w:rsidR="00FB5184" w14:paraId="602BE86F" w14:textId="77777777" w:rsidTr="006A4182">
        <w:trPr>
          <w:jc w:val="center"/>
        </w:trPr>
        <w:tc>
          <w:tcPr>
            <w:tcW w:w="1410" w:type="dxa"/>
            <w:vMerge/>
            <w:tcBorders>
              <w:left w:val="single" w:sz="24" w:space="0" w:color="auto"/>
              <w:right w:val="single" w:sz="24" w:space="0" w:color="auto"/>
            </w:tcBorders>
            <w:vAlign w:val="center"/>
          </w:tcPr>
          <w:p w14:paraId="6C8A4EBD"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10FBA1BF" w14:textId="77777777" w:rsidR="00FB5184" w:rsidRDefault="00FB5184" w:rsidP="006A4182">
            <w:pPr>
              <w:jc w:val="center"/>
              <w:rPr>
                <w:rFonts w:eastAsia="Times New Roman"/>
                <w:b/>
                <w:sz w:val="22"/>
                <w:szCs w:val="22"/>
              </w:rPr>
            </w:pPr>
            <w:r>
              <w:rPr>
                <w:rFonts w:eastAsia="Times New Roman"/>
                <w:b/>
                <w:sz w:val="22"/>
                <w:szCs w:val="22"/>
              </w:rPr>
              <w:t>IT 3</w:t>
            </w:r>
          </w:p>
        </w:tc>
        <w:tc>
          <w:tcPr>
            <w:tcW w:w="970" w:type="dxa"/>
            <w:tcBorders>
              <w:left w:val="single" w:sz="24" w:space="0" w:color="auto"/>
            </w:tcBorders>
            <w:vAlign w:val="center"/>
          </w:tcPr>
          <w:p w14:paraId="2078E43F" w14:textId="77777777" w:rsidR="00FB5184" w:rsidRPr="00225D37" w:rsidRDefault="00FB5184" w:rsidP="006A4182">
            <w:pPr>
              <w:jc w:val="center"/>
              <w:rPr>
                <w:rFonts w:eastAsia="Times New Roman"/>
                <w:sz w:val="22"/>
                <w:szCs w:val="22"/>
              </w:rPr>
            </w:pPr>
            <w:r>
              <w:rPr>
                <w:rFonts w:eastAsia="Times New Roman"/>
                <w:sz w:val="22"/>
                <w:szCs w:val="22"/>
              </w:rPr>
              <w:t>184</w:t>
            </w:r>
          </w:p>
        </w:tc>
        <w:tc>
          <w:tcPr>
            <w:tcW w:w="920" w:type="dxa"/>
            <w:vAlign w:val="center"/>
          </w:tcPr>
          <w:p w14:paraId="58D8FFC7" w14:textId="77777777" w:rsidR="00FB5184" w:rsidRPr="00225D37" w:rsidRDefault="00FB5184" w:rsidP="006A4182">
            <w:pPr>
              <w:jc w:val="center"/>
              <w:rPr>
                <w:rFonts w:eastAsia="Times New Roman"/>
                <w:sz w:val="22"/>
                <w:szCs w:val="22"/>
              </w:rPr>
            </w:pPr>
            <w:r>
              <w:rPr>
                <w:rFonts w:eastAsia="Times New Roman"/>
                <w:sz w:val="22"/>
                <w:szCs w:val="22"/>
              </w:rPr>
              <w:t>239</w:t>
            </w:r>
          </w:p>
        </w:tc>
        <w:tc>
          <w:tcPr>
            <w:tcW w:w="990" w:type="dxa"/>
            <w:vAlign w:val="center"/>
          </w:tcPr>
          <w:p w14:paraId="17D96CA8" w14:textId="77777777" w:rsidR="00FB5184" w:rsidRPr="00225D37" w:rsidRDefault="00FB5184" w:rsidP="006A4182">
            <w:pPr>
              <w:jc w:val="center"/>
              <w:rPr>
                <w:rFonts w:eastAsia="Times New Roman"/>
                <w:sz w:val="22"/>
                <w:szCs w:val="22"/>
              </w:rPr>
            </w:pPr>
            <w:r>
              <w:rPr>
                <w:rFonts w:eastAsia="Times New Roman"/>
                <w:sz w:val="22"/>
                <w:szCs w:val="22"/>
              </w:rPr>
              <w:t>201</w:t>
            </w:r>
          </w:p>
        </w:tc>
        <w:tc>
          <w:tcPr>
            <w:tcW w:w="900" w:type="dxa"/>
            <w:vAlign w:val="center"/>
          </w:tcPr>
          <w:p w14:paraId="0B2A2A13" w14:textId="77777777" w:rsidR="00FB5184" w:rsidRPr="00225D37" w:rsidRDefault="00FB5184" w:rsidP="006A4182">
            <w:pPr>
              <w:jc w:val="center"/>
              <w:rPr>
                <w:rFonts w:eastAsia="Times New Roman"/>
                <w:sz w:val="22"/>
                <w:szCs w:val="22"/>
              </w:rPr>
            </w:pPr>
            <w:r>
              <w:rPr>
                <w:rFonts w:eastAsia="Times New Roman"/>
                <w:sz w:val="22"/>
                <w:szCs w:val="22"/>
              </w:rPr>
              <w:t>161</w:t>
            </w:r>
          </w:p>
        </w:tc>
        <w:tc>
          <w:tcPr>
            <w:tcW w:w="917" w:type="dxa"/>
            <w:tcBorders>
              <w:right w:val="single" w:sz="24" w:space="0" w:color="auto"/>
            </w:tcBorders>
            <w:vAlign w:val="center"/>
          </w:tcPr>
          <w:p w14:paraId="6B9CC17D" w14:textId="77777777" w:rsidR="00FB5184" w:rsidRPr="00225D37" w:rsidRDefault="00FB5184" w:rsidP="006A4182">
            <w:pPr>
              <w:jc w:val="center"/>
              <w:rPr>
                <w:rFonts w:eastAsia="Times New Roman"/>
                <w:sz w:val="22"/>
                <w:szCs w:val="22"/>
              </w:rPr>
            </w:pPr>
            <w:r>
              <w:rPr>
                <w:rFonts w:eastAsia="Times New Roman"/>
                <w:sz w:val="22"/>
                <w:szCs w:val="22"/>
              </w:rPr>
              <w:t>167</w:t>
            </w:r>
          </w:p>
        </w:tc>
        <w:tc>
          <w:tcPr>
            <w:tcW w:w="1097" w:type="dxa"/>
            <w:tcBorders>
              <w:left w:val="single" w:sz="24" w:space="0" w:color="auto"/>
            </w:tcBorders>
            <w:vAlign w:val="center"/>
          </w:tcPr>
          <w:p w14:paraId="77B7C727" w14:textId="77777777" w:rsidR="00FB5184" w:rsidRPr="00225D37" w:rsidRDefault="00FB5184" w:rsidP="006A4182">
            <w:pPr>
              <w:jc w:val="center"/>
              <w:rPr>
                <w:rFonts w:eastAsia="Times New Roman"/>
                <w:sz w:val="22"/>
                <w:szCs w:val="22"/>
              </w:rPr>
            </w:pPr>
            <w:r>
              <w:rPr>
                <w:rFonts w:eastAsia="Times New Roman"/>
                <w:sz w:val="22"/>
                <w:szCs w:val="22"/>
              </w:rPr>
              <w:t>190.4</w:t>
            </w:r>
          </w:p>
        </w:tc>
        <w:tc>
          <w:tcPr>
            <w:tcW w:w="1126" w:type="dxa"/>
            <w:tcBorders>
              <w:right w:val="single" w:sz="24" w:space="0" w:color="auto"/>
            </w:tcBorders>
            <w:vAlign w:val="center"/>
          </w:tcPr>
          <w:p w14:paraId="60600EFD" w14:textId="77777777" w:rsidR="00FB5184" w:rsidRPr="00225D37" w:rsidRDefault="00FB5184" w:rsidP="006A4182">
            <w:pPr>
              <w:jc w:val="center"/>
              <w:rPr>
                <w:rFonts w:eastAsia="Times New Roman"/>
                <w:sz w:val="22"/>
                <w:szCs w:val="22"/>
              </w:rPr>
            </w:pPr>
            <w:r>
              <w:rPr>
                <w:rFonts w:eastAsia="Times New Roman"/>
                <w:sz w:val="22"/>
                <w:szCs w:val="22"/>
              </w:rPr>
              <w:t>12.53</w:t>
            </w:r>
          </w:p>
        </w:tc>
      </w:tr>
      <w:tr w:rsidR="00FB5184" w14:paraId="4AA81A11" w14:textId="77777777" w:rsidTr="006A4182">
        <w:trPr>
          <w:jc w:val="center"/>
        </w:trPr>
        <w:tc>
          <w:tcPr>
            <w:tcW w:w="1410" w:type="dxa"/>
            <w:vMerge/>
            <w:tcBorders>
              <w:left w:val="single" w:sz="24" w:space="0" w:color="auto"/>
              <w:right w:val="single" w:sz="24" w:space="0" w:color="auto"/>
            </w:tcBorders>
            <w:vAlign w:val="center"/>
          </w:tcPr>
          <w:p w14:paraId="0F80D314"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5C2E5731" w14:textId="77777777" w:rsidR="00FB5184" w:rsidRDefault="00FB5184" w:rsidP="006A4182">
            <w:pPr>
              <w:jc w:val="center"/>
              <w:rPr>
                <w:rFonts w:eastAsia="Times New Roman"/>
                <w:b/>
                <w:sz w:val="22"/>
                <w:szCs w:val="22"/>
              </w:rPr>
            </w:pPr>
            <w:r>
              <w:rPr>
                <w:rFonts w:eastAsia="Times New Roman"/>
                <w:b/>
                <w:sz w:val="22"/>
                <w:szCs w:val="22"/>
              </w:rPr>
              <w:t>IT 4</w:t>
            </w:r>
          </w:p>
        </w:tc>
        <w:tc>
          <w:tcPr>
            <w:tcW w:w="970" w:type="dxa"/>
            <w:tcBorders>
              <w:left w:val="single" w:sz="24" w:space="0" w:color="auto"/>
            </w:tcBorders>
            <w:vAlign w:val="center"/>
          </w:tcPr>
          <w:p w14:paraId="78D3E417" w14:textId="77777777" w:rsidR="00FB5184" w:rsidRPr="00225D37" w:rsidRDefault="00FB5184" w:rsidP="006A4182">
            <w:pPr>
              <w:jc w:val="center"/>
              <w:rPr>
                <w:rFonts w:eastAsia="Times New Roman"/>
                <w:sz w:val="22"/>
                <w:szCs w:val="22"/>
              </w:rPr>
            </w:pPr>
            <w:r>
              <w:rPr>
                <w:rFonts w:eastAsia="Times New Roman"/>
                <w:sz w:val="22"/>
                <w:szCs w:val="22"/>
              </w:rPr>
              <w:t>229</w:t>
            </w:r>
          </w:p>
        </w:tc>
        <w:tc>
          <w:tcPr>
            <w:tcW w:w="920" w:type="dxa"/>
            <w:vAlign w:val="center"/>
          </w:tcPr>
          <w:p w14:paraId="73E238C5" w14:textId="77777777" w:rsidR="00FB5184" w:rsidRPr="00225D37" w:rsidRDefault="00FB5184" w:rsidP="006A4182">
            <w:pPr>
              <w:jc w:val="center"/>
              <w:rPr>
                <w:rFonts w:eastAsia="Times New Roman"/>
                <w:sz w:val="22"/>
                <w:szCs w:val="22"/>
              </w:rPr>
            </w:pPr>
            <w:r>
              <w:rPr>
                <w:rFonts w:eastAsia="Times New Roman"/>
                <w:sz w:val="22"/>
                <w:szCs w:val="22"/>
              </w:rPr>
              <w:t>235</w:t>
            </w:r>
          </w:p>
        </w:tc>
        <w:tc>
          <w:tcPr>
            <w:tcW w:w="990" w:type="dxa"/>
            <w:vAlign w:val="center"/>
          </w:tcPr>
          <w:p w14:paraId="48A8C57E" w14:textId="77777777" w:rsidR="00FB5184" w:rsidRPr="00225D37" w:rsidRDefault="00FB5184" w:rsidP="006A4182">
            <w:pPr>
              <w:jc w:val="center"/>
              <w:rPr>
                <w:rFonts w:eastAsia="Times New Roman"/>
                <w:sz w:val="22"/>
                <w:szCs w:val="22"/>
              </w:rPr>
            </w:pPr>
            <w:r>
              <w:rPr>
                <w:rFonts w:eastAsia="Times New Roman"/>
                <w:sz w:val="22"/>
                <w:szCs w:val="22"/>
              </w:rPr>
              <w:t>210</w:t>
            </w:r>
          </w:p>
        </w:tc>
        <w:tc>
          <w:tcPr>
            <w:tcW w:w="900" w:type="dxa"/>
            <w:vAlign w:val="center"/>
          </w:tcPr>
          <w:p w14:paraId="0DAD4A38" w14:textId="77777777" w:rsidR="00FB5184" w:rsidRPr="00225D37" w:rsidRDefault="00FB5184" w:rsidP="006A4182">
            <w:pPr>
              <w:jc w:val="center"/>
              <w:rPr>
                <w:rFonts w:eastAsia="Times New Roman"/>
                <w:sz w:val="22"/>
                <w:szCs w:val="22"/>
              </w:rPr>
            </w:pPr>
            <w:r>
              <w:rPr>
                <w:rFonts w:eastAsia="Times New Roman"/>
                <w:sz w:val="22"/>
                <w:szCs w:val="22"/>
              </w:rPr>
              <w:t>182</w:t>
            </w:r>
          </w:p>
        </w:tc>
        <w:tc>
          <w:tcPr>
            <w:tcW w:w="917" w:type="dxa"/>
            <w:tcBorders>
              <w:right w:val="single" w:sz="24" w:space="0" w:color="auto"/>
            </w:tcBorders>
            <w:vAlign w:val="center"/>
          </w:tcPr>
          <w:p w14:paraId="4C04F8D8" w14:textId="77777777" w:rsidR="00FB5184" w:rsidRPr="00225D37" w:rsidRDefault="00FB5184" w:rsidP="006A4182">
            <w:pPr>
              <w:jc w:val="center"/>
              <w:rPr>
                <w:rFonts w:eastAsia="Times New Roman"/>
                <w:sz w:val="22"/>
                <w:szCs w:val="22"/>
              </w:rPr>
            </w:pPr>
            <w:r>
              <w:rPr>
                <w:rFonts w:eastAsia="Times New Roman"/>
                <w:sz w:val="22"/>
                <w:szCs w:val="22"/>
              </w:rPr>
              <w:t>174</w:t>
            </w:r>
          </w:p>
        </w:tc>
        <w:tc>
          <w:tcPr>
            <w:tcW w:w="1097" w:type="dxa"/>
            <w:tcBorders>
              <w:left w:val="single" w:sz="24" w:space="0" w:color="auto"/>
            </w:tcBorders>
            <w:vAlign w:val="center"/>
          </w:tcPr>
          <w:p w14:paraId="75CB60A4" w14:textId="77777777" w:rsidR="00FB5184" w:rsidRPr="00225D37" w:rsidRDefault="00FB5184" w:rsidP="006A4182">
            <w:pPr>
              <w:jc w:val="center"/>
              <w:rPr>
                <w:rFonts w:eastAsia="Times New Roman"/>
                <w:sz w:val="22"/>
                <w:szCs w:val="22"/>
              </w:rPr>
            </w:pPr>
            <w:r>
              <w:rPr>
                <w:rFonts w:eastAsia="Times New Roman"/>
                <w:sz w:val="22"/>
                <w:szCs w:val="22"/>
              </w:rPr>
              <w:t>206</w:t>
            </w:r>
          </w:p>
        </w:tc>
        <w:tc>
          <w:tcPr>
            <w:tcW w:w="1126" w:type="dxa"/>
            <w:tcBorders>
              <w:right w:val="single" w:sz="24" w:space="0" w:color="auto"/>
            </w:tcBorders>
            <w:vAlign w:val="center"/>
          </w:tcPr>
          <w:p w14:paraId="16475C2E" w14:textId="77777777" w:rsidR="00FB5184" w:rsidRPr="00225D37" w:rsidRDefault="00FB5184" w:rsidP="006A4182">
            <w:pPr>
              <w:jc w:val="center"/>
              <w:rPr>
                <w:rFonts w:eastAsia="Times New Roman"/>
                <w:sz w:val="22"/>
                <w:szCs w:val="22"/>
              </w:rPr>
            </w:pPr>
            <w:r>
              <w:rPr>
                <w:rFonts w:eastAsia="Times New Roman"/>
                <w:sz w:val="22"/>
                <w:szCs w:val="22"/>
              </w:rPr>
              <w:t>10.93</w:t>
            </w:r>
          </w:p>
        </w:tc>
      </w:tr>
      <w:tr w:rsidR="00FB5184" w14:paraId="7DE46884" w14:textId="77777777" w:rsidTr="006A4182">
        <w:trPr>
          <w:jc w:val="center"/>
        </w:trPr>
        <w:tc>
          <w:tcPr>
            <w:tcW w:w="1410" w:type="dxa"/>
            <w:vMerge/>
            <w:tcBorders>
              <w:left w:val="single" w:sz="24" w:space="0" w:color="auto"/>
              <w:right w:val="single" w:sz="24" w:space="0" w:color="auto"/>
            </w:tcBorders>
            <w:vAlign w:val="center"/>
          </w:tcPr>
          <w:p w14:paraId="2DFCD159"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56F80EA2" w14:textId="77777777" w:rsidR="00FB5184" w:rsidRDefault="00FB5184" w:rsidP="006A4182">
            <w:pPr>
              <w:jc w:val="center"/>
              <w:rPr>
                <w:rFonts w:eastAsia="Times New Roman"/>
                <w:b/>
                <w:sz w:val="22"/>
                <w:szCs w:val="22"/>
              </w:rPr>
            </w:pPr>
            <w:r>
              <w:rPr>
                <w:rFonts w:eastAsia="Times New Roman"/>
                <w:b/>
                <w:sz w:val="22"/>
                <w:szCs w:val="22"/>
              </w:rPr>
              <w:t>IT 5</w:t>
            </w:r>
          </w:p>
        </w:tc>
        <w:tc>
          <w:tcPr>
            <w:tcW w:w="970" w:type="dxa"/>
            <w:tcBorders>
              <w:left w:val="single" w:sz="24" w:space="0" w:color="auto"/>
            </w:tcBorders>
            <w:vAlign w:val="center"/>
          </w:tcPr>
          <w:p w14:paraId="05564BC0" w14:textId="77777777" w:rsidR="00FB5184" w:rsidRPr="00225D37" w:rsidRDefault="00FB5184" w:rsidP="006A4182">
            <w:pPr>
              <w:jc w:val="center"/>
              <w:rPr>
                <w:rFonts w:eastAsia="Times New Roman"/>
                <w:sz w:val="22"/>
                <w:szCs w:val="22"/>
              </w:rPr>
            </w:pPr>
            <w:r>
              <w:rPr>
                <w:rFonts w:eastAsia="Times New Roman"/>
                <w:sz w:val="22"/>
                <w:szCs w:val="22"/>
              </w:rPr>
              <w:t>283</w:t>
            </w:r>
          </w:p>
        </w:tc>
        <w:tc>
          <w:tcPr>
            <w:tcW w:w="920" w:type="dxa"/>
            <w:vAlign w:val="center"/>
          </w:tcPr>
          <w:p w14:paraId="5AA4B1A1" w14:textId="77777777" w:rsidR="00FB5184" w:rsidRPr="00225D37" w:rsidRDefault="00FB5184" w:rsidP="006A4182">
            <w:pPr>
              <w:jc w:val="center"/>
              <w:rPr>
                <w:rFonts w:eastAsia="Times New Roman"/>
                <w:sz w:val="22"/>
                <w:szCs w:val="22"/>
              </w:rPr>
            </w:pPr>
            <w:r>
              <w:rPr>
                <w:rFonts w:eastAsia="Times New Roman"/>
                <w:sz w:val="22"/>
                <w:szCs w:val="22"/>
              </w:rPr>
              <w:t>265</w:t>
            </w:r>
          </w:p>
        </w:tc>
        <w:tc>
          <w:tcPr>
            <w:tcW w:w="990" w:type="dxa"/>
            <w:vAlign w:val="center"/>
          </w:tcPr>
          <w:p w14:paraId="7B3F661F" w14:textId="77777777" w:rsidR="00FB5184" w:rsidRPr="00225D37" w:rsidRDefault="00FB5184" w:rsidP="006A4182">
            <w:pPr>
              <w:jc w:val="center"/>
              <w:rPr>
                <w:rFonts w:eastAsia="Times New Roman"/>
                <w:sz w:val="22"/>
                <w:szCs w:val="22"/>
              </w:rPr>
            </w:pPr>
            <w:r>
              <w:rPr>
                <w:rFonts w:eastAsia="Times New Roman"/>
                <w:sz w:val="22"/>
                <w:szCs w:val="22"/>
              </w:rPr>
              <w:t>244</w:t>
            </w:r>
          </w:p>
        </w:tc>
        <w:tc>
          <w:tcPr>
            <w:tcW w:w="900" w:type="dxa"/>
            <w:vAlign w:val="center"/>
          </w:tcPr>
          <w:p w14:paraId="4A3D9E09" w14:textId="77777777" w:rsidR="00FB5184" w:rsidRPr="00225D37" w:rsidRDefault="00FB5184" w:rsidP="006A4182">
            <w:pPr>
              <w:jc w:val="center"/>
              <w:rPr>
                <w:rFonts w:eastAsia="Times New Roman"/>
                <w:sz w:val="22"/>
                <w:szCs w:val="22"/>
              </w:rPr>
            </w:pPr>
            <w:r>
              <w:rPr>
                <w:rFonts w:eastAsia="Times New Roman"/>
                <w:sz w:val="22"/>
                <w:szCs w:val="22"/>
              </w:rPr>
              <w:t>230</w:t>
            </w:r>
          </w:p>
        </w:tc>
        <w:tc>
          <w:tcPr>
            <w:tcW w:w="917" w:type="dxa"/>
            <w:tcBorders>
              <w:right w:val="single" w:sz="24" w:space="0" w:color="auto"/>
            </w:tcBorders>
            <w:vAlign w:val="center"/>
          </w:tcPr>
          <w:p w14:paraId="38E492F7" w14:textId="77777777" w:rsidR="00FB5184" w:rsidRPr="00225D37" w:rsidRDefault="00FB5184" w:rsidP="006A4182">
            <w:pPr>
              <w:jc w:val="center"/>
              <w:rPr>
                <w:rFonts w:eastAsia="Times New Roman"/>
                <w:sz w:val="22"/>
                <w:szCs w:val="22"/>
              </w:rPr>
            </w:pPr>
            <w:r>
              <w:rPr>
                <w:rFonts w:eastAsia="Times New Roman"/>
                <w:sz w:val="22"/>
                <w:szCs w:val="22"/>
              </w:rPr>
              <w:t>225</w:t>
            </w:r>
          </w:p>
        </w:tc>
        <w:tc>
          <w:tcPr>
            <w:tcW w:w="1097" w:type="dxa"/>
            <w:tcBorders>
              <w:left w:val="single" w:sz="24" w:space="0" w:color="auto"/>
            </w:tcBorders>
            <w:vAlign w:val="center"/>
          </w:tcPr>
          <w:p w14:paraId="33E6E373" w14:textId="77777777" w:rsidR="00FB5184" w:rsidRPr="00225D37" w:rsidRDefault="00FB5184" w:rsidP="006A4182">
            <w:pPr>
              <w:jc w:val="center"/>
              <w:rPr>
                <w:rFonts w:eastAsia="Times New Roman"/>
                <w:sz w:val="22"/>
                <w:szCs w:val="22"/>
              </w:rPr>
            </w:pPr>
            <w:r>
              <w:rPr>
                <w:rFonts w:eastAsia="Times New Roman"/>
                <w:sz w:val="22"/>
                <w:szCs w:val="22"/>
              </w:rPr>
              <w:t>249.4</w:t>
            </w:r>
          </w:p>
        </w:tc>
        <w:tc>
          <w:tcPr>
            <w:tcW w:w="1126" w:type="dxa"/>
            <w:tcBorders>
              <w:right w:val="single" w:sz="24" w:space="0" w:color="auto"/>
            </w:tcBorders>
            <w:vAlign w:val="center"/>
          </w:tcPr>
          <w:p w14:paraId="3BB084D3" w14:textId="77777777" w:rsidR="00FB5184" w:rsidRPr="00225D37" w:rsidRDefault="00FB5184" w:rsidP="006A4182">
            <w:pPr>
              <w:jc w:val="center"/>
              <w:rPr>
                <w:rFonts w:eastAsia="Times New Roman"/>
                <w:sz w:val="22"/>
                <w:szCs w:val="22"/>
              </w:rPr>
            </w:pPr>
            <w:r>
              <w:rPr>
                <w:rFonts w:eastAsia="Times New Roman"/>
                <w:sz w:val="22"/>
                <w:szCs w:val="22"/>
              </w:rPr>
              <w:t>9.74</w:t>
            </w:r>
          </w:p>
        </w:tc>
      </w:tr>
      <w:tr w:rsidR="00FB5184" w14:paraId="5A68DBEE" w14:textId="77777777" w:rsidTr="006A4182">
        <w:trPr>
          <w:jc w:val="center"/>
        </w:trPr>
        <w:tc>
          <w:tcPr>
            <w:tcW w:w="1410" w:type="dxa"/>
            <w:vMerge/>
            <w:tcBorders>
              <w:left w:val="single" w:sz="24" w:space="0" w:color="auto"/>
              <w:right w:val="single" w:sz="24" w:space="0" w:color="auto"/>
            </w:tcBorders>
            <w:vAlign w:val="center"/>
          </w:tcPr>
          <w:p w14:paraId="3E8A964D"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65B4D5AC" w14:textId="77777777" w:rsidR="00FB5184" w:rsidRDefault="00FB5184" w:rsidP="006A4182">
            <w:pPr>
              <w:jc w:val="center"/>
              <w:rPr>
                <w:rFonts w:eastAsia="Times New Roman"/>
                <w:b/>
                <w:sz w:val="22"/>
                <w:szCs w:val="22"/>
              </w:rPr>
            </w:pPr>
            <w:r>
              <w:rPr>
                <w:rFonts w:eastAsia="Times New Roman"/>
                <w:b/>
                <w:sz w:val="22"/>
                <w:szCs w:val="22"/>
              </w:rPr>
              <w:t>IT 6</w:t>
            </w:r>
          </w:p>
        </w:tc>
        <w:tc>
          <w:tcPr>
            <w:tcW w:w="970" w:type="dxa"/>
            <w:tcBorders>
              <w:left w:val="single" w:sz="24" w:space="0" w:color="auto"/>
            </w:tcBorders>
            <w:vAlign w:val="center"/>
          </w:tcPr>
          <w:p w14:paraId="65760F2F" w14:textId="77777777" w:rsidR="00FB5184" w:rsidRPr="00225D37" w:rsidRDefault="00FB5184" w:rsidP="006A4182">
            <w:pPr>
              <w:jc w:val="center"/>
              <w:rPr>
                <w:rFonts w:eastAsia="Times New Roman"/>
                <w:sz w:val="22"/>
                <w:szCs w:val="22"/>
              </w:rPr>
            </w:pPr>
            <w:r>
              <w:rPr>
                <w:rFonts w:eastAsia="Times New Roman"/>
                <w:sz w:val="22"/>
                <w:szCs w:val="22"/>
              </w:rPr>
              <w:t>335</w:t>
            </w:r>
          </w:p>
        </w:tc>
        <w:tc>
          <w:tcPr>
            <w:tcW w:w="920" w:type="dxa"/>
            <w:vAlign w:val="center"/>
          </w:tcPr>
          <w:p w14:paraId="7D3166E5" w14:textId="77777777" w:rsidR="00FB5184" w:rsidRPr="00225D37" w:rsidRDefault="00FB5184" w:rsidP="006A4182">
            <w:pPr>
              <w:jc w:val="center"/>
              <w:rPr>
                <w:rFonts w:eastAsia="Times New Roman"/>
                <w:sz w:val="22"/>
                <w:szCs w:val="22"/>
              </w:rPr>
            </w:pPr>
            <w:r>
              <w:rPr>
                <w:rFonts w:eastAsia="Times New Roman"/>
                <w:sz w:val="22"/>
                <w:szCs w:val="22"/>
              </w:rPr>
              <w:t>333</w:t>
            </w:r>
          </w:p>
        </w:tc>
        <w:tc>
          <w:tcPr>
            <w:tcW w:w="990" w:type="dxa"/>
            <w:vAlign w:val="center"/>
          </w:tcPr>
          <w:p w14:paraId="6B4563D0" w14:textId="77777777" w:rsidR="00FB5184" w:rsidRPr="00225D37" w:rsidRDefault="00FB5184" w:rsidP="006A4182">
            <w:pPr>
              <w:jc w:val="center"/>
              <w:rPr>
                <w:rFonts w:eastAsia="Times New Roman"/>
                <w:sz w:val="22"/>
                <w:szCs w:val="22"/>
              </w:rPr>
            </w:pPr>
            <w:r>
              <w:rPr>
                <w:rFonts w:eastAsia="Times New Roman"/>
                <w:sz w:val="22"/>
                <w:szCs w:val="22"/>
              </w:rPr>
              <w:t>301</w:t>
            </w:r>
          </w:p>
        </w:tc>
        <w:tc>
          <w:tcPr>
            <w:tcW w:w="900" w:type="dxa"/>
            <w:vAlign w:val="center"/>
          </w:tcPr>
          <w:p w14:paraId="60130FE2" w14:textId="77777777" w:rsidR="00FB5184" w:rsidRPr="00225D37" w:rsidRDefault="00FB5184" w:rsidP="006A4182">
            <w:pPr>
              <w:jc w:val="center"/>
              <w:rPr>
                <w:rFonts w:eastAsia="Times New Roman"/>
                <w:sz w:val="22"/>
                <w:szCs w:val="22"/>
              </w:rPr>
            </w:pPr>
            <w:r>
              <w:rPr>
                <w:rFonts w:eastAsia="Times New Roman"/>
                <w:sz w:val="22"/>
                <w:szCs w:val="22"/>
              </w:rPr>
              <w:t>278</w:t>
            </w:r>
          </w:p>
        </w:tc>
        <w:tc>
          <w:tcPr>
            <w:tcW w:w="917" w:type="dxa"/>
            <w:tcBorders>
              <w:right w:val="single" w:sz="24" w:space="0" w:color="auto"/>
            </w:tcBorders>
            <w:vAlign w:val="center"/>
          </w:tcPr>
          <w:p w14:paraId="56552B8A" w14:textId="77777777" w:rsidR="00FB5184" w:rsidRPr="00225D37" w:rsidRDefault="00FB5184" w:rsidP="006A4182">
            <w:pPr>
              <w:jc w:val="center"/>
              <w:rPr>
                <w:rFonts w:eastAsia="Times New Roman"/>
                <w:sz w:val="22"/>
                <w:szCs w:val="22"/>
              </w:rPr>
            </w:pPr>
            <w:r>
              <w:rPr>
                <w:rFonts w:eastAsia="Times New Roman"/>
                <w:sz w:val="22"/>
                <w:szCs w:val="22"/>
              </w:rPr>
              <w:t>267</w:t>
            </w:r>
          </w:p>
        </w:tc>
        <w:tc>
          <w:tcPr>
            <w:tcW w:w="1097" w:type="dxa"/>
            <w:tcBorders>
              <w:left w:val="single" w:sz="24" w:space="0" w:color="auto"/>
            </w:tcBorders>
            <w:vAlign w:val="center"/>
          </w:tcPr>
          <w:p w14:paraId="1C743031" w14:textId="77777777" w:rsidR="00FB5184" w:rsidRPr="00225D37" w:rsidRDefault="00FB5184" w:rsidP="006A4182">
            <w:pPr>
              <w:jc w:val="center"/>
              <w:rPr>
                <w:rFonts w:eastAsia="Times New Roman"/>
                <w:sz w:val="22"/>
                <w:szCs w:val="22"/>
              </w:rPr>
            </w:pPr>
            <w:r>
              <w:rPr>
                <w:rFonts w:eastAsia="Times New Roman"/>
                <w:sz w:val="22"/>
                <w:szCs w:val="22"/>
              </w:rPr>
              <w:t>302.8</w:t>
            </w:r>
          </w:p>
        </w:tc>
        <w:tc>
          <w:tcPr>
            <w:tcW w:w="1126" w:type="dxa"/>
            <w:tcBorders>
              <w:right w:val="single" w:sz="24" w:space="0" w:color="auto"/>
            </w:tcBorders>
            <w:vAlign w:val="center"/>
          </w:tcPr>
          <w:p w14:paraId="30698039" w14:textId="77777777" w:rsidR="00FB5184" w:rsidRPr="00225D37" w:rsidRDefault="00FB5184" w:rsidP="006A4182">
            <w:pPr>
              <w:jc w:val="center"/>
              <w:rPr>
                <w:rFonts w:eastAsia="Times New Roman"/>
                <w:sz w:val="22"/>
                <w:szCs w:val="22"/>
              </w:rPr>
            </w:pPr>
            <w:r>
              <w:rPr>
                <w:rFonts w:eastAsia="Times New Roman"/>
                <w:sz w:val="22"/>
                <w:szCs w:val="22"/>
              </w:rPr>
              <w:t>12.41</w:t>
            </w:r>
          </w:p>
        </w:tc>
      </w:tr>
      <w:tr w:rsidR="00FB5184" w14:paraId="67214C26" w14:textId="77777777" w:rsidTr="006A4182">
        <w:trPr>
          <w:jc w:val="center"/>
        </w:trPr>
        <w:tc>
          <w:tcPr>
            <w:tcW w:w="1410" w:type="dxa"/>
            <w:vMerge/>
            <w:tcBorders>
              <w:left w:val="single" w:sz="24" w:space="0" w:color="auto"/>
              <w:right w:val="single" w:sz="24" w:space="0" w:color="auto"/>
            </w:tcBorders>
            <w:vAlign w:val="center"/>
          </w:tcPr>
          <w:p w14:paraId="03CA0F68"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9BDC95E" w14:textId="77777777" w:rsidR="00FB5184" w:rsidRDefault="00FB5184" w:rsidP="006A4182">
            <w:pPr>
              <w:jc w:val="center"/>
              <w:rPr>
                <w:rFonts w:eastAsia="Times New Roman"/>
                <w:b/>
                <w:sz w:val="22"/>
                <w:szCs w:val="22"/>
              </w:rPr>
            </w:pPr>
            <w:r>
              <w:rPr>
                <w:rFonts w:eastAsia="Times New Roman"/>
                <w:b/>
                <w:sz w:val="22"/>
                <w:szCs w:val="22"/>
              </w:rPr>
              <w:t>IT 7</w:t>
            </w:r>
          </w:p>
        </w:tc>
        <w:tc>
          <w:tcPr>
            <w:tcW w:w="970" w:type="dxa"/>
            <w:tcBorders>
              <w:left w:val="single" w:sz="24" w:space="0" w:color="auto"/>
            </w:tcBorders>
            <w:vAlign w:val="center"/>
          </w:tcPr>
          <w:p w14:paraId="00E30B05" w14:textId="77777777" w:rsidR="00FB5184" w:rsidRPr="00225D37" w:rsidRDefault="00FB5184" w:rsidP="006A4182">
            <w:pPr>
              <w:jc w:val="center"/>
              <w:rPr>
                <w:rFonts w:eastAsia="Times New Roman"/>
                <w:sz w:val="22"/>
                <w:szCs w:val="22"/>
              </w:rPr>
            </w:pPr>
            <w:r>
              <w:rPr>
                <w:rFonts w:eastAsia="Times New Roman"/>
                <w:sz w:val="22"/>
                <w:szCs w:val="22"/>
              </w:rPr>
              <w:t>355</w:t>
            </w:r>
          </w:p>
        </w:tc>
        <w:tc>
          <w:tcPr>
            <w:tcW w:w="920" w:type="dxa"/>
            <w:vAlign w:val="center"/>
          </w:tcPr>
          <w:p w14:paraId="212A79A3"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90" w:type="dxa"/>
            <w:vAlign w:val="center"/>
          </w:tcPr>
          <w:p w14:paraId="75892C3E" w14:textId="77777777" w:rsidR="00FB5184" w:rsidRPr="00225D37" w:rsidRDefault="00FB5184" w:rsidP="006A4182">
            <w:pPr>
              <w:jc w:val="center"/>
              <w:rPr>
                <w:rFonts w:eastAsia="Times New Roman"/>
                <w:sz w:val="22"/>
                <w:szCs w:val="22"/>
              </w:rPr>
            </w:pPr>
            <w:r>
              <w:rPr>
                <w:rFonts w:eastAsia="Times New Roman"/>
                <w:sz w:val="22"/>
                <w:szCs w:val="22"/>
              </w:rPr>
              <w:t>302</w:t>
            </w:r>
          </w:p>
        </w:tc>
        <w:tc>
          <w:tcPr>
            <w:tcW w:w="900" w:type="dxa"/>
            <w:vAlign w:val="center"/>
          </w:tcPr>
          <w:p w14:paraId="2A733D8C"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17" w:type="dxa"/>
            <w:tcBorders>
              <w:right w:val="single" w:sz="24" w:space="0" w:color="auto"/>
            </w:tcBorders>
            <w:vAlign w:val="center"/>
          </w:tcPr>
          <w:p w14:paraId="220CFF33" w14:textId="77777777" w:rsidR="00FB5184" w:rsidRPr="00225D37" w:rsidRDefault="00FB5184" w:rsidP="006A4182">
            <w:pPr>
              <w:jc w:val="center"/>
              <w:rPr>
                <w:rFonts w:eastAsia="Times New Roman"/>
                <w:sz w:val="22"/>
                <w:szCs w:val="22"/>
              </w:rPr>
            </w:pPr>
            <w:r>
              <w:rPr>
                <w:rFonts w:eastAsia="Times New Roman"/>
                <w:sz w:val="22"/>
                <w:szCs w:val="22"/>
              </w:rPr>
              <w:t>296</w:t>
            </w:r>
          </w:p>
        </w:tc>
        <w:tc>
          <w:tcPr>
            <w:tcW w:w="1097" w:type="dxa"/>
            <w:tcBorders>
              <w:left w:val="single" w:sz="24" w:space="0" w:color="auto"/>
            </w:tcBorders>
            <w:vAlign w:val="center"/>
          </w:tcPr>
          <w:p w14:paraId="67A70B1C" w14:textId="77777777" w:rsidR="00FB5184" w:rsidRPr="00225D37" w:rsidRDefault="00FB5184" w:rsidP="006A4182">
            <w:pPr>
              <w:jc w:val="center"/>
              <w:rPr>
                <w:rFonts w:eastAsia="Times New Roman"/>
                <w:sz w:val="22"/>
                <w:szCs w:val="22"/>
              </w:rPr>
            </w:pPr>
            <w:r>
              <w:rPr>
                <w:rFonts w:eastAsia="Times New Roman"/>
                <w:sz w:val="22"/>
                <w:szCs w:val="22"/>
              </w:rPr>
              <w:t>317.67</w:t>
            </w:r>
          </w:p>
        </w:tc>
        <w:tc>
          <w:tcPr>
            <w:tcW w:w="1126" w:type="dxa"/>
            <w:tcBorders>
              <w:right w:val="single" w:sz="24" w:space="0" w:color="auto"/>
            </w:tcBorders>
            <w:vAlign w:val="center"/>
          </w:tcPr>
          <w:p w14:paraId="0E622B3C" w14:textId="77777777" w:rsidR="00FB5184" w:rsidRPr="00225D37" w:rsidRDefault="00FB5184" w:rsidP="006A4182">
            <w:pPr>
              <w:jc w:val="center"/>
              <w:rPr>
                <w:rFonts w:eastAsia="Times New Roman"/>
                <w:sz w:val="22"/>
                <w:szCs w:val="22"/>
              </w:rPr>
            </w:pPr>
            <w:r>
              <w:rPr>
                <w:rFonts w:eastAsia="Times New Roman"/>
                <w:sz w:val="22"/>
                <w:szCs w:val="22"/>
              </w:rPr>
              <w:t>15.31</w:t>
            </w:r>
          </w:p>
        </w:tc>
      </w:tr>
      <w:tr w:rsidR="00FB5184" w14:paraId="0B1C4A5E" w14:textId="77777777" w:rsidTr="006A4182">
        <w:trPr>
          <w:jc w:val="center"/>
        </w:trPr>
        <w:tc>
          <w:tcPr>
            <w:tcW w:w="1410" w:type="dxa"/>
            <w:vMerge/>
            <w:tcBorders>
              <w:left w:val="single" w:sz="24" w:space="0" w:color="auto"/>
              <w:right w:val="single" w:sz="24" w:space="0" w:color="auto"/>
            </w:tcBorders>
            <w:vAlign w:val="center"/>
          </w:tcPr>
          <w:p w14:paraId="03734638"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85981D8" w14:textId="77777777" w:rsidR="00FB5184" w:rsidRDefault="00FB5184" w:rsidP="006A4182">
            <w:pPr>
              <w:jc w:val="center"/>
              <w:rPr>
                <w:rFonts w:eastAsia="Times New Roman"/>
                <w:b/>
                <w:sz w:val="22"/>
                <w:szCs w:val="22"/>
              </w:rPr>
            </w:pPr>
            <w:r>
              <w:rPr>
                <w:rFonts w:eastAsia="Times New Roman"/>
                <w:b/>
                <w:sz w:val="22"/>
                <w:szCs w:val="22"/>
              </w:rPr>
              <w:t>IT 8</w:t>
            </w:r>
          </w:p>
        </w:tc>
        <w:tc>
          <w:tcPr>
            <w:tcW w:w="970" w:type="dxa"/>
            <w:tcBorders>
              <w:left w:val="single" w:sz="24" w:space="0" w:color="auto"/>
            </w:tcBorders>
            <w:vAlign w:val="center"/>
          </w:tcPr>
          <w:p w14:paraId="1CD741D1"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20" w:type="dxa"/>
            <w:vAlign w:val="center"/>
          </w:tcPr>
          <w:p w14:paraId="0904BCA1"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90" w:type="dxa"/>
            <w:vAlign w:val="center"/>
          </w:tcPr>
          <w:p w14:paraId="15C52DD4"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00" w:type="dxa"/>
            <w:vAlign w:val="center"/>
          </w:tcPr>
          <w:p w14:paraId="487BE07A"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17" w:type="dxa"/>
            <w:tcBorders>
              <w:right w:val="single" w:sz="24" w:space="0" w:color="auto"/>
            </w:tcBorders>
            <w:vAlign w:val="center"/>
          </w:tcPr>
          <w:p w14:paraId="535F8694"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tcBorders>
            <w:vAlign w:val="center"/>
          </w:tcPr>
          <w:p w14:paraId="12BAC8F0"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1126" w:type="dxa"/>
            <w:tcBorders>
              <w:right w:val="single" w:sz="24" w:space="0" w:color="auto"/>
            </w:tcBorders>
            <w:vAlign w:val="center"/>
          </w:tcPr>
          <w:p w14:paraId="22BB6B9E" w14:textId="77777777" w:rsidR="00FB5184" w:rsidRPr="00225D37" w:rsidRDefault="00FB5184" w:rsidP="006A4182">
            <w:pPr>
              <w:jc w:val="center"/>
              <w:rPr>
                <w:rFonts w:eastAsia="Times New Roman"/>
                <w:sz w:val="22"/>
                <w:szCs w:val="22"/>
              </w:rPr>
            </w:pPr>
            <w:r>
              <w:rPr>
                <w:rFonts w:eastAsia="Times New Roman"/>
                <w:sz w:val="22"/>
                <w:szCs w:val="22"/>
              </w:rPr>
              <w:t>-</w:t>
            </w:r>
          </w:p>
        </w:tc>
      </w:tr>
      <w:tr w:rsidR="00FB5184" w14:paraId="38EFCA92" w14:textId="77777777" w:rsidTr="006A4182">
        <w:trPr>
          <w:jc w:val="center"/>
        </w:trPr>
        <w:tc>
          <w:tcPr>
            <w:tcW w:w="1410" w:type="dxa"/>
            <w:vMerge/>
            <w:tcBorders>
              <w:left w:val="single" w:sz="24" w:space="0" w:color="auto"/>
              <w:bottom w:val="single" w:sz="24" w:space="0" w:color="auto"/>
              <w:right w:val="single" w:sz="24" w:space="0" w:color="auto"/>
            </w:tcBorders>
            <w:vAlign w:val="center"/>
          </w:tcPr>
          <w:p w14:paraId="575DB3F1" w14:textId="77777777" w:rsidR="00FB5184" w:rsidRDefault="00FB5184" w:rsidP="006A418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40CCFC71" w14:textId="77777777" w:rsidR="00FB5184" w:rsidRDefault="00FB5184" w:rsidP="006A4182">
            <w:pPr>
              <w:jc w:val="center"/>
              <w:rPr>
                <w:rFonts w:eastAsia="Times New Roman"/>
                <w:b/>
                <w:sz w:val="22"/>
                <w:szCs w:val="22"/>
              </w:rPr>
            </w:pPr>
            <w:r>
              <w:rPr>
                <w:rFonts w:eastAsia="Times New Roman"/>
                <w:b/>
                <w:sz w:val="22"/>
                <w:szCs w:val="22"/>
              </w:rPr>
              <w:t>IT 9</w:t>
            </w:r>
          </w:p>
        </w:tc>
        <w:tc>
          <w:tcPr>
            <w:tcW w:w="970" w:type="dxa"/>
            <w:tcBorders>
              <w:left w:val="single" w:sz="24" w:space="0" w:color="auto"/>
              <w:bottom w:val="single" w:sz="24" w:space="0" w:color="auto"/>
            </w:tcBorders>
            <w:vAlign w:val="center"/>
          </w:tcPr>
          <w:p w14:paraId="12FD575E"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20" w:type="dxa"/>
            <w:tcBorders>
              <w:bottom w:val="single" w:sz="24" w:space="0" w:color="auto"/>
            </w:tcBorders>
            <w:vAlign w:val="center"/>
          </w:tcPr>
          <w:p w14:paraId="1C0D5C3C"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90" w:type="dxa"/>
            <w:tcBorders>
              <w:bottom w:val="single" w:sz="24" w:space="0" w:color="auto"/>
            </w:tcBorders>
            <w:vAlign w:val="center"/>
          </w:tcPr>
          <w:p w14:paraId="47982E48"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00" w:type="dxa"/>
            <w:tcBorders>
              <w:bottom w:val="single" w:sz="24" w:space="0" w:color="auto"/>
            </w:tcBorders>
            <w:vAlign w:val="center"/>
          </w:tcPr>
          <w:p w14:paraId="34345ABF"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17" w:type="dxa"/>
            <w:tcBorders>
              <w:bottom w:val="single" w:sz="24" w:space="0" w:color="auto"/>
              <w:right w:val="single" w:sz="24" w:space="0" w:color="auto"/>
            </w:tcBorders>
            <w:vAlign w:val="center"/>
          </w:tcPr>
          <w:p w14:paraId="578A1C04"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bottom w:val="single" w:sz="24" w:space="0" w:color="auto"/>
            </w:tcBorders>
            <w:vAlign w:val="center"/>
          </w:tcPr>
          <w:p w14:paraId="68619BFE"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1126" w:type="dxa"/>
            <w:tcBorders>
              <w:bottom w:val="single" w:sz="24" w:space="0" w:color="auto"/>
              <w:right w:val="single" w:sz="24" w:space="0" w:color="auto"/>
            </w:tcBorders>
            <w:vAlign w:val="center"/>
          </w:tcPr>
          <w:p w14:paraId="03AA579D" w14:textId="77777777" w:rsidR="00FB5184" w:rsidRPr="00225D37" w:rsidRDefault="00FB5184" w:rsidP="006A4182">
            <w:pPr>
              <w:jc w:val="center"/>
              <w:rPr>
                <w:rFonts w:eastAsia="Times New Roman"/>
                <w:sz w:val="22"/>
                <w:szCs w:val="22"/>
              </w:rPr>
            </w:pPr>
            <w:r>
              <w:rPr>
                <w:rFonts w:eastAsia="Times New Roman"/>
                <w:sz w:val="22"/>
                <w:szCs w:val="22"/>
              </w:rPr>
              <w:t>-</w:t>
            </w:r>
          </w:p>
        </w:tc>
      </w:tr>
    </w:tbl>
    <w:p w14:paraId="623B2724" w14:textId="4B26E3C5" w:rsidR="00FB5184" w:rsidRPr="00B0424D" w:rsidRDefault="00FB5184" w:rsidP="00FB5184">
      <w:pPr>
        <w:rPr>
          <w:rFonts w:eastAsia="Times New Roman"/>
          <w:b/>
          <w:sz w:val="22"/>
          <w:szCs w:val="22"/>
        </w:rPr>
      </w:pPr>
      <w:r>
        <w:rPr>
          <w:rFonts w:eastAsia="Times New Roman"/>
          <w:sz w:val="22"/>
          <w:szCs w:val="22"/>
        </w:rPr>
        <w:t>Table A</w:t>
      </w:r>
      <w:r w:rsidR="005C0E5F">
        <w:rPr>
          <w:rFonts w:eastAsia="Times New Roman"/>
          <w:sz w:val="22"/>
          <w:szCs w:val="22"/>
        </w:rPr>
        <w:t>.3</w:t>
      </w:r>
      <w:r>
        <w:rPr>
          <w:rFonts w:eastAsia="Times New Roman"/>
          <w:sz w:val="22"/>
          <w:szCs w:val="22"/>
        </w:rPr>
        <w:t>: 5-10% Senescent Results</w:t>
      </w:r>
      <w:r>
        <w:rPr>
          <w:rFonts w:eastAsia="Times New Roman"/>
          <w:b/>
          <w:sz w:val="22"/>
          <w:szCs w:val="22"/>
        </w:rPr>
        <w:br/>
      </w: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FB5184" w14:paraId="37F2BB7D" w14:textId="77777777" w:rsidTr="006A418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125983B2" w14:textId="77777777" w:rsidR="00FB5184" w:rsidRDefault="00FB5184" w:rsidP="006A4182">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0F1E018F" w14:textId="77777777" w:rsidR="00FB5184" w:rsidRDefault="00FB5184" w:rsidP="006A4182">
            <w:pPr>
              <w:jc w:val="center"/>
              <w:rPr>
                <w:rFonts w:eastAsia="Times New Roman"/>
                <w:b/>
                <w:sz w:val="22"/>
                <w:szCs w:val="22"/>
              </w:rPr>
            </w:pPr>
            <w:r>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0D2E7FC7" w14:textId="77777777" w:rsidR="00FB5184" w:rsidRDefault="00FB5184" w:rsidP="006A4182">
            <w:pPr>
              <w:jc w:val="center"/>
              <w:rPr>
                <w:rFonts w:eastAsia="Times New Roman"/>
                <w:b/>
                <w:sz w:val="22"/>
                <w:szCs w:val="22"/>
              </w:rPr>
            </w:pPr>
            <w:r>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4BE8AAF1" w14:textId="77777777" w:rsidR="00FB5184" w:rsidRDefault="00FB5184" w:rsidP="006A4182">
            <w:pPr>
              <w:jc w:val="center"/>
              <w:rPr>
                <w:rFonts w:eastAsia="Times New Roman"/>
                <w:b/>
                <w:sz w:val="22"/>
                <w:szCs w:val="22"/>
              </w:rPr>
            </w:pPr>
            <w:r>
              <w:rPr>
                <w:rFonts w:eastAsia="Times New Roman"/>
                <w:b/>
                <w:sz w:val="22"/>
                <w:szCs w:val="22"/>
              </w:rPr>
              <w:t>Standard Deviation</w:t>
            </w:r>
          </w:p>
        </w:tc>
      </w:tr>
      <w:tr w:rsidR="00FB5184" w14:paraId="4E6DA82C" w14:textId="77777777" w:rsidTr="006A4182">
        <w:trPr>
          <w:jc w:val="center"/>
        </w:trPr>
        <w:tc>
          <w:tcPr>
            <w:tcW w:w="2040" w:type="dxa"/>
            <w:gridSpan w:val="2"/>
            <w:vMerge/>
            <w:tcBorders>
              <w:left w:val="single" w:sz="24" w:space="0" w:color="auto"/>
              <w:bottom w:val="single" w:sz="24" w:space="0" w:color="auto"/>
              <w:right w:val="single" w:sz="24" w:space="0" w:color="auto"/>
            </w:tcBorders>
            <w:vAlign w:val="center"/>
          </w:tcPr>
          <w:p w14:paraId="760F7F60" w14:textId="77777777" w:rsidR="00FB5184" w:rsidRDefault="00FB5184" w:rsidP="006A4182">
            <w:pPr>
              <w:jc w:val="center"/>
              <w:rPr>
                <w:rFonts w:eastAsia="Times New Roman"/>
                <w:b/>
                <w:sz w:val="22"/>
                <w:szCs w:val="22"/>
              </w:rPr>
            </w:pPr>
          </w:p>
        </w:tc>
        <w:tc>
          <w:tcPr>
            <w:tcW w:w="970" w:type="dxa"/>
            <w:tcBorders>
              <w:left w:val="single" w:sz="24" w:space="0" w:color="auto"/>
              <w:bottom w:val="single" w:sz="24" w:space="0" w:color="auto"/>
            </w:tcBorders>
            <w:vAlign w:val="center"/>
          </w:tcPr>
          <w:p w14:paraId="4B968554" w14:textId="77777777" w:rsidR="00FB5184" w:rsidRDefault="00FB5184" w:rsidP="006A4182">
            <w:pPr>
              <w:jc w:val="center"/>
              <w:rPr>
                <w:rFonts w:eastAsia="Times New Roman"/>
                <w:b/>
                <w:sz w:val="22"/>
                <w:szCs w:val="22"/>
              </w:rPr>
            </w:pPr>
            <w:r>
              <w:rPr>
                <w:rFonts w:eastAsia="Times New Roman"/>
                <w:b/>
                <w:sz w:val="22"/>
                <w:szCs w:val="22"/>
              </w:rPr>
              <w:t>1</w:t>
            </w:r>
          </w:p>
        </w:tc>
        <w:tc>
          <w:tcPr>
            <w:tcW w:w="920" w:type="dxa"/>
            <w:tcBorders>
              <w:bottom w:val="single" w:sz="24" w:space="0" w:color="auto"/>
            </w:tcBorders>
            <w:vAlign w:val="center"/>
          </w:tcPr>
          <w:p w14:paraId="6885C04E" w14:textId="77777777" w:rsidR="00FB5184" w:rsidRDefault="00FB5184" w:rsidP="006A4182">
            <w:pPr>
              <w:jc w:val="center"/>
              <w:rPr>
                <w:rFonts w:eastAsia="Times New Roman"/>
                <w:b/>
                <w:sz w:val="22"/>
                <w:szCs w:val="22"/>
              </w:rPr>
            </w:pPr>
            <w:r>
              <w:rPr>
                <w:rFonts w:eastAsia="Times New Roman"/>
                <w:b/>
                <w:sz w:val="22"/>
                <w:szCs w:val="22"/>
              </w:rPr>
              <w:t>2</w:t>
            </w:r>
          </w:p>
        </w:tc>
        <w:tc>
          <w:tcPr>
            <w:tcW w:w="990" w:type="dxa"/>
            <w:tcBorders>
              <w:bottom w:val="single" w:sz="24" w:space="0" w:color="auto"/>
            </w:tcBorders>
            <w:vAlign w:val="center"/>
          </w:tcPr>
          <w:p w14:paraId="6E2F538A" w14:textId="77777777" w:rsidR="00FB5184" w:rsidRDefault="00FB5184" w:rsidP="006A4182">
            <w:pPr>
              <w:jc w:val="center"/>
              <w:rPr>
                <w:rFonts w:eastAsia="Times New Roman"/>
                <w:b/>
                <w:sz w:val="22"/>
                <w:szCs w:val="22"/>
              </w:rPr>
            </w:pPr>
            <w:r>
              <w:rPr>
                <w:rFonts w:eastAsia="Times New Roman"/>
                <w:b/>
                <w:sz w:val="22"/>
                <w:szCs w:val="22"/>
              </w:rPr>
              <w:t>3</w:t>
            </w:r>
          </w:p>
        </w:tc>
        <w:tc>
          <w:tcPr>
            <w:tcW w:w="900" w:type="dxa"/>
            <w:tcBorders>
              <w:bottom w:val="single" w:sz="24" w:space="0" w:color="auto"/>
            </w:tcBorders>
            <w:vAlign w:val="center"/>
          </w:tcPr>
          <w:p w14:paraId="28A4C1DB" w14:textId="77777777" w:rsidR="00FB5184" w:rsidRDefault="00FB5184" w:rsidP="006A4182">
            <w:pPr>
              <w:jc w:val="center"/>
              <w:rPr>
                <w:rFonts w:eastAsia="Times New Roman"/>
                <w:b/>
                <w:sz w:val="22"/>
                <w:szCs w:val="22"/>
              </w:rPr>
            </w:pPr>
            <w:r>
              <w:rPr>
                <w:rFonts w:eastAsia="Times New Roman"/>
                <w:b/>
                <w:sz w:val="22"/>
                <w:szCs w:val="22"/>
              </w:rPr>
              <w:t>4</w:t>
            </w:r>
          </w:p>
        </w:tc>
        <w:tc>
          <w:tcPr>
            <w:tcW w:w="917" w:type="dxa"/>
            <w:tcBorders>
              <w:bottom w:val="single" w:sz="24" w:space="0" w:color="auto"/>
              <w:right w:val="single" w:sz="24" w:space="0" w:color="auto"/>
            </w:tcBorders>
            <w:vAlign w:val="center"/>
          </w:tcPr>
          <w:p w14:paraId="53ADB79D" w14:textId="77777777" w:rsidR="00FB5184" w:rsidRDefault="00FB5184" w:rsidP="006A4182">
            <w:pPr>
              <w:jc w:val="center"/>
              <w:rPr>
                <w:rFonts w:eastAsia="Times New Roman"/>
                <w:b/>
                <w:sz w:val="22"/>
                <w:szCs w:val="22"/>
              </w:rPr>
            </w:pPr>
            <w:r>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4A69DFB2" w14:textId="77777777" w:rsidR="00FB5184"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5AB78B73" w14:textId="77777777" w:rsidR="00FB5184" w:rsidRDefault="00FB5184" w:rsidP="006A4182">
            <w:pPr>
              <w:jc w:val="center"/>
              <w:rPr>
                <w:rFonts w:eastAsia="Times New Roman"/>
                <w:b/>
                <w:sz w:val="22"/>
                <w:szCs w:val="22"/>
              </w:rPr>
            </w:pPr>
          </w:p>
        </w:tc>
      </w:tr>
      <w:tr w:rsidR="00FB5184" w14:paraId="20420DC8" w14:textId="77777777" w:rsidTr="006A4182">
        <w:trPr>
          <w:jc w:val="center"/>
        </w:trPr>
        <w:tc>
          <w:tcPr>
            <w:tcW w:w="2040" w:type="dxa"/>
            <w:gridSpan w:val="2"/>
            <w:tcBorders>
              <w:top w:val="single" w:sz="24" w:space="0" w:color="auto"/>
              <w:left w:val="single" w:sz="24" w:space="0" w:color="auto"/>
              <w:right w:val="single" w:sz="24" w:space="0" w:color="auto"/>
            </w:tcBorders>
            <w:vAlign w:val="center"/>
          </w:tcPr>
          <w:p w14:paraId="5FD98151" w14:textId="77777777" w:rsidR="00FB5184" w:rsidRDefault="00FB5184" w:rsidP="006A4182">
            <w:pPr>
              <w:jc w:val="center"/>
              <w:rPr>
                <w:rFonts w:eastAsia="Times New Roman"/>
                <w:b/>
                <w:sz w:val="22"/>
                <w:szCs w:val="22"/>
              </w:rPr>
            </w:pPr>
            <w:r>
              <w:rPr>
                <w:rFonts w:eastAsia="Times New Roman"/>
                <w:b/>
                <w:sz w:val="22"/>
                <w:szCs w:val="22"/>
              </w:rPr>
              <w:t>% Senescent</w:t>
            </w:r>
          </w:p>
        </w:tc>
        <w:tc>
          <w:tcPr>
            <w:tcW w:w="970" w:type="dxa"/>
            <w:tcBorders>
              <w:top w:val="single" w:sz="24" w:space="0" w:color="auto"/>
              <w:left w:val="single" w:sz="24" w:space="0" w:color="auto"/>
            </w:tcBorders>
            <w:vAlign w:val="center"/>
          </w:tcPr>
          <w:p w14:paraId="3642D864" w14:textId="77777777" w:rsidR="00FB5184" w:rsidRPr="00A65F7C" w:rsidRDefault="00FB5184" w:rsidP="006A4182">
            <w:pPr>
              <w:jc w:val="center"/>
              <w:rPr>
                <w:rFonts w:eastAsia="Times New Roman"/>
                <w:sz w:val="22"/>
                <w:szCs w:val="22"/>
              </w:rPr>
            </w:pPr>
            <w:r>
              <w:rPr>
                <w:rFonts w:eastAsia="Times New Roman"/>
                <w:sz w:val="22"/>
                <w:szCs w:val="22"/>
              </w:rPr>
              <w:t>14.6</w:t>
            </w:r>
          </w:p>
        </w:tc>
        <w:tc>
          <w:tcPr>
            <w:tcW w:w="920" w:type="dxa"/>
            <w:tcBorders>
              <w:top w:val="single" w:sz="24" w:space="0" w:color="auto"/>
            </w:tcBorders>
            <w:vAlign w:val="center"/>
          </w:tcPr>
          <w:p w14:paraId="3D74579C" w14:textId="77777777" w:rsidR="00FB5184" w:rsidRPr="00A65F7C" w:rsidRDefault="00FB5184" w:rsidP="006A4182">
            <w:pPr>
              <w:jc w:val="center"/>
              <w:rPr>
                <w:rFonts w:eastAsia="Times New Roman"/>
                <w:sz w:val="22"/>
                <w:szCs w:val="22"/>
              </w:rPr>
            </w:pPr>
            <w:r>
              <w:rPr>
                <w:rFonts w:eastAsia="Times New Roman"/>
                <w:sz w:val="22"/>
                <w:szCs w:val="22"/>
              </w:rPr>
              <w:t>12.8</w:t>
            </w:r>
          </w:p>
        </w:tc>
        <w:tc>
          <w:tcPr>
            <w:tcW w:w="990" w:type="dxa"/>
            <w:tcBorders>
              <w:top w:val="single" w:sz="24" w:space="0" w:color="auto"/>
            </w:tcBorders>
            <w:vAlign w:val="center"/>
          </w:tcPr>
          <w:p w14:paraId="3351C900" w14:textId="77777777" w:rsidR="00FB5184" w:rsidRPr="00A65F7C" w:rsidRDefault="00FB5184" w:rsidP="006A4182">
            <w:pPr>
              <w:jc w:val="center"/>
              <w:rPr>
                <w:rFonts w:eastAsia="Times New Roman"/>
                <w:sz w:val="22"/>
                <w:szCs w:val="22"/>
              </w:rPr>
            </w:pPr>
            <w:r>
              <w:rPr>
                <w:rFonts w:eastAsia="Times New Roman"/>
                <w:sz w:val="22"/>
                <w:szCs w:val="22"/>
              </w:rPr>
              <w:t>12.1</w:t>
            </w:r>
          </w:p>
        </w:tc>
        <w:tc>
          <w:tcPr>
            <w:tcW w:w="900" w:type="dxa"/>
            <w:tcBorders>
              <w:top w:val="single" w:sz="24" w:space="0" w:color="auto"/>
            </w:tcBorders>
            <w:vAlign w:val="center"/>
          </w:tcPr>
          <w:p w14:paraId="6398C9DB" w14:textId="77777777" w:rsidR="00FB5184" w:rsidRPr="00A65F7C" w:rsidRDefault="00FB5184" w:rsidP="006A4182">
            <w:pPr>
              <w:jc w:val="center"/>
              <w:rPr>
                <w:rFonts w:eastAsia="Times New Roman"/>
                <w:sz w:val="22"/>
                <w:szCs w:val="22"/>
              </w:rPr>
            </w:pPr>
            <w:r>
              <w:rPr>
                <w:rFonts w:eastAsia="Times New Roman"/>
                <w:sz w:val="22"/>
                <w:szCs w:val="22"/>
              </w:rPr>
              <w:t>11.7</w:t>
            </w:r>
          </w:p>
        </w:tc>
        <w:tc>
          <w:tcPr>
            <w:tcW w:w="917" w:type="dxa"/>
            <w:tcBorders>
              <w:top w:val="single" w:sz="24" w:space="0" w:color="auto"/>
              <w:right w:val="single" w:sz="24" w:space="0" w:color="auto"/>
            </w:tcBorders>
            <w:vAlign w:val="center"/>
          </w:tcPr>
          <w:p w14:paraId="7784D3FC" w14:textId="77777777" w:rsidR="00FB5184" w:rsidRPr="00A65F7C" w:rsidRDefault="00FB5184" w:rsidP="006A4182">
            <w:pPr>
              <w:jc w:val="center"/>
              <w:rPr>
                <w:rFonts w:eastAsia="Times New Roman"/>
                <w:sz w:val="22"/>
                <w:szCs w:val="22"/>
              </w:rPr>
            </w:pPr>
            <w:r>
              <w:rPr>
                <w:rFonts w:eastAsia="Times New Roman"/>
                <w:sz w:val="22"/>
                <w:szCs w:val="22"/>
              </w:rPr>
              <w:t>13.2</w:t>
            </w:r>
          </w:p>
        </w:tc>
        <w:tc>
          <w:tcPr>
            <w:tcW w:w="1097" w:type="dxa"/>
            <w:tcBorders>
              <w:top w:val="single" w:sz="24" w:space="0" w:color="auto"/>
              <w:left w:val="single" w:sz="24" w:space="0" w:color="auto"/>
            </w:tcBorders>
            <w:vAlign w:val="center"/>
          </w:tcPr>
          <w:p w14:paraId="3DC56D4C" w14:textId="77777777" w:rsidR="00FB5184" w:rsidRPr="00A65F7C" w:rsidRDefault="00FB5184" w:rsidP="006A4182">
            <w:pPr>
              <w:jc w:val="center"/>
              <w:rPr>
                <w:rFonts w:eastAsia="Times New Roman"/>
                <w:sz w:val="22"/>
                <w:szCs w:val="22"/>
              </w:rPr>
            </w:pPr>
            <w:r>
              <w:rPr>
                <w:rFonts w:eastAsia="Times New Roman"/>
                <w:sz w:val="22"/>
                <w:szCs w:val="22"/>
              </w:rPr>
              <w:t>12.88</w:t>
            </w:r>
          </w:p>
        </w:tc>
        <w:tc>
          <w:tcPr>
            <w:tcW w:w="1126" w:type="dxa"/>
            <w:tcBorders>
              <w:top w:val="single" w:sz="24" w:space="0" w:color="auto"/>
              <w:right w:val="single" w:sz="24" w:space="0" w:color="auto"/>
            </w:tcBorders>
            <w:vAlign w:val="center"/>
          </w:tcPr>
          <w:p w14:paraId="59FED519" w14:textId="77777777" w:rsidR="00FB5184" w:rsidRPr="00A65F7C" w:rsidRDefault="00FB5184" w:rsidP="006A4182">
            <w:pPr>
              <w:jc w:val="center"/>
              <w:rPr>
                <w:rFonts w:eastAsia="Times New Roman"/>
                <w:sz w:val="22"/>
                <w:szCs w:val="22"/>
              </w:rPr>
            </w:pPr>
            <w:r>
              <w:rPr>
                <w:rFonts w:eastAsia="Times New Roman"/>
                <w:sz w:val="22"/>
                <w:szCs w:val="22"/>
              </w:rPr>
              <w:t>0.45</w:t>
            </w:r>
          </w:p>
        </w:tc>
      </w:tr>
      <w:tr w:rsidR="00FB5184" w14:paraId="736426E4" w14:textId="77777777" w:rsidTr="006A4182">
        <w:trPr>
          <w:jc w:val="center"/>
        </w:trPr>
        <w:tc>
          <w:tcPr>
            <w:tcW w:w="2040" w:type="dxa"/>
            <w:gridSpan w:val="2"/>
            <w:tcBorders>
              <w:left w:val="single" w:sz="24" w:space="0" w:color="auto"/>
              <w:bottom w:val="single" w:sz="24" w:space="0" w:color="auto"/>
              <w:right w:val="single" w:sz="24" w:space="0" w:color="auto"/>
            </w:tcBorders>
            <w:vAlign w:val="center"/>
          </w:tcPr>
          <w:p w14:paraId="21176223" w14:textId="77777777" w:rsidR="00FB5184" w:rsidRDefault="00FB5184" w:rsidP="006A4182">
            <w:pPr>
              <w:jc w:val="center"/>
              <w:rPr>
                <w:rFonts w:eastAsia="Times New Roman"/>
                <w:b/>
                <w:sz w:val="22"/>
                <w:szCs w:val="22"/>
              </w:rPr>
            </w:pPr>
            <w:r>
              <w:rPr>
                <w:rFonts w:eastAsia="Times New Roman"/>
                <w:b/>
                <w:sz w:val="22"/>
                <w:szCs w:val="22"/>
              </w:rPr>
              <w:t>Time to Heal (Hrs)</w:t>
            </w:r>
          </w:p>
        </w:tc>
        <w:tc>
          <w:tcPr>
            <w:tcW w:w="970" w:type="dxa"/>
            <w:tcBorders>
              <w:left w:val="single" w:sz="24" w:space="0" w:color="auto"/>
              <w:bottom w:val="single" w:sz="24" w:space="0" w:color="auto"/>
            </w:tcBorders>
            <w:vAlign w:val="center"/>
          </w:tcPr>
          <w:p w14:paraId="191CA033" w14:textId="77777777" w:rsidR="00FB5184" w:rsidRPr="00A65F7C" w:rsidRDefault="00FB5184" w:rsidP="006A4182">
            <w:pPr>
              <w:jc w:val="center"/>
              <w:rPr>
                <w:rFonts w:eastAsia="Times New Roman"/>
                <w:sz w:val="22"/>
                <w:szCs w:val="22"/>
              </w:rPr>
            </w:pPr>
            <w:r>
              <w:rPr>
                <w:rFonts w:eastAsia="Times New Roman"/>
                <w:sz w:val="22"/>
                <w:szCs w:val="22"/>
              </w:rPr>
              <w:t>48</w:t>
            </w:r>
          </w:p>
        </w:tc>
        <w:tc>
          <w:tcPr>
            <w:tcW w:w="920" w:type="dxa"/>
            <w:tcBorders>
              <w:bottom w:val="single" w:sz="24" w:space="0" w:color="auto"/>
            </w:tcBorders>
            <w:vAlign w:val="center"/>
          </w:tcPr>
          <w:p w14:paraId="7A3A82F0" w14:textId="77777777" w:rsidR="00FB5184" w:rsidRPr="00A65F7C" w:rsidRDefault="00FB5184" w:rsidP="006A4182">
            <w:pPr>
              <w:jc w:val="center"/>
              <w:rPr>
                <w:rFonts w:eastAsia="Times New Roman"/>
                <w:sz w:val="22"/>
                <w:szCs w:val="22"/>
              </w:rPr>
            </w:pPr>
            <w:r>
              <w:rPr>
                <w:rFonts w:eastAsia="Times New Roman"/>
                <w:sz w:val="22"/>
                <w:szCs w:val="22"/>
              </w:rPr>
              <w:t>42</w:t>
            </w:r>
          </w:p>
        </w:tc>
        <w:tc>
          <w:tcPr>
            <w:tcW w:w="990" w:type="dxa"/>
            <w:tcBorders>
              <w:bottom w:val="single" w:sz="24" w:space="0" w:color="auto"/>
            </w:tcBorders>
            <w:vAlign w:val="center"/>
          </w:tcPr>
          <w:p w14:paraId="31BE3D28" w14:textId="77777777" w:rsidR="00FB5184" w:rsidRPr="00A65F7C" w:rsidRDefault="00FB5184" w:rsidP="006A4182">
            <w:pPr>
              <w:jc w:val="center"/>
              <w:rPr>
                <w:rFonts w:eastAsia="Times New Roman"/>
                <w:sz w:val="22"/>
                <w:szCs w:val="22"/>
              </w:rPr>
            </w:pPr>
            <w:r>
              <w:rPr>
                <w:rFonts w:eastAsia="Times New Roman"/>
                <w:sz w:val="22"/>
                <w:szCs w:val="22"/>
              </w:rPr>
              <w:t>42</w:t>
            </w:r>
          </w:p>
        </w:tc>
        <w:tc>
          <w:tcPr>
            <w:tcW w:w="900" w:type="dxa"/>
            <w:tcBorders>
              <w:bottom w:val="single" w:sz="24" w:space="0" w:color="auto"/>
            </w:tcBorders>
            <w:vAlign w:val="center"/>
          </w:tcPr>
          <w:p w14:paraId="6A3CE6B2" w14:textId="77777777" w:rsidR="00FB5184" w:rsidRPr="00A65F7C" w:rsidRDefault="00FB5184" w:rsidP="006A4182">
            <w:pPr>
              <w:jc w:val="center"/>
              <w:rPr>
                <w:rFonts w:eastAsia="Times New Roman"/>
                <w:sz w:val="22"/>
                <w:szCs w:val="22"/>
              </w:rPr>
            </w:pPr>
            <w:r>
              <w:rPr>
                <w:rFonts w:eastAsia="Times New Roman"/>
                <w:sz w:val="22"/>
                <w:szCs w:val="22"/>
              </w:rPr>
              <w:t>42</w:t>
            </w:r>
          </w:p>
        </w:tc>
        <w:tc>
          <w:tcPr>
            <w:tcW w:w="917" w:type="dxa"/>
            <w:tcBorders>
              <w:bottom w:val="single" w:sz="24" w:space="0" w:color="auto"/>
              <w:right w:val="single" w:sz="24" w:space="0" w:color="auto"/>
            </w:tcBorders>
            <w:vAlign w:val="center"/>
          </w:tcPr>
          <w:p w14:paraId="3D6B1939" w14:textId="77777777" w:rsidR="00FB5184" w:rsidRPr="00A65F7C" w:rsidRDefault="00FB5184" w:rsidP="006A4182">
            <w:pPr>
              <w:jc w:val="center"/>
              <w:rPr>
                <w:rFonts w:eastAsia="Times New Roman"/>
                <w:sz w:val="22"/>
                <w:szCs w:val="22"/>
              </w:rPr>
            </w:pPr>
            <w:r>
              <w:rPr>
                <w:rFonts w:eastAsia="Times New Roman"/>
                <w:sz w:val="22"/>
                <w:szCs w:val="22"/>
              </w:rPr>
              <w:t>48</w:t>
            </w:r>
          </w:p>
        </w:tc>
        <w:tc>
          <w:tcPr>
            <w:tcW w:w="1097" w:type="dxa"/>
            <w:tcBorders>
              <w:left w:val="single" w:sz="24" w:space="0" w:color="auto"/>
              <w:bottom w:val="single" w:sz="24" w:space="0" w:color="auto"/>
            </w:tcBorders>
            <w:vAlign w:val="center"/>
          </w:tcPr>
          <w:p w14:paraId="50B38263" w14:textId="77777777" w:rsidR="00FB5184" w:rsidRPr="00A65F7C" w:rsidRDefault="00FB5184" w:rsidP="006A4182">
            <w:pPr>
              <w:jc w:val="center"/>
              <w:rPr>
                <w:rFonts w:eastAsia="Times New Roman"/>
                <w:sz w:val="22"/>
                <w:szCs w:val="22"/>
              </w:rPr>
            </w:pPr>
            <w:r>
              <w:rPr>
                <w:rFonts w:eastAsia="Times New Roman"/>
                <w:sz w:val="22"/>
                <w:szCs w:val="22"/>
              </w:rPr>
              <w:t>44.4</w:t>
            </w:r>
          </w:p>
        </w:tc>
        <w:tc>
          <w:tcPr>
            <w:tcW w:w="1126" w:type="dxa"/>
            <w:tcBorders>
              <w:bottom w:val="single" w:sz="24" w:space="0" w:color="auto"/>
              <w:right w:val="single" w:sz="24" w:space="0" w:color="auto"/>
            </w:tcBorders>
            <w:vAlign w:val="center"/>
          </w:tcPr>
          <w:p w14:paraId="119DF246" w14:textId="77777777" w:rsidR="00FB5184" w:rsidRPr="00A65F7C" w:rsidRDefault="00FB5184" w:rsidP="006A4182">
            <w:pPr>
              <w:jc w:val="center"/>
              <w:rPr>
                <w:rFonts w:eastAsia="Times New Roman"/>
                <w:sz w:val="22"/>
                <w:szCs w:val="22"/>
              </w:rPr>
            </w:pPr>
            <w:r>
              <w:rPr>
                <w:rFonts w:eastAsia="Times New Roman"/>
                <w:sz w:val="22"/>
                <w:szCs w:val="22"/>
              </w:rPr>
              <w:t>1.31</w:t>
            </w:r>
          </w:p>
        </w:tc>
      </w:tr>
      <w:tr w:rsidR="00FB5184" w14:paraId="38CDF892" w14:textId="77777777" w:rsidTr="006A4182">
        <w:trPr>
          <w:jc w:val="center"/>
        </w:trPr>
        <w:tc>
          <w:tcPr>
            <w:tcW w:w="1410" w:type="dxa"/>
            <w:vMerge w:val="restart"/>
            <w:tcBorders>
              <w:top w:val="single" w:sz="24" w:space="0" w:color="auto"/>
              <w:left w:val="single" w:sz="24" w:space="0" w:color="auto"/>
              <w:right w:val="single" w:sz="24" w:space="0" w:color="auto"/>
            </w:tcBorders>
            <w:vAlign w:val="center"/>
          </w:tcPr>
          <w:p w14:paraId="6434F342" w14:textId="77777777" w:rsidR="00FB5184" w:rsidRDefault="00FB5184" w:rsidP="006A4182">
            <w:pPr>
              <w:jc w:val="center"/>
              <w:rPr>
                <w:rFonts w:eastAsia="Times New Roman"/>
                <w:b/>
                <w:sz w:val="22"/>
                <w:szCs w:val="22"/>
              </w:rPr>
            </w:pPr>
            <w:r>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5E6523AF" w14:textId="77777777" w:rsidR="00FB5184" w:rsidRDefault="00FB5184" w:rsidP="006A4182">
            <w:pPr>
              <w:jc w:val="center"/>
              <w:rPr>
                <w:rFonts w:eastAsia="Times New Roman"/>
                <w:b/>
                <w:sz w:val="22"/>
                <w:szCs w:val="22"/>
              </w:rPr>
            </w:pPr>
            <w:r>
              <w:rPr>
                <w:rFonts w:eastAsia="Times New Roman"/>
                <w:b/>
                <w:sz w:val="22"/>
                <w:szCs w:val="22"/>
              </w:rPr>
              <w:t>IT 1</w:t>
            </w:r>
          </w:p>
        </w:tc>
        <w:tc>
          <w:tcPr>
            <w:tcW w:w="970" w:type="dxa"/>
            <w:tcBorders>
              <w:top w:val="single" w:sz="24" w:space="0" w:color="auto"/>
              <w:left w:val="single" w:sz="24" w:space="0" w:color="auto"/>
            </w:tcBorders>
            <w:vAlign w:val="center"/>
          </w:tcPr>
          <w:p w14:paraId="6916E250" w14:textId="77777777" w:rsidR="00FB5184" w:rsidRPr="00A65F7C" w:rsidRDefault="00FB5184" w:rsidP="006A4182">
            <w:pPr>
              <w:jc w:val="center"/>
              <w:rPr>
                <w:rFonts w:eastAsia="Times New Roman"/>
                <w:sz w:val="22"/>
                <w:szCs w:val="22"/>
              </w:rPr>
            </w:pPr>
            <w:r>
              <w:rPr>
                <w:rFonts w:eastAsia="Times New Roman"/>
                <w:sz w:val="22"/>
                <w:szCs w:val="22"/>
              </w:rPr>
              <w:t>65</w:t>
            </w:r>
          </w:p>
        </w:tc>
        <w:tc>
          <w:tcPr>
            <w:tcW w:w="920" w:type="dxa"/>
            <w:tcBorders>
              <w:top w:val="single" w:sz="24" w:space="0" w:color="auto"/>
            </w:tcBorders>
            <w:vAlign w:val="center"/>
          </w:tcPr>
          <w:p w14:paraId="2DF50CED" w14:textId="77777777" w:rsidR="00FB5184" w:rsidRPr="00A65F7C" w:rsidRDefault="00FB5184" w:rsidP="006A4182">
            <w:pPr>
              <w:jc w:val="center"/>
              <w:rPr>
                <w:rFonts w:eastAsia="Times New Roman"/>
                <w:sz w:val="22"/>
                <w:szCs w:val="22"/>
              </w:rPr>
            </w:pPr>
            <w:r>
              <w:rPr>
                <w:rFonts w:eastAsia="Times New Roman"/>
                <w:sz w:val="22"/>
                <w:szCs w:val="22"/>
              </w:rPr>
              <w:t>79</w:t>
            </w:r>
          </w:p>
        </w:tc>
        <w:tc>
          <w:tcPr>
            <w:tcW w:w="990" w:type="dxa"/>
            <w:tcBorders>
              <w:top w:val="single" w:sz="24" w:space="0" w:color="auto"/>
            </w:tcBorders>
            <w:vAlign w:val="center"/>
          </w:tcPr>
          <w:p w14:paraId="2CFDAF39" w14:textId="77777777" w:rsidR="00FB5184" w:rsidRPr="00A65F7C" w:rsidRDefault="00FB5184" w:rsidP="006A4182">
            <w:pPr>
              <w:jc w:val="center"/>
              <w:rPr>
                <w:rFonts w:eastAsia="Times New Roman"/>
                <w:sz w:val="22"/>
                <w:szCs w:val="22"/>
              </w:rPr>
            </w:pPr>
            <w:r>
              <w:rPr>
                <w:rFonts w:eastAsia="Times New Roman"/>
                <w:sz w:val="22"/>
                <w:szCs w:val="22"/>
              </w:rPr>
              <w:t>74</w:t>
            </w:r>
          </w:p>
        </w:tc>
        <w:tc>
          <w:tcPr>
            <w:tcW w:w="900" w:type="dxa"/>
            <w:tcBorders>
              <w:top w:val="single" w:sz="24" w:space="0" w:color="auto"/>
            </w:tcBorders>
            <w:vAlign w:val="center"/>
          </w:tcPr>
          <w:p w14:paraId="1B37F05B" w14:textId="77777777" w:rsidR="00FB5184" w:rsidRPr="00A65F7C" w:rsidRDefault="00FB5184" w:rsidP="006A4182">
            <w:pPr>
              <w:jc w:val="center"/>
              <w:rPr>
                <w:rFonts w:eastAsia="Times New Roman"/>
                <w:sz w:val="22"/>
                <w:szCs w:val="22"/>
              </w:rPr>
            </w:pPr>
            <w:r>
              <w:rPr>
                <w:rFonts w:eastAsia="Times New Roman"/>
                <w:sz w:val="22"/>
                <w:szCs w:val="22"/>
              </w:rPr>
              <w:t>83</w:t>
            </w:r>
          </w:p>
        </w:tc>
        <w:tc>
          <w:tcPr>
            <w:tcW w:w="917" w:type="dxa"/>
            <w:tcBorders>
              <w:top w:val="single" w:sz="24" w:space="0" w:color="auto"/>
              <w:right w:val="single" w:sz="24" w:space="0" w:color="auto"/>
            </w:tcBorders>
            <w:vAlign w:val="center"/>
          </w:tcPr>
          <w:p w14:paraId="4C0C93F2" w14:textId="77777777" w:rsidR="00FB5184" w:rsidRPr="00A65F7C" w:rsidRDefault="00FB5184" w:rsidP="006A4182">
            <w:pPr>
              <w:jc w:val="center"/>
              <w:rPr>
                <w:rFonts w:eastAsia="Times New Roman"/>
                <w:sz w:val="22"/>
                <w:szCs w:val="22"/>
              </w:rPr>
            </w:pPr>
            <w:r>
              <w:rPr>
                <w:rFonts w:eastAsia="Times New Roman"/>
                <w:sz w:val="22"/>
                <w:szCs w:val="22"/>
              </w:rPr>
              <w:t>83</w:t>
            </w:r>
          </w:p>
        </w:tc>
        <w:tc>
          <w:tcPr>
            <w:tcW w:w="1097" w:type="dxa"/>
            <w:tcBorders>
              <w:top w:val="single" w:sz="24" w:space="0" w:color="auto"/>
              <w:left w:val="single" w:sz="24" w:space="0" w:color="auto"/>
            </w:tcBorders>
            <w:vAlign w:val="center"/>
          </w:tcPr>
          <w:p w14:paraId="1994904B" w14:textId="77777777" w:rsidR="00FB5184" w:rsidRPr="00A65F7C" w:rsidRDefault="00FB5184" w:rsidP="006A4182">
            <w:pPr>
              <w:jc w:val="center"/>
              <w:rPr>
                <w:rFonts w:eastAsia="Times New Roman"/>
                <w:sz w:val="22"/>
                <w:szCs w:val="22"/>
              </w:rPr>
            </w:pPr>
            <w:r>
              <w:rPr>
                <w:rFonts w:eastAsia="Times New Roman"/>
                <w:sz w:val="22"/>
                <w:szCs w:val="22"/>
              </w:rPr>
              <w:t>76.8</w:t>
            </w:r>
          </w:p>
        </w:tc>
        <w:tc>
          <w:tcPr>
            <w:tcW w:w="1126" w:type="dxa"/>
            <w:tcBorders>
              <w:top w:val="single" w:sz="24" w:space="0" w:color="auto"/>
              <w:right w:val="single" w:sz="24" w:space="0" w:color="auto"/>
            </w:tcBorders>
            <w:vAlign w:val="center"/>
          </w:tcPr>
          <w:p w14:paraId="73705DDE" w14:textId="77777777" w:rsidR="00FB5184" w:rsidRPr="00A65F7C" w:rsidRDefault="00FB5184" w:rsidP="006A4182">
            <w:pPr>
              <w:jc w:val="center"/>
              <w:rPr>
                <w:rFonts w:eastAsia="Times New Roman"/>
                <w:sz w:val="22"/>
                <w:szCs w:val="22"/>
              </w:rPr>
            </w:pPr>
            <w:r>
              <w:rPr>
                <w:rFonts w:eastAsia="Times New Roman"/>
                <w:sz w:val="22"/>
                <w:szCs w:val="22"/>
              </w:rPr>
              <w:t>3.03</w:t>
            </w:r>
          </w:p>
        </w:tc>
      </w:tr>
      <w:tr w:rsidR="00FB5184" w14:paraId="76A1F60E" w14:textId="77777777" w:rsidTr="006A4182">
        <w:trPr>
          <w:jc w:val="center"/>
        </w:trPr>
        <w:tc>
          <w:tcPr>
            <w:tcW w:w="1410" w:type="dxa"/>
            <w:vMerge/>
            <w:tcBorders>
              <w:left w:val="single" w:sz="24" w:space="0" w:color="auto"/>
              <w:right w:val="single" w:sz="24" w:space="0" w:color="auto"/>
            </w:tcBorders>
            <w:vAlign w:val="center"/>
          </w:tcPr>
          <w:p w14:paraId="50C5DAAC"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5162C5F6" w14:textId="77777777" w:rsidR="00FB5184" w:rsidRDefault="00FB5184" w:rsidP="006A4182">
            <w:pPr>
              <w:jc w:val="center"/>
              <w:rPr>
                <w:rFonts w:eastAsia="Times New Roman"/>
                <w:b/>
                <w:sz w:val="22"/>
                <w:szCs w:val="22"/>
              </w:rPr>
            </w:pPr>
            <w:r>
              <w:rPr>
                <w:rFonts w:eastAsia="Times New Roman"/>
                <w:b/>
                <w:sz w:val="22"/>
                <w:szCs w:val="22"/>
              </w:rPr>
              <w:t>IT 2</w:t>
            </w:r>
          </w:p>
        </w:tc>
        <w:tc>
          <w:tcPr>
            <w:tcW w:w="970" w:type="dxa"/>
            <w:tcBorders>
              <w:left w:val="single" w:sz="24" w:space="0" w:color="auto"/>
            </w:tcBorders>
            <w:vAlign w:val="center"/>
          </w:tcPr>
          <w:p w14:paraId="55514129" w14:textId="77777777" w:rsidR="00FB5184" w:rsidRPr="00A65F7C" w:rsidRDefault="00FB5184" w:rsidP="006A4182">
            <w:pPr>
              <w:jc w:val="center"/>
              <w:rPr>
                <w:rFonts w:eastAsia="Times New Roman"/>
                <w:sz w:val="22"/>
                <w:szCs w:val="22"/>
              </w:rPr>
            </w:pPr>
            <w:r>
              <w:rPr>
                <w:rFonts w:eastAsia="Times New Roman"/>
                <w:sz w:val="22"/>
                <w:szCs w:val="22"/>
              </w:rPr>
              <w:t>99</w:t>
            </w:r>
          </w:p>
        </w:tc>
        <w:tc>
          <w:tcPr>
            <w:tcW w:w="920" w:type="dxa"/>
            <w:vAlign w:val="center"/>
          </w:tcPr>
          <w:p w14:paraId="293DB716" w14:textId="77777777" w:rsidR="00FB5184" w:rsidRPr="00A65F7C" w:rsidRDefault="00FB5184" w:rsidP="006A4182">
            <w:pPr>
              <w:jc w:val="center"/>
              <w:rPr>
                <w:rFonts w:eastAsia="Times New Roman"/>
                <w:sz w:val="22"/>
                <w:szCs w:val="22"/>
              </w:rPr>
            </w:pPr>
            <w:r>
              <w:rPr>
                <w:rFonts w:eastAsia="Times New Roman"/>
                <w:sz w:val="22"/>
                <w:szCs w:val="22"/>
              </w:rPr>
              <w:t>104</w:t>
            </w:r>
          </w:p>
        </w:tc>
        <w:tc>
          <w:tcPr>
            <w:tcW w:w="990" w:type="dxa"/>
            <w:vAlign w:val="center"/>
          </w:tcPr>
          <w:p w14:paraId="3FA57DC4" w14:textId="77777777" w:rsidR="00FB5184" w:rsidRPr="00A65F7C" w:rsidRDefault="00FB5184" w:rsidP="006A4182">
            <w:pPr>
              <w:jc w:val="center"/>
              <w:rPr>
                <w:rFonts w:eastAsia="Times New Roman"/>
                <w:sz w:val="22"/>
                <w:szCs w:val="22"/>
              </w:rPr>
            </w:pPr>
            <w:r>
              <w:rPr>
                <w:rFonts w:eastAsia="Times New Roman"/>
                <w:sz w:val="22"/>
                <w:szCs w:val="22"/>
              </w:rPr>
              <w:t>109</w:t>
            </w:r>
          </w:p>
        </w:tc>
        <w:tc>
          <w:tcPr>
            <w:tcW w:w="900" w:type="dxa"/>
            <w:vAlign w:val="center"/>
          </w:tcPr>
          <w:p w14:paraId="4AD69993" w14:textId="77777777" w:rsidR="00FB5184" w:rsidRPr="00A65F7C" w:rsidRDefault="00FB5184" w:rsidP="006A4182">
            <w:pPr>
              <w:jc w:val="center"/>
              <w:rPr>
                <w:rFonts w:eastAsia="Times New Roman"/>
                <w:sz w:val="22"/>
                <w:szCs w:val="22"/>
              </w:rPr>
            </w:pPr>
            <w:r>
              <w:rPr>
                <w:rFonts w:eastAsia="Times New Roman"/>
                <w:sz w:val="22"/>
                <w:szCs w:val="22"/>
              </w:rPr>
              <w:t>105</w:t>
            </w:r>
          </w:p>
        </w:tc>
        <w:tc>
          <w:tcPr>
            <w:tcW w:w="917" w:type="dxa"/>
            <w:tcBorders>
              <w:right w:val="single" w:sz="24" w:space="0" w:color="auto"/>
            </w:tcBorders>
            <w:vAlign w:val="center"/>
          </w:tcPr>
          <w:p w14:paraId="25CE8049" w14:textId="77777777" w:rsidR="00FB5184" w:rsidRPr="00A65F7C" w:rsidRDefault="00FB5184" w:rsidP="006A4182">
            <w:pPr>
              <w:jc w:val="center"/>
              <w:rPr>
                <w:rFonts w:eastAsia="Times New Roman"/>
                <w:sz w:val="22"/>
                <w:szCs w:val="22"/>
              </w:rPr>
            </w:pPr>
            <w:r>
              <w:rPr>
                <w:rFonts w:eastAsia="Times New Roman"/>
                <w:sz w:val="22"/>
                <w:szCs w:val="22"/>
              </w:rPr>
              <w:t>92</w:t>
            </w:r>
          </w:p>
        </w:tc>
        <w:tc>
          <w:tcPr>
            <w:tcW w:w="1097" w:type="dxa"/>
            <w:tcBorders>
              <w:left w:val="single" w:sz="24" w:space="0" w:color="auto"/>
            </w:tcBorders>
            <w:vAlign w:val="center"/>
          </w:tcPr>
          <w:p w14:paraId="7E1C28DD" w14:textId="77777777" w:rsidR="00FB5184" w:rsidRPr="00A65F7C" w:rsidRDefault="00FB5184" w:rsidP="006A4182">
            <w:pPr>
              <w:jc w:val="center"/>
              <w:rPr>
                <w:rFonts w:eastAsia="Times New Roman"/>
                <w:sz w:val="22"/>
                <w:szCs w:val="22"/>
              </w:rPr>
            </w:pPr>
            <w:r>
              <w:rPr>
                <w:rFonts w:eastAsia="Times New Roman"/>
                <w:sz w:val="22"/>
                <w:szCs w:val="22"/>
              </w:rPr>
              <w:t>101.8</w:t>
            </w:r>
          </w:p>
        </w:tc>
        <w:tc>
          <w:tcPr>
            <w:tcW w:w="1126" w:type="dxa"/>
            <w:tcBorders>
              <w:right w:val="single" w:sz="24" w:space="0" w:color="auto"/>
            </w:tcBorders>
            <w:vAlign w:val="center"/>
          </w:tcPr>
          <w:p w14:paraId="195896E8" w14:textId="77777777" w:rsidR="00FB5184" w:rsidRPr="00A65F7C" w:rsidRDefault="00FB5184" w:rsidP="006A4182">
            <w:pPr>
              <w:jc w:val="center"/>
              <w:rPr>
                <w:rFonts w:eastAsia="Times New Roman"/>
                <w:sz w:val="22"/>
                <w:szCs w:val="22"/>
              </w:rPr>
            </w:pPr>
            <w:r>
              <w:rPr>
                <w:rFonts w:eastAsia="Times New Roman"/>
                <w:sz w:val="22"/>
                <w:szCs w:val="22"/>
              </w:rPr>
              <w:t>2.61</w:t>
            </w:r>
          </w:p>
        </w:tc>
      </w:tr>
      <w:tr w:rsidR="00FB5184" w14:paraId="1E38ED57" w14:textId="77777777" w:rsidTr="006A4182">
        <w:trPr>
          <w:jc w:val="center"/>
        </w:trPr>
        <w:tc>
          <w:tcPr>
            <w:tcW w:w="1410" w:type="dxa"/>
            <w:vMerge/>
            <w:tcBorders>
              <w:left w:val="single" w:sz="24" w:space="0" w:color="auto"/>
              <w:right w:val="single" w:sz="24" w:space="0" w:color="auto"/>
            </w:tcBorders>
            <w:vAlign w:val="center"/>
          </w:tcPr>
          <w:p w14:paraId="3E6964A2"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6C4663E7" w14:textId="77777777" w:rsidR="00FB5184" w:rsidRDefault="00FB5184" w:rsidP="006A4182">
            <w:pPr>
              <w:jc w:val="center"/>
              <w:rPr>
                <w:rFonts w:eastAsia="Times New Roman"/>
                <w:b/>
                <w:sz w:val="22"/>
                <w:szCs w:val="22"/>
              </w:rPr>
            </w:pPr>
            <w:r>
              <w:rPr>
                <w:rFonts w:eastAsia="Times New Roman"/>
                <w:b/>
                <w:sz w:val="22"/>
                <w:szCs w:val="22"/>
              </w:rPr>
              <w:t>IT 3</w:t>
            </w:r>
          </w:p>
        </w:tc>
        <w:tc>
          <w:tcPr>
            <w:tcW w:w="970" w:type="dxa"/>
            <w:tcBorders>
              <w:left w:val="single" w:sz="24" w:space="0" w:color="auto"/>
            </w:tcBorders>
            <w:vAlign w:val="center"/>
          </w:tcPr>
          <w:p w14:paraId="637398F1" w14:textId="77777777" w:rsidR="00FB5184" w:rsidRPr="00A65F7C" w:rsidRDefault="00FB5184" w:rsidP="006A4182">
            <w:pPr>
              <w:jc w:val="center"/>
              <w:rPr>
                <w:rFonts w:eastAsia="Times New Roman"/>
                <w:sz w:val="22"/>
                <w:szCs w:val="22"/>
              </w:rPr>
            </w:pPr>
            <w:r>
              <w:rPr>
                <w:rFonts w:eastAsia="Times New Roman"/>
                <w:sz w:val="22"/>
                <w:szCs w:val="22"/>
              </w:rPr>
              <w:t>126</w:t>
            </w:r>
          </w:p>
        </w:tc>
        <w:tc>
          <w:tcPr>
            <w:tcW w:w="920" w:type="dxa"/>
            <w:vAlign w:val="center"/>
          </w:tcPr>
          <w:p w14:paraId="64BF317C" w14:textId="77777777" w:rsidR="00FB5184" w:rsidRPr="00A65F7C" w:rsidRDefault="00FB5184" w:rsidP="006A4182">
            <w:pPr>
              <w:jc w:val="center"/>
              <w:rPr>
                <w:rFonts w:eastAsia="Times New Roman"/>
                <w:sz w:val="22"/>
                <w:szCs w:val="22"/>
              </w:rPr>
            </w:pPr>
            <w:r>
              <w:rPr>
                <w:rFonts w:eastAsia="Times New Roman"/>
                <w:sz w:val="22"/>
                <w:szCs w:val="22"/>
              </w:rPr>
              <w:t>109</w:t>
            </w:r>
          </w:p>
        </w:tc>
        <w:tc>
          <w:tcPr>
            <w:tcW w:w="990" w:type="dxa"/>
            <w:vAlign w:val="center"/>
          </w:tcPr>
          <w:p w14:paraId="15DA5D62" w14:textId="77777777" w:rsidR="00FB5184" w:rsidRPr="00A65F7C" w:rsidRDefault="00FB5184" w:rsidP="006A4182">
            <w:pPr>
              <w:jc w:val="center"/>
              <w:rPr>
                <w:rFonts w:eastAsia="Times New Roman"/>
                <w:sz w:val="22"/>
                <w:szCs w:val="22"/>
              </w:rPr>
            </w:pPr>
            <w:r>
              <w:rPr>
                <w:rFonts w:eastAsia="Times New Roman"/>
                <w:sz w:val="22"/>
                <w:szCs w:val="22"/>
              </w:rPr>
              <w:t>141</w:t>
            </w:r>
          </w:p>
        </w:tc>
        <w:tc>
          <w:tcPr>
            <w:tcW w:w="900" w:type="dxa"/>
            <w:vAlign w:val="center"/>
          </w:tcPr>
          <w:p w14:paraId="753D2B53" w14:textId="77777777" w:rsidR="00FB5184" w:rsidRPr="00A65F7C" w:rsidRDefault="00FB5184" w:rsidP="006A4182">
            <w:pPr>
              <w:jc w:val="center"/>
              <w:rPr>
                <w:rFonts w:eastAsia="Times New Roman"/>
                <w:sz w:val="22"/>
                <w:szCs w:val="22"/>
              </w:rPr>
            </w:pPr>
            <w:r>
              <w:rPr>
                <w:rFonts w:eastAsia="Times New Roman"/>
                <w:sz w:val="22"/>
                <w:szCs w:val="22"/>
              </w:rPr>
              <w:t>122</w:t>
            </w:r>
          </w:p>
        </w:tc>
        <w:tc>
          <w:tcPr>
            <w:tcW w:w="917" w:type="dxa"/>
            <w:tcBorders>
              <w:right w:val="single" w:sz="24" w:space="0" w:color="auto"/>
            </w:tcBorders>
            <w:vAlign w:val="center"/>
          </w:tcPr>
          <w:p w14:paraId="46B40E3B" w14:textId="77777777" w:rsidR="00FB5184" w:rsidRPr="00A65F7C" w:rsidRDefault="00FB5184" w:rsidP="006A4182">
            <w:pPr>
              <w:jc w:val="center"/>
              <w:rPr>
                <w:rFonts w:eastAsia="Times New Roman"/>
                <w:sz w:val="22"/>
                <w:szCs w:val="22"/>
              </w:rPr>
            </w:pPr>
            <w:r>
              <w:rPr>
                <w:rFonts w:eastAsia="Times New Roman"/>
                <w:sz w:val="22"/>
                <w:szCs w:val="22"/>
              </w:rPr>
              <w:t>129</w:t>
            </w:r>
          </w:p>
        </w:tc>
        <w:tc>
          <w:tcPr>
            <w:tcW w:w="1097" w:type="dxa"/>
            <w:tcBorders>
              <w:left w:val="single" w:sz="24" w:space="0" w:color="auto"/>
            </w:tcBorders>
            <w:vAlign w:val="center"/>
          </w:tcPr>
          <w:p w14:paraId="0492C9AD" w14:textId="77777777" w:rsidR="00FB5184" w:rsidRPr="00A65F7C" w:rsidRDefault="00FB5184" w:rsidP="006A4182">
            <w:pPr>
              <w:jc w:val="center"/>
              <w:rPr>
                <w:rFonts w:eastAsia="Times New Roman"/>
                <w:sz w:val="22"/>
                <w:szCs w:val="22"/>
              </w:rPr>
            </w:pPr>
            <w:r>
              <w:rPr>
                <w:rFonts w:eastAsia="Times New Roman"/>
                <w:sz w:val="22"/>
                <w:szCs w:val="22"/>
              </w:rPr>
              <w:t>125.4</w:t>
            </w:r>
          </w:p>
        </w:tc>
        <w:tc>
          <w:tcPr>
            <w:tcW w:w="1126" w:type="dxa"/>
            <w:tcBorders>
              <w:right w:val="single" w:sz="24" w:space="0" w:color="auto"/>
            </w:tcBorders>
            <w:vAlign w:val="center"/>
          </w:tcPr>
          <w:p w14:paraId="0E4F95F7" w14:textId="77777777" w:rsidR="00FB5184" w:rsidRPr="00A65F7C" w:rsidRDefault="00FB5184" w:rsidP="006A4182">
            <w:pPr>
              <w:jc w:val="center"/>
              <w:rPr>
                <w:rFonts w:eastAsia="Times New Roman"/>
                <w:sz w:val="22"/>
                <w:szCs w:val="22"/>
              </w:rPr>
            </w:pPr>
            <w:r>
              <w:rPr>
                <w:rFonts w:eastAsia="Times New Roman"/>
                <w:sz w:val="22"/>
                <w:szCs w:val="22"/>
              </w:rPr>
              <w:t>4.64</w:t>
            </w:r>
          </w:p>
        </w:tc>
      </w:tr>
      <w:tr w:rsidR="00FB5184" w14:paraId="04C32718" w14:textId="77777777" w:rsidTr="006A4182">
        <w:trPr>
          <w:jc w:val="center"/>
        </w:trPr>
        <w:tc>
          <w:tcPr>
            <w:tcW w:w="1410" w:type="dxa"/>
            <w:vMerge/>
            <w:tcBorders>
              <w:left w:val="single" w:sz="24" w:space="0" w:color="auto"/>
              <w:right w:val="single" w:sz="24" w:space="0" w:color="auto"/>
            </w:tcBorders>
            <w:vAlign w:val="center"/>
          </w:tcPr>
          <w:p w14:paraId="08F5D676"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5A3114A7" w14:textId="77777777" w:rsidR="00FB5184" w:rsidRDefault="00FB5184" w:rsidP="006A4182">
            <w:pPr>
              <w:jc w:val="center"/>
              <w:rPr>
                <w:rFonts w:eastAsia="Times New Roman"/>
                <w:b/>
                <w:sz w:val="22"/>
                <w:szCs w:val="22"/>
              </w:rPr>
            </w:pPr>
            <w:r>
              <w:rPr>
                <w:rFonts w:eastAsia="Times New Roman"/>
                <w:b/>
                <w:sz w:val="22"/>
                <w:szCs w:val="22"/>
              </w:rPr>
              <w:t>IT 4</w:t>
            </w:r>
          </w:p>
        </w:tc>
        <w:tc>
          <w:tcPr>
            <w:tcW w:w="970" w:type="dxa"/>
            <w:tcBorders>
              <w:left w:val="single" w:sz="24" w:space="0" w:color="auto"/>
            </w:tcBorders>
            <w:vAlign w:val="center"/>
          </w:tcPr>
          <w:p w14:paraId="27F235D1" w14:textId="77777777" w:rsidR="00FB5184" w:rsidRPr="00A65F7C" w:rsidRDefault="00FB5184" w:rsidP="006A4182">
            <w:pPr>
              <w:jc w:val="center"/>
              <w:rPr>
                <w:rFonts w:eastAsia="Times New Roman"/>
                <w:sz w:val="22"/>
                <w:szCs w:val="22"/>
              </w:rPr>
            </w:pPr>
            <w:r>
              <w:rPr>
                <w:rFonts w:eastAsia="Times New Roman"/>
                <w:sz w:val="22"/>
                <w:szCs w:val="22"/>
              </w:rPr>
              <w:t>147</w:t>
            </w:r>
          </w:p>
        </w:tc>
        <w:tc>
          <w:tcPr>
            <w:tcW w:w="920" w:type="dxa"/>
            <w:vAlign w:val="center"/>
          </w:tcPr>
          <w:p w14:paraId="12076307" w14:textId="77777777" w:rsidR="00FB5184" w:rsidRPr="00A65F7C" w:rsidRDefault="00FB5184" w:rsidP="006A4182">
            <w:pPr>
              <w:jc w:val="center"/>
              <w:rPr>
                <w:rFonts w:eastAsia="Times New Roman"/>
                <w:sz w:val="22"/>
                <w:szCs w:val="22"/>
              </w:rPr>
            </w:pPr>
            <w:r>
              <w:rPr>
                <w:rFonts w:eastAsia="Times New Roman"/>
                <w:sz w:val="22"/>
                <w:szCs w:val="22"/>
              </w:rPr>
              <w:t>135</w:t>
            </w:r>
          </w:p>
        </w:tc>
        <w:tc>
          <w:tcPr>
            <w:tcW w:w="990" w:type="dxa"/>
            <w:vAlign w:val="center"/>
          </w:tcPr>
          <w:p w14:paraId="406EBDB0" w14:textId="77777777" w:rsidR="00FB5184" w:rsidRPr="00A65F7C" w:rsidRDefault="00FB5184" w:rsidP="006A4182">
            <w:pPr>
              <w:jc w:val="center"/>
              <w:rPr>
                <w:rFonts w:eastAsia="Times New Roman"/>
                <w:sz w:val="22"/>
                <w:szCs w:val="22"/>
              </w:rPr>
            </w:pPr>
            <w:r>
              <w:rPr>
                <w:rFonts w:eastAsia="Times New Roman"/>
                <w:sz w:val="22"/>
                <w:szCs w:val="22"/>
              </w:rPr>
              <w:t>143</w:t>
            </w:r>
          </w:p>
        </w:tc>
        <w:tc>
          <w:tcPr>
            <w:tcW w:w="900" w:type="dxa"/>
            <w:vAlign w:val="center"/>
          </w:tcPr>
          <w:p w14:paraId="736FE0FA" w14:textId="77777777" w:rsidR="00FB5184" w:rsidRPr="00A65F7C" w:rsidRDefault="00FB5184" w:rsidP="006A4182">
            <w:pPr>
              <w:jc w:val="center"/>
              <w:rPr>
                <w:rFonts w:eastAsia="Times New Roman"/>
                <w:sz w:val="22"/>
                <w:szCs w:val="22"/>
              </w:rPr>
            </w:pPr>
            <w:r>
              <w:rPr>
                <w:rFonts w:eastAsia="Times New Roman"/>
                <w:sz w:val="22"/>
                <w:szCs w:val="22"/>
              </w:rPr>
              <w:t>139</w:t>
            </w:r>
          </w:p>
        </w:tc>
        <w:tc>
          <w:tcPr>
            <w:tcW w:w="917" w:type="dxa"/>
            <w:tcBorders>
              <w:right w:val="single" w:sz="24" w:space="0" w:color="auto"/>
            </w:tcBorders>
            <w:vAlign w:val="center"/>
          </w:tcPr>
          <w:p w14:paraId="2616C112" w14:textId="77777777" w:rsidR="00FB5184" w:rsidRPr="00A65F7C" w:rsidRDefault="00FB5184" w:rsidP="006A4182">
            <w:pPr>
              <w:jc w:val="center"/>
              <w:rPr>
                <w:rFonts w:eastAsia="Times New Roman"/>
                <w:sz w:val="22"/>
                <w:szCs w:val="22"/>
              </w:rPr>
            </w:pPr>
            <w:r>
              <w:rPr>
                <w:rFonts w:eastAsia="Times New Roman"/>
                <w:sz w:val="22"/>
                <w:szCs w:val="22"/>
              </w:rPr>
              <w:t>151</w:t>
            </w:r>
          </w:p>
        </w:tc>
        <w:tc>
          <w:tcPr>
            <w:tcW w:w="1097" w:type="dxa"/>
            <w:tcBorders>
              <w:left w:val="single" w:sz="24" w:space="0" w:color="auto"/>
            </w:tcBorders>
            <w:vAlign w:val="center"/>
          </w:tcPr>
          <w:p w14:paraId="51F998E5" w14:textId="77777777" w:rsidR="00FB5184" w:rsidRPr="00A65F7C" w:rsidRDefault="00FB5184" w:rsidP="006A4182">
            <w:pPr>
              <w:jc w:val="center"/>
              <w:rPr>
                <w:rFonts w:eastAsia="Times New Roman"/>
                <w:sz w:val="22"/>
                <w:szCs w:val="22"/>
              </w:rPr>
            </w:pPr>
            <w:r>
              <w:rPr>
                <w:rFonts w:eastAsia="Times New Roman"/>
                <w:sz w:val="22"/>
                <w:szCs w:val="22"/>
              </w:rPr>
              <w:t>143</w:t>
            </w:r>
          </w:p>
        </w:tc>
        <w:tc>
          <w:tcPr>
            <w:tcW w:w="1126" w:type="dxa"/>
            <w:tcBorders>
              <w:right w:val="single" w:sz="24" w:space="0" w:color="auto"/>
            </w:tcBorders>
            <w:vAlign w:val="center"/>
          </w:tcPr>
          <w:p w14:paraId="6F6B5C5C" w14:textId="77777777" w:rsidR="00FB5184" w:rsidRPr="00A65F7C" w:rsidRDefault="00FB5184" w:rsidP="006A4182">
            <w:pPr>
              <w:jc w:val="center"/>
              <w:rPr>
                <w:rFonts w:eastAsia="Times New Roman"/>
                <w:sz w:val="22"/>
                <w:szCs w:val="22"/>
              </w:rPr>
            </w:pPr>
            <w:r>
              <w:rPr>
                <w:rFonts w:eastAsia="Times New Roman"/>
                <w:sz w:val="22"/>
                <w:szCs w:val="22"/>
              </w:rPr>
              <w:t>2.53</w:t>
            </w:r>
          </w:p>
        </w:tc>
      </w:tr>
      <w:tr w:rsidR="00FB5184" w14:paraId="428D82D2" w14:textId="77777777" w:rsidTr="006A4182">
        <w:trPr>
          <w:jc w:val="center"/>
        </w:trPr>
        <w:tc>
          <w:tcPr>
            <w:tcW w:w="1410" w:type="dxa"/>
            <w:vMerge/>
            <w:tcBorders>
              <w:left w:val="single" w:sz="24" w:space="0" w:color="auto"/>
              <w:right w:val="single" w:sz="24" w:space="0" w:color="auto"/>
            </w:tcBorders>
            <w:vAlign w:val="center"/>
          </w:tcPr>
          <w:p w14:paraId="4DBF65F6"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42B76895" w14:textId="77777777" w:rsidR="00FB5184" w:rsidRDefault="00FB5184" w:rsidP="006A4182">
            <w:pPr>
              <w:jc w:val="center"/>
              <w:rPr>
                <w:rFonts w:eastAsia="Times New Roman"/>
                <w:b/>
                <w:sz w:val="22"/>
                <w:szCs w:val="22"/>
              </w:rPr>
            </w:pPr>
            <w:r>
              <w:rPr>
                <w:rFonts w:eastAsia="Times New Roman"/>
                <w:b/>
                <w:sz w:val="22"/>
                <w:szCs w:val="22"/>
              </w:rPr>
              <w:t>IT 5</w:t>
            </w:r>
          </w:p>
        </w:tc>
        <w:tc>
          <w:tcPr>
            <w:tcW w:w="970" w:type="dxa"/>
            <w:tcBorders>
              <w:left w:val="single" w:sz="24" w:space="0" w:color="auto"/>
            </w:tcBorders>
            <w:vAlign w:val="center"/>
          </w:tcPr>
          <w:p w14:paraId="1133EA48" w14:textId="77777777" w:rsidR="00FB5184" w:rsidRPr="00A65F7C" w:rsidRDefault="00FB5184" w:rsidP="006A4182">
            <w:pPr>
              <w:jc w:val="center"/>
              <w:rPr>
                <w:rFonts w:eastAsia="Times New Roman"/>
                <w:sz w:val="22"/>
                <w:szCs w:val="22"/>
              </w:rPr>
            </w:pPr>
            <w:r>
              <w:rPr>
                <w:rFonts w:eastAsia="Times New Roman"/>
                <w:sz w:val="22"/>
                <w:szCs w:val="22"/>
              </w:rPr>
              <w:t>171</w:t>
            </w:r>
          </w:p>
        </w:tc>
        <w:tc>
          <w:tcPr>
            <w:tcW w:w="920" w:type="dxa"/>
            <w:vAlign w:val="center"/>
          </w:tcPr>
          <w:p w14:paraId="0FAF90F2" w14:textId="77777777" w:rsidR="00FB5184" w:rsidRPr="00A65F7C" w:rsidRDefault="00FB5184" w:rsidP="006A4182">
            <w:pPr>
              <w:jc w:val="center"/>
              <w:rPr>
                <w:rFonts w:eastAsia="Times New Roman"/>
                <w:sz w:val="22"/>
                <w:szCs w:val="22"/>
              </w:rPr>
            </w:pPr>
            <w:r>
              <w:rPr>
                <w:rFonts w:eastAsia="Times New Roman"/>
                <w:sz w:val="22"/>
                <w:szCs w:val="22"/>
              </w:rPr>
              <w:t>157</w:t>
            </w:r>
          </w:p>
        </w:tc>
        <w:tc>
          <w:tcPr>
            <w:tcW w:w="990" w:type="dxa"/>
            <w:vAlign w:val="center"/>
          </w:tcPr>
          <w:p w14:paraId="5D583DA6" w14:textId="77777777" w:rsidR="00FB5184" w:rsidRPr="00A65F7C" w:rsidRDefault="00FB5184" w:rsidP="006A4182">
            <w:pPr>
              <w:jc w:val="center"/>
              <w:rPr>
                <w:rFonts w:eastAsia="Times New Roman"/>
                <w:sz w:val="22"/>
                <w:szCs w:val="22"/>
              </w:rPr>
            </w:pPr>
            <w:r>
              <w:rPr>
                <w:rFonts w:eastAsia="Times New Roman"/>
                <w:sz w:val="22"/>
                <w:szCs w:val="22"/>
              </w:rPr>
              <w:t>166</w:t>
            </w:r>
          </w:p>
        </w:tc>
        <w:tc>
          <w:tcPr>
            <w:tcW w:w="900" w:type="dxa"/>
            <w:vAlign w:val="center"/>
          </w:tcPr>
          <w:p w14:paraId="1D41E9D1" w14:textId="77777777" w:rsidR="00FB5184" w:rsidRPr="00A65F7C" w:rsidRDefault="00FB5184" w:rsidP="006A4182">
            <w:pPr>
              <w:jc w:val="center"/>
              <w:rPr>
                <w:rFonts w:eastAsia="Times New Roman"/>
                <w:sz w:val="22"/>
                <w:szCs w:val="22"/>
              </w:rPr>
            </w:pPr>
            <w:r>
              <w:rPr>
                <w:rFonts w:eastAsia="Times New Roman"/>
                <w:sz w:val="22"/>
                <w:szCs w:val="22"/>
              </w:rPr>
              <w:t>164</w:t>
            </w:r>
          </w:p>
        </w:tc>
        <w:tc>
          <w:tcPr>
            <w:tcW w:w="917" w:type="dxa"/>
            <w:tcBorders>
              <w:right w:val="single" w:sz="24" w:space="0" w:color="auto"/>
            </w:tcBorders>
            <w:vAlign w:val="center"/>
          </w:tcPr>
          <w:p w14:paraId="04B3A89B" w14:textId="77777777" w:rsidR="00FB5184" w:rsidRPr="00A65F7C" w:rsidRDefault="00FB5184" w:rsidP="006A4182">
            <w:pPr>
              <w:jc w:val="center"/>
              <w:rPr>
                <w:rFonts w:eastAsia="Times New Roman"/>
                <w:sz w:val="22"/>
                <w:szCs w:val="22"/>
              </w:rPr>
            </w:pPr>
            <w:r>
              <w:rPr>
                <w:rFonts w:eastAsia="Times New Roman"/>
                <w:sz w:val="22"/>
                <w:szCs w:val="22"/>
              </w:rPr>
              <w:t>176</w:t>
            </w:r>
          </w:p>
        </w:tc>
        <w:tc>
          <w:tcPr>
            <w:tcW w:w="1097" w:type="dxa"/>
            <w:tcBorders>
              <w:left w:val="single" w:sz="24" w:space="0" w:color="auto"/>
            </w:tcBorders>
            <w:vAlign w:val="center"/>
          </w:tcPr>
          <w:p w14:paraId="7B580631" w14:textId="77777777" w:rsidR="00FB5184" w:rsidRPr="00A65F7C" w:rsidRDefault="00FB5184" w:rsidP="006A4182">
            <w:pPr>
              <w:jc w:val="center"/>
              <w:rPr>
                <w:rFonts w:eastAsia="Times New Roman"/>
                <w:sz w:val="22"/>
                <w:szCs w:val="22"/>
              </w:rPr>
            </w:pPr>
            <w:r>
              <w:rPr>
                <w:rFonts w:eastAsia="Times New Roman"/>
                <w:sz w:val="22"/>
                <w:szCs w:val="22"/>
              </w:rPr>
              <w:t>166.8</w:t>
            </w:r>
          </w:p>
        </w:tc>
        <w:tc>
          <w:tcPr>
            <w:tcW w:w="1126" w:type="dxa"/>
            <w:tcBorders>
              <w:right w:val="single" w:sz="24" w:space="0" w:color="auto"/>
            </w:tcBorders>
            <w:vAlign w:val="center"/>
          </w:tcPr>
          <w:p w14:paraId="7AF2755E" w14:textId="77777777" w:rsidR="00FB5184" w:rsidRPr="00A65F7C" w:rsidRDefault="00FB5184" w:rsidP="006A4182">
            <w:pPr>
              <w:jc w:val="center"/>
              <w:rPr>
                <w:rFonts w:eastAsia="Times New Roman"/>
                <w:sz w:val="22"/>
                <w:szCs w:val="22"/>
              </w:rPr>
            </w:pPr>
            <w:r>
              <w:rPr>
                <w:rFonts w:eastAsia="Times New Roman"/>
                <w:sz w:val="22"/>
                <w:szCs w:val="22"/>
              </w:rPr>
              <w:t>2.88</w:t>
            </w:r>
          </w:p>
        </w:tc>
      </w:tr>
      <w:tr w:rsidR="00FB5184" w14:paraId="71B7559E" w14:textId="77777777" w:rsidTr="006A4182">
        <w:trPr>
          <w:jc w:val="center"/>
        </w:trPr>
        <w:tc>
          <w:tcPr>
            <w:tcW w:w="1410" w:type="dxa"/>
            <w:vMerge/>
            <w:tcBorders>
              <w:left w:val="single" w:sz="24" w:space="0" w:color="auto"/>
              <w:right w:val="single" w:sz="24" w:space="0" w:color="auto"/>
            </w:tcBorders>
            <w:vAlign w:val="center"/>
          </w:tcPr>
          <w:p w14:paraId="49E08CE1"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46895E5E" w14:textId="77777777" w:rsidR="00FB5184" w:rsidRDefault="00FB5184" w:rsidP="006A4182">
            <w:pPr>
              <w:jc w:val="center"/>
              <w:rPr>
                <w:rFonts w:eastAsia="Times New Roman"/>
                <w:b/>
                <w:sz w:val="22"/>
                <w:szCs w:val="22"/>
              </w:rPr>
            </w:pPr>
            <w:r>
              <w:rPr>
                <w:rFonts w:eastAsia="Times New Roman"/>
                <w:b/>
                <w:sz w:val="22"/>
                <w:szCs w:val="22"/>
              </w:rPr>
              <w:t>IT 6</w:t>
            </w:r>
          </w:p>
        </w:tc>
        <w:tc>
          <w:tcPr>
            <w:tcW w:w="970" w:type="dxa"/>
            <w:tcBorders>
              <w:left w:val="single" w:sz="24" w:space="0" w:color="auto"/>
            </w:tcBorders>
            <w:vAlign w:val="center"/>
          </w:tcPr>
          <w:p w14:paraId="1EF612B1" w14:textId="77777777" w:rsidR="00FB5184" w:rsidRPr="00A65F7C" w:rsidRDefault="00FB5184" w:rsidP="006A4182">
            <w:pPr>
              <w:jc w:val="center"/>
              <w:rPr>
                <w:rFonts w:eastAsia="Times New Roman"/>
                <w:sz w:val="22"/>
                <w:szCs w:val="22"/>
              </w:rPr>
            </w:pPr>
            <w:r>
              <w:rPr>
                <w:rFonts w:eastAsia="Times New Roman"/>
                <w:sz w:val="22"/>
                <w:szCs w:val="22"/>
              </w:rPr>
              <w:t>261</w:t>
            </w:r>
          </w:p>
        </w:tc>
        <w:tc>
          <w:tcPr>
            <w:tcW w:w="920" w:type="dxa"/>
            <w:vAlign w:val="center"/>
          </w:tcPr>
          <w:p w14:paraId="6137E245" w14:textId="77777777" w:rsidR="00FB5184" w:rsidRPr="00A65F7C" w:rsidRDefault="00FB5184" w:rsidP="006A4182">
            <w:pPr>
              <w:jc w:val="center"/>
              <w:rPr>
                <w:rFonts w:eastAsia="Times New Roman"/>
                <w:sz w:val="22"/>
                <w:szCs w:val="22"/>
              </w:rPr>
            </w:pPr>
            <w:r>
              <w:rPr>
                <w:rFonts w:eastAsia="Times New Roman"/>
                <w:sz w:val="22"/>
                <w:szCs w:val="22"/>
              </w:rPr>
              <w:t>215</w:t>
            </w:r>
          </w:p>
        </w:tc>
        <w:tc>
          <w:tcPr>
            <w:tcW w:w="990" w:type="dxa"/>
            <w:vAlign w:val="center"/>
          </w:tcPr>
          <w:p w14:paraId="37F06654" w14:textId="77777777" w:rsidR="00FB5184" w:rsidRPr="00A65F7C" w:rsidRDefault="00FB5184" w:rsidP="006A4182">
            <w:pPr>
              <w:jc w:val="center"/>
              <w:rPr>
                <w:rFonts w:eastAsia="Times New Roman"/>
                <w:sz w:val="22"/>
                <w:szCs w:val="22"/>
              </w:rPr>
            </w:pPr>
            <w:r>
              <w:rPr>
                <w:rFonts w:eastAsia="Times New Roman"/>
                <w:sz w:val="22"/>
                <w:szCs w:val="22"/>
              </w:rPr>
              <w:t>211</w:t>
            </w:r>
          </w:p>
        </w:tc>
        <w:tc>
          <w:tcPr>
            <w:tcW w:w="900" w:type="dxa"/>
            <w:vAlign w:val="center"/>
          </w:tcPr>
          <w:p w14:paraId="1C92889F" w14:textId="77777777" w:rsidR="00FB5184" w:rsidRPr="00A65F7C" w:rsidRDefault="00FB5184" w:rsidP="006A4182">
            <w:pPr>
              <w:jc w:val="center"/>
              <w:rPr>
                <w:rFonts w:eastAsia="Times New Roman"/>
                <w:sz w:val="22"/>
                <w:szCs w:val="22"/>
              </w:rPr>
            </w:pPr>
            <w:r>
              <w:rPr>
                <w:rFonts w:eastAsia="Times New Roman"/>
                <w:sz w:val="22"/>
                <w:szCs w:val="22"/>
              </w:rPr>
              <w:t>222</w:t>
            </w:r>
          </w:p>
        </w:tc>
        <w:tc>
          <w:tcPr>
            <w:tcW w:w="917" w:type="dxa"/>
            <w:tcBorders>
              <w:right w:val="single" w:sz="24" w:space="0" w:color="auto"/>
            </w:tcBorders>
            <w:vAlign w:val="center"/>
          </w:tcPr>
          <w:p w14:paraId="3C900903" w14:textId="77777777" w:rsidR="00FB5184" w:rsidRPr="00A65F7C" w:rsidRDefault="00FB5184" w:rsidP="006A4182">
            <w:pPr>
              <w:jc w:val="center"/>
              <w:rPr>
                <w:rFonts w:eastAsia="Times New Roman"/>
                <w:sz w:val="22"/>
                <w:szCs w:val="22"/>
              </w:rPr>
            </w:pPr>
            <w:r>
              <w:rPr>
                <w:rFonts w:eastAsia="Times New Roman"/>
                <w:sz w:val="22"/>
                <w:szCs w:val="22"/>
              </w:rPr>
              <w:t>195</w:t>
            </w:r>
          </w:p>
        </w:tc>
        <w:tc>
          <w:tcPr>
            <w:tcW w:w="1097" w:type="dxa"/>
            <w:tcBorders>
              <w:left w:val="single" w:sz="24" w:space="0" w:color="auto"/>
            </w:tcBorders>
            <w:vAlign w:val="center"/>
          </w:tcPr>
          <w:p w14:paraId="7CB69C57" w14:textId="77777777" w:rsidR="00FB5184" w:rsidRPr="00A65F7C" w:rsidRDefault="00FB5184" w:rsidP="006A4182">
            <w:pPr>
              <w:jc w:val="center"/>
              <w:rPr>
                <w:rFonts w:eastAsia="Times New Roman"/>
                <w:sz w:val="22"/>
                <w:szCs w:val="22"/>
              </w:rPr>
            </w:pPr>
            <w:r>
              <w:rPr>
                <w:rFonts w:eastAsia="Times New Roman"/>
                <w:sz w:val="22"/>
                <w:szCs w:val="22"/>
              </w:rPr>
              <w:t>220.8</w:t>
            </w:r>
          </w:p>
        </w:tc>
        <w:tc>
          <w:tcPr>
            <w:tcW w:w="1126" w:type="dxa"/>
            <w:tcBorders>
              <w:right w:val="single" w:sz="24" w:space="0" w:color="auto"/>
            </w:tcBorders>
            <w:vAlign w:val="center"/>
          </w:tcPr>
          <w:p w14:paraId="0498B729" w14:textId="77777777" w:rsidR="00FB5184" w:rsidRPr="00A65F7C" w:rsidRDefault="00FB5184" w:rsidP="006A4182">
            <w:pPr>
              <w:jc w:val="center"/>
              <w:rPr>
                <w:rFonts w:eastAsia="Times New Roman"/>
                <w:sz w:val="22"/>
                <w:szCs w:val="22"/>
              </w:rPr>
            </w:pPr>
            <w:r>
              <w:rPr>
                <w:rFonts w:eastAsia="Times New Roman"/>
                <w:sz w:val="22"/>
                <w:szCs w:val="22"/>
              </w:rPr>
              <w:t>9.82</w:t>
            </w:r>
          </w:p>
        </w:tc>
      </w:tr>
      <w:tr w:rsidR="00FB5184" w14:paraId="7C907829" w14:textId="77777777" w:rsidTr="006A4182">
        <w:trPr>
          <w:jc w:val="center"/>
        </w:trPr>
        <w:tc>
          <w:tcPr>
            <w:tcW w:w="1410" w:type="dxa"/>
            <w:vMerge/>
            <w:tcBorders>
              <w:left w:val="single" w:sz="24" w:space="0" w:color="auto"/>
              <w:right w:val="single" w:sz="24" w:space="0" w:color="auto"/>
            </w:tcBorders>
            <w:vAlign w:val="center"/>
          </w:tcPr>
          <w:p w14:paraId="215C714E"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2738E2E" w14:textId="77777777" w:rsidR="00FB5184" w:rsidRDefault="00FB5184" w:rsidP="006A4182">
            <w:pPr>
              <w:jc w:val="center"/>
              <w:rPr>
                <w:rFonts w:eastAsia="Times New Roman"/>
                <w:b/>
                <w:sz w:val="22"/>
                <w:szCs w:val="22"/>
              </w:rPr>
            </w:pPr>
            <w:r>
              <w:rPr>
                <w:rFonts w:eastAsia="Times New Roman"/>
                <w:b/>
                <w:sz w:val="22"/>
                <w:szCs w:val="22"/>
              </w:rPr>
              <w:t>IT 7</w:t>
            </w:r>
          </w:p>
        </w:tc>
        <w:tc>
          <w:tcPr>
            <w:tcW w:w="970" w:type="dxa"/>
            <w:tcBorders>
              <w:left w:val="single" w:sz="24" w:space="0" w:color="auto"/>
            </w:tcBorders>
            <w:vAlign w:val="center"/>
          </w:tcPr>
          <w:p w14:paraId="56227A8A" w14:textId="77777777" w:rsidR="00FB5184" w:rsidRPr="00A65F7C" w:rsidRDefault="00FB5184" w:rsidP="006A4182">
            <w:pPr>
              <w:jc w:val="center"/>
              <w:rPr>
                <w:rFonts w:eastAsia="Times New Roman"/>
                <w:sz w:val="22"/>
                <w:szCs w:val="22"/>
              </w:rPr>
            </w:pPr>
            <w:r>
              <w:rPr>
                <w:rFonts w:eastAsia="Times New Roman"/>
                <w:sz w:val="22"/>
                <w:szCs w:val="22"/>
              </w:rPr>
              <w:t>265</w:t>
            </w:r>
          </w:p>
        </w:tc>
        <w:tc>
          <w:tcPr>
            <w:tcW w:w="920" w:type="dxa"/>
            <w:vAlign w:val="center"/>
          </w:tcPr>
          <w:p w14:paraId="03C3D57B" w14:textId="77777777" w:rsidR="00FB5184" w:rsidRPr="00A65F7C" w:rsidRDefault="00FB5184" w:rsidP="006A4182">
            <w:pPr>
              <w:jc w:val="center"/>
              <w:rPr>
                <w:rFonts w:eastAsia="Times New Roman"/>
                <w:sz w:val="22"/>
                <w:szCs w:val="22"/>
              </w:rPr>
            </w:pPr>
            <w:r>
              <w:rPr>
                <w:rFonts w:eastAsia="Times New Roman"/>
                <w:sz w:val="22"/>
                <w:szCs w:val="22"/>
              </w:rPr>
              <w:t>222</w:t>
            </w:r>
          </w:p>
        </w:tc>
        <w:tc>
          <w:tcPr>
            <w:tcW w:w="990" w:type="dxa"/>
            <w:vAlign w:val="center"/>
          </w:tcPr>
          <w:p w14:paraId="0AE17EE4" w14:textId="77777777" w:rsidR="00FB5184" w:rsidRPr="00A65F7C" w:rsidRDefault="00FB5184" w:rsidP="006A4182">
            <w:pPr>
              <w:jc w:val="center"/>
              <w:rPr>
                <w:rFonts w:eastAsia="Times New Roman"/>
                <w:sz w:val="22"/>
                <w:szCs w:val="22"/>
              </w:rPr>
            </w:pPr>
            <w:r>
              <w:rPr>
                <w:rFonts w:eastAsia="Times New Roman"/>
                <w:sz w:val="22"/>
                <w:szCs w:val="22"/>
              </w:rPr>
              <w:t>231</w:t>
            </w:r>
          </w:p>
        </w:tc>
        <w:tc>
          <w:tcPr>
            <w:tcW w:w="900" w:type="dxa"/>
            <w:vAlign w:val="center"/>
          </w:tcPr>
          <w:p w14:paraId="07CDB4F1" w14:textId="77777777" w:rsidR="00FB5184" w:rsidRPr="00A65F7C" w:rsidRDefault="00FB5184" w:rsidP="006A4182">
            <w:pPr>
              <w:jc w:val="center"/>
              <w:rPr>
                <w:rFonts w:eastAsia="Times New Roman"/>
                <w:sz w:val="22"/>
                <w:szCs w:val="22"/>
              </w:rPr>
            </w:pPr>
            <w:r>
              <w:rPr>
                <w:rFonts w:eastAsia="Times New Roman"/>
                <w:sz w:val="22"/>
                <w:szCs w:val="22"/>
              </w:rPr>
              <w:t>252</w:t>
            </w:r>
          </w:p>
        </w:tc>
        <w:tc>
          <w:tcPr>
            <w:tcW w:w="917" w:type="dxa"/>
            <w:tcBorders>
              <w:right w:val="single" w:sz="24" w:space="0" w:color="auto"/>
            </w:tcBorders>
            <w:vAlign w:val="center"/>
          </w:tcPr>
          <w:p w14:paraId="79A3394B" w14:textId="77777777" w:rsidR="00FB5184" w:rsidRPr="00A65F7C" w:rsidRDefault="00FB5184" w:rsidP="006A4182">
            <w:pPr>
              <w:jc w:val="center"/>
              <w:rPr>
                <w:rFonts w:eastAsia="Times New Roman"/>
                <w:sz w:val="22"/>
                <w:szCs w:val="22"/>
              </w:rPr>
            </w:pPr>
            <w:r>
              <w:rPr>
                <w:rFonts w:eastAsia="Times New Roman"/>
                <w:sz w:val="22"/>
                <w:szCs w:val="22"/>
              </w:rPr>
              <w:t>209</w:t>
            </w:r>
          </w:p>
        </w:tc>
        <w:tc>
          <w:tcPr>
            <w:tcW w:w="1097" w:type="dxa"/>
            <w:tcBorders>
              <w:left w:val="single" w:sz="24" w:space="0" w:color="auto"/>
            </w:tcBorders>
            <w:vAlign w:val="center"/>
          </w:tcPr>
          <w:p w14:paraId="05D9F7D9" w14:textId="77777777" w:rsidR="00FB5184" w:rsidRPr="00A65F7C" w:rsidRDefault="00FB5184" w:rsidP="006A4182">
            <w:pPr>
              <w:jc w:val="center"/>
              <w:rPr>
                <w:rFonts w:eastAsia="Times New Roman"/>
                <w:sz w:val="22"/>
                <w:szCs w:val="22"/>
              </w:rPr>
            </w:pPr>
            <w:r>
              <w:rPr>
                <w:rFonts w:eastAsia="Times New Roman"/>
                <w:sz w:val="22"/>
                <w:szCs w:val="22"/>
              </w:rPr>
              <w:t>235.8</w:t>
            </w:r>
          </w:p>
        </w:tc>
        <w:tc>
          <w:tcPr>
            <w:tcW w:w="1126" w:type="dxa"/>
            <w:tcBorders>
              <w:right w:val="single" w:sz="24" w:space="0" w:color="auto"/>
            </w:tcBorders>
            <w:vAlign w:val="center"/>
          </w:tcPr>
          <w:p w14:paraId="1605EE37" w14:textId="77777777" w:rsidR="00FB5184" w:rsidRPr="00A65F7C" w:rsidRDefault="00FB5184" w:rsidP="006A4182">
            <w:pPr>
              <w:jc w:val="center"/>
              <w:rPr>
                <w:rFonts w:eastAsia="Times New Roman"/>
                <w:sz w:val="22"/>
                <w:szCs w:val="22"/>
              </w:rPr>
            </w:pPr>
            <w:r>
              <w:rPr>
                <w:rFonts w:eastAsia="Times New Roman"/>
                <w:sz w:val="22"/>
                <w:szCs w:val="22"/>
              </w:rPr>
              <w:t>9.05</w:t>
            </w:r>
          </w:p>
        </w:tc>
      </w:tr>
      <w:tr w:rsidR="00FB5184" w14:paraId="54A13724" w14:textId="77777777" w:rsidTr="006A4182">
        <w:trPr>
          <w:jc w:val="center"/>
        </w:trPr>
        <w:tc>
          <w:tcPr>
            <w:tcW w:w="1410" w:type="dxa"/>
            <w:vMerge/>
            <w:tcBorders>
              <w:left w:val="single" w:sz="24" w:space="0" w:color="auto"/>
              <w:right w:val="single" w:sz="24" w:space="0" w:color="auto"/>
            </w:tcBorders>
            <w:vAlign w:val="center"/>
          </w:tcPr>
          <w:p w14:paraId="4D5EC856"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4838666E" w14:textId="77777777" w:rsidR="00FB5184" w:rsidRDefault="00FB5184" w:rsidP="006A4182">
            <w:pPr>
              <w:jc w:val="center"/>
              <w:rPr>
                <w:rFonts w:eastAsia="Times New Roman"/>
                <w:b/>
                <w:sz w:val="22"/>
                <w:szCs w:val="22"/>
              </w:rPr>
            </w:pPr>
            <w:r>
              <w:rPr>
                <w:rFonts w:eastAsia="Times New Roman"/>
                <w:b/>
                <w:sz w:val="22"/>
                <w:szCs w:val="22"/>
              </w:rPr>
              <w:t>IT 8</w:t>
            </w:r>
          </w:p>
        </w:tc>
        <w:tc>
          <w:tcPr>
            <w:tcW w:w="970" w:type="dxa"/>
            <w:tcBorders>
              <w:left w:val="single" w:sz="24" w:space="0" w:color="auto"/>
            </w:tcBorders>
            <w:vAlign w:val="center"/>
          </w:tcPr>
          <w:p w14:paraId="36BE65F9" w14:textId="77777777" w:rsidR="00FB5184" w:rsidRPr="00A65F7C" w:rsidRDefault="00FB5184" w:rsidP="006A4182">
            <w:pPr>
              <w:jc w:val="center"/>
              <w:rPr>
                <w:rFonts w:eastAsia="Times New Roman"/>
                <w:sz w:val="22"/>
                <w:szCs w:val="22"/>
              </w:rPr>
            </w:pPr>
            <w:r>
              <w:rPr>
                <w:rFonts w:eastAsia="Times New Roman"/>
                <w:sz w:val="22"/>
                <w:szCs w:val="22"/>
              </w:rPr>
              <w:t>285</w:t>
            </w:r>
          </w:p>
        </w:tc>
        <w:tc>
          <w:tcPr>
            <w:tcW w:w="920" w:type="dxa"/>
            <w:vAlign w:val="center"/>
          </w:tcPr>
          <w:p w14:paraId="415ADD65"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990" w:type="dxa"/>
            <w:vAlign w:val="center"/>
          </w:tcPr>
          <w:p w14:paraId="55EC40A9"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900" w:type="dxa"/>
            <w:vAlign w:val="center"/>
          </w:tcPr>
          <w:p w14:paraId="63796C7C"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917" w:type="dxa"/>
            <w:tcBorders>
              <w:right w:val="single" w:sz="24" w:space="0" w:color="auto"/>
            </w:tcBorders>
            <w:vAlign w:val="center"/>
          </w:tcPr>
          <w:p w14:paraId="4443A9C3" w14:textId="77777777" w:rsidR="00FB5184" w:rsidRPr="00A65F7C" w:rsidRDefault="00FB5184" w:rsidP="006A4182">
            <w:pPr>
              <w:jc w:val="center"/>
              <w:rPr>
                <w:rFonts w:eastAsia="Times New Roman"/>
                <w:sz w:val="22"/>
                <w:szCs w:val="22"/>
              </w:rPr>
            </w:pPr>
            <w:r>
              <w:rPr>
                <w:rFonts w:eastAsia="Times New Roman"/>
                <w:sz w:val="22"/>
                <w:szCs w:val="22"/>
              </w:rPr>
              <w:t>222</w:t>
            </w:r>
          </w:p>
        </w:tc>
        <w:tc>
          <w:tcPr>
            <w:tcW w:w="1097" w:type="dxa"/>
            <w:tcBorders>
              <w:left w:val="single" w:sz="24" w:space="0" w:color="auto"/>
            </w:tcBorders>
            <w:vAlign w:val="center"/>
          </w:tcPr>
          <w:p w14:paraId="72D47A13" w14:textId="77777777" w:rsidR="00FB5184" w:rsidRPr="00A65F7C" w:rsidRDefault="00FB5184" w:rsidP="006A4182">
            <w:pPr>
              <w:jc w:val="center"/>
              <w:rPr>
                <w:rFonts w:eastAsia="Times New Roman"/>
                <w:sz w:val="22"/>
                <w:szCs w:val="22"/>
              </w:rPr>
            </w:pPr>
            <w:r>
              <w:rPr>
                <w:rFonts w:eastAsia="Times New Roman"/>
                <w:sz w:val="22"/>
                <w:szCs w:val="22"/>
              </w:rPr>
              <w:t>253.5</w:t>
            </w:r>
          </w:p>
        </w:tc>
        <w:tc>
          <w:tcPr>
            <w:tcW w:w="1126" w:type="dxa"/>
            <w:tcBorders>
              <w:right w:val="single" w:sz="24" w:space="0" w:color="auto"/>
            </w:tcBorders>
            <w:vAlign w:val="center"/>
          </w:tcPr>
          <w:p w14:paraId="5C5C1BBE" w14:textId="77777777" w:rsidR="00FB5184" w:rsidRPr="00A65F7C" w:rsidRDefault="00FB5184" w:rsidP="006A4182">
            <w:pPr>
              <w:jc w:val="center"/>
              <w:rPr>
                <w:rFonts w:eastAsia="Times New Roman"/>
                <w:sz w:val="22"/>
                <w:szCs w:val="22"/>
              </w:rPr>
            </w:pPr>
            <w:r>
              <w:rPr>
                <w:rFonts w:eastAsia="Times New Roman"/>
                <w:sz w:val="22"/>
                <w:szCs w:val="22"/>
              </w:rPr>
              <w:t>22.27</w:t>
            </w:r>
          </w:p>
        </w:tc>
      </w:tr>
      <w:tr w:rsidR="00FB5184" w14:paraId="1C5A036E" w14:textId="77777777" w:rsidTr="006A4182">
        <w:trPr>
          <w:jc w:val="center"/>
        </w:trPr>
        <w:tc>
          <w:tcPr>
            <w:tcW w:w="1410" w:type="dxa"/>
            <w:vMerge/>
            <w:tcBorders>
              <w:left w:val="single" w:sz="24" w:space="0" w:color="auto"/>
              <w:bottom w:val="single" w:sz="24" w:space="0" w:color="auto"/>
              <w:right w:val="single" w:sz="24" w:space="0" w:color="auto"/>
            </w:tcBorders>
            <w:vAlign w:val="center"/>
          </w:tcPr>
          <w:p w14:paraId="47CD483A" w14:textId="77777777" w:rsidR="00FB5184" w:rsidRDefault="00FB5184" w:rsidP="006A418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2958C558" w14:textId="77777777" w:rsidR="00FB5184" w:rsidRDefault="00FB5184" w:rsidP="006A4182">
            <w:pPr>
              <w:jc w:val="center"/>
              <w:rPr>
                <w:rFonts w:eastAsia="Times New Roman"/>
                <w:b/>
                <w:sz w:val="22"/>
                <w:szCs w:val="22"/>
              </w:rPr>
            </w:pPr>
            <w:r>
              <w:rPr>
                <w:rFonts w:eastAsia="Times New Roman"/>
                <w:b/>
                <w:sz w:val="22"/>
                <w:szCs w:val="22"/>
              </w:rPr>
              <w:t>IT 9</w:t>
            </w:r>
          </w:p>
        </w:tc>
        <w:tc>
          <w:tcPr>
            <w:tcW w:w="970" w:type="dxa"/>
            <w:tcBorders>
              <w:left w:val="single" w:sz="24" w:space="0" w:color="auto"/>
              <w:bottom w:val="single" w:sz="24" w:space="0" w:color="auto"/>
            </w:tcBorders>
            <w:vAlign w:val="center"/>
          </w:tcPr>
          <w:p w14:paraId="4D978680"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920" w:type="dxa"/>
            <w:tcBorders>
              <w:bottom w:val="single" w:sz="24" w:space="0" w:color="auto"/>
            </w:tcBorders>
            <w:vAlign w:val="center"/>
          </w:tcPr>
          <w:p w14:paraId="490FCBEB"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990" w:type="dxa"/>
            <w:tcBorders>
              <w:bottom w:val="single" w:sz="24" w:space="0" w:color="auto"/>
            </w:tcBorders>
            <w:vAlign w:val="center"/>
          </w:tcPr>
          <w:p w14:paraId="7E0ED407"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900" w:type="dxa"/>
            <w:tcBorders>
              <w:bottom w:val="single" w:sz="24" w:space="0" w:color="auto"/>
            </w:tcBorders>
            <w:vAlign w:val="center"/>
          </w:tcPr>
          <w:p w14:paraId="19E912B2"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917" w:type="dxa"/>
            <w:tcBorders>
              <w:bottom w:val="single" w:sz="24" w:space="0" w:color="auto"/>
              <w:right w:val="single" w:sz="24" w:space="0" w:color="auto"/>
            </w:tcBorders>
            <w:vAlign w:val="center"/>
          </w:tcPr>
          <w:p w14:paraId="1D7EFDC6"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bottom w:val="single" w:sz="24" w:space="0" w:color="auto"/>
            </w:tcBorders>
            <w:vAlign w:val="center"/>
          </w:tcPr>
          <w:p w14:paraId="2BDA56DE"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1126" w:type="dxa"/>
            <w:tcBorders>
              <w:bottom w:val="single" w:sz="24" w:space="0" w:color="auto"/>
              <w:right w:val="single" w:sz="24" w:space="0" w:color="auto"/>
            </w:tcBorders>
            <w:vAlign w:val="center"/>
          </w:tcPr>
          <w:p w14:paraId="7243567E" w14:textId="77777777" w:rsidR="00FB5184" w:rsidRPr="00A65F7C" w:rsidRDefault="00FB5184" w:rsidP="006A4182">
            <w:pPr>
              <w:jc w:val="center"/>
              <w:rPr>
                <w:rFonts w:eastAsia="Times New Roman"/>
                <w:sz w:val="22"/>
                <w:szCs w:val="22"/>
              </w:rPr>
            </w:pPr>
            <w:r>
              <w:rPr>
                <w:rFonts w:eastAsia="Times New Roman"/>
                <w:sz w:val="22"/>
                <w:szCs w:val="22"/>
              </w:rPr>
              <w:t>-</w:t>
            </w:r>
          </w:p>
        </w:tc>
      </w:tr>
    </w:tbl>
    <w:p w14:paraId="44425CEA" w14:textId="3E91615D" w:rsidR="00FB5184" w:rsidRPr="00B0424D" w:rsidRDefault="00FB5184" w:rsidP="00FB5184">
      <w:pPr>
        <w:rPr>
          <w:rFonts w:eastAsia="Times New Roman"/>
          <w:b/>
          <w:sz w:val="22"/>
          <w:szCs w:val="22"/>
        </w:rPr>
      </w:pPr>
      <w:r>
        <w:rPr>
          <w:rFonts w:eastAsia="Times New Roman"/>
          <w:sz w:val="22"/>
          <w:szCs w:val="22"/>
        </w:rPr>
        <w:t>Table A</w:t>
      </w:r>
      <w:r w:rsidR="005C0E5F">
        <w:rPr>
          <w:rFonts w:eastAsia="Times New Roman"/>
          <w:sz w:val="22"/>
          <w:szCs w:val="22"/>
        </w:rPr>
        <w:t>.4</w:t>
      </w:r>
      <w:r>
        <w:rPr>
          <w:rFonts w:eastAsia="Times New Roman"/>
          <w:sz w:val="22"/>
          <w:szCs w:val="22"/>
        </w:rPr>
        <w:t>: 10-15% Senescent Results</w:t>
      </w:r>
      <w:r>
        <w:rPr>
          <w:rFonts w:eastAsia="Times New Roman"/>
          <w:b/>
          <w:sz w:val="22"/>
          <w:szCs w:val="22"/>
        </w:rPr>
        <w:br/>
      </w: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FB5184" w14:paraId="6267D29F" w14:textId="77777777" w:rsidTr="006A418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40F36190" w14:textId="77777777" w:rsidR="00FB5184" w:rsidRDefault="00FB5184" w:rsidP="006A4182">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53F2A202" w14:textId="77777777" w:rsidR="00FB5184" w:rsidRDefault="00FB5184" w:rsidP="006A4182">
            <w:pPr>
              <w:jc w:val="center"/>
              <w:rPr>
                <w:rFonts w:eastAsia="Times New Roman"/>
                <w:b/>
                <w:sz w:val="22"/>
                <w:szCs w:val="22"/>
              </w:rPr>
            </w:pPr>
            <w:r>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1E3E189F" w14:textId="77777777" w:rsidR="00FB5184" w:rsidRDefault="00FB5184" w:rsidP="006A4182">
            <w:pPr>
              <w:jc w:val="center"/>
              <w:rPr>
                <w:rFonts w:eastAsia="Times New Roman"/>
                <w:b/>
                <w:sz w:val="22"/>
                <w:szCs w:val="22"/>
              </w:rPr>
            </w:pPr>
            <w:r>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4F4342D5" w14:textId="77777777" w:rsidR="00FB5184" w:rsidRDefault="00FB5184" w:rsidP="006A4182">
            <w:pPr>
              <w:jc w:val="center"/>
              <w:rPr>
                <w:rFonts w:eastAsia="Times New Roman"/>
                <w:b/>
                <w:sz w:val="22"/>
                <w:szCs w:val="22"/>
              </w:rPr>
            </w:pPr>
            <w:r>
              <w:rPr>
                <w:rFonts w:eastAsia="Times New Roman"/>
                <w:b/>
                <w:sz w:val="22"/>
                <w:szCs w:val="22"/>
              </w:rPr>
              <w:t>Standard Deviation</w:t>
            </w:r>
          </w:p>
        </w:tc>
      </w:tr>
      <w:tr w:rsidR="00FB5184" w14:paraId="3517D24D" w14:textId="77777777" w:rsidTr="006A4182">
        <w:trPr>
          <w:jc w:val="center"/>
        </w:trPr>
        <w:tc>
          <w:tcPr>
            <w:tcW w:w="2040" w:type="dxa"/>
            <w:gridSpan w:val="2"/>
            <w:vMerge/>
            <w:tcBorders>
              <w:left w:val="single" w:sz="24" w:space="0" w:color="auto"/>
              <w:bottom w:val="single" w:sz="24" w:space="0" w:color="auto"/>
              <w:right w:val="single" w:sz="24" w:space="0" w:color="auto"/>
            </w:tcBorders>
            <w:vAlign w:val="center"/>
          </w:tcPr>
          <w:p w14:paraId="44081785" w14:textId="77777777" w:rsidR="00FB5184" w:rsidRDefault="00FB5184" w:rsidP="006A4182">
            <w:pPr>
              <w:jc w:val="center"/>
              <w:rPr>
                <w:rFonts w:eastAsia="Times New Roman"/>
                <w:b/>
                <w:sz w:val="22"/>
                <w:szCs w:val="22"/>
              </w:rPr>
            </w:pPr>
          </w:p>
        </w:tc>
        <w:tc>
          <w:tcPr>
            <w:tcW w:w="970" w:type="dxa"/>
            <w:tcBorders>
              <w:left w:val="single" w:sz="24" w:space="0" w:color="auto"/>
              <w:bottom w:val="single" w:sz="24" w:space="0" w:color="auto"/>
            </w:tcBorders>
            <w:vAlign w:val="center"/>
          </w:tcPr>
          <w:p w14:paraId="057B2987" w14:textId="77777777" w:rsidR="00FB5184" w:rsidRDefault="00FB5184" w:rsidP="006A4182">
            <w:pPr>
              <w:jc w:val="center"/>
              <w:rPr>
                <w:rFonts w:eastAsia="Times New Roman"/>
                <w:b/>
                <w:sz w:val="22"/>
                <w:szCs w:val="22"/>
              </w:rPr>
            </w:pPr>
            <w:r>
              <w:rPr>
                <w:rFonts w:eastAsia="Times New Roman"/>
                <w:b/>
                <w:sz w:val="22"/>
                <w:szCs w:val="22"/>
              </w:rPr>
              <w:t>1</w:t>
            </w:r>
          </w:p>
        </w:tc>
        <w:tc>
          <w:tcPr>
            <w:tcW w:w="920" w:type="dxa"/>
            <w:tcBorders>
              <w:bottom w:val="single" w:sz="24" w:space="0" w:color="auto"/>
            </w:tcBorders>
            <w:vAlign w:val="center"/>
          </w:tcPr>
          <w:p w14:paraId="60F4DC35" w14:textId="77777777" w:rsidR="00FB5184" w:rsidRDefault="00FB5184" w:rsidP="006A4182">
            <w:pPr>
              <w:jc w:val="center"/>
              <w:rPr>
                <w:rFonts w:eastAsia="Times New Roman"/>
                <w:b/>
                <w:sz w:val="22"/>
                <w:szCs w:val="22"/>
              </w:rPr>
            </w:pPr>
            <w:r>
              <w:rPr>
                <w:rFonts w:eastAsia="Times New Roman"/>
                <w:b/>
                <w:sz w:val="22"/>
                <w:szCs w:val="22"/>
              </w:rPr>
              <w:t>2</w:t>
            </w:r>
          </w:p>
        </w:tc>
        <w:tc>
          <w:tcPr>
            <w:tcW w:w="990" w:type="dxa"/>
            <w:tcBorders>
              <w:bottom w:val="single" w:sz="24" w:space="0" w:color="auto"/>
            </w:tcBorders>
            <w:vAlign w:val="center"/>
          </w:tcPr>
          <w:p w14:paraId="2CB0D7FD" w14:textId="77777777" w:rsidR="00FB5184" w:rsidRDefault="00FB5184" w:rsidP="006A4182">
            <w:pPr>
              <w:jc w:val="center"/>
              <w:rPr>
                <w:rFonts w:eastAsia="Times New Roman"/>
                <w:b/>
                <w:sz w:val="22"/>
                <w:szCs w:val="22"/>
              </w:rPr>
            </w:pPr>
            <w:r>
              <w:rPr>
                <w:rFonts w:eastAsia="Times New Roman"/>
                <w:b/>
                <w:sz w:val="22"/>
                <w:szCs w:val="22"/>
              </w:rPr>
              <w:t>3</w:t>
            </w:r>
          </w:p>
        </w:tc>
        <w:tc>
          <w:tcPr>
            <w:tcW w:w="900" w:type="dxa"/>
            <w:tcBorders>
              <w:bottom w:val="single" w:sz="24" w:space="0" w:color="auto"/>
            </w:tcBorders>
            <w:vAlign w:val="center"/>
          </w:tcPr>
          <w:p w14:paraId="175ACC9F" w14:textId="77777777" w:rsidR="00FB5184" w:rsidRDefault="00FB5184" w:rsidP="006A4182">
            <w:pPr>
              <w:jc w:val="center"/>
              <w:rPr>
                <w:rFonts w:eastAsia="Times New Roman"/>
                <w:b/>
                <w:sz w:val="22"/>
                <w:szCs w:val="22"/>
              </w:rPr>
            </w:pPr>
            <w:r>
              <w:rPr>
                <w:rFonts w:eastAsia="Times New Roman"/>
                <w:b/>
                <w:sz w:val="22"/>
                <w:szCs w:val="22"/>
              </w:rPr>
              <w:t>4</w:t>
            </w:r>
          </w:p>
        </w:tc>
        <w:tc>
          <w:tcPr>
            <w:tcW w:w="917" w:type="dxa"/>
            <w:tcBorders>
              <w:bottom w:val="single" w:sz="24" w:space="0" w:color="auto"/>
              <w:right w:val="single" w:sz="24" w:space="0" w:color="auto"/>
            </w:tcBorders>
            <w:vAlign w:val="center"/>
          </w:tcPr>
          <w:p w14:paraId="11689CB9" w14:textId="77777777" w:rsidR="00FB5184" w:rsidRDefault="00FB5184" w:rsidP="006A4182">
            <w:pPr>
              <w:jc w:val="center"/>
              <w:rPr>
                <w:rFonts w:eastAsia="Times New Roman"/>
                <w:b/>
                <w:sz w:val="22"/>
                <w:szCs w:val="22"/>
              </w:rPr>
            </w:pPr>
            <w:r>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75511815" w14:textId="77777777" w:rsidR="00FB5184"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4315C448" w14:textId="77777777" w:rsidR="00FB5184" w:rsidRDefault="00FB5184" w:rsidP="006A4182">
            <w:pPr>
              <w:jc w:val="center"/>
              <w:rPr>
                <w:rFonts w:eastAsia="Times New Roman"/>
                <w:b/>
                <w:sz w:val="22"/>
                <w:szCs w:val="22"/>
              </w:rPr>
            </w:pPr>
          </w:p>
        </w:tc>
      </w:tr>
      <w:tr w:rsidR="00FB5184" w14:paraId="318E571A" w14:textId="77777777" w:rsidTr="006A4182">
        <w:trPr>
          <w:jc w:val="center"/>
        </w:trPr>
        <w:tc>
          <w:tcPr>
            <w:tcW w:w="2040" w:type="dxa"/>
            <w:gridSpan w:val="2"/>
            <w:tcBorders>
              <w:top w:val="single" w:sz="24" w:space="0" w:color="auto"/>
              <w:left w:val="single" w:sz="24" w:space="0" w:color="auto"/>
              <w:right w:val="single" w:sz="24" w:space="0" w:color="auto"/>
            </w:tcBorders>
            <w:vAlign w:val="center"/>
          </w:tcPr>
          <w:p w14:paraId="6DEBAD23" w14:textId="77777777" w:rsidR="00FB5184" w:rsidRDefault="00FB5184" w:rsidP="006A4182">
            <w:pPr>
              <w:jc w:val="center"/>
              <w:rPr>
                <w:rFonts w:eastAsia="Times New Roman"/>
                <w:b/>
                <w:sz w:val="22"/>
                <w:szCs w:val="22"/>
              </w:rPr>
            </w:pPr>
            <w:r>
              <w:rPr>
                <w:rFonts w:eastAsia="Times New Roman"/>
                <w:b/>
                <w:sz w:val="22"/>
                <w:szCs w:val="22"/>
              </w:rPr>
              <w:t>% Senescent</w:t>
            </w:r>
          </w:p>
        </w:tc>
        <w:tc>
          <w:tcPr>
            <w:tcW w:w="970" w:type="dxa"/>
            <w:tcBorders>
              <w:top w:val="single" w:sz="24" w:space="0" w:color="auto"/>
              <w:left w:val="single" w:sz="24" w:space="0" w:color="auto"/>
            </w:tcBorders>
            <w:vAlign w:val="center"/>
          </w:tcPr>
          <w:p w14:paraId="055DF767" w14:textId="77777777" w:rsidR="00FB5184" w:rsidRPr="00A02B77" w:rsidRDefault="00FB5184" w:rsidP="006A4182">
            <w:pPr>
              <w:jc w:val="center"/>
              <w:rPr>
                <w:rFonts w:eastAsia="Times New Roman"/>
                <w:sz w:val="22"/>
                <w:szCs w:val="22"/>
              </w:rPr>
            </w:pPr>
            <w:r>
              <w:rPr>
                <w:rFonts w:eastAsia="Times New Roman"/>
                <w:sz w:val="22"/>
                <w:szCs w:val="22"/>
              </w:rPr>
              <w:t>16.7</w:t>
            </w:r>
          </w:p>
        </w:tc>
        <w:tc>
          <w:tcPr>
            <w:tcW w:w="920" w:type="dxa"/>
            <w:tcBorders>
              <w:top w:val="single" w:sz="24" w:space="0" w:color="auto"/>
            </w:tcBorders>
            <w:vAlign w:val="center"/>
          </w:tcPr>
          <w:p w14:paraId="00E8DC40" w14:textId="77777777" w:rsidR="00FB5184" w:rsidRPr="00A02B77" w:rsidRDefault="00FB5184" w:rsidP="006A4182">
            <w:pPr>
              <w:jc w:val="center"/>
              <w:rPr>
                <w:rFonts w:eastAsia="Times New Roman"/>
                <w:sz w:val="22"/>
                <w:szCs w:val="22"/>
              </w:rPr>
            </w:pPr>
            <w:r>
              <w:rPr>
                <w:rFonts w:eastAsia="Times New Roman"/>
                <w:sz w:val="22"/>
                <w:szCs w:val="22"/>
              </w:rPr>
              <w:t>19.8</w:t>
            </w:r>
          </w:p>
        </w:tc>
        <w:tc>
          <w:tcPr>
            <w:tcW w:w="990" w:type="dxa"/>
            <w:tcBorders>
              <w:top w:val="single" w:sz="24" w:space="0" w:color="auto"/>
            </w:tcBorders>
            <w:vAlign w:val="center"/>
          </w:tcPr>
          <w:p w14:paraId="00562EB6" w14:textId="77777777" w:rsidR="00FB5184" w:rsidRPr="00A02B77" w:rsidRDefault="00FB5184" w:rsidP="006A4182">
            <w:pPr>
              <w:jc w:val="center"/>
              <w:rPr>
                <w:rFonts w:eastAsia="Times New Roman"/>
                <w:sz w:val="22"/>
                <w:szCs w:val="22"/>
              </w:rPr>
            </w:pPr>
            <w:r>
              <w:rPr>
                <w:rFonts w:eastAsia="Times New Roman"/>
                <w:sz w:val="22"/>
                <w:szCs w:val="22"/>
              </w:rPr>
              <w:t>15.3</w:t>
            </w:r>
          </w:p>
        </w:tc>
        <w:tc>
          <w:tcPr>
            <w:tcW w:w="900" w:type="dxa"/>
            <w:tcBorders>
              <w:top w:val="single" w:sz="24" w:space="0" w:color="auto"/>
            </w:tcBorders>
            <w:vAlign w:val="center"/>
          </w:tcPr>
          <w:p w14:paraId="054ABD16" w14:textId="77777777" w:rsidR="00FB5184" w:rsidRPr="00A02B77" w:rsidRDefault="00FB5184" w:rsidP="006A4182">
            <w:pPr>
              <w:jc w:val="center"/>
              <w:rPr>
                <w:rFonts w:eastAsia="Times New Roman"/>
                <w:sz w:val="22"/>
                <w:szCs w:val="22"/>
              </w:rPr>
            </w:pPr>
            <w:r>
              <w:rPr>
                <w:rFonts w:eastAsia="Times New Roman"/>
                <w:sz w:val="22"/>
                <w:szCs w:val="22"/>
              </w:rPr>
              <w:t>17.8</w:t>
            </w:r>
          </w:p>
        </w:tc>
        <w:tc>
          <w:tcPr>
            <w:tcW w:w="917" w:type="dxa"/>
            <w:tcBorders>
              <w:top w:val="single" w:sz="24" w:space="0" w:color="auto"/>
              <w:right w:val="single" w:sz="24" w:space="0" w:color="auto"/>
            </w:tcBorders>
            <w:vAlign w:val="center"/>
          </w:tcPr>
          <w:p w14:paraId="1F44A01D" w14:textId="77777777" w:rsidR="00FB5184" w:rsidRPr="00A02B77" w:rsidRDefault="00FB5184" w:rsidP="006A4182">
            <w:pPr>
              <w:jc w:val="center"/>
              <w:rPr>
                <w:rFonts w:eastAsia="Times New Roman"/>
                <w:sz w:val="22"/>
                <w:szCs w:val="22"/>
              </w:rPr>
            </w:pPr>
            <w:r>
              <w:rPr>
                <w:rFonts w:eastAsia="Times New Roman"/>
                <w:sz w:val="22"/>
                <w:szCs w:val="22"/>
              </w:rPr>
              <w:t>16.8</w:t>
            </w:r>
          </w:p>
        </w:tc>
        <w:tc>
          <w:tcPr>
            <w:tcW w:w="1097" w:type="dxa"/>
            <w:tcBorders>
              <w:top w:val="single" w:sz="24" w:space="0" w:color="auto"/>
              <w:left w:val="single" w:sz="24" w:space="0" w:color="auto"/>
            </w:tcBorders>
            <w:vAlign w:val="center"/>
          </w:tcPr>
          <w:p w14:paraId="26BF3F90" w14:textId="77777777" w:rsidR="00FB5184" w:rsidRPr="00A02B77" w:rsidRDefault="00FB5184" w:rsidP="006A4182">
            <w:pPr>
              <w:jc w:val="center"/>
              <w:rPr>
                <w:rFonts w:eastAsia="Times New Roman"/>
                <w:sz w:val="22"/>
                <w:szCs w:val="22"/>
              </w:rPr>
            </w:pPr>
            <w:r>
              <w:rPr>
                <w:rFonts w:eastAsia="Times New Roman"/>
                <w:sz w:val="22"/>
                <w:szCs w:val="22"/>
              </w:rPr>
              <w:t>17.28</w:t>
            </w:r>
          </w:p>
        </w:tc>
        <w:tc>
          <w:tcPr>
            <w:tcW w:w="1126" w:type="dxa"/>
            <w:tcBorders>
              <w:top w:val="single" w:sz="24" w:space="0" w:color="auto"/>
              <w:right w:val="single" w:sz="24" w:space="0" w:color="auto"/>
            </w:tcBorders>
            <w:vAlign w:val="center"/>
          </w:tcPr>
          <w:p w14:paraId="11F65101" w14:textId="77777777" w:rsidR="00FB5184" w:rsidRPr="00A02B77" w:rsidRDefault="00FB5184" w:rsidP="006A4182">
            <w:pPr>
              <w:jc w:val="center"/>
              <w:rPr>
                <w:rFonts w:eastAsia="Times New Roman"/>
                <w:sz w:val="22"/>
                <w:szCs w:val="22"/>
              </w:rPr>
            </w:pPr>
            <w:r>
              <w:rPr>
                <w:rFonts w:eastAsia="Times New Roman"/>
                <w:sz w:val="22"/>
                <w:szCs w:val="22"/>
              </w:rPr>
              <w:t>0.67</w:t>
            </w:r>
          </w:p>
        </w:tc>
      </w:tr>
      <w:tr w:rsidR="00FB5184" w14:paraId="4B73E6D2" w14:textId="77777777" w:rsidTr="006A4182">
        <w:trPr>
          <w:jc w:val="center"/>
        </w:trPr>
        <w:tc>
          <w:tcPr>
            <w:tcW w:w="2040" w:type="dxa"/>
            <w:gridSpan w:val="2"/>
            <w:tcBorders>
              <w:left w:val="single" w:sz="24" w:space="0" w:color="auto"/>
              <w:bottom w:val="single" w:sz="24" w:space="0" w:color="auto"/>
              <w:right w:val="single" w:sz="24" w:space="0" w:color="auto"/>
            </w:tcBorders>
            <w:vAlign w:val="center"/>
          </w:tcPr>
          <w:p w14:paraId="3CB03BB7" w14:textId="77777777" w:rsidR="00FB5184" w:rsidRDefault="00FB5184" w:rsidP="006A4182">
            <w:pPr>
              <w:jc w:val="center"/>
              <w:rPr>
                <w:rFonts w:eastAsia="Times New Roman"/>
                <w:b/>
                <w:sz w:val="22"/>
                <w:szCs w:val="22"/>
              </w:rPr>
            </w:pPr>
            <w:r>
              <w:rPr>
                <w:rFonts w:eastAsia="Times New Roman"/>
                <w:b/>
                <w:sz w:val="22"/>
                <w:szCs w:val="22"/>
              </w:rPr>
              <w:t>Time to Heal (Hrs)</w:t>
            </w:r>
          </w:p>
        </w:tc>
        <w:tc>
          <w:tcPr>
            <w:tcW w:w="970" w:type="dxa"/>
            <w:tcBorders>
              <w:left w:val="single" w:sz="24" w:space="0" w:color="auto"/>
              <w:bottom w:val="single" w:sz="24" w:space="0" w:color="auto"/>
            </w:tcBorders>
            <w:vAlign w:val="center"/>
          </w:tcPr>
          <w:p w14:paraId="4FEFA8F5" w14:textId="77777777" w:rsidR="00FB5184" w:rsidRPr="00A02B77" w:rsidRDefault="00FB5184" w:rsidP="006A4182">
            <w:pPr>
              <w:jc w:val="center"/>
              <w:rPr>
                <w:rFonts w:eastAsia="Times New Roman"/>
                <w:sz w:val="22"/>
                <w:szCs w:val="22"/>
              </w:rPr>
            </w:pPr>
            <w:r>
              <w:rPr>
                <w:rFonts w:eastAsia="Times New Roman"/>
                <w:sz w:val="22"/>
                <w:szCs w:val="22"/>
              </w:rPr>
              <w:t>48</w:t>
            </w:r>
          </w:p>
        </w:tc>
        <w:tc>
          <w:tcPr>
            <w:tcW w:w="920" w:type="dxa"/>
            <w:tcBorders>
              <w:bottom w:val="single" w:sz="24" w:space="0" w:color="auto"/>
            </w:tcBorders>
            <w:vAlign w:val="center"/>
          </w:tcPr>
          <w:p w14:paraId="383191CD" w14:textId="77777777" w:rsidR="00FB5184" w:rsidRPr="00A02B77" w:rsidRDefault="00FB5184" w:rsidP="006A4182">
            <w:pPr>
              <w:jc w:val="center"/>
              <w:rPr>
                <w:rFonts w:eastAsia="Times New Roman"/>
                <w:sz w:val="22"/>
                <w:szCs w:val="22"/>
              </w:rPr>
            </w:pPr>
            <w:r>
              <w:rPr>
                <w:rFonts w:eastAsia="Times New Roman"/>
                <w:sz w:val="22"/>
                <w:szCs w:val="22"/>
              </w:rPr>
              <w:t>54</w:t>
            </w:r>
          </w:p>
        </w:tc>
        <w:tc>
          <w:tcPr>
            <w:tcW w:w="990" w:type="dxa"/>
            <w:tcBorders>
              <w:bottom w:val="single" w:sz="24" w:space="0" w:color="auto"/>
            </w:tcBorders>
            <w:vAlign w:val="center"/>
          </w:tcPr>
          <w:p w14:paraId="60B3344C" w14:textId="5DB5C7D0" w:rsidR="00FB5184" w:rsidRPr="00A02B77" w:rsidRDefault="00FB5184" w:rsidP="006A4182">
            <w:pPr>
              <w:jc w:val="center"/>
              <w:rPr>
                <w:rFonts w:eastAsia="Times New Roman"/>
                <w:sz w:val="22"/>
                <w:szCs w:val="22"/>
              </w:rPr>
            </w:pPr>
            <w:r>
              <w:rPr>
                <w:rFonts w:eastAsia="Times New Roman"/>
                <w:sz w:val="22"/>
                <w:szCs w:val="22"/>
              </w:rPr>
              <w:t>4</w:t>
            </w:r>
            <w:r w:rsidR="00E322A8">
              <w:rPr>
                <w:rFonts w:eastAsia="Times New Roman"/>
                <w:sz w:val="22"/>
                <w:szCs w:val="22"/>
              </w:rPr>
              <w:t>2</w:t>
            </w:r>
          </w:p>
        </w:tc>
        <w:tc>
          <w:tcPr>
            <w:tcW w:w="900" w:type="dxa"/>
            <w:tcBorders>
              <w:bottom w:val="single" w:sz="24" w:space="0" w:color="auto"/>
            </w:tcBorders>
            <w:vAlign w:val="center"/>
          </w:tcPr>
          <w:p w14:paraId="55EA24BF" w14:textId="77777777" w:rsidR="00FB5184" w:rsidRPr="00A02B77" w:rsidRDefault="00FB5184" w:rsidP="006A4182">
            <w:pPr>
              <w:jc w:val="center"/>
              <w:rPr>
                <w:rFonts w:eastAsia="Times New Roman"/>
                <w:sz w:val="22"/>
                <w:szCs w:val="22"/>
              </w:rPr>
            </w:pPr>
            <w:r>
              <w:rPr>
                <w:rFonts w:eastAsia="Times New Roman"/>
                <w:sz w:val="22"/>
                <w:szCs w:val="22"/>
              </w:rPr>
              <w:t>48</w:t>
            </w:r>
          </w:p>
        </w:tc>
        <w:tc>
          <w:tcPr>
            <w:tcW w:w="917" w:type="dxa"/>
            <w:tcBorders>
              <w:bottom w:val="single" w:sz="24" w:space="0" w:color="auto"/>
              <w:right w:val="single" w:sz="24" w:space="0" w:color="auto"/>
            </w:tcBorders>
            <w:vAlign w:val="center"/>
          </w:tcPr>
          <w:p w14:paraId="129084C3" w14:textId="77777777" w:rsidR="00FB5184" w:rsidRPr="00A02B77" w:rsidRDefault="00FB5184" w:rsidP="006A4182">
            <w:pPr>
              <w:jc w:val="center"/>
              <w:rPr>
                <w:rFonts w:eastAsia="Times New Roman"/>
                <w:sz w:val="22"/>
                <w:szCs w:val="22"/>
              </w:rPr>
            </w:pPr>
            <w:r>
              <w:rPr>
                <w:rFonts w:eastAsia="Times New Roman"/>
                <w:sz w:val="22"/>
                <w:szCs w:val="22"/>
              </w:rPr>
              <w:t>54</w:t>
            </w:r>
          </w:p>
        </w:tc>
        <w:tc>
          <w:tcPr>
            <w:tcW w:w="1097" w:type="dxa"/>
            <w:tcBorders>
              <w:left w:val="single" w:sz="24" w:space="0" w:color="auto"/>
              <w:bottom w:val="single" w:sz="24" w:space="0" w:color="auto"/>
            </w:tcBorders>
            <w:vAlign w:val="center"/>
          </w:tcPr>
          <w:p w14:paraId="4D41EA5B" w14:textId="77777777" w:rsidR="00FB5184" w:rsidRPr="00A02B77" w:rsidRDefault="00FB5184" w:rsidP="006A4182">
            <w:pPr>
              <w:jc w:val="center"/>
              <w:rPr>
                <w:rFonts w:eastAsia="Times New Roman"/>
                <w:sz w:val="22"/>
                <w:szCs w:val="22"/>
              </w:rPr>
            </w:pPr>
            <w:r>
              <w:rPr>
                <w:rFonts w:eastAsia="Times New Roman"/>
                <w:sz w:val="22"/>
                <w:szCs w:val="22"/>
              </w:rPr>
              <w:t>49.4</w:t>
            </w:r>
          </w:p>
        </w:tc>
        <w:tc>
          <w:tcPr>
            <w:tcW w:w="1126" w:type="dxa"/>
            <w:tcBorders>
              <w:bottom w:val="single" w:sz="24" w:space="0" w:color="auto"/>
              <w:right w:val="single" w:sz="24" w:space="0" w:color="auto"/>
            </w:tcBorders>
            <w:vAlign w:val="center"/>
          </w:tcPr>
          <w:p w14:paraId="74C883C4" w14:textId="77777777" w:rsidR="00FB5184" w:rsidRPr="00A02B77" w:rsidRDefault="00FB5184" w:rsidP="006A4182">
            <w:pPr>
              <w:jc w:val="center"/>
              <w:rPr>
                <w:rFonts w:eastAsia="Times New Roman"/>
                <w:sz w:val="22"/>
                <w:szCs w:val="22"/>
              </w:rPr>
            </w:pPr>
            <w:r>
              <w:rPr>
                <w:rFonts w:eastAsia="Times New Roman"/>
                <w:sz w:val="22"/>
                <w:szCs w:val="22"/>
              </w:rPr>
              <w:t>1.87</w:t>
            </w:r>
          </w:p>
        </w:tc>
      </w:tr>
      <w:tr w:rsidR="00FB5184" w14:paraId="505C9F0D" w14:textId="77777777" w:rsidTr="006A4182">
        <w:trPr>
          <w:jc w:val="center"/>
        </w:trPr>
        <w:tc>
          <w:tcPr>
            <w:tcW w:w="1410" w:type="dxa"/>
            <w:vMerge w:val="restart"/>
            <w:tcBorders>
              <w:top w:val="single" w:sz="24" w:space="0" w:color="auto"/>
              <w:left w:val="single" w:sz="24" w:space="0" w:color="auto"/>
              <w:right w:val="single" w:sz="24" w:space="0" w:color="auto"/>
            </w:tcBorders>
            <w:vAlign w:val="center"/>
          </w:tcPr>
          <w:p w14:paraId="386AE06E" w14:textId="77777777" w:rsidR="00FB5184" w:rsidRDefault="00FB5184" w:rsidP="006A4182">
            <w:pPr>
              <w:jc w:val="center"/>
              <w:rPr>
                <w:rFonts w:eastAsia="Times New Roman"/>
                <w:b/>
                <w:sz w:val="22"/>
                <w:szCs w:val="22"/>
              </w:rPr>
            </w:pPr>
            <w:r>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7730A324" w14:textId="77777777" w:rsidR="00FB5184" w:rsidRDefault="00FB5184" w:rsidP="006A4182">
            <w:pPr>
              <w:jc w:val="center"/>
              <w:rPr>
                <w:rFonts w:eastAsia="Times New Roman"/>
                <w:b/>
                <w:sz w:val="22"/>
                <w:szCs w:val="22"/>
              </w:rPr>
            </w:pPr>
            <w:r>
              <w:rPr>
                <w:rFonts w:eastAsia="Times New Roman"/>
                <w:b/>
                <w:sz w:val="22"/>
                <w:szCs w:val="22"/>
              </w:rPr>
              <w:t>IT 1</w:t>
            </w:r>
          </w:p>
        </w:tc>
        <w:tc>
          <w:tcPr>
            <w:tcW w:w="970" w:type="dxa"/>
            <w:tcBorders>
              <w:top w:val="single" w:sz="24" w:space="0" w:color="auto"/>
              <w:left w:val="single" w:sz="24" w:space="0" w:color="auto"/>
            </w:tcBorders>
            <w:vAlign w:val="center"/>
          </w:tcPr>
          <w:p w14:paraId="1FEF8B59" w14:textId="77777777" w:rsidR="00FB5184" w:rsidRPr="00A02B77" w:rsidRDefault="00FB5184" w:rsidP="006A4182">
            <w:pPr>
              <w:jc w:val="center"/>
              <w:rPr>
                <w:rFonts w:eastAsia="Times New Roman"/>
                <w:sz w:val="22"/>
                <w:szCs w:val="22"/>
              </w:rPr>
            </w:pPr>
            <w:r>
              <w:rPr>
                <w:rFonts w:eastAsia="Times New Roman"/>
                <w:sz w:val="22"/>
                <w:szCs w:val="22"/>
              </w:rPr>
              <w:t>81</w:t>
            </w:r>
          </w:p>
        </w:tc>
        <w:tc>
          <w:tcPr>
            <w:tcW w:w="920" w:type="dxa"/>
            <w:tcBorders>
              <w:top w:val="single" w:sz="24" w:space="0" w:color="auto"/>
            </w:tcBorders>
            <w:vAlign w:val="center"/>
          </w:tcPr>
          <w:p w14:paraId="43C1A521" w14:textId="77777777" w:rsidR="00FB5184" w:rsidRPr="00A02B77" w:rsidRDefault="00FB5184" w:rsidP="006A4182">
            <w:pPr>
              <w:jc w:val="center"/>
              <w:rPr>
                <w:rFonts w:eastAsia="Times New Roman"/>
                <w:sz w:val="22"/>
                <w:szCs w:val="22"/>
              </w:rPr>
            </w:pPr>
            <w:r>
              <w:rPr>
                <w:rFonts w:eastAsia="Times New Roman"/>
                <w:sz w:val="22"/>
                <w:szCs w:val="22"/>
              </w:rPr>
              <w:t>61</w:t>
            </w:r>
          </w:p>
        </w:tc>
        <w:tc>
          <w:tcPr>
            <w:tcW w:w="990" w:type="dxa"/>
            <w:tcBorders>
              <w:top w:val="single" w:sz="24" w:space="0" w:color="auto"/>
            </w:tcBorders>
            <w:vAlign w:val="center"/>
          </w:tcPr>
          <w:p w14:paraId="76E8CDFC" w14:textId="77777777" w:rsidR="00FB5184" w:rsidRPr="00A02B77" w:rsidRDefault="00FB5184" w:rsidP="006A4182">
            <w:pPr>
              <w:jc w:val="center"/>
              <w:rPr>
                <w:rFonts w:eastAsia="Times New Roman"/>
                <w:sz w:val="22"/>
                <w:szCs w:val="22"/>
              </w:rPr>
            </w:pPr>
            <w:r>
              <w:rPr>
                <w:rFonts w:eastAsia="Times New Roman"/>
                <w:sz w:val="22"/>
                <w:szCs w:val="22"/>
              </w:rPr>
              <w:t>108</w:t>
            </w:r>
          </w:p>
        </w:tc>
        <w:tc>
          <w:tcPr>
            <w:tcW w:w="900" w:type="dxa"/>
            <w:tcBorders>
              <w:top w:val="single" w:sz="24" w:space="0" w:color="auto"/>
            </w:tcBorders>
            <w:vAlign w:val="center"/>
          </w:tcPr>
          <w:p w14:paraId="5C332512" w14:textId="77777777" w:rsidR="00FB5184" w:rsidRPr="00A02B77" w:rsidRDefault="00FB5184" w:rsidP="006A4182">
            <w:pPr>
              <w:jc w:val="center"/>
              <w:rPr>
                <w:rFonts w:eastAsia="Times New Roman"/>
                <w:sz w:val="22"/>
                <w:szCs w:val="22"/>
              </w:rPr>
            </w:pPr>
            <w:r>
              <w:rPr>
                <w:rFonts w:eastAsia="Times New Roman"/>
                <w:sz w:val="22"/>
                <w:szCs w:val="22"/>
              </w:rPr>
              <w:t>73</w:t>
            </w:r>
          </w:p>
        </w:tc>
        <w:tc>
          <w:tcPr>
            <w:tcW w:w="917" w:type="dxa"/>
            <w:tcBorders>
              <w:top w:val="single" w:sz="24" w:space="0" w:color="auto"/>
              <w:right w:val="single" w:sz="24" w:space="0" w:color="auto"/>
            </w:tcBorders>
            <w:vAlign w:val="center"/>
          </w:tcPr>
          <w:p w14:paraId="31220C5D" w14:textId="77777777" w:rsidR="00FB5184" w:rsidRPr="00A02B77" w:rsidRDefault="00FB5184" w:rsidP="006A4182">
            <w:pPr>
              <w:jc w:val="center"/>
              <w:rPr>
                <w:rFonts w:eastAsia="Times New Roman"/>
                <w:sz w:val="22"/>
                <w:szCs w:val="22"/>
              </w:rPr>
            </w:pPr>
            <w:r>
              <w:rPr>
                <w:rFonts w:eastAsia="Times New Roman"/>
                <w:sz w:val="22"/>
                <w:szCs w:val="22"/>
              </w:rPr>
              <w:t>62</w:t>
            </w:r>
          </w:p>
        </w:tc>
        <w:tc>
          <w:tcPr>
            <w:tcW w:w="1097" w:type="dxa"/>
            <w:tcBorders>
              <w:top w:val="single" w:sz="24" w:space="0" w:color="auto"/>
              <w:left w:val="single" w:sz="24" w:space="0" w:color="auto"/>
            </w:tcBorders>
            <w:vAlign w:val="center"/>
          </w:tcPr>
          <w:p w14:paraId="02412A0D" w14:textId="77777777" w:rsidR="00FB5184" w:rsidRPr="00A02B77" w:rsidRDefault="00FB5184" w:rsidP="006A4182">
            <w:pPr>
              <w:jc w:val="center"/>
              <w:rPr>
                <w:rFonts w:eastAsia="Times New Roman"/>
                <w:sz w:val="22"/>
                <w:szCs w:val="22"/>
              </w:rPr>
            </w:pPr>
            <w:r>
              <w:rPr>
                <w:rFonts w:eastAsia="Times New Roman"/>
                <w:sz w:val="22"/>
                <w:szCs w:val="22"/>
              </w:rPr>
              <w:t>77</w:t>
            </w:r>
          </w:p>
        </w:tc>
        <w:tc>
          <w:tcPr>
            <w:tcW w:w="1126" w:type="dxa"/>
            <w:tcBorders>
              <w:top w:val="single" w:sz="24" w:space="0" w:color="auto"/>
              <w:right w:val="single" w:sz="24" w:space="0" w:color="auto"/>
            </w:tcBorders>
            <w:vAlign w:val="center"/>
          </w:tcPr>
          <w:p w14:paraId="18F6D52B" w14:textId="77777777" w:rsidR="00FB5184" w:rsidRPr="00A02B77" w:rsidRDefault="00FB5184" w:rsidP="006A4182">
            <w:pPr>
              <w:jc w:val="center"/>
              <w:rPr>
                <w:rFonts w:eastAsia="Times New Roman"/>
                <w:sz w:val="22"/>
                <w:szCs w:val="22"/>
              </w:rPr>
            </w:pPr>
            <w:r>
              <w:rPr>
                <w:rFonts w:eastAsia="Times New Roman"/>
                <w:sz w:val="22"/>
                <w:szCs w:val="22"/>
              </w:rPr>
              <w:t>7.68</w:t>
            </w:r>
          </w:p>
        </w:tc>
      </w:tr>
      <w:tr w:rsidR="00FB5184" w14:paraId="6A7F45FE" w14:textId="77777777" w:rsidTr="006A4182">
        <w:trPr>
          <w:jc w:val="center"/>
        </w:trPr>
        <w:tc>
          <w:tcPr>
            <w:tcW w:w="1410" w:type="dxa"/>
            <w:vMerge/>
            <w:tcBorders>
              <w:left w:val="single" w:sz="24" w:space="0" w:color="auto"/>
              <w:right w:val="single" w:sz="24" w:space="0" w:color="auto"/>
            </w:tcBorders>
            <w:vAlign w:val="center"/>
          </w:tcPr>
          <w:p w14:paraId="0C4E8AB2"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3C2B8164" w14:textId="77777777" w:rsidR="00FB5184" w:rsidRDefault="00FB5184" w:rsidP="006A4182">
            <w:pPr>
              <w:jc w:val="center"/>
              <w:rPr>
                <w:rFonts w:eastAsia="Times New Roman"/>
                <w:b/>
                <w:sz w:val="22"/>
                <w:szCs w:val="22"/>
              </w:rPr>
            </w:pPr>
            <w:r>
              <w:rPr>
                <w:rFonts w:eastAsia="Times New Roman"/>
                <w:b/>
                <w:sz w:val="22"/>
                <w:szCs w:val="22"/>
              </w:rPr>
              <w:t>IT 2</w:t>
            </w:r>
          </w:p>
        </w:tc>
        <w:tc>
          <w:tcPr>
            <w:tcW w:w="970" w:type="dxa"/>
            <w:tcBorders>
              <w:left w:val="single" w:sz="24" w:space="0" w:color="auto"/>
            </w:tcBorders>
            <w:vAlign w:val="center"/>
          </w:tcPr>
          <w:p w14:paraId="6C0FB20A" w14:textId="77777777" w:rsidR="00FB5184" w:rsidRPr="00A02B77" w:rsidRDefault="00FB5184" w:rsidP="006A4182">
            <w:pPr>
              <w:jc w:val="center"/>
              <w:rPr>
                <w:rFonts w:eastAsia="Times New Roman"/>
                <w:sz w:val="22"/>
                <w:szCs w:val="22"/>
              </w:rPr>
            </w:pPr>
            <w:r>
              <w:rPr>
                <w:rFonts w:eastAsia="Times New Roman"/>
                <w:sz w:val="22"/>
                <w:szCs w:val="22"/>
              </w:rPr>
              <w:t>86</w:t>
            </w:r>
          </w:p>
        </w:tc>
        <w:tc>
          <w:tcPr>
            <w:tcW w:w="920" w:type="dxa"/>
            <w:vAlign w:val="center"/>
          </w:tcPr>
          <w:p w14:paraId="312E2C3C" w14:textId="77777777" w:rsidR="00FB5184" w:rsidRPr="00A02B77" w:rsidRDefault="00FB5184" w:rsidP="006A4182">
            <w:pPr>
              <w:jc w:val="center"/>
              <w:rPr>
                <w:rFonts w:eastAsia="Times New Roman"/>
                <w:sz w:val="22"/>
                <w:szCs w:val="22"/>
              </w:rPr>
            </w:pPr>
            <w:r>
              <w:rPr>
                <w:rFonts w:eastAsia="Times New Roman"/>
                <w:sz w:val="22"/>
                <w:szCs w:val="22"/>
              </w:rPr>
              <w:t>70</w:t>
            </w:r>
          </w:p>
        </w:tc>
        <w:tc>
          <w:tcPr>
            <w:tcW w:w="990" w:type="dxa"/>
            <w:vAlign w:val="center"/>
          </w:tcPr>
          <w:p w14:paraId="5363C45A" w14:textId="77777777" w:rsidR="00FB5184" w:rsidRPr="00A02B77" w:rsidRDefault="00FB5184" w:rsidP="006A4182">
            <w:pPr>
              <w:jc w:val="center"/>
              <w:rPr>
                <w:rFonts w:eastAsia="Times New Roman"/>
                <w:sz w:val="22"/>
                <w:szCs w:val="22"/>
              </w:rPr>
            </w:pPr>
            <w:r>
              <w:rPr>
                <w:rFonts w:eastAsia="Times New Roman"/>
                <w:sz w:val="22"/>
                <w:szCs w:val="22"/>
              </w:rPr>
              <w:t>114</w:t>
            </w:r>
          </w:p>
        </w:tc>
        <w:tc>
          <w:tcPr>
            <w:tcW w:w="900" w:type="dxa"/>
            <w:vAlign w:val="center"/>
          </w:tcPr>
          <w:p w14:paraId="35708045" w14:textId="77777777" w:rsidR="00FB5184" w:rsidRPr="00A02B77" w:rsidRDefault="00FB5184" w:rsidP="006A4182">
            <w:pPr>
              <w:jc w:val="center"/>
              <w:rPr>
                <w:rFonts w:eastAsia="Times New Roman"/>
                <w:sz w:val="22"/>
                <w:szCs w:val="22"/>
              </w:rPr>
            </w:pPr>
            <w:r>
              <w:rPr>
                <w:rFonts w:eastAsia="Times New Roman"/>
                <w:sz w:val="22"/>
                <w:szCs w:val="22"/>
              </w:rPr>
              <w:t>91</w:t>
            </w:r>
          </w:p>
        </w:tc>
        <w:tc>
          <w:tcPr>
            <w:tcW w:w="917" w:type="dxa"/>
            <w:tcBorders>
              <w:right w:val="single" w:sz="24" w:space="0" w:color="auto"/>
            </w:tcBorders>
            <w:vAlign w:val="center"/>
          </w:tcPr>
          <w:p w14:paraId="37F5AD29" w14:textId="77777777" w:rsidR="00FB5184" w:rsidRPr="00A02B77" w:rsidRDefault="00FB5184" w:rsidP="006A4182">
            <w:pPr>
              <w:jc w:val="center"/>
              <w:rPr>
                <w:rFonts w:eastAsia="Times New Roman"/>
                <w:sz w:val="22"/>
                <w:szCs w:val="22"/>
              </w:rPr>
            </w:pPr>
            <w:r>
              <w:rPr>
                <w:rFonts w:eastAsia="Times New Roman"/>
                <w:sz w:val="22"/>
                <w:szCs w:val="22"/>
              </w:rPr>
              <w:t>70</w:t>
            </w:r>
          </w:p>
        </w:tc>
        <w:tc>
          <w:tcPr>
            <w:tcW w:w="1097" w:type="dxa"/>
            <w:tcBorders>
              <w:left w:val="single" w:sz="24" w:space="0" w:color="auto"/>
            </w:tcBorders>
            <w:vAlign w:val="center"/>
          </w:tcPr>
          <w:p w14:paraId="6700CC6B" w14:textId="77777777" w:rsidR="00FB5184" w:rsidRPr="00A02B77" w:rsidRDefault="00FB5184" w:rsidP="006A4182">
            <w:pPr>
              <w:jc w:val="center"/>
              <w:rPr>
                <w:rFonts w:eastAsia="Times New Roman"/>
                <w:sz w:val="22"/>
                <w:szCs w:val="22"/>
              </w:rPr>
            </w:pPr>
            <w:r>
              <w:rPr>
                <w:rFonts w:eastAsia="Times New Roman"/>
                <w:sz w:val="22"/>
                <w:szCs w:val="22"/>
              </w:rPr>
              <w:t>86.2</w:t>
            </w:r>
          </w:p>
        </w:tc>
        <w:tc>
          <w:tcPr>
            <w:tcW w:w="1126" w:type="dxa"/>
            <w:tcBorders>
              <w:right w:val="single" w:sz="24" w:space="0" w:color="auto"/>
            </w:tcBorders>
            <w:vAlign w:val="center"/>
          </w:tcPr>
          <w:p w14:paraId="24AF0C80" w14:textId="77777777" w:rsidR="00FB5184" w:rsidRPr="00A02B77" w:rsidRDefault="00FB5184" w:rsidP="006A4182">
            <w:pPr>
              <w:jc w:val="center"/>
              <w:rPr>
                <w:rFonts w:eastAsia="Times New Roman"/>
                <w:sz w:val="22"/>
                <w:szCs w:val="22"/>
              </w:rPr>
            </w:pPr>
            <w:r>
              <w:rPr>
                <w:rFonts w:eastAsia="Times New Roman"/>
                <w:sz w:val="22"/>
                <w:szCs w:val="22"/>
              </w:rPr>
              <w:t>7.27</w:t>
            </w:r>
          </w:p>
        </w:tc>
      </w:tr>
      <w:tr w:rsidR="00FB5184" w14:paraId="2DAEEF7E" w14:textId="77777777" w:rsidTr="006A4182">
        <w:trPr>
          <w:jc w:val="center"/>
        </w:trPr>
        <w:tc>
          <w:tcPr>
            <w:tcW w:w="1410" w:type="dxa"/>
            <w:vMerge/>
            <w:tcBorders>
              <w:left w:val="single" w:sz="24" w:space="0" w:color="auto"/>
              <w:right w:val="single" w:sz="24" w:space="0" w:color="auto"/>
            </w:tcBorders>
            <w:vAlign w:val="center"/>
          </w:tcPr>
          <w:p w14:paraId="2FAD03A8"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1B720A77" w14:textId="77777777" w:rsidR="00FB5184" w:rsidRDefault="00FB5184" w:rsidP="006A4182">
            <w:pPr>
              <w:jc w:val="center"/>
              <w:rPr>
                <w:rFonts w:eastAsia="Times New Roman"/>
                <w:b/>
                <w:sz w:val="22"/>
                <w:szCs w:val="22"/>
              </w:rPr>
            </w:pPr>
            <w:r>
              <w:rPr>
                <w:rFonts w:eastAsia="Times New Roman"/>
                <w:b/>
                <w:sz w:val="22"/>
                <w:szCs w:val="22"/>
              </w:rPr>
              <w:t>IT 3</w:t>
            </w:r>
          </w:p>
        </w:tc>
        <w:tc>
          <w:tcPr>
            <w:tcW w:w="970" w:type="dxa"/>
            <w:tcBorders>
              <w:left w:val="single" w:sz="24" w:space="0" w:color="auto"/>
            </w:tcBorders>
            <w:vAlign w:val="center"/>
          </w:tcPr>
          <w:p w14:paraId="0108472F" w14:textId="77777777" w:rsidR="00FB5184" w:rsidRPr="00A02B77" w:rsidRDefault="00FB5184" w:rsidP="006A4182">
            <w:pPr>
              <w:jc w:val="center"/>
              <w:rPr>
                <w:rFonts w:eastAsia="Times New Roman"/>
                <w:sz w:val="22"/>
                <w:szCs w:val="22"/>
              </w:rPr>
            </w:pPr>
            <w:r>
              <w:rPr>
                <w:rFonts w:eastAsia="Times New Roman"/>
                <w:sz w:val="22"/>
                <w:szCs w:val="22"/>
              </w:rPr>
              <w:t>108</w:t>
            </w:r>
          </w:p>
        </w:tc>
        <w:tc>
          <w:tcPr>
            <w:tcW w:w="920" w:type="dxa"/>
            <w:vAlign w:val="center"/>
          </w:tcPr>
          <w:p w14:paraId="359F8248" w14:textId="77777777" w:rsidR="00FB5184" w:rsidRPr="00A02B77" w:rsidRDefault="00FB5184" w:rsidP="006A4182">
            <w:pPr>
              <w:jc w:val="center"/>
              <w:rPr>
                <w:rFonts w:eastAsia="Times New Roman"/>
                <w:sz w:val="22"/>
                <w:szCs w:val="22"/>
              </w:rPr>
            </w:pPr>
            <w:r>
              <w:rPr>
                <w:rFonts w:eastAsia="Times New Roman"/>
                <w:sz w:val="22"/>
                <w:szCs w:val="22"/>
              </w:rPr>
              <w:t>102</w:t>
            </w:r>
          </w:p>
        </w:tc>
        <w:tc>
          <w:tcPr>
            <w:tcW w:w="990" w:type="dxa"/>
            <w:vAlign w:val="center"/>
          </w:tcPr>
          <w:p w14:paraId="4355E471" w14:textId="77777777" w:rsidR="00FB5184" w:rsidRPr="00A02B77" w:rsidRDefault="00FB5184" w:rsidP="006A4182">
            <w:pPr>
              <w:jc w:val="center"/>
              <w:rPr>
                <w:rFonts w:eastAsia="Times New Roman"/>
                <w:sz w:val="22"/>
                <w:szCs w:val="22"/>
              </w:rPr>
            </w:pPr>
            <w:r>
              <w:rPr>
                <w:rFonts w:eastAsia="Times New Roman"/>
                <w:sz w:val="22"/>
                <w:szCs w:val="22"/>
              </w:rPr>
              <w:t>128</w:t>
            </w:r>
          </w:p>
        </w:tc>
        <w:tc>
          <w:tcPr>
            <w:tcW w:w="900" w:type="dxa"/>
            <w:vAlign w:val="center"/>
          </w:tcPr>
          <w:p w14:paraId="512991A6" w14:textId="77777777" w:rsidR="00FB5184" w:rsidRPr="00A02B77" w:rsidRDefault="00FB5184" w:rsidP="006A4182">
            <w:pPr>
              <w:jc w:val="center"/>
              <w:rPr>
                <w:rFonts w:eastAsia="Times New Roman"/>
                <w:sz w:val="22"/>
                <w:szCs w:val="22"/>
              </w:rPr>
            </w:pPr>
            <w:r>
              <w:rPr>
                <w:rFonts w:eastAsia="Times New Roman"/>
                <w:sz w:val="22"/>
                <w:szCs w:val="22"/>
              </w:rPr>
              <w:t>106</w:t>
            </w:r>
          </w:p>
        </w:tc>
        <w:tc>
          <w:tcPr>
            <w:tcW w:w="917" w:type="dxa"/>
            <w:tcBorders>
              <w:right w:val="single" w:sz="24" w:space="0" w:color="auto"/>
            </w:tcBorders>
            <w:vAlign w:val="center"/>
          </w:tcPr>
          <w:p w14:paraId="42C57BE6" w14:textId="77777777" w:rsidR="00FB5184" w:rsidRPr="00A02B77" w:rsidRDefault="00FB5184" w:rsidP="006A4182">
            <w:pPr>
              <w:jc w:val="center"/>
              <w:rPr>
                <w:rFonts w:eastAsia="Times New Roman"/>
                <w:sz w:val="22"/>
                <w:szCs w:val="22"/>
              </w:rPr>
            </w:pPr>
            <w:r>
              <w:rPr>
                <w:rFonts w:eastAsia="Times New Roman"/>
                <w:sz w:val="22"/>
                <w:szCs w:val="22"/>
              </w:rPr>
              <w:t>96</w:t>
            </w:r>
          </w:p>
        </w:tc>
        <w:tc>
          <w:tcPr>
            <w:tcW w:w="1097" w:type="dxa"/>
            <w:tcBorders>
              <w:left w:val="single" w:sz="24" w:space="0" w:color="auto"/>
            </w:tcBorders>
            <w:vAlign w:val="center"/>
          </w:tcPr>
          <w:p w14:paraId="2D2F044B" w14:textId="77777777" w:rsidR="00FB5184" w:rsidRPr="00A02B77" w:rsidRDefault="00FB5184" w:rsidP="006A4182">
            <w:pPr>
              <w:jc w:val="center"/>
              <w:rPr>
                <w:rFonts w:eastAsia="Times New Roman"/>
                <w:sz w:val="22"/>
                <w:szCs w:val="22"/>
              </w:rPr>
            </w:pPr>
            <w:r>
              <w:rPr>
                <w:rFonts w:eastAsia="Times New Roman"/>
                <w:sz w:val="22"/>
                <w:szCs w:val="22"/>
              </w:rPr>
              <w:t>108</w:t>
            </w:r>
          </w:p>
        </w:tc>
        <w:tc>
          <w:tcPr>
            <w:tcW w:w="1126" w:type="dxa"/>
            <w:tcBorders>
              <w:right w:val="single" w:sz="24" w:space="0" w:color="auto"/>
            </w:tcBorders>
            <w:vAlign w:val="center"/>
          </w:tcPr>
          <w:p w14:paraId="7FC46DA2" w14:textId="77777777" w:rsidR="00FB5184" w:rsidRPr="00A02B77" w:rsidRDefault="00FB5184" w:rsidP="006A4182">
            <w:pPr>
              <w:jc w:val="center"/>
              <w:rPr>
                <w:rFonts w:eastAsia="Times New Roman"/>
                <w:sz w:val="22"/>
                <w:szCs w:val="22"/>
              </w:rPr>
            </w:pPr>
            <w:r>
              <w:rPr>
                <w:rFonts w:eastAsia="Times New Roman"/>
                <w:sz w:val="22"/>
                <w:szCs w:val="22"/>
              </w:rPr>
              <w:t>4.83</w:t>
            </w:r>
          </w:p>
        </w:tc>
      </w:tr>
      <w:tr w:rsidR="00FB5184" w14:paraId="59DE5536" w14:textId="77777777" w:rsidTr="006A4182">
        <w:trPr>
          <w:jc w:val="center"/>
        </w:trPr>
        <w:tc>
          <w:tcPr>
            <w:tcW w:w="1410" w:type="dxa"/>
            <w:vMerge/>
            <w:tcBorders>
              <w:left w:val="single" w:sz="24" w:space="0" w:color="auto"/>
              <w:right w:val="single" w:sz="24" w:space="0" w:color="auto"/>
            </w:tcBorders>
            <w:vAlign w:val="center"/>
          </w:tcPr>
          <w:p w14:paraId="2B267031"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CAAE336" w14:textId="77777777" w:rsidR="00FB5184" w:rsidRDefault="00FB5184" w:rsidP="006A4182">
            <w:pPr>
              <w:jc w:val="center"/>
              <w:rPr>
                <w:rFonts w:eastAsia="Times New Roman"/>
                <w:b/>
                <w:sz w:val="22"/>
                <w:szCs w:val="22"/>
              </w:rPr>
            </w:pPr>
            <w:r>
              <w:rPr>
                <w:rFonts w:eastAsia="Times New Roman"/>
                <w:b/>
                <w:sz w:val="22"/>
                <w:szCs w:val="22"/>
              </w:rPr>
              <w:t>IT 4</w:t>
            </w:r>
          </w:p>
        </w:tc>
        <w:tc>
          <w:tcPr>
            <w:tcW w:w="970" w:type="dxa"/>
            <w:tcBorders>
              <w:left w:val="single" w:sz="24" w:space="0" w:color="auto"/>
            </w:tcBorders>
            <w:vAlign w:val="center"/>
          </w:tcPr>
          <w:p w14:paraId="42DB7F89" w14:textId="77777777" w:rsidR="00FB5184" w:rsidRPr="00A02B77" w:rsidRDefault="00FB5184" w:rsidP="006A4182">
            <w:pPr>
              <w:jc w:val="center"/>
              <w:rPr>
                <w:rFonts w:eastAsia="Times New Roman"/>
                <w:sz w:val="22"/>
                <w:szCs w:val="22"/>
              </w:rPr>
            </w:pPr>
            <w:r>
              <w:rPr>
                <w:rFonts w:eastAsia="Times New Roman"/>
                <w:sz w:val="22"/>
                <w:szCs w:val="22"/>
              </w:rPr>
              <w:t>124</w:t>
            </w:r>
          </w:p>
        </w:tc>
        <w:tc>
          <w:tcPr>
            <w:tcW w:w="920" w:type="dxa"/>
            <w:vAlign w:val="center"/>
          </w:tcPr>
          <w:p w14:paraId="79B87A6A" w14:textId="77777777" w:rsidR="00FB5184" w:rsidRPr="00A02B77" w:rsidRDefault="00FB5184" w:rsidP="006A4182">
            <w:pPr>
              <w:jc w:val="center"/>
              <w:rPr>
                <w:rFonts w:eastAsia="Times New Roman"/>
                <w:sz w:val="22"/>
                <w:szCs w:val="22"/>
              </w:rPr>
            </w:pPr>
            <w:r>
              <w:rPr>
                <w:rFonts w:eastAsia="Times New Roman"/>
                <w:sz w:val="22"/>
                <w:szCs w:val="22"/>
              </w:rPr>
              <w:t>96</w:t>
            </w:r>
          </w:p>
        </w:tc>
        <w:tc>
          <w:tcPr>
            <w:tcW w:w="990" w:type="dxa"/>
            <w:vAlign w:val="center"/>
          </w:tcPr>
          <w:p w14:paraId="353D37EF" w14:textId="77777777" w:rsidR="00FB5184" w:rsidRPr="00A02B77" w:rsidRDefault="00FB5184" w:rsidP="006A4182">
            <w:pPr>
              <w:jc w:val="center"/>
              <w:rPr>
                <w:rFonts w:eastAsia="Times New Roman"/>
                <w:sz w:val="22"/>
                <w:szCs w:val="22"/>
              </w:rPr>
            </w:pPr>
            <w:r>
              <w:rPr>
                <w:rFonts w:eastAsia="Times New Roman"/>
                <w:sz w:val="22"/>
                <w:szCs w:val="22"/>
              </w:rPr>
              <w:t>157</w:t>
            </w:r>
          </w:p>
        </w:tc>
        <w:tc>
          <w:tcPr>
            <w:tcW w:w="900" w:type="dxa"/>
            <w:vAlign w:val="center"/>
          </w:tcPr>
          <w:p w14:paraId="08979662" w14:textId="77777777" w:rsidR="00FB5184" w:rsidRPr="00A02B77" w:rsidRDefault="00FB5184" w:rsidP="006A4182">
            <w:pPr>
              <w:jc w:val="center"/>
              <w:rPr>
                <w:rFonts w:eastAsia="Times New Roman"/>
                <w:sz w:val="22"/>
                <w:szCs w:val="22"/>
              </w:rPr>
            </w:pPr>
            <w:r>
              <w:rPr>
                <w:rFonts w:eastAsia="Times New Roman"/>
                <w:sz w:val="22"/>
                <w:szCs w:val="22"/>
              </w:rPr>
              <w:t>116</w:t>
            </w:r>
          </w:p>
        </w:tc>
        <w:tc>
          <w:tcPr>
            <w:tcW w:w="917" w:type="dxa"/>
            <w:tcBorders>
              <w:right w:val="single" w:sz="24" w:space="0" w:color="auto"/>
            </w:tcBorders>
            <w:vAlign w:val="center"/>
          </w:tcPr>
          <w:p w14:paraId="3A70D6D0" w14:textId="77777777" w:rsidR="00FB5184" w:rsidRPr="00A02B77" w:rsidRDefault="00FB5184" w:rsidP="006A4182">
            <w:pPr>
              <w:jc w:val="center"/>
              <w:rPr>
                <w:rFonts w:eastAsia="Times New Roman"/>
                <w:sz w:val="22"/>
                <w:szCs w:val="22"/>
              </w:rPr>
            </w:pPr>
            <w:r>
              <w:rPr>
                <w:rFonts w:eastAsia="Times New Roman"/>
                <w:sz w:val="22"/>
                <w:szCs w:val="22"/>
              </w:rPr>
              <w:t>119</w:t>
            </w:r>
          </w:p>
        </w:tc>
        <w:tc>
          <w:tcPr>
            <w:tcW w:w="1097" w:type="dxa"/>
            <w:tcBorders>
              <w:left w:val="single" w:sz="24" w:space="0" w:color="auto"/>
            </w:tcBorders>
            <w:vAlign w:val="center"/>
          </w:tcPr>
          <w:p w14:paraId="15EDBFA8" w14:textId="77777777" w:rsidR="00FB5184" w:rsidRPr="00A02B77" w:rsidRDefault="00FB5184" w:rsidP="006A4182">
            <w:pPr>
              <w:jc w:val="center"/>
              <w:rPr>
                <w:rFonts w:eastAsia="Times New Roman"/>
                <w:sz w:val="22"/>
                <w:szCs w:val="22"/>
              </w:rPr>
            </w:pPr>
            <w:r>
              <w:rPr>
                <w:rFonts w:eastAsia="Times New Roman"/>
                <w:sz w:val="22"/>
                <w:szCs w:val="22"/>
              </w:rPr>
              <w:t>122.4</w:t>
            </w:r>
          </w:p>
        </w:tc>
        <w:tc>
          <w:tcPr>
            <w:tcW w:w="1126" w:type="dxa"/>
            <w:tcBorders>
              <w:right w:val="single" w:sz="24" w:space="0" w:color="auto"/>
            </w:tcBorders>
            <w:vAlign w:val="center"/>
          </w:tcPr>
          <w:p w14:paraId="5CDE5E8E" w14:textId="77777777" w:rsidR="00FB5184" w:rsidRPr="00A02B77" w:rsidRDefault="00FB5184" w:rsidP="006A4182">
            <w:pPr>
              <w:jc w:val="center"/>
              <w:rPr>
                <w:rFonts w:eastAsia="Times New Roman"/>
                <w:sz w:val="22"/>
                <w:szCs w:val="22"/>
              </w:rPr>
            </w:pPr>
            <w:r>
              <w:rPr>
                <w:rFonts w:eastAsia="Times New Roman"/>
                <w:sz w:val="22"/>
                <w:szCs w:val="22"/>
              </w:rPr>
              <w:t>8.83</w:t>
            </w:r>
          </w:p>
        </w:tc>
      </w:tr>
      <w:tr w:rsidR="00FB5184" w14:paraId="373DE68C" w14:textId="77777777" w:rsidTr="006A4182">
        <w:trPr>
          <w:jc w:val="center"/>
        </w:trPr>
        <w:tc>
          <w:tcPr>
            <w:tcW w:w="1410" w:type="dxa"/>
            <w:vMerge/>
            <w:tcBorders>
              <w:left w:val="single" w:sz="24" w:space="0" w:color="auto"/>
              <w:right w:val="single" w:sz="24" w:space="0" w:color="auto"/>
            </w:tcBorders>
            <w:vAlign w:val="center"/>
          </w:tcPr>
          <w:p w14:paraId="4177DA79"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2E053657" w14:textId="77777777" w:rsidR="00FB5184" w:rsidRDefault="00FB5184" w:rsidP="006A4182">
            <w:pPr>
              <w:jc w:val="center"/>
              <w:rPr>
                <w:rFonts w:eastAsia="Times New Roman"/>
                <w:b/>
                <w:sz w:val="22"/>
                <w:szCs w:val="22"/>
              </w:rPr>
            </w:pPr>
            <w:r>
              <w:rPr>
                <w:rFonts w:eastAsia="Times New Roman"/>
                <w:b/>
                <w:sz w:val="22"/>
                <w:szCs w:val="22"/>
              </w:rPr>
              <w:t>IT 5</w:t>
            </w:r>
          </w:p>
        </w:tc>
        <w:tc>
          <w:tcPr>
            <w:tcW w:w="970" w:type="dxa"/>
            <w:tcBorders>
              <w:left w:val="single" w:sz="24" w:space="0" w:color="auto"/>
            </w:tcBorders>
            <w:vAlign w:val="center"/>
          </w:tcPr>
          <w:p w14:paraId="19026E0A" w14:textId="77777777" w:rsidR="00FB5184" w:rsidRPr="00A02B77" w:rsidRDefault="00FB5184" w:rsidP="006A4182">
            <w:pPr>
              <w:jc w:val="center"/>
              <w:rPr>
                <w:rFonts w:eastAsia="Times New Roman"/>
                <w:sz w:val="22"/>
                <w:szCs w:val="22"/>
              </w:rPr>
            </w:pPr>
            <w:r>
              <w:rPr>
                <w:rFonts w:eastAsia="Times New Roman"/>
                <w:sz w:val="22"/>
                <w:szCs w:val="22"/>
              </w:rPr>
              <w:t>133</w:t>
            </w:r>
          </w:p>
        </w:tc>
        <w:tc>
          <w:tcPr>
            <w:tcW w:w="920" w:type="dxa"/>
            <w:vAlign w:val="center"/>
          </w:tcPr>
          <w:p w14:paraId="0D444596" w14:textId="77777777" w:rsidR="00FB5184" w:rsidRPr="00A02B77" w:rsidRDefault="00FB5184" w:rsidP="006A4182">
            <w:pPr>
              <w:jc w:val="center"/>
              <w:rPr>
                <w:rFonts w:eastAsia="Times New Roman"/>
                <w:sz w:val="22"/>
                <w:szCs w:val="22"/>
              </w:rPr>
            </w:pPr>
            <w:r>
              <w:rPr>
                <w:rFonts w:eastAsia="Times New Roman"/>
                <w:sz w:val="22"/>
                <w:szCs w:val="22"/>
              </w:rPr>
              <w:t>107</w:t>
            </w:r>
          </w:p>
        </w:tc>
        <w:tc>
          <w:tcPr>
            <w:tcW w:w="990" w:type="dxa"/>
            <w:vAlign w:val="center"/>
          </w:tcPr>
          <w:p w14:paraId="0F2E37B4" w14:textId="77777777" w:rsidR="00FB5184" w:rsidRPr="00A02B77" w:rsidRDefault="00FB5184" w:rsidP="006A4182">
            <w:pPr>
              <w:jc w:val="center"/>
              <w:rPr>
                <w:rFonts w:eastAsia="Times New Roman"/>
                <w:sz w:val="22"/>
                <w:szCs w:val="22"/>
              </w:rPr>
            </w:pPr>
            <w:r>
              <w:rPr>
                <w:rFonts w:eastAsia="Times New Roman"/>
                <w:sz w:val="22"/>
                <w:szCs w:val="22"/>
              </w:rPr>
              <w:t>170</w:t>
            </w:r>
          </w:p>
        </w:tc>
        <w:tc>
          <w:tcPr>
            <w:tcW w:w="900" w:type="dxa"/>
            <w:vAlign w:val="center"/>
          </w:tcPr>
          <w:p w14:paraId="7B1BAE4F" w14:textId="77777777" w:rsidR="00FB5184" w:rsidRPr="00A02B77" w:rsidRDefault="00FB5184" w:rsidP="006A4182">
            <w:pPr>
              <w:jc w:val="center"/>
              <w:rPr>
                <w:rFonts w:eastAsia="Times New Roman"/>
                <w:sz w:val="22"/>
                <w:szCs w:val="22"/>
              </w:rPr>
            </w:pPr>
            <w:r>
              <w:rPr>
                <w:rFonts w:eastAsia="Times New Roman"/>
                <w:sz w:val="22"/>
                <w:szCs w:val="22"/>
              </w:rPr>
              <w:t>152</w:t>
            </w:r>
          </w:p>
        </w:tc>
        <w:tc>
          <w:tcPr>
            <w:tcW w:w="917" w:type="dxa"/>
            <w:tcBorders>
              <w:right w:val="single" w:sz="24" w:space="0" w:color="auto"/>
            </w:tcBorders>
            <w:vAlign w:val="center"/>
          </w:tcPr>
          <w:p w14:paraId="6FFAF632" w14:textId="77777777" w:rsidR="00FB5184" w:rsidRPr="00A02B77" w:rsidRDefault="00FB5184" w:rsidP="006A4182">
            <w:pPr>
              <w:jc w:val="center"/>
              <w:rPr>
                <w:rFonts w:eastAsia="Times New Roman"/>
                <w:sz w:val="22"/>
                <w:szCs w:val="22"/>
              </w:rPr>
            </w:pPr>
            <w:r>
              <w:rPr>
                <w:rFonts w:eastAsia="Times New Roman"/>
                <w:sz w:val="22"/>
                <w:szCs w:val="22"/>
              </w:rPr>
              <w:t>135</w:t>
            </w:r>
          </w:p>
        </w:tc>
        <w:tc>
          <w:tcPr>
            <w:tcW w:w="1097" w:type="dxa"/>
            <w:tcBorders>
              <w:left w:val="single" w:sz="24" w:space="0" w:color="auto"/>
            </w:tcBorders>
            <w:vAlign w:val="center"/>
          </w:tcPr>
          <w:p w14:paraId="09C3D2C7" w14:textId="77777777" w:rsidR="00FB5184" w:rsidRPr="00A02B77" w:rsidRDefault="00FB5184" w:rsidP="006A4182">
            <w:pPr>
              <w:jc w:val="center"/>
              <w:rPr>
                <w:rFonts w:eastAsia="Times New Roman"/>
                <w:sz w:val="22"/>
                <w:szCs w:val="22"/>
              </w:rPr>
            </w:pPr>
            <w:r>
              <w:rPr>
                <w:rFonts w:eastAsia="Times New Roman"/>
                <w:sz w:val="22"/>
                <w:szCs w:val="22"/>
              </w:rPr>
              <w:t>139.4</w:t>
            </w:r>
          </w:p>
        </w:tc>
        <w:tc>
          <w:tcPr>
            <w:tcW w:w="1126" w:type="dxa"/>
            <w:tcBorders>
              <w:right w:val="single" w:sz="24" w:space="0" w:color="auto"/>
            </w:tcBorders>
            <w:vAlign w:val="center"/>
          </w:tcPr>
          <w:p w14:paraId="3879E473" w14:textId="77777777" w:rsidR="00FB5184" w:rsidRPr="00A02B77" w:rsidRDefault="00FB5184" w:rsidP="006A4182">
            <w:pPr>
              <w:jc w:val="center"/>
              <w:rPr>
                <w:rFonts w:eastAsia="Times New Roman"/>
                <w:sz w:val="22"/>
                <w:szCs w:val="22"/>
              </w:rPr>
            </w:pPr>
            <w:r>
              <w:rPr>
                <w:rFonts w:eastAsia="Times New Roman"/>
                <w:sz w:val="22"/>
                <w:szCs w:val="22"/>
              </w:rPr>
              <w:t>9.39</w:t>
            </w:r>
          </w:p>
        </w:tc>
      </w:tr>
      <w:tr w:rsidR="00FB5184" w14:paraId="18A63F48" w14:textId="77777777" w:rsidTr="006A4182">
        <w:trPr>
          <w:jc w:val="center"/>
        </w:trPr>
        <w:tc>
          <w:tcPr>
            <w:tcW w:w="1410" w:type="dxa"/>
            <w:vMerge/>
            <w:tcBorders>
              <w:left w:val="single" w:sz="24" w:space="0" w:color="auto"/>
              <w:right w:val="single" w:sz="24" w:space="0" w:color="auto"/>
            </w:tcBorders>
            <w:vAlign w:val="center"/>
          </w:tcPr>
          <w:p w14:paraId="5CC2495F"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2485AA6A" w14:textId="77777777" w:rsidR="00FB5184" w:rsidRDefault="00FB5184" w:rsidP="006A4182">
            <w:pPr>
              <w:jc w:val="center"/>
              <w:rPr>
                <w:rFonts w:eastAsia="Times New Roman"/>
                <w:b/>
                <w:sz w:val="22"/>
                <w:szCs w:val="22"/>
              </w:rPr>
            </w:pPr>
            <w:r>
              <w:rPr>
                <w:rFonts w:eastAsia="Times New Roman"/>
                <w:b/>
                <w:sz w:val="22"/>
                <w:szCs w:val="22"/>
              </w:rPr>
              <w:t>IT 6</w:t>
            </w:r>
          </w:p>
        </w:tc>
        <w:tc>
          <w:tcPr>
            <w:tcW w:w="970" w:type="dxa"/>
            <w:tcBorders>
              <w:left w:val="single" w:sz="24" w:space="0" w:color="auto"/>
            </w:tcBorders>
            <w:vAlign w:val="center"/>
          </w:tcPr>
          <w:p w14:paraId="36E76360" w14:textId="77777777" w:rsidR="00FB5184" w:rsidRPr="00A02B77" w:rsidRDefault="00FB5184" w:rsidP="006A4182">
            <w:pPr>
              <w:jc w:val="center"/>
              <w:rPr>
                <w:rFonts w:eastAsia="Times New Roman"/>
                <w:sz w:val="22"/>
                <w:szCs w:val="22"/>
              </w:rPr>
            </w:pPr>
            <w:r>
              <w:rPr>
                <w:rFonts w:eastAsia="Times New Roman"/>
                <w:sz w:val="22"/>
                <w:szCs w:val="22"/>
              </w:rPr>
              <w:t>178</w:t>
            </w:r>
          </w:p>
        </w:tc>
        <w:tc>
          <w:tcPr>
            <w:tcW w:w="920" w:type="dxa"/>
            <w:vAlign w:val="center"/>
          </w:tcPr>
          <w:p w14:paraId="65DC1C8F" w14:textId="77777777" w:rsidR="00FB5184" w:rsidRPr="00A02B77" w:rsidRDefault="00FB5184" w:rsidP="006A4182">
            <w:pPr>
              <w:jc w:val="center"/>
              <w:rPr>
                <w:rFonts w:eastAsia="Times New Roman"/>
                <w:sz w:val="22"/>
                <w:szCs w:val="22"/>
              </w:rPr>
            </w:pPr>
            <w:r>
              <w:rPr>
                <w:rFonts w:eastAsia="Times New Roman"/>
                <w:sz w:val="22"/>
                <w:szCs w:val="22"/>
              </w:rPr>
              <w:t>128</w:t>
            </w:r>
          </w:p>
        </w:tc>
        <w:tc>
          <w:tcPr>
            <w:tcW w:w="990" w:type="dxa"/>
            <w:vAlign w:val="center"/>
          </w:tcPr>
          <w:p w14:paraId="48408D1D" w14:textId="77777777" w:rsidR="00FB5184" w:rsidRPr="00A02B77" w:rsidRDefault="00FB5184" w:rsidP="006A4182">
            <w:pPr>
              <w:jc w:val="center"/>
              <w:rPr>
                <w:rFonts w:eastAsia="Times New Roman"/>
                <w:sz w:val="22"/>
                <w:szCs w:val="22"/>
              </w:rPr>
            </w:pPr>
            <w:r>
              <w:rPr>
                <w:rFonts w:eastAsia="Times New Roman"/>
                <w:sz w:val="22"/>
                <w:szCs w:val="22"/>
              </w:rPr>
              <w:t>228</w:t>
            </w:r>
          </w:p>
        </w:tc>
        <w:tc>
          <w:tcPr>
            <w:tcW w:w="900" w:type="dxa"/>
            <w:vAlign w:val="center"/>
          </w:tcPr>
          <w:p w14:paraId="6F727257" w14:textId="77777777" w:rsidR="00FB5184" w:rsidRPr="00A02B77" w:rsidRDefault="00FB5184" w:rsidP="006A4182">
            <w:pPr>
              <w:jc w:val="center"/>
              <w:rPr>
                <w:rFonts w:eastAsia="Times New Roman"/>
                <w:sz w:val="22"/>
                <w:szCs w:val="22"/>
              </w:rPr>
            </w:pPr>
            <w:r>
              <w:rPr>
                <w:rFonts w:eastAsia="Times New Roman"/>
                <w:sz w:val="22"/>
                <w:szCs w:val="22"/>
              </w:rPr>
              <w:t>185</w:t>
            </w:r>
          </w:p>
        </w:tc>
        <w:tc>
          <w:tcPr>
            <w:tcW w:w="917" w:type="dxa"/>
            <w:tcBorders>
              <w:right w:val="single" w:sz="24" w:space="0" w:color="auto"/>
            </w:tcBorders>
            <w:vAlign w:val="center"/>
          </w:tcPr>
          <w:p w14:paraId="14996786" w14:textId="77777777" w:rsidR="00FB5184" w:rsidRPr="00A02B77" w:rsidRDefault="00FB5184" w:rsidP="006A4182">
            <w:pPr>
              <w:jc w:val="center"/>
              <w:rPr>
                <w:rFonts w:eastAsia="Times New Roman"/>
                <w:sz w:val="22"/>
                <w:szCs w:val="22"/>
              </w:rPr>
            </w:pPr>
            <w:r>
              <w:rPr>
                <w:rFonts w:eastAsia="Times New Roman"/>
                <w:sz w:val="22"/>
                <w:szCs w:val="22"/>
              </w:rPr>
              <w:t>151</w:t>
            </w:r>
          </w:p>
        </w:tc>
        <w:tc>
          <w:tcPr>
            <w:tcW w:w="1097" w:type="dxa"/>
            <w:tcBorders>
              <w:left w:val="single" w:sz="24" w:space="0" w:color="auto"/>
            </w:tcBorders>
            <w:vAlign w:val="center"/>
          </w:tcPr>
          <w:p w14:paraId="5C253327" w14:textId="77777777" w:rsidR="00FB5184" w:rsidRPr="00A02B77" w:rsidRDefault="00FB5184" w:rsidP="006A4182">
            <w:pPr>
              <w:jc w:val="center"/>
              <w:rPr>
                <w:rFonts w:eastAsia="Times New Roman"/>
                <w:sz w:val="22"/>
                <w:szCs w:val="22"/>
              </w:rPr>
            </w:pPr>
            <w:r>
              <w:rPr>
                <w:rFonts w:eastAsia="Times New Roman"/>
                <w:sz w:val="22"/>
                <w:szCs w:val="22"/>
              </w:rPr>
              <w:t>174</w:t>
            </w:r>
          </w:p>
        </w:tc>
        <w:tc>
          <w:tcPr>
            <w:tcW w:w="1126" w:type="dxa"/>
            <w:tcBorders>
              <w:right w:val="single" w:sz="24" w:space="0" w:color="auto"/>
            </w:tcBorders>
            <w:vAlign w:val="center"/>
          </w:tcPr>
          <w:p w14:paraId="1A285735" w14:textId="77777777" w:rsidR="00FB5184" w:rsidRPr="00A02B77" w:rsidRDefault="00FB5184" w:rsidP="006A4182">
            <w:pPr>
              <w:jc w:val="center"/>
              <w:rPr>
                <w:rFonts w:eastAsia="Times New Roman"/>
                <w:sz w:val="22"/>
                <w:szCs w:val="22"/>
              </w:rPr>
            </w:pPr>
            <w:r>
              <w:rPr>
                <w:rFonts w:eastAsia="Times New Roman"/>
                <w:sz w:val="22"/>
                <w:szCs w:val="22"/>
              </w:rPr>
              <w:t>15.10</w:t>
            </w:r>
          </w:p>
        </w:tc>
      </w:tr>
      <w:tr w:rsidR="00FB5184" w14:paraId="6025D97F" w14:textId="77777777" w:rsidTr="006A4182">
        <w:trPr>
          <w:jc w:val="center"/>
        </w:trPr>
        <w:tc>
          <w:tcPr>
            <w:tcW w:w="1410" w:type="dxa"/>
            <w:vMerge/>
            <w:tcBorders>
              <w:left w:val="single" w:sz="24" w:space="0" w:color="auto"/>
              <w:right w:val="single" w:sz="24" w:space="0" w:color="auto"/>
            </w:tcBorders>
            <w:vAlign w:val="center"/>
          </w:tcPr>
          <w:p w14:paraId="3CD67B62"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0B482A5C" w14:textId="77777777" w:rsidR="00FB5184" w:rsidRDefault="00FB5184" w:rsidP="006A4182">
            <w:pPr>
              <w:jc w:val="center"/>
              <w:rPr>
                <w:rFonts w:eastAsia="Times New Roman"/>
                <w:b/>
                <w:sz w:val="22"/>
                <w:szCs w:val="22"/>
              </w:rPr>
            </w:pPr>
            <w:r>
              <w:rPr>
                <w:rFonts w:eastAsia="Times New Roman"/>
                <w:b/>
                <w:sz w:val="22"/>
                <w:szCs w:val="22"/>
              </w:rPr>
              <w:t>IT 7</w:t>
            </w:r>
          </w:p>
        </w:tc>
        <w:tc>
          <w:tcPr>
            <w:tcW w:w="970" w:type="dxa"/>
            <w:tcBorders>
              <w:left w:val="single" w:sz="24" w:space="0" w:color="auto"/>
            </w:tcBorders>
            <w:vAlign w:val="center"/>
          </w:tcPr>
          <w:p w14:paraId="6A8DB109" w14:textId="77777777" w:rsidR="00FB5184" w:rsidRPr="00A02B77" w:rsidRDefault="00FB5184" w:rsidP="006A4182">
            <w:pPr>
              <w:jc w:val="center"/>
              <w:rPr>
                <w:rFonts w:eastAsia="Times New Roman"/>
                <w:sz w:val="22"/>
                <w:szCs w:val="22"/>
              </w:rPr>
            </w:pPr>
            <w:r>
              <w:rPr>
                <w:rFonts w:eastAsia="Times New Roman"/>
                <w:sz w:val="22"/>
                <w:szCs w:val="22"/>
              </w:rPr>
              <w:t>204</w:t>
            </w:r>
          </w:p>
        </w:tc>
        <w:tc>
          <w:tcPr>
            <w:tcW w:w="920" w:type="dxa"/>
            <w:vAlign w:val="center"/>
          </w:tcPr>
          <w:p w14:paraId="58CD8727" w14:textId="77777777" w:rsidR="00FB5184" w:rsidRPr="00A02B77" w:rsidRDefault="00FB5184" w:rsidP="006A4182">
            <w:pPr>
              <w:jc w:val="center"/>
              <w:rPr>
                <w:rFonts w:eastAsia="Times New Roman"/>
                <w:sz w:val="22"/>
                <w:szCs w:val="22"/>
              </w:rPr>
            </w:pPr>
            <w:r>
              <w:rPr>
                <w:rFonts w:eastAsia="Times New Roman"/>
                <w:sz w:val="22"/>
                <w:szCs w:val="22"/>
              </w:rPr>
              <w:t>146</w:t>
            </w:r>
          </w:p>
        </w:tc>
        <w:tc>
          <w:tcPr>
            <w:tcW w:w="990" w:type="dxa"/>
            <w:vAlign w:val="center"/>
          </w:tcPr>
          <w:p w14:paraId="5FC6B7AF" w14:textId="77777777" w:rsidR="00FB5184" w:rsidRPr="00A02B77" w:rsidRDefault="00FB5184" w:rsidP="006A4182">
            <w:pPr>
              <w:jc w:val="center"/>
              <w:rPr>
                <w:rFonts w:eastAsia="Times New Roman"/>
                <w:sz w:val="22"/>
                <w:szCs w:val="22"/>
              </w:rPr>
            </w:pPr>
            <w:r>
              <w:rPr>
                <w:rFonts w:eastAsia="Times New Roman"/>
                <w:sz w:val="22"/>
                <w:szCs w:val="22"/>
              </w:rPr>
              <w:t>233</w:t>
            </w:r>
          </w:p>
        </w:tc>
        <w:tc>
          <w:tcPr>
            <w:tcW w:w="900" w:type="dxa"/>
            <w:vAlign w:val="center"/>
          </w:tcPr>
          <w:p w14:paraId="6581B094" w14:textId="77777777" w:rsidR="00FB5184" w:rsidRPr="00A02B77" w:rsidRDefault="00FB5184" w:rsidP="006A4182">
            <w:pPr>
              <w:jc w:val="center"/>
              <w:rPr>
                <w:rFonts w:eastAsia="Times New Roman"/>
                <w:sz w:val="22"/>
                <w:szCs w:val="22"/>
              </w:rPr>
            </w:pPr>
            <w:r>
              <w:rPr>
                <w:rFonts w:eastAsia="Times New Roman"/>
                <w:sz w:val="22"/>
                <w:szCs w:val="22"/>
              </w:rPr>
              <w:t>195</w:t>
            </w:r>
          </w:p>
        </w:tc>
        <w:tc>
          <w:tcPr>
            <w:tcW w:w="917" w:type="dxa"/>
            <w:tcBorders>
              <w:right w:val="single" w:sz="24" w:space="0" w:color="auto"/>
            </w:tcBorders>
            <w:vAlign w:val="center"/>
          </w:tcPr>
          <w:p w14:paraId="3B600F35" w14:textId="77777777" w:rsidR="00FB5184" w:rsidRPr="00A02B77" w:rsidRDefault="00FB5184" w:rsidP="006A4182">
            <w:pPr>
              <w:jc w:val="center"/>
              <w:rPr>
                <w:rFonts w:eastAsia="Times New Roman"/>
                <w:sz w:val="22"/>
                <w:szCs w:val="22"/>
              </w:rPr>
            </w:pPr>
            <w:r>
              <w:rPr>
                <w:rFonts w:eastAsia="Times New Roman"/>
                <w:sz w:val="22"/>
                <w:szCs w:val="22"/>
              </w:rPr>
              <w:t>189</w:t>
            </w:r>
          </w:p>
        </w:tc>
        <w:tc>
          <w:tcPr>
            <w:tcW w:w="1097" w:type="dxa"/>
            <w:tcBorders>
              <w:left w:val="single" w:sz="24" w:space="0" w:color="auto"/>
            </w:tcBorders>
            <w:vAlign w:val="center"/>
          </w:tcPr>
          <w:p w14:paraId="6F343E3D" w14:textId="77777777" w:rsidR="00FB5184" w:rsidRPr="00A02B77" w:rsidRDefault="00FB5184" w:rsidP="006A4182">
            <w:pPr>
              <w:jc w:val="center"/>
              <w:rPr>
                <w:rFonts w:eastAsia="Times New Roman"/>
                <w:sz w:val="22"/>
                <w:szCs w:val="22"/>
              </w:rPr>
            </w:pPr>
            <w:r>
              <w:rPr>
                <w:rFonts w:eastAsia="Times New Roman"/>
                <w:sz w:val="22"/>
                <w:szCs w:val="22"/>
              </w:rPr>
              <w:t>193.4</w:t>
            </w:r>
          </w:p>
        </w:tc>
        <w:tc>
          <w:tcPr>
            <w:tcW w:w="1126" w:type="dxa"/>
            <w:tcBorders>
              <w:right w:val="single" w:sz="24" w:space="0" w:color="auto"/>
            </w:tcBorders>
            <w:vAlign w:val="center"/>
          </w:tcPr>
          <w:p w14:paraId="4244B022" w14:textId="77777777" w:rsidR="00FB5184" w:rsidRPr="00A02B77" w:rsidRDefault="00FB5184" w:rsidP="006A4182">
            <w:pPr>
              <w:jc w:val="center"/>
              <w:rPr>
                <w:rFonts w:eastAsia="Times New Roman"/>
                <w:sz w:val="22"/>
                <w:szCs w:val="22"/>
              </w:rPr>
            </w:pPr>
            <w:r>
              <w:rPr>
                <w:rFonts w:eastAsia="Times New Roman"/>
                <w:sz w:val="22"/>
                <w:szCs w:val="22"/>
              </w:rPr>
              <w:t>12.57</w:t>
            </w:r>
          </w:p>
        </w:tc>
      </w:tr>
      <w:tr w:rsidR="00FB5184" w14:paraId="52B53F39" w14:textId="77777777" w:rsidTr="006A4182">
        <w:trPr>
          <w:jc w:val="center"/>
        </w:trPr>
        <w:tc>
          <w:tcPr>
            <w:tcW w:w="1410" w:type="dxa"/>
            <w:vMerge/>
            <w:tcBorders>
              <w:left w:val="single" w:sz="24" w:space="0" w:color="auto"/>
              <w:right w:val="single" w:sz="24" w:space="0" w:color="auto"/>
            </w:tcBorders>
            <w:vAlign w:val="center"/>
          </w:tcPr>
          <w:p w14:paraId="2715D27A"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0B385708" w14:textId="77777777" w:rsidR="00FB5184" w:rsidRDefault="00FB5184" w:rsidP="006A4182">
            <w:pPr>
              <w:jc w:val="center"/>
              <w:rPr>
                <w:rFonts w:eastAsia="Times New Roman"/>
                <w:b/>
                <w:sz w:val="22"/>
                <w:szCs w:val="22"/>
              </w:rPr>
            </w:pPr>
            <w:r>
              <w:rPr>
                <w:rFonts w:eastAsia="Times New Roman"/>
                <w:b/>
                <w:sz w:val="22"/>
                <w:szCs w:val="22"/>
              </w:rPr>
              <w:t>IT 8</w:t>
            </w:r>
          </w:p>
        </w:tc>
        <w:tc>
          <w:tcPr>
            <w:tcW w:w="970" w:type="dxa"/>
            <w:tcBorders>
              <w:left w:val="single" w:sz="24" w:space="0" w:color="auto"/>
            </w:tcBorders>
            <w:vAlign w:val="center"/>
          </w:tcPr>
          <w:p w14:paraId="0B6F970A" w14:textId="77777777" w:rsidR="00FB5184" w:rsidRPr="00A02B77" w:rsidRDefault="00FB5184" w:rsidP="006A4182">
            <w:pPr>
              <w:jc w:val="center"/>
              <w:rPr>
                <w:rFonts w:eastAsia="Times New Roman"/>
                <w:sz w:val="22"/>
                <w:szCs w:val="22"/>
              </w:rPr>
            </w:pPr>
            <w:r>
              <w:rPr>
                <w:rFonts w:eastAsia="Times New Roman"/>
                <w:sz w:val="22"/>
                <w:szCs w:val="22"/>
              </w:rPr>
              <w:t>220</w:t>
            </w:r>
          </w:p>
        </w:tc>
        <w:tc>
          <w:tcPr>
            <w:tcW w:w="920" w:type="dxa"/>
            <w:vAlign w:val="center"/>
          </w:tcPr>
          <w:p w14:paraId="530218E6" w14:textId="77777777" w:rsidR="00FB5184" w:rsidRPr="00A02B77" w:rsidRDefault="00FB5184" w:rsidP="006A4182">
            <w:pPr>
              <w:jc w:val="center"/>
              <w:rPr>
                <w:rFonts w:eastAsia="Times New Roman"/>
                <w:sz w:val="22"/>
                <w:szCs w:val="22"/>
              </w:rPr>
            </w:pPr>
            <w:r>
              <w:rPr>
                <w:rFonts w:eastAsia="Times New Roman"/>
                <w:sz w:val="22"/>
                <w:szCs w:val="22"/>
              </w:rPr>
              <w:t>161</w:t>
            </w:r>
          </w:p>
        </w:tc>
        <w:tc>
          <w:tcPr>
            <w:tcW w:w="990" w:type="dxa"/>
            <w:vAlign w:val="center"/>
          </w:tcPr>
          <w:p w14:paraId="12820739" w14:textId="77777777" w:rsidR="00FB5184" w:rsidRPr="00A02B77" w:rsidRDefault="00FB5184" w:rsidP="006A4182">
            <w:pPr>
              <w:jc w:val="center"/>
              <w:rPr>
                <w:rFonts w:eastAsia="Times New Roman"/>
                <w:sz w:val="22"/>
                <w:szCs w:val="22"/>
              </w:rPr>
            </w:pPr>
            <w:r>
              <w:rPr>
                <w:rFonts w:eastAsia="Times New Roman"/>
                <w:sz w:val="22"/>
                <w:szCs w:val="22"/>
              </w:rPr>
              <w:t>-</w:t>
            </w:r>
          </w:p>
        </w:tc>
        <w:tc>
          <w:tcPr>
            <w:tcW w:w="900" w:type="dxa"/>
            <w:vAlign w:val="center"/>
          </w:tcPr>
          <w:p w14:paraId="215BDD1E" w14:textId="77777777" w:rsidR="00FB5184" w:rsidRPr="00A02B77" w:rsidRDefault="00FB5184" w:rsidP="006A4182">
            <w:pPr>
              <w:jc w:val="center"/>
              <w:rPr>
                <w:rFonts w:eastAsia="Times New Roman"/>
                <w:sz w:val="22"/>
                <w:szCs w:val="22"/>
              </w:rPr>
            </w:pPr>
            <w:r>
              <w:rPr>
                <w:rFonts w:eastAsia="Times New Roman"/>
                <w:sz w:val="22"/>
                <w:szCs w:val="22"/>
              </w:rPr>
              <w:t>226</w:t>
            </w:r>
          </w:p>
        </w:tc>
        <w:tc>
          <w:tcPr>
            <w:tcW w:w="917" w:type="dxa"/>
            <w:tcBorders>
              <w:right w:val="single" w:sz="24" w:space="0" w:color="auto"/>
            </w:tcBorders>
            <w:vAlign w:val="center"/>
          </w:tcPr>
          <w:p w14:paraId="5C3E7F58" w14:textId="77777777" w:rsidR="00FB5184" w:rsidRPr="00A02B77" w:rsidRDefault="00FB5184" w:rsidP="006A4182">
            <w:pPr>
              <w:jc w:val="center"/>
              <w:rPr>
                <w:rFonts w:eastAsia="Times New Roman"/>
                <w:sz w:val="22"/>
                <w:szCs w:val="22"/>
              </w:rPr>
            </w:pPr>
            <w:r>
              <w:rPr>
                <w:rFonts w:eastAsia="Times New Roman"/>
                <w:sz w:val="22"/>
                <w:szCs w:val="22"/>
              </w:rPr>
              <w:t>211</w:t>
            </w:r>
          </w:p>
        </w:tc>
        <w:tc>
          <w:tcPr>
            <w:tcW w:w="1097" w:type="dxa"/>
            <w:tcBorders>
              <w:left w:val="single" w:sz="24" w:space="0" w:color="auto"/>
            </w:tcBorders>
            <w:vAlign w:val="center"/>
          </w:tcPr>
          <w:p w14:paraId="64A83CB1" w14:textId="77777777" w:rsidR="00FB5184" w:rsidRPr="00A02B77" w:rsidRDefault="00FB5184" w:rsidP="006A4182">
            <w:pPr>
              <w:jc w:val="center"/>
              <w:rPr>
                <w:rFonts w:eastAsia="Times New Roman"/>
                <w:sz w:val="22"/>
                <w:szCs w:val="22"/>
              </w:rPr>
            </w:pPr>
            <w:r>
              <w:rPr>
                <w:rFonts w:eastAsia="Times New Roman"/>
                <w:sz w:val="22"/>
                <w:szCs w:val="22"/>
              </w:rPr>
              <w:t>204.5</w:t>
            </w:r>
          </w:p>
        </w:tc>
        <w:tc>
          <w:tcPr>
            <w:tcW w:w="1126" w:type="dxa"/>
            <w:tcBorders>
              <w:right w:val="single" w:sz="24" w:space="0" w:color="auto"/>
            </w:tcBorders>
            <w:vAlign w:val="center"/>
          </w:tcPr>
          <w:p w14:paraId="252D3775" w14:textId="77777777" w:rsidR="00FB5184" w:rsidRPr="00A02B77" w:rsidRDefault="00FB5184" w:rsidP="006A4182">
            <w:pPr>
              <w:jc w:val="center"/>
              <w:rPr>
                <w:rFonts w:eastAsia="Times New Roman"/>
                <w:sz w:val="22"/>
                <w:szCs w:val="22"/>
              </w:rPr>
            </w:pPr>
            <w:r>
              <w:rPr>
                <w:rFonts w:eastAsia="Times New Roman"/>
                <w:sz w:val="22"/>
                <w:szCs w:val="22"/>
              </w:rPr>
              <w:t>12.84</w:t>
            </w:r>
          </w:p>
        </w:tc>
      </w:tr>
      <w:tr w:rsidR="00FB5184" w14:paraId="12CC391C" w14:textId="77777777" w:rsidTr="006A4182">
        <w:trPr>
          <w:jc w:val="center"/>
        </w:trPr>
        <w:tc>
          <w:tcPr>
            <w:tcW w:w="1410" w:type="dxa"/>
            <w:vMerge/>
            <w:tcBorders>
              <w:left w:val="single" w:sz="24" w:space="0" w:color="auto"/>
              <w:bottom w:val="single" w:sz="24" w:space="0" w:color="auto"/>
              <w:right w:val="single" w:sz="24" w:space="0" w:color="auto"/>
            </w:tcBorders>
            <w:vAlign w:val="center"/>
          </w:tcPr>
          <w:p w14:paraId="0E473EA2" w14:textId="77777777" w:rsidR="00FB5184" w:rsidRDefault="00FB5184" w:rsidP="006A418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5E3A86EB" w14:textId="77777777" w:rsidR="00FB5184" w:rsidRDefault="00FB5184" w:rsidP="006A4182">
            <w:pPr>
              <w:jc w:val="center"/>
              <w:rPr>
                <w:rFonts w:eastAsia="Times New Roman"/>
                <w:b/>
                <w:sz w:val="22"/>
                <w:szCs w:val="22"/>
              </w:rPr>
            </w:pPr>
            <w:r>
              <w:rPr>
                <w:rFonts w:eastAsia="Times New Roman"/>
                <w:b/>
                <w:sz w:val="22"/>
                <w:szCs w:val="22"/>
              </w:rPr>
              <w:t>IT 9</w:t>
            </w:r>
          </w:p>
        </w:tc>
        <w:tc>
          <w:tcPr>
            <w:tcW w:w="970" w:type="dxa"/>
            <w:tcBorders>
              <w:left w:val="single" w:sz="24" w:space="0" w:color="auto"/>
              <w:bottom w:val="single" w:sz="24" w:space="0" w:color="auto"/>
            </w:tcBorders>
            <w:vAlign w:val="center"/>
          </w:tcPr>
          <w:p w14:paraId="0656DCD0" w14:textId="77777777" w:rsidR="00FB5184" w:rsidRPr="00A02B77" w:rsidRDefault="00FB5184" w:rsidP="006A4182">
            <w:pPr>
              <w:jc w:val="center"/>
              <w:rPr>
                <w:rFonts w:eastAsia="Times New Roman"/>
                <w:sz w:val="22"/>
                <w:szCs w:val="22"/>
              </w:rPr>
            </w:pPr>
            <w:r>
              <w:rPr>
                <w:rFonts w:eastAsia="Times New Roman"/>
                <w:sz w:val="22"/>
                <w:szCs w:val="22"/>
              </w:rPr>
              <w:t>-</w:t>
            </w:r>
          </w:p>
        </w:tc>
        <w:tc>
          <w:tcPr>
            <w:tcW w:w="920" w:type="dxa"/>
            <w:tcBorders>
              <w:bottom w:val="single" w:sz="24" w:space="0" w:color="auto"/>
            </w:tcBorders>
            <w:vAlign w:val="center"/>
          </w:tcPr>
          <w:p w14:paraId="4D61B934" w14:textId="77777777" w:rsidR="00FB5184" w:rsidRPr="00A02B77" w:rsidRDefault="00FB5184" w:rsidP="006A4182">
            <w:pPr>
              <w:jc w:val="center"/>
              <w:rPr>
                <w:rFonts w:eastAsia="Times New Roman"/>
                <w:sz w:val="22"/>
                <w:szCs w:val="22"/>
              </w:rPr>
            </w:pPr>
            <w:r>
              <w:rPr>
                <w:rFonts w:eastAsia="Times New Roman"/>
                <w:sz w:val="22"/>
                <w:szCs w:val="22"/>
              </w:rPr>
              <w:t>169</w:t>
            </w:r>
          </w:p>
        </w:tc>
        <w:tc>
          <w:tcPr>
            <w:tcW w:w="990" w:type="dxa"/>
            <w:tcBorders>
              <w:bottom w:val="single" w:sz="24" w:space="0" w:color="auto"/>
            </w:tcBorders>
            <w:vAlign w:val="center"/>
          </w:tcPr>
          <w:p w14:paraId="390AEF16" w14:textId="77777777" w:rsidR="00FB5184" w:rsidRPr="00A02B77" w:rsidRDefault="00FB5184" w:rsidP="006A4182">
            <w:pPr>
              <w:jc w:val="center"/>
              <w:rPr>
                <w:rFonts w:eastAsia="Times New Roman"/>
                <w:sz w:val="22"/>
                <w:szCs w:val="22"/>
              </w:rPr>
            </w:pPr>
            <w:r>
              <w:rPr>
                <w:rFonts w:eastAsia="Times New Roman"/>
                <w:sz w:val="22"/>
                <w:szCs w:val="22"/>
              </w:rPr>
              <w:t>-</w:t>
            </w:r>
          </w:p>
        </w:tc>
        <w:tc>
          <w:tcPr>
            <w:tcW w:w="900" w:type="dxa"/>
            <w:tcBorders>
              <w:bottom w:val="single" w:sz="24" w:space="0" w:color="auto"/>
            </w:tcBorders>
            <w:vAlign w:val="center"/>
          </w:tcPr>
          <w:p w14:paraId="7382E7BF" w14:textId="77777777" w:rsidR="00FB5184" w:rsidRPr="00A02B77" w:rsidRDefault="00FB5184" w:rsidP="006A4182">
            <w:pPr>
              <w:jc w:val="center"/>
              <w:rPr>
                <w:rFonts w:eastAsia="Times New Roman"/>
                <w:sz w:val="22"/>
                <w:szCs w:val="22"/>
              </w:rPr>
            </w:pPr>
            <w:r>
              <w:rPr>
                <w:rFonts w:eastAsia="Times New Roman"/>
                <w:sz w:val="22"/>
                <w:szCs w:val="22"/>
              </w:rPr>
              <w:t>-</w:t>
            </w:r>
          </w:p>
        </w:tc>
        <w:tc>
          <w:tcPr>
            <w:tcW w:w="917" w:type="dxa"/>
            <w:tcBorders>
              <w:bottom w:val="single" w:sz="24" w:space="0" w:color="auto"/>
              <w:right w:val="single" w:sz="24" w:space="0" w:color="auto"/>
            </w:tcBorders>
            <w:vAlign w:val="center"/>
          </w:tcPr>
          <w:p w14:paraId="0001728B" w14:textId="77777777" w:rsidR="00FB5184" w:rsidRPr="00A02B77" w:rsidRDefault="00FB5184" w:rsidP="006A4182">
            <w:pPr>
              <w:jc w:val="center"/>
              <w:rPr>
                <w:rFonts w:eastAsia="Times New Roman"/>
                <w:sz w:val="22"/>
                <w:szCs w:val="22"/>
              </w:rPr>
            </w:pPr>
            <w:r>
              <w:rPr>
                <w:rFonts w:eastAsia="Times New Roman"/>
                <w:sz w:val="22"/>
                <w:szCs w:val="22"/>
              </w:rPr>
              <w:t>222</w:t>
            </w:r>
          </w:p>
        </w:tc>
        <w:tc>
          <w:tcPr>
            <w:tcW w:w="1097" w:type="dxa"/>
            <w:tcBorders>
              <w:left w:val="single" w:sz="24" w:space="0" w:color="auto"/>
              <w:bottom w:val="single" w:sz="24" w:space="0" w:color="auto"/>
            </w:tcBorders>
            <w:vAlign w:val="center"/>
          </w:tcPr>
          <w:p w14:paraId="5293DE31" w14:textId="77777777" w:rsidR="00FB5184" w:rsidRPr="00A02B77" w:rsidRDefault="00FB5184" w:rsidP="006A4182">
            <w:pPr>
              <w:jc w:val="center"/>
              <w:rPr>
                <w:rFonts w:eastAsia="Times New Roman"/>
                <w:sz w:val="22"/>
                <w:szCs w:val="22"/>
              </w:rPr>
            </w:pPr>
            <w:r>
              <w:rPr>
                <w:rFonts w:eastAsia="Times New Roman"/>
                <w:sz w:val="22"/>
                <w:szCs w:val="22"/>
              </w:rPr>
              <w:t>195.5</w:t>
            </w:r>
          </w:p>
        </w:tc>
        <w:tc>
          <w:tcPr>
            <w:tcW w:w="1126" w:type="dxa"/>
            <w:tcBorders>
              <w:bottom w:val="single" w:sz="24" w:space="0" w:color="auto"/>
              <w:right w:val="single" w:sz="24" w:space="0" w:color="auto"/>
            </w:tcBorders>
            <w:vAlign w:val="center"/>
          </w:tcPr>
          <w:p w14:paraId="0DBFD147" w14:textId="77777777" w:rsidR="00FB5184" w:rsidRPr="00A02B77" w:rsidRDefault="00FB5184" w:rsidP="006A4182">
            <w:pPr>
              <w:jc w:val="center"/>
              <w:rPr>
                <w:rFonts w:eastAsia="Times New Roman"/>
                <w:sz w:val="22"/>
                <w:szCs w:val="22"/>
              </w:rPr>
            </w:pPr>
            <w:r>
              <w:rPr>
                <w:rFonts w:eastAsia="Times New Roman"/>
                <w:sz w:val="22"/>
                <w:szCs w:val="22"/>
              </w:rPr>
              <w:t>18.74</w:t>
            </w:r>
          </w:p>
        </w:tc>
      </w:tr>
    </w:tbl>
    <w:p w14:paraId="3FB79002" w14:textId="1EA58651" w:rsidR="00FB5184" w:rsidRPr="00B0424D" w:rsidRDefault="00FB5184" w:rsidP="00FB5184">
      <w:pPr>
        <w:rPr>
          <w:rFonts w:eastAsia="Times New Roman"/>
          <w:b/>
          <w:sz w:val="22"/>
          <w:szCs w:val="22"/>
        </w:rPr>
      </w:pPr>
      <w:r>
        <w:rPr>
          <w:rFonts w:eastAsia="Times New Roman"/>
          <w:sz w:val="22"/>
          <w:szCs w:val="22"/>
        </w:rPr>
        <w:t>Table A</w:t>
      </w:r>
      <w:r w:rsidR="005C0E5F">
        <w:rPr>
          <w:rFonts w:eastAsia="Times New Roman"/>
          <w:sz w:val="22"/>
          <w:szCs w:val="22"/>
        </w:rPr>
        <w:t>.5</w:t>
      </w:r>
      <w:r>
        <w:rPr>
          <w:rFonts w:eastAsia="Times New Roman"/>
          <w:sz w:val="22"/>
          <w:szCs w:val="22"/>
        </w:rPr>
        <w:t>: 15-20% Senescent Results</w:t>
      </w:r>
      <w:r>
        <w:rPr>
          <w:rFonts w:eastAsia="Times New Roman"/>
          <w:b/>
          <w:sz w:val="22"/>
          <w:szCs w:val="22"/>
        </w:rPr>
        <w:br/>
      </w: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FB5184" w14:paraId="4C2AD337" w14:textId="77777777" w:rsidTr="006A418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001C7658" w14:textId="77777777" w:rsidR="00FB5184" w:rsidRDefault="00FB5184" w:rsidP="006A4182">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5EF4CABC" w14:textId="77777777" w:rsidR="00FB5184" w:rsidRDefault="00FB5184" w:rsidP="006A4182">
            <w:pPr>
              <w:jc w:val="center"/>
              <w:rPr>
                <w:rFonts w:eastAsia="Times New Roman"/>
                <w:b/>
                <w:sz w:val="22"/>
                <w:szCs w:val="22"/>
              </w:rPr>
            </w:pPr>
            <w:r>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7012740C" w14:textId="77777777" w:rsidR="00FB5184" w:rsidRDefault="00FB5184" w:rsidP="006A4182">
            <w:pPr>
              <w:jc w:val="center"/>
              <w:rPr>
                <w:rFonts w:eastAsia="Times New Roman"/>
                <w:b/>
                <w:sz w:val="22"/>
                <w:szCs w:val="22"/>
              </w:rPr>
            </w:pPr>
            <w:r>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0EFAF237" w14:textId="77777777" w:rsidR="00FB5184" w:rsidRDefault="00FB5184" w:rsidP="006A4182">
            <w:pPr>
              <w:jc w:val="center"/>
              <w:rPr>
                <w:rFonts w:eastAsia="Times New Roman"/>
                <w:b/>
                <w:sz w:val="22"/>
                <w:szCs w:val="22"/>
              </w:rPr>
            </w:pPr>
            <w:r>
              <w:rPr>
                <w:rFonts w:eastAsia="Times New Roman"/>
                <w:b/>
                <w:sz w:val="22"/>
                <w:szCs w:val="22"/>
              </w:rPr>
              <w:t>Standard Deviation</w:t>
            </w:r>
          </w:p>
        </w:tc>
      </w:tr>
      <w:tr w:rsidR="00FB5184" w14:paraId="7BAE1882" w14:textId="77777777" w:rsidTr="006A4182">
        <w:trPr>
          <w:jc w:val="center"/>
        </w:trPr>
        <w:tc>
          <w:tcPr>
            <w:tcW w:w="2040" w:type="dxa"/>
            <w:gridSpan w:val="2"/>
            <w:vMerge/>
            <w:tcBorders>
              <w:left w:val="single" w:sz="24" w:space="0" w:color="auto"/>
              <w:bottom w:val="single" w:sz="24" w:space="0" w:color="auto"/>
              <w:right w:val="single" w:sz="24" w:space="0" w:color="auto"/>
            </w:tcBorders>
            <w:vAlign w:val="center"/>
          </w:tcPr>
          <w:p w14:paraId="21F5B767" w14:textId="77777777" w:rsidR="00FB5184" w:rsidRDefault="00FB5184" w:rsidP="006A4182">
            <w:pPr>
              <w:jc w:val="center"/>
              <w:rPr>
                <w:rFonts w:eastAsia="Times New Roman"/>
                <w:b/>
                <w:sz w:val="22"/>
                <w:szCs w:val="22"/>
              </w:rPr>
            </w:pPr>
          </w:p>
        </w:tc>
        <w:tc>
          <w:tcPr>
            <w:tcW w:w="970" w:type="dxa"/>
            <w:tcBorders>
              <w:left w:val="single" w:sz="24" w:space="0" w:color="auto"/>
              <w:bottom w:val="single" w:sz="24" w:space="0" w:color="auto"/>
            </w:tcBorders>
            <w:vAlign w:val="center"/>
          </w:tcPr>
          <w:p w14:paraId="6A89BCC3" w14:textId="77777777" w:rsidR="00FB5184" w:rsidRDefault="00FB5184" w:rsidP="006A4182">
            <w:pPr>
              <w:jc w:val="center"/>
              <w:rPr>
                <w:rFonts w:eastAsia="Times New Roman"/>
                <w:b/>
                <w:sz w:val="22"/>
                <w:szCs w:val="22"/>
              </w:rPr>
            </w:pPr>
            <w:r>
              <w:rPr>
                <w:rFonts w:eastAsia="Times New Roman"/>
                <w:b/>
                <w:sz w:val="22"/>
                <w:szCs w:val="22"/>
              </w:rPr>
              <w:t>1</w:t>
            </w:r>
          </w:p>
        </w:tc>
        <w:tc>
          <w:tcPr>
            <w:tcW w:w="920" w:type="dxa"/>
            <w:tcBorders>
              <w:bottom w:val="single" w:sz="24" w:space="0" w:color="auto"/>
            </w:tcBorders>
            <w:vAlign w:val="center"/>
          </w:tcPr>
          <w:p w14:paraId="411B7695" w14:textId="77777777" w:rsidR="00FB5184" w:rsidRDefault="00FB5184" w:rsidP="006A4182">
            <w:pPr>
              <w:jc w:val="center"/>
              <w:rPr>
                <w:rFonts w:eastAsia="Times New Roman"/>
                <w:b/>
                <w:sz w:val="22"/>
                <w:szCs w:val="22"/>
              </w:rPr>
            </w:pPr>
            <w:r>
              <w:rPr>
                <w:rFonts w:eastAsia="Times New Roman"/>
                <w:b/>
                <w:sz w:val="22"/>
                <w:szCs w:val="22"/>
              </w:rPr>
              <w:t>2</w:t>
            </w:r>
          </w:p>
        </w:tc>
        <w:tc>
          <w:tcPr>
            <w:tcW w:w="990" w:type="dxa"/>
            <w:tcBorders>
              <w:bottom w:val="single" w:sz="24" w:space="0" w:color="auto"/>
            </w:tcBorders>
            <w:vAlign w:val="center"/>
          </w:tcPr>
          <w:p w14:paraId="55A101A0" w14:textId="77777777" w:rsidR="00FB5184" w:rsidRDefault="00FB5184" w:rsidP="006A4182">
            <w:pPr>
              <w:jc w:val="center"/>
              <w:rPr>
                <w:rFonts w:eastAsia="Times New Roman"/>
                <w:b/>
                <w:sz w:val="22"/>
                <w:szCs w:val="22"/>
              </w:rPr>
            </w:pPr>
            <w:r>
              <w:rPr>
                <w:rFonts w:eastAsia="Times New Roman"/>
                <w:b/>
                <w:sz w:val="22"/>
                <w:szCs w:val="22"/>
              </w:rPr>
              <w:t>3</w:t>
            </w:r>
          </w:p>
        </w:tc>
        <w:tc>
          <w:tcPr>
            <w:tcW w:w="900" w:type="dxa"/>
            <w:tcBorders>
              <w:bottom w:val="single" w:sz="24" w:space="0" w:color="auto"/>
            </w:tcBorders>
            <w:vAlign w:val="center"/>
          </w:tcPr>
          <w:p w14:paraId="1CC84C9D" w14:textId="77777777" w:rsidR="00FB5184" w:rsidRDefault="00FB5184" w:rsidP="006A4182">
            <w:pPr>
              <w:jc w:val="center"/>
              <w:rPr>
                <w:rFonts w:eastAsia="Times New Roman"/>
                <w:b/>
                <w:sz w:val="22"/>
                <w:szCs w:val="22"/>
              </w:rPr>
            </w:pPr>
            <w:r>
              <w:rPr>
                <w:rFonts w:eastAsia="Times New Roman"/>
                <w:b/>
                <w:sz w:val="22"/>
                <w:szCs w:val="22"/>
              </w:rPr>
              <w:t>4</w:t>
            </w:r>
          </w:p>
        </w:tc>
        <w:tc>
          <w:tcPr>
            <w:tcW w:w="917" w:type="dxa"/>
            <w:tcBorders>
              <w:bottom w:val="single" w:sz="24" w:space="0" w:color="auto"/>
              <w:right w:val="single" w:sz="24" w:space="0" w:color="auto"/>
            </w:tcBorders>
            <w:vAlign w:val="center"/>
          </w:tcPr>
          <w:p w14:paraId="4B2FF5AE" w14:textId="77777777" w:rsidR="00FB5184" w:rsidRDefault="00FB5184" w:rsidP="006A4182">
            <w:pPr>
              <w:jc w:val="center"/>
              <w:rPr>
                <w:rFonts w:eastAsia="Times New Roman"/>
                <w:b/>
                <w:sz w:val="22"/>
                <w:szCs w:val="22"/>
              </w:rPr>
            </w:pPr>
            <w:r>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09F0FB77" w14:textId="77777777" w:rsidR="00FB5184"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7CEBC33E" w14:textId="77777777" w:rsidR="00FB5184" w:rsidRDefault="00FB5184" w:rsidP="006A4182">
            <w:pPr>
              <w:jc w:val="center"/>
              <w:rPr>
                <w:rFonts w:eastAsia="Times New Roman"/>
                <w:b/>
                <w:sz w:val="22"/>
                <w:szCs w:val="22"/>
              </w:rPr>
            </w:pPr>
          </w:p>
        </w:tc>
      </w:tr>
      <w:tr w:rsidR="00FB5184" w14:paraId="2F1DAAF2" w14:textId="77777777" w:rsidTr="006A4182">
        <w:trPr>
          <w:jc w:val="center"/>
        </w:trPr>
        <w:tc>
          <w:tcPr>
            <w:tcW w:w="2040" w:type="dxa"/>
            <w:gridSpan w:val="2"/>
            <w:tcBorders>
              <w:top w:val="single" w:sz="24" w:space="0" w:color="auto"/>
              <w:left w:val="single" w:sz="24" w:space="0" w:color="auto"/>
              <w:right w:val="single" w:sz="24" w:space="0" w:color="auto"/>
            </w:tcBorders>
            <w:vAlign w:val="center"/>
          </w:tcPr>
          <w:p w14:paraId="60EF1E26" w14:textId="77777777" w:rsidR="00FB5184" w:rsidRDefault="00FB5184" w:rsidP="006A4182">
            <w:pPr>
              <w:jc w:val="center"/>
              <w:rPr>
                <w:rFonts w:eastAsia="Times New Roman"/>
                <w:b/>
                <w:sz w:val="22"/>
                <w:szCs w:val="22"/>
              </w:rPr>
            </w:pPr>
            <w:r>
              <w:rPr>
                <w:rFonts w:eastAsia="Times New Roman"/>
                <w:b/>
                <w:sz w:val="22"/>
                <w:szCs w:val="22"/>
              </w:rPr>
              <w:t>% Senescent</w:t>
            </w:r>
          </w:p>
        </w:tc>
        <w:tc>
          <w:tcPr>
            <w:tcW w:w="970" w:type="dxa"/>
            <w:tcBorders>
              <w:top w:val="single" w:sz="24" w:space="0" w:color="auto"/>
              <w:left w:val="single" w:sz="24" w:space="0" w:color="auto"/>
            </w:tcBorders>
            <w:vAlign w:val="center"/>
          </w:tcPr>
          <w:p w14:paraId="50647970" w14:textId="77777777" w:rsidR="00FB5184" w:rsidRPr="0024714C" w:rsidRDefault="00FB5184" w:rsidP="006A4182">
            <w:pPr>
              <w:jc w:val="center"/>
              <w:rPr>
                <w:rFonts w:eastAsia="Times New Roman"/>
                <w:sz w:val="22"/>
                <w:szCs w:val="22"/>
              </w:rPr>
            </w:pPr>
            <w:r>
              <w:rPr>
                <w:rFonts w:eastAsia="Times New Roman"/>
                <w:sz w:val="22"/>
                <w:szCs w:val="22"/>
              </w:rPr>
              <w:t>25</w:t>
            </w:r>
          </w:p>
        </w:tc>
        <w:tc>
          <w:tcPr>
            <w:tcW w:w="920" w:type="dxa"/>
            <w:tcBorders>
              <w:top w:val="single" w:sz="24" w:space="0" w:color="auto"/>
            </w:tcBorders>
            <w:vAlign w:val="center"/>
          </w:tcPr>
          <w:p w14:paraId="39938B2A" w14:textId="77777777" w:rsidR="00FB5184" w:rsidRPr="0024714C" w:rsidRDefault="00FB5184" w:rsidP="006A4182">
            <w:pPr>
              <w:jc w:val="center"/>
              <w:rPr>
                <w:rFonts w:eastAsia="Times New Roman"/>
                <w:sz w:val="22"/>
                <w:szCs w:val="22"/>
              </w:rPr>
            </w:pPr>
            <w:r>
              <w:rPr>
                <w:rFonts w:eastAsia="Times New Roman"/>
                <w:sz w:val="22"/>
                <w:szCs w:val="22"/>
              </w:rPr>
              <w:t>25.9</w:t>
            </w:r>
          </w:p>
        </w:tc>
        <w:tc>
          <w:tcPr>
            <w:tcW w:w="990" w:type="dxa"/>
            <w:tcBorders>
              <w:top w:val="single" w:sz="24" w:space="0" w:color="auto"/>
            </w:tcBorders>
            <w:vAlign w:val="center"/>
          </w:tcPr>
          <w:p w14:paraId="6C4E9D0D" w14:textId="77777777" w:rsidR="00FB5184" w:rsidRPr="0024714C" w:rsidRDefault="00FB5184" w:rsidP="006A4182">
            <w:pPr>
              <w:jc w:val="center"/>
              <w:rPr>
                <w:rFonts w:eastAsia="Times New Roman"/>
                <w:sz w:val="22"/>
                <w:szCs w:val="22"/>
              </w:rPr>
            </w:pPr>
            <w:r>
              <w:rPr>
                <w:rFonts w:eastAsia="Times New Roman"/>
                <w:sz w:val="22"/>
                <w:szCs w:val="22"/>
              </w:rPr>
              <w:t>23.3</w:t>
            </w:r>
          </w:p>
        </w:tc>
        <w:tc>
          <w:tcPr>
            <w:tcW w:w="900" w:type="dxa"/>
            <w:tcBorders>
              <w:top w:val="single" w:sz="24" w:space="0" w:color="auto"/>
            </w:tcBorders>
            <w:vAlign w:val="center"/>
          </w:tcPr>
          <w:p w14:paraId="1EEBF0EA" w14:textId="77777777" w:rsidR="00FB5184" w:rsidRPr="0024714C" w:rsidRDefault="00FB5184" w:rsidP="006A4182">
            <w:pPr>
              <w:jc w:val="center"/>
              <w:rPr>
                <w:rFonts w:eastAsia="Times New Roman"/>
                <w:sz w:val="22"/>
                <w:szCs w:val="22"/>
              </w:rPr>
            </w:pPr>
            <w:r>
              <w:rPr>
                <w:rFonts w:eastAsia="Times New Roman"/>
                <w:sz w:val="22"/>
                <w:szCs w:val="22"/>
              </w:rPr>
              <w:t>23.4</w:t>
            </w:r>
          </w:p>
        </w:tc>
        <w:tc>
          <w:tcPr>
            <w:tcW w:w="917" w:type="dxa"/>
            <w:tcBorders>
              <w:top w:val="single" w:sz="24" w:space="0" w:color="auto"/>
              <w:right w:val="single" w:sz="24" w:space="0" w:color="auto"/>
            </w:tcBorders>
            <w:vAlign w:val="center"/>
          </w:tcPr>
          <w:p w14:paraId="5C85F7C7" w14:textId="77777777" w:rsidR="00FB5184" w:rsidRPr="0024714C" w:rsidRDefault="00FB5184" w:rsidP="006A4182">
            <w:pPr>
              <w:jc w:val="center"/>
              <w:rPr>
                <w:rFonts w:eastAsia="Times New Roman"/>
                <w:sz w:val="22"/>
                <w:szCs w:val="22"/>
              </w:rPr>
            </w:pPr>
            <w:r>
              <w:rPr>
                <w:rFonts w:eastAsia="Times New Roman"/>
                <w:sz w:val="22"/>
                <w:szCs w:val="22"/>
              </w:rPr>
              <w:t>20.1</w:t>
            </w:r>
          </w:p>
        </w:tc>
        <w:tc>
          <w:tcPr>
            <w:tcW w:w="1097" w:type="dxa"/>
            <w:tcBorders>
              <w:top w:val="single" w:sz="24" w:space="0" w:color="auto"/>
              <w:left w:val="single" w:sz="24" w:space="0" w:color="auto"/>
            </w:tcBorders>
            <w:vAlign w:val="center"/>
          </w:tcPr>
          <w:p w14:paraId="1A7F8508" w14:textId="77777777" w:rsidR="00FB5184" w:rsidRPr="0024714C" w:rsidRDefault="00FB5184" w:rsidP="006A4182">
            <w:pPr>
              <w:jc w:val="center"/>
              <w:rPr>
                <w:rFonts w:eastAsia="Times New Roman"/>
                <w:sz w:val="22"/>
                <w:szCs w:val="22"/>
              </w:rPr>
            </w:pPr>
            <w:r>
              <w:rPr>
                <w:rFonts w:eastAsia="Times New Roman"/>
                <w:sz w:val="22"/>
                <w:szCs w:val="22"/>
              </w:rPr>
              <w:t>23.54</w:t>
            </w:r>
          </w:p>
        </w:tc>
        <w:tc>
          <w:tcPr>
            <w:tcW w:w="1126" w:type="dxa"/>
            <w:tcBorders>
              <w:top w:val="single" w:sz="24" w:space="0" w:color="auto"/>
              <w:right w:val="single" w:sz="24" w:space="0" w:color="auto"/>
            </w:tcBorders>
            <w:vAlign w:val="center"/>
          </w:tcPr>
          <w:p w14:paraId="291F416D" w14:textId="77777777" w:rsidR="00FB5184" w:rsidRPr="0024714C" w:rsidRDefault="00FB5184" w:rsidP="006A4182">
            <w:pPr>
              <w:jc w:val="center"/>
              <w:rPr>
                <w:rFonts w:eastAsia="Times New Roman"/>
                <w:sz w:val="22"/>
                <w:szCs w:val="22"/>
              </w:rPr>
            </w:pPr>
            <w:r>
              <w:rPr>
                <w:rFonts w:eastAsia="Times New Roman"/>
                <w:sz w:val="22"/>
                <w:szCs w:val="22"/>
              </w:rPr>
              <w:t>0.89</w:t>
            </w:r>
          </w:p>
        </w:tc>
      </w:tr>
      <w:tr w:rsidR="00FB5184" w14:paraId="197FA181" w14:textId="77777777" w:rsidTr="006A4182">
        <w:trPr>
          <w:jc w:val="center"/>
        </w:trPr>
        <w:tc>
          <w:tcPr>
            <w:tcW w:w="2040" w:type="dxa"/>
            <w:gridSpan w:val="2"/>
            <w:tcBorders>
              <w:left w:val="single" w:sz="24" w:space="0" w:color="auto"/>
              <w:bottom w:val="single" w:sz="24" w:space="0" w:color="auto"/>
              <w:right w:val="single" w:sz="24" w:space="0" w:color="auto"/>
            </w:tcBorders>
            <w:vAlign w:val="center"/>
          </w:tcPr>
          <w:p w14:paraId="2033D02C" w14:textId="77777777" w:rsidR="00FB5184" w:rsidRDefault="00FB5184" w:rsidP="006A4182">
            <w:pPr>
              <w:jc w:val="center"/>
              <w:rPr>
                <w:rFonts w:eastAsia="Times New Roman"/>
                <w:b/>
                <w:sz w:val="22"/>
                <w:szCs w:val="22"/>
              </w:rPr>
            </w:pPr>
            <w:r>
              <w:rPr>
                <w:rFonts w:eastAsia="Times New Roman"/>
                <w:b/>
                <w:sz w:val="22"/>
                <w:szCs w:val="22"/>
              </w:rPr>
              <w:t>Time to Heal (Hrs)</w:t>
            </w:r>
          </w:p>
        </w:tc>
        <w:tc>
          <w:tcPr>
            <w:tcW w:w="970" w:type="dxa"/>
            <w:tcBorders>
              <w:left w:val="single" w:sz="24" w:space="0" w:color="auto"/>
              <w:bottom w:val="single" w:sz="24" w:space="0" w:color="auto"/>
            </w:tcBorders>
            <w:vAlign w:val="center"/>
          </w:tcPr>
          <w:p w14:paraId="7EC5DBAE" w14:textId="77777777" w:rsidR="00FB5184" w:rsidRPr="0024714C" w:rsidRDefault="00FB5184" w:rsidP="006A4182">
            <w:pPr>
              <w:jc w:val="center"/>
              <w:rPr>
                <w:rFonts w:eastAsia="Times New Roman"/>
                <w:sz w:val="22"/>
                <w:szCs w:val="22"/>
              </w:rPr>
            </w:pPr>
            <w:r>
              <w:rPr>
                <w:rFonts w:eastAsia="Times New Roman"/>
                <w:sz w:val="22"/>
                <w:szCs w:val="22"/>
              </w:rPr>
              <w:t>42</w:t>
            </w:r>
          </w:p>
        </w:tc>
        <w:tc>
          <w:tcPr>
            <w:tcW w:w="920" w:type="dxa"/>
            <w:tcBorders>
              <w:bottom w:val="single" w:sz="24" w:space="0" w:color="auto"/>
            </w:tcBorders>
            <w:vAlign w:val="center"/>
          </w:tcPr>
          <w:p w14:paraId="0789AF28" w14:textId="77777777" w:rsidR="00FB5184" w:rsidRPr="0024714C" w:rsidRDefault="00FB5184" w:rsidP="006A4182">
            <w:pPr>
              <w:jc w:val="center"/>
              <w:rPr>
                <w:rFonts w:eastAsia="Times New Roman"/>
                <w:sz w:val="22"/>
                <w:szCs w:val="22"/>
              </w:rPr>
            </w:pPr>
            <w:r>
              <w:rPr>
                <w:rFonts w:eastAsia="Times New Roman"/>
                <w:sz w:val="22"/>
                <w:szCs w:val="22"/>
              </w:rPr>
              <w:t>48</w:t>
            </w:r>
          </w:p>
        </w:tc>
        <w:tc>
          <w:tcPr>
            <w:tcW w:w="990" w:type="dxa"/>
            <w:tcBorders>
              <w:bottom w:val="single" w:sz="24" w:space="0" w:color="auto"/>
            </w:tcBorders>
            <w:vAlign w:val="center"/>
          </w:tcPr>
          <w:p w14:paraId="48113845" w14:textId="77777777" w:rsidR="00FB5184" w:rsidRPr="0024714C" w:rsidRDefault="00FB5184" w:rsidP="006A4182">
            <w:pPr>
              <w:jc w:val="center"/>
              <w:rPr>
                <w:rFonts w:eastAsia="Times New Roman"/>
                <w:sz w:val="22"/>
                <w:szCs w:val="22"/>
              </w:rPr>
            </w:pPr>
            <w:r>
              <w:rPr>
                <w:rFonts w:eastAsia="Times New Roman"/>
                <w:sz w:val="22"/>
                <w:szCs w:val="22"/>
              </w:rPr>
              <w:t>48</w:t>
            </w:r>
          </w:p>
        </w:tc>
        <w:tc>
          <w:tcPr>
            <w:tcW w:w="900" w:type="dxa"/>
            <w:tcBorders>
              <w:bottom w:val="single" w:sz="24" w:space="0" w:color="auto"/>
            </w:tcBorders>
            <w:vAlign w:val="center"/>
          </w:tcPr>
          <w:p w14:paraId="57A88562" w14:textId="77777777" w:rsidR="00FB5184" w:rsidRPr="0024714C" w:rsidRDefault="00FB5184" w:rsidP="006A4182">
            <w:pPr>
              <w:jc w:val="center"/>
              <w:rPr>
                <w:rFonts w:eastAsia="Times New Roman"/>
                <w:sz w:val="22"/>
                <w:szCs w:val="22"/>
              </w:rPr>
            </w:pPr>
            <w:r>
              <w:rPr>
                <w:rFonts w:eastAsia="Times New Roman"/>
                <w:sz w:val="22"/>
                <w:szCs w:val="22"/>
              </w:rPr>
              <w:t>54</w:t>
            </w:r>
          </w:p>
        </w:tc>
        <w:tc>
          <w:tcPr>
            <w:tcW w:w="917" w:type="dxa"/>
            <w:tcBorders>
              <w:bottom w:val="single" w:sz="24" w:space="0" w:color="auto"/>
              <w:right w:val="single" w:sz="24" w:space="0" w:color="auto"/>
            </w:tcBorders>
            <w:vAlign w:val="center"/>
          </w:tcPr>
          <w:p w14:paraId="7711E407" w14:textId="77777777" w:rsidR="00FB5184" w:rsidRPr="0024714C" w:rsidRDefault="00FB5184" w:rsidP="006A4182">
            <w:pPr>
              <w:jc w:val="center"/>
              <w:rPr>
                <w:rFonts w:eastAsia="Times New Roman"/>
                <w:sz w:val="22"/>
                <w:szCs w:val="22"/>
              </w:rPr>
            </w:pPr>
            <w:r>
              <w:rPr>
                <w:rFonts w:eastAsia="Times New Roman"/>
                <w:sz w:val="22"/>
                <w:szCs w:val="22"/>
              </w:rPr>
              <w:t>48</w:t>
            </w:r>
          </w:p>
        </w:tc>
        <w:tc>
          <w:tcPr>
            <w:tcW w:w="1097" w:type="dxa"/>
            <w:tcBorders>
              <w:left w:val="single" w:sz="24" w:space="0" w:color="auto"/>
              <w:bottom w:val="single" w:sz="24" w:space="0" w:color="auto"/>
            </w:tcBorders>
            <w:vAlign w:val="center"/>
          </w:tcPr>
          <w:p w14:paraId="0465E22C" w14:textId="77777777" w:rsidR="00FB5184" w:rsidRPr="0024714C" w:rsidRDefault="00FB5184" w:rsidP="006A4182">
            <w:pPr>
              <w:jc w:val="center"/>
              <w:rPr>
                <w:rFonts w:eastAsia="Times New Roman"/>
                <w:sz w:val="22"/>
                <w:szCs w:val="22"/>
              </w:rPr>
            </w:pPr>
            <w:r>
              <w:rPr>
                <w:rFonts w:eastAsia="Times New Roman"/>
                <w:sz w:val="22"/>
                <w:szCs w:val="22"/>
              </w:rPr>
              <w:t>48</w:t>
            </w:r>
          </w:p>
        </w:tc>
        <w:tc>
          <w:tcPr>
            <w:tcW w:w="1126" w:type="dxa"/>
            <w:tcBorders>
              <w:bottom w:val="single" w:sz="24" w:space="0" w:color="auto"/>
              <w:right w:val="single" w:sz="24" w:space="0" w:color="auto"/>
            </w:tcBorders>
            <w:vAlign w:val="center"/>
          </w:tcPr>
          <w:p w14:paraId="53A26EC0" w14:textId="77777777" w:rsidR="00FB5184" w:rsidRPr="0024714C" w:rsidRDefault="00FB5184" w:rsidP="006A4182">
            <w:pPr>
              <w:jc w:val="center"/>
              <w:rPr>
                <w:rFonts w:eastAsia="Times New Roman"/>
                <w:sz w:val="22"/>
                <w:szCs w:val="22"/>
              </w:rPr>
            </w:pPr>
            <w:r>
              <w:rPr>
                <w:rFonts w:eastAsia="Times New Roman"/>
                <w:sz w:val="22"/>
                <w:szCs w:val="22"/>
              </w:rPr>
              <w:t>1.70</w:t>
            </w:r>
          </w:p>
        </w:tc>
      </w:tr>
      <w:tr w:rsidR="00FB5184" w14:paraId="194EC890" w14:textId="77777777" w:rsidTr="006A4182">
        <w:trPr>
          <w:jc w:val="center"/>
        </w:trPr>
        <w:tc>
          <w:tcPr>
            <w:tcW w:w="1410" w:type="dxa"/>
            <w:vMerge w:val="restart"/>
            <w:tcBorders>
              <w:top w:val="single" w:sz="24" w:space="0" w:color="auto"/>
              <w:left w:val="single" w:sz="24" w:space="0" w:color="auto"/>
              <w:right w:val="single" w:sz="24" w:space="0" w:color="auto"/>
            </w:tcBorders>
            <w:vAlign w:val="center"/>
          </w:tcPr>
          <w:p w14:paraId="50639EF7" w14:textId="77777777" w:rsidR="00FB5184" w:rsidRDefault="00FB5184" w:rsidP="006A4182">
            <w:pPr>
              <w:jc w:val="center"/>
              <w:rPr>
                <w:rFonts w:eastAsia="Times New Roman"/>
                <w:b/>
                <w:sz w:val="22"/>
                <w:szCs w:val="22"/>
              </w:rPr>
            </w:pPr>
            <w:r>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18D6400D" w14:textId="77777777" w:rsidR="00FB5184" w:rsidRDefault="00FB5184" w:rsidP="006A4182">
            <w:pPr>
              <w:jc w:val="center"/>
              <w:rPr>
                <w:rFonts w:eastAsia="Times New Roman"/>
                <w:b/>
                <w:sz w:val="22"/>
                <w:szCs w:val="22"/>
              </w:rPr>
            </w:pPr>
            <w:r>
              <w:rPr>
                <w:rFonts w:eastAsia="Times New Roman"/>
                <w:b/>
                <w:sz w:val="22"/>
                <w:szCs w:val="22"/>
              </w:rPr>
              <w:t>IT 1</w:t>
            </w:r>
          </w:p>
        </w:tc>
        <w:tc>
          <w:tcPr>
            <w:tcW w:w="970" w:type="dxa"/>
            <w:tcBorders>
              <w:top w:val="single" w:sz="24" w:space="0" w:color="auto"/>
              <w:left w:val="single" w:sz="24" w:space="0" w:color="auto"/>
            </w:tcBorders>
            <w:vAlign w:val="center"/>
          </w:tcPr>
          <w:p w14:paraId="6E63EFC9" w14:textId="77777777" w:rsidR="00FB5184" w:rsidRPr="0024714C" w:rsidRDefault="00FB5184" w:rsidP="006A4182">
            <w:pPr>
              <w:jc w:val="center"/>
              <w:rPr>
                <w:rFonts w:eastAsia="Times New Roman"/>
                <w:sz w:val="22"/>
                <w:szCs w:val="22"/>
              </w:rPr>
            </w:pPr>
            <w:r>
              <w:rPr>
                <w:rFonts w:eastAsia="Times New Roman"/>
                <w:sz w:val="22"/>
                <w:szCs w:val="22"/>
              </w:rPr>
              <w:t>56</w:t>
            </w:r>
          </w:p>
        </w:tc>
        <w:tc>
          <w:tcPr>
            <w:tcW w:w="920" w:type="dxa"/>
            <w:tcBorders>
              <w:top w:val="single" w:sz="24" w:space="0" w:color="auto"/>
            </w:tcBorders>
            <w:vAlign w:val="center"/>
          </w:tcPr>
          <w:p w14:paraId="0AF2F3A6" w14:textId="77777777" w:rsidR="00FB5184" w:rsidRPr="0024714C" w:rsidRDefault="00FB5184" w:rsidP="006A4182">
            <w:pPr>
              <w:jc w:val="center"/>
              <w:rPr>
                <w:rFonts w:eastAsia="Times New Roman"/>
                <w:sz w:val="22"/>
                <w:szCs w:val="22"/>
              </w:rPr>
            </w:pPr>
            <w:r>
              <w:rPr>
                <w:rFonts w:eastAsia="Times New Roman"/>
                <w:sz w:val="22"/>
                <w:szCs w:val="22"/>
              </w:rPr>
              <w:t>54</w:t>
            </w:r>
          </w:p>
        </w:tc>
        <w:tc>
          <w:tcPr>
            <w:tcW w:w="990" w:type="dxa"/>
            <w:tcBorders>
              <w:top w:val="single" w:sz="24" w:space="0" w:color="auto"/>
            </w:tcBorders>
            <w:vAlign w:val="center"/>
          </w:tcPr>
          <w:p w14:paraId="2579E413" w14:textId="77777777" w:rsidR="00FB5184" w:rsidRPr="0024714C" w:rsidRDefault="00FB5184" w:rsidP="006A4182">
            <w:pPr>
              <w:jc w:val="center"/>
              <w:rPr>
                <w:rFonts w:eastAsia="Times New Roman"/>
                <w:sz w:val="22"/>
                <w:szCs w:val="22"/>
              </w:rPr>
            </w:pPr>
            <w:r>
              <w:rPr>
                <w:rFonts w:eastAsia="Times New Roman"/>
                <w:sz w:val="22"/>
                <w:szCs w:val="22"/>
              </w:rPr>
              <w:t>65</w:t>
            </w:r>
          </w:p>
        </w:tc>
        <w:tc>
          <w:tcPr>
            <w:tcW w:w="900" w:type="dxa"/>
            <w:tcBorders>
              <w:top w:val="single" w:sz="24" w:space="0" w:color="auto"/>
            </w:tcBorders>
            <w:vAlign w:val="center"/>
          </w:tcPr>
          <w:p w14:paraId="502F6C4B" w14:textId="77777777" w:rsidR="00FB5184" w:rsidRPr="0024714C" w:rsidRDefault="00FB5184" w:rsidP="006A4182">
            <w:pPr>
              <w:jc w:val="center"/>
              <w:rPr>
                <w:rFonts w:eastAsia="Times New Roman"/>
                <w:sz w:val="22"/>
                <w:szCs w:val="22"/>
              </w:rPr>
            </w:pPr>
            <w:r>
              <w:rPr>
                <w:rFonts w:eastAsia="Times New Roman"/>
                <w:sz w:val="22"/>
                <w:szCs w:val="22"/>
              </w:rPr>
              <w:t>58</w:t>
            </w:r>
          </w:p>
        </w:tc>
        <w:tc>
          <w:tcPr>
            <w:tcW w:w="917" w:type="dxa"/>
            <w:tcBorders>
              <w:top w:val="single" w:sz="24" w:space="0" w:color="auto"/>
              <w:right w:val="single" w:sz="24" w:space="0" w:color="auto"/>
            </w:tcBorders>
            <w:vAlign w:val="center"/>
          </w:tcPr>
          <w:p w14:paraId="465A4659" w14:textId="77777777" w:rsidR="00FB5184" w:rsidRPr="0024714C" w:rsidRDefault="00FB5184" w:rsidP="006A4182">
            <w:pPr>
              <w:jc w:val="center"/>
              <w:rPr>
                <w:rFonts w:eastAsia="Times New Roman"/>
                <w:sz w:val="22"/>
                <w:szCs w:val="22"/>
              </w:rPr>
            </w:pPr>
            <w:r>
              <w:rPr>
                <w:rFonts w:eastAsia="Times New Roman"/>
                <w:sz w:val="22"/>
                <w:szCs w:val="22"/>
              </w:rPr>
              <w:t>60</w:t>
            </w:r>
          </w:p>
        </w:tc>
        <w:tc>
          <w:tcPr>
            <w:tcW w:w="1097" w:type="dxa"/>
            <w:tcBorders>
              <w:top w:val="single" w:sz="24" w:space="0" w:color="auto"/>
              <w:left w:val="single" w:sz="24" w:space="0" w:color="auto"/>
            </w:tcBorders>
            <w:vAlign w:val="center"/>
          </w:tcPr>
          <w:p w14:paraId="10499AA7" w14:textId="77777777" w:rsidR="00FB5184" w:rsidRPr="0024714C" w:rsidRDefault="00FB5184" w:rsidP="006A4182">
            <w:pPr>
              <w:jc w:val="center"/>
              <w:rPr>
                <w:rFonts w:eastAsia="Times New Roman"/>
                <w:sz w:val="22"/>
                <w:szCs w:val="22"/>
              </w:rPr>
            </w:pPr>
            <w:r>
              <w:rPr>
                <w:rFonts w:eastAsia="Times New Roman"/>
                <w:sz w:val="22"/>
                <w:szCs w:val="22"/>
              </w:rPr>
              <w:t>58.6</w:t>
            </w:r>
          </w:p>
        </w:tc>
        <w:tc>
          <w:tcPr>
            <w:tcW w:w="1126" w:type="dxa"/>
            <w:tcBorders>
              <w:top w:val="single" w:sz="24" w:space="0" w:color="auto"/>
              <w:right w:val="single" w:sz="24" w:space="0" w:color="auto"/>
            </w:tcBorders>
            <w:vAlign w:val="center"/>
          </w:tcPr>
          <w:p w14:paraId="72BEB5BB" w14:textId="77777777" w:rsidR="00FB5184" w:rsidRPr="0024714C" w:rsidRDefault="00FB5184" w:rsidP="006A4182">
            <w:pPr>
              <w:jc w:val="center"/>
              <w:rPr>
                <w:rFonts w:eastAsia="Times New Roman"/>
                <w:sz w:val="22"/>
                <w:szCs w:val="22"/>
              </w:rPr>
            </w:pPr>
            <w:r>
              <w:rPr>
                <w:rFonts w:eastAsia="Times New Roman"/>
                <w:sz w:val="22"/>
                <w:szCs w:val="22"/>
              </w:rPr>
              <w:t>1.79</w:t>
            </w:r>
          </w:p>
        </w:tc>
      </w:tr>
      <w:tr w:rsidR="00FB5184" w14:paraId="0D6D7EDA" w14:textId="77777777" w:rsidTr="006A4182">
        <w:trPr>
          <w:jc w:val="center"/>
        </w:trPr>
        <w:tc>
          <w:tcPr>
            <w:tcW w:w="1410" w:type="dxa"/>
            <w:vMerge/>
            <w:tcBorders>
              <w:left w:val="single" w:sz="24" w:space="0" w:color="auto"/>
              <w:right w:val="single" w:sz="24" w:space="0" w:color="auto"/>
            </w:tcBorders>
            <w:vAlign w:val="center"/>
          </w:tcPr>
          <w:p w14:paraId="7E70F913"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4F105A05" w14:textId="77777777" w:rsidR="00FB5184" w:rsidRDefault="00FB5184" w:rsidP="006A4182">
            <w:pPr>
              <w:jc w:val="center"/>
              <w:rPr>
                <w:rFonts w:eastAsia="Times New Roman"/>
                <w:b/>
                <w:sz w:val="22"/>
                <w:szCs w:val="22"/>
              </w:rPr>
            </w:pPr>
            <w:r>
              <w:rPr>
                <w:rFonts w:eastAsia="Times New Roman"/>
                <w:b/>
                <w:sz w:val="22"/>
                <w:szCs w:val="22"/>
              </w:rPr>
              <w:t>IT 2</w:t>
            </w:r>
          </w:p>
        </w:tc>
        <w:tc>
          <w:tcPr>
            <w:tcW w:w="970" w:type="dxa"/>
            <w:tcBorders>
              <w:left w:val="single" w:sz="24" w:space="0" w:color="auto"/>
            </w:tcBorders>
            <w:vAlign w:val="center"/>
          </w:tcPr>
          <w:p w14:paraId="415A3F11" w14:textId="77777777" w:rsidR="00FB5184" w:rsidRPr="0024714C" w:rsidRDefault="00FB5184" w:rsidP="006A4182">
            <w:pPr>
              <w:jc w:val="center"/>
              <w:rPr>
                <w:rFonts w:eastAsia="Times New Roman"/>
                <w:sz w:val="22"/>
                <w:szCs w:val="22"/>
              </w:rPr>
            </w:pPr>
            <w:r>
              <w:rPr>
                <w:rFonts w:eastAsia="Times New Roman"/>
                <w:sz w:val="22"/>
                <w:szCs w:val="22"/>
              </w:rPr>
              <w:t>66</w:t>
            </w:r>
          </w:p>
        </w:tc>
        <w:tc>
          <w:tcPr>
            <w:tcW w:w="920" w:type="dxa"/>
            <w:vAlign w:val="center"/>
          </w:tcPr>
          <w:p w14:paraId="3E32536E" w14:textId="77777777" w:rsidR="00FB5184" w:rsidRPr="0024714C" w:rsidRDefault="00FB5184" w:rsidP="006A4182">
            <w:pPr>
              <w:jc w:val="center"/>
              <w:rPr>
                <w:rFonts w:eastAsia="Times New Roman"/>
                <w:sz w:val="22"/>
                <w:szCs w:val="22"/>
              </w:rPr>
            </w:pPr>
            <w:r>
              <w:rPr>
                <w:rFonts w:eastAsia="Times New Roman"/>
                <w:sz w:val="22"/>
                <w:szCs w:val="22"/>
              </w:rPr>
              <w:t>74</w:t>
            </w:r>
          </w:p>
        </w:tc>
        <w:tc>
          <w:tcPr>
            <w:tcW w:w="990" w:type="dxa"/>
            <w:vAlign w:val="center"/>
          </w:tcPr>
          <w:p w14:paraId="2BB77E26" w14:textId="77777777" w:rsidR="00FB5184" w:rsidRPr="0024714C" w:rsidRDefault="00FB5184" w:rsidP="006A4182">
            <w:pPr>
              <w:jc w:val="center"/>
              <w:rPr>
                <w:rFonts w:eastAsia="Times New Roman"/>
                <w:sz w:val="22"/>
                <w:szCs w:val="22"/>
              </w:rPr>
            </w:pPr>
            <w:r>
              <w:rPr>
                <w:rFonts w:eastAsia="Times New Roman"/>
                <w:sz w:val="22"/>
                <w:szCs w:val="22"/>
              </w:rPr>
              <w:t>73</w:t>
            </w:r>
          </w:p>
        </w:tc>
        <w:tc>
          <w:tcPr>
            <w:tcW w:w="900" w:type="dxa"/>
            <w:vAlign w:val="center"/>
          </w:tcPr>
          <w:p w14:paraId="396F53D1" w14:textId="77777777" w:rsidR="00FB5184" w:rsidRPr="0024714C" w:rsidRDefault="00FB5184" w:rsidP="006A4182">
            <w:pPr>
              <w:jc w:val="center"/>
              <w:rPr>
                <w:rFonts w:eastAsia="Times New Roman"/>
                <w:sz w:val="22"/>
                <w:szCs w:val="22"/>
              </w:rPr>
            </w:pPr>
            <w:r>
              <w:rPr>
                <w:rFonts w:eastAsia="Times New Roman"/>
                <w:sz w:val="22"/>
                <w:szCs w:val="22"/>
              </w:rPr>
              <w:t>87</w:t>
            </w:r>
          </w:p>
        </w:tc>
        <w:tc>
          <w:tcPr>
            <w:tcW w:w="917" w:type="dxa"/>
            <w:tcBorders>
              <w:right w:val="single" w:sz="24" w:space="0" w:color="auto"/>
            </w:tcBorders>
            <w:vAlign w:val="center"/>
          </w:tcPr>
          <w:p w14:paraId="7EEF54DC" w14:textId="77777777" w:rsidR="00FB5184" w:rsidRPr="0024714C" w:rsidRDefault="00FB5184" w:rsidP="006A4182">
            <w:pPr>
              <w:jc w:val="center"/>
              <w:rPr>
                <w:rFonts w:eastAsia="Times New Roman"/>
                <w:sz w:val="22"/>
                <w:szCs w:val="22"/>
              </w:rPr>
            </w:pPr>
            <w:r>
              <w:rPr>
                <w:rFonts w:eastAsia="Times New Roman"/>
                <w:sz w:val="22"/>
                <w:szCs w:val="22"/>
              </w:rPr>
              <w:t>80</w:t>
            </w:r>
          </w:p>
        </w:tc>
        <w:tc>
          <w:tcPr>
            <w:tcW w:w="1097" w:type="dxa"/>
            <w:tcBorders>
              <w:left w:val="single" w:sz="24" w:space="0" w:color="auto"/>
            </w:tcBorders>
            <w:vAlign w:val="center"/>
          </w:tcPr>
          <w:p w14:paraId="3E977741" w14:textId="77777777" w:rsidR="00FB5184" w:rsidRPr="0024714C" w:rsidRDefault="00FB5184" w:rsidP="006A4182">
            <w:pPr>
              <w:jc w:val="center"/>
              <w:rPr>
                <w:rFonts w:eastAsia="Times New Roman"/>
                <w:sz w:val="22"/>
                <w:szCs w:val="22"/>
              </w:rPr>
            </w:pPr>
            <w:r>
              <w:rPr>
                <w:rFonts w:eastAsia="Times New Roman"/>
                <w:sz w:val="22"/>
                <w:szCs w:val="22"/>
              </w:rPr>
              <w:t>76</w:t>
            </w:r>
          </w:p>
        </w:tc>
        <w:tc>
          <w:tcPr>
            <w:tcW w:w="1126" w:type="dxa"/>
            <w:tcBorders>
              <w:right w:val="single" w:sz="24" w:space="0" w:color="auto"/>
            </w:tcBorders>
            <w:vAlign w:val="center"/>
          </w:tcPr>
          <w:p w14:paraId="53C6D1DA" w14:textId="77777777" w:rsidR="00FB5184" w:rsidRPr="0024714C" w:rsidRDefault="00FB5184" w:rsidP="006A4182">
            <w:pPr>
              <w:jc w:val="center"/>
              <w:rPr>
                <w:rFonts w:eastAsia="Times New Roman"/>
                <w:sz w:val="22"/>
                <w:szCs w:val="22"/>
              </w:rPr>
            </w:pPr>
            <w:r>
              <w:rPr>
                <w:rFonts w:eastAsia="Times New Roman"/>
                <w:sz w:val="22"/>
                <w:szCs w:val="22"/>
              </w:rPr>
              <w:t>3.16</w:t>
            </w:r>
          </w:p>
        </w:tc>
      </w:tr>
      <w:tr w:rsidR="00FB5184" w14:paraId="156A0F95" w14:textId="77777777" w:rsidTr="006A4182">
        <w:trPr>
          <w:jc w:val="center"/>
        </w:trPr>
        <w:tc>
          <w:tcPr>
            <w:tcW w:w="1410" w:type="dxa"/>
            <w:vMerge/>
            <w:tcBorders>
              <w:left w:val="single" w:sz="24" w:space="0" w:color="auto"/>
              <w:right w:val="single" w:sz="24" w:space="0" w:color="auto"/>
            </w:tcBorders>
            <w:vAlign w:val="center"/>
          </w:tcPr>
          <w:p w14:paraId="3CA81ED4"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18B3763F" w14:textId="77777777" w:rsidR="00FB5184" w:rsidRDefault="00FB5184" w:rsidP="006A4182">
            <w:pPr>
              <w:jc w:val="center"/>
              <w:rPr>
                <w:rFonts w:eastAsia="Times New Roman"/>
                <w:b/>
                <w:sz w:val="22"/>
                <w:szCs w:val="22"/>
              </w:rPr>
            </w:pPr>
            <w:r>
              <w:rPr>
                <w:rFonts w:eastAsia="Times New Roman"/>
                <w:b/>
                <w:sz w:val="22"/>
                <w:szCs w:val="22"/>
              </w:rPr>
              <w:t>IT 3</w:t>
            </w:r>
          </w:p>
        </w:tc>
        <w:tc>
          <w:tcPr>
            <w:tcW w:w="970" w:type="dxa"/>
            <w:tcBorders>
              <w:left w:val="single" w:sz="24" w:space="0" w:color="auto"/>
            </w:tcBorders>
            <w:vAlign w:val="center"/>
          </w:tcPr>
          <w:p w14:paraId="37CC1073" w14:textId="77777777" w:rsidR="00FB5184" w:rsidRPr="0024714C" w:rsidRDefault="00FB5184" w:rsidP="006A4182">
            <w:pPr>
              <w:jc w:val="center"/>
              <w:rPr>
                <w:rFonts w:eastAsia="Times New Roman"/>
                <w:sz w:val="22"/>
                <w:szCs w:val="22"/>
              </w:rPr>
            </w:pPr>
            <w:r>
              <w:rPr>
                <w:rFonts w:eastAsia="Times New Roman"/>
                <w:sz w:val="22"/>
                <w:szCs w:val="22"/>
              </w:rPr>
              <w:t>96</w:t>
            </w:r>
          </w:p>
        </w:tc>
        <w:tc>
          <w:tcPr>
            <w:tcW w:w="920" w:type="dxa"/>
            <w:vAlign w:val="center"/>
          </w:tcPr>
          <w:p w14:paraId="2A9FE325" w14:textId="77777777" w:rsidR="00FB5184" w:rsidRPr="0024714C" w:rsidRDefault="00FB5184" w:rsidP="006A4182">
            <w:pPr>
              <w:jc w:val="center"/>
              <w:rPr>
                <w:rFonts w:eastAsia="Times New Roman"/>
                <w:sz w:val="22"/>
                <w:szCs w:val="22"/>
              </w:rPr>
            </w:pPr>
            <w:r>
              <w:rPr>
                <w:rFonts w:eastAsia="Times New Roman"/>
                <w:sz w:val="22"/>
                <w:szCs w:val="22"/>
              </w:rPr>
              <w:t>83</w:t>
            </w:r>
          </w:p>
        </w:tc>
        <w:tc>
          <w:tcPr>
            <w:tcW w:w="990" w:type="dxa"/>
            <w:vAlign w:val="center"/>
          </w:tcPr>
          <w:p w14:paraId="52D9D456" w14:textId="77777777" w:rsidR="00FB5184" w:rsidRPr="0024714C" w:rsidRDefault="00FB5184" w:rsidP="006A4182">
            <w:pPr>
              <w:jc w:val="center"/>
              <w:rPr>
                <w:rFonts w:eastAsia="Times New Roman"/>
                <w:sz w:val="22"/>
                <w:szCs w:val="22"/>
              </w:rPr>
            </w:pPr>
            <w:r>
              <w:rPr>
                <w:rFonts w:eastAsia="Times New Roman"/>
                <w:sz w:val="22"/>
                <w:szCs w:val="22"/>
              </w:rPr>
              <w:t>100</w:t>
            </w:r>
          </w:p>
        </w:tc>
        <w:tc>
          <w:tcPr>
            <w:tcW w:w="900" w:type="dxa"/>
            <w:vAlign w:val="center"/>
          </w:tcPr>
          <w:p w14:paraId="09B3D58A" w14:textId="77777777" w:rsidR="00FB5184" w:rsidRPr="0024714C" w:rsidRDefault="00FB5184" w:rsidP="006A4182">
            <w:pPr>
              <w:jc w:val="center"/>
              <w:rPr>
                <w:rFonts w:eastAsia="Times New Roman"/>
                <w:sz w:val="22"/>
                <w:szCs w:val="22"/>
              </w:rPr>
            </w:pPr>
            <w:r>
              <w:rPr>
                <w:rFonts w:eastAsia="Times New Roman"/>
                <w:sz w:val="22"/>
                <w:szCs w:val="22"/>
              </w:rPr>
              <w:t>100</w:t>
            </w:r>
          </w:p>
        </w:tc>
        <w:tc>
          <w:tcPr>
            <w:tcW w:w="917" w:type="dxa"/>
            <w:tcBorders>
              <w:right w:val="single" w:sz="24" w:space="0" w:color="auto"/>
            </w:tcBorders>
            <w:vAlign w:val="center"/>
          </w:tcPr>
          <w:p w14:paraId="5313D0FE" w14:textId="77777777" w:rsidR="00FB5184" w:rsidRPr="0024714C" w:rsidRDefault="00FB5184" w:rsidP="006A4182">
            <w:pPr>
              <w:jc w:val="center"/>
              <w:rPr>
                <w:rFonts w:eastAsia="Times New Roman"/>
                <w:sz w:val="22"/>
                <w:szCs w:val="22"/>
              </w:rPr>
            </w:pPr>
            <w:r>
              <w:rPr>
                <w:rFonts w:eastAsia="Times New Roman"/>
                <w:sz w:val="22"/>
                <w:szCs w:val="22"/>
              </w:rPr>
              <w:t>81</w:t>
            </w:r>
          </w:p>
        </w:tc>
        <w:tc>
          <w:tcPr>
            <w:tcW w:w="1097" w:type="dxa"/>
            <w:tcBorders>
              <w:left w:val="single" w:sz="24" w:space="0" w:color="auto"/>
            </w:tcBorders>
            <w:vAlign w:val="center"/>
          </w:tcPr>
          <w:p w14:paraId="3A459384" w14:textId="77777777" w:rsidR="00FB5184" w:rsidRPr="0024714C" w:rsidRDefault="00FB5184" w:rsidP="006A4182">
            <w:pPr>
              <w:jc w:val="center"/>
              <w:rPr>
                <w:rFonts w:eastAsia="Times New Roman"/>
                <w:sz w:val="22"/>
                <w:szCs w:val="22"/>
              </w:rPr>
            </w:pPr>
            <w:r>
              <w:rPr>
                <w:rFonts w:eastAsia="Times New Roman"/>
                <w:sz w:val="22"/>
                <w:szCs w:val="22"/>
              </w:rPr>
              <w:t>92</w:t>
            </w:r>
          </w:p>
        </w:tc>
        <w:tc>
          <w:tcPr>
            <w:tcW w:w="1126" w:type="dxa"/>
            <w:tcBorders>
              <w:right w:val="single" w:sz="24" w:space="0" w:color="auto"/>
            </w:tcBorders>
            <w:vAlign w:val="center"/>
          </w:tcPr>
          <w:p w14:paraId="1A38F05E" w14:textId="77777777" w:rsidR="00FB5184" w:rsidRPr="0024714C" w:rsidRDefault="00FB5184" w:rsidP="006A4182">
            <w:pPr>
              <w:jc w:val="center"/>
              <w:rPr>
                <w:rFonts w:eastAsia="Times New Roman"/>
                <w:sz w:val="22"/>
                <w:szCs w:val="22"/>
              </w:rPr>
            </w:pPr>
            <w:r>
              <w:rPr>
                <w:rFonts w:eastAsia="Times New Roman"/>
                <w:sz w:val="22"/>
                <w:szCs w:val="22"/>
              </w:rPr>
              <w:t>3.72</w:t>
            </w:r>
          </w:p>
        </w:tc>
      </w:tr>
      <w:tr w:rsidR="00FB5184" w14:paraId="2CE72C6B" w14:textId="77777777" w:rsidTr="006A4182">
        <w:trPr>
          <w:jc w:val="center"/>
        </w:trPr>
        <w:tc>
          <w:tcPr>
            <w:tcW w:w="1410" w:type="dxa"/>
            <w:vMerge/>
            <w:tcBorders>
              <w:left w:val="single" w:sz="24" w:space="0" w:color="auto"/>
              <w:right w:val="single" w:sz="24" w:space="0" w:color="auto"/>
            </w:tcBorders>
            <w:vAlign w:val="center"/>
          </w:tcPr>
          <w:p w14:paraId="20E47AE8"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84BDD76" w14:textId="77777777" w:rsidR="00FB5184" w:rsidRDefault="00FB5184" w:rsidP="006A4182">
            <w:pPr>
              <w:jc w:val="center"/>
              <w:rPr>
                <w:rFonts w:eastAsia="Times New Roman"/>
                <w:b/>
                <w:sz w:val="22"/>
                <w:szCs w:val="22"/>
              </w:rPr>
            </w:pPr>
            <w:r>
              <w:rPr>
                <w:rFonts w:eastAsia="Times New Roman"/>
                <w:b/>
                <w:sz w:val="22"/>
                <w:szCs w:val="22"/>
              </w:rPr>
              <w:t>IT 4</w:t>
            </w:r>
          </w:p>
        </w:tc>
        <w:tc>
          <w:tcPr>
            <w:tcW w:w="970" w:type="dxa"/>
            <w:tcBorders>
              <w:left w:val="single" w:sz="24" w:space="0" w:color="auto"/>
            </w:tcBorders>
            <w:vAlign w:val="center"/>
          </w:tcPr>
          <w:p w14:paraId="117BE724" w14:textId="77777777" w:rsidR="00FB5184" w:rsidRPr="0024714C" w:rsidRDefault="00FB5184" w:rsidP="006A4182">
            <w:pPr>
              <w:jc w:val="center"/>
              <w:rPr>
                <w:rFonts w:eastAsia="Times New Roman"/>
                <w:sz w:val="22"/>
                <w:szCs w:val="22"/>
              </w:rPr>
            </w:pPr>
            <w:r>
              <w:rPr>
                <w:rFonts w:eastAsia="Times New Roman"/>
                <w:sz w:val="22"/>
                <w:szCs w:val="22"/>
              </w:rPr>
              <w:t>94</w:t>
            </w:r>
          </w:p>
        </w:tc>
        <w:tc>
          <w:tcPr>
            <w:tcW w:w="920" w:type="dxa"/>
            <w:vAlign w:val="center"/>
          </w:tcPr>
          <w:p w14:paraId="595EF983" w14:textId="77777777" w:rsidR="00FB5184" w:rsidRPr="0024714C" w:rsidRDefault="00FB5184" w:rsidP="006A4182">
            <w:pPr>
              <w:jc w:val="center"/>
              <w:rPr>
                <w:rFonts w:eastAsia="Times New Roman"/>
                <w:sz w:val="22"/>
                <w:szCs w:val="22"/>
              </w:rPr>
            </w:pPr>
            <w:r>
              <w:rPr>
                <w:rFonts w:eastAsia="Times New Roman"/>
                <w:sz w:val="22"/>
                <w:szCs w:val="22"/>
              </w:rPr>
              <w:t>114</w:t>
            </w:r>
          </w:p>
        </w:tc>
        <w:tc>
          <w:tcPr>
            <w:tcW w:w="990" w:type="dxa"/>
            <w:vAlign w:val="center"/>
          </w:tcPr>
          <w:p w14:paraId="2B970197" w14:textId="77777777" w:rsidR="00FB5184" w:rsidRPr="0024714C" w:rsidRDefault="00FB5184" w:rsidP="006A4182">
            <w:pPr>
              <w:jc w:val="center"/>
              <w:rPr>
                <w:rFonts w:eastAsia="Times New Roman"/>
                <w:sz w:val="22"/>
                <w:szCs w:val="22"/>
              </w:rPr>
            </w:pPr>
            <w:r>
              <w:rPr>
                <w:rFonts w:eastAsia="Times New Roman"/>
                <w:sz w:val="22"/>
                <w:szCs w:val="22"/>
              </w:rPr>
              <w:t>105</w:t>
            </w:r>
          </w:p>
        </w:tc>
        <w:tc>
          <w:tcPr>
            <w:tcW w:w="900" w:type="dxa"/>
            <w:vAlign w:val="center"/>
          </w:tcPr>
          <w:p w14:paraId="5B24C004" w14:textId="77777777" w:rsidR="00FB5184" w:rsidRPr="0024714C" w:rsidRDefault="00FB5184" w:rsidP="006A4182">
            <w:pPr>
              <w:jc w:val="center"/>
              <w:rPr>
                <w:rFonts w:eastAsia="Times New Roman"/>
                <w:sz w:val="22"/>
                <w:szCs w:val="22"/>
              </w:rPr>
            </w:pPr>
            <w:r>
              <w:rPr>
                <w:rFonts w:eastAsia="Times New Roman"/>
                <w:sz w:val="22"/>
                <w:szCs w:val="22"/>
              </w:rPr>
              <w:t>103</w:t>
            </w:r>
          </w:p>
        </w:tc>
        <w:tc>
          <w:tcPr>
            <w:tcW w:w="917" w:type="dxa"/>
            <w:tcBorders>
              <w:right w:val="single" w:sz="24" w:space="0" w:color="auto"/>
            </w:tcBorders>
            <w:vAlign w:val="center"/>
          </w:tcPr>
          <w:p w14:paraId="2BE74234" w14:textId="77777777" w:rsidR="00FB5184" w:rsidRPr="0024714C" w:rsidRDefault="00FB5184" w:rsidP="006A4182">
            <w:pPr>
              <w:jc w:val="center"/>
              <w:rPr>
                <w:rFonts w:eastAsia="Times New Roman"/>
                <w:sz w:val="22"/>
                <w:szCs w:val="22"/>
              </w:rPr>
            </w:pPr>
            <w:r>
              <w:rPr>
                <w:rFonts w:eastAsia="Times New Roman"/>
                <w:sz w:val="22"/>
                <w:szCs w:val="22"/>
              </w:rPr>
              <w:t>114</w:t>
            </w:r>
          </w:p>
        </w:tc>
        <w:tc>
          <w:tcPr>
            <w:tcW w:w="1097" w:type="dxa"/>
            <w:tcBorders>
              <w:left w:val="single" w:sz="24" w:space="0" w:color="auto"/>
            </w:tcBorders>
            <w:vAlign w:val="center"/>
          </w:tcPr>
          <w:p w14:paraId="61E39C2E" w14:textId="77777777" w:rsidR="00FB5184" w:rsidRPr="0024714C" w:rsidRDefault="00FB5184" w:rsidP="006A4182">
            <w:pPr>
              <w:jc w:val="center"/>
              <w:rPr>
                <w:rFonts w:eastAsia="Times New Roman"/>
                <w:sz w:val="22"/>
                <w:szCs w:val="22"/>
              </w:rPr>
            </w:pPr>
            <w:r>
              <w:rPr>
                <w:rFonts w:eastAsia="Times New Roman"/>
                <w:sz w:val="22"/>
                <w:szCs w:val="22"/>
              </w:rPr>
              <w:t>106</w:t>
            </w:r>
          </w:p>
        </w:tc>
        <w:tc>
          <w:tcPr>
            <w:tcW w:w="1126" w:type="dxa"/>
            <w:tcBorders>
              <w:right w:val="single" w:sz="24" w:space="0" w:color="auto"/>
            </w:tcBorders>
            <w:vAlign w:val="center"/>
          </w:tcPr>
          <w:p w14:paraId="73EB8200" w14:textId="77777777" w:rsidR="00FB5184" w:rsidRPr="0024714C" w:rsidRDefault="00FB5184" w:rsidP="006A4182">
            <w:pPr>
              <w:jc w:val="center"/>
              <w:rPr>
                <w:rFonts w:eastAsia="Times New Roman"/>
                <w:sz w:val="22"/>
                <w:szCs w:val="22"/>
              </w:rPr>
            </w:pPr>
            <w:r>
              <w:rPr>
                <w:rFonts w:eastAsia="Times New Roman"/>
                <w:sz w:val="22"/>
                <w:szCs w:val="22"/>
              </w:rPr>
              <w:t>3.36</w:t>
            </w:r>
          </w:p>
        </w:tc>
      </w:tr>
      <w:tr w:rsidR="00FB5184" w14:paraId="73EE69DD" w14:textId="77777777" w:rsidTr="006A4182">
        <w:trPr>
          <w:jc w:val="center"/>
        </w:trPr>
        <w:tc>
          <w:tcPr>
            <w:tcW w:w="1410" w:type="dxa"/>
            <w:vMerge/>
            <w:tcBorders>
              <w:left w:val="single" w:sz="24" w:space="0" w:color="auto"/>
              <w:right w:val="single" w:sz="24" w:space="0" w:color="auto"/>
            </w:tcBorders>
            <w:vAlign w:val="center"/>
          </w:tcPr>
          <w:p w14:paraId="3B9FC66F"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B8C67B0" w14:textId="77777777" w:rsidR="00FB5184" w:rsidRDefault="00FB5184" w:rsidP="006A4182">
            <w:pPr>
              <w:jc w:val="center"/>
              <w:rPr>
                <w:rFonts w:eastAsia="Times New Roman"/>
                <w:b/>
                <w:sz w:val="22"/>
                <w:szCs w:val="22"/>
              </w:rPr>
            </w:pPr>
            <w:r>
              <w:rPr>
                <w:rFonts w:eastAsia="Times New Roman"/>
                <w:b/>
                <w:sz w:val="22"/>
                <w:szCs w:val="22"/>
              </w:rPr>
              <w:t>IT 5</w:t>
            </w:r>
          </w:p>
        </w:tc>
        <w:tc>
          <w:tcPr>
            <w:tcW w:w="970" w:type="dxa"/>
            <w:tcBorders>
              <w:left w:val="single" w:sz="24" w:space="0" w:color="auto"/>
            </w:tcBorders>
            <w:vAlign w:val="center"/>
          </w:tcPr>
          <w:p w14:paraId="5472C332" w14:textId="77777777" w:rsidR="00FB5184" w:rsidRPr="0024714C" w:rsidRDefault="00FB5184" w:rsidP="006A4182">
            <w:pPr>
              <w:jc w:val="center"/>
              <w:rPr>
                <w:rFonts w:eastAsia="Times New Roman"/>
                <w:sz w:val="22"/>
                <w:szCs w:val="22"/>
              </w:rPr>
            </w:pPr>
            <w:r>
              <w:rPr>
                <w:rFonts w:eastAsia="Times New Roman"/>
                <w:sz w:val="22"/>
                <w:szCs w:val="22"/>
              </w:rPr>
              <w:t>114</w:t>
            </w:r>
          </w:p>
        </w:tc>
        <w:tc>
          <w:tcPr>
            <w:tcW w:w="920" w:type="dxa"/>
            <w:vAlign w:val="center"/>
          </w:tcPr>
          <w:p w14:paraId="51B74388" w14:textId="77777777" w:rsidR="00FB5184" w:rsidRPr="0024714C" w:rsidRDefault="00FB5184" w:rsidP="006A4182">
            <w:pPr>
              <w:jc w:val="center"/>
              <w:rPr>
                <w:rFonts w:eastAsia="Times New Roman"/>
                <w:sz w:val="22"/>
                <w:szCs w:val="22"/>
              </w:rPr>
            </w:pPr>
            <w:r>
              <w:rPr>
                <w:rFonts w:eastAsia="Times New Roman"/>
                <w:sz w:val="22"/>
                <w:szCs w:val="22"/>
              </w:rPr>
              <w:t>127</w:t>
            </w:r>
          </w:p>
        </w:tc>
        <w:tc>
          <w:tcPr>
            <w:tcW w:w="990" w:type="dxa"/>
            <w:vAlign w:val="center"/>
          </w:tcPr>
          <w:p w14:paraId="7EA6A799" w14:textId="77777777" w:rsidR="00FB5184" w:rsidRPr="0024714C" w:rsidRDefault="00FB5184" w:rsidP="006A4182">
            <w:pPr>
              <w:jc w:val="center"/>
              <w:rPr>
                <w:rFonts w:eastAsia="Times New Roman"/>
                <w:sz w:val="22"/>
                <w:szCs w:val="22"/>
              </w:rPr>
            </w:pPr>
            <w:r>
              <w:rPr>
                <w:rFonts w:eastAsia="Times New Roman"/>
                <w:sz w:val="22"/>
                <w:szCs w:val="22"/>
              </w:rPr>
              <w:t>143</w:t>
            </w:r>
          </w:p>
        </w:tc>
        <w:tc>
          <w:tcPr>
            <w:tcW w:w="900" w:type="dxa"/>
            <w:vAlign w:val="center"/>
          </w:tcPr>
          <w:p w14:paraId="5A7887B3" w14:textId="77777777" w:rsidR="00FB5184" w:rsidRPr="0024714C" w:rsidRDefault="00FB5184" w:rsidP="006A4182">
            <w:pPr>
              <w:jc w:val="center"/>
              <w:rPr>
                <w:rFonts w:eastAsia="Times New Roman"/>
                <w:sz w:val="22"/>
                <w:szCs w:val="22"/>
              </w:rPr>
            </w:pPr>
            <w:r>
              <w:rPr>
                <w:rFonts w:eastAsia="Times New Roman"/>
                <w:sz w:val="22"/>
                <w:szCs w:val="22"/>
              </w:rPr>
              <w:t>141</w:t>
            </w:r>
          </w:p>
        </w:tc>
        <w:tc>
          <w:tcPr>
            <w:tcW w:w="917" w:type="dxa"/>
            <w:tcBorders>
              <w:right w:val="single" w:sz="24" w:space="0" w:color="auto"/>
            </w:tcBorders>
            <w:vAlign w:val="center"/>
          </w:tcPr>
          <w:p w14:paraId="5CFAC640" w14:textId="77777777" w:rsidR="00FB5184" w:rsidRPr="0024714C" w:rsidRDefault="00FB5184" w:rsidP="006A4182">
            <w:pPr>
              <w:jc w:val="center"/>
              <w:rPr>
                <w:rFonts w:eastAsia="Times New Roman"/>
                <w:sz w:val="22"/>
                <w:szCs w:val="22"/>
              </w:rPr>
            </w:pPr>
            <w:r>
              <w:rPr>
                <w:rFonts w:eastAsia="Times New Roman"/>
                <w:sz w:val="22"/>
                <w:szCs w:val="22"/>
              </w:rPr>
              <w:t>115</w:t>
            </w:r>
          </w:p>
        </w:tc>
        <w:tc>
          <w:tcPr>
            <w:tcW w:w="1097" w:type="dxa"/>
            <w:tcBorders>
              <w:left w:val="single" w:sz="24" w:space="0" w:color="auto"/>
            </w:tcBorders>
            <w:vAlign w:val="center"/>
          </w:tcPr>
          <w:p w14:paraId="1B94787E" w14:textId="77777777" w:rsidR="00FB5184" w:rsidRPr="0024714C" w:rsidRDefault="00FB5184" w:rsidP="006A4182">
            <w:pPr>
              <w:jc w:val="center"/>
              <w:rPr>
                <w:rFonts w:eastAsia="Times New Roman"/>
                <w:sz w:val="22"/>
                <w:szCs w:val="22"/>
              </w:rPr>
            </w:pPr>
            <w:r>
              <w:rPr>
                <w:rFonts w:eastAsia="Times New Roman"/>
                <w:sz w:val="22"/>
                <w:szCs w:val="22"/>
              </w:rPr>
              <w:t>128</w:t>
            </w:r>
          </w:p>
        </w:tc>
        <w:tc>
          <w:tcPr>
            <w:tcW w:w="1126" w:type="dxa"/>
            <w:tcBorders>
              <w:right w:val="single" w:sz="24" w:space="0" w:color="auto"/>
            </w:tcBorders>
            <w:vAlign w:val="center"/>
          </w:tcPr>
          <w:p w14:paraId="29DF3B30" w14:textId="77777777" w:rsidR="00FB5184" w:rsidRPr="0024714C" w:rsidRDefault="00FB5184" w:rsidP="006A4182">
            <w:pPr>
              <w:jc w:val="center"/>
              <w:rPr>
                <w:rFonts w:eastAsia="Times New Roman"/>
                <w:sz w:val="22"/>
                <w:szCs w:val="22"/>
              </w:rPr>
            </w:pPr>
            <w:r>
              <w:rPr>
                <w:rFonts w:eastAsia="Times New Roman"/>
                <w:sz w:val="22"/>
                <w:szCs w:val="22"/>
              </w:rPr>
              <w:t>5.51</w:t>
            </w:r>
          </w:p>
        </w:tc>
      </w:tr>
      <w:tr w:rsidR="00FB5184" w14:paraId="321C9869" w14:textId="77777777" w:rsidTr="006A4182">
        <w:trPr>
          <w:jc w:val="center"/>
        </w:trPr>
        <w:tc>
          <w:tcPr>
            <w:tcW w:w="1410" w:type="dxa"/>
            <w:vMerge/>
            <w:tcBorders>
              <w:left w:val="single" w:sz="24" w:space="0" w:color="auto"/>
              <w:right w:val="single" w:sz="24" w:space="0" w:color="auto"/>
            </w:tcBorders>
            <w:vAlign w:val="center"/>
          </w:tcPr>
          <w:p w14:paraId="1C6043CA"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341563A4" w14:textId="77777777" w:rsidR="00FB5184" w:rsidRDefault="00FB5184" w:rsidP="006A4182">
            <w:pPr>
              <w:jc w:val="center"/>
              <w:rPr>
                <w:rFonts w:eastAsia="Times New Roman"/>
                <w:b/>
                <w:sz w:val="22"/>
                <w:szCs w:val="22"/>
              </w:rPr>
            </w:pPr>
            <w:r>
              <w:rPr>
                <w:rFonts w:eastAsia="Times New Roman"/>
                <w:b/>
                <w:sz w:val="22"/>
                <w:szCs w:val="22"/>
              </w:rPr>
              <w:t>IT 6</w:t>
            </w:r>
          </w:p>
        </w:tc>
        <w:tc>
          <w:tcPr>
            <w:tcW w:w="970" w:type="dxa"/>
            <w:tcBorders>
              <w:left w:val="single" w:sz="24" w:space="0" w:color="auto"/>
            </w:tcBorders>
            <w:vAlign w:val="center"/>
          </w:tcPr>
          <w:p w14:paraId="339C5A74" w14:textId="77777777" w:rsidR="00FB5184" w:rsidRPr="0024714C" w:rsidRDefault="00FB5184" w:rsidP="006A4182">
            <w:pPr>
              <w:jc w:val="center"/>
              <w:rPr>
                <w:rFonts w:eastAsia="Times New Roman"/>
                <w:sz w:val="22"/>
                <w:szCs w:val="22"/>
              </w:rPr>
            </w:pPr>
            <w:r>
              <w:rPr>
                <w:rFonts w:eastAsia="Times New Roman"/>
                <w:sz w:val="22"/>
                <w:szCs w:val="22"/>
              </w:rPr>
              <w:t>151</w:t>
            </w:r>
          </w:p>
        </w:tc>
        <w:tc>
          <w:tcPr>
            <w:tcW w:w="920" w:type="dxa"/>
            <w:vAlign w:val="center"/>
          </w:tcPr>
          <w:p w14:paraId="1046DFBF" w14:textId="77777777" w:rsidR="00FB5184" w:rsidRPr="0024714C" w:rsidRDefault="00FB5184" w:rsidP="006A4182">
            <w:pPr>
              <w:jc w:val="center"/>
              <w:rPr>
                <w:rFonts w:eastAsia="Times New Roman"/>
                <w:sz w:val="22"/>
                <w:szCs w:val="22"/>
              </w:rPr>
            </w:pPr>
            <w:r>
              <w:rPr>
                <w:rFonts w:eastAsia="Times New Roman"/>
                <w:sz w:val="22"/>
                <w:szCs w:val="22"/>
              </w:rPr>
              <w:t>150</w:t>
            </w:r>
          </w:p>
        </w:tc>
        <w:tc>
          <w:tcPr>
            <w:tcW w:w="990" w:type="dxa"/>
            <w:vAlign w:val="center"/>
          </w:tcPr>
          <w:p w14:paraId="0A02606E" w14:textId="77777777" w:rsidR="00FB5184" w:rsidRPr="0024714C" w:rsidRDefault="00FB5184" w:rsidP="006A4182">
            <w:pPr>
              <w:jc w:val="center"/>
              <w:rPr>
                <w:rFonts w:eastAsia="Times New Roman"/>
                <w:sz w:val="22"/>
                <w:szCs w:val="22"/>
              </w:rPr>
            </w:pPr>
            <w:r>
              <w:rPr>
                <w:rFonts w:eastAsia="Times New Roman"/>
                <w:sz w:val="22"/>
                <w:szCs w:val="22"/>
              </w:rPr>
              <w:t>190</w:t>
            </w:r>
          </w:p>
        </w:tc>
        <w:tc>
          <w:tcPr>
            <w:tcW w:w="900" w:type="dxa"/>
            <w:vAlign w:val="center"/>
          </w:tcPr>
          <w:p w14:paraId="183A1EBA" w14:textId="77777777" w:rsidR="00FB5184" w:rsidRPr="0024714C" w:rsidRDefault="00FB5184" w:rsidP="006A4182">
            <w:pPr>
              <w:jc w:val="center"/>
              <w:rPr>
                <w:rFonts w:eastAsia="Times New Roman"/>
                <w:sz w:val="22"/>
                <w:szCs w:val="22"/>
              </w:rPr>
            </w:pPr>
            <w:r>
              <w:rPr>
                <w:rFonts w:eastAsia="Times New Roman"/>
                <w:sz w:val="22"/>
                <w:szCs w:val="22"/>
              </w:rPr>
              <w:t>145</w:t>
            </w:r>
          </w:p>
        </w:tc>
        <w:tc>
          <w:tcPr>
            <w:tcW w:w="917" w:type="dxa"/>
            <w:tcBorders>
              <w:right w:val="single" w:sz="24" w:space="0" w:color="auto"/>
            </w:tcBorders>
            <w:vAlign w:val="center"/>
          </w:tcPr>
          <w:p w14:paraId="08B972FB" w14:textId="77777777" w:rsidR="00FB5184" w:rsidRPr="0024714C" w:rsidRDefault="00FB5184" w:rsidP="006A4182">
            <w:pPr>
              <w:jc w:val="center"/>
              <w:rPr>
                <w:rFonts w:eastAsia="Times New Roman"/>
                <w:sz w:val="22"/>
                <w:szCs w:val="22"/>
              </w:rPr>
            </w:pPr>
            <w:r>
              <w:rPr>
                <w:rFonts w:eastAsia="Times New Roman"/>
                <w:sz w:val="22"/>
                <w:szCs w:val="22"/>
              </w:rPr>
              <w:t>140</w:t>
            </w:r>
          </w:p>
        </w:tc>
        <w:tc>
          <w:tcPr>
            <w:tcW w:w="1097" w:type="dxa"/>
            <w:tcBorders>
              <w:left w:val="single" w:sz="24" w:space="0" w:color="auto"/>
            </w:tcBorders>
            <w:vAlign w:val="center"/>
          </w:tcPr>
          <w:p w14:paraId="4D7CBD82" w14:textId="77777777" w:rsidR="00FB5184" w:rsidRPr="0024714C" w:rsidRDefault="00FB5184" w:rsidP="006A4182">
            <w:pPr>
              <w:jc w:val="center"/>
              <w:rPr>
                <w:rFonts w:eastAsia="Times New Roman"/>
                <w:sz w:val="22"/>
                <w:szCs w:val="22"/>
              </w:rPr>
            </w:pPr>
            <w:r>
              <w:rPr>
                <w:rFonts w:eastAsia="Times New Roman"/>
                <w:sz w:val="22"/>
                <w:szCs w:val="22"/>
              </w:rPr>
              <w:t>155.2</w:t>
            </w:r>
          </w:p>
        </w:tc>
        <w:tc>
          <w:tcPr>
            <w:tcW w:w="1126" w:type="dxa"/>
            <w:tcBorders>
              <w:right w:val="single" w:sz="24" w:space="0" w:color="auto"/>
            </w:tcBorders>
            <w:vAlign w:val="center"/>
          </w:tcPr>
          <w:p w14:paraId="457EF227" w14:textId="77777777" w:rsidR="00FB5184" w:rsidRPr="0024714C" w:rsidRDefault="00FB5184" w:rsidP="006A4182">
            <w:pPr>
              <w:jc w:val="center"/>
              <w:rPr>
                <w:rFonts w:eastAsia="Times New Roman"/>
                <w:sz w:val="22"/>
                <w:szCs w:val="22"/>
              </w:rPr>
            </w:pPr>
            <w:r>
              <w:rPr>
                <w:rFonts w:eastAsia="Times New Roman"/>
                <w:sz w:val="22"/>
                <w:szCs w:val="22"/>
              </w:rPr>
              <w:t>7.98</w:t>
            </w:r>
          </w:p>
        </w:tc>
      </w:tr>
      <w:tr w:rsidR="00FB5184" w14:paraId="55462C19" w14:textId="77777777" w:rsidTr="006A4182">
        <w:trPr>
          <w:jc w:val="center"/>
        </w:trPr>
        <w:tc>
          <w:tcPr>
            <w:tcW w:w="1410" w:type="dxa"/>
            <w:vMerge/>
            <w:tcBorders>
              <w:left w:val="single" w:sz="24" w:space="0" w:color="auto"/>
              <w:right w:val="single" w:sz="24" w:space="0" w:color="auto"/>
            </w:tcBorders>
            <w:vAlign w:val="center"/>
          </w:tcPr>
          <w:p w14:paraId="0E0FD09C"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0FC2A9B2" w14:textId="77777777" w:rsidR="00FB5184" w:rsidRDefault="00FB5184" w:rsidP="006A4182">
            <w:pPr>
              <w:jc w:val="center"/>
              <w:rPr>
                <w:rFonts w:eastAsia="Times New Roman"/>
                <w:b/>
                <w:sz w:val="22"/>
                <w:szCs w:val="22"/>
              </w:rPr>
            </w:pPr>
            <w:r>
              <w:rPr>
                <w:rFonts w:eastAsia="Times New Roman"/>
                <w:b/>
                <w:sz w:val="22"/>
                <w:szCs w:val="22"/>
              </w:rPr>
              <w:t>IT 7</w:t>
            </w:r>
          </w:p>
        </w:tc>
        <w:tc>
          <w:tcPr>
            <w:tcW w:w="970" w:type="dxa"/>
            <w:tcBorders>
              <w:left w:val="single" w:sz="24" w:space="0" w:color="auto"/>
            </w:tcBorders>
            <w:vAlign w:val="center"/>
          </w:tcPr>
          <w:p w14:paraId="39F4CDE8" w14:textId="77777777" w:rsidR="00FB5184" w:rsidRPr="0024714C" w:rsidRDefault="00FB5184" w:rsidP="006A4182">
            <w:pPr>
              <w:jc w:val="center"/>
              <w:rPr>
                <w:rFonts w:eastAsia="Times New Roman"/>
                <w:sz w:val="22"/>
                <w:szCs w:val="22"/>
              </w:rPr>
            </w:pPr>
            <w:r>
              <w:rPr>
                <w:rFonts w:eastAsia="Times New Roman"/>
                <w:sz w:val="22"/>
                <w:szCs w:val="22"/>
              </w:rPr>
              <w:t>164</w:t>
            </w:r>
          </w:p>
        </w:tc>
        <w:tc>
          <w:tcPr>
            <w:tcW w:w="920" w:type="dxa"/>
            <w:vAlign w:val="center"/>
          </w:tcPr>
          <w:p w14:paraId="7F8C189E" w14:textId="77777777" w:rsidR="00FB5184" w:rsidRPr="0024714C" w:rsidRDefault="00FB5184" w:rsidP="006A4182">
            <w:pPr>
              <w:jc w:val="center"/>
              <w:rPr>
                <w:rFonts w:eastAsia="Times New Roman"/>
                <w:sz w:val="22"/>
                <w:szCs w:val="22"/>
              </w:rPr>
            </w:pPr>
            <w:r>
              <w:rPr>
                <w:rFonts w:eastAsia="Times New Roman"/>
                <w:sz w:val="22"/>
                <w:szCs w:val="22"/>
              </w:rPr>
              <w:t>166</w:t>
            </w:r>
          </w:p>
        </w:tc>
        <w:tc>
          <w:tcPr>
            <w:tcW w:w="990" w:type="dxa"/>
            <w:vAlign w:val="center"/>
          </w:tcPr>
          <w:p w14:paraId="3C994F59" w14:textId="77777777" w:rsidR="00FB5184" w:rsidRPr="0024714C" w:rsidRDefault="00FB5184" w:rsidP="006A4182">
            <w:pPr>
              <w:jc w:val="center"/>
              <w:rPr>
                <w:rFonts w:eastAsia="Times New Roman"/>
                <w:sz w:val="22"/>
                <w:szCs w:val="22"/>
              </w:rPr>
            </w:pPr>
            <w:r>
              <w:rPr>
                <w:rFonts w:eastAsia="Times New Roman"/>
                <w:sz w:val="22"/>
                <w:szCs w:val="22"/>
              </w:rPr>
              <w:t>200</w:t>
            </w:r>
          </w:p>
        </w:tc>
        <w:tc>
          <w:tcPr>
            <w:tcW w:w="900" w:type="dxa"/>
            <w:vAlign w:val="center"/>
          </w:tcPr>
          <w:p w14:paraId="6085DD2D" w14:textId="77777777" w:rsidR="00FB5184" w:rsidRPr="0024714C" w:rsidRDefault="00FB5184" w:rsidP="006A4182">
            <w:pPr>
              <w:jc w:val="center"/>
              <w:rPr>
                <w:rFonts w:eastAsia="Times New Roman"/>
                <w:sz w:val="22"/>
                <w:szCs w:val="22"/>
              </w:rPr>
            </w:pPr>
            <w:r>
              <w:rPr>
                <w:rFonts w:eastAsia="Times New Roman"/>
                <w:sz w:val="22"/>
                <w:szCs w:val="22"/>
              </w:rPr>
              <w:t>165</w:t>
            </w:r>
          </w:p>
        </w:tc>
        <w:tc>
          <w:tcPr>
            <w:tcW w:w="917" w:type="dxa"/>
            <w:tcBorders>
              <w:right w:val="single" w:sz="24" w:space="0" w:color="auto"/>
            </w:tcBorders>
            <w:vAlign w:val="center"/>
          </w:tcPr>
          <w:p w14:paraId="0A82EB02" w14:textId="77777777" w:rsidR="00FB5184" w:rsidRPr="0024714C" w:rsidRDefault="00FB5184" w:rsidP="006A4182">
            <w:pPr>
              <w:jc w:val="center"/>
              <w:rPr>
                <w:rFonts w:eastAsia="Times New Roman"/>
                <w:sz w:val="22"/>
                <w:szCs w:val="22"/>
              </w:rPr>
            </w:pPr>
            <w:r>
              <w:rPr>
                <w:rFonts w:eastAsia="Times New Roman"/>
                <w:sz w:val="22"/>
                <w:szCs w:val="22"/>
              </w:rPr>
              <w:t>180</w:t>
            </w:r>
          </w:p>
        </w:tc>
        <w:tc>
          <w:tcPr>
            <w:tcW w:w="1097" w:type="dxa"/>
            <w:tcBorders>
              <w:left w:val="single" w:sz="24" w:space="0" w:color="auto"/>
            </w:tcBorders>
            <w:vAlign w:val="center"/>
          </w:tcPr>
          <w:p w14:paraId="5B7E4F2B" w14:textId="77777777" w:rsidR="00FB5184" w:rsidRPr="0024714C" w:rsidRDefault="00FB5184" w:rsidP="006A4182">
            <w:pPr>
              <w:jc w:val="center"/>
              <w:rPr>
                <w:rFonts w:eastAsia="Times New Roman"/>
                <w:sz w:val="22"/>
                <w:szCs w:val="22"/>
              </w:rPr>
            </w:pPr>
            <w:r>
              <w:rPr>
                <w:rFonts w:eastAsia="Times New Roman"/>
                <w:sz w:val="22"/>
                <w:szCs w:val="22"/>
              </w:rPr>
              <w:t>175</w:t>
            </w:r>
          </w:p>
        </w:tc>
        <w:tc>
          <w:tcPr>
            <w:tcW w:w="1126" w:type="dxa"/>
            <w:tcBorders>
              <w:right w:val="single" w:sz="24" w:space="0" w:color="auto"/>
            </w:tcBorders>
            <w:vAlign w:val="center"/>
          </w:tcPr>
          <w:p w14:paraId="17AFFB3E" w14:textId="77777777" w:rsidR="00FB5184" w:rsidRPr="0024714C" w:rsidRDefault="00FB5184" w:rsidP="006A4182">
            <w:pPr>
              <w:jc w:val="center"/>
              <w:rPr>
                <w:rFonts w:eastAsia="Times New Roman"/>
                <w:sz w:val="22"/>
                <w:szCs w:val="22"/>
              </w:rPr>
            </w:pPr>
            <w:r>
              <w:rPr>
                <w:rFonts w:eastAsia="Times New Roman"/>
                <w:sz w:val="22"/>
                <w:szCs w:val="22"/>
              </w:rPr>
              <w:t>6.17</w:t>
            </w:r>
          </w:p>
        </w:tc>
      </w:tr>
      <w:tr w:rsidR="00FB5184" w14:paraId="5D0BB25F" w14:textId="77777777" w:rsidTr="006A4182">
        <w:trPr>
          <w:jc w:val="center"/>
        </w:trPr>
        <w:tc>
          <w:tcPr>
            <w:tcW w:w="1410" w:type="dxa"/>
            <w:vMerge/>
            <w:tcBorders>
              <w:left w:val="single" w:sz="24" w:space="0" w:color="auto"/>
              <w:right w:val="single" w:sz="24" w:space="0" w:color="auto"/>
            </w:tcBorders>
            <w:vAlign w:val="center"/>
          </w:tcPr>
          <w:p w14:paraId="0016AC3A"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00D9EB31" w14:textId="77777777" w:rsidR="00FB5184" w:rsidRDefault="00FB5184" w:rsidP="006A4182">
            <w:pPr>
              <w:jc w:val="center"/>
              <w:rPr>
                <w:rFonts w:eastAsia="Times New Roman"/>
                <w:b/>
                <w:sz w:val="22"/>
                <w:szCs w:val="22"/>
              </w:rPr>
            </w:pPr>
            <w:r>
              <w:rPr>
                <w:rFonts w:eastAsia="Times New Roman"/>
                <w:b/>
                <w:sz w:val="22"/>
                <w:szCs w:val="22"/>
              </w:rPr>
              <w:t>IT 8</w:t>
            </w:r>
          </w:p>
        </w:tc>
        <w:tc>
          <w:tcPr>
            <w:tcW w:w="970" w:type="dxa"/>
            <w:tcBorders>
              <w:left w:val="single" w:sz="24" w:space="0" w:color="auto"/>
            </w:tcBorders>
            <w:vAlign w:val="center"/>
          </w:tcPr>
          <w:p w14:paraId="43205A2B" w14:textId="77777777" w:rsidR="00FB5184" w:rsidRPr="0024714C" w:rsidRDefault="00FB5184" w:rsidP="006A4182">
            <w:pPr>
              <w:jc w:val="center"/>
              <w:rPr>
                <w:rFonts w:eastAsia="Times New Roman"/>
                <w:sz w:val="22"/>
                <w:szCs w:val="22"/>
              </w:rPr>
            </w:pPr>
            <w:r>
              <w:rPr>
                <w:rFonts w:eastAsia="Times New Roman"/>
                <w:sz w:val="22"/>
                <w:szCs w:val="22"/>
              </w:rPr>
              <w:t>-</w:t>
            </w:r>
          </w:p>
        </w:tc>
        <w:tc>
          <w:tcPr>
            <w:tcW w:w="920" w:type="dxa"/>
            <w:vAlign w:val="center"/>
          </w:tcPr>
          <w:p w14:paraId="4B3000ED" w14:textId="77777777" w:rsidR="00FB5184" w:rsidRPr="0024714C" w:rsidRDefault="00FB5184" w:rsidP="006A4182">
            <w:pPr>
              <w:jc w:val="center"/>
              <w:rPr>
                <w:rFonts w:eastAsia="Times New Roman"/>
                <w:sz w:val="22"/>
                <w:szCs w:val="22"/>
              </w:rPr>
            </w:pPr>
            <w:r>
              <w:rPr>
                <w:rFonts w:eastAsia="Times New Roman"/>
                <w:sz w:val="22"/>
                <w:szCs w:val="22"/>
              </w:rPr>
              <w:t>180</w:t>
            </w:r>
          </w:p>
        </w:tc>
        <w:tc>
          <w:tcPr>
            <w:tcW w:w="990" w:type="dxa"/>
            <w:vAlign w:val="center"/>
          </w:tcPr>
          <w:p w14:paraId="0BA05014" w14:textId="77777777" w:rsidR="00FB5184" w:rsidRPr="0024714C" w:rsidRDefault="00FB5184" w:rsidP="006A4182">
            <w:pPr>
              <w:jc w:val="center"/>
              <w:rPr>
                <w:rFonts w:eastAsia="Times New Roman"/>
                <w:sz w:val="22"/>
                <w:szCs w:val="22"/>
              </w:rPr>
            </w:pPr>
            <w:r>
              <w:rPr>
                <w:rFonts w:eastAsia="Times New Roman"/>
                <w:sz w:val="22"/>
                <w:szCs w:val="22"/>
              </w:rPr>
              <w:t>219</w:t>
            </w:r>
          </w:p>
        </w:tc>
        <w:tc>
          <w:tcPr>
            <w:tcW w:w="900" w:type="dxa"/>
            <w:vAlign w:val="center"/>
          </w:tcPr>
          <w:p w14:paraId="202CC9C9" w14:textId="77777777" w:rsidR="00FB5184" w:rsidRPr="0024714C" w:rsidRDefault="00FB5184" w:rsidP="006A4182">
            <w:pPr>
              <w:jc w:val="center"/>
              <w:rPr>
                <w:rFonts w:eastAsia="Times New Roman"/>
                <w:sz w:val="22"/>
                <w:szCs w:val="22"/>
              </w:rPr>
            </w:pPr>
            <w:r>
              <w:rPr>
                <w:rFonts w:eastAsia="Times New Roman"/>
                <w:sz w:val="22"/>
                <w:szCs w:val="22"/>
              </w:rPr>
              <w:t>173</w:t>
            </w:r>
          </w:p>
        </w:tc>
        <w:tc>
          <w:tcPr>
            <w:tcW w:w="917" w:type="dxa"/>
            <w:tcBorders>
              <w:right w:val="single" w:sz="24" w:space="0" w:color="auto"/>
            </w:tcBorders>
            <w:vAlign w:val="center"/>
          </w:tcPr>
          <w:p w14:paraId="7145F889" w14:textId="77777777" w:rsidR="00FB5184" w:rsidRPr="0024714C" w:rsidRDefault="00FB5184" w:rsidP="006A4182">
            <w:pPr>
              <w:jc w:val="center"/>
              <w:rPr>
                <w:rFonts w:eastAsia="Times New Roman"/>
                <w:sz w:val="22"/>
                <w:szCs w:val="22"/>
              </w:rPr>
            </w:pPr>
            <w:r>
              <w:rPr>
                <w:rFonts w:eastAsia="Times New Roman"/>
                <w:sz w:val="22"/>
                <w:szCs w:val="22"/>
              </w:rPr>
              <w:t>188</w:t>
            </w:r>
          </w:p>
        </w:tc>
        <w:tc>
          <w:tcPr>
            <w:tcW w:w="1097" w:type="dxa"/>
            <w:tcBorders>
              <w:left w:val="single" w:sz="24" w:space="0" w:color="auto"/>
            </w:tcBorders>
            <w:vAlign w:val="center"/>
          </w:tcPr>
          <w:p w14:paraId="245C9BC7" w14:textId="77777777" w:rsidR="00FB5184" w:rsidRPr="0024714C" w:rsidRDefault="00FB5184" w:rsidP="006A4182">
            <w:pPr>
              <w:jc w:val="center"/>
              <w:rPr>
                <w:rFonts w:eastAsia="Times New Roman"/>
                <w:sz w:val="22"/>
                <w:szCs w:val="22"/>
              </w:rPr>
            </w:pPr>
            <w:r>
              <w:rPr>
                <w:rFonts w:eastAsia="Times New Roman"/>
                <w:sz w:val="22"/>
                <w:szCs w:val="22"/>
              </w:rPr>
              <w:t>190</w:t>
            </w:r>
          </w:p>
        </w:tc>
        <w:tc>
          <w:tcPr>
            <w:tcW w:w="1126" w:type="dxa"/>
            <w:tcBorders>
              <w:right w:val="single" w:sz="24" w:space="0" w:color="auto"/>
            </w:tcBorders>
            <w:vAlign w:val="center"/>
          </w:tcPr>
          <w:p w14:paraId="0FD0EC73" w14:textId="77777777" w:rsidR="00FB5184" w:rsidRPr="0024714C" w:rsidRDefault="00FB5184" w:rsidP="006A4182">
            <w:pPr>
              <w:jc w:val="center"/>
              <w:rPr>
                <w:rFonts w:eastAsia="Times New Roman"/>
                <w:sz w:val="22"/>
                <w:szCs w:val="22"/>
              </w:rPr>
            </w:pPr>
            <w:r>
              <w:rPr>
                <w:rFonts w:eastAsia="Times New Roman"/>
                <w:sz w:val="22"/>
                <w:szCs w:val="22"/>
              </w:rPr>
              <w:t>8.78</w:t>
            </w:r>
          </w:p>
        </w:tc>
      </w:tr>
      <w:tr w:rsidR="00FB5184" w14:paraId="46B8E31B" w14:textId="77777777" w:rsidTr="006A4182">
        <w:trPr>
          <w:jc w:val="center"/>
        </w:trPr>
        <w:tc>
          <w:tcPr>
            <w:tcW w:w="1410" w:type="dxa"/>
            <w:vMerge/>
            <w:tcBorders>
              <w:left w:val="single" w:sz="24" w:space="0" w:color="auto"/>
              <w:bottom w:val="single" w:sz="24" w:space="0" w:color="auto"/>
              <w:right w:val="single" w:sz="24" w:space="0" w:color="auto"/>
            </w:tcBorders>
            <w:vAlign w:val="center"/>
          </w:tcPr>
          <w:p w14:paraId="24C6C200" w14:textId="77777777" w:rsidR="00FB5184" w:rsidRDefault="00FB5184" w:rsidP="006A418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780D4B85" w14:textId="77777777" w:rsidR="00FB5184" w:rsidRDefault="00FB5184" w:rsidP="006A4182">
            <w:pPr>
              <w:jc w:val="center"/>
              <w:rPr>
                <w:rFonts w:eastAsia="Times New Roman"/>
                <w:b/>
                <w:sz w:val="22"/>
                <w:szCs w:val="22"/>
              </w:rPr>
            </w:pPr>
            <w:r>
              <w:rPr>
                <w:rFonts w:eastAsia="Times New Roman"/>
                <w:b/>
                <w:sz w:val="22"/>
                <w:szCs w:val="22"/>
              </w:rPr>
              <w:t>IT 9</w:t>
            </w:r>
          </w:p>
        </w:tc>
        <w:tc>
          <w:tcPr>
            <w:tcW w:w="970" w:type="dxa"/>
            <w:tcBorders>
              <w:left w:val="single" w:sz="24" w:space="0" w:color="auto"/>
              <w:bottom w:val="single" w:sz="24" w:space="0" w:color="auto"/>
            </w:tcBorders>
            <w:vAlign w:val="center"/>
          </w:tcPr>
          <w:p w14:paraId="31171F22" w14:textId="77777777" w:rsidR="00FB5184" w:rsidRPr="0024714C" w:rsidRDefault="00FB5184" w:rsidP="006A4182">
            <w:pPr>
              <w:jc w:val="center"/>
              <w:rPr>
                <w:rFonts w:eastAsia="Times New Roman"/>
                <w:sz w:val="22"/>
                <w:szCs w:val="22"/>
              </w:rPr>
            </w:pPr>
            <w:r>
              <w:rPr>
                <w:rFonts w:eastAsia="Times New Roman"/>
                <w:sz w:val="22"/>
                <w:szCs w:val="22"/>
              </w:rPr>
              <w:t>-</w:t>
            </w:r>
          </w:p>
        </w:tc>
        <w:tc>
          <w:tcPr>
            <w:tcW w:w="920" w:type="dxa"/>
            <w:tcBorders>
              <w:bottom w:val="single" w:sz="24" w:space="0" w:color="auto"/>
            </w:tcBorders>
            <w:vAlign w:val="center"/>
          </w:tcPr>
          <w:p w14:paraId="5F1231E4" w14:textId="77777777" w:rsidR="00FB5184" w:rsidRPr="0024714C" w:rsidRDefault="00FB5184" w:rsidP="006A4182">
            <w:pPr>
              <w:jc w:val="center"/>
              <w:rPr>
                <w:rFonts w:eastAsia="Times New Roman"/>
                <w:sz w:val="22"/>
                <w:szCs w:val="22"/>
              </w:rPr>
            </w:pPr>
            <w:r>
              <w:rPr>
                <w:rFonts w:eastAsia="Times New Roman"/>
                <w:sz w:val="22"/>
                <w:szCs w:val="22"/>
              </w:rPr>
              <w:t>-</w:t>
            </w:r>
          </w:p>
        </w:tc>
        <w:tc>
          <w:tcPr>
            <w:tcW w:w="990" w:type="dxa"/>
            <w:tcBorders>
              <w:bottom w:val="single" w:sz="24" w:space="0" w:color="auto"/>
            </w:tcBorders>
            <w:vAlign w:val="center"/>
          </w:tcPr>
          <w:p w14:paraId="5810F029" w14:textId="77777777" w:rsidR="00FB5184" w:rsidRPr="0024714C" w:rsidRDefault="00FB5184" w:rsidP="006A4182">
            <w:pPr>
              <w:jc w:val="center"/>
              <w:rPr>
                <w:rFonts w:eastAsia="Times New Roman"/>
                <w:sz w:val="22"/>
                <w:szCs w:val="22"/>
              </w:rPr>
            </w:pPr>
            <w:r>
              <w:rPr>
                <w:rFonts w:eastAsia="Times New Roman"/>
                <w:sz w:val="22"/>
                <w:szCs w:val="22"/>
              </w:rPr>
              <w:t>-</w:t>
            </w:r>
          </w:p>
        </w:tc>
        <w:tc>
          <w:tcPr>
            <w:tcW w:w="900" w:type="dxa"/>
            <w:tcBorders>
              <w:bottom w:val="single" w:sz="24" w:space="0" w:color="auto"/>
            </w:tcBorders>
            <w:vAlign w:val="center"/>
          </w:tcPr>
          <w:p w14:paraId="1CDA4A29" w14:textId="77777777" w:rsidR="00FB5184" w:rsidRPr="0024714C" w:rsidRDefault="00FB5184" w:rsidP="006A4182">
            <w:pPr>
              <w:jc w:val="center"/>
              <w:rPr>
                <w:rFonts w:eastAsia="Times New Roman"/>
                <w:sz w:val="22"/>
                <w:szCs w:val="22"/>
              </w:rPr>
            </w:pPr>
            <w:r>
              <w:rPr>
                <w:rFonts w:eastAsia="Times New Roman"/>
                <w:sz w:val="22"/>
                <w:szCs w:val="22"/>
              </w:rPr>
              <w:t>182</w:t>
            </w:r>
          </w:p>
        </w:tc>
        <w:tc>
          <w:tcPr>
            <w:tcW w:w="917" w:type="dxa"/>
            <w:tcBorders>
              <w:bottom w:val="single" w:sz="24" w:space="0" w:color="auto"/>
              <w:right w:val="single" w:sz="24" w:space="0" w:color="auto"/>
            </w:tcBorders>
            <w:vAlign w:val="center"/>
          </w:tcPr>
          <w:p w14:paraId="7D5BC4A2" w14:textId="77777777" w:rsidR="00FB5184" w:rsidRPr="0024714C"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bottom w:val="single" w:sz="24" w:space="0" w:color="auto"/>
            </w:tcBorders>
            <w:vAlign w:val="center"/>
          </w:tcPr>
          <w:p w14:paraId="44936E77" w14:textId="77777777" w:rsidR="00FB5184" w:rsidRPr="0024714C" w:rsidRDefault="00FB5184" w:rsidP="006A4182">
            <w:pPr>
              <w:jc w:val="center"/>
              <w:rPr>
                <w:rFonts w:eastAsia="Times New Roman"/>
                <w:sz w:val="22"/>
                <w:szCs w:val="22"/>
              </w:rPr>
            </w:pPr>
            <w:r>
              <w:rPr>
                <w:rFonts w:eastAsia="Times New Roman"/>
                <w:sz w:val="22"/>
                <w:szCs w:val="22"/>
              </w:rPr>
              <w:t>182</w:t>
            </w:r>
          </w:p>
        </w:tc>
        <w:tc>
          <w:tcPr>
            <w:tcW w:w="1126" w:type="dxa"/>
            <w:tcBorders>
              <w:bottom w:val="single" w:sz="24" w:space="0" w:color="auto"/>
              <w:right w:val="single" w:sz="24" w:space="0" w:color="auto"/>
            </w:tcBorders>
            <w:vAlign w:val="center"/>
          </w:tcPr>
          <w:p w14:paraId="6701AF8F" w14:textId="77777777" w:rsidR="00FB5184" w:rsidRPr="0024714C" w:rsidRDefault="00FB5184" w:rsidP="006A4182">
            <w:pPr>
              <w:jc w:val="center"/>
              <w:rPr>
                <w:rFonts w:eastAsia="Times New Roman"/>
                <w:sz w:val="22"/>
                <w:szCs w:val="22"/>
              </w:rPr>
            </w:pPr>
            <w:r>
              <w:rPr>
                <w:rFonts w:eastAsia="Times New Roman"/>
                <w:sz w:val="22"/>
                <w:szCs w:val="22"/>
              </w:rPr>
              <w:t>0</w:t>
            </w:r>
          </w:p>
        </w:tc>
      </w:tr>
    </w:tbl>
    <w:p w14:paraId="3DED5AB3" w14:textId="4AF2EAFE" w:rsidR="00FB5184" w:rsidRDefault="00FB5184" w:rsidP="00FB5184">
      <w:pPr>
        <w:rPr>
          <w:rFonts w:eastAsia="Times New Roman"/>
          <w:sz w:val="22"/>
          <w:szCs w:val="22"/>
        </w:rPr>
      </w:pPr>
      <w:r>
        <w:rPr>
          <w:rFonts w:eastAsia="Times New Roman"/>
          <w:sz w:val="22"/>
          <w:szCs w:val="22"/>
        </w:rPr>
        <w:t>Table A</w:t>
      </w:r>
      <w:r w:rsidR="005C0E5F">
        <w:rPr>
          <w:rFonts w:eastAsia="Times New Roman"/>
          <w:sz w:val="22"/>
          <w:szCs w:val="22"/>
        </w:rPr>
        <w:t>.6</w:t>
      </w:r>
      <w:r>
        <w:rPr>
          <w:rFonts w:eastAsia="Times New Roman"/>
          <w:sz w:val="22"/>
          <w:szCs w:val="22"/>
        </w:rPr>
        <w:t>: 20-25% Senescent Results</w:t>
      </w:r>
    </w:p>
    <w:p w14:paraId="006EF858" w14:textId="77777777" w:rsidR="00FB5184" w:rsidRPr="007D3EB3" w:rsidRDefault="00FB5184" w:rsidP="007D3EB3"/>
    <w:p w14:paraId="6406B1F8" w14:textId="77777777" w:rsidR="007D3EB3" w:rsidRDefault="007D3EB3" w:rsidP="007D3EB3"/>
    <w:p w14:paraId="08B1C7DF" w14:textId="77777777" w:rsidR="00042BCD" w:rsidRDefault="00042BCD" w:rsidP="007D3EB3"/>
    <w:p w14:paraId="274D788D" w14:textId="77777777" w:rsidR="00042BCD" w:rsidRDefault="00042BCD" w:rsidP="007D3EB3"/>
    <w:p w14:paraId="76413035" w14:textId="77777777" w:rsidR="00042BCD" w:rsidRPr="007D3EB3" w:rsidRDefault="00042BCD" w:rsidP="007D3EB3"/>
    <w:p w14:paraId="04AF1874" w14:textId="5E0E96C8" w:rsidR="007D3EB3" w:rsidRPr="007D3EB3" w:rsidRDefault="007D3EB3" w:rsidP="00042BCD">
      <w:pPr>
        <w:pStyle w:val="Heading2"/>
        <w:rPr>
          <w:rFonts w:ascii="Times New Roman" w:hAnsi="Times New Roman" w:cs="Times New Roman"/>
          <w:color w:val="auto"/>
        </w:rPr>
      </w:pPr>
      <w:bookmarkStart w:id="268" w:name="_Toc513790675"/>
      <w:r w:rsidRPr="007D3EB3">
        <w:rPr>
          <w:rFonts w:ascii="Times New Roman" w:hAnsi="Times New Roman" w:cs="Times New Roman"/>
          <w:color w:val="auto"/>
        </w:rPr>
        <w:lastRenderedPageBreak/>
        <w:t>Simulations Results with 1 Hour Time Step</w:t>
      </w:r>
      <w:bookmarkEnd w:id="268"/>
    </w:p>
    <w:p w14:paraId="54CE11F5" w14:textId="77777777" w:rsidR="00FB5184" w:rsidRDefault="00FB5184" w:rsidP="00FB5184">
      <w:pPr>
        <w:rPr>
          <w:rFonts w:eastAsia="Times New Roman"/>
          <w:sz w:val="22"/>
          <w:szCs w:val="22"/>
        </w:rPr>
      </w:pPr>
    </w:p>
    <w:tbl>
      <w:tblPr>
        <w:tblStyle w:val="TableGrid"/>
        <w:tblW w:w="0" w:type="auto"/>
        <w:jc w:val="center"/>
        <w:tblLook w:val="04A0" w:firstRow="1" w:lastRow="0" w:firstColumn="1" w:lastColumn="0" w:noHBand="0" w:noVBand="1"/>
      </w:tblPr>
      <w:tblGrid>
        <w:gridCol w:w="1403"/>
        <w:gridCol w:w="810"/>
        <w:gridCol w:w="900"/>
        <w:gridCol w:w="805"/>
        <w:gridCol w:w="1085"/>
        <w:gridCol w:w="1126"/>
      </w:tblGrid>
      <w:tr w:rsidR="00FB5184" w:rsidRPr="00940161" w14:paraId="313461F8" w14:textId="77777777" w:rsidTr="006A4182">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0093C172" w14:textId="77777777" w:rsidR="00FB5184" w:rsidRPr="00940161" w:rsidRDefault="00FB5184" w:rsidP="006A4182">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3F70D2EF" w14:textId="77777777" w:rsidR="00FB5184" w:rsidRPr="00940161" w:rsidRDefault="00FB5184" w:rsidP="006A4182">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6658EE38" w14:textId="77777777" w:rsidR="00FB5184" w:rsidRPr="00940161" w:rsidRDefault="00FB5184" w:rsidP="006A4182">
            <w:pPr>
              <w:jc w:val="center"/>
              <w:rPr>
                <w:rFonts w:eastAsia="Times New Roman"/>
                <w:b/>
                <w:sz w:val="22"/>
                <w:szCs w:val="22"/>
              </w:rPr>
            </w:pPr>
            <w:r w:rsidRPr="00940161">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7CB7C603" w14:textId="77777777" w:rsidR="00FB5184" w:rsidRPr="00940161" w:rsidRDefault="00FB5184" w:rsidP="006A4182">
            <w:pPr>
              <w:jc w:val="center"/>
              <w:rPr>
                <w:rFonts w:eastAsia="Times New Roman"/>
                <w:b/>
                <w:sz w:val="22"/>
                <w:szCs w:val="22"/>
              </w:rPr>
            </w:pPr>
            <w:r w:rsidRPr="00940161">
              <w:rPr>
                <w:rFonts w:eastAsia="Times New Roman"/>
                <w:b/>
                <w:sz w:val="22"/>
                <w:szCs w:val="22"/>
              </w:rPr>
              <w:t>Standard Deviation</w:t>
            </w:r>
          </w:p>
        </w:tc>
      </w:tr>
      <w:tr w:rsidR="00FB5184" w:rsidRPr="00940161" w14:paraId="2CAF3A09" w14:textId="77777777" w:rsidTr="006A4182">
        <w:trPr>
          <w:jc w:val="center"/>
        </w:trPr>
        <w:tc>
          <w:tcPr>
            <w:tcW w:w="2213" w:type="dxa"/>
            <w:gridSpan w:val="2"/>
            <w:vMerge/>
            <w:tcBorders>
              <w:left w:val="single" w:sz="24" w:space="0" w:color="auto"/>
              <w:bottom w:val="single" w:sz="24" w:space="0" w:color="auto"/>
              <w:right w:val="single" w:sz="24" w:space="0" w:color="auto"/>
            </w:tcBorders>
            <w:vAlign w:val="center"/>
          </w:tcPr>
          <w:p w14:paraId="419F2AC1" w14:textId="77777777" w:rsidR="00FB5184" w:rsidRPr="00940161" w:rsidRDefault="00FB5184" w:rsidP="006A4182">
            <w:pPr>
              <w:jc w:val="center"/>
              <w:rPr>
                <w:rFonts w:eastAsia="Times New Roman"/>
                <w:b/>
                <w:sz w:val="22"/>
                <w:szCs w:val="22"/>
              </w:rPr>
            </w:pPr>
          </w:p>
        </w:tc>
        <w:tc>
          <w:tcPr>
            <w:tcW w:w="900" w:type="dxa"/>
            <w:tcBorders>
              <w:left w:val="single" w:sz="24" w:space="0" w:color="auto"/>
              <w:bottom w:val="single" w:sz="24" w:space="0" w:color="auto"/>
            </w:tcBorders>
            <w:vAlign w:val="center"/>
          </w:tcPr>
          <w:p w14:paraId="123808C8" w14:textId="77777777" w:rsidR="00FB5184" w:rsidRPr="00940161" w:rsidRDefault="00FB5184" w:rsidP="006A4182">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0AB58BE5" w14:textId="77777777" w:rsidR="00FB5184" w:rsidRPr="00940161" w:rsidRDefault="00FB5184" w:rsidP="006A4182">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71C47C3F" w14:textId="77777777" w:rsidR="00FB5184" w:rsidRPr="00940161"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19DF7599" w14:textId="77777777" w:rsidR="00FB5184" w:rsidRPr="00940161" w:rsidRDefault="00FB5184" w:rsidP="006A4182">
            <w:pPr>
              <w:jc w:val="center"/>
              <w:rPr>
                <w:rFonts w:eastAsia="Times New Roman"/>
                <w:b/>
                <w:sz w:val="22"/>
                <w:szCs w:val="22"/>
              </w:rPr>
            </w:pPr>
          </w:p>
        </w:tc>
      </w:tr>
      <w:tr w:rsidR="00FB5184" w:rsidRPr="00940161" w14:paraId="54579D02" w14:textId="77777777" w:rsidTr="006A4182">
        <w:trPr>
          <w:jc w:val="center"/>
        </w:trPr>
        <w:tc>
          <w:tcPr>
            <w:tcW w:w="2213" w:type="dxa"/>
            <w:gridSpan w:val="2"/>
            <w:tcBorders>
              <w:top w:val="single" w:sz="24" w:space="0" w:color="auto"/>
              <w:left w:val="single" w:sz="24" w:space="0" w:color="auto"/>
              <w:right w:val="single" w:sz="24" w:space="0" w:color="auto"/>
            </w:tcBorders>
            <w:vAlign w:val="center"/>
          </w:tcPr>
          <w:p w14:paraId="595241BC" w14:textId="77777777" w:rsidR="00FB5184" w:rsidRPr="00940161" w:rsidRDefault="00FB5184" w:rsidP="006A4182">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43B0BAAA" w14:textId="77777777" w:rsidR="00FB5184" w:rsidRPr="00940161" w:rsidRDefault="00FB5184" w:rsidP="006A4182">
            <w:pPr>
              <w:jc w:val="center"/>
              <w:rPr>
                <w:rFonts w:eastAsia="Times New Roman"/>
                <w:sz w:val="22"/>
                <w:szCs w:val="22"/>
              </w:rPr>
            </w:pPr>
            <w:r w:rsidRPr="00940161">
              <w:rPr>
                <w:rFonts w:eastAsia="Times New Roman"/>
                <w:sz w:val="22"/>
                <w:szCs w:val="22"/>
              </w:rPr>
              <w:t>0</w:t>
            </w:r>
          </w:p>
        </w:tc>
        <w:tc>
          <w:tcPr>
            <w:tcW w:w="805" w:type="dxa"/>
            <w:tcBorders>
              <w:top w:val="single" w:sz="24" w:space="0" w:color="auto"/>
            </w:tcBorders>
            <w:vAlign w:val="center"/>
          </w:tcPr>
          <w:p w14:paraId="6DF5DEC7" w14:textId="77777777" w:rsidR="00FB5184" w:rsidRPr="00940161" w:rsidRDefault="00FB5184" w:rsidP="006A4182">
            <w:pPr>
              <w:jc w:val="center"/>
              <w:rPr>
                <w:rFonts w:eastAsia="Times New Roman"/>
                <w:sz w:val="22"/>
                <w:szCs w:val="22"/>
              </w:rPr>
            </w:pPr>
            <w:r w:rsidRPr="00940161">
              <w:rPr>
                <w:rFonts w:eastAsia="Times New Roman"/>
                <w:sz w:val="22"/>
                <w:szCs w:val="22"/>
              </w:rPr>
              <w:t>0</w:t>
            </w:r>
          </w:p>
        </w:tc>
        <w:tc>
          <w:tcPr>
            <w:tcW w:w="1085" w:type="dxa"/>
            <w:tcBorders>
              <w:top w:val="single" w:sz="24" w:space="0" w:color="auto"/>
              <w:left w:val="single" w:sz="24" w:space="0" w:color="auto"/>
            </w:tcBorders>
            <w:vAlign w:val="center"/>
          </w:tcPr>
          <w:p w14:paraId="0C705C07" w14:textId="77777777" w:rsidR="00FB5184" w:rsidRPr="00940161" w:rsidRDefault="00FB5184" w:rsidP="006A4182">
            <w:pPr>
              <w:jc w:val="center"/>
              <w:rPr>
                <w:rFonts w:eastAsia="Times New Roman"/>
                <w:sz w:val="22"/>
                <w:szCs w:val="22"/>
              </w:rPr>
            </w:pPr>
            <w:r w:rsidRPr="00940161">
              <w:rPr>
                <w:rFonts w:eastAsia="Times New Roman"/>
                <w:sz w:val="22"/>
                <w:szCs w:val="22"/>
              </w:rPr>
              <w:t>0</w:t>
            </w:r>
          </w:p>
        </w:tc>
        <w:tc>
          <w:tcPr>
            <w:tcW w:w="1126" w:type="dxa"/>
            <w:tcBorders>
              <w:top w:val="single" w:sz="24" w:space="0" w:color="auto"/>
              <w:right w:val="single" w:sz="24" w:space="0" w:color="auto"/>
            </w:tcBorders>
            <w:vAlign w:val="center"/>
          </w:tcPr>
          <w:p w14:paraId="4D872307" w14:textId="77777777" w:rsidR="00FB5184" w:rsidRPr="00940161" w:rsidRDefault="00FB5184" w:rsidP="006A4182">
            <w:pPr>
              <w:jc w:val="center"/>
              <w:rPr>
                <w:rFonts w:eastAsia="Times New Roman"/>
                <w:sz w:val="22"/>
                <w:szCs w:val="22"/>
              </w:rPr>
            </w:pPr>
            <w:r w:rsidRPr="00940161">
              <w:rPr>
                <w:rFonts w:eastAsia="Times New Roman"/>
                <w:sz w:val="22"/>
                <w:szCs w:val="22"/>
              </w:rPr>
              <w:t>0</w:t>
            </w:r>
          </w:p>
        </w:tc>
      </w:tr>
      <w:tr w:rsidR="00FB5184" w:rsidRPr="00940161" w14:paraId="7B09AFEE" w14:textId="77777777" w:rsidTr="006A4182">
        <w:trPr>
          <w:jc w:val="center"/>
        </w:trPr>
        <w:tc>
          <w:tcPr>
            <w:tcW w:w="2213" w:type="dxa"/>
            <w:gridSpan w:val="2"/>
            <w:tcBorders>
              <w:left w:val="single" w:sz="24" w:space="0" w:color="auto"/>
              <w:bottom w:val="single" w:sz="24" w:space="0" w:color="auto"/>
              <w:right w:val="single" w:sz="24" w:space="0" w:color="auto"/>
            </w:tcBorders>
            <w:vAlign w:val="center"/>
          </w:tcPr>
          <w:p w14:paraId="402F2AEC" w14:textId="77777777" w:rsidR="00FB5184" w:rsidRPr="00940161" w:rsidRDefault="00FB5184" w:rsidP="006A4182">
            <w:pPr>
              <w:jc w:val="center"/>
              <w:rPr>
                <w:rFonts w:eastAsia="Times New Roman"/>
                <w:b/>
                <w:sz w:val="22"/>
                <w:szCs w:val="22"/>
              </w:rPr>
            </w:pPr>
            <w:r w:rsidRPr="00940161">
              <w:rPr>
                <w:rFonts w:eastAsia="Times New Roman"/>
                <w:b/>
                <w:sz w:val="22"/>
                <w:szCs w:val="22"/>
              </w:rPr>
              <w:t>Time to Heal</w:t>
            </w:r>
            <w:r>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6C8E675D" w14:textId="77777777" w:rsidR="00FB5184" w:rsidRPr="00940161" w:rsidRDefault="00FB5184" w:rsidP="006A4182">
            <w:pPr>
              <w:jc w:val="center"/>
              <w:rPr>
                <w:rFonts w:eastAsia="Times New Roman"/>
                <w:sz w:val="22"/>
                <w:szCs w:val="22"/>
              </w:rPr>
            </w:pPr>
            <w:r w:rsidRPr="00940161">
              <w:rPr>
                <w:rFonts w:eastAsia="Times New Roman"/>
                <w:sz w:val="22"/>
                <w:szCs w:val="22"/>
              </w:rPr>
              <w:t>21</w:t>
            </w:r>
          </w:p>
        </w:tc>
        <w:tc>
          <w:tcPr>
            <w:tcW w:w="805" w:type="dxa"/>
            <w:tcBorders>
              <w:bottom w:val="single" w:sz="24" w:space="0" w:color="auto"/>
            </w:tcBorders>
            <w:vAlign w:val="center"/>
          </w:tcPr>
          <w:p w14:paraId="2E204D80" w14:textId="77777777" w:rsidR="00FB5184" w:rsidRPr="00940161" w:rsidRDefault="00FB5184" w:rsidP="006A4182">
            <w:pPr>
              <w:jc w:val="center"/>
              <w:rPr>
                <w:rFonts w:eastAsia="Times New Roman"/>
                <w:sz w:val="22"/>
                <w:szCs w:val="22"/>
              </w:rPr>
            </w:pPr>
            <w:r w:rsidRPr="00940161">
              <w:rPr>
                <w:rFonts w:eastAsia="Times New Roman"/>
                <w:sz w:val="22"/>
                <w:szCs w:val="22"/>
              </w:rPr>
              <w:t>21</w:t>
            </w:r>
          </w:p>
        </w:tc>
        <w:tc>
          <w:tcPr>
            <w:tcW w:w="1085" w:type="dxa"/>
            <w:tcBorders>
              <w:left w:val="single" w:sz="24" w:space="0" w:color="auto"/>
              <w:bottom w:val="single" w:sz="24" w:space="0" w:color="auto"/>
            </w:tcBorders>
            <w:vAlign w:val="center"/>
          </w:tcPr>
          <w:p w14:paraId="284A04F0" w14:textId="77777777" w:rsidR="00FB5184" w:rsidRPr="00940161" w:rsidRDefault="00FB5184" w:rsidP="006A4182">
            <w:pPr>
              <w:jc w:val="center"/>
              <w:rPr>
                <w:rFonts w:eastAsia="Times New Roman"/>
                <w:sz w:val="22"/>
                <w:szCs w:val="22"/>
              </w:rPr>
            </w:pPr>
            <w:r w:rsidRPr="00940161">
              <w:rPr>
                <w:rFonts w:eastAsia="Times New Roman"/>
                <w:sz w:val="22"/>
                <w:szCs w:val="22"/>
              </w:rPr>
              <w:t>21</w:t>
            </w:r>
          </w:p>
        </w:tc>
        <w:tc>
          <w:tcPr>
            <w:tcW w:w="1126" w:type="dxa"/>
            <w:tcBorders>
              <w:bottom w:val="single" w:sz="24" w:space="0" w:color="auto"/>
              <w:right w:val="single" w:sz="24" w:space="0" w:color="auto"/>
            </w:tcBorders>
            <w:vAlign w:val="center"/>
          </w:tcPr>
          <w:p w14:paraId="3AAC3212" w14:textId="77777777" w:rsidR="00FB5184" w:rsidRPr="00940161" w:rsidRDefault="00FB5184" w:rsidP="006A4182">
            <w:pPr>
              <w:jc w:val="center"/>
              <w:rPr>
                <w:rFonts w:eastAsia="Times New Roman"/>
                <w:sz w:val="22"/>
                <w:szCs w:val="22"/>
              </w:rPr>
            </w:pPr>
            <w:r w:rsidRPr="00940161">
              <w:rPr>
                <w:rFonts w:eastAsia="Times New Roman"/>
                <w:sz w:val="22"/>
                <w:szCs w:val="22"/>
              </w:rPr>
              <w:t>0</w:t>
            </w:r>
          </w:p>
        </w:tc>
      </w:tr>
      <w:tr w:rsidR="00FB5184" w:rsidRPr="00940161" w14:paraId="733FFAF9" w14:textId="77777777" w:rsidTr="006A4182">
        <w:trPr>
          <w:jc w:val="center"/>
        </w:trPr>
        <w:tc>
          <w:tcPr>
            <w:tcW w:w="1403" w:type="dxa"/>
            <w:vMerge w:val="restart"/>
            <w:tcBorders>
              <w:top w:val="single" w:sz="24" w:space="0" w:color="auto"/>
              <w:left w:val="single" w:sz="24" w:space="0" w:color="auto"/>
              <w:right w:val="single" w:sz="24" w:space="0" w:color="auto"/>
            </w:tcBorders>
            <w:vAlign w:val="center"/>
          </w:tcPr>
          <w:p w14:paraId="3DAF4408" w14:textId="77777777" w:rsidR="00FB5184" w:rsidRPr="00940161" w:rsidRDefault="00FB5184" w:rsidP="006A4182">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07D1C971" w14:textId="77777777" w:rsidR="00FB5184" w:rsidRPr="00940161" w:rsidRDefault="00FB5184" w:rsidP="006A4182">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1629A20F" w14:textId="77777777" w:rsidR="00FB5184" w:rsidRPr="00940161" w:rsidRDefault="00FB5184" w:rsidP="006A4182">
            <w:pPr>
              <w:jc w:val="center"/>
              <w:rPr>
                <w:rFonts w:eastAsia="Times New Roman"/>
                <w:sz w:val="22"/>
                <w:szCs w:val="22"/>
              </w:rPr>
            </w:pPr>
            <w:r w:rsidRPr="00940161">
              <w:rPr>
                <w:rFonts w:eastAsia="Times New Roman"/>
                <w:sz w:val="22"/>
                <w:szCs w:val="22"/>
              </w:rPr>
              <w:t>87</w:t>
            </w:r>
          </w:p>
        </w:tc>
        <w:tc>
          <w:tcPr>
            <w:tcW w:w="805" w:type="dxa"/>
            <w:tcBorders>
              <w:top w:val="single" w:sz="24" w:space="0" w:color="auto"/>
            </w:tcBorders>
            <w:vAlign w:val="center"/>
          </w:tcPr>
          <w:p w14:paraId="563AE128" w14:textId="77777777" w:rsidR="00FB5184" w:rsidRPr="00940161" w:rsidRDefault="00FB5184" w:rsidP="006A4182">
            <w:pPr>
              <w:jc w:val="center"/>
              <w:rPr>
                <w:rFonts w:eastAsia="Times New Roman"/>
                <w:sz w:val="22"/>
                <w:szCs w:val="22"/>
              </w:rPr>
            </w:pPr>
            <w:r w:rsidRPr="00940161">
              <w:rPr>
                <w:rFonts w:eastAsia="Times New Roman"/>
                <w:sz w:val="22"/>
                <w:szCs w:val="22"/>
              </w:rPr>
              <w:t>95</w:t>
            </w:r>
          </w:p>
        </w:tc>
        <w:tc>
          <w:tcPr>
            <w:tcW w:w="1085" w:type="dxa"/>
            <w:tcBorders>
              <w:top w:val="single" w:sz="24" w:space="0" w:color="auto"/>
              <w:left w:val="single" w:sz="24" w:space="0" w:color="auto"/>
            </w:tcBorders>
            <w:vAlign w:val="center"/>
          </w:tcPr>
          <w:p w14:paraId="2BDC8EDA" w14:textId="77777777" w:rsidR="00FB5184" w:rsidRPr="00940161" w:rsidRDefault="00FB5184" w:rsidP="006A4182">
            <w:pPr>
              <w:jc w:val="center"/>
              <w:rPr>
                <w:rFonts w:eastAsia="Times New Roman"/>
                <w:sz w:val="22"/>
                <w:szCs w:val="22"/>
              </w:rPr>
            </w:pPr>
            <w:r w:rsidRPr="00940161">
              <w:rPr>
                <w:rFonts w:eastAsia="Times New Roman"/>
                <w:sz w:val="22"/>
                <w:szCs w:val="22"/>
              </w:rPr>
              <w:t>91</w:t>
            </w:r>
          </w:p>
        </w:tc>
        <w:tc>
          <w:tcPr>
            <w:tcW w:w="1126" w:type="dxa"/>
            <w:tcBorders>
              <w:top w:val="single" w:sz="24" w:space="0" w:color="auto"/>
              <w:right w:val="single" w:sz="24" w:space="0" w:color="auto"/>
            </w:tcBorders>
            <w:vAlign w:val="center"/>
          </w:tcPr>
          <w:p w14:paraId="47611A6F" w14:textId="77777777" w:rsidR="00FB5184" w:rsidRPr="00940161" w:rsidRDefault="00FB5184" w:rsidP="006A4182">
            <w:pPr>
              <w:jc w:val="center"/>
              <w:rPr>
                <w:rFonts w:eastAsia="Times New Roman"/>
                <w:sz w:val="22"/>
                <w:szCs w:val="22"/>
              </w:rPr>
            </w:pPr>
            <w:r w:rsidRPr="00940161">
              <w:rPr>
                <w:rFonts w:eastAsia="Times New Roman"/>
                <w:sz w:val="22"/>
                <w:szCs w:val="22"/>
              </w:rPr>
              <w:t>2.82</w:t>
            </w:r>
          </w:p>
        </w:tc>
      </w:tr>
      <w:tr w:rsidR="00FB5184" w:rsidRPr="00940161" w14:paraId="4BE68516" w14:textId="77777777" w:rsidTr="006A4182">
        <w:trPr>
          <w:jc w:val="center"/>
        </w:trPr>
        <w:tc>
          <w:tcPr>
            <w:tcW w:w="1403" w:type="dxa"/>
            <w:vMerge/>
            <w:tcBorders>
              <w:left w:val="single" w:sz="24" w:space="0" w:color="auto"/>
              <w:right w:val="single" w:sz="24" w:space="0" w:color="auto"/>
            </w:tcBorders>
            <w:vAlign w:val="center"/>
          </w:tcPr>
          <w:p w14:paraId="788C1CD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23A493B" w14:textId="77777777" w:rsidR="00FB5184" w:rsidRPr="00940161" w:rsidRDefault="00FB5184" w:rsidP="006A4182">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0118250B" w14:textId="77777777" w:rsidR="00FB5184" w:rsidRPr="00940161" w:rsidRDefault="00FB5184" w:rsidP="006A4182">
            <w:pPr>
              <w:jc w:val="center"/>
              <w:rPr>
                <w:rFonts w:eastAsia="Times New Roman"/>
                <w:sz w:val="22"/>
                <w:szCs w:val="22"/>
              </w:rPr>
            </w:pPr>
            <w:r w:rsidRPr="00940161">
              <w:rPr>
                <w:rFonts w:eastAsia="Times New Roman"/>
                <w:sz w:val="22"/>
                <w:szCs w:val="22"/>
              </w:rPr>
              <w:t>131</w:t>
            </w:r>
          </w:p>
        </w:tc>
        <w:tc>
          <w:tcPr>
            <w:tcW w:w="805" w:type="dxa"/>
            <w:vAlign w:val="center"/>
          </w:tcPr>
          <w:p w14:paraId="1651CAD9" w14:textId="77777777" w:rsidR="00FB5184" w:rsidRPr="00940161" w:rsidRDefault="00FB5184" w:rsidP="006A4182">
            <w:pPr>
              <w:jc w:val="center"/>
              <w:rPr>
                <w:rFonts w:eastAsia="Times New Roman"/>
                <w:sz w:val="22"/>
                <w:szCs w:val="22"/>
              </w:rPr>
            </w:pPr>
            <w:r w:rsidRPr="00940161">
              <w:rPr>
                <w:rFonts w:eastAsia="Times New Roman"/>
                <w:sz w:val="22"/>
                <w:szCs w:val="22"/>
              </w:rPr>
              <w:t>133</w:t>
            </w:r>
          </w:p>
        </w:tc>
        <w:tc>
          <w:tcPr>
            <w:tcW w:w="1085" w:type="dxa"/>
            <w:tcBorders>
              <w:left w:val="single" w:sz="24" w:space="0" w:color="auto"/>
            </w:tcBorders>
            <w:vAlign w:val="center"/>
          </w:tcPr>
          <w:p w14:paraId="5ADFB4FB" w14:textId="77777777" w:rsidR="00FB5184" w:rsidRPr="00940161" w:rsidRDefault="00FB5184" w:rsidP="006A4182">
            <w:pPr>
              <w:jc w:val="center"/>
              <w:rPr>
                <w:rFonts w:eastAsia="Times New Roman"/>
                <w:sz w:val="22"/>
                <w:szCs w:val="22"/>
              </w:rPr>
            </w:pPr>
            <w:r w:rsidRPr="00940161">
              <w:rPr>
                <w:rFonts w:eastAsia="Times New Roman"/>
                <w:sz w:val="22"/>
                <w:szCs w:val="22"/>
              </w:rPr>
              <w:t>132</w:t>
            </w:r>
          </w:p>
        </w:tc>
        <w:tc>
          <w:tcPr>
            <w:tcW w:w="1126" w:type="dxa"/>
            <w:tcBorders>
              <w:right w:val="single" w:sz="24" w:space="0" w:color="auto"/>
            </w:tcBorders>
            <w:vAlign w:val="center"/>
          </w:tcPr>
          <w:p w14:paraId="532EF7D5" w14:textId="77777777" w:rsidR="00FB5184" w:rsidRPr="00940161" w:rsidRDefault="00FB5184" w:rsidP="006A4182">
            <w:pPr>
              <w:jc w:val="center"/>
              <w:rPr>
                <w:rFonts w:eastAsia="Times New Roman"/>
                <w:sz w:val="22"/>
                <w:szCs w:val="22"/>
              </w:rPr>
            </w:pPr>
            <w:r w:rsidRPr="00940161">
              <w:rPr>
                <w:rFonts w:eastAsia="Times New Roman"/>
                <w:sz w:val="22"/>
                <w:szCs w:val="22"/>
              </w:rPr>
              <w:t>0.71</w:t>
            </w:r>
          </w:p>
        </w:tc>
      </w:tr>
      <w:tr w:rsidR="00FB5184" w:rsidRPr="00940161" w14:paraId="5864E200" w14:textId="77777777" w:rsidTr="006A4182">
        <w:trPr>
          <w:jc w:val="center"/>
        </w:trPr>
        <w:tc>
          <w:tcPr>
            <w:tcW w:w="1403" w:type="dxa"/>
            <w:vMerge/>
            <w:tcBorders>
              <w:left w:val="single" w:sz="24" w:space="0" w:color="auto"/>
              <w:right w:val="single" w:sz="24" w:space="0" w:color="auto"/>
            </w:tcBorders>
            <w:vAlign w:val="center"/>
          </w:tcPr>
          <w:p w14:paraId="658C8D9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C2173BC" w14:textId="77777777" w:rsidR="00FB5184" w:rsidRPr="00940161" w:rsidRDefault="00FB5184" w:rsidP="006A4182">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0A61D9E1" w14:textId="77777777" w:rsidR="00FB5184" w:rsidRPr="00940161" w:rsidRDefault="00FB5184" w:rsidP="006A4182">
            <w:pPr>
              <w:jc w:val="center"/>
              <w:rPr>
                <w:rFonts w:eastAsia="Times New Roman"/>
                <w:sz w:val="22"/>
                <w:szCs w:val="22"/>
              </w:rPr>
            </w:pPr>
            <w:r w:rsidRPr="00940161">
              <w:rPr>
                <w:rFonts w:eastAsia="Times New Roman"/>
                <w:sz w:val="22"/>
                <w:szCs w:val="22"/>
              </w:rPr>
              <w:t>153</w:t>
            </w:r>
          </w:p>
        </w:tc>
        <w:tc>
          <w:tcPr>
            <w:tcW w:w="805" w:type="dxa"/>
            <w:vAlign w:val="center"/>
          </w:tcPr>
          <w:p w14:paraId="66F03366" w14:textId="77777777" w:rsidR="00FB5184" w:rsidRPr="00940161" w:rsidRDefault="00FB5184" w:rsidP="006A4182">
            <w:pPr>
              <w:jc w:val="center"/>
              <w:rPr>
                <w:rFonts w:eastAsia="Times New Roman"/>
                <w:sz w:val="22"/>
                <w:szCs w:val="22"/>
              </w:rPr>
            </w:pPr>
            <w:r w:rsidRPr="00940161">
              <w:rPr>
                <w:rFonts w:eastAsia="Times New Roman"/>
                <w:sz w:val="22"/>
                <w:szCs w:val="22"/>
              </w:rPr>
              <w:t>147</w:t>
            </w:r>
          </w:p>
        </w:tc>
        <w:tc>
          <w:tcPr>
            <w:tcW w:w="1085" w:type="dxa"/>
            <w:tcBorders>
              <w:left w:val="single" w:sz="24" w:space="0" w:color="auto"/>
            </w:tcBorders>
            <w:vAlign w:val="center"/>
          </w:tcPr>
          <w:p w14:paraId="27F0C5C5" w14:textId="77777777" w:rsidR="00FB5184" w:rsidRPr="00940161" w:rsidRDefault="00FB5184" w:rsidP="006A4182">
            <w:pPr>
              <w:jc w:val="center"/>
              <w:rPr>
                <w:rFonts w:eastAsia="Times New Roman"/>
                <w:sz w:val="22"/>
                <w:szCs w:val="22"/>
              </w:rPr>
            </w:pPr>
            <w:r w:rsidRPr="00940161">
              <w:rPr>
                <w:rFonts w:eastAsia="Times New Roman"/>
                <w:sz w:val="22"/>
                <w:szCs w:val="22"/>
              </w:rPr>
              <w:t>150</w:t>
            </w:r>
          </w:p>
        </w:tc>
        <w:tc>
          <w:tcPr>
            <w:tcW w:w="1126" w:type="dxa"/>
            <w:tcBorders>
              <w:right w:val="single" w:sz="24" w:space="0" w:color="auto"/>
            </w:tcBorders>
            <w:vAlign w:val="center"/>
          </w:tcPr>
          <w:p w14:paraId="5ADFD7C1" w14:textId="77777777" w:rsidR="00FB5184" w:rsidRPr="00940161" w:rsidRDefault="00FB5184" w:rsidP="006A4182">
            <w:pPr>
              <w:jc w:val="center"/>
              <w:rPr>
                <w:rFonts w:eastAsia="Times New Roman"/>
                <w:sz w:val="22"/>
                <w:szCs w:val="22"/>
              </w:rPr>
            </w:pPr>
            <w:r w:rsidRPr="00940161">
              <w:rPr>
                <w:rFonts w:eastAsia="Times New Roman"/>
                <w:sz w:val="22"/>
                <w:szCs w:val="22"/>
              </w:rPr>
              <w:t>2.12</w:t>
            </w:r>
          </w:p>
        </w:tc>
      </w:tr>
      <w:tr w:rsidR="00FB5184" w:rsidRPr="00940161" w14:paraId="647D6258" w14:textId="77777777" w:rsidTr="006A4182">
        <w:trPr>
          <w:jc w:val="center"/>
        </w:trPr>
        <w:tc>
          <w:tcPr>
            <w:tcW w:w="1403" w:type="dxa"/>
            <w:vMerge/>
            <w:tcBorders>
              <w:left w:val="single" w:sz="24" w:space="0" w:color="auto"/>
              <w:right w:val="single" w:sz="24" w:space="0" w:color="auto"/>
            </w:tcBorders>
            <w:vAlign w:val="center"/>
          </w:tcPr>
          <w:p w14:paraId="313F008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9031AEC" w14:textId="77777777" w:rsidR="00FB5184" w:rsidRPr="00940161" w:rsidRDefault="00FB5184" w:rsidP="006A4182">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672CA334" w14:textId="77777777" w:rsidR="00FB5184" w:rsidRPr="00940161" w:rsidRDefault="00FB5184" w:rsidP="006A4182">
            <w:pPr>
              <w:jc w:val="center"/>
              <w:rPr>
                <w:rFonts w:eastAsia="Times New Roman"/>
                <w:sz w:val="22"/>
                <w:szCs w:val="22"/>
              </w:rPr>
            </w:pPr>
            <w:r w:rsidRPr="00940161">
              <w:rPr>
                <w:rFonts w:eastAsia="Times New Roman"/>
                <w:sz w:val="22"/>
                <w:szCs w:val="22"/>
              </w:rPr>
              <w:t>172</w:t>
            </w:r>
          </w:p>
        </w:tc>
        <w:tc>
          <w:tcPr>
            <w:tcW w:w="805" w:type="dxa"/>
            <w:vAlign w:val="center"/>
          </w:tcPr>
          <w:p w14:paraId="367DE911" w14:textId="77777777" w:rsidR="00FB5184" w:rsidRPr="00940161" w:rsidRDefault="00FB5184" w:rsidP="006A4182">
            <w:pPr>
              <w:jc w:val="center"/>
              <w:rPr>
                <w:rFonts w:eastAsia="Times New Roman"/>
                <w:sz w:val="22"/>
                <w:szCs w:val="22"/>
              </w:rPr>
            </w:pPr>
            <w:r w:rsidRPr="00940161">
              <w:rPr>
                <w:rFonts w:eastAsia="Times New Roman"/>
                <w:sz w:val="22"/>
                <w:szCs w:val="22"/>
              </w:rPr>
              <w:t>168</w:t>
            </w:r>
          </w:p>
        </w:tc>
        <w:tc>
          <w:tcPr>
            <w:tcW w:w="1085" w:type="dxa"/>
            <w:tcBorders>
              <w:left w:val="single" w:sz="24" w:space="0" w:color="auto"/>
            </w:tcBorders>
            <w:vAlign w:val="center"/>
          </w:tcPr>
          <w:p w14:paraId="17630F97" w14:textId="77777777" w:rsidR="00FB5184" w:rsidRPr="00940161" w:rsidRDefault="00FB5184" w:rsidP="006A4182">
            <w:pPr>
              <w:jc w:val="center"/>
              <w:rPr>
                <w:rFonts w:eastAsia="Times New Roman"/>
                <w:sz w:val="22"/>
                <w:szCs w:val="22"/>
              </w:rPr>
            </w:pPr>
            <w:r w:rsidRPr="00940161">
              <w:rPr>
                <w:rFonts w:eastAsia="Times New Roman"/>
                <w:sz w:val="22"/>
                <w:szCs w:val="22"/>
              </w:rPr>
              <w:t>170</w:t>
            </w:r>
          </w:p>
        </w:tc>
        <w:tc>
          <w:tcPr>
            <w:tcW w:w="1126" w:type="dxa"/>
            <w:tcBorders>
              <w:right w:val="single" w:sz="24" w:space="0" w:color="auto"/>
            </w:tcBorders>
            <w:vAlign w:val="center"/>
          </w:tcPr>
          <w:p w14:paraId="4E59C23C" w14:textId="77777777" w:rsidR="00FB5184" w:rsidRPr="00940161" w:rsidRDefault="00FB5184" w:rsidP="006A4182">
            <w:pPr>
              <w:jc w:val="center"/>
              <w:rPr>
                <w:rFonts w:eastAsia="Times New Roman"/>
                <w:sz w:val="22"/>
                <w:szCs w:val="22"/>
              </w:rPr>
            </w:pPr>
            <w:r w:rsidRPr="00940161">
              <w:rPr>
                <w:rFonts w:eastAsia="Times New Roman"/>
                <w:sz w:val="22"/>
                <w:szCs w:val="22"/>
              </w:rPr>
              <w:t>1.41</w:t>
            </w:r>
          </w:p>
        </w:tc>
      </w:tr>
      <w:tr w:rsidR="00FB5184" w:rsidRPr="00940161" w14:paraId="154A0ABE" w14:textId="77777777" w:rsidTr="006A4182">
        <w:trPr>
          <w:jc w:val="center"/>
        </w:trPr>
        <w:tc>
          <w:tcPr>
            <w:tcW w:w="1403" w:type="dxa"/>
            <w:vMerge/>
            <w:tcBorders>
              <w:left w:val="single" w:sz="24" w:space="0" w:color="auto"/>
              <w:right w:val="single" w:sz="24" w:space="0" w:color="auto"/>
            </w:tcBorders>
            <w:vAlign w:val="center"/>
          </w:tcPr>
          <w:p w14:paraId="3932AF0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8723A78" w14:textId="77777777" w:rsidR="00FB5184" w:rsidRPr="00940161" w:rsidRDefault="00FB5184" w:rsidP="006A4182">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013A0901" w14:textId="77777777" w:rsidR="00FB5184" w:rsidRPr="00940161" w:rsidRDefault="00FB5184" w:rsidP="006A4182">
            <w:pPr>
              <w:jc w:val="center"/>
              <w:rPr>
                <w:rFonts w:eastAsia="Times New Roman"/>
                <w:sz w:val="22"/>
                <w:szCs w:val="22"/>
              </w:rPr>
            </w:pPr>
            <w:r w:rsidRPr="00940161">
              <w:rPr>
                <w:rFonts w:eastAsia="Times New Roman"/>
                <w:sz w:val="22"/>
                <w:szCs w:val="22"/>
              </w:rPr>
              <w:t>194</w:t>
            </w:r>
          </w:p>
        </w:tc>
        <w:tc>
          <w:tcPr>
            <w:tcW w:w="805" w:type="dxa"/>
            <w:vAlign w:val="center"/>
          </w:tcPr>
          <w:p w14:paraId="2A78250F" w14:textId="77777777" w:rsidR="00FB5184" w:rsidRPr="00940161" w:rsidRDefault="00FB5184" w:rsidP="006A4182">
            <w:pPr>
              <w:jc w:val="center"/>
              <w:rPr>
                <w:rFonts w:eastAsia="Times New Roman"/>
                <w:sz w:val="22"/>
                <w:szCs w:val="22"/>
              </w:rPr>
            </w:pPr>
            <w:r w:rsidRPr="00940161">
              <w:rPr>
                <w:rFonts w:eastAsia="Times New Roman"/>
                <w:sz w:val="22"/>
                <w:szCs w:val="22"/>
              </w:rPr>
              <w:t>184</w:t>
            </w:r>
          </w:p>
        </w:tc>
        <w:tc>
          <w:tcPr>
            <w:tcW w:w="1085" w:type="dxa"/>
            <w:tcBorders>
              <w:left w:val="single" w:sz="24" w:space="0" w:color="auto"/>
            </w:tcBorders>
            <w:vAlign w:val="center"/>
          </w:tcPr>
          <w:p w14:paraId="5E32850B" w14:textId="77777777" w:rsidR="00FB5184" w:rsidRPr="00940161" w:rsidRDefault="00FB5184" w:rsidP="006A4182">
            <w:pPr>
              <w:jc w:val="center"/>
              <w:rPr>
                <w:rFonts w:eastAsia="Times New Roman"/>
                <w:sz w:val="22"/>
                <w:szCs w:val="22"/>
              </w:rPr>
            </w:pPr>
            <w:r w:rsidRPr="00940161">
              <w:rPr>
                <w:rFonts w:eastAsia="Times New Roman"/>
                <w:sz w:val="22"/>
                <w:szCs w:val="22"/>
              </w:rPr>
              <w:t>189</w:t>
            </w:r>
          </w:p>
        </w:tc>
        <w:tc>
          <w:tcPr>
            <w:tcW w:w="1126" w:type="dxa"/>
            <w:tcBorders>
              <w:right w:val="single" w:sz="24" w:space="0" w:color="auto"/>
            </w:tcBorders>
            <w:vAlign w:val="center"/>
          </w:tcPr>
          <w:p w14:paraId="5326DF1C" w14:textId="77777777" w:rsidR="00FB5184" w:rsidRPr="00940161" w:rsidRDefault="00FB5184" w:rsidP="006A4182">
            <w:pPr>
              <w:jc w:val="center"/>
              <w:rPr>
                <w:rFonts w:eastAsia="Times New Roman"/>
                <w:sz w:val="22"/>
                <w:szCs w:val="22"/>
              </w:rPr>
            </w:pPr>
            <w:r w:rsidRPr="00940161">
              <w:rPr>
                <w:rFonts w:eastAsia="Times New Roman"/>
                <w:sz w:val="22"/>
                <w:szCs w:val="22"/>
              </w:rPr>
              <w:t>3.54</w:t>
            </w:r>
          </w:p>
        </w:tc>
      </w:tr>
      <w:tr w:rsidR="00FB5184" w:rsidRPr="00940161" w14:paraId="3CF9E4FB" w14:textId="77777777" w:rsidTr="006A4182">
        <w:trPr>
          <w:jc w:val="center"/>
        </w:trPr>
        <w:tc>
          <w:tcPr>
            <w:tcW w:w="1403" w:type="dxa"/>
            <w:vMerge/>
            <w:tcBorders>
              <w:left w:val="single" w:sz="24" w:space="0" w:color="auto"/>
              <w:right w:val="single" w:sz="24" w:space="0" w:color="auto"/>
            </w:tcBorders>
            <w:vAlign w:val="center"/>
          </w:tcPr>
          <w:p w14:paraId="548ADF2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E9EF975" w14:textId="77777777" w:rsidR="00FB5184" w:rsidRPr="00940161" w:rsidRDefault="00FB5184" w:rsidP="006A4182">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63D50319" w14:textId="77777777" w:rsidR="00FB5184" w:rsidRPr="00940161" w:rsidRDefault="00FB5184" w:rsidP="006A4182">
            <w:pPr>
              <w:jc w:val="center"/>
              <w:rPr>
                <w:rFonts w:eastAsia="Times New Roman"/>
                <w:sz w:val="22"/>
                <w:szCs w:val="22"/>
              </w:rPr>
            </w:pPr>
            <w:r w:rsidRPr="00940161">
              <w:rPr>
                <w:rFonts w:eastAsia="Times New Roman"/>
                <w:sz w:val="22"/>
                <w:szCs w:val="22"/>
              </w:rPr>
              <w:t>209</w:t>
            </w:r>
          </w:p>
        </w:tc>
        <w:tc>
          <w:tcPr>
            <w:tcW w:w="805" w:type="dxa"/>
            <w:vAlign w:val="center"/>
          </w:tcPr>
          <w:p w14:paraId="7DE4D130" w14:textId="77777777" w:rsidR="00FB5184" w:rsidRPr="00940161" w:rsidRDefault="00FB5184" w:rsidP="006A4182">
            <w:pPr>
              <w:jc w:val="center"/>
              <w:rPr>
                <w:rFonts w:eastAsia="Times New Roman"/>
                <w:sz w:val="22"/>
                <w:szCs w:val="22"/>
              </w:rPr>
            </w:pPr>
            <w:r w:rsidRPr="00940161">
              <w:rPr>
                <w:rFonts w:eastAsia="Times New Roman"/>
                <w:sz w:val="22"/>
                <w:szCs w:val="22"/>
              </w:rPr>
              <w:t>196</w:t>
            </w:r>
          </w:p>
        </w:tc>
        <w:tc>
          <w:tcPr>
            <w:tcW w:w="1085" w:type="dxa"/>
            <w:tcBorders>
              <w:left w:val="single" w:sz="24" w:space="0" w:color="auto"/>
            </w:tcBorders>
            <w:vAlign w:val="center"/>
          </w:tcPr>
          <w:p w14:paraId="4E3A08FC" w14:textId="77777777" w:rsidR="00FB5184" w:rsidRPr="00940161" w:rsidRDefault="00FB5184" w:rsidP="006A4182">
            <w:pPr>
              <w:jc w:val="center"/>
              <w:rPr>
                <w:rFonts w:eastAsia="Times New Roman"/>
                <w:sz w:val="22"/>
                <w:szCs w:val="22"/>
              </w:rPr>
            </w:pPr>
            <w:r w:rsidRPr="00940161">
              <w:rPr>
                <w:rFonts w:eastAsia="Times New Roman"/>
                <w:sz w:val="22"/>
                <w:szCs w:val="22"/>
              </w:rPr>
              <w:t>202.5</w:t>
            </w:r>
          </w:p>
        </w:tc>
        <w:tc>
          <w:tcPr>
            <w:tcW w:w="1126" w:type="dxa"/>
            <w:tcBorders>
              <w:right w:val="single" w:sz="24" w:space="0" w:color="auto"/>
            </w:tcBorders>
            <w:vAlign w:val="center"/>
          </w:tcPr>
          <w:p w14:paraId="237790C7" w14:textId="77777777" w:rsidR="00FB5184" w:rsidRPr="00940161" w:rsidRDefault="00FB5184" w:rsidP="006A4182">
            <w:pPr>
              <w:jc w:val="center"/>
              <w:rPr>
                <w:rFonts w:eastAsia="Times New Roman"/>
                <w:sz w:val="22"/>
                <w:szCs w:val="22"/>
              </w:rPr>
            </w:pPr>
            <w:r w:rsidRPr="00940161">
              <w:rPr>
                <w:rFonts w:eastAsia="Times New Roman"/>
                <w:sz w:val="22"/>
                <w:szCs w:val="22"/>
              </w:rPr>
              <w:t>4.60</w:t>
            </w:r>
          </w:p>
        </w:tc>
      </w:tr>
      <w:tr w:rsidR="00FB5184" w:rsidRPr="00940161" w14:paraId="6BA0F128" w14:textId="77777777" w:rsidTr="006A4182">
        <w:trPr>
          <w:jc w:val="center"/>
        </w:trPr>
        <w:tc>
          <w:tcPr>
            <w:tcW w:w="1403" w:type="dxa"/>
            <w:vMerge/>
            <w:tcBorders>
              <w:left w:val="single" w:sz="24" w:space="0" w:color="auto"/>
              <w:right w:val="single" w:sz="24" w:space="0" w:color="auto"/>
            </w:tcBorders>
            <w:vAlign w:val="center"/>
          </w:tcPr>
          <w:p w14:paraId="59D23DF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1A0CD5A" w14:textId="77777777" w:rsidR="00FB5184" w:rsidRPr="00940161" w:rsidRDefault="00FB5184" w:rsidP="006A4182">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40F2E99C" w14:textId="77777777" w:rsidR="00FB5184" w:rsidRPr="00940161" w:rsidRDefault="00FB5184" w:rsidP="006A4182">
            <w:pPr>
              <w:jc w:val="center"/>
              <w:rPr>
                <w:rFonts w:eastAsia="Times New Roman"/>
                <w:sz w:val="22"/>
                <w:szCs w:val="22"/>
              </w:rPr>
            </w:pPr>
            <w:r w:rsidRPr="00940161">
              <w:rPr>
                <w:rFonts w:eastAsia="Times New Roman"/>
                <w:sz w:val="22"/>
                <w:szCs w:val="22"/>
              </w:rPr>
              <w:t>222</w:t>
            </w:r>
          </w:p>
        </w:tc>
        <w:tc>
          <w:tcPr>
            <w:tcW w:w="805" w:type="dxa"/>
            <w:vAlign w:val="center"/>
          </w:tcPr>
          <w:p w14:paraId="41F8DF83" w14:textId="77777777" w:rsidR="00FB5184" w:rsidRPr="00940161" w:rsidRDefault="00FB5184" w:rsidP="006A4182">
            <w:pPr>
              <w:jc w:val="center"/>
              <w:rPr>
                <w:rFonts w:eastAsia="Times New Roman"/>
                <w:sz w:val="22"/>
                <w:szCs w:val="22"/>
              </w:rPr>
            </w:pPr>
            <w:r w:rsidRPr="00940161">
              <w:rPr>
                <w:rFonts w:eastAsia="Times New Roman"/>
                <w:sz w:val="22"/>
                <w:szCs w:val="22"/>
              </w:rPr>
              <w:t>227</w:t>
            </w:r>
          </w:p>
        </w:tc>
        <w:tc>
          <w:tcPr>
            <w:tcW w:w="1085" w:type="dxa"/>
            <w:tcBorders>
              <w:left w:val="single" w:sz="24" w:space="0" w:color="auto"/>
            </w:tcBorders>
            <w:vAlign w:val="center"/>
          </w:tcPr>
          <w:p w14:paraId="03A37644" w14:textId="77777777" w:rsidR="00FB5184" w:rsidRPr="00940161" w:rsidRDefault="00FB5184" w:rsidP="006A4182">
            <w:pPr>
              <w:jc w:val="center"/>
              <w:rPr>
                <w:rFonts w:eastAsia="Times New Roman"/>
                <w:sz w:val="22"/>
                <w:szCs w:val="22"/>
              </w:rPr>
            </w:pPr>
            <w:r w:rsidRPr="00940161">
              <w:rPr>
                <w:rFonts w:eastAsia="Times New Roman"/>
                <w:sz w:val="22"/>
                <w:szCs w:val="22"/>
              </w:rPr>
              <w:t>224.5</w:t>
            </w:r>
          </w:p>
        </w:tc>
        <w:tc>
          <w:tcPr>
            <w:tcW w:w="1126" w:type="dxa"/>
            <w:tcBorders>
              <w:right w:val="single" w:sz="24" w:space="0" w:color="auto"/>
            </w:tcBorders>
            <w:vAlign w:val="center"/>
          </w:tcPr>
          <w:p w14:paraId="30FCC1BB" w14:textId="77777777" w:rsidR="00FB5184" w:rsidRPr="00940161" w:rsidRDefault="00FB5184" w:rsidP="006A4182">
            <w:pPr>
              <w:jc w:val="center"/>
              <w:rPr>
                <w:rFonts w:eastAsia="Times New Roman"/>
                <w:sz w:val="22"/>
                <w:szCs w:val="22"/>
              </w:rPr>
            </w:pPr>
            <w:r w:rsidRPr="00940161">
              <w:rPr>
                <w:rFonts w:eastAsia="Times New Roman"/>
                <w:sz w:val="22"/>
                <w:szCs w:val="22"/>
              </w:rPr>
              <w:t>1.77</w:t>
            </w:r>
          </w:p>
        </w:tc>
      </w:tr>
      <w:tr w:rsidR="00FB5184" w:rsidRPr="00940161" w14:paraId="4B0E938C" w14:textId="77777777" w:rsidTr="006A4182">
        <w:trPr>
          <w:jc w:val="center"/>
        </w:trPr>
        <w:tc>
          <w:tcPr>
            <w:tcW w:w="1403" w:type="dxa"/>
            <w:vMerge/>
            <w:tcBorders>
              <w:left w:val="single" w:sz="24" w:space="0" w:color="auto"/>
              <w:right w:val="single" w:sz="24" w:space="0" w:color="auto"/>
            </w:tcBorders>
            <w:vAlign w:val="center"/>
          </w:tcPr>
          <w:p w14:paraId="18507DA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2F1155B" w14:textId="77777777" w:rsidR="00FB5184" w:rsidRPr="00940161" w:rsidRDefault="00FB5184" w:rsidP="006A4182">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55CD2BE8" w14:textId="77777777" w:rsidR="00FB5184" w:rsidRPr="00940161" w:rsidRDefault="00FB5184" w:rsidP="006A4182">
            <w:pPr>
              <w:jc w:val="center"/>
              <w:rPr>
                <w:rFonts w:eastAsia="Times New Roman"/>
                <w:sz w:val="22"/>
                <w:szCs w:val="22"/>
              </w:rPr>
            </w:pPr>
            <w:r w:rsidRPr="00940161">
              <w:rPr>
                <w:rFonts w:eastAsia="Times New Roman"/>
                <w:sz w:val="22"/>
                <w:szCs w:val="22"/>
              </w:rPr>
              <w:t>240</w:t>
            </w:r>
          </w:p>
        </w:tc>
        <w:tc>
          <w:tcPr>
            <w:tcW w:w="805" w:type="dxa"/>
            <w:vAlign w:val="center"/>
          </w:tcPr>
          <w:p w14:paraId="3B1A5A0B" w14:textId="77777777" w:rsidR="00FB5184" w:rsidRPr="00940161" w:rsidRDefault="00FB5184" w:rsidP="006A4182">
            <w:pPr>
              <w:jc w:val="center"/>
              <w:rPr>
                <w:rFonts w:eastAsia="Times New Roman"/>
                <w:sz w:val="22"/>
                <w:szCs w:val="22"/>
              </w:rPr>
            </w:pPr>
            <w:r w:rsidRPr="00940161">
              <w:rPr>
                <w:rFonts w:eastAsia="Times New Roman"/>
                <w:sz w:val="22"/>
                <w:szCs w:val="22"/>
              </w:rPr>
              <w:t>245</w:t>
            </w:r>
          </w:p>
        </w:tc>
        <w:tc>
          <w:tcPr>
            <w:tcW w:w="1085" w:type="dxa"/>
            <w:tcBorders>
              <w:left w:val="single" w:sz="24" w:space="0" w:color="auto"/>
            </w:tcBorders>
            <w:vAlign w:val="center"/>
          </w:tcPr>
          <w:p w14:paraId="7CFD2E03" w14:textId="77777777" w:rsidR="00FB5184" w:rsidRPr="00940161" w:rsidRDefault="00FB5184" w:rsidP="006A4182">
            <w:pPr>
              <w:jc w:val="center"/>
              <w:rPr>
                <w:rFonts w:eastAsia="Times New Roman"/>
                <w:sz w:val="22"/>
                <w:szCs w:val="22"/>
              </w:rPr>
            </w:pPr>
            <w:r w:rsidRPr="00940161">
              <w:rPr>
                <w:rFonts w:eastAsia="Times New Roman"/>
                <w:sz w:val="22"/>
                <w:szCs w:val="22"/>
              </w:rPr>
              <w:t>242.5</w:t>
            </w:r>
          </w:p>
        </w:tc>
        <w:tc>
          <w:tcPr>
            <w:tcW w:w="1126" w:type="dxa"/>
            <w:tcBorders>
              <w:right w:val="single" w:sz="24" w:space="0" w:color="auto"/>
            </w:tcBorders>
            <w:vAlign w:val="center"/>
          </w:tcPr>
          <w:p w14:paraId="17DB1703" w14:textId="77777777" w:rsidR="00FB5184" w:rsidRPr="00940161" w:rsidRDefault="00FB5184" w:rsidP="006A4182">
            <w:pPr>
              <w:jc w:val="center"/>
              <w:rPr>
                <w:rFonts w:eastAsia="Times New Roman"/>
                <w:sz w:val="22"/>
                <w:szCs w:val="22"/>
              </w:rPr>
            </w:pPr>
            <w:r w:rsidRPr="00940161">
              <w:rPr>
                <w:rFonts w:eastAsia="Times New Roman"/>
                <w:sz w:val="22"/>
                <w:szCs w:val="22"/>
              </w:rPr>
              <w:t>1.77</w:t>
            </w:r>
          </w:p>
        </w:tc>
      </w:tr>
      <w:tr w:rsidR="00FB5184" w:rsidRPr="00940161" w14:paraId="5C4EAAD8" w14:textId="77777777" w:rsidTr="006A4182">
        <w:trPr>
          <w:jc w:val="center"/>
        </w:trPr>
        <w:tc>
          <w:tcPr>
            <w:tcW w:w="1403" w:type="dxa"/>
            <w:vMerge/>
            <w:tcBorders>
              <w:left w:val="single" w:sz="24" w:space="0" w:color="auto"/>
              <w:right w:val="single" w:sz="24" w:space="0" w:color="auto"/>
            </w:tcBorders>
            <w:vAlign w:val="center"/>
          </w:tcPr>
          <w:p w14:paraId="093F4A5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C129A7B" w14:textId="77777777" w:rsidR="00FB5184" w:rsidRPr="00940161" w:rsidRDefault="00FB5184" w:rsidP="006A4182">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50BD3C18" w14:textId="77777777" w:rsidR="00FB5184" w:rsidRPr="00940161" w:rsidRDefault="00FB5184" w:rsidP="006A4182">
            <w:pPr>
              <w:jc w:val="center"/>
              <w:rPr>
                <w:rFonts w:eastAsia="Times New Roman"/>
                <w:sz w:val="22"/>
                <w:szCs w:val="22"/>
              </w:rPr>
            </w:pPr>
            <w:r w:rsidRPr="00940161">
              <w:rPr>
                <w:rFonts w:eastAsia="Times New Roman"/>
                <w:sz w:val="22"/>
                <w:szCs w:val="22"/>
              </w:rPr>
              <w:t>261</w:t>
            </w:r>
          </w:p>
        </w:tc>
        <w:tc>
          <w:tcPr>
            <w:tcW w:w="805" w:type="dxa"/>
            <w:vAlign w:val="center"/>
          </w:tcPr>
          <w:p w14:paraId="06B755A4" w14:textId="77777777" w:rsidR="00FB5184" w:rsidRPr="00940161" w:rsidRDefault="00FB5184" w:rsidP="006A4182">
            <w:pPr>
              <w:jc w:val="center"/>
              <w:rPr>
                <w:rFonts w:eastAsia="Times New Roman"/>
                <w:sz w:val="22"/>
                <w:szCs w:val="22"/>
              </w:rPr>
            </w:pPr>
            <w:r w:rsidRPr="00940161">
              <w:rPr>
                <w:rFonts w:eastAsia="Times New Roman"/>
                <w:sz w:val="22"/>
                <w:szCs w:val="22"/>
              </w:rPr>
              <w:t>252</w:t>
            </w:r>
          </w:p>
        </w:tc>
        <w:tc>
          <w:tcPr>
            <w:tcW w:w="1085" w:type="dxa"/>
            <w:tcBorders>
              <w:left w:val="single" w:sz="24" w:space="0" w:color="auto"/>
            </w:tcBorders>
            <w:vAlign w:val="center"/>
          </w:tcPr>
          <w:p w14:paraId="425D1DCA" w14:textId="77777777" w:rsidR="00FB5184" w:rsidRPr="00940161" w:rsidRDefault="00FB5184" w:rsidP="006A4182">
            <w:pPr>
              <w:jc w:val="center"/>
              <w:rPr>
                <w:rFonts w:eastAsia="Times New Roman"/>
                <w:sz w:val="22"/>
                <w:szCs w:val="22"/>
              </w:rPr>
            </w:pPr>
            <w:r w:rsidRPr="00940161">
              <w:rPr>
                <w:rFonts w:eastAsia="Times New Roman"/>
                <w:sz w:val="22"/>
                <w:szCs w:val="22"/>
              </w:rPr>
              <w:t>256.5</w:t>
            </w:r>
          </w:p>
        </w:tc>
        <w:tc>
          <w:tcPr>
            <w:tcW w:w="1126" w:type="dxa"/>
            <w:tcBorders>
              <w:right w:val="single" w:sz="24" w:space="0" w:color="auto"/>
            </w:tcBorders>
            <w:vAlign w:val="center"/>
          </w:tcPr>
          <w:p w14:paraId="094CA47B" w14:textId="77777777" w:rsidR="00FB5184" w:rsidRPr="00940161" w:rsidRDefault="00FB5184" w:rsidP="006A4182">
            <w:pPr>
              <w:jc w:val="center"/>
              <w:rPr>
                <w:rFonts w:eastAsia="Times New Roman"/>
                <w:sz w:val="22"/>
                <w:szCs w:val="22"/>
              </w:rPr>
            </w:pPr>
            <w:r w:rsidRPr="00940161">
              <w:rPr>
                <w:rFonts w:eastAsia="Times New Roman"/>
                <w:sz w:val="22"/>
                <w:szCs w:val="22"/>
              </w:rPr>
              <w:t>3.18</w:t>
            </w:r>
          </w:p>
        </w:tc>
      </w:tr>
      <w:tr w:rsidR="00FB5184" w:rsidRPr="00940161" w14:paraId="15DFA641" w14:textId="77777777" w:rsidTr="006A4182">
        <w:trPr>
          <w:jc w:val="center"/>
        </w:trPr>
        <w:tc>
          <w:tcPr>
            <w:tcW w:w="1403" w:type="dxa"/>
            <w:vMerge/>
            <w:tcBorders>
              <w:left w:val="single" w:sz="24" w:space="0" w:color="auto"/>
              <w:right w:val="single" w:sz="24" w:space="0" w:color="auto"/>
            </w:tcBorders>
            <w:vAlign w:val="center"/>
          </w:tcPr>
          <w:p w14:paraId="50FD081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62C6294" w14:textId="77777777" w:rsidR="00FB5184" w:rsidRPr="00940161" w:rsidRDefault="00FB5184" w:rsidP="006A4182">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3FCE83C9" w14:textId="77777777" w:rsidR="00FB5184" w:rsidRPr="00940161" w:rsidRDefault="00FB5184" w:rsidP="006A4182">
            <w:pPr>
              <w:jc w:val="center"/>
              <w:rPr>
                <w:rFonts w:eastAsia="Times New Roman"/>
                <w:sz w:val="22"/>
                <w:szCs w:val="22"/>
              </w:rPr>
            </w:pPr>
            <w:r w:rsidRPr="00940161">
              <w:rPr>
                <w:rFonts w:eastAsia="Times New Roman"/>
                <w:sz w:val="22"/>
                <w:szCs w:val="22"/>
              </w:rPr>
              <w:t>260</w:t>
            </w:r>
          </w:p>
        </w:tc>
        <w:tc>
          <w:tcPr>
            <w:tcW w:w="805" w:type="dxa"/>
            <w:vAlign w:val="center"/>
          </w:tcPr>
          <w:p w14:paraId="70A27C73" w14:textId="77777777" w:rsidR="00FB5184" w:rsidRPr="00940161" w:rsidRDefault="00FB5184" w:rsidP="006A4182">
            <w:pPr>
              <w:jc w:val="center"/>
              <w:rPr>
                <w:rFonts w:eastAsia="Times New Roman"/>
                <w:sz w:val="22"/>
                <w:szCs w:val="22"/>
              </w:rPr>
            </w:pPr>
            <w:r w:rsidRPr="00940161">
              <w:rPr>
                <w:rFonts w:eastAsia="Times New Roman"/>
                <w:sz w:val="22"/>
                <w:szCs w:val="22"/>
              </w:rPr>
              <w:t>270</w:t>
            </w:r>
          </w:p>
        </w:tc>
        <w:tc>
          <w:tcPr>
            <w:tcW w:w="1085" w:type="dxa"/>
            <w:tcBorders>
              <w:left w:val="single" w:sz="24" w:space="0" w:color="auto"/>
            </w:tcBorders>
            <w:vAlign w:val="center"/>
          </w:tcPr>
          <w:p w14:paraId="248D3E17" w14:textId="77777777" w:rsidR="00FB5184" w:rsidRPr="00940161" w:rsidRDefault="00FB5184" w:rsidP="006A4182">
            <w:pPr>
              <w:jc w:val="center"/>
              <w:rPr>
                <w:rFonts w:eastAsia="Times New Roman"/>
                <w:sz w:val="22"/>
                <w:szCs w:val="22"/>
              </w:rPr>
            </w:pPr>
            <w:r w:rsidRPr="00940161">
              <w:rPr>
                <w:rFonts w:eastAsia="Times New Roman"/>
                <w:sz w:val="22"/>
                <w:szCs w:val="22"/>
              </w:rPr>
              <w:t>265</w:t>
            </w:r>
          </w:p>
        </w:tc>
        <w:tc>
          <w:tcPr>
            <w:tcW w:w="1126" w:type="dxa"/>
            <w:tcBorders>
              <w:right w:val="single" w:sz="24" w:space="0" w:color="auto"/>
            </w:tcBorders>
            <w:vAlign w:val="center"/>
          </w:tcPr>
          <w:p w14:paraId="5993CB00" w14:textId="77777777" w:rsidR="00FB5184" w:rsidRPr="00940161" w:rsidRDefault="00FB5184" w:rsidP="006A4182">
            <w:pPr>
              <w:jc w:val="center"/>
              <w:rPr>
                <w:rFonts w:eastAsia="Times New Roman"/>
                <w:sz w:val="22"/>
                <w:szCs w:val="22"/>
              </w:rPr>
            </w:pPr>
            <w:r w:rsidRPr="00940161">
              <w:rPr>
                <w:rFonts w:eastAsia="Times New Roman"/>
                <w:sz w:val="22"/>
                <w:szCs w:val="22"/>
              </w:rPr>
              <w:t>3.54</w:t>
            </w:r>
          </w:p>
        </w:tc>
      </w:tr>
      <w:tr w:rsidR="00FB5184" w:rsidRPr="00940161" w14:paraId="7F34497A" w14:textId="77777777" w:rsidTr="006A4182">
        <w:trPr>
          <w:jc w:val="center"/>
        </w:trPr>
        <w:tc>
          <w:tcPr>
            <w:tcW w:w="1403" w:type="dxa"/>
            <w:vMerge/>
            <w:tcBorders>
              <w:left w:val="single" w:sz="24" w:space="0" w:color="auto"/>
              <w:right w:val="single" w:sz="24" w:space="0" w:color="auto"/>
            </w:tcBorders>
            <w:vAlign w:val="center"/>
          </w:tcPr>
          <w:p w14:paraId="3FF9CAA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CDF531C" w14:textId="77777777" w:rsidR="00FB5184" w:rsidRPr="00940161" w:rsidRDefault="00FB5184" w:rsidP="006A4182">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4E844418" w14:textId="77777777" w:rsidR="00FB5184" w:rsidRPr="00940161" w:rsidRDefault="00FB5184" w:rsidP="006A4182">
            <w:pPr>
              <w:jc w:val="center"/>
              <w:rPr>
                <w:rFonts w:eastAsia="Times New Roman"/>
                <w:sz w:val="22"/>
                <w:szCs w:val="22"/>
              </w:rPr>
            </w:pPr>
            <w:r w:rsidRPr="00940161">
              <w:rPr>
                <w:rFonts w:eastAsia="Times New Roman"/>
                <w:sz w:val="22"/>
                <w:szCs w:val="22"/>
              </w:rPr>
              <w:t>282</w:t>
            </w:r>
          </w:p>
        </w:tc>
        <w:tc>
          <w:tcPr>
            <w:tcW w:w="805" w:type="dxa"/>
            <w:vAlign w:val="center"/>
          </w:tcPr>
          <w:p w14:paraId="43352E5A" w14:textId="77777777" w:rsidR="00FB5184" w:rsidRPr="00940161" w:rsidRDefault="00FB5184" w:rsidP="006A4182">
            <w:pPr>
              <w:jc w:val="center"/>
              <w:rPr>
                <w:rFonts w:eastAsia="Times New Roman"/>
                <w:sz w:val="22"/>
                <w:szCs w:val="22"/>
              </w:rPr>
            </w:pPr>
            <w:r w:rsidRPr="00940161">
              <w:rPr>
                <w:rFonts w:eastAsia="Times New Roman"/>
                <w:sz w:val="22"/>
                <w:szCs w:val="22"/>
              </w:rPr>
              <w:t>265</w:t>
            </w:r>
          </w:p>
        </w:tc>
        <w:tc>
          <w:tcPr>
            <w:tcW w:w="1085" w:type="dxa"/>
            <w:tcBorders>
              <w:left w:val="single" w:sz="24" w:space="0" w:color="auto"/>
            </w:tcBorders>
            <w:vAlign w:val="center"/>
          </w:tcPr>
          <w:p w14:paraId="6A40002B" w14:textId="77777777" w:rsidR="00FB5184" w:rsidRPr="00940161" w:rsidRDefault="00FB5184" w:rsidP="006A4182">
            <w:pPr>
              <w:jc w:val="center"/>
              <w:rPr>
                <w:rFonts w:eastAsia="Times New Roman"/>
                <w:sz w:val="22"/>
                <w:szCs w:val="22"/>
              </w:rPr>
            </w:pPr>
            <w:r w:rsidRPr="00940161">
              <w:rPr>
                <w:rFonts w:eastAsia="Times New Roman"/>
                <w:sz w:val="22"/>
                <w:szCs w:val="22"/>
              </w:rPr>
              <w:t>273.5</w:t>
            </w:r>
          </w:p>
        </w:tc>
        <w:tc>
          <w:tcPr>
            <w:tcW w:w="1126" w:type="dxa"/>
            <w:tcBorders>
              <w:right w:val="single" w:sz="24" w:space="0" w:color="auto"/>
            </w:tcBorders>
            <w:vAlign w:val="center"/>
          </w:tcPr>
          <w:p w14:paraId="34536AC8" w14:textId="77777777" w:rsidR="00FB5184" w:rsidRPr="00940161" w:rsidRDefault="00FB5184" w:rsidP="006A4182">
            <w:pPr>
              <w:jc w:val="center"/>
              <w:rPr>
                <w:rFonts w:eastAsia="Times New Roman"/>
                <w:sz w:val="22"/>
                <w:szCs w:val="22"/>
              </w:rPr>
            </w:pPr>
            <w:r w:rsidRPr="00940161">
              <w:rPr>
                <w:rFonts w:eastAsia="Times New Roman"/>
                <w:sz w:val="22"/>
                <w:szCs w:val="22"/>
              </w:rPr>
              <w:t>6.01</w:t>
            </w:r>
          </w:p>
        </w:tc>
      </w:tr>
      <w:tr w:rsidR="00FB5184" w:rsidRPr="00940161" w14:paraId="34344409" w14:textId="77777777" w:rsidTr="006A4182">
        <w:trPr>
          <w:jc w:val="center"/>
        </w:trPr>
        <w:tc>
          <w:tcPr>
            <w:tcW w:w="1403" w:type="dxa"/>
            <w:vMerge/>
            <w:tcBorders>
              <w:left w:val="single" w:sz="24" w:space="0" w:color="auto"/>
              <w:right w:val="single" w:sz="24" w:space="0" w:color="auto"/>
            </w:tcBorders>
            <w:vAlign w:val="center"/>
          </w:tcPr>
          <w:p w14:paraId="13F3D0D3"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B9ED9BD" w14:textId="77777777" w:rsidR="00FB5184" w:rsidRPr="00940161" w:rsidRDefault="00FB5184" w:rsidP="006A4182">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6813EC24" w14:textId="77777777" w:rsidR="00FB5184" w:rsidRPr="00940161" w:rsidRDefault="00FB5184" w:rsidP="006A4182">
            <w:pPr>
              <w:jc w:val="center"/>
              <w:rPr>
                <w:rFonts w:eastAsia="Times New Roman"/>
                <w:sz w:val="22"/>
                <w:szCs w:val="22"/>
              </w:rPr>
            </w:pPr>
            <w:r w:rsidRPr="00940161">
              <w:rPr>
                <w:rFonts w:eastAsia="Times New Roman"/>
                <w:sz w:val="22"/>
                <w:szCs w:val="22"/>
              </w:rPr>
              <w:t>286</w:t>
            </w:r>
          </w:p>
        </w:tc>
        <w:tc>
          <w:tcPr>
            <w:tcW w:w="805" w:type="dxa"/>
            <w:vAlign w:val="center"/>
          </w:tcPr>
          <w:p w14:paraId="5F572207" w14:textId="77777777" w:rsidR="00FB5184" w:rsidRPr="00940161" w:rsidRDefault="00FB5184" w:rsidP="006A4182">
            <w:pPr>
              <w:jc w:val="center"/>
              <w:rPr>
                <w:rFonts w:eastAsia="Times New Roman"/>
                <w:sz w:val="22"/>
                <w:szCs w:val="22"/>
              </w:rPr>
            </w:pPr>
            <w:r w:rsidRPr="00940161">
              <w:rPr>
                <w:rFonts w:eastAsia="Times New Roman"/>
                <w:sz w:val="22"/>
                <w:szCs w:val="22"/>
              </w:rPr>
              <w:t>266</w:t>
            </w:r>
          </w:p>
        </w:tc>
        <w:tc>
          <w:tcPr>
            <w:tcW w:w="1085" w:type="dxa"/>
            <w:tcBorders>
              <w:left w:val="single" w:sz="24" w:space="0" w:color="auto"/>
            </w:tcBorders>
            <w:vAlign w:val="center"/>
          </w:tcPr>
          <w:p w14:paraId="2CC15789" w14:textId="77777777" w:rsidR="00FB5184" w:rsidRPr="00940161" w:rsidRDefault="00FB5184" w:rsidP="006A4182">
            <w:pPr>
              <w:jc w:val="center"/>
              <w:rPr>
                <w:rFonts w:eastAsia="Times New Roman"/>
                <w:sz w:val="22"/>
                <w:szCs w:val="22"/>
              </w:rPr>
            </w:pPr>
            <w:r w:rsidRPr="00940161">
              <w:rPr>
                <w:rFonts w:eastAsia="Times New Roman"/>
                <w:sz w:val="22"/>
                <w:szCs w:val="22"/>
              </w:rPr>
              <w:t>276</w:t>
            </w:r>
          </w:p>
        </w:tc>
        <w:tc>
          <w:tcPr>
            <w:tcW w:w="1126" w:type="dxa"/>
            <w:tcBorders>
              <w:right w:val="single" w:sz="24" w:space="0" w:color="auto"/>
            </w:tcBorders>
            <w:vAlign w:val="center"/>
          </w:tcPr>
          <w:p w14:paraId="1047F951" w14:textId="77777777" w:rsidR="00FB5184" w:rsidRPr="00940161" w:rsidRDefault="00FB5184" w:rsidP="006A4182">
            <w:pPr>
              <w:jc w:val="center"/>
              <w:rPr>
                <w:rFonts w:eastAsia="Times New Roman"/>
                <w:sz w:val="22"/>
                <w:szCs w:val="22"/>
              </w:rPr>
            </w:pPr>
            <w:r w:rsidRPr="00940161">
              <w:rPr>
                <w:rFonts w:eastAsia="Times New Roman"/>
                <w:sz w:val="22"/>
                <w:szCs w:val="22"/>
              </w:rPr>
              <w:t>7.07</w:t>
            </w:r>
          </w:p>
        </w:tc>
      </w:tr>
      <w:tr w:rsidR="00FB5184" w:rsidRPr="00940161" w14:paraId="6EB8C36D" w14:textId="77777777" w:rsidTr="006A4182">
        <w:trPr>
          <w:jc w:val="center"/>
        </w:trPr>
        <w:tc>
          <w:tcPr>
            <w:tcW w:w="1403" w:type="dxa"/>
            <w:vMerge/>
            <w:tcBorders>
              <w:left w:val="single" w:sz="24" w:space="0" w:color="auto"/>
              <w:right w:val="single" w:sz="24" w:space="0" w:color="auto"/>
            </w:tcBorders>
            <w:vAlign w:val="center"/>
          </w:tcPr>
          <w:p w14:paraId="5422DC2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86541B9" w14:textId="77777777" w:rsidR="00FB5184" w:rsidRPr="00940161" w:rsidRDefault="00FB5184" w:rsidP="006A4182">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3F9749D2" w14:textId="77777777" w:rsidR="00FB5184" w:rsidRPr="00940161" w:rsidRDefault="00FB5184" w:rsidP="006A4182">
            <w:pPr>
              <w:jc w:val="center"/>
              <w:rPr>
                <w:rFonts w:eastAsia="Times New Roman"/>
                <w:sz w:val="22"/>
                <w:szCs w:val="22"/>
              </w:rPr>
            </w:pPr>
            <w:r w:rsidRPr="00940161">
              <w:rPr>
                <w:rFonts w:eastAsia="Times New Roman"/>
                <w:sz w:val="22"/>
                <w:szCs w:val="22"/>
              </w:rPr>
              <w:t>286</w:t>
            </w:r>
          </w:p>
        </w:tc>
        <w:tc>
          <w:tcPr>
            <w:tcW w:w="805" w:type="dxa"/>
            <w:vAlign w:val="center"/>
          </w:tcPr>
          <w:p w14:paraId="29F7E18B" w14:textId="77777777" w:rsidR="00FB5184" w:rsidRPr="00940161" w:rsidRDefault="00FB5184" w:rsidP="006A4182">
            <w:pPr>
              <w:jc w:val="center"/>
              <w:rPr>
                <w:rFonts w:eastAsia="Times New Roman"/>
                <w:sz w:val="22"/>
                <w:szCs w:val="22"/>
              </w:rPr>
            </w:pPr>
            <w:r w:rsidRPr="00940161">
              <w:rPr>
                <w:rFonts w:eastAsia="Times New Roman"/>
                <w:sz w:val="22"/>
                <w:szCs w:val="22"/>
              </w:rPr>
              <w:t>272</w:t>
            </w:r>
          </w:p>
        </w:tc>
        <w:tc>
          <w:tcPr>
            <w:tcW w:w="1085" w:type="dxa"/>
            <w:tcBorders>
              <w:left w:val="single" w:sz="24" w:space="0" w:color="auto"/>
            </w:tcBorders>
            <w:vAlign w:val="center"/>
          </w:tcPr>
          <w:p w14:paraId="25946CB0" w14:textId="77777777" w:rsidR="00FB5184" w:rsidRPr="00940161" w:rsidRDefault="00FB5184" w:rsidP="006A4182">
            <w:pPr>
              <w:jc w:val="center"/>
              <w:rPr>
                <w:rFonts w:eastAsia="Times New Roman"/>
                <w:sz w:val="22"/>
                <w:szCs w:val="22"/>
              </w:rPr>
            </w:pPr>
            <w:r w:rsidRPr="00940161">
              <w:rPr>
                <w:rFonts w:eastAsia="Times New Roman"/>
                <w:sz w:val="22"/>
                <w:szCs w:val="22"/>
              </w:rPr>
              <w:t>279</w:t>
            </w:r>
          </w:p>
        </w:tc>
        <w:tc>
          <w:tcPr>
            <w:tcW w:w="1126" w:type="dxa"/>
            <w:tcBorders>
              <w:right w:val="single" w:sz="24" w:space="0" w:color="auto"/>
            </w:tcBorders>
            <w:vAlign w:val="center"/>
          </w:tcPr>
          <w:p w14:paraId="4A1A5196" w14:textId="77777777" w:rsidR="00FB5184" w:rsidRPr="00940161" w:rsidRDefault="00FB5184" w:rsidP="006A4182">
            <w:pPr>
              <w:jc w:val="center"/>
              <w:rPr>
                <w:rFonts w:eastAsia="Times New Roman"/>
                <w:sz w:val="22"/>
                <w:szCs w:val="22"/>
              </w:rPr>
            </w:pPr>
            <w:r w:rsidRPr="00940161">
              <w:rPr>
                <w:rFonts w:eastAsia="Times New Roman"/>
                <w:sz w:val="22"/>
                <w:szCs w:val="22"/>
              </w:rPr>
              <w:t>4.95</w:t>
            </w:r>
          </w:p>
        </w:tc>
      </w:tr>
      <w:tr w:rsidR="00FB5184" w:rsidRPr="00940161" w14:paraId="00C4B41E" w14:textId="77777777" w:rsidTr="006A4182">
        <w:trPr>
          <w:jc w:val="center"/>
        </w:trPr>
        <w:tc>
          <w:tcPr>
            <w:tcW w:w="1403" w:type="dxa"/>
            <w:vMerge/>
            <w:tcBorders>
              <w:left w:val="single" w:sz="24" w:space="0" w:color="auto"/>
              <w:right w:val="single" w:sz="24" w:space="0" w:color="auto"/>
            </w:tcBorders>
            <w:vAlign w:val="center"/>
          </w:tcPr>
          <w:p w14:paraId="412E27E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2BEAEB4" w14:textId="77777777" w:rsidR="00FB5184" w:rsidRPr="00940161" w:rsidRDefault="00FB5184" w:rsidP="006A4182">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0840EFAF" w14:textId="77777777" w:rsidR="00FB5184" w:rsidRPr="00940161" w:rsidRDefault="00FB5184" w:rsidP="006A4182">
            <w:pPr>
              <w:jc w:val="center"/>
              <w:rPr>
                <w:rFonts w:eastAsia="Times New Roman"/>
                <w:sz w:val="22"/>
                <w:szCs w:val="22"/>
              </w:rPr>
            </w:pPr>
            <w:r w:rsidRPr="00940161">
              <w:rPr>
                <w:rFonts w:eastAsia="Times New Roman"/>
                <w:sz w:val="22"/>
                <w:szCs w:val="22"/>
              </w:rPr>
              <w:t>281</w:t>
            </w:r>
          </w:p>
        </w:tc>
        <w:tc>
          <w:tcPr>
            <w:tcW w:w="805" w:type="dxa"/>
            <w:vAlign w:val="center"/>
          </w:tcPr>
          <w:p w14:paraId="3E37BA35" w14:textId="77777777" w:rsidR="00FB5184" w:rsidRPr="00940161" w:rsidRDefault="00FB5184" w:rsidP="006A4182">
            <w:pPr>
              <w:jc w:val="center"/>
              <w:rPr>
                <w:rFonts w:eastAsia="Times New Roman"/>
                <w:sz w:val="22"/>
                <w:szCs w:val="22"/>
              </w:rPr>
            </w:pPr>
            <w:r w:rsidRPr="00940161">
              <w:rPr>
                <w:rFonts w:eastAsia="Times New Roman"/>
                <w:sz w:val="22"/>
                <w:szCs w:val="22"/>
              </w:rPr>
              <w:t>278</w:t>
            </w:r>
          </w:p>
        </w:tc>
        <w:tc>
          <w:tcPr>
            <w:tcW w:w="1085" w:type="dxa"/>
            <w:tcBorders>
              <w:left w:val="single" w:sz="24" w:space="0" w:color="auto"/>
            </w:tcBorders>
            <w:vAlign w:val="center"/>
          </w:tcPr>
          <w:p w14:paraId="7AEF4E7B" w14:textId="77777777" w:rsidR="00FB5184" w:rsidRPr="00940161" w:rsidRDefault="00FB5184" w:rsidP="006A4182">
            <w:pPr>
              <w:jc w:val="center"/>
              <w:rPr>
                <w:rFonts w:eastAsia="Times New Roman"/>
                <w:sz w:val="22"/>
                <w:szCs w:val="22"/>
              </w:rPr>
            </w:pPr>
            <w:r w:rsidRPr="00940161">
              <w:rPr>
                <w:rFonts w:eastAsia="Times New Roman"/>
                <w:sz w:val="22"/>
                <w:szCs w:val="22"/>
              </w:rPr>
              <w:t>279.5</w:t>
            </w:r>
          </w:p>
        </w:tc>
        <w:tc>
          <w:tcPr>
            <w:tcW w:w="1126" w:type="dxa"/>
            <w:tcBorders>
              <w:right w:val="single" w:sz="24" w:space="0" w:color="auto"/>
            </w:tcBorders>
            <w:vAlign w:val="center"/>
          </w:tcPr>
          <w:p w14:paraId="49A2AC9C" w14:textId="77777777" w:rsidR="00FB5184" w:rsidRPr="00940161" w:rsidRDefault="00FB5184" w:rsidP="006A4182">
            <w:pPr>
              <w:jc w:val="center"/>
              <w:rPr>
                <w:rFonts w:eastAsia="Times New Roman"/>
                <w:sz w:val="22"/>
                <w:szCs w:val="22"/>
              </w:rPr>
            </w:pPr>
            <w:r w:rsidRPr="00940161">
              <w:rPr>
                <w:rFonts w:eastAsia="Times New Roman"/>
                <w:sz w:val="22"/>
                <w:szCs w:val="22"/>
              </w:rPr>
              <w:t>1.06</w:t>
            </w:r>
          </w:p>
        </w:tc>
      </w:tr>
      <w:tr w:rsidR="00FB5184" w:rsidRPr="00940161" w14:paraId="726288C3" w14:textId="77777777" w:rsidTr="006A4182">
        <w:trPr>
          <w:jc w:val="center"/>
        </w:trPr>
        <w:tc>
          <w:tcPr>
            <w:tcW w:w="1403" w:type="dxa"/>
            <w:vMerge/>
            <w:tcBorders>
              <w:left w:val="single" w:sz="24" w:space="0" w:color="auto"/>
              <w:right w:val="single" w:sz="24" w:space="0" w:color="auto"/>
            </w:tcBorders>
            <w:vAlign w:val="center"/>
          </w:tcPr>
          <w:p w14:paraId="153E956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CF6543B" w14:textId="77777777" w:rsidR="00FB5184" w:rsidRPr="00940161" w:rsidRDefault="00FB5184" w:rsidP="006A4182">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310A292C" w14:textId="77777777" w:rsidR="00FB5184" w:rsidRPr="00940161" w:rsidRDefault="00FB5184" w:rsidP="006A4182">
            <w:pPr>
              <w:jc w:val="center"/>
              <w:rPr>
                <w:rFonts w:eastAsia="Times New Roman"/>
                <w:sz w:val="22"/>
                <w:szCs w:val="22"/>
              </w:rPr>
            </w:pPr>
            <w:r w:rsidRPr="00940161">
              <w:rPr>
                <w:rFonts w:eastAsia="Times New Roman"/>
                <w:sz w:val="22"/>
                <w:szCs w:val="22"/>
              </w:rPr>
              <w:t>285</w:t>
            </w:r>
          </w:p>
        </w:tc>
        <w:tc>
          <w:tcPr>
            <w:tcW w:w="805" w:type="dxa"/>
            <w:vAlign w:val="center"/>
          </w:tcPr>
          <w:p w14:paraId="6DDA54FC" w14:textId="77777777" w:rsidR="00FB5184" w:rsidRPr="00940161" w:rsidRDefault="00FB5184" w:rsidP="006A4182">
            <w:pPr>
              <w:jc w:val="center"/>
              <w:rPr>
                <w:rFonts w:eastAsia="Times New Roman"/>
                <w:sz w:val="22"/>
                <w:szCs w:val="22"/>
              </w:rPr>
            </w:pPr>
            <w:r w:rsidRPr="00940161">
              <w:rPr>
                <w:rFonts w:eastAsia="Times New Roman"/>
                <w:sz w:val="22"/>
                <w:szCs w:val="22"/>
              </w:rPr>
              <w:t>277</w:t>
            </w:r>
          </w:p>
        </w:tc>
        <w:tc>
          <w:tcPr>
            <w:tcW w:w="1085" w:type="dxa"/>
            <w:tcBorders>
              <w:left w:val="single" w:sz="24" w:space="0" w:color="auto"/>
            </w:tcBorders>
            <w:vAlign w:val="center"/>
          </w:tcPr>
          <w:p w14:paraId="6BFB417E" w14:textId="77777777" w:rsidR="00FB5184" w:rsidRPr="00940161" w:rsidRDefault="00FB5184" w:rsidP="006A4182">
            <w:pPr>
              <w:jc w:val="center"/>
              <w:rPr>
                <w:rFonts w:eastAsia="Times New Roman"/>
                <w:sz w:val="22"/>
                <w:szCs w:val="22"/>
              </w:rPr>
            </w:pPr>
            <w:r w:rsidRPr="00940161">
              <w:rPr>
                <w:rFonts w:eastAsia="Times New Roman"/>
                <w:sz w:val="22"/>
                <w:szCs w:val="22"/>
              </w:rPr>
              <w:t>281</w:t>
            </w:r>
          </w:p>
        </w:tc>
        <w:tc>
          <w:tcPr>
            <w:tcW w:w="1126" w:type="dxa"/>
            <w:tcBorders>
              <w:right w:val="single" w:sz="24" w:space="0" w:color="auto"/>
            </w:tcBorders>
            <w:vAlign w:val="center"/>
          </w:tcPr>
          <w:p w14:paraId="210C5D43" w14:textId="77777777" w:rsidR="00FB5184" w:rsidRPr="00940161" w:rsidRDefault="00FB5184" w:rsidP="006A4182">
            <w:pPr>
              <w:jc w:val="center"/>
              <w:rPr>
                <w:rFonts w:eastAsia="Times New Roman"/>
                <w:sz w:val="22"/>
                <w:szCs w:val="22"/>
              </w:rPr>
            </w:pPr>
            <w:r w:rsidRPr="00940161">
              <w:rPr>
                <w:rFonts w:eastAsia="Times New Roman"/>
                <w:sz w:val="22"/>
                <w:szCs w:val="22"/>
              </w:rPr>
              <w:t>2.83</w:t>
            </w:r>
          </w:p>
        </w:tc>
      </w:tr>
      <w:tr w:rsidR="00FB5184" w:rsidRPr="00940161" w14:paraId="24B74B8E" w14:textId="77777777" w:rsidTr="006A4182">
        <w:trPr>
          <w:jc w:val="center"/>
        </w:trPr>
        <w:tc>
          <w:tcPr>
            <w:tcW w:w="1403" w:type="dxa"/>
            <w:vMerge/>
            <w:tcBorders>
              <w:left w:val="single" w:sz="24" w:space="0" w:color="auto"/>
              <w:right w:val="single" w:sz="24" w:space="0" w:color="auto"/>
            </w:tcBorders>
            <w:vAlign w:val="center"/>
          </w:tcPr>
          <w:p w14:paraId="49258E3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0CE7521" w14:textId="77777777" w:rsidR="00FB5184" w:rsidRPr="00940161" w:rsidRDefault="00FB5184" w:rsidP="006A4182">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4B704AF4" w14:textId="77777777" w:rsidR="00FB5184" w:rsidRPr="00940161" w:rsidRDefault="00FB5184" w:rsidP="006A4182">
            <w:pPr>
              <w:jc w:val="center"/>
              <w:rPr>
                <w:rFonts w:eastAsia="Times New Roman"/>
                <w:sz w:val="22"/>
                <w:szCs w:val="22"/>
              </w:rPr>
            </w:pPr>
            <w:r w:rsidRPr="00940161">
              <w:rPr>
                <w:rFonts w:eastAsia="Times New Roman"/>
                <w:sz w:val="22"/>
                <w:szCs w:val="22"/>
              </w:rPr>
              <w:t>281</w:t>
            </w:r>
          </w:p>
        </w:tc>
        <w:tc>
          <w:tcPr>
            <w:tcW w:w="805" w:type="dxa"/>
            <w:vAlign w:val="center"/>
          </w:tcPr>
          <w:p w14:paraId="2DF855EC" w14:textId="77777777" w:rsidR="00FB5184" w:rsidRPr="00940161" w:rsidRDefault="00FB5184" w:rsidP="006A4182">
            <w:pPr>
              <w:jc w:val="center"/>
              <w:rPr>
                <w:rFonts w:eastAsia="Times New Roman"/>
                <w:sz w:val="22"/>
                <w:szCs w:val="22"/>
              </w:rPr>
            </w:pPr>
            <w:r w:rsidRPr="00940161">
              <w:rPr>
                <w:rFonts w:eastAsia="Times New Roman"/>
                <w:sz w:val="22"/>
                <w:szCs w:val="22"/>
              </w:rPr>
              <w:t>283</w:t>
            </w:r>
          </w:p>
        </w:tc>
        <w:tc>
          <w:tcPr>
            <w:tcW w:w="1085" w:type="dxa"/>
            <w:tcBorders>
              <w:left w:val="single" w:sz="24" w:space="0" w:color="auto"/>
            </w:tcBorders>
            <w:vAlign w:val="center"/>
          </w:tcPr>
          <w:p w14:paraId="2B050C10" w14:textId="77777777" w:rsidR="00FB5184" w:rsidRPr="00940161" w:rsidRDefault="00FB5184" w:rsidP="006A4182">
            <w:pPr>
              <w:jc w:val="center"/>
              <w:rPr>
                <w:rFonts w:eastAsia="Times New Roman"/>
                <w:sz w:val="22"/>
                <w:szCs w:val="22"/>
              </w:rPr>
            </w:pPr>
            <w:r w:rsidRPr="00940161">
              <w:rPr>
                <w:rFonts w:eastAsia="Times New Roman"/>
                <w:sz w:val="22"/>
                <w:szCs w:val="22"/>
              </w:rPr>
              <w:t>282</w:t>
            </w:r>
          </w:p>
        </w:tc>
        <w:tc>
          <w:tcPr>
            <w:tcW w:w="1126" w:type="dxa"/>
            <w:tcBorders>
              <w:right w:val="single" w:sz="24" w:space="0" w:color="auto"/>
            </w:tcBorders>
            <w:vAlign w:val="center"/>
          </w:tcPr>
          <w:p w14:paraId="7BAC86AB" w14:textId="77777777" w:rsidR="00FB5184" w:rsidRPr="00940161" w:rsidRDefault="00FB5184" w:rsidP="006A4182">
            <w:pPr>
              <w:jc w:val="center"/>
              <w:rPr>
                <w:rFonts w:eastAsia="Times New Roman"/>
                <w:sz w:val="22"/>
                <w:szCs w:val="22"/>
              </w:rPr>
            </w:pPr>
            <w:r w:rsidRPr="00940161">
              <w:rPr>
                <w:rFonts w:eastAsia="Times New Roman"/>
                <w:sz w:val="22"/>
                <w:szCs w:val="22"/>
              </w:rPr>
              <w:t>0.71</w:t>
            </w:r>
          </w:p>
        </w:tc>
      </w:tr>
      <w:tr w:rsidR="00FB5184" w:rsidRPr="00940161" w14:paraId="7F8AB95D" w14:textId="77777777" w:rsidTr="006A4182">
        <w:trPr>
          <w:jc w:val="center"/>
        </w:trPr>
        <w:tc>
          <w:tcPr>
            <w:tcW w:w="1403" w:type="dxa"/>
            <w:vMerge/>
            <w:tcBorders>
              <w:left w:val="single" w:sz="24" w:space="0" w:color="auto"/>
              <w:right w:val="single" w:sz="24" w:space="0" w:color="auto"/>
            </w:tcBorders>
            <w:vAlign w:val="center"/>
          </w:tcPr>
          <w:p w14:paraId="26DA3CC3"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D59C4D5" w14:textId="77777777" w:rsidR="00FB5184" w:rsidRPr="00940161" w:rsidRDefault="00FB5184" w:rsidP="006A4182">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17E0D781" w14:textId="77777777" w:rsidR="00FB5184" w:rsidRPr="00940161" w:rsidRDefault="00FB5184" w:rsidP="006A4182">
            <w:pPr>
              <w:jc w:val="center"/>
              <w:rPr>
                <w:rFonts w:eastAsia="Times New Roman"/>
                <w:sz w:val="22"/>
                <w:szCs w:val="22"/>
              </w:rPr>
            </w:pPr>
            <w:r w:rsidRPr="00940161">
              <w:rPr>
                <w:rFonts w:eastAsia="Times New Roman"/>
                <w:sz w:val="22"/>
                <w:szCs w:val="22"/>
              </w:rPr>
              <w:t>278</w:t>
            </w:r>
          </w:p>
        </w:tc>
        <w:tc>
          <w:tcPr>
            <w:tcW w:w="805" w:type="dxa"/>
            <w:vAlign w:val="center"/>
          </w:tcPr>
          <w:p w14:paraId="27B82537" w14:textId="77777777" w:rsidR="00FB5184" w:rsidRPr="00940161" w:rsidRDefault="00FB5184" w:rsidP="006A4182">
            <w:pPr>
              <w:jc w:val="center"/>
              <w:rPr>
                <w:rFonts w:eastAsia="Times New Roman"/>
                <w:sz w:val="22"/>
                <w:szCs w:val="22"/>
              </w:rPr>
            </w:pPr>
            <w:r w:rsidRPr="00940161">
              <w:rPr>
                <w:rFonts w:eastAsia="Times New Roman"/>
                <w:sz w:val="22"/>
                <w:szCs w:val="22"/>
              </w:rPr>
              <w:t>291</w:t>
            </w:r>
          </w:p>
        </w:tc>
        <w:tc>
          <w:tcPr>
            <w:tcW w:w="1085" w:type="dxa"/>
            <w:tcBorders>
              <w:left w:val="single" w:sz="24" w:space="0" w:color="auto"/>
            </w:tcBorders>
            <w:vAlign w:val="center"/>
          </w:tcPr>
          <w:p w14:paraId="5E786F0B" w14:textId="77777777" w:rsidR="00FB5184" w:rsidRPr="00940161" w:rsidRDefault="00FB5184" w:rsidP="006A4182">
            <w:pPr>
              <w:jc w:val="center"/>
              <w:rPr>
                <w:rFonts w:eastAsia="Times New Roman"/>
                <w:sz w:val="22"/>
                <w:szCs w:val="22"/>
              </w:rPr>
            </w:pPr>
            <w:r w:rsidRPr="00940161">
              <w:rPr>
                <w:rFonts w:eastAsia="Times New Roman"/>
                <w:sz w:val="22"/>
                <w:szCs w:val="22"/>
              </w:rPr>
              <w:t>284.5</w:t>
            </w:r>
          </w:p>
        </w:tc>
        <w:tc>
          <w:tcPr>
            <w:tcW w:w="1126" w:type="dxa"/>
            <w:tcBorders>
              <w:right w:val="single" w:sz="24" w:space="0" w:color="auto"/>
            </w:tcBorders>
            <w:vAlign w:val="center"/>
          </w:tcPr>
          <w:p w14:paraId="4D48DE73" w14:textId="77777777" w:rsidR="00FB5184" w:rsidRPr="00940161" w:rsidRDefault="00FB5184" w:rsidP="006A4182">
            <w:pPr>
              <w:jc w:val="center"/>
              <w:rPr>
                <w:rFonts w:eastAsia="Times New Roman"/>
                <w:sz w:val="22"/>
                <w:szCs w:val="22"/>
              </w:rPr>
            </w:pPr>
            <w:r w:rsidRPr="00940161">
              <w:rPr>
                <w:rFonts w:eastAsia="Times New Roman"/>
                <w:sz w:val="22"/>
                <w:szCs w:val="22"/>
              </w:rPr>
              <w:t>4.60</w:t>
            </w:r>
          </w:p>
        </w:tc>
      </w:tr>
      <w:tr w:rsidR="00FB5184" w:rsidRPr="00940161" w14:paraId="71610FBF" w14:textId="77777777" w:rsidTr="006A4182">
        <w:trPr>
          <w:jc w:val="center"/>
        </w:trPr>
        <w:tc>
          <w:tcPr>
            <w:tcW w:w="1403" w:type="dxa"/>
            <w:vMerge/>
            <w:tcBorders>
              <w:left w:val="single" w:sz="24" w:space="0" w:color="auto"/>
              <w:right w:val="single" w:sz="24" w:space="0" w:color="auto"/>
            </w:tcBorders>
            <w:vAlign w:val="center"/>
          </w:tcPr>
          <w:p w14:paraId="07F631F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AE7193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5EBEEF9A" w14:textId="77777777" w:rsidR="00FB5184" w:rsidRPr="00940161" w:rsidRDefault="00FB5184" w:rsidP="006A4182">
            <w:pPr>
              <w:jc w:val="center"/>
              <w:rPr>
                <w:rFonts w:eastAsia="Times New Roman"/>
                <w:sz w:val="22"/>
                <w:szCs w:val="22"/>
              </w:rPr>
            </w:pPr>
            <w:r w:rsidRPr="00940161">
              <w:rPr>
                <w:rFonts w:eastAsia="Times New Roman"/>
                <w:sz w:val="22"/>
                <w:szCs w:val="22"/>
              </w:rPr>
              <w:t>290</w:t>
            </w:r>
          </w:p>
        </w:tc>
        <w:tc>
          <w:tcPr>
            <w:tcW w:w="805" w:type="dxa"/>
            <w:vAlign w:val="center"/>
          </w:tcPr>
          <w:p w14:paraId="5DFACF9E" w14:textId="77777777" w:rsidR="00FB5184" w:rsidRPr="00940161" w:rsidRDefault="00FB5184" w:rsidP="006A4182">
            <w:pPr>
              <w:jc w:val="center"/>
              <w:rPr>
                <w:rFonts w:eastAsia="Times New Roman"/>
                <w:sz w:val="22"/>
                <w:szCs w:val="22"/>
              </w:rPr>
            </w:pPr>
            <w:r w:rsidRPr="00940161">
              <w:rPr>
                <w:rFonts w:eastAsia="Times New Roman"/>
                <w:sz w:val="22"/>
                <w:szCs w:val="22"/>
              </w:rPr>
              <w:t>301</w:t>
            </w:r>
          </w:p>
        </w:tc>
        <w:tc>
          <w:tcPr>
            <w:tcW w:w="1085" w:type="dxa"/>
            <w:tcBorders>
              <w:left w:val="single" w:sz="24" w:space="0" w:color="auto"/>
            </w:tcBorders>
            <w:vAlign w:val="center"/>
          </w:tcPr>
          <w:p w14:paraId="79FBD715" w14:textId="77777777" w:rsidR="00FB5184" w:rsidRPr="00940161" w:rsidRDefault="00FB5184" w:rsidP="006A4182">
            <w:pPr>
              <w:jc w:val="center"/>
              <w:rPr>
                <w:rFonts w:eastAsia="Times New Roman"/>
                <w:sz w:val="22"/>
                <w:szCs w:val="22"/>
              </w:rPr>
            </w:pPr>
            <w:r w:rsidRPr="00940161">
              <w:rPr>
                <w:rFonts w:eastAsia="Times New Roman"/>
                <w:sz w:val="22"/>
                <w:szCs w:val="22"/>
              </w:rPr>
              <w:t>295.5</w:t>
            </w:r>
          </w:p>
        </w:tc>
        <w:tc>
          <w:tcPr>
            <w:tcW w:w="1126" w:type="dxa"/>
            <w:tcBorders>
              <w:right w:val="single" w:sz="24" w:space="0" w:color="auto"/>
            </w:tcBorders>
            <w:vAlign w:val="center"/>
          </w:tcPr>
          <w:p w14:paraId="4D77360B" w14:textId="77777777" w:rsidR="00FB5184" w:rsidRPr="00940161" w:rsidRDefault="00FB5184" w:rsidP="006A4182">
            <w:pPr>
              <w:jc w:val="center"/>
              <w:rPr>
                <w:rFonts w:eastAsia="Times New Roman"/>
                <w:sz w:val="22"/>
                <w:szCs w:val="22"/>
              </w:rPr>
            </w:pPr>
            <w:r w:rsidRPr="00940161">
              <w:rPr>
                <w:rFonts w:eastAsia="Times New Roman"/>
                <w:sz w:val="22"/>
                <w:szCs w:val="22"/>
              </w:rPr>
              <w:t>3.89</w:t>
            </w:r>
          </w:p>
        </w:tc>
      </w:tr>
      <w:tr w:rsidR="00FB5184" w:rsidRPr="00940161" w14:paraId="7FDA0E88" w14:textId="77777777" w:rsidTr="006A4182">
        <w:trPr>
          <w:jc w:val="center"/>
        </w:trPr>
        <w:tc>
          <w:tcPr>
            <w:tcW w:w="1403" w:type="dxa"/>
            <w:vMerge/>
            <w:tcBorders>
              <w:left w:val="single" w:sz="24" w:space="0" w:color="auto"/>
              <w:right w:val="single" w:sz="24" w:space="0" w:color="auto"/>
            </w:tcBorders>
            <w:vAlign w:val="center"/>
          </w:tcPr>
          <w:p w14:paraId="33A604B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310349B" w14:textId="77777777" w:rsidR="00FB5184" w:rsidRPr="00940161" w:rsidRDefault="00FB5184" w:rsidP="006A4182">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1FBEDA67" w14:textId="77777777" w:rsidR="00FB5184" w:rsidRPr="00940161" w:rsidRDefault="00FB5184" w:rsidP="006A4182">
            <w:pPr>
              <w:jc w:val="center"/>
              <w:rPr>
                <w:rFonts w:eastAsia="Times New Roman"/>
                <w:sz w:val="22"/>
                <w:szCs w:val="22"/>
              </w:rPr>
            </w:pPr>
            <w:r w:rsidRPr="00940161">
              <w:rPr>
                <w:rFonts w:eastAsia="Times New Roman"/>
                <w:sz w:val="22"/>
                <w:szCs w:val="22"/>
              </w:rPr>
              <w:t>291</w:t>
            </w:r>
          </w:p>
        </w:tc>
        <w:tc>
          <w:tcPr>
            <w:tcW w:w="805" w:type="dxa"/>
            <w:vAlign w:val="center"/>
          </w:tcPr>
          <w:p w14:paraId="77CD6ED1" w14:textId="77777777" w:rsidR="00FB5184" w:rsidRPr="00940161" w:rsidRDefault="00FB5184" w:rsidP="006A4182">
            <w:pPr>
              <w:jc w:val="center"/>
              <w:rPr>
                <w:rFonts w:eastAsia="Times New Roman"/>
                <w:sz w:val="22"/>
                <w:szCs w:val="22"/>
              </w:rPr>
            </w:pPr>
            <w:r w:rsidRPr="00940161">
              <w:rPr>
                <w:rFonts w:eastAsia="Times New Roman"/>
                <w:sz w:val="22"/>
                <w:szCs w:val="22"/>
              </w:rPr>
              <w:t>302</w:t>
            </w:r>
          </w:p>
        </w:tc>
        <w:tc>
          <w:tcPr>
            <w:tcW w:w="1085" w:type="dxa"/>
            <w:tcBorders>
              <w:left w:val="single" w:sz="24" w:space="0" w:color="auto"/>
            </w:tcBorders>
            <w:vAlign w:val="center"/>
          </w:tcPr>
          <w:p w14:paraId="1F21511F" w14:textId="77777777" w:rsidR="00FB5184" w:rsidRPr="00940161" w:rsidRDefault="00FB5184" w:rsidP="006A4182">
            <w:pPr>
              <w:jc w:val="center"/>
              <w:rPr>
                <w:rFonts w:eastAsia="Times New Roman"/>
                <w:sz w:val="22"/>
                <w:szCs w:val="22"/>
              </w:rPr>
            </w:pPr>
            <w:r w:rsidRPr="00940161">
              <w:rPr>
                <w:rFonts w:eastAsia="Times New Roman"/>
                <w:sz w:val="22"/>
                <w:szCs w:val="22"/>
              </w:rPr>
              <w:t>296.5</w:t>
            </w:r>
          </w:p>
        </w:tc>
        <w:tc>
          <w:tcPr>
            <w:tcW w:w="1126" w:type="dxa"/>
            <w:tcBorders>
              <w:right w:val="single" w:sz="24" w:space="0" w:color="auto"/>
            </w:tcBorders>
            <w:vAlign w:val="center"/>
          </w:tcPr>
          <w:p w14:paraId="5C31DC37" w14:textId="77777777" w:rsidR="00FB5184" w:rsidRPr="00940161" w:rsidRDefault="00FB5184" w:rsidP="006A4182">
            <w:pPr>
              <w:jc w:val="center"/>
              <w:rPr>
                <w:rFonts w:eastAsia="Times New Roman"/>
                <w:sz w:val="22"/>
                <w:szCs w:val="22"/>
              </w:rPr>
            </w:pPr>
            <w:r w:rsidRPr="00940161">
              <w:rPr>
                <w:rFonts w:eastAsia="Times New Roman"/>
                <w:sz w:val="22"/>
                <w:szCs w:val="22"/>
              </w:rPr>
              <w:t>3.89</w:t>
            </w:r>
          </w:p>
        </w:tc>
      </w:tr>
      <w:tr w:rsidR="00FB5184" w:rsidRPr="00940161" w14:paraId="65CBDDC8" w14:textId="77777777" w:rsidTr="006A4182">
        <w:trPr>
          <w:jc w:val="center"/>
        </w:trPr>
        <w:tc>
          <w:tcPr>
            <w:tcW w:w="1403" w:type="dxa"/>
            <w:vMerge/>
            <w:tcBorders>
              <w:left w:val="single" w:sz="24" w:space="0" w:color="auto"/>
              <w:right w:val="single" w:sz="24" w:space="0" w:color="auto"/>
            </w:tcBorders>
            <w:vAlign w:val="center"/>
          </w:tcPr>
          <w:p w14:paraId="6B6C6E7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9D6BD32" w14:textId="77777777" w:rsidR="00FB5184" w:rsidRPr="00940161" w:rsidRDefault="00FB5184" w:rsidP="006A4182">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7E250BA4" w14:textId="77777777" w:rsidR="00FB5184" w:rsidRPr="00940161" w:rsidRDefault="00FB5184" w:rsidP="006A4182">
            <w:pPr>
              <w:jc w:val="center"/>
              <w:rPr>
                <w:rFonts w:eastAsia="Times New Roman"/>
                <w:sz w:val="22"/>
                <w:szCs w:val="22"/>
              </w:rPr>
            </w:pPr>
            <w:r w:rsidRPr="00940161">
              <w:rPr>
                <w:rFonts w:eastAsia="Times New Roman"/>
                <w:sz w:val="22"/>
                <w:szCs w:val="22"/>
              </w:rPr>
              <w:t>306</w:t>
            </w:r>
          </w:p>
        </w:tc>
        <w:tc>
          <w:tcPr>
            <w:tcW w:w="805" w:type="dxa"/>
            <w:vAlign w:val="center"/>
          </w:tcPr>
          <w:p w14:paraId="6E3C82AB" w14:textId="77777777" w:rsidR="00FB5184" w:rsidRPr="00940161" w:rsidRDefault="00FB5184" w:rsidP="006A4182">
            <w:pPr>
              <w:jc w:val="center"/>
              <w:rPr>
                <w:rFonts w:eastAsia="Times New Roman"/>
                <w:sz w:val="22"/>
                <w:szCs w:val="22"/>
              </w:rPr>
            </w:pPr>
            <w:r w:rsidRPr="00940161">
              <w:rPr>
                <w:rFonts w:eastAsia="Times New Roman"/>
                <w:sz w:val="22"/>
                <w:szCs w:val="22"/>
              </w:rPr>
              <w:t>305</w:t>
            </w:r>
          </w:p>
        </w:tc>
        <w:tc>
          <w:tcPr>
            <w:tcW w:w="1085" w:type="dxa"/>
            <w:tcBorders>
              <w:left w:val="single" w:sz="24" w:space="0" w:color="auto"/>
            </w:tcBorders>
            <w:vAlign w:val="center"/>
          </w:tcPr>
          <w:p w14:paraId="226DD023" w14:textId="77777777" w:rsidR="00FB5184" w:rsidRPr="00940161" w:rsidRDefault="00FB5184" w:rsidP="006A4182">
            <w:pPr>
              <w:jc w:val="center"/>
              <w:rPr>
                <w:rFonts w:eastAsia="Times New Roman"/>
                <w:sz w:val="22"/>
                <w:szCs w:val="22"/>
              </w:rPr>
            </w:pPr>
            <w:r w:rsidRPr="00940161">
              <w:rPr>
                <w:rFonts w:eastAsia="Times New Roman"/>
                <w:sz w:val="22"/>
                <w:szCs w:val="22"/>
              </w:rPr>
              <w:t>305.5</w:t>
            </w:r>
          </w:p>
        </w:tc>
        <w:tc>
          <w:tcPr>
            <w:tcW w:w="1126" w:type="dxa"/>
            <w:tcBorders>
              <w:right w:val="single" w:sz="24" w:space="0" w:color="auto"/>
            </w:tcBorders>
            <w:vAlign w:val="center"/>
          </w:tcPr>
          <w:p w14:paraId="69D6857C" w14:textId="77777777" w:rsidR="00FB5184" w:rsidRPr="00940161" w:rsidRDefault="00FB5184" w:rsidP="006A4182">
            <w:pPr>
              <w:jc w:val="center"/>
              <w:rPr>
                <w:rFonts w:eastAsia="Times New Roman"/>
                <w:sz w:val="22"/>
                <w:szCs w:val="22"/>
              </w:rPr>
            </w:pPr>
            <w:r w:rsidRPr="00940161">
              <w:rPr>
                <w:rFonts w:eastAsia="Times New Roman"/>
                <w:sz w:val="22"/>
                <w:szCs w:val="22"/>
              </w:rPr>
              <w:t>0.35</w:t>
            </w:r>
          </w:p>
        </w:tc>
      </w:tr>
      <w:tr w:rsidR="00FB5184" w:rsidRPr="00940161" w14:paraId="3A595021" w14:textId="77777777" w:rsidTr="006A4182">
        <w:trPr>
          <w:jc w:val="center"/>
        </w:trPr>
        <w:tc>
          <w:tcPr>
            <w:tcW w:w="1403" w:type="dxa"/>
            <w:vMerge/>
            <w:tcBorders>
              <w:left w:val="single" w:sz="24" w:space="0" w:color="auto"/>
              <w:right w:val="single" w:sz="24" w:space="0" w:color="auto"/>
            </w:tcBorders>
            <w:vAlign w:val="center"/>
          </w:tcPr>
          <w:p w14:paraId="5908258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894D77B" w14:textId="77777777" w:rsidR="00FB5184" w:rsidRPr="00940161" w:rsidRDefault="00FB5184" w:rsidP="006A4182">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711B53EF" w14:textId="77777777" w:rsidR="00FB5184" w:rsidRPr="00940161" w:rsidRDefault="00FB5184" w:rsidP="006A4182">
            <w:pPr>
              <w:jc w:val="center"/>
              <w:rPr>
                <w:rFonts w:eastAsia="Times New Roman"/>
                <w:sz w:val="22"/>
                <w:szCs w:val="22"/>
              </w:rPr>
            </w:pPr>
            <w:r w:rsidRPr="00940161">
              <w:rPr>
                <w:rFonts w:eastAsia="Times New Roman"/>
                <w:sz w:val="22"/>
                <w:szCs w:val="22"/>
              </w:rPr>
              <w:t>305</w:t>
            </w:r>
          </w:p>
        </w:tc>
        <w:tc>
          <w:tcPr>
            <w:tcW w:w="805" w:type="dxa"/>
            <w:vAlign w:val="center"/>
          </w:tcPr>
          <w:p w14:paraId="406FF840" w14:textId="77777777" w:rsidR="00FB5184" w:rsidRPr="00940161" w:rsidRDefault="00FB5184" w:rsidP="006A4182">
            <w:pPr>
              <w:jc w:val="center"/>
              <w:rPr>
                <w:rFonts w:eastAsia="Times New Roman"/>
                <w:sz w:val="22"/>
                <w:szCs w:val="22"/>
              </w:rPr>
            </w:pPr>
            <w:r w:rsidRPr="00940161">
              <w:rPr>
                <w:rFonts w:eastAsia="Times New Roman"/>
                <w:sz w:val="22"/>
                <w:szCs w:val="22"/>
              </w:rPr>
              <w:t>314</w:t>
            </w:r>
          </w:p>
        </w:tc>
        <w:tc>
          <w:tcPr>
            <w:tcW w:w="1085" w:type="dxa"/>
            <w:tcBorders>
              <w:left w:val="single" w:sz="24" w:space="0" w:color="auto"/>
            </w:tcBorders>
            <w:vAlign w:val="center"/>
          </w:tcPr>
          <w:p w14:paraId="229395FB" w14:textId="77777777" w:rsidR="00FB5184" w:rsidRPr="00940161" w:rsidRDefault="00FB5184" w:rsidP="006A4182">
            <w:pPr>
              <w:jc w:val="center"/>
              <w:rPr>
                <w:rFonts w:eastAsia="Times New Roman"/>
                <w:sz w:val="22"/>
                <w:szCs w:val="22"/>
              </w:rPr>
            </w:pPr>
            <w:r w:rsidRPr="00940161">
              <w:rPr>
                <w:rFonts w:eastAsia="Times New Roman"/>
                <w:sz w:val="22"/>
                <w:szCs w:val="22"/>
              </w:rPr>
              <w:t>305.5</w:t>
            </w:r>
          </w:p>
        </w:tc>
        <w:tc>
          <w:tcPr>
            <w:tcW w:w="1126" w:type="dxa"/>
            <w:tcBorders>
              <w:right w:val="single" w:sz="24" w:space="0" w:color="auto"/>
            </w:tcBorders>
            <w:vAlign w:val="center"/>
          </w:tcPr>
          <w:p w14:paraId="12ED72C9" w14:textId="77777777" w:rsidR="00FB5184" w:rsidRPr="00940161" w:rsidRDefault="00FB5184" w:rsidP="006A4182">
            <w:pPr>
              <w:jc w:val="center"/>
              <w:rPr>
                <w:rFonts w:eastAsia="Times New Roman"/>
                <w:sz w:val="22"/>
                <w:szCs w:val="22"/>
              </w:rPr>
            </w:pPr>
            <w:r w:rsidRPr="00940161">
              <w:rPr>
                <w:rFonts w:eastAsia="Times New Roman"/>
                <w:sz w:val="22"/>
                <w:szCs w:val="22"/>
              </w:rPr>
              <w:t>3.18</w:t>
            </w:r>
          </w:p>
        </w:tc>
      </w:tr>
    </w:tbl>
    <w:p w14:paraId="0F63C3EE" w14:textId="0D49F27E" w:rsidR="00FB5184" w:rsidRDefault="005C0E5F" w:rsidP="00FB5184">
      <w:pPr>
        <w:rPr>
          <w:rFonts w:eastAsia="Times New Roman"/>
          <w:sz w:val="22"/>
          <w:szCs w:val="22"/>
        </w:rPr>
      </w:pPr>
      <w:r>
        <w:rPr>
          <w:rFonts w:eastAsia="Times New Roman"/>
          <w:sz w:val="22"/>
          <w:szCs w:val="22"/>
        </w:rPr>
        <w:tab/>
      </w:r>
      <w:r>
        <w:rPr>
          <w:rFonts w:eastAsia="Times New Roman"/>
          <w:sz w:val="22"/>
          <w:szCs w:val="22"/>
        </w:rPr>
        <w:tab/>
        <w:t>Table A.7</w:t>
      </w:r>
      <w:r w:rsidR="00FB5184">
        <w:rPr>
          <w:rFonts w:eastAsia="Times New Roman"/>
          <w:sz w:val="22"/>
          <w:szCs w:val="22"/>
        </w:rPr>
        <w:t>: 0</w:t>
      </w:r>
      <w:r w:rsidR="00FB5184" w:rsidRPr="00940161">
        <w:rPr>
          <w:rFonts w:eastAsia="Times New Roman"/>
          <w:sz w:val="22"/>
          <w:szCs w:val="22"/>
        </w:rPr>
        <w:t>% senescence results with each iteration = 1 hour</w:t>
      </w:r>
      <w:r w:rsidR="00FB5184" w:rsidRPr="00940161">
        <w:rPr>
          <w:rFonts w:eastAsia="Times New Roman"/>
          <w:sz w:val="22"/>
          <w:szCs w:val="22"/>
        </w:rPr>
        <w:br/>
      </w:r>
    </w:p>
    <w:p w14:paraId="41238487" w14:textId="77777777" w:rsidR="00CB3704" w:rsidRDefault="00CB3704" w:rsidP="00FB5184">
      <w:pPr>
        <w:rPr>
          <w:rFonts w:eastAsia="Times New Roman"/>
          <w:sz w:val="22"/>
          <w:szCs w:val="22"/>
        </w:rPr>
      </w:pPr>
    </w:p>
    <w:p w14:paraId="0AA014B9" w14:textId="77777777" w:rsidR="00CB3704" w:rsidRDefault="00CB3704" w:rsidP="00FB5184">
      <w:pPr>
        <w:rPr>
          <w:rFonts w:eastAsia="Times New Roman"/>
          <w:sz w:val="22"/>
          <w:szCs w:val="22"/>
        </w:rPr>
      </w:pPr>
    </w:p>
    <w:p w14:paraId="3A47C357" w14:textId="77777777" w:rsidR="00CB3704" w:rsidRDefault="00CB3704" w:rsidP="00FB5184">
      <w:pPr>
        <w:rPr>
          <w:rFonts w:eastAsia="Times New Roman"/>
          <w:sz w:val="22"/>
          <w:szCs w:val="22"/>
        </w:rPr>
      </w:pPr>
    </w:p>
    <w:p w14:paraId="6E1DBB0B" w14:textId="77777777" w:rsidR="00CB3704" w:rsidRDefault="00CB3704" w:rsidP="00FB5184">
      <w:pPr>
        <w:rPr>
          <w:rFonts w:eastAsia="Times New Roman"/>
          <w:sz w:val="22"/>
          <w:szCs w:val="22"/>
        </w:rPr>
      </w:pPr>
    </w:p>
    <w:p w14:paraId="059D780E" w14:textId="77777777" w:rsidR="00CB3704" w:rsidRDefault="00CB3704" w:rsidP="00FB5184">
      <w:pPr>
        <w:rPr>
          <w:rFonts w:eastAsia="Times New Roman"/>
          <w:sz w:val="22"/>
          <w:szCs w:val="22"/>
        </w:rPr>
      </w:pPr>
    </w:p>
    <w:p w14:paraId="051369A9" w14:textId="77777777" w:rsidR="00CB3704" w:rsidRDefault="00CB3704" w:rsidP="00FB5184">
      <w:pPr>
        <w:rPr>
          <w:rFonts w:eastAsia="Times New Roman"/>
          <w:sz w:val="22"/>
          <w:szCs w:val="22"/>
        </w:rPr>
      </w:pPr>
    </w:p>
    <w:p w14:paraId="54C93130" w14:textId="77777777" w:rsidR="00CB3704" w:rsidRDefault="00CB3704" w:rsidP="00FB5184">
      <w:pPr>
        <w:rPr>
          <w:rFonts w:eastAsia="Times New Roman"/>
          <w:sz w:val="22"/>
          <w:szCs w:val="22"/>
        </w:rPr>
      </w:pPr>
    </w:p>
    <w:p w14:paraId="4570F280" w14:textId="77777777" w:rsidR="00CB3704" w:rsidRDefault="00CB3704" w:rsidP="00FB5184">
      <w:pPr>
        <w:rPr>
          <w:rFonts w:eastAsia="Times New Roman"/>
          <w:sz w:val="22"/>
          <w:szCs w:val="22"/>
        </w:rPr>
      </w:pPr>
    </w:p>
    <w:p w14:paraId="19140034" w14:textId="77777777" w:rsidR="00CB3704" w:rsidRDefault="00CB3704" w:rsidP="00FB5184">
      <w:pPr>
        <w:rPr>
          <w:rFonts w:eastAsia="Times New Roman"/>
          <w:sz w:val="22"/>
          <w:szCs w:val="22"/>
        </w:rPr>
      </w:pPr>
    </w:p>
    <w:p w14:paraId="2F588D5A" w14:textId="77777777" w:rsidR="00CB3704" w:rsidRDefault="00CB3704" w:rsidP="00FB5184">
      <w:pPr>
        <w:rPr>
          <w:rFonts w:eastAsia="Times New Roman"/>
          <w:sz w:val="22"/>
          <w:szCs w:val="22"/>
        </w:rPr>
      </w:pPr>
    </w:p>
    <w:p w14:paraId="733393F4" w14:textId="77777777" w:rsidR="00CB3704" w:rsidRDefault="00CB3704" w:rsidP="00FB5184">
      <w:pPr>
        <w:rPr>
          <w:rFonts w:eastAsia="Times New Roman"/>
          <w:sz w:val="22"/>
          <w:szCs w:val="22"/>
        </w:rPr>
      </w:pPr>
    </w:p>
    <w:p w14:paraId="1CBFE4D0" w14:textId="77777777" w:rsidR="00CB3704" w:rsidRDefault="00CB3704" w:rsidP="00FB5184">
      <w:pPr>
        <w:rPr>
          <w:rFonts w:eastAsia="Times New Roman"/>
          <w:sz w:val="22"/>
          <w:szCs w:val="22"/>
        </w:rPr>
      </w:pPr>
    </w:p>
    <w:p w14:paraId="08B9CC11" w14:textId="77777777" w:rsidR="00CB3704" w:rsidRDefault="00CB3704" w:rsidP="00FB5184">
      <w:pPr>
        <w:rPr>
          <w:rFonts w:eastAsia="Times New Roman"/>
          <w:sz w:val="22"/>
          <w:szCs w:val="22"/>
        </w:rPr>
      </w:pPr>
    </w:p>
    <w:p w14:paraId="5AD66D1C" w14:textId="77777777" w:rsidR="00CB3704" w:rsidRDefault="00CB3704" w:rsidP="00FB5184">
      <w:pPr>
        <w:rPr>
          <w:rFonts w:eastAsia="Times New Roman"/>
          <w:sz w:val="22"/>
          <w:szCs w:val="22"/>
        </w:rPr>
      </w:pPr>
    </w:p>
    <w:p w14:paraId="6F24A934" w14:textId="77777777" w:rsidR="00CB3704" w:rsidRDefault="00CB3704" w:rsidP="00FB5184">
      <w:pPr>
        <w:rPr>
          <w:rFonts w:eastAsia="Times New Roman"/>
          <w:sz w:val="22"/>
          <w:szCs w:val="22"/>
        </w:rPr>
      </w:pPr>
    </w:p>
    <w:p w14:paraId="6C7C2E84" w14:textId="77777777" w:rsidR="00CB3704" w:rsidRDefault="00CB3704" w:rsidP="00FB5184">
      <w:pPr>
        <w:rPr>
          <w:rFonts w:eastAsia="Times New Roman"/>
          <w:sz w:val="22"/>
          <w:szCs w:val="22"/>
        </w:rPr>
      </w:pPr>
    </w:p>
    <w:p w14:paraId="73117D41" w14:textId="77777777" w:rsidR="00CB3704" w:rsidRDefault="00CB3704" w:rsidP="00FB5184">
      <w:pPr>
        <w:rPr>
          <w:rFonts w:eastAsia="Times New Roman"/>
          <w:sz w:val="22"/>
          <w:szCs w:val="22"/>
        </w:rPr>
      </w:pPr>
    </w:p>
    <w:p w14:paraId="00FF17D6" w14:textId="77777777" w:rsidR="00CB3704" w:rsidRDefault="00CB3704" w:rsidP="00FB5184">
      <w:pPr>
        <w:rPr>
          <w:rFonts w:eastAsia="Times New Roman"/>
          <w:sz w:val="22"/>
          <w:szCs w:val="22"/>
        </w:rPr>
      </w:pPr>
    </w:p>
    <w:p w14:paraId="55420B89" w14:textId="77777777" w:rsidR="00CB3704" w:rsidRDefault="00CB3704" w:rsidP="00FB5184">
      <w:pPr>
        <w:rPr>
          <w:rFonts w:eastAsia="Times New Roman"/>
          <w:sz w:val="22"/>
          <w:szCs w:val="22"/>
        </w:rPr>
      </w:pPr>
    </w:p>
    <w:p w14:paraId="61C179B5" w14:textId="77777777" w:rsidR="00CB3704" w:rsidRDefault="00CB3704" w:rsidP="00FB5184">
      <w:pPr>
        <w:rPr>
          <w:rFonts w:eastAsia="Times New Roman"/>
          <w:sz w:val="22"/>
          <w:szCs w:val="22"/>
        </w:rPr>
      </w:pPr>
    </w:p>
    <w:p w14:paraId="5667127C" w14:textId="77777777" w:rsidR="00CB3704" w:rsidRDefault="00CB3704" w:rsidP="00FB5184">
      <w:pPr>
        <w:rPr>
          <w:rFonts w:eastAsia="Times New Roman"/>
          <w:sz w:val="22"/>
          <w:szCs w:val="22"/>
        </w:rPr>
      </w:pPr>
    </w:p>
    <w:p w14:paraId="4B3CF0F1" w14:textId="77777777" w:rsidR="00CB3704" w:rsidRDefault="00CB3704" w:rsidP="00FB5184">
      <w:pPr>
        <w:rPr>
          <w:rFonts w:eastAsia="Times New Roman"/>
          <w:sz w:val="22"/>
          <w:szCs w:val="22"/>
        </w:rPr>
      </w:pPr>
    </w:p>
    <w:p w14:paraId="63A8B5B1" w14:textId="77777777" w:rsidR="00CB3704" w:rsidRDefault="00CB3704" w:rsidP="00FB5184">
      <w:pPr>
        <w:rPr>
          <w:rFonts w:eastAsia="Times New Roman"/>
          <w:sz w:val="22"/>
          <w:szCs w:val="22"/>
        </w:rPr>
      </w:pPr>
    </w:p>
    <w:p w14:paraId="5A4F3A9D" w14:textId="77777777" w:rsidR="00CB3704" w:rsidRPr="00940161" w:rsidRDefault="00CB3704" w:rsidP="00FB5184">
      <w:pPr>
        <w:rPr>
          <w:rFonts w:eastAsia="Times New Roman"/>
          <w:sz w:val="22"/>
          <w:szCs w:val="22"/>
        </w:rPr>
      </w:pPr>
    </w:p>
    <w:tbl>
      <w:tblPr>
        <w:tblStyle w:val="TableGrid"/>
        <w:tblW w:w="0" w:type="auto"/>
        <w:jc w:val="center"/>
        <w:tblLook w:val="04A0" w:firstRow="1" w:lastRow="0" w:firstColumn="1" w:lastColumn="0" w:noHBand="0" w:noVBand="1"/>
      </w:tblPr>
      <w:tblGrid>
        <w:gridCol w:w="1403"/>
        <w:gridCol w:w="810"/>
        <w:gridCol w:w="900"/>
        <w:gridCol w:w="805"/>
        <w:gridCol w:w="1085"/>
        <w:gridCol w:w="1126"/>
      </w:tblGrid>
      <w:tr w:rsidR="00FB5184" w:rsidRPr="00940161" w14:paraId="7AA09553" w14:textId="77777777" w:rsidTr="006A4182">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01602EF2" w14:textId="77777777" w:rsidR="00FB5184" w:rsidRPr="00940161" w:rsidRDefault="00FB5184" w:rsidP="006A4182">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61F5B734" w14:textId="77777777" w:rsidR="00FB5184" w:rsidRPr="00940161" w:rsidRDefault="00FB5184" w:rsidP="006A4182">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2A823610" w14:textId="77777777" w:rsidR="00FB5184" w:rsidRPr="00940161" w:rsidRDefault="00FB5184" w:rsidP="006A4182">
            <w:pPr>
              <w:jc w:val="center"/>
              <w:rPr>
                <w:rFonts w:eastAsia="Times New Roman"/>
                <w:b/>
                <w:sz w:val="22"/>
                <w:szCs w:val="22"/>
              </w:rPr>
            </w:pPr>
            <w:r w:rsidRPr="00940161">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6060BF87" w14:textId="77777777" w:rsidR="00FB5184" w:rsidRPr="00940161" w:rsidRDefault="00FB5184" w:rsidP="006A4182">
            <w:pPr>
              <w:jc w:val="center"/>
              <w:rPr>
                <w:rFonts w:eastAsia="Times New Roman"/>
                <w:b/>
                <w:sz w:val="22"/>
                <w:szCs w:val="22"/>
              </w:rPr>
            </w:pPr>
            <w:r w:rsidRPr="00940161">
              <w:rPr>
                <w:rFonts w:eastAsia="Times New Roman"/>
                <w:b/>
                <w:sz w:val="22"/>
                <w:szCs w:val="22"/>
              </w:rPr>
              <w:t>Standard Deviation</w:t>
            </w:r>
          </w:p>
        </w:tc>
      </w:tr>
      <w:tr w:rsidR="00FB5184" w:rsidRPr="00940161" w14:paraId="64188196" w14:textId="77777777" w:rsidTr="006A4182">
        <w:trPr>
          <w:jc w:val="center"/>
        </w:trPr>
        <w:tc>
          <w:tcPr>
            <w:tcW w:w="2213" w:type="dxa"/>
            <w:gridSpan w:val="2"/>
            <w:vMerge/>
            <w:tcBorders>
              <w:left w:val="single" w:sz="24" w:space="0" w:color="auto"/>
              <w:bottom w:val="single" w:sz="24" w:space="0" w:color="auto"/>
              <w:right w:val="single" w:sz="24" w:space="0" w:color="auto"/>
            </w:tcBorders>
            <w:vAlign w:val="center"/>
          </w:tcPr>
          <w:p w14:paraId="7D8D97F2" w14:textId="77777777" w:rsidR="00FB5184" w:rsidRPr="00940161" w:rsidRDefault="00FB5184" w:rsidP="006A4182">
            <w:pPr>
              <w:jc w:val="center"/>
              <w:rPr>
                <w:rFonts w:eastAsia="Times New Roman"/>
                <w:b/>
                <w:sz w:val="22"/>
                <w:szCs w:val="22"/>
              </w:rPr>
            </w:pPr>
          </w:p>
        </w:tc>
        <w:tc>
          <w:tcPr>
            <w:tcW w:w="900" w:type="dxa"/>
            <w:tcBorders>
              <w:left w:val="single" w:sz="24" w:space="0" w:color="auto"/>
              <w:bottom w:val="single" w:sz="24" w:space="0" w:color="auto"/>
            </w:tcBorders>
            <w:vAlign w:val="center"/>
          </w:tcPr>
          <w:p w14:paraId="3C0B166D" w14:textId="77777777" w:rsidR="00FB5184" w:rsidRPr="00940161" w:rsidRDefault="00FB5184" w:rsidP="006A4182">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106822A6" w14:textId="77777777" w:rsidR="00FB5184" w:rsidRPr="00940161" w:rsidRDefault="00FB5184" w:rsidP="006A4182">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060605FC" w14:textId="77777777" w:rsidR="00FB5184" w:rsidRPr="00940161"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3020598F" w14:textId="77777777" w:rsidR="00FB5184" w:rsidRPr="00940161" w:rsidRDefault="00FB5184" w:rsidP="006A4182">
            <w:pPr>
              <w:jc w:val="center"/>
              <w:rPr>
                <w:rFonts w:eastAsia="Times New Roman"/>
                <w:b/>
                <w:sz w:val="22"/>
                <w:szCs w:val="22"/>
              </w:rPr>
            </w:pPr>
          </w:p>
        </w:tc>
      </w:tr>
      <w:tr w:rsidR="00FB5184" w:rsidRPr="00940161" w14:paraId="5823FFE7" w14:textId="77777777" w:rsidTr="006A4182">
        <w:trPr>
          <w:jc w:val="center"/>
        </w:trPr>
        <w:tc>
          <w:tcPr>
            <w:tcW w:w="2213" w:type="dxa"/>
            <w:gridSpan w:val="2"/>
            <w:tcBorders>
              <w:top w:val="single" w:sz="24" w:space="0" w:color="auto"/>
              <w:left w:val="single" w:sz="24" w:space="0" w:color="auto"/>
              <w:right w:val="single" w:sz="24" w:space="0" w:color="auto"/>
            </w:tcBorders>
            <w:vAlign w:val="center"/>
          </w:tcPr>
          <w:p w14:paraId="1B305201" w14:textId="77777777" w:rsidR="00FB5184" w:rsidRPr="00940161" w:rsidRDefault="00FB5184" w:rsidP="006A4182">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27C6A32B" w14:textId="77777777" w:rsidR="00FB5184" w:rsidRPr="00940161" w:rsidRDefault="00FB5184" w:rsidP="006A4182">
            <w:pPr>
              <w:jc w:val="center"/>
              <w:rPr>
                <w:rFonts w:eastAsia="Times New Roman"/>
                <w:sz w:val="22"/>
                <w:szCs w:val="22"/>
              </w:rPr>
            </w:pPr>
            <w:r w:rsidRPr="00940161">
              <w:rPr>
                <w:rFonts w:eastAsia="Times New Roman"/>
                <w:sz w:val="22"/>
                <w:szCs w:val="22"/>
              </w:rPr>
              <w:t>4</w:t>
            </w:r>
          </w:p>
        </w:tc>
        <w:tc>
          <w:tcPr>
            <w:tcW w:w="805" w:type="dxa"/>
            <w:tcBorders>
              <w:top w:val="single" w:sz="24" w:space="0" w:color="auto"/>
            </w:tcBorders>
            <w:vAlign w:val="center"/>
          </w:tcPr>
          <w:p w14:paraId="0A6E61F2" w14:textId="77777777" w:rsidR="00FB5184" w:rsidRPr="00940161" w:rsidRDefault="00FB5184" w:rsidP="006A4182">
            <w:pPr>
              <w:jc w:val="center"/>
              <w:rPr>
                <w:rFonts w:eastAsia="Times New Roman"/>
                <w:sz w:val="22"/>
                <w:szCs w:val="22"/>
              </w:rPr>
            </w:pPr>
            <w:r w:rsidRPr="00940161">
              <w:rPr>
                <w:rFonts w:eastAsia="Times New Roman"/>
                <w:sz w:val="22"/>
                <w:szCs w:val="22"/>
              </w:rPr>
              <w:t>2.7</w:t>
            </w:r>
          </w:p>
        </w:tc>
        <w:tc>
          <w:tcPr>
            <w:tcW w:w="1085" w:type="dxa"/>
            <w:tcBorders>
              <w:top w:val="single" w:sz="24" w:space="0" w:color="auto"/>
              <w:left w:val="single" w:sz="24" w:space="0" w:color="auto"/>
            </w:tcBorders>
            <w:vAlign w:val="center"/>
          </w:tcPr>
          <w:p w14:paraId="47B032AB" w14:textId="77777777" w:rsidR="00FB5184" w:rsidRPr="00940161" w:rsidRDefault="00FB5184" w:rsidP="006A4182">
            <w:pPr>
              <w:jc w:val="center"/>
              <w:rPr>
                <w:rFonts w:eastAsia="Times New Roman"/>
                <w:sz w:val="22"/>
                <w:szCs w:val="22"/>
              </w:rPr>
            </w:pPr>
            <w:r w:rsidRPr="00940161">
              <w:rPr>
                <w:rFonts w:eastAsia="Times New Roman"/>
                <w:sz w:val="22"/>
                <w:szCs w:val="22"/>
              </w:rPr>
              <w:t>3.35</w:t>
            </w:r>
          </w:p>
        </w:tc>
        <w:tc>
          <w:tcPr>
            <w:tcW w:w="1126" w:type="dxa"/>
            <w:tcBorders>
              <w:top w:val="single" w:sz="24" w:space="0" w:color="auto"/>
              <w:right w:val="single" w:sz="24" w:space="0" w:color="auto"/>
            </w:tcBorders>
            <w:vAlign w:val="center"/>
          </w:tcPr>
          <w:p w14:paraId="4D9494F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0.46</w:t>
            </w:r>
          </w:p>
        </w:tc>
      </w:tr>
      <w:tr w:rsidR="00FB5184" w:rsidRPr="00940161" w14:paraId="527B71F7" w14:textId="77777777" w:rsidTr="006A4182">
        <w:trPr>
          <w:jc w:val="center"/>
        </w:trPr>
        <w:tc>
          <w:tcPr>
            <w:tcW w:w="2213" w:type="dxa"/>
            <w:gridSpan w:val="2"/>
            <w:tcBorders>
              <w:left w:val="single" w:sz="24" w:space="0" w:color="auto"/>
              <w:bottom w:val="single" w:sz="24" w:space="0" w:color="auto"/>
              <w:right w:val="single" w:sz="24" w:space="0" w:color="auto"/>
            </w:tcBorders>
            <w:vAlign w:val="center"/>
          </w:tcPr>
          <w:p w14:paraId="781D2CE3" w14:textId="77777777" w:rsidR="00FB5184" w:rsidRPr="00940161" w:rsidRDefault="00FB5184" w:rsidP="006A4182">
            <w:pPr>
              <w:jc w:val="center"/>
              <w:rPr>
                <w:rFonts w:eastAsia="Times New Roman"/>
                <w:b/>
                <w:sz w:val="22"/>
                <w:szCs w:val="22"/>
              </w:rPr>
            </w:pPr>
            <w:r w:rsidRPr="00940161">
              <w:rPr>
                <w:rFonts w:eastAsia="Times New Roman"/>
                <w:b/>
                <w:sz w:val="22"/>
                <w:szCs w:val="22"/>
              </w:rPr>
              <w:t>Time to Heal</w:t>
            </w:r>
            <w:r>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124FF6DB" w14:textId="77777777" w:rsidR="00FB5184" w:rsidRPr="00940161" w:rsidRDefault="00FB5184" w:rsidP="006A4182">
            <w:pPr>
              <w:jc w:val="center"/>
              <w:rPr>
                <w:rFonts w:eastAsia="Times New Roman"/>
                <w:sz w:val="22"/>
                <w:szCs w:val="22"/>
              </w:rPr>
            </w:pPr>
            <w:r w:rsidRPr="00940161">
              <w:rPr>
                <w:rFonts w:eastAsia="Times New Roman"/>
                <w:sz w:val="22"/>
                <w:szCs w:val="22"/>
              </w:rPr>
              <w:t>29</w:t>
            </w:r>
          </w:p>
        </w:tc>
        <w:tc>
          <w:tcPr>
            <w:tcW w:w="805" w:type="dxa"/>
            <w:tcBorders>
              <w:bottom w:val="single" w:sz="24" w:space="0" w:color="auto"/>
            </w:tcBorders>
            <w:vAlign w:val="center"/>
          </w:tcPr>
          <w:p w14:paraId="20BDE2BD" w14:textId="77777777" w:rsidR="00FB5184" w:rsidRPr="00940161" w:rsidRDefault="00FB5184" w:rsidP="006A4182">
            <w:pPr>
              <w:jc w:val="center"/>
              <w:rPr>
                <w:rFonts w:eastAsia="Times New Roman"/>
                <w:sz w:val="22"/>
                <w:szCs w:val="22"/>
              </w:rPr>
            </w:pPr>
            <w:r w:rsidRPr="00940161">
              <w:rPr>
                <w:rFonts w:eastAsia="Times New Roman"/>
                <w:sz w:val="22"/>
                <w:szCs w:val="22"/>
              </w:rPr>
              <w:t>27</w:t>
            </w:r>
          </w:p>
        </w:tc>
        <w:tc>
          <w:tcPr>
            <w:tcW w:w="1085" w:type="dxa"/>
            <w:tcBorders>
              <w:left w:val="single" w:sz="24" w:space="0" w:color="auto"/>
              <w:bottom w:val="single" w:sz="24" w:space="0" w:color="auto"/>
            </w:tcBorders>
            <w:vAlign w:val="center"/>
          </w:tcPr>
          <w:p w14:paraId="2FB02276" w14:textId="77777777" w:rsidR="00FB5184" w:rsidRPr="00940161" w:rsidRDefault="00FB5184" w:rsidP="006A4182">
            <w:pPr>
              <w:jc w:val="center"/>
              <w:rPr>
                <w:rFonts w:eastAsia="Times New Roman"/>
                <w:sz w:val="22"/>
                <w:szCs w:val="22"/>
              </w:rPr>
            </w:pPr>
            <w:r w:rsidRPr="00940161">
              <w:rPr>
                <w:rFonts w:eastAsia="Times New Roman"/>
                <w:sz w:val="22"/>
                <w:szCs w:val="22"/>
              </w:rPr>
              <w:t>28</w:t>
            </w:r>
          </w:p>
        </w:tc>
        <w:tc>
          <w:tcPr>
            <w:tcW w:w="1126" w:type="dxa"/>
            <w:tcBorders>
              <w:bottom w:val="single" w:sz="24" w:space="0" w:color="auto"/>
              <w:right w:val="single" w:sz="24" w:space="0" w:color="auto"/>
            </w:tcBorders>
            <w:vAlign w:val="center"/>
          </w:tcPr>
          <w:p w14:paraId="1326CC6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0.71</w:t>
            </w:r>
          </w:p>
        </w:tc>
      </w:tr>
      <w:tr w:rsidR="00FB5184" w:rsidRPr="00940161" w14:paraId="28947060" w14:textId="77777777" w:rsidTr="006A4182">
        <w:trPr>
          <w:jc w:val="center"/>
        </w:trPr>
        <w:tc>
          <w:tcPr>
            <w:tcW w:w="1403" w:type="dxa"/>
            <w:vMerge w:val="restart"/>
            <w:tcBorders>
              <w:top w:val="single" w:sz="24" w:space="0" w:color="auto"/>
              <w:left w:val="single" w:sz="24" w:space="0" w:color="auto"/>
              <w:right w:val="single" w:sz="24" w:space="0" w:color="auto"/>
            </w:tcBorders>
            <w:vAlign w:val="center"/>
          </w:tcPr>
          <w:p w14:paraId="64CFEA91" w14:textId="77777777" w:rsidR="00FB5184" w:rsidRPr="00940161" w:rsidRDefault="00FB5184" w:rsidP="006A4182">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1766B4B7" w14:textId="77777777" w:rsidR="00FB5184" w:rsidRPr="00940161" w:rsidRDefault="00FB5184" w:rsidP="006A4182">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5A2F8381" w14:textId="77777777" w:rsidR="00FB5184" w:rsidRPr="00940161" w:rsidRDefault="00FB5184" w:rsidP="006A4182">
            <w:pPr>
              <w:jc w:val="center"/>
              <w:rPr>
                <w:rFonts w:eastAsia="Times New Roman"/>
                <w:sz w:val="22"/>
                <w:szCs w:val="22"/>
              </w:rPr>
            </w:pPr>
            <w:r w:rsidRPr="00940161">
              <w:rPr>
                <w:rFonts w:eastAsia="Times New Roman"/>
                <w:sz w:val="22"/>
                <w:szCs w:val="22"/>
              </w:rPr>
              <w:t>87</w:t>
            </w:r>
          </w:p>
        </w:tc>
        <w:tc>
          <w:tcPr>
            <w:tcW w:w="805" w:type="dxa"/>
            <w:tcBorders>
              <w:top w:val="single" w:sz="24" w:space="0" w:color="auto"/>
            </w:tcBorders>
            <w:vAlign w:val="center"/>
          </w:tcPr>
          <w:p w14:paraId="6BD4E073" w14:textId="77777777" w:rsidR="00FB5184" w:rsidRPr="00940161" w:rsidRDefault="00FB5184" w:rsidP="006A4182">
            <w:pPr>
              <w:jc w:val="center"/>
              <w:rPr>
                <w:rFonts w:eastAsia="Times New Roman"/>
                <w:sz w:val="22"/>
                <w:szCs w:val="22"/>
              </w:rPr>
            </w:pPr>
            <w:r w:rsidRPr="00940161">
              <w:rPr>
                <w:rFonts w:eastAsia="Times New Roman"/>
                <w:sz w:val="22"/>
                <w:szCs w:val="22"/>
              </w:rPr>
              <w:t>46</w:t>
            </w:r>
          </w:p>
        </w:tc>
        <w:tc>
          <w:tcPr>
            <w:tcW w:w="1085" w:type="dxa"/>
            <w:tcBorders>
              <w:top w:val="single" w:sz="24" w:space="0" w:color="auto"/>
              <w:left w:val="single" w:sz="24" w:space="0" w:color="auto"/>
            </w:tcBorders>
            <w:vAlign w:val="center"/>
          </w:tcPr>
          <w:p w14:paraId="60B38DE4" w14:textId="77777777" w:rsidR="00FB5184" w:rsidRPr="00940161" w:rsidRDefault="00FB5184" w:rsidP="006A4182">
            <w:pPr>
              <w:jc w:val="center"/>
              <w:rPr>
                <w:rFonts w:eastAsia="Times New Roman"/>
                <w:sz w:val="22"/>
                <w:szCs w:val="22"/>
              </w:rPr>
            </w:pPr>
            <w:r w:rsidRPr="00940161">
              <w:rPr>
                <w:rFonts w:eastAsia="Times New Roman"/>
                <w:sz w:val="22"/>
                <w:szCs w:val="22"/>
              </w:rPr>
              <w:t>66.5</w:t>
            </w:r>
          </w:p>
        </w:tc>
        <w:tc>
          <w:tcPr>
            <w:tcW w:w="1126" w:type="dxa"/>
            <w:tcBorders>
              <w:top w:val="single" w:sz="24" w:space="0" w:color="auto"/>
              <w:right w:val="single" w:sz="24" w:space="0" w:color="auto"/>
            </w:tcBorders>
            <w:vAlign w:val="center"/>
          </w:tcPr>
          <w:p w14:paraId="6357563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14.50</w:t>
            </w:r>
          </w:p>
        </w:tc>
      </w:tr>
      <w:tr w:rsidR="00FB5184" w:rsidRPr="00940161" w14:paraId="48854BAB" w14:textId="77777777" w:rsidTr="006A4182">
        <w:trPr>
          <w:jc w:val="center"/>
        </w:trPr>
        <w:tc>
          <w:tcPr>
            <w:tcW w:w="1403" w:type="dxa"/>
            <w:vMerge/>
            <w:tcBorders>
              <w:left w:val="single" w:sz="24" w:space="0" w:color="auto"/>
              <w:right w:val="single" w:sz="24" w:space="0" w:color="auto"/>
            </w:tcBorders>
            <w:vAlign w:val="center"/>
          </w:tcPr>
          <w:p w14:paraId="61A7E34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0C6CA74" w14:textId="77777777" w:rsidR="00FB5184" w:rsidRPr="00940161" w:rsidRDefault="00FB5184" w:rsidP="006A4182">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65516555" w14:textId="77777777" w:rsidR="00FB5184" w:rsidRPr="00940161" w:rsidRDefault="00FB5184" w:rsidP="006A4182">
            <w:pPr>
              <w:jc w:val="center"/>
              <w:rPr>
                <w:rFonts w:eastAsia="Times New Roman"/>
                <w:sz w:val="22"/>
                <w:szCs w:val="22"/>
              </w:rPr>
            </w:pPr>
            <w:r w:rsidRPr="00940161">
              <w:rPr>
                <w:rFonts w:eastAsia="Times New Roman"/>
                <w:sz w:val="22"/>
                <w:szCs w:val="22"/>
              </w:rPr>
              <w:t>104</w:t>
            </w:r>
          </w:p>
        </w:tc>
        <w:tc>
          <w:tcPr>
            <w:tcW w:w="805" w:type="dxa"/>
            <w:vAlign w:val="center"/>
          </w:tcPr>
          <w:p w14:paraId="7EA959A0" w14:textId="77777777" w:rsidR="00FB5184" w:rsidRPr="00940161" w:rsidRDefault="00FB5184" w:rsidP="006A4182">
            <w:pPr>
              <w:jc w:val="center"/>
              <w:rPr>
                <w:rFonts w:eastAsia="Times New Roman"/>
                <w:sz w:val="22"/>
                <w:szCs w:val="22"/>
              </w:rPr>
            </w:pPr>
            <w:r w:rsidRPr="00940161">
              <w:rPr>
                <w:rFonts w:eastAsia="Times New Roman"/>
                <w:sz w:val="22"/>
                <w:szCs w:val="22"/>
              </w:rPr>
              <w:t>70</w:t>
            </w:r>
          </w:p>
        </w:tc>
        <w:tc>
          <w:tcPr>
            <w:tcW w:w="1085" w:type="dxa"/>
            <w:tcBorders>
              <w:left w:val="single" w:sz="24" w:space="0" w:color="auto"/>
            </w:tcBorders>
            <w:vAlign w:val="center"/>
          </w:tcPr>
          <w:p w14:paraId="41E03C1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87</w:t>
            </w:r>
          </w:p>
        </w:tc>
        <w:tc>
          <w:tcPr>
            <w:tcW w:w="1126" w:type="dxa"/>
            <w:tcBorders>
              <w:right w:val="single" w:sz="24" w:space="0" w:color="auto"/>
            </w:tcBorders>
            <w:vAlign w:val="center"/>
          </w:tcPr>
          <w:p w14:paraId="526D5C9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12.02</w:t>
            </w:r>
          </w:p>
        </w:tc>
      </w:tr>
      <w:tr w:rsidR="00FB5184" w:rsidRPr="00940161" w14:paraId="57B8DD50" w14:textId="77777777" w:rsidTr="006A4182">
        <w:trPr>
          <w:jc w:val="center"/>
        </w:trPr>
        <w:tc>
          <w:tcPr>
            <w:tcW w:w="1403" w:type="dxa"/>
            <w:vMerge/>
            <w:tcBorders>
              <w:left w:val="single" w:sz="24" w:space="0" w:color="auto"/>
              <w:right w:val="single" w:sz="24" w:space="0" w:color="auto"/>
            </w:tcBorders>
            <w:vAlign w:val="center"/>
          </w:tcPr>
          <w:p w14:paraId="3CB4B7E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C0048D9" w14:textId="77777777" w:rsidR="00FB5184" w:rsidRPr="00940161" w:rsidRDefault="00FB5184" w:rsidP="006A4182">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31F7998E" w14:textId="77777777" w:rsidR="00FB5184" w:rsidRPr="00940161" w:rsidRDefault="00FB5184" w:rsidP="006A4182">
            <w:pPr>
              <w:jc w:val="center"/>
              <w:rPr>
                <w:rFonts w:eastAsia="Times New Roman"/>
                <w:sz w:val="22"/>
                <w:szCs w:val="22"/>
              </w:rPr>
            </w:pPr>
            <w:r w:rsidRPr="00940161">
              <w:rPr>
                <w:rFonts w:eastAsia="Times New Roman"/>
                <w:sz w:val="22"/>
                <w:szCs w:val="22"/>
              </w:rPr>
              <w:t>115</w:t>
            </w:r>
          </w:p>
        </w:tc>
        <w:tc>
          <w:tcPr>
            <w:tcW w:w="805" w:type="dxa"/>
            <w:vAlign w:val="center"/>
          </w:tcPr>
          <w:p w14:paraId="02CAA5A5" w14:textId="77777777" w:rsidR="00FB5184" w:rsidRPr="00940161" w:rsidRDefault="00FB5184" w:rsidP="006A4182">
            <w:pPr>
              <w:jc w:val="center"/>
              <w:rPr>
                <w:rFonts w:eastAsia="Times New Roman"/>
                <w:sz w:val="22"/>
                <w:szCs w:val="22"/>
              </w:rPr>
            </w:pPr>
            <w:r w:rsidRPr="00940161">
              <w:rPr>
                <w:rFonts w:eastAsia="Times New Roman"/>
                <w:sz w:val="22"/>
                <w:szCs w:val="22"/>
              </w:rPr>
              <w:t>89</w:t>
            </w:r>
          </w:p>
        </w:tc>
        <w:tc>
          <w:tcPr>
            <w:tcW w:w="1085" w:type="dxa"/>
            <w:tcBorders>
              <w:left w:val="single" w:sz="24" w:space="0" w:color="auto"/>
            </w:tcBorders>
            <w:vAlign w:val="center"/>
          </w:tcPr>
          <w:p w14:paraId="3341623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102</w:t>
            </w:r>
          </w:p>
        </w:tc>
        <w:tc>
          <w:tcPr>
            <w:tcW w:w="1126" w:type="dxa"/>
            <w:tcBorders>
              <w:right w:val="single" w:sz="24" w:space="0" w:color="auto"/>
            </w:tcBorders>
            <w:vAlign w:val="center"/>
          </w:tcPr>
          <w:p w14:paraId="6E6299F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9.19</w:t>
            </w:r>
          </w:p>
        </w:tc>
      </w:tr>
      <w:tr w:rsidR="00FB5184" w:rsidRPr="00940161" w14:paraId="5A9CD2B7" w14:textId="77777777" w:rsidTr="006A4182">
        <w:trPr>
          <w:jc w:val="center"/>
        </w:trPr>
        <w:tc>
          <w:tcPr>
            <w:tcW w:w="1403" w:type="dxa"/>
            <w:vMerge/>
            <w:tcBorders>
              <w:left w:val="single" w:sz="24" w:space="0" w:color="auto"/>
              <w:right w:val="single" w:sz="24" w:space="0" w:color="auto"/>
            </w:tcBorders>
            <w:vAlign w:val="center"/>
          </w:tcPr>
          <w:p w14:paraId="6A0F1E6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10E352D" w14:textId="77777777" w:rsidR="00FB5184" w:rsidRPr="00940161" w:rsidRDefault="00FB5184" w:rsidP="006A4182">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791ADE6E" w14:textId="77777777" w:rsidR="00FB5184" w:rsidRPr="00940161" w:rsidRDefault="00FB5184" w:rsidP="006A4182">
            <w:pPr>
              <w:jc w:val="center"/>
              <w:rPr>
                <w:rFonts w:eastAsia="Times New Roman"/>
                <w:sz w:val="22"/>
                <w:szCs w:val="22"/>
              </w:rPr>
            </w:pPr>
            <w:r w:rsidRPr="00940161">
              <w:rPr>
                <w:rFonts w:eastAsia="Times New Roman"/>
                <w:sz w:val="22"/>
                <w:szCs w:val="22"/>
              </w:rPr>
              <w:t>131</w:t>
            </w:r>
          </w:p>
        </w:tc>
        <w:tc>
          <w:tcPr>
            <w:tcW w:w="805" w:type="dxa"/>
            <w:vAlign w:val="center"/>
          </w:tcPr>
          <w:p w14:paraId="16D40F0F" w14:textId="77777777" w:rsidR="00FB5184" w:rsidRPr="00940161" w:rsidRDefault="00FB5184" w:rsidP="006A4182">
            <w:pPr>
              <w:jc w:val="center"/>
              <w:rPr>
                <w:rFonts w:eastAsia="Times New Roman"/>
                <w:sz w:val="22"/>
                <w:szCs w:val="22"/>
              </w:rPr>
            </w:pPr>
            <w:r w:rsidRPr="00940161">
              <w:rPr>
                <w:rFonts w:eastAsia="Times New Roman"/>
                <w:sz w:val="22"/>
                <w:szCs w:val="22"/>
              </w:rPr>
              <w:t>100</w:t>
            </w:r>
          </w:p>
        </w:tc>
        <w:tc>
          <w:tcPr>
            <w:tcW w:w="1085" w:type="dxa"/>
            <w:tcBorders>
              <w:left w:val="single" w:sz="24" w:space="0" w:color="auto"/>
            </w:tcBorders>
            <w:vAlign w:val="center"/>
          </w:tcPr>
          <w:p w14:paraId="605277E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115.5</w:t>
            </w:r>
          </w:p>
        </w:tc>
        <w:tc>
          <w:tcPr>
            <w:tcW w:w="1126" w:type="dxa"/>
            <w:tcBorders>
              <w:right w:val="single" w:sz="24" w:space="0" w:color="auto"/>
            </w:tcBorders>
            <w:vAlign w:val="center"/>
          </w:tcPr>
          <w:p w14:paraId="56CEE7B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10.96</w:t>
            </w:r>
          </w:p>
        </w:tc>
      </w:tr>
      <w:tr w:rsidR="00FB5184" w:rsidRPr="00940161" w14:paraId="58DD8392" w14:textId="77777777" w:rsidTr="006A4182">
        <w:trPr>
          <w:jc w:val="center"/>
        </w:trPr>
        <w:tc>
          <w:tcPr>
            <w:tcW w:w="1403" w:type="dxa"/>
            <w:vMerge/>
            <w:tcBorders>
              <w:left w:val="single" w:sz="24" w:space="0" w:color="auto"/>
              <w:right w:val="single" w:sz="24" w:space="0" w:color="auto"/>
            </w:tcBorders>
            <w:vAlign w:val="center"/>
          </w:tcPr>
          <w:p w14:paraId="4D4C91E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D85C8C0" w14:textId="77777777" w:rsidR="00FB5184" w:rsidRPr="00940161" w:rsidRDefault="00FB5184" w:rsidP="006A4182">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607316F5" w14:textId="77777777" w:rsidR="00FB5184" w:rsidRPr="00940161" w:rsidRDefault="00FB5184" w:rsidP="006A4182">
            <w:pPr>
              <w:jc w:val="center"/>
              <w:rPr>
                <w:rFonts w:eastAsia="Times New Roman"/>
                <w:sz w:val="22"/>
                <w:szCs w:val="22"/>
              </w:rPr>
            </w:pPr>
            <w:r w:rsidRPr="00940161">
              <w:rPr>
                <w:rFonts w:eastAsia="Times New Roman"/>
                <w:sz w:val="22"/>
                <w:szCs w:val="22"/>
              </w:rPr>
              <w:t>140</w:t>
            </w:r>
          </w:p>
        </w:tc>
        <w:tc>
          <w:tcPr>
            <w:tcW w:w="805" w:type="dxa"/>
            <w:vAlign w:val="center"/>
          </w:tcPr>
          <w:p w14:paraId="3A44B176" w14:textId="77777777" w:rsidR="00FB5184" w:rsidRPr="00940161" w:rsidRDefault="00FB5184" w:rsidP="006A4182">
            <w:pPr>
              <w:jc w:val="center"/>
              <w:rPr>
                <w:rFonts w:eastAsia="Times New Roman"/>
                <w:sz w:val="22"/>
                <w:szCs w:val="22"/>
              </w:rPr>
            </w:pPr>
            <w:r w:rsidRPr="00940161">
              <w:rPr>
                <w:rFonts w:eastAsia="Times New Roman"/>
                <w:sz w:val="22"/>
                <w:szCs w:val="22"/>
              </w:rPr>
              <w:t>116</w:t>
            </w:r>
          </w:p>
        </w:tc>
        <w:tc>
          <w:tcPr>
            <w:tcW w:w="1085" w:type="dxa"/>
            <w:tcBorders>
              <w:left w:val="single" w:sz="24" w:space="0" w:color="auto"/>
            </w:tcBorders>
            <w:vAlign w:val="center"/>
          </w:tcPr>
          <w:p w14:paraId="7858CA6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128</w:t>
            </w:r>
          </w:p>
        </w:tc>
        <w:tc>
          <w:tcPr>
            <w:tcW w:w="1126" w:type="dxa"/>
            <w:tcBorders>
              <w:right w:val="single" w:sz="24" w:space="0" w:color="auto"/>
            </w:tcBorders>
            <w:vAlign w:val="center"/>
          </w:tcPr>
          <w:p w14:paraId="015945F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8.49</w:t>
            </w:r>
          </w:p>
        </w:tc>
      </w:tr>
      <w:tr w:rsidR="00FB5184" w:rsidRPr="00940161" w14:paraId="5D713406" w14:textId="77777777" w:rsidTr="006A4182">
        <w:trPr>
          <w:jc w:val="center"/>
        </w:trPr>
        <w:tc>
          <w:tcPr>
            <w:tcW w:w="1403" w:type="dxa"/>
            <w:vMerge/>
            <w:tcBorders>
              <w:left w:val="single" w:sz="24" w:space="0" w:color="auto"/>
              <w:right w:val="single" w:sz="24" w:space="0" w:color="auto"/>
            </w:tcBorders>
            <w:vAlign w:val="center"/>
          </w:tcPr>
          <w:p w14:paraId="450D616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D5E071B" w14:textId="77777777" w:rsidR="00FB5184" w:rsidRPr="00940161" w:rsidRDefault="00FB5184" w:rsidP="006A4182">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0B435F1E" w14:textId="77777777" w:rsidR="00FB5184" w:rsidRPr="00940161" w:rsidRDefault="00FB5184" w:rsidP="006A4182">
            <w:pPr>
              <w:jc w:val="center"/>
              <w:rPr>
                <w:rFonts w:eastAsia="Times New Roman"/>
                <w:sz w:val="22"/>
                <w:szCs w:val="22"/>
              </w:rPr>
            </w:pPr>
            <w:r w:rsidRPr="00940161">
              <w:rPr>
                <w:rFonts w:eastAsia="Times New Roman"/>
                <w:sz w:val="22"/>
                <w:szCs w:val="22"/>
              </w:rPr>
              <w:t>152</w:t>
            </w:r>
          </w:p>
        </w:tc>
        <w:tc>
          <w:tcPr>
            <w:tcW w:w="805" w:type="dxa"/>
            <w:vAlign w:val="center"/>
          </w:tcPr>
          <w:p w14:paraId="32A4C03D" w14:textId="77777777" w:rsidR="00FB5184" w:rsidRPr="00940161" w:rsidRDefault="00FB5184" w:rsidP="006A4182">
            <w:pPr>
              <w:jc w:val="center"/>
              <w:rPr>
                <w:rFonts w:eastAsia="Times New Roman"/>
                <w:sz w:val="22"/>
                <w:szCs w:val="22"/>
              </w:rPr>
            </w:pPr>
            <w:r w:rsidRPr="00940161">
              <w:rPr>
                <w:rFonts w:eastAsia="Times New Roman"/>
                <w:sz w:val="22"/>
                <w:szCs w:val="22"/>
              </w:rPr>
              <w:t>126</w:t>
            </w:r>
          </w:p>
        </w:tc>
        <w:tc>
          <w:tcPr>
            <w:tcW w:w="1085" w:type="dxa"/>
            <w:tcBorders>
              <w:left w:val="single" w:sz="24" w:space="0" w:color="auto"/>
            </w:tcBorders>
            <w:vAlign w:val="center"/>
          </w:tcPr>
          <w:p w14:paraId="756FC2C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139</w:t>
            </w:r>
          </w:p>
        </w:tc>
        <w:tc>
          <w:tcPr>
            <w:tcW w:w="1126" w:type="dxa"/>
            <w:tcBorders>
              <w:right w:val="single" w:sz="24" w:space="0" w:color="auto"/>
            </w:tcBorders>
            <w:vAlign w:val="center"/>
          </w:tcPr>
          <w:p w14:paraId="5B90CF6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9.19</w:t>
            </w:r>
          </w:p>
        </w:tc>
      </w:tr>
      <w:tr w:rsidR="00FB5184" w:rsidRPr="00940161" w14:paraId="159652B1" w14:textId="77777777" w:rsidTr="006A4182">
        <w:trPr>
          <w:jc w:val="center"/>
        </w:trPr>
        <w:tc>
          <w:tcPr>
            <w:tcW w:w="1403" w:type="dxa"/>
            <w:vMerge/>
            <w:tcBorders>
              <w:left w:val="single" w:sz="24" w:space="0" w:color="auto"/>
              <w:right w:val="single" w:sz="24" w:space="0" w:color="auto"/>
            </w:tcBorders>
            <w:vAlign w:val="center"/>
          </w:tcPr>
          <w:p w14:paraId="5AE5BE5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AC31818" w14:textId="77777777" w:rsidR="00FB5184" w:rsidRPr="00940161" w:rsidRDefault="00FB5184" w:rsidP="006A4182">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6980356C" w14:textId="77777777" w:rsidR="00FB5184" w:rsidRPr="00940161" w:rsidRDefault="00FB5184" w:rsidP="006A4182">
            <w:pPr>
              <w:jc w:val="center"/>
              <w:rPr>
                <w:rFonts w:eastAsia="Times New Roman"/>
                <w:sz w:val="22"/>
                <w:szCs w:val="22"/>
              </w:rPr>
            </w:pPr>
            <w:r w:rsidRPr="00940161">
              <w:rPr>
                <w:rFonts w:eastAsia="Times New Roman"/>
                <w:sz w:val="22"/>
                <w:szCs w:val="22"/>
              </w:rPr>
              <w:t>160</w:t>
            </w:r>
          </w:p>
        </w:tc>
        <w:tc>
          <w:tcPr>
            <w:tcW w:w="805" w:type="dxa"/>
            <w:vAlign w:val="center"/>
          </w:tcPr>
          <w:p w14:paraId="768E4EDE" w14:textId="77777777" w:rsidR="00FB5184" w:rsidRPr="00940161" w:rsidRDefault="00FB5184" w:rsidP="006A4182">
            <w:pPr>
              <w:jc w:val="center"/>
              <w:rPr>
                <w:rFonts w:eastAsia="Times New Roman"/>
                <w:sz w:val="22"/>
                <w:szCs w:val="22"/>
              </w:rPr>
            </w:pPr>
            <w:r w:rsidRPr="00940161">
              <w:rPr>
                <w:rFonts w:eastAsia="Times New Roman"/>
                <w:sz w:val="22"/>
                <w:szCs w:val="22"/>
              </w:rPr>
              <w:t>133</w:t>
            </w:r>
          </w:p>
        </w:tc>
        <w:tc>
          <w:tcPr>
            <w:tcW w:w="1085" w:type="dxa"/>
            <w:tcBorders>
              <w:left w:val="single" w:sz="24" w:space="0" w:color="auto"/>
            </w:tcBorders>
            <w:vAlign w:val="center"/>
          </w:tcPr>
          <w:p w14:paraId="4C74844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146.5</w:t>
            </w:r>
          </w:p>
        </w:tc>
        <w:tc>
          <w:tcPr>
            <w:tcW w:w="1126" w:type="dxa"/>
            <w:tcBorders>
              <w:right w:val="single" w:sz="24" w:space="0" w:color="auto"/>
            </w:tcBorders>
            <w:vAlign w:val="center"/>
          </w:tcPr>
          <w:p w14:paraId="2D0435F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9.55</w:t>
            </w:r>
          </w:p>
        </w:tc>
      </w:tr>
      <w:tr w:rsidR="00FB5184" w:rsidRPr="00940161" w14:paraId="1B27C19F" w14:textId="77777777" w:rsidTr="006A4182">
        <w:trPr>
          <w:jc w:val="center"/>
        </w:trPr>
        <w:tc>
          <w:tcPr>
            <w:tcW w:w="1403" w:type="dxa"/>
            <w:vMerge/>
            <w:tcBorders>
              <w:left w:val="single" w:sz="24" w:space="0" w:color="auto"/>
              <w:right w:val="single" w:sz="24" w:space="0" w:color="auto"/>
            </w:tcBorders>
            <w:vAlign w:val="center"/>
          </w:tcPr>
          <w:p w14:paraId="42EF189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98FD703" w14:textId="77777777" w:rsidR="00FB5184" w:rsidRPr="00940161" w:rsidRDefault="00FB5184" w:rsidP="006A4182">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4E386CB9" w14:textId="77777777" w:rsidR="00FB5184" w:rsidRPr="00940161" w:rsidRDefault="00FB5184" w:rsidP="006A4182">
            <w:pPr>
              <w:jc w:val="center"/>
              <w:rPr>
                <w:rFonts w:eastAsia="Times New Roman"/>
                <w:sz w:val="22"/>
                <w:szCs w:val="22"/>
              </w:rPr>
            </w:pPr>
            <w:r w:rsidRPr="00940161">
              <w:rPr>
                <w:rFonts w:eastAsia="Times New Roman"/>
                <w:sz w:val="22"/>
                <w:szCs w:val="22"/>
              </w:rPr>
              <w:t>162</w:t>
            </w:r>
          </w:p>
        </w:tc>
        <w:tc>
          <w:tcPr>
            <w:tcW w:w="805" w:type="dxa"/>
            <w:vAlign w:val="center"/>
          </w:tcPr>
          <w:p w14:paraId="65AFDEDB" w14:textId="77777777" w:rsidR="00FB5184" w:rsidRPr="00940161" w:rsidRDefault="00FB5184" w:rsidP="006A4182">
            <w:pPr>
              <w:jc w:val="center"/>
              <w:rPr>
                <w:rFonts w:eastAsia="Times New Roman"/>
                <w:sz w:val="22"/>
                <w:szCs w:val="22"/>
              </w:rPr>
            </w:pPr>
            <w:r w:rsidRPr="00940161">
              <w:rPr>
                <w:rFonts w:eastAsia="Times New Roman"/>
                <w:sz w:val="22"/>
                <w:szCs w:val="22"/>
              </w:rPr>
              <w:t>148</w:t>
            </w:r>
          </w:p>
        </w:tc>
        <w:tc>
          <w:tcPr>
            <w:tcW w:w="1085" w:type="dxa"/>
            <w:tcBorders>
              <w:left w:val="single" w:sz="24" w:space="0" w:color="auto"/>
            </w:tcBorders>
            <w:vAlign w:val="center"/>
          </w:tcPr>
          <w:p w14:paraId="270555B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w:t>
            </w:r>
          </w:p>
        </w:tc>
        <w:tc>
          <w:tcPr>
            <w:tcW w:w="1126" w:type="dxa"/>
            <w:tcBorders>
              <w:right w:val="single" w:sz="24" w:space="0" w:color="auto"/>
            </w:tcBorders>
            <w:vAlign w:val="center"/>
          </w:tcPr>
          <w:p w14:paraId="12B7403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4.95</w:t>
            </w:r>
          </w:p>
        </w:tc>
      </w:tr>
      <w:tr w:rsidR="00FB5184" w:rsidRPr="00940161" w14:paraId="45B9F70E" w14:textId="77777777" w:rsidTr="006A4182">
        <w:trPr>
          <w:jc w:val="center"/>
        </w:trPr>
        <w:tc>
          <w:tcPr>
            <w:tcW w:w="1403" w:type="dxa"/>
            <w:vMerge/>
            <w:tcBorders>
              <w:left w:val="single" w:sz="24" w:space="0" w:color="auto"/>
              <w:right w:val="single" w:sz="24" w:space="0" w:color="auto"/>
            </w:tcBorders>
            <w:vAlign w:val="center"/>
          </w:tcPr>
          <w:p w14:paraId="5F3BAE5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F9C9860" w14:textId="77777777" w:rsidR="00FB5184" w:rsidRPr="00940161" w:rsidRDefault="00FB5184" w:rsidP="006A4182">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058E6103" w14:textId="77777777" w:rsidR="00FB5184" w:rsidRPr="00940161" w:rsidRDefault="00FB5184" w:rsidP="006A4182">
            <w:pPr>
              <w:jc w:val="center"/>
              <w:rPr>
                <w:rFonts w:eastAsia="Times New Roman"/>
                <w:sz w:val="22"/>
                <w:szCs w:val="22"/>
              </w:rPr>
            </w:pPr>
            <w:r w:rsidRPr="00940161">
              <w:rPr>
                <w:rFonts w:eastAsia="Times New Roman"/>
                <w:sz w:val="22"/>
                <w:szCs w:val="22"/>
              </w:rPr>
              <w:t>163</w:t>
            </w:r>
          </w:p>
        </w:tc>
        <w:tc>
          <w:tcPr>
            <w:tcW w:w="805" w:type="dxa"/>
            <w:vAlign w:val="center"/>
          </w:tcPr>
          <w:p w14:paraId="422C642A" w14:textId="77777777" w:rsidR="00FB5184" w:rsidRPr="00940161" w:rsidRDefault="00FB5184" w:rsidP="006A4182">
            <w:pPr>
              <w:jc w:val="center"/>
              <w:rPr>
                <w:rFonts w:eastAsia="Times New Roman"/>
                <w:sz w:val="22"/>
                <w:szCs w:val="22"/>
              </w:rPr>
            </w:pPr>
            <w:r w:rsidRPr="00940161">
              <w:rPr>
                <w:rFonts w:eastAsia="Times New Roman"/>
                <w:sz w:val="22"/>
                <w:szCs w:val="22"/>
              </w:rPr>
              <w:t>161</w:t>
            </w:r>
          </w:p>
        </w:tc>
        <w:tc>
          <w:tcPr>
            <w:tcW w:w="1085" w:type="dxa"/>
            <w:tcBorders>
              <w:left w:val="single" w:sz="24" w:space="0" w:color="auto"/>
            </w:tcBorders>
            <w:vAlign w:val="center"/>
          </w:tcPr>
          <w:p w14:paraId="3C0B825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162</w:t>
            </w:r>
          </w:p>
        </w:tc>
        <w:tc>
          <w:tcPr>
            <w:tcW w:w="1126" w:type="dxa"/>
            <w:tcBorders>
              <w:right w:val="single" w:sz="24" w:space="0" w:color="auto"/>
            </w:tcBorders>
            <w:vAlign w:val="center"/>
          </w:tcPr>
          <w:p w14:paraId="209315D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0.71</w:t>
            </w:r>
          </w:p>
        </w:tc>
      </w:tr>
      <w:tr w:rsidR="00FB5184" w:rsidRPr="00940161" w14:paraId="2559DCA3" w14:textId="77777777" w:rsidTr="006A4182">
        <w:trPr>
          <w:jc w:val="center"/>
        </w:trPr>
        <w:tc>
          <w:tcPr>
            <w:tcW w:w="1403" w:type="dxa"/>
            <w:vMerge/>
            <w:tcBorders>
              <w:left w:val="single" w:sz="24" w:space="0" w:color="auto"/>
              <w:right w:val="single" w:sz="24" w:space="0" w:color="auto"/>
            </w:tcBorders>
            <w:vAlign w:val="center"/>
          </w:tcPr>
          <w:p w14:paraId="0A47AA0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A52B57E" w14:textId="77777777" w:rsidR="00FB5184" w:rsidRPr="00940161" w:rsidRDefault="00FB5184" w:rsidP="006A4182">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520992A4" w14:textId="77777777" w:rsidR="00FB5184" w:rsidRPr="00940161" w:rsidRDefault="00FB5184" w:rsidP="006A4182">
            <w:pPr>
              <w:jc w:val="center"/>
              <w:rPr>
                <w:rFonts w:eastAsia="Times New Roman"/>
                <w:sz w:val="22"/>
                <w:szCs w:val="22"/>
              </w:rPr>
            </w:pPr>
            <w:r w:rsidRPr="00940161">
              <w:rPr>
                <w:rFonts w:eastAsia="Times New Roman"/>
                <w:sz w:val="22"/>
                <w:szCs w:val="22"/>
              </w:rPr>
              <w:t>167</w:t>
            </w:r>
          </w:p>
        </w:tc>
        <w:tc>
          <w:tcPr>
            <w:tcW w:w="805" w:type="dxa"/>
            <w:vAlign w:val="center"/>
          </w:tcPr>
          <w:p w14:paraId="544B7EC2" w14:textId="77777777" w:rsidR="00FB5184" w:rsidRPr="00940161" w:rsidRDefault="00FB5184" w:rsidP="006A4182">
            <w:pPr>
              <w:jc w:val="center"/>
              <w:rPr>
                <w:rFonts w:eastAsia="Times New Roman"/>
                <w:sz w:val="22"/>
                <w:szCs w:val="22"/>
              </w:rPr>
            </w:pPr>
            <w:r w:rsidRPr="00940161">
              <w:rPr>
                <w:rFonts w:eastAsia="Times New Roman"/>
                <w:sz w:val="22"/>
                <w:szCs w:val="22"/>
              </w:rPr>
              <w:t>163</w:t>
            </w:r>
          </w:p>
        </w:tc>
        <w:tc>
          <w:tcPr>
            <w:tcW w:w="1085" w:type="dxa"/>
            <w:tcBorders>
              <w:left w:val="single" w:sz="24" w:space="0" w:color="auto"/>
            </w:tcBorders>
            <w:vAlign w:val="center"/>
          </w:tcPr>
          <w:p w14:paraId="6F4AC8D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165</w:t>
            </w:r>
          </w:p>
        </w:tc>
        <w:tc>
          <w:tcPr>
            <w:tcW w:w="1126" w:type="dxa"/>
            <w:tcBorders>
              <w:right w:val="single" w:sz="24" w:space="0" w:color="auto"/>
            </w:tcBorders>
            <w:vAlign w:val="center"/>
          </w:tcPr>
          <w:p w14:paraId="2308D82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w:t>
            </w:r>
          </w:p>
        </w:tc>
      </w:tr>
      <w:tr w:rsidR="00FB5184" w:rsidRPr="00940161" w14:paraId="43319640" w14:textId="77777777" w:rsidTr="006A4182">
        <w:trPr>
          <w:jc w:val="center"/>
        </w:trPr>
        <w:tc>
          <w:tcPr>
            <w:tcW w:w="1403" w:type="dxa"/>
            <w:vMerge/>
            <w:tcBorders>
              <w:left w:val="single" w:sz="24" w:space="0" w:color="auto"/>
              <w:right w:val="single" w:sz="24" w:space="0" w:color="auto"/>
            </w:tcBorders>
            <w:vAlign w:val="center"/>
          </w:tcPr>
          <w:p w14:paraId="03722C1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E121DC9" w14:textId="77777777" w:rsidR="00FB5184" w:rsidRPr="00940161" w:rsidRDefault="00FB5184" w:rsidP="006A4182">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280D8109" w14:textId="77777777" w:rsidR="00FB5184" w:rsidRPr="00940161" w:rsidRDefault="00FB5184" w:rsidP="006A4182">
            <w:pPr>
              <w:jc w:val="center"/>
              <w:rPr>
                <w:rFonts w:eastAsia="Times New Roman"/>
                <w:sz w:val="22"/>
                <w:szCs w:val="22"/>
              </w:rPr>
            </w:pPr>
            <w:r w:rsidRPr="00940161">
              <w:rPr>
                <w:rFonts w:eastAsia="Times New Roman"/>
                <w:sz w:val="22"/>
                <w:szCs w:val="22"/>
              </w:rPr>
              <w:t>169</w:t>
            </w:r>
          </w:p>
        </w:tc>
        <w:tc>
          <w:tcPr>
            <w:tcW w:w="805" w:type="dxa"/>
            <w:vAlign w:val="center"/>
          </w:tcPr>
          <w:p w14:paraId="291C0805" w14:textId="77777777" w:rsidR="00FB5184" w:rsidRPr="00940161" w:rsidRDefault="00FB5184" w:rsidP="006A4182">
            <w:pPr>
              <w:jc w:val="center"/>
              <w:rPr>
                <w:rFonts w:eastAsia="Times New Roman"/>
                <w:sz w:val="22"/>
                <w:szCs w:val="22"/>
              </w:rPr>
            </w:pPr>
            <w:r w:rsidRPr="00940161">
              <w:rPr>
                <w:rFonts w:eastAsia="Times New Roman"/>
                <w:sz w:val="22"/>
                <w:szCs w:val="22"/>
              </w:rPr>
              <w:t>166</w:t>
            </w:r>
          </w:p>
        </w:tc>
        <w:tc>
          <w:tcPr>
            <w:tcW w:w="1085" w:type="dxa"/>
            <w:tcBorders>
              <w:left w:val="single" w:sz="24" w:space="0" w:color="auto"/>
            </w:tcBorders>
            <w:vAlign w:val="center"/>
          </w:tcPr>
          <w:p w14:paraId="336C61D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167.5</w:t>
            </w:r>
          </w:p>
        </w:tc>
        <w:tc>
          <w:tcPr>
            <w:tcW w:w="1126" w:type="dxa"/>
            <w:tcBorders>
              <w:right w:val="single" w:sz="24" w:space="0" w:color="auto"/>
            </w:tcBorders>
            <w:vAlign w:val="center"/>
          </w:tcPr>
          <w:p w14:paraId="5FF132A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r>
      <w:tr w:rsidR="00FB5184" w:rsidRPr="00940161" w14:paraId="6766EDA8" w14:textId="77777777" w:rsidTr="006A4182">
        <w:trPr>
          <w:jc w:val="center"/>
        </w:trPr>
        <w:tc>
          <w:tcPr>
            <w:tcW w:w="1403" w:type="dxa"/>
            <w:vMerge/>
            <w:tcBorders>
              <w:left w:val="single" w:sz="24" w:space="0" w:color="auto"/>
              <w:right w:val="single" w:sz="24" w:space="0" w:color="auto"/>
            </w:tcBorders>
            <w:vAlign w:val="center"/>
          </w:tcPr>
          <w:p w14:paraId="605DDDB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C0F3509" w14:textId="77777777" w:rsidR="00FB5184" w:rsidRPr="00940161" w:rsidRDefault="00FB5184" w:rsidP="006A4182">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3E724A4D" w14:textId="77777777" w:rsidR="00FB5184" w:rsidRPr="00940161" w:rsidRDefault="00FB5184" w:rsidP="006A4182">
            <w:pPr>
              <w:jc w:val="center"/>
              <w:rPr>
                <w:rFonts w:eastAsia="Times New Roman"/>
                <w:sz w:val="22"/>
                <w:szCs w:val="22"/>
              </w:rPr>
            </w:pPr>
            <w:r w:rsidRPr="00940161">
              <w:rPr>
                <w:rFonts w:eastAsia="Times New Roman"/>
                <w:sz w:val="22"/>
                <w:szCs w:val="22"/>
              </w:rPr>
              <w:t>178</w:t>
            </w:r>
          </w:p>
        </w:tc>
        <w:tc>
          <w:tcPr>
            <w:tcW w:w="805" w:type="dxa"/>
            <w:vAlign w:val="center"/>
          </w:tcPr>
          <w:p w14:paraId="41993002" w14:textId="77777777" w:rsidR="00FB5184" w:rsidRPr="00940161" w:rsidRDefault="00FB5184" w:rsidP="006A4182">
            <w:pPr>
              <w:jc w:val="center"/>
              <w:rPr>
                <w:rFonts w:eastAsia="Times New Roman"/>
                <w:sz w:val="22"/>
                <w:szCs w:val="22"/>
              </w:rPr>
            </w:pPr>
            <w:r w:rsidRPr="00940161">
              <w:rPr>
                <w:rFonts w:eastAsia="Times New Roman"/>
                <w:sz w:val="22"/>
                <w:szCs w:val="22"/>
              </w:rPr>
              <w:t>175</w:t>
            </w:r>
          </w:p>
        </w:tc>
        <w:tc>
          <w:tcPr>
            <w:tcW w:w="1085" w:type="dxa"/>
            <w:tcBorders>
              <w:left w:val="single" w:sz="24" w:space="0" w:color="auto"/>
            </w:tcBorders>
            <w:vAlign w:val="center"/>
          </w:tcPr>
          <w:p w14:paraId="2CD393D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176.5</w:t>
            </w:r>
          </w:p>
        </w:tc>
        <w:tc>
          <w:tcPr>
            <w:tcW w:w="1126" w:type="dxa"/>
            <w:tcBorders>
              <w:right w:val="single" w:sz="24" w:space="0" w:color="auto"/>
            </w:tcBorders>
            <w:vAlign w:val="center"/>
          </w:tcPr>
          <w:p w14:paraId="4BDC8F0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r>
      <w:tr w:rsidR="00FB5184" w:rsidRPr="00940161" w14:paraId="5C8AE79A" w14:textId="77777777" w:rsidTr="006A4182">
        <w:trPr>
          <w:jc w:val="center"/>
        </w:trPr>
        <w:tc>
          <w:tcPr>
            <w:tcW w:w="1403" w:type="dxa"/>
            <w:vMerge/>
            <w:tcBorders>
              <w:left w:val="single" w:sz="24" w:space="0" w:color="auto"/>
              <w:right w:val="single" w:sz="24" w:space="0" w:color="auto"/>
            </w:tcBorders>
            <w:vAlign w:val="center"/>
          </w:tcPr>
          <w:p w14:paraId="72B82D2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EA848CC" w14:textId="77777777" w:rsidR="00FB5184" w:rsidRPr="00940161" w:rsidRDefault="00FB5184" w:rsidP="006A4182">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38FD6CB0" w14:textId="77777777" w:rsidR="00FB5184" w:rsidRPr="00940161" w:rsidRDefault="00FB5184" w:rsidP="006A4182">
            <w:pPr>
              <w:jc w:val="center"/>
              <w:rPr>
                <w:rFonts w:eastAsia="Times New Roman"/>
                <w:sz w:val="22"/>
                <w:szCs w:val="22"/>
              </w:rPr>
            </w:pPr>
            <w:r w:rsidRPr="00940161">
              <w:rPr>
                <w:rFonts w:eastAsia="Times New Roman"/>
                <w:sz w:val="22"/>
                <w:szCs w:val="22"/>
              </w:rPr>
              <w:t>180</w:t>
            </w:r>
          </w:p>
        </w:tc>
        <w:tc>
          <w:tcPr>
            <w:tcW w:w="805" w:type="dxa"/>
            <w:vAlign w:val="center"/>
          </w:tcPr>
          <w:p w14:paraId="6D3F66B7" w14:textId="77777777" w:rsidR="00FB5184" w:rsidRPr="00940161" w:rsidRDefault="00FB5184" w:rsidP="006A4182">
            <w:pPr>
              <w:jc w:val="center"/>
              <w:rPr>
                <w:rFonts w:eastAsia="Times New Roman"/>
                <w:sz w:val="22"/>
                <w:szCs w:val="22"/>
              </w:rPr>
            </w:pPr>
            <w:r w:rsidRPr="00940161">
              <w:rPr>
                <w:rFonts w:eastAsia="Times New Roman"/>
                <w:sz w:val="22"/>
                <w:szCs w:val="22"/>
              </w:rPr>
              <w:t>173</w:t>
            </w:r>
          </w:p>
        </w:tc>
        <w:tc>
          <w:tcPr>
            <w:tcW w:w="1085" w:type="dxa"/>
            <w:tcBorders>
              <w:left w:val="single" w:sz="24" w:space="0" w:color="auto"/>
            </w:tcBorders>
            <w:vAlign w:val="center"/>
          </w:tcPr>
          <w:p w14:paraId="34545EF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176.5</w:t>
            </w:r>
          </w:p>
        </w:tc>
        <w:tc>
          <w:tcPr>
            <w:tcW w:w="1126" w:type="dxa"/>
            <w:tcBorders>
              <w:right w:val="single" w:sz="24" w:space="0" w:color="auto"/>
            </w:tcBorders>
            <w:vAlign w:val="center"/>
          </w:tcPr>
          <w:p w14:paraId="23CBCD2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2.47</w:t>
            </w:r>
          </w:p>
        </w:tc>
      </w:tr>
      <w:tr w:rsidR="00FB5184" w:rsidRPr="00940161" w14:paraId="68AA8D85" w14:textId="77777777" w:rsidTr="006A4182">
        <w:trPr>
          <w:jc w:val="center"/>
        </w:trPr>
        <w:tc>
          <w:tcPr>
            <w:tcW w:w="1403" w:type="dxa"/>
            <w:vMerge/>
            <w:tcBorders>
              <w:left w:val="single" w:sz="24" w:space="0" w:color="auto"/>
              <w:right w:val="single" w:sz="24" w:space="0" w:color="auto"/>
            </w:tcBorders>
            <w:vAlign w:val="center"/>
          </w:tcPr>
          <w:p w14:paraId="57E3D7E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ADDEA3E" w14:textId="77777777" w:rsidR="00FB5184" w:rsidRPr="00940161" w:rsidRDefault="00FB5184" w:rsidP="006A4182">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0E703101" w14:textId="77777777" w:rsidR="00FB5184" w:rsidRPr="00940161" w:rsidRDefault="00FB5184" w:rsidP="006A4182">
            <w:pPr>
              <w:jc w:val="center"/>
              <w:rPr>
                <w:rFonts w:eastAsia="Times New Roman"/>
                <w:sz w:val="22"/>
                <w:szCs w:val="22"/>
              </w:rPr>
            </w:pPr>
            <w:r w:rsidRPr="00940161">
              <w:rPr>
                <w:rFonts w:eastAsia="Times New Roman"/>
                <w:sz w:val="22"/>
                <w:szCs w:val="22"/>
              </w:rPr>
              <w:t>176</w:t>
            </w:r>
          </w:p>
        </w:tc>
        <w:tc>
          <w:tcPr>
            <w:tcW w:w="805" w:type="dxa"/>
            <w:vAlign w:val="center"/>
          </w:tcPr>
          <w:p w14:paraId="0114BD19" w14:textId="77777777" w:rsidR="00FB5184" w:rsidRPr="00940161" w:rsidRDefault="00FB5184" w:rsidP="006A4182">
            <w:pPr>
              <w:jc w:val="center"/>
              <w:rPr>
                <w:rFonts w:eastAsia="Times New Roman"/>
                <w:sz w:val="22"/>
                <w:szCs w:val="22"/>
              </w:rPr>
            </w:pPr>
            <w:r w:rsidRPr="00940161">
              <w:rPr>
                <w:rFonts w:eastAsia="Times New Roman"/>
                <w:sz w:val="22"/>
                <w:szCs w:val="22"/>
              </w:rPr>
              <w:t>173</w:t>
            </w:r>
          </w:p>
        </w:tc>
        <w:tc>
          <w:tcPr>
            <w:tcW w:w="1085" w:type="dxa"/>
            <w:tcBorders>
              <w:left w:val="single" w:sz="24" w:space="0" w:color="auto"/>
            </w:tcBorders>
            <w:vAlign w:val="center"/>
          </w:tcPr>
          <w:p w14:paraId="13A7115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174.5</w:t>
            </w:r>
          </w:p>
        </w:tc>
        <w:tc>
          <w:tcPr>
            <w:tcW w:w="1126" w:type="dxa"/>
            <w:tcBorders>
              <w:right w:val="single" w:sz="24" w:space="0" w:color="auto"/>
            </w:tcBorders>
            <w:vAlign w:val="center"/>
          </w:tcPr>
          <w:p w14:paraId="0B52203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r>
      <w:tr w:rsidR="00FB5184" w:rsidRPr="00940161" w14:paraId="4167362A" w14:textId="77777777" w:rsidTr="006A4182">
        <w:trPr>
          <w:jc w:val="center"/>
        </w:trPr>
        <w:tc>
          <w:tcPr>
            <w:tcW w:w="1403" w:type="dxa"/>
            <w:vMerge/>
            <w:tcBorders>
              <w:left w:val="single" w:sz="24" w:space="0" w:color="auto"/>
              <w:right w:val="single" w:sz="24" w:space="0" w:color="auto"/>
            </w:tcBorders>
            <w:vAlign w:val="center"/>
          </w:tcPr>
          <w:p w14:paraId="72041DF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2FE6B71" w14:textId="77777777" w:rsidR="00FB5184" w:rsidRPr="00940161" w:rsidRDefault="00FB5184" w:rsidP="006A4182">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156C984F" w14:textId="77777777" w:rsidR="00FB5184" w:rsidRPr="00940161" w:rsidRDefault="00FB5184" w:rsidP="006A4182">
            <w:pPr>
              <w:jc w:val="center"/>
              <w:rPr>
                <w:rFonts w:eastAsia="Times New Roman"/>
                <w:sz w:val="22"/>
                <w:szCs w:val="22"/>
              </w:rPr>
            </w:pPr>
            <w:r w:rsidRPr="00940161">
              <w:rPr>
                <w:rFonts w:eastAsia="Times New Roman"/>
                <w:sz w:val="22"/>
                <w:szCs w:val="22"/>
              </w:rPr>
              <w:t>183</w:t>
            </w:r>
          </w:p>
        </w:tc>
        <w:tc>
          <w:tcPr>
            <w:tcW w:w="805" w:type="dxa"/>
            <w:vAlign w:val="center"/>
          </w:tcPr>
          <w:p w14:paraId="021BC267" w14:textId="77777777" w:rsidR="00FB5184" w:rsidRPr="00940161" w:rsidRDefault="00FB5184" w:rsidP="006A4182">
            <w:pPr>
              <w:jc w:val="center"/>
              <w:rPr>
                <w:rFonts w:eastAsia="Times New Roman"/>
                <w:sz w:val="22"/>
                <w:szCs w:val="22"/>
              </w:rPr>
            </w:pPr>
            <w:r w:rsidRPr="00940161">
              <w:rPr>
                <w:rFonts w:eastAsia="Times New Roman"/>
                <w:sz w:val="22"/>
                <w:szCs w:val="22"/>
              </w:rPr>
              <w:t>177</w:t>
            </w:r>
          </w:p>
        </w:tc>
        <w:tc>
          <w:tcPr>
            <w:tcW w:w="1085" w:type="dxa"/>
            <w:tcBorders>
              <w:left w:val="single" w:sz="24" w:space="0" w:color="auto"/>
            </w:tcBorders>
            <w:vAlign w:val="center"/>
          </w:tcPr>
          <w:p w14:paraId="7DFDA9A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180</w:t>
            </w:r>
          </w:p>
        </w:tc>
        <w:tc>
          <w:tcPr>
            <w:tcW w:w="1126" w:type="dxa"/>
            <w:tcBorders>
              <w:right w:val="single" w:sz="24" w:space="0" w:color="auto"/>
            </w:tcBorders>
            <w:vAlign w:val="center"/>
          </w:tcPr>
          <w:p w14:paraId="076178E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2.12</w:t>
            </w:r>
          </w:p>
        </w:tc>
      </w:tr>
      <w:tr w:rsidR="00FB5184" w:rsidRPr="00940161" w14:paraId="4D84BDA1" w14:textId="77777777" w:rsidTr="006A4182">
        <w:trPr>
          <w:jc w:val="center"/>
        </w:trPr>
        <w:tc>
          <w:tcPr>
            <w:tcW w:w="1403" w:type="dxa"/>
            <w:vMerge/>
            <w:tcBorders>
              <w:left w:val="single" w:sz="24" w:space="0" w:color="auto"/>
              <w:right w:val="single" w:sz="24" w:space="0" w:color="auto"/>
            </w:tcBorders>
            <w:vAlign w:val="center"/>
          </w:tcPr>
          <w:p w14:paraId="2F95CEB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127F3B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14BD4D8F" w14:textId="77777777" w:rsidR="00FB5184" w:rsidRPr="00940161" w:rsidRDefault="00FB5184" w:rsidP="006A4182">
            <w:pPr>
              <w:jc w:val="center"/>
              <w:rPr>
                <w:rFonts w:eastAsia="Times New Roman"/>
                <w:sz w:val="22"/>
                <w:szCs w:val="22"/>
              </w:rPr>
            </w:pPr>
            <w:r w:rsidRPr="00940161">
              <w:rPr>
                <w:rFonts w:eastAsia="Times New Roman"/>
                <w:sz w:val="22"/>
                <w:szCs w:val="22"/>
              </w:rPr>
              <w:t>178</w:t>
            </w:r>
          </w:p>
        </w:tc>
        <w:tc>
          <w:tcPr>
            <w:tcW w:w="805" w:type="dxa"/>
            <w:vAlign w:val="center"/>
          </w:tcPr>
          <w:p w14:paraId="3D552285" w14:textId="77777777" w:rsidR="00FB5184" w:rsidRPr="00940161" w:rsidRDefault="00FB5184" w:rsidP="006A4182">
            <w:pPr>
              <w:jc w:val="center"/>
              <w:rPr>
                <w:rFonts w:eastAsia="Times New Roman"/>
                <w:sz w:val="22"/>
                <w:szCs w:val="22"/>
              </w:rPr>
            </w:pPr>
            <w:r w:rsidRPr="00940161">
              <w:rPr>
                <w:rFonts w:eastAsia="Times New Roman"/>
                <w:sz w:val="22"/>
                <w:szCs w:val="22"/>
              </w:rPr>
              <w:t>181</w:t>
            </w:r>
          </w:p>
        </w:tc>
        <w:tc>
          <w:tcPr>
            <w:tcW w:w="1085" w:type="dxa"/>
            <w:tcBorders>
              <w:left w:val="single" w:sz="24" w:space="0" w:color="auto"/>
            </w:tcBorders>
            <w:vAlign w:val="center"/>
          </w:tcPr>
          <w:p w14:paraId="061A0B4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179.5</w:t>
            </w:r>
          </w:p>
        </w:tc>
        <w:tc>
          <w:tcPr>
            <w:tcW w:w="1126" w:type="dxa"/>
            <w:tcBorders>
              <w:right w:val="single" w:sz="24" w:space="0" w:color="auto"/>
            </w:tcBorders>
            <w:vAlign w:val="center"/>
          </w:tcPr>
          <w:p w14:paraId="303071A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r>
      <w:tr w:rsidR="00FB5184" w:rsidRPr="00940161" w14:paraId="7F46B3D0" w14:textId="77777777" w:rsidTr="006A4182">
        <w:trPr>
          <w:jc w:val="center"/>
        </w:trPr>
        <w:tc>
          <w:tcPr>
            <w:tcW w:w="1403" w:type="dxa"/>
            <w:vMerge/>
            <w:tcBorders>
              <w:left w:val="single" w:sz="24" w:space="0" w:color="auto"/>
              <w:right w:val="single" w:sz="24" w:space="0" w:color="auto"/>
            </w:tcBorders>
            <w:vAlign w:val="center"/>
          </w:tcPr>
          <w:p w14:paraId="786B988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2C7B1CF" w14:textId="77777777" w:rsidR="00FB5184" w:rsidRPr="00940161" w:rsidRDefault="00FB5184" w:rsidP="006A4182">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51FD3DB8" w14:textId="77777777" w:rsidR="00FB5184" w:rsidRPr="00940161" w:rsidRDefault="00FB5184" w:rsidP="006A4182">
            <w:pPr>
              <w:jc w:val="center"/>
              <w:rPr>
                <w:rFonts w:eastAsia="Times New Roman"/>
                <w:sz w:val="22"/>
                <w:szCs w:val="22"/>
              </w:rPr>
            </w:pPr>
            <w:r w:rsidRPr="00940161">
              <w:rPr>
                <w:rFonts w:eastAsia="Times New Roman"/>
                <w:sz w:val="22"/>
                <w:szCs w:val="22"/>
              </w:rPr>
              <w:t>178</w:t>
            </w:r>
          </w:p>
        </w:tc>
        <w:tc>
          <w:tcPr>
            <w:tcW w:w="805" w:type="dxa"/>
            <w:vAlign w:val="center"/>
          </w:tcPr>
          <w:p w14:paraId="7B35AEC8" w14:textId="77777777" w:rsidR="00FB5184" w:rsidRPr="00940161" w:rsidRDefault="00FB5184" w:rsidP="006A4182">
            <w:pPr>
              <w:jc w:val="center"/>
              <w:rPr>
                <w:rFonts w:eastAsia="Times New Roman"/>
                <w:sz w:val="22"/>
                <w:szCs w:val="22"/>
              </w:rPr>
            </w:pPr>
            <w:r w:rsidRPr="00940161">
              <w:rPr>
                <w:rFonts w:eastAsia="Times New Roman"/>
                <w:sz w:val="22"/>
                <w:szCs w:val="22"/>
              </w:rPr>
              <w:t>190</w:t>
            </w:r>
          </w:p>
        </w:tc>
        <w:tc>
          <w:tcPr>
            <w:tcW w:w="1085" w:type="dxa"/>
            <w:tcBorders>
              <w:left w:val="single" w:sz="24" w:space="0" w:color="auto"/>
            </w:tcBorders>
            <w:vAlign w:val="center"/>
          </w:tcPr>
          <w:p w14:paraId="557F20E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184</w:t>
            </w:r>
          </w:p>
        </w:tc>
        <w:tc>
          <w:tcPr>
            <w:tcW w:w="1126" w:type="dxa"/>
            <w:tcBorders>
              <w:right w:val="single" w:sz="24" w:space="0" w:color="auto"/>
            </w:tcBorders>
            <w:vAlign w:val="center"/>
          </w:tcPr>
          <w:p w14:paraId="091ED7B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4.24</w:t>
            </w:r>
          </w:p>
        </w:tc>
      </w:tr>
      <w:tr w:rsidR="00FB5184" w:rsidRPr="00940161" w14:paraId="688F6E60" w14:textId="77777777" w:rsidTr="006A4182">
        <w:trPr>
          <w:jc w:val="center"/>
        </w:trPr>
        <w:tc>
          <w:tcPr>
            <w:tcW w:w="1403" w:type="dxa"/>
            <w:vMerge/>
            <w:tcBorders>
              <w:left w:val="single" w:sz="24" w:space="0" w:color="auto"/>
              <w:right w:val="single" w:sz="24" w:space="0" w:color="auto"/>
            </w:tcBorders>
            <w:vAlign w:val="center"/>
          </w:tcPr>
          <w:p w14:paraId="566D2A1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4F3E9F4" w14:textId="77777777" w:rsidR="00FB5184" w:rsidRPr="00940161" w:rsidRDefault="00FB5184" w:rsidP="006A4182">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0C630152" w14:textId="77777777" w:rsidR="00FB5184" w:rsidRPr="00940161" w:rsidRDefault="00FB5184" w:rsidP="006A4182">
            <w:pPr>
              <w:jc w:val="center"/>
              <w:rPr>
                <w:rFonts w:eastAsia="Times New Roman"/>
                <w:sz w:val="22"/>
                <w:szCs w:val="22"/>
              </w:rPr>
            </w:pPr>
            <w:r w:rsidRPr="00940161">
              <w:rPr>
                <w:rFonts w:eastAsia="Times New Roman"/>
                <w:sz w:val="22"/>
                <w:szCs w:val="22"/>
              </w:rPr>
              <w:t>186</w:t>
            </w:r>
          </w:p>
        </w:tc>
        <w:tc>
          <w:tcPr>
            <w:tcW w:w="805" w:type="dxa"/>
            <w:vAlign w:val="center"/>
          </w:tcPr>
          <w:p w14:paraId="4D366BCC" w14:textId="77777777" w:rsidR="00FB5184" w:rsidRPr="00940161" w:rsidRDefault="00FB5184" w:rsidP="006A4182">
            <w:pPr>
              <w:jc w:val="center"/>
              <w:rPr>
                <w:rFonts w:eastAsia="Times New Roman"/>
                <w:sz w:val="22"/>
                <w:szCs w:val="22"/>
              </w:rPr>
            </w:pPr>
            <w:r w:rsidRPr="00940161">
              <w:rPr>
                <w:rFonts w:eastAsia="Times New Roman"/>
                <w:sz w:val="22"/>
                <w:szCs w:val="22"/>
              </w:rPr>
              <w:t>185</w:t>
            </w:r>
          </w:p>
        </w:tc>
        <w:tc>
          <w:tcPr>
            <w:tcW w:w="1085" w:type="dxa"/>
            <w:tcBorders>
              <w:left w:val="single" w:sz="24" w:space="0" w:color="auto"/>
            </w:tcBorders>
            <w:vAlign w:val="center"/>
          </w:tcPr>
          <w:p w14:paraId="3BD2561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185.5</w:t>
            </w:r>
          </w:p>
        </w:tc>
        <w:tc>
          <w:tcPr>
            <w:tcW w:w="1126" w:type="dxa"/>
            <w:tcBorders>
              <w:right w:val="single" w:sz="24" w:space="0" w:color="auto"/>
            </w:tcBorders>
            <w:vAlign w:val="center"/>
          </w:tcPr>
          <w:p w14:paraId="0F3E6AA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0.35</w:t>
            </w:r>
          </w:p>
        </w:tc>
      </w:tr>
      <w:tr w:rsidR="00FB5184" w:rsidRPr="00940161" w14:paraId="05790BF3" w14:textId="77777777" w:rsidTr="006A4182">
        <w:trPr>
          <w:jc w:val="center"/>
        </w:trPr>
        <w:tc>
          <w:tcPr>
            <w:tcW w:w="1403" w:type="dxa"/>
            <w:vMerge/>
            <w:tcBorders>
              <w:left w:val="single" w:sz="24" w:space="0" w:color="auto"/>
              <w:right w:val="single" w:sz="24" w:space="0" w:color="auto"/>
            </w:tcBorders>
            <w:vAlign w:val="center"/>
          </w:tcPr>
          <w:p w14:paraId="618A388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EA89E11" w14:textId="77777777" w:rsidR="00FB5184" w:rsidRPr="00940161" w:rsidRDefault="00FB5184" w:rsidP="006A4182">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75C4BD07" w14:textId="77777777" w:rsidR="00FB5184" w:rsidRPr="00940161" w:rsidRDefault="00FB5184" w:rsidP="006A4182">
            <w:pPr>
              <w:jc w:val="center"/>
              <w:rPr>
                <w:rFonts w:eastAsia="Times New Roman"/>
                <w:sz w:val="22"/>
                <w:szCs w:val="22"/>
              </w:rPr>
            </w:pPr>
            <w:r w:rsidRPr="00940161">
              <w:rPr>
                <w:rFonts w:eastAsia="Times New Roman"/>
                <w:sz w:val="22"/>
                <w:szCs w:val="22"/>
              </w:rPr>
              <w:t>200</w:t>
            </w:r>
          </w:p>
        </w:tc>
        <w:tc>
          <w:tcPr>
            <w:tcW w:w="805" w:type="dxa"/>
            <w:vAlign w:val="center"/>
          </w:tcPr>
          <w:p w14:paraId="1794A0FE" w14:textId="77777777" w:rsidR="00FB5184" w:rsidRPr="00940161" w:rsidRDefault="00FB5184" w:rsidP="006A4182">
            <w:pPr>
              <w:jc w:val="center"/>
              <w:rPr>
                <w:rFonts w:eastAsia="Times New Roman"/>
                <w:sz w:val="22"/>
                <w:szCs w:val="22"/>
              </w:rPr>
            </w:pPr>
            <w:r w:rsidRPr="00940161">
              <w:rPr>
                <w:rFonts w:eastAsia="Times New Roman"/>
                <w:sz w:val="22"/>
                <w:szCs w:val="22"/>
              </w:rPr>
              <w:t>197</w:t>
            </w:r>
          </w:p>
        </w:tc>
        <w:tc>
          <w:tcPr>
            <w:tcW w:w="1085" w:type="dxa"/>
            <w:tcBorders>
              <w:left w:val="single" w:sz="24" w:space="0" w:color="auto"/>
            </w:tcBorders>
            <w:vAlign w:val="center"/>
          </w:tcPr>
          <w:p w14:paraId="3BF0F60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198.5</w:t>
            </w:r>
          </w:p>
        </w:tc>
        <w:tc>
          <w:tcPr>
            <w:tcW w:w="1126" w:type="dxa"/>
            <w:tcBorders>
              <w:right w:val="single" w:sz="24" w:space="0" w:color="auto"/>
            </w:tcBorders>
            <w:vAlign w:val="center"/>
          </w:tcPr>
          <w:p w14:paraId="261B6ED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r>
      <w:tr w:rsidR="00FB5184" w:rsidRPr="00940161" w14:paraId="00B66D6E" w14:textId="77777777" w:rsidTr="006A4182">
        <w:trPr>
          <w:jc w:val="center"/>
        </w:trPr>
        <w:tc>
          <w:tcPr>
            <w:tcW w:w="1403" w:type="dxa"/>
            <w:vMerge/>
            <w:tcBorders>
              <w:left w:val="single" w:sz="24" w:space="0" w:color="auto"/>
              <w:right w:val="single" w:sz="24" w:space="0" w:color="auto"/>
            </w:tcBorders>
            <w:vAlign w:val="center"/>
          </w:tcPr>
          <w:p w14:paraId="0FCC1FD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4EDC47C" w14:textId="77777777" w:rsidR="00FB5184" w:rsidRPr="00940161" w:rsidRDefault="00FB5184" w:rsidP="006A4182">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509792ED" w14:textId="77777777" w:rsidR="00FB5184" w:rsidRPr="00940161" w:rsidRDefault="00FB5184" w:rsidP="006A4182">
            <w:pPr>
              <w:jc w:val="center"/>
              <w:rPr>
                <w:rFonts w:eastAsia="Times New Roman"/>
                <w:sz w:val="22"/>
                <w:szCs w:val="22"/>
              </w:rPr>
            </w:pPr>
            <w:r w:rsidRPr="00940161">
              <w:rPr>
                <w:rFonts w:eastAsia="Times New Roman"/>
                <w:sz w:val="22"/>
                <w:szCs w:val="22"/>
              </w:rPr>
              <w:t>212</w:t>
            </w:r>
          </w:p>
        </w:tc>
        <w:tc>
          <w:tcPr>
            <w:tcW w:w="805" w:type="dxa"/>
            <w:vAlign w:val="center"/>
          </w:tcPr>
          <w:p w14:paraId="61EC6BAE" w14:textId="77777777" w:rsidR="00FB5184" w:rsidRPr="00940161" w:rsidRDefault="00FB5184" w:rsidP="006A4182">
            <w:pPr>
              <w:jc w:val="center"/>
              <w:rPr>
                <w:rFonts w:eastAsia="Times New Roman"/>
                <w:sz w:val="22"/>
                <w:szCs w:val="22"/>
              </w:rPr>
            </w:pPr>
            <w:r w:rsidRPr="00940161">
              <w:rPr>
                <w:rFonts w:eastAsia="Times New Roman"/>
                <w:sz w:val="22"/>
                <w:szCs w:val="22"/>
              </w:rPr>
              <w:t>199</w:t>
            </w:r>
          </w:p>
        </w:tc>
        <w:tc>
          <w:tcPr>
            <w:tcW w:w="1085" w:type="dxa"/>
            <w:tcBorders>
              <w:left w:val="single" w:sz="24" w:space="0" w:color="auto"/>
            </w:tcBorders>
            <w:vAlign w:val="center"/>
          </w:tcPr>
          <w:p w14:paraId="45EBED6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205.5</w:t>
            </w:r>
          </w:p>
        </w:tc>
        <w:tc>
          <w:tcPr>
            <w:tcW w:w="1126" w:type="dxa"/>
            <w:tcBorders>
              <w:right w:val="single" w:sz="24" w:space="0" w:color="auto"/>
            </w:tcBorders>
            <w:vAlign w:val="center"/>
          </w:tcPr>
          <w:p w14:paraId="06FF06D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4.60</w:t>
            </w:r>
          </w:p>
        </w:tc>
      </w:tr>
      <w:tr w:rsidR="00FB5184" w:rsidRPr="00940161" w14:paraId="588BAD68" w14:textId="77777777" w:rsidTr="006A4182">
        <w:trPr>
          <w:jc w:val="center"/>
        </w:trPr>
        <w:tc>
          <w:tcPr>
            <w:tcW w:w="1403" w:type="dxa"/>
            <w:vMerge/>
            <w:tcBorders>
              <w:left w:val="single" w:sz="24" w:space="0" w:color="auto"/>
              <w:right w:val="single" w:sz="24" w:space="0" w:color="auto"/>
            </w:tcBorders>
            <w:vAlign w:val="center"/>
          </w:tcPr>
          <w:p w14:paraId="7190CA1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AA57F84" w14:textId="77777777" w:rsidR="00FB5184" w:rsidRPr="00940161" w:rsidRDefault="00FB5184" w:rsidP="006A4182">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1A19C1F3" w14:textId="77777777" w:rsidR="00FB5184" w:rsidRPr="00940161" w:rsidRDefault="00FB5184" w:rsidP="006A4182">
            <w:pPr>
              <w:jc w:val="center"/>
              <w:rPr>
                <w:rFonts w:eastAsia="Times New Roman"/>
                <w:sz w:val="22"/>
                <w:szCs w:val="22"/>
              </w:rPr>
            </w:pPr>
            <w:r w:rsidRPr="00940161">
              <w:rPr>
                <w:rFonts w:eastAsia="Times New Roman"/>
                <w:sz w:val="22"/>
                <w:szCs w:val="22"/>
              </w:rPr>
              <w:t>215</w:t>
            </w:r>
          </w:p>
        </w:tc>
        <w:tc>
          <w:tcPr>
            <w:tcW w:w="805" w:type="dxa"/>
            <w:vAlign w:val="center"/>
          </w:tcPr>
          <w:p w14:paraId="69323655" w14:textId="77777777" w:rsidR="00FB5184" w:rsidRPr="00940161" w:rsidRDefault="00FB5184" w:rsidP="006A4182">
            <w:pPr>
              <w:jc w:val="center"/>
              <w:rPr>
                <w:rFonts w:eastAsia="Times New Roman"/>
                <w:sz w:val="22"/>
                <w:szCs w:val="22"/>
              </w:rPr>
            </w:pPr>
            <w:r w:rsidRPr="00940161">
              <w:rPr>
                <w:rFonts w:eastAsia="Times New Roman"/>
                <w:sz w:val="22"/>
                <w:szCs w:val="22"/>
              </w:rPr>
              <w:t>205</w:t>
            </w:r>
          </w:p>
        </w:tc>
        <w:tc>
          <w:tcPr>
            <w:tcW w:w="1085" w:type="dxa"/>
            <w:tcBorders>
              <w:left w:val="single" w:sz="24" w:space="0" w:color="auto"/>
            </w:tcBorders>
            <w:vAlign w:val="center"/>
          </w:tcPr>
          <w:p w14:paraId="465B376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210</w:t>
            </w:r>
          </w:p>
        </w:tc>
        <w:tc>
          <w:tcPr>
            <w:tcW w:w="1126" w:type="dxa"/>
            <w:tcBorders>
              <w:right w:val="single" w:sz="24" w:space="0" w:color="auto"/>
            </w:tcBorders>
            <w:vAlign w:val="center"/>
          </w:tcPr>
          <w:p w14:paraId="3469C3D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3.54</w:t>
            </w:r>
          </w:p>
        </w:tc>
      </w:tr>
      <w:tr w:rsidR="00FB5184" w:rsidRPr="00940161" w14:paraId="7963E286" w14:textId="77777777" w:rsidTr="006A4182">
        <w:trPr>
          <w:jc w:val="center"/>
        </w:trPr>
        <w:tc>
          <w:tcPr>
            <w:tcW w:w="1403" w:type="dxa"/>
            <w:vMerge/>
            <w:tcBorders>
              <w:left w:val="single" w:sz="24" w:space="0" w:color="auto"/>
              <w:right w:val="single" w:sz="24" w:space="0" w:color="auto"/>
            </w:tcBorders>
            <w:vAlign w:val="center"/>
          </w:tcPr>
          <w:p w14:paraId="01884A7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49EAA33" w14:textId="77777777" w:rsidR="00FB5184" w:rsidRPr="00940161" w:rsidRDefault="00FB5184" w:rsidP="006A4182">
            <w:pPr>
              <w:jc w:val="center"/>
              <w:rPr>
                <w:rFonts w:eastAsia="Times New Roman"/>
                <w:b/>
                <w:sz w:val="22"/>
                <w:szCs w:val="22"/>
              </w:rPr>
            </w:pPr>
            <w:r w:rsidRPr="00940161">
              <w:rPr>
                <w:rFonts w:eastAsia="Times New Roman"/>
                <w:b/>
                <w:sz w:val="22"/>
                <w:szCs w:val="22"/>
              </w:rPr>
              <w:t>IT 22</w:t>
            </w:r>
          </w:p>
        </w:tc>
        <w:tc>
          <w:tcPr>
            <w:tcW w:w="900" w:type="dxa"/>
            <w:tcBorders>
              <w:left w:val="single" w:sz="24" w:space="0" w:color="auto"/>
            </w:tcBorders>
            <w:vAlign w:val="center"/>
          </w:tcPr>
          <w:p w14:paraId="35F44BFB" w14:textId="77777777" w:rsidR="00FB5184" w:rsidRPr="00940161" w:rsidRDefault="00FB5184" w:rsidP="006A4182">
            <w:pPr>
              <w:jc w:val="center"/>
              <w:rPr>
                <w:rFonts w:eastAsia="Times New Roman"/>
                <w:sz w:val="22"/>
                <w:szCs w:val="22"/>
              </w:rPr>
            </w:pPr>
            <w:r w:rsidRPr="00940161">
              <w:rPr>
                <w:rFonts w:eastAsia="Times New Roman"/>
                <w:sz w:val="22"/>
                <w:szCs w:val="22"/>
              </w:rPr>
              <w:t>219</w:t>
            </w:r>
          </w:p>
        </w:tc>
        <w:tc>
          <w:tcPr>
            <w:tcW w:w="805" w:type="dxa"/>
            <w:vAlign w:val="center"/>
          </w:tcPr>
          <w:p w14:paraId="7813BF3C" w14:textId="77777777" w:rsidR="00FB5184" w:rsidRPr="00940161" w:rsidRDefault="00FB5184" w:rsidP="006A4182">
            <w:pPr>
              <w:jc w:val="center"/>
              <w:rPr>
                <w:rFonts w:eastAsia="Times New Roman"/>
                <w:sz w:val="22"/>
                <w:szCs w:val="22"/>
              </w:rPr>
            </w:pPr>
            <w:r w:rsidRPr="00940161">
              <w:rPr>
                <w:rFonts w:eastAsia="Times New Roman"/>
                <w:sz w:val="22"/>
                <w:szCs w:val="22"/>
              </w:rPr>
              <w:t>219</w:t>
            </w:r>
          </w:p>
        </w:tc>
        <w:tc>
          <w:tcPr>
            <w:tcW w:w="1085" w:type="dxa"/>
            <w:tcBorders>
              <w:left w:val="single" w:sz="24" w:space="0" w:color="auto"/>
            </w:tcBorders>
            <w:vAlign w:val="center"/>
          </w:tcPr>
          <w:p w14:paraId="289C65F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219</w:t>
            </w:r>
          </w:p>
        </w:tc>
        <w:tc>
          <w:tcPr>
            <w:tcW w:w="1126" w:type="dxa"/>
            <w:tcBorders>
              <w:right w:val="single" w:sz="24" w:space="0" w:color="auto"/>
            </w:tcBorders>
            <w:vAlign w:val="center"/>
          </w:tcPr>
          <w:p w14:paraId="12FFC63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54C5FBA6" w14:textId="77777777" w:rsidTr="006A4182">
        <w:trPr>
          <w:jc w:val="center"/>
        </w:trPr>
        <w:tc>
          <w:tcPr>
            <w:tcW w:w="1403" w:type="dxa"/>
            <w:vMerge/>
            <w:tcBorders>
              <w:left w:val="single" w:sz="24" w:space="0" w:color="auto"/>
              <w:right w:val="single" w:sz="24" w:space="0" w:color="auto"/>
            </w:tcBorders>
            <w:vAlign w:val="center"/>
          </w:tcPr>
          <w:p w14:paraId="07F637E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BCA5655" w14:textId="77777777" w:rsidR="00FB5184" w:rsidRPr="00940161" w:rsidRDefault="00FB5184" w:rsidP="006A4182">
            <w:pPr>
              <w:jc w:val="center"/>
              <w:rPr>
                <w:rFonts w:eastAsia="Times New Roman"/>
                <w:b/>
                <w:sz w:val="22"/>
                <w:szCs w:val="22"/>
              </w:rPr>
            </w:pPr>
            <w:r w:rsidRPr="00940161">
              <w:rPr>
                <w:rFonts w:eastAsia="Times New Roman"/>
                <w:b/>
                <w:sz w:val="22"/>
                <w:szCs w:val="22"/>
              </w:rPr>
              <w:t>IT 23</w:t>
            </w:r>
          </w:p>
        </w:tc>
        <w:tc>
          <w:tcPr>
            <w:tcW w:w="900" w:type="dxa"/>
            <w:tcBorders>
              <w:left w:val="single" w:sz="24" w:space="0" w:color="auto"/>
            </w:tcBorders>
            <w:vAlign w:val="center"/>
          </w:tcPr>
          <w:p w14:paraId="6C5EB911" w14:textId="77777777" w:rsidR="00FB5184" w:rsidRPr="00940161" w:rsidRDefault="00FB5184" w:rsidP="006A4182">
            <w:pPr>
              <w:jc w:val="center"/>
              <w:rPr>
                <w:rFonts w:eastAsia="Times New Roman"/>
                <w:sz w:val="22"/>
                <w:szCs w:val="22"/>
              </w:rPr>
            </w:pPr>
            <w:r w:rsidRPr="00940161">
              <w:rPr>
                <w:rFonts w:eastAsia="Times New Roman"/>
                <w:sz w:val="22"/>
                <w:szCs w:val="22"/>
              </w:rPr>
              <w:t>229</w:t>
            </w:r>
          </w:p>
        </w:tc>
        <w:tc>
          <w:tcPr>
            <w:tcW w:w="805" w:type="dxa"/>
            <w:vAlign w:val="center"/>
          </w:tcPr>
          <w:p w14:paraId="08EEB83E" w14:textId="77777777" w:rsidR="00FB5184" w:rsidRPr="00940161" w:rsidRDefault="00FB5184" w:rsidP="006A4182">
            <w:pPr>
              <w:jc w:val="center"/>
              <w:rPr>
                <w:rFonts w:eastAsia="Times New Roman"/>
                <w:sz w:val="22"/>
                <w:szCs w:val="22"/>
              </w:rPr>
            </w:pPr>
            <w:r w:rsidRPr="00940161">
              <w:rPr>
                <w:rFonts w:eastAsia="Times New Roman"/>
                <w:sz w:val="22"/>
                <w:szCs w:val="22"/>
              </w:rPr>
              <w:t>227</w:t>
            </w:r>
          </w:p>
        </w:tc>
        <w:tc>
          <w:tcPr>
            <w:tcW w:w="1085" w:type="dxa"/>
            <w:tcBorders>
              <w:left w:val="single" w:sz="24" w:space="0" w:color="auto"/>
            </w:tcBorders>
            <w:vAlign w:val="center"/>
          </w:tcPr>
          <w:p w14:paraId="491EC7C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228</w:t>
            </w:r>
          </w:p>
        </w:tc>
        <w:tc>
          <w:tcPr>
            <w:tcW w:w="1126" w:type="dxa"/>
            <w:tcBorders>
              <w:right w:val="single" w:sz="24" w:space="0" w:color="auto"/>
            </w:tcBorders>
            <w:vAlign w:val="center"/>
          </w:tcPr>
          <w:p w14:paraId="3CE2683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0.71</w:t>
            </w:r>
          </w:p>
        </w:tc>
      </w:tr>
      <w:tr w:rsidR="00FB5184" w:rsidRPr="00940161" w14:paraId="34617A3D" w14:textId="77777777" w:rsidTr="006A4182">
        <w:trPr>
          <w:jc w:val="center"/>
        </w:trPr>
        <w:tc>
          <w:tcPr>
            <w:tcW w:w="1403" w:type="dxa"/>
            <w:vMerge/>
            <w:tcBorders>
              <w:left w:val="single" w:sz="24" w:space="0" w:color="auto"/>
              <w:right w:val="single" w:sz="24" w:space="0" w:color="auto"/>
            </w:tcBorders>
            <w:vAlign w:val="center"/>
          </w:tcPr>
          <w:p w14:paraId="4A53E313"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F3B2C98" w14:textId="77777777" w:rsidR="00FB5184" w:rsidRPr="00940161" w:rsidRDefault="00FB5184" w:rsidP="006A4182">
            <w:pPr>
              <w:jc w:val="center"/>
              <w:rPr>
                <w:rFonts w:eastAsia="Times New Roman"/>
                <w:b/>
                <w:sz w:val="22"/>
                <w:szCs w:val="22"/>
              </w:rPr>
            </w:pPr>
            <w:r w:rsidRPr="00940161">
              <w:rPr>
                <w:rFonts w:eastAsia="Times New Roman"/>
                <w:b/>
                <w:sz w:val="22"/>
                <w:szCs w:val="22"/>
              </w:rPr>
              <w:t>IT 24</w:t>
            </w:r>
          </w:p>
        </w:tc>
        <w:tc>
          <w:tcPr>
            <w:tcW w:w="900" w:type="dxa"/>
            <w:tcBorders>
              <w:left w:val="single" w:sz="24" w:space="0" w:color="auto"/>
            </w:tcBorders>
            <w:vAlign w:val="center"/>
          </w:tcPr>
          <w:p w14:paraId="6C2A6AC7" w14:textId="77777777" w:rsidR="00FB5184" w:rsidRPr="00940161" w:rsidRDefault="00FB5184" w:rsidP="006A4182">
            <w:pPr>
              <w:jc w:val="center"/>
              <w:rPr>
                <w:rFonts w:eastAsia="Times New Roman"/>
                <w:sz w:val="22"/>
                <w:szCs w:val="22"/>
              </w:rPr>
            </w:pPr>
            <w:r w:rsidRPr="00940161">
              <w:rPr>
                <w:rFonts w:eastAsia="Times New Roman"/>
                <w:sz w:val="22"/>
                <w:szCs w:val="22"/>
              </w:rPr>
              <w:t>236</w:t>
            </w:r>
          </w:p>
        </w:tc>
        <w:tc>
          <w:tcPr>
            <w:tcW w:w="805" w:type="dxa"/>
            <w:vAlign w:val="center"/>
          </w:tcPr>
          <w:p w14:paraId="324F50E6" w14:textId="77777777" w:rsidR="00FB5184" w:rsidRPr="00940161" w:rsidRDefault="00FB5184" w:rsidP="006A4182">
            <w:pPr>
              <w:jc w:val="center"/>
              <w:rPr>
                <w:rFonts w:eastAsia="Times New Roman"/>
                <w:sz w:val="22"/>
                <w:szCs w:val="22"/>
              </w:rPr>
            </w:pPr>
            <w:r w:rsidRPr="00940161">
              <w:rPr>
                <w:rFonts w:eastAsia="Times New Roman"/>
                <w:sz w:val="22"/>
                <w:szCs w:val="22"/>
              </w:rPr>
              <w:t>228</w:t>
            </w:r>
          </w:p>
        </w:tc>
        <w:tc>
          <w:tcPr>
            <w:tcW w:w="1085" w:type="dxa"/>
            <w:tcBorders>
              <w:left w:val="single" w:sz="24" w:space="0" w:color="auto"/>
            </w:tcBorders>
            <w:vAlign w:val="center"/>
          </w:tcPr>
          <w:p w14:paraId="27DF641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232</w:t>
            </w:r>
          </w:p>
        </w:tc>
        <w:tc>
          <w:tcPr>
            <w:tcW w:w="1126" w:type="dxa"/>
            <w:tcBorders>
              <w:right w:val="single" w:sz="24" w:space="0" w:color="auto"/>
            </w:tcBorders>
            <w:vAlign w:val="center"/>
          </w:tcPr>
          <w:p w14:paraId="400FACB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2.83</w:t>
            </w:r>
          </w:p>
        </w:tc>
      </w:tr>
      <w:tr w:rsidR="00FB5184" w:rsidRPr="00940161" w14:paraId="0B049C2F" w14:textId="77777777" w:rsidTr="006A4182">
        <w:trPr>
          <w:jc w:val="center"/>
        </w:trPr>
        <w:tc>
          <w:tcPr>
            <w:tcW w:w="1403" w:type="dxa"/>
            <w:vMerge/>
            <w:tcBorders>
              <w:left w:val="single" w:sz="24" w:space="0" w:color="auto"/>
              <w:right w:val="single" w:sz="24" w:space="0" w:color="auto"/>
            </w:tcBorders>
            <w:vAlign w:val="center"/>
          </w:tcPr>
          <w:p w14:paraId="1A9B51E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3A0BE70" w14:textId="77777777" w:rsidR="00FB5184" w:rsidRPr="00940161" w:rsidRDefault="00FB5184" w:rsidP="006A4182">
            <w:pPr>
              <w:jc w:val="center"/>
              <w:rPr>
                <w:rFonts w:eastAsia="Times New Roman"/>
                <w:b/>
                <w:sz w:val="22"/>
                <w:szCs w:val="22"/>
              </w:rPr>
            </w:pPr>
            <w:r w:rsidRPr="00940161">
              <w:rPr>
                <w:rFonts w:eastAsia="Times New Roman"/>
                <w:b/>
                <w:sz w:val="22"/>
                <w:szCs w:val="22"/>
              </w:rPr>
              <w:t>IT 25</w:t>
            </w:r>
          </w:p>
        </w:tc>
        <w:tc>
          <w:tcPr>
            <w:tcW w:w="900" w:type="dxa"/>
            <w:tcBorders>
              <w:left w:val="single" w:sz="24" w:space="0" w:color="auto"/>
            </w:tcBorders>
            <w:vAlign w:val="center"/>
          </w:tcPr>
          <w:p w14:paraId="58B6B424" w14:textId="77777777" w:rsidR="00FB5184" w:rsidRPr="00940161" w:rsidRDefault="00FB5184" w:rsidP="006A4182">
            <w:pPr>
              <w:jc w:val="center"/>
              <w:rPr>
                <w:rFonts w:eastAsia="Times New Roman"/>
                <w:sz w:val="22"/>
                <w:szCs w:val="22"/>
              </w:rPr>
            </w:pPr>
            <w:r w:rsidRPr="00940161">
              <w:rPr>
                <w:rFonts w:eastAsia="Times New Roman"/>
                <w:sz w:val="22"/>
                <w:szCs w:val="22"/>
              </w:rPr>
              <w:t>246</w:t>
            </w:r>
          </w:p>
        </w:tc>
        <w:tc>
          <w:tcPr>
            <w:tcW w:w="805" w:type="dxa"/>
            <w:vAlign w:val="center"/>
          </w:tcPr>
          <w:p w14:paraId="7429A0AB" w14:textId="77777777" w:rsidR="00FB5184" w:rsidRPr="00940161" w:rsidRDefault="00FB5184" w:rsidP="006A4182">
            <w:pPr>
              <w:jc w:val="center"/>
              <w:rPr>
                <w:rFonts w:eastAsia="Times New Roman"/>
                <w:sz w:val="22"/>
                <w:szCs w:val="22"/>
              </w:rPr>
            </w:pPr>
            <w:r w:rsidRPr="00940161">
              <w:rPr>
                <w:rFonts w:eastAsia="Times New Roman"/>
                <w:sz w:val="22"/>
                <w:szCs w:val="22"/>
              </w:rPr>
              <w:t>250</w:t>
            </w:r>
          </w:p>
        </w:tc>
        <w:tc>
          <w:tcPr>
            <w:tcW w:w="1085" w:type="dxa"/>
            <w:tcBorders>
              <w:left w:val="single" w:sz="24" w:space="0" w:color="auto"/>
            </w:tcBorders>
            <w:vAlign w:val="center"/>
          </w:tcPr>
          <w:p w14:paraId="7C05A6E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248</w:t>
            </w:r>
          </w:p>
        </w:tc>
        <w:tc>
          <w:tcPr>
            <w:tcW w:w="1126" w:type="dxa"/>
            <w:tcBorders>
              <w:right w:val="single" w:sz="24" w:space="0" w:color="auto"/>
            </w:tcBorders>
            <w:vAlign w:val="center"/>
          </w:tcPr>
          <w:p w14:paraId="7FE18DA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w:t>
            </w:r>
          </w:p>
        </w:tc>
      </w:tr>
      <w:tr w:rsidR="00FB5184" w:rsidRPr="00940161" w14:paraId="6E042D1D" w14:textId="77777777" w:rsidTr="006A4182">
        <w:trPr>
          <w:jc w:val="center"/>
        </w:trPr>
        <w:tc>
          <w:tcPr>
            <w:tcW w:w="1403" w:type="dxa"/>
            <w:vMerge/>
            <w:tcBorders>
              <w:left w:val="single" w:sz="24" w:space="0" w:color="auto"/>
              <w:right w:val="single" w:sz="24" w:space="0" w:color="auto"/>
            </w:tcBorders>
            <w:vAlign w:val="center"/>
          </w:tcPr>
          <w:p w14:paraId="4AE8806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493CF21" w14:textId="77777777" w:rsidR="00FB5184" w:rsidRPr="00940161" w:rsidRDefault="00FB5184" w:rsidP="006A4182">
            <w:pPr>
              <w:jc w:val="center"/>
              <w:rPr>
                <w:rFonts w:eastAsia="Times New Roman"/>
                <w:b/>
                <w:sz w:val="22"/>
                <w:szCs w:val="22"/>
              </w:rPr>
            </w:pPr>
            <w:r w:rsidRPr="00940161">
              <w:rPr>
                <w:rFonts w:eastAsia="Times New Roman"/>
                <w:b/>
                <w:sz w:val="22"/>
                <w:szCs w:val="22"/>
              </w:rPr>
              <w:t>IT 26</w:t>
            </w:r>
          </w:p>
        </w:tc>
        <w:tc>
          <w:tcPr>
            <w:tcW w:w="900" w:type="dxa"/>
            <w:tcBorders>
              <w:left w:val="single" w:sz="24" w:space="0" w:color="auto"/>
            </w:tcBorders>
            <w:vAlign w:val="center"/>
          </w:tcPr>
          <w:p w14:paraId="457E16A8" w14:textId="77777777" w:rsidR="00FB5184" w:rsidRPr="00940161" w:rsidRDefault="00FB5184" w:rsidP="006A4182">
            <w:pPr>
              <w:jc w:val="center"/>
              <w:rPr>
                <w:rFonts w:eastAsia="Times New Roman"/>
                <w:sz w:val="22"/>
                <w:szCs w:val="22"/>
              </w:rPr>
            </w:pPr>
            <w:r w:rsidRPr="00940161">
              <w:rPr>
                <w:rFonts w:eastAsia="Times New Roman"/>
                <w:sz w:val="22"/>
                <w:szCs w:val="22"/>
              </w:rPr>
              <w:t>270</w:t>
            </w:r>
          </w:p>
        </w:tc>
        <w:tc>
          <w:tcPr>
            <w:tcW w:w="805" w:type="dxa"/>
            <w:vAlign w:val="center"/>
          </w:tcPr>
          <w:p w14:paraId="1137F391" w14:textId="77777777" w:rsidR="00FB5184" w:rsidRPr="00940161" w:rsidRDefault="00FB5184" w:rsidP="006A4182">
            <w:pPr>
              <w:jc w:val="center"/>
              <w:rPr>
                <w:rFonts w:eastAsia="Times New Roman"/>
                <w:sz w:val="22"/>
                <w:szCs w:val="22"/>
              </w:rPr>
            </w:pPr>
            <w:r w:rsidRPr="00940161">
              <w:rPr>
                <w:rFonts w:eastAsia="Times New Roman"/>
                <w:sz w:val="22"/>
                <w:szCs w:val="22"/>
              </w:rPr>
              <w:t>263</w:t>
            </w:r>
          </w:p>
        </w:tc>
        <w:tc>
          <w:tcPr>
            <w:tcW w:w="1085" w:type="dxa"/>
            <w:tcBorders>
              <w:left w:val="single" w:sz="24" w:space="0" w:color="auto"/>
            </w:tcBorders>
            <w:vAlign w:val="center"/>
          </w:tcPr>
          <w:p w14:paraId="2A87AE8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266.5</w:t>
            </w:r>
          </w:p>
        </w:tc>
        <w:tc>
          <w:tcPr>
            <w:tcW w:w="1126" w:type="dxa"/>
            <w:tcBorders>
              <w:right w:val="single" w:sz="24" w:space="0" w:color="auto"/>
            </w:tcBorders>
            <w:vAlign w:val="center"/>
          </w:tcPr>
          <w:p w14:paraId="3240763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2.47</w:t>
            </w:r>
          </w:p>
        </w:tc>
      </w:tr>
      <w:tr w:rsidR="00FB5184" w:rsidRPr="00940161" w14:paraId="074FA6E3" w14:textId="77777777" w:rsidTr="006A4182">
        <w:trPr>
          <w:jc w:val="center"/>
        </w:trPr>
        <w:tc>
          <w:tcPr>
            <w:tcW w:w="1403" w:type="dxa"/>
            <w:vMerge/>
            <w:tcBorders>
              <w:left w:val="single" w:sz="24" w:space="0" w:color="auto"/>
              <w:right w:val="single" w:sz="24" w:space="0" w:color="auto"/>
            </w:tcBorders>
            <w:vAlign w:val="center"/>
          </w:tcPr>
          <w:p w14:paraId="3143AB8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C17DC12" w14:textId="77777777" w:rsidR="00FB5184" w:rsidRPr="00940161" w:rsidRDefault="00FB5184" w:rsidP="006A4182">
            <w:pPr>
              <w:jc w:val="center"/>
              <w:rPr>
                <w:rFonts w:eastAsia="Times New Roman"/>
                <w:b/>
                <w:sz w:val="22"/>
                <w:szCs w:val="22"/>
              </w:rPr>
            </w:pPr>
            <w:r w:rsidRPr="00940161">
              <w:rPr>
                <w:rFonts w:eastAsia="Times New Roman"/>
                <w:b/>
                <w:sz w:val="22"/>
                <w:szCs w:val="22"/>
              </w:rPr>
              <w:t>IT 27</w:t>
            </w:r>
          </w:p>
        </w:tc>
        <w:tc>
          <w:tcPr>
            <w:tcW w:w="900" w:type="dxa"/>
            <w:tcBorders>
              <w:left w:val="single" w:sz="24" w:space="0" w:color="auto"/>
            </w:tcBorders>
            <w:vAlign w:val="center"/>
          </w:tcPr>
          <w:p w14:paraId="0A624E59" w14:textId="77777777" w:rsidR="00FB5184" w:rsidRPr="00940161" w:rsidRDefault="00FB5184" w:rsidP="006A4182">
            <w:pPr>
              <w:jc w:val="center"/>
              <w:rPr>
                <w:rFonts w:eastAsia="Times New Roman"/>
                <w:sz w:val="22"/>
                <w:szCs w:val="22"/>
              </w:rPr>
            </w:pPr>
            <w:r w:rsidRPr="00940161">
              <w:rPr>
                <w:rFonts w:eastAsia="Times New Roman"/>
                <w:sz w:val="22"/>
                <w:szCs w:val="22"/>
              </w:rPr>
              <w:t>276</w:t>
            </w:r>
          </w:p>
        </w:tc>
        <w:tc>
          <w:tcPr>
            <w:tcW w:w="805" w:type="dxa"/>
            <w:vAlign w:val="center"/>
          </w:tcPr>
          <w:p w14:paraId="78645B75" w14:textId="77777777" w:rsidR="00FB5184" w:rsidRPr="00940161" w:rsidRDefault="00FB5184" w:rsidP="006A4182">
            <w:pPr>
              <w:jc w:val="center"/>
              <w:rPr>
                <w:rFonts w:eastAsia="Times New Roman"/>
                <w:sz w:val="22"/>
                <w:szCs w:val="22"/>
              </w:rPr>
            </w:pPr>
            <w:r w:rsidRPr="00940161">
              <w:rPr>
                <w:rFonts w:eastAsia="Times New Roman"/>
                <w:sz w:val="22"/>
                <w:szCs w:val="22"/>
              </w:rPr>
              <w:t>259</w:t>
            </w:r>
          </w:p>
        </w:tc>
        <w:tc>
          <w:tcPr>
            <w:tcW w:w="1085" w:type="dxa"/>
            <w:tcBorders>
              <w:left w:val="single" w:sz="24" w:space="0" w:color="auto"/>
            </w:tcBorders>
            <w:vAlign w:val="center"/>
          </w:tcPr>
          <w:p w14:paraId="3D15A15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267.5</w:t>
            </w:r>
          </w:p>
        </w:tc>
        <w:tc>
          <w:tcPr>
            <w:tcW w:w="1126" w:type="dxa"/>
            <w:tcBorders>
              <w:right w:val="single" w:sz="24" w:space="0" w:color="auto"/>
            </w:tcBorders>
            <w:vAlign w:val="center"/>
          </w:tcPr>
          <w:p w14:paraId="01DC9BB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6.01</w:t>
            </w:r>
          </w:p>
        </w:tc>
      </w:tr>
      <w:tr w:rsidR="00FB5184" w:rsidRPr="00940161" w14:paraId="4B188031" w14:textId="77777777" w:rsidTr="006A4182">
        <w:trPr>
          <w:jc w:val="center"/>
        </w:trPr>
        <w:tc>
          <w:tcPr>
            <w:tcW w:w="1403" w:type="dxa"/>
            <w:vMerge/>
            <w:tcBorders>
              <w:left w:val="single" w:sz="24" w:space="0" w:color="auto"/>
              <w:right w:val="single" w:sz="24" w:space="0" w:color="auto"/>
            </w:tcBorders>
            <w:vAlign w:val="center"/>
          </w:tcPr>
          <w:p w14:paraId="15C2044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F2B9A10" w14:textId="77777777" w:rsidR="00FB5184" w:rsidRPr="00940161" w:rsidRDefault="00FB5184" w:rsidP="006A4182">
            <w:pPr>
              <w:jc w:val="center"/>
              <w:rPr>
                <w:rFonts w:eastAsia="Times New Roman"/>
                <w:b/>
                <w:sz w:val="22"/>
                <w:szCs w:val="22"/>
              </w:rPr>
            </w:pPr>
            <w:r w:rsidRPr="00940161">
              <w:rPr>
                <w:rFonts w:eastAsia="Times New Roman"/>
                <w:b/>
                <w:sz w:val="22"/>
                <w:szCs w:val="22"/>
              </w:rPr>
              <w:t>IT 28</w:t>
            </w:r>
          </w:p>
        </w:tc>
        <w:tc>
          <w:tcPr>
            <w:tcW w:w="900" w:type="dxa"/>
            <w:tcBorders>
              <w:left w:val="single" w:sz="24" w:space="0" w:color="auto"/>
            </w:tcBorders>
            <w:vAlign w:val="center"/>
          </w:tcPr>
          <w:p w14:paraId="56C226D3" w14:textId="77777777" w:rsidR="00FB5184" w:rsidRPr="00940161" w:rsidRDefault="00FB5184" w:rsidP="006A4182">
            <w:pPr>
              <w:jc w:val="center"/>
              <w:rPr>
                <w:rFonts w:eastAsia="Times New Roman"/>
                <w:sz w:val="22"/>
                <w:szCs w:val="22"/>
              </w:rPr>
            </w:pPr>
            <w:r w:rsidRPr="00940161">
              <w:rPr>
                <w:rFonts w:eastAsia="Times New Roman"/>
                <w:sz w:val="22"/>
                <w:szCs w:val="22"/>
              </w:rPr>
              <w:t>270</w:t>
            </w:r>
          </w:p>
        </w:tc>
        <w:tc>
          <w:tcPr>
            <w:tcW w:w="805" w:type="dxa"/>
            <w:vAlign w:val="center"/>
          </w:tcPr>
          <w:p w14:paraId="71584810"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1085" w:type="dxa"/>
            <w:tcBorders>
              <w:left w:val="single" w:sz="24" w:space="0" w:color="auto"/>
            </w:tcBorders>
            <w:vAlign w:val="center"/>
          </w:tcPr>
          <w:p w14:paraId="62D17EB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270</w:t>
            </w:r>
          </w:p>
        </w:tc>
        <w:tc>
          <w:tcPr>
            <w:tcW w:w="1126" w:type="dxa"/>
            <w:tcBorders>
              <w:right w:val="single" w:sz="24" w:space="0" w:color="auto"/>
            </w:tcBorders>
            <w:vAlign w:val="center"/>
          </w:tcPr>
          <w:p w14:paraId="19F79B9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647151B8" w14:textId="77777777" w:rsidTr="006A4182">
        <w:trPr>
          <w:jc w:val="center"/>
        </w:trPr>
        <w:tc>
          <w:tcPr>
            <w:tcW w:w="1403" w:type="dxa"/>
            <w:vMerge/>
            <w:tcBorders>
              <w:left w:val="single" w:sz="24" w:space="0" w:color="auto"/>
              <w:right w:val="single" w:sz="24" w:space="0" w:color="auto"/>
            </w:tcBorders>
            <w:vAlign w:val="center"/>
          </w:tcPr>
          <w:p w14:paraId="05FAA23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B2D8CE3" w14:textId="77777777" w:rsidR="00FB5184" w:rsidRPr="00940161" w:rsidRDefault="00FB5184" w:rsidP="006A4182">
            <w:pPr>
              <w:jc w:val="center"/>
              <w:rPr>
                <w:rFonts w:eastAsia="Times New Roman"/>
                <w:b/>
                <w:sz w:val="22"/>
                <w:szCs w:val="22"/>
              </w:rPr>
            </w:pPr>
            <w:r w:rsidRPr="00940161">
              <w:rPr>
                <w:rFonts w:eastAsia="Times New Roman"/>
                <w:b/>
                <w:sz w:val="22"/>
                <w:szCs w:val="22"/>
              </w:rPr>
              <w:t>IT 29</w:t>
            </w:r>
          </w:p>
        </w:tc>
        <w:tc>
          <w:tcPr>
            <w:tcW w:w="900" w:type="dxa"/>
            <w:tcBorders>
              <w:left w:val="single" w:sz="24" w:space="0" w:color="auto"/>
            </w:tcBorders>
            <w:vAlign w:val="center"/>
          </w:tcPr>
          <w:p w14:paraId="1D82E52A" w14:textId="77777777" w:rsidR="00FB5184" w:rsidRPr="00940161" w:rsidRDefault="00FB5184" w:rsidP="006A4182">
            <w:pPr>
              <w:jc w:val="center"/>
              <w:rPr>
                <w:rFonts w:eastAsia="Times New Roman"/>
                <w:sz w:val="22"/>
                <w:szCs w:val="22"/>
              </w:rPr>
            </w:pPr>
            <w:r w:rsidRPr="00940161">
              <w:rPr>
                <w:rFonts w:eastAsia="Times New Roman"/>
                <w:sz w:val="22"/>
                <w:szCs w:val="22"/>
              </w:rPr>
              <w:t>274</w:t>
            </w:r>
          </w:p>
        </w:tc>
        <w:tc>
          <w:tcPr>
            <w:tcW w:w="805" w:type="dxa"/>
            <w:vAlign w:val="center"/>
          </w:tcPr>
          <w:p w14:paraId="419E4A1C"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1085" w:type="dxa"/>
            <w:tcBorders>
              <w:left w:val="single" w:sz="24" w:space="0" w:color="auto"/>
            </w:tcBorders>
            <w:vAlign w:val="center"/>
          </w:tcPr>
          <w:p w14:paraId="708DE37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274</w:t>
            </w:r>
          </w:p>
        </w:tc>
        <w:tc>
          <w:tcPr>
            <w:tcW w:w="1126" w:type="dxa"/>
            <w:tcBorders>
              <w:right w:val="single" w:sz="24" w:space="0" w:color="auto"/>
            </w:tcBorders>
            <w:vAlign w:val="center"/>
          </w:tcPr>
          <w:p w14:paraId="0E5B6D0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bl>
    <w:p w14:paraId="6A58ECF0" w14:textId="1ECFD5CE" w:rsidR="00FB5184" w:rsidRDefault="005C0E5F" w:rsidP="00FB5184">
      <w:pPr>
        <w:rPr>
          <w:rFonts w:eastAsia="Times New Roman"/>
          <w:sz w:val="22"/>
          <w:szCs w:val="22"/>
        </w:rPr>
      </w:pPr>
      <w:r>
        <w:rPr>
          <w:rFonts w:eastAsia="Times New Roman"/>
          <w:sz w:val="22"/>
          <w:szCs w:val="22"/>
        </w:rPr>
        <w:tab/>
      </w:r>
      <w:r>
        <w:rPr>
          <w:rFonts w:eastAsia="Times New Roman"/>
          <w:sz w:val="22"/>
          <w:szCs w:val="22"/>
        </w:rPr>
        <w:tab/>
        <w:t>Table A.8</w:t>
      </w:r>
      <w:r w:rsidR="00FB5184">
        <w:rPr>
          <w:rFonts w:eastAsia="Times New Roman"/>
          <w:sz w:val="22"/>
          <w:szCs w:val="22"/>
        </w:rPr>
        <w:t>: 0-5</w:t>
      </w:r>
      <w:r w:rsidR="00FB5184" w:rsidRPr="00940161">
        <w:rPr>
          <w:rFonts w:eastAsia="Times New Roman"/>
          <w:sz w:val="22"/>
          <w:szCs w:val="22"/>
        </w:rPr>
        <w:t>% senescence results with each iteration = 1 hour</w:t>
      </w:r>
      <w:r w:rsidR="00FB5184" w:rsidRPr="00940161">
        <w:rPr>
          <w:rFonts w:eastAsia="Times New Roman"/>
          <w:sz w:val="22"/>
          <w:szCs w:val="22"/>
        </w:rPr>
        <w:br/>
      </w:r>
    </w:p>
    <w:p w14:paraId="2C8887C8" w14:textId="77777777" w:rsidR="00CB3704" w:rsidRDefault="00CB3704" w:rsidP="00FB5184">
      <w:pPr>
        <w:rPr>
          <w:rFonts w:eastAsia="Times New Roman"/>
          <w:sz w:val="22"/>
          <w:szCs w:val="22"/>
        </w:rPr>
      </w:pPr>
    </w:p>
    <w:p w14:paraId="0CCDC8F8" w14:textId="77777777" w:rsidR="00CB3704" w:rsidRDefault="00CB3704" w:rsidP="00FB5184">
      <w:pPr>
        <w:rPr>
          <w:rFonts w:eastAsia="Times New Roman"/>
          <w:sz w:val="22"/>
          <w:szCs w:val="22"/>
        </w:rPr>
      </w:pPr>
    </w:p>
    <w:p w14:paraId="4DA3863E" w14:textId="77777777" w:rsidR="00CB3704" w:rsidRDefault="00CB3704" w:rsidP="00FB5184">
      <w:pPr>
        <w:rPr>
          <w:rFonts w:eastAsia="Times New Roman"/>
          <w:sz w:val="22"/>
          <w:szCs w:val="22"/>
        </w:rPr>
      </w:pPr>
    </w:p>
    <w:p w14:paraId="1561E28D" w14:textId="77777777" w:rsidR="00CB3704" w:rsidRDefault="00CB3704" w:rsidP="00FB5184">
      <w:pPr>
        <w:rPr>
          <w:rFonts w:eastAsia="Times New Roman"/>
          <w:sz w:val="22"/>
          <w:szCs w:val="22"/>
        </w:rPr>
      </w:pPr>
    </w:p>
    <w:p w14:paraId="673CEF85" w14:textId="77777777" w:rsidR="00CB3704" w:rsidRDefault="00CB3704" w:rsidP="00FB5184">
      <w:pPr>
        <w:rPr>
          <w:rFonts w:eastAsia="Times New Roman"/>
          <w:sz w:val="22"/>
          <w:szCs w:val="22"/>
        </w:rPr>
      </w:pPr>
    </w:p>
    <w:p w14:paraId="27BDB947" w14:textId="77777777" w:rsidR="00CB3704" w:rsidRDefault="00CB3704" w:rsidP="00FB5184">
      <w:pPr>
        <w:rPr>
          <w:rFonts w:eastAsia="Times New Roman"/>
          <w:sz w:val="22"/>
          <w:szCs w:val="22"/>
        </w:rPr>
      </w:pPr>
    </w:p>
    <w:p w14:paraId="3479AB37" w14:textId="77777777" w:rsidR="00CB3704" w:rsidRDefault="00CB3704" w:rsidP="00FB5184">
      <w:pPr>
        <w:rPr>
          <w:rFonts w:eastAsia="Times New Roman"/>
          <w:sz w:val="22"/>
          <w:szCs w:val="22"/>
        </w:rPr>
      </w:pPr>
    </w:p>
    <w:p w14:paraId="3AAA2F54" w14:textId="77777777" w:rsidR="00CB3704" w:rsidRDefault="00CB3704" w:rsidP="00FB5184">
      <w:pPr>
        <w:rPr>
          <w:rFonts w:eastAsia="Times New Roman"/>
          <w:sz w:val="22"/>
          <w:szCs w:val="22"/>
        </w:rPr>
      </w:pPr>
    </w:p>
    <w:p w14:paraId="2DE674E5" w14:textId="77777777" w:rsidR="00CB3704" w:rsidRDefault="00CB3704" w:rsidP="00FB5184">
      <w:pPr>
        <w:rPr>
          <w:rFonts w:eastAsia="Times New Roman"/>
          <w:sz w:val="22"/>
          <w:szCs w:val="22"/>
        </w:rPr>
      </w:pPr>
    </w:p>
    <w:p w14:paraId="7D1F44B0" w14:textId="77777777" w:rsidR="00CB3704" w:rsidRDefault="00CB3704" w:rsidP="00FB5184">
      <w:pPr>
        <w:rPr>
          <w:rFonts w:eastAsia="Times New Roman"/>
          <w:sz w:val="22"/>
          <w:szCs w:val="22"/>
        </w:rPr>
      </w:pPr>
    </w:p>
    <w:p w14:paraId="339B096D" w14:textId="77777777" w:rsidR="00CB3704" w:rsidRDefault="00CB3704" w:rsidP="00FB5184">
      <w:pPr>
        <w:rPr>
          <w:rFonts w:eastAsia="Times New Roman"/>
          <w:sz w:val="22"/>
          <w:szCs w:val="22"/>
        </w:rPr>
      </w:pPr>
    </w:p>
    <w:p w14:paraId="5DC56D3E" w14:textId="77777777" w:rsidR="00CB3704" w:rsidRDefault="00CB3704" w:rsidP="00FB5184">
      <w:pPr>
        <w:rPr>
          <w:rFonts w:eastAsia="Times New Roman"/>
          <w:sz w:val="22"/>
          <w:szCs w:val="22"/>
        </w:rPr>
      </w:pPr>
    </w:p>
    <w:p w14:paraId="79FCCAC5" w14:textId="77777777" w:rsidR="00CB3704" w:rsidRDefault="00CB3704" w:rsidP="00FB5184">
      <w:pPr>
        <w:rPr>
          <w:rFonts w:eastAsia="Times New Roman"/>
          <w:sz w:val="22"/>
          <w:szCs w:val="22"/>
        </w:rPr>
      </w:pPr>
    </w:p>
    <w:p w14:paraId="71FBF34E" w14:textId="77777777" w:rsidR="00CB3704" w:rsidRDefault="00CB3704" w:rsidP="00FB5184">
      <w:pPr>
        <w:rPr>
          <w:rFonts w:eastAsia="Times New Roman"/>
          <w:sz w:val="22"/>
          <w:szCs w:val="22"/>
        </w:rPr>
      </w:pPr>
    </w:p>
    <w:p w14:paraId="69B1EE65" w14:textId="77777777" w:rsidR="00CB3704" w:rsidRDefault="00CB3704" w:rsidP="00FB5184">
      <w:pPr>
        <w:rPr>
          <w:rFonts w:eastAsia="Times New Roman"/>
          <w:sz w:val="22"/>
          <w:szCs w:val="22"/>
        </w:rPr>
      </w:pPr>
    </w:p>
    <w:p w14:paraId="0ABB3370" w14:textId="77777777" w:rsidR="00CB3704" w:rsidRDefault="00CB3704" w:rsidP="00FB5184">
      <w:pPr>
        <w:rPr>
          <w:rFonts w:eastAsia="Times New Roman"/>
          <w:sz w:val="22"/>
          <w:szCs w:val="22"/>
        </w:rPr>
      </w:pPr>
    </w:p>
    <w:p w14:paraId="4AB11273" w14:textId="77777777" w:rsidR="00CB3704" w:rsidRPr="00940161" w:rsidRDefault="00CB3704" w:rsidP="00FB5184">
      <w:pPr>
        <w:rPr>
          <w:rFonts w:eastAsia="Times New Roman"/>
          <w:sz w:val="22"/>
          <w:szCs w:val="22"/>
        </w:rPr>
      </w:pPr>
    </w:p>
    <w:tbl>
      <w:tblPr>
        <w:tblStyle w:val="TableGrid"/>
        <w:tblW w:w="0" w:type="auto"/>
        <w:jc w:val="center"/>
        <w:tblLook w:val="04A0" w:firstRow="1" w:lastRow="0" w:firstColumn="1" w:lastColumn="0" w:noHBand="0" w:noVBand="1"/>
      </w:tblPr>
      <w:tblGrid>
        <w:gridCol w:w="1403"/>
        <w:gridCol w:w="810"/>
        <w:gridCol w:w="900"/>
        <w:gridCol w:w="805"/>
        <w:gridCol w:w="1085"/>
        <w:gridCol w:w="1202"/>
      </w:tblGrid>
      <w:tr w:rsidR="00FB5184" w:rsidRPr="00940161" w14:paraId="00A4DEA1" w14:textId="77777777" w:rsidTr="006A4182">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70869F02" w14:textId="77777777" w:rsidR="00FB5184" w:rsidRPr="00940161" w:rsidRDefault="00FB5184" w:rsidP="006A4182">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778EF82C" w14:textId="77777777" w:rsidR="00FB5184" w:rsidRPr="00940161" w:rsidRDefault="00FB5184" w:rsidP="006A4182">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42D3B847" w14:textId="77777777" w:rsidR="00FB5184" w:rsidRPr="00940161" w:rsidRDefault="00FB5184" w:rsidP="006A4182">
            <w:pPr>
              <w:jc w:val="center"/>
              <w:rPr>
                <w:rFonts w:eastAsia="Times New Roman"/>
                <w:b/>
                <w:sz w:val="22"/>
                <w:szCs w:val="22"/>
              </w:rPr>
            </w:pPr>
            <w:r w:rsidRPr="00940161">
              <w:rPr>
                <w:rFonts w:eastAsia="Times New Roman"/>
                <w:b/>
                <w:sz w:val="22"/>
                <w:szCs w:val="22"/>
              </w:rPr>
              <w:t>Average</w:t>
            </w:r>
          </w:p>
        </w:tc>
        <w:tc>
          <w:tcPr>
            <w:tcW w:w="1202" w:type="dxa"/>
            <w:vMerge w:val="restart"/>
            <w:tcBorders>
              <w:top w:val="single" w:sz="24" w:space="0" w:color="auto"/>
              <w:left w:val="single" w:sz="12" w:space="0" w:color="auto"/>
              <w:right w:val="single" w:sz="24" w:space="0" w:color="auto"/>
            </w:tcBorders>
            <w:vAlign w:val="center"/>
          </w:tcPr>
          <w:p w14:paraId="4F516537" w14:textId="77777777" w:rsidR="00FB5184" w:rsidRPr="00940161" w:rsidRDefault="00FB5184" w:rsidP="006A4182">
            <w:pPr>
              <w:jc w:val="center"/>
              <w:rPr>
                <w:rFonts w:eastAsia="Times New Roman"/>
                <w:b/>
                <w:sz w:val="22"/>
                <w:szCs w:val="22"/>
              </w:rPr>
            </w:pPr>
            <w:r w:rsidRPr="00940161">
              <w:rPr>
                <w:rFonts w:eastAsia="Times New Roman"/>
                <w:b/>
                <w:sz w:val="22"/>
                <w:szCs w:val="22"/>
              </w:rPr>
              <w:t>Standard Deviation</w:t>
            </w:r>
          </w:p>
        </w:tc>
      </w:tr>
      <w:tr w:rsidR="00FB5184" w:rsidRPr="00940161" w14:paraId="2D61A0BA" w14:textId="77777777" w:rsidTr="006A4182">
        <w:trPr>
          <w:jc w:val="center"/>
        </w:trPr>
        <w:tc>
          <w:tcPr>
            <w:tcW w:w="2213" w:type="dxa"/>
            <w:gridSpan w:val="2"/>
            <w:vMerge/>
            <w:tcBorders>
              <w:left w:val="single" w:sz="24" w:space="0" w:color="auto"/>
              <w:bottom w:val="single" w:sz="24" w:space="0" w:color="auto"/>
              <w:right w:val="single" w:sz="24" w:space="0" w:color="auto"/>
            </w:tcBorders>
            <w:vAlign w:val="center"/>
          </w:tcPr>
          <w:p w14:paraId="4FFD6C54" w14:textId="77777777" w:rsidR="00FB5184" w:rsidRPr="00940161" w:rsidRDefault="00FB5184" w:rsidP="006A4182">
            <w:pPr>
              <w:jc w:val="center"/>
              <w:rPr>
                <w:rFonts w:eastAsia="Times New Roman"/>
                <w:b/>
                <w:sz w:val="22"/>
                <w:szCs w:val="22"/>
              </w:rPr>
            </w:pPr>
          </w:p>
        </w:tc>
        <w:tc>
          <w:tcPr>
            <w:tcW w:w="900" w:type="dxa"/>
            <w:tcBorders>
              <w:left w:val="single" w:sz="24" w:space="0" w:color="auto"/>
              <w:bottom w:val="single" w:sz="24" w:space="0" w:color="auto"/>
            </w:tcBorders>
            <w:vAlign w:val="center"/>
          </w:tcPr>
          <w:p w14:paraId="4831A1F1" w14:textId="77777777" w:rsidR="00FB5184" w:rsidRPr="00940161" w:rsidRDefault="00FB5184" w:rsidP="006A4182">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331E6E2C" w14:textId="77777777" w:rsidR="00FB5184" w:rsidRPr="00940161" w:rsidRDefault="00FB5184" w:rsidP="006A4182">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31755CBC" w14:textId="77777777" w:rsidR="00FB5184" w:rsidRPr="00940161" w:rsidRDefault="00FB5184" w:rsidP="006A4182">
            <w:pPr>
              <w:jc w:val="center"/>
              <w:rPr>
                <w:rFonts w:eastAsia="Times New Roman"/>
                <w:b/>
                <w:sz w:val="22"/>
                <w:szCs w:val="22"/>
              </w:rPr>
            </w:pPr>
          </w:p>
        </w:tc>
        <w:tc>
          <w:tcPr>
            <w:tcW w:w="1202" w:type="dxa"/>
            <w:vMerge/>
            <w:tcBorders>
              <w:left w:val="single" w:sz="12" w:space="0" w:color="auto"/>
              <w:bottom w:val="single" w:sz="24" w:space="0" w:color="auto"/>
              <w:right w:val="single" w:sz="24" w:space="0" w:color="auto"/>
            </w:tcBorders>
            <w:vAlign w:val="center"/>
          </w:tcPr>
          <w:p w14:paraId="7E736E76" w14:textId="77777777" w:rsidR="00FB5184" w:rsidRPr="00940161" w:rsidRDefault="00FB5184" w:rsidP="006A4182">
            <w:pPr>
              <w:jc w:val="center"/>
              <w:rPr>
                <w:rFonts w:eastAsia="Times New Roman"/>
                <w:b/>
                <w:sz w:val="22"/>
                <w:szCs w:val="22"/>
              </w:rPr>
            </w:pPr>
          </w:p>
        </w:tc>
      </w:tr>
      <w:tr w:rsidR="00FB5184" w:rsidRPr="00940161" w14:paraId="708780F3" w14:textId="77777777" w:rsidTr="006A4182">
        <w:trPr>
          <w:jc w:val="center"/>
        </w:trPr>
        <w:tc>
          <w:tcPr>
            <w:tcW w:w="2213" w:type="dxa"/>
            <w:gridSpan w:val="2"/>
            <w:tcBorders>
              <w:top w:val="single" w:sz="24" w:space="0" w:color="auto"/>
              <w:left w:val="single" w:sz="24" w:space="0" w:color="auto"/>
              <w:right w:val="single" w:sz="24" w:space="0" w:color="auto"/>
            </w:tcBorders>
            <w:vAlign w:val="center"/>
          </w:tcPr>
          <w:p w14:paraId="155FBCCA" w14:textId="77777777" w:rsidR="00FB5184" w:rsidRPr="00940161" w:rsidRDefault="00FB5184" w:rsidP="006A4182">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14DA5439" w14:textId="77777777" w:rsidR="00FB5184" w:rsidRPr="00940161" w:rsidRDefault="00FB5184" w:rsidP="006A4182">
            <w:pPr>
              <w:jc w:val="center"/>
              <w:rPr>
                <w:rFonts w:eastAsia="Times New Roman"/>
                <w:sz w:val="22"/>
                <w:szCs w:val="22"/>
              </w:rPr>
            </w:pPr>
            <w:r w:rsidRPr="00940161">
              <w:rPr>
                <w:rFonts w:eastAsia="Times New Roman"/>
                <w:sz w:val="22"/>
                <w:szCs w:val="22"/>
              </w:rPr>
              <w:t>5.7</w:t>
            </w:r>
          </w:p>
        </w:tc>
        <w:tc>
          <w:tcPr>
            <w:tcW w:w="805" w:type="dxa"/>
            <w:tcBorders>
              <w:top w:val="single" w:sz="24" w:space="0" w:color="auto"/>
            </w:tcBorders>
            <w:vAlign w:val="center"/>
          </w:tcPr>
          <w:p w14:paraId="16DDC316" w14:textId="77777777" w:rsidR="00FB5184" w:rsidRPr="00940161" w:rsidRDefault="00FB5184" w:rsidP="006A4182">
            <w:pPr>
              <w:jc w:val="center"/>
              <w:rPr>
                <w:rFonts w:eastAsia="Times New Roman"/>
                <w:sz w:val="22"/>
                <w:szCs w:val="22"/>
              </w:rPr>
            </w:pPr>
            <w:r w:rsidRPr="00940161">
              <w:rPr>
                <w:rFonts w:eastAsia="Times New Roman"/>
                <w:sz w:val="22"/>
                <w:szCs w:val="22"/>
              </w:rPr>
              <w:t>7.5</w:t>
            </w:r>
          </w:p>
        </w:tc>
        <w:tc>
          <w:tcPr>
            <w:tcW w:w="1085" w:type="dxa"/>
            <w:tcBorders>
              <w:top w:val="single" w:sz="24" w:space="0" w:color="auto"/>
              <w:left w:val="single" w:sz="24" w:space="0" w:color="auto"/>
            </w:tcBorders>
            <w:vAlign w:val="center"/>
          </w:tcPr>
          <w:p w14:paraId="5491D53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6.6</w:t>
            </w:r>
          </w:p>
        </w:tc>
        <w:tc>
          <w:tcPr>
            <w:tcW w:w="1202" w:type="dxa"/>
            <w:tcBorders>
              <w:top w:val="single" w:sz="24" w:space="0" w:color="auto"/>
              <w:right w:val="single" w:sz="24" w:space="0" w:color="auto"/>
            </w:tcBorders>
            <w:vAlign w:val="center"/>
          </w:tcPr>
          <w:p w14:paraId="79ACAD7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0.25</w:t>
            </w:r>
          </w:p>
        </w:tc>
      </w:tr>
      <w:tr w:rsidR="00FB5184" w:rsidRPr="00940161" w14:paraId="2AE57AB3" w14:textId="77777777" w:rsidTr="006A4182">
        <w:trPr>
          <w:jc w:val="center"/>
        </w:trPr>
        <w:tc>
          <w:tcPr>
            <w:tcW w:w="2213" w:type="dxa"/>
            <w:gridSpan w:val="2"/>
            <w:tcBorders>
              <w:left w:val="single" w:sz="24" w:space="0" w:color="auto"/>
              <w:bottom w:val="single" w:sz="24" w:space="0" w:color="auto"/>
              <w:right w:val="single" w:sz="24" w:space="0" w:color="auto"/>
            </w:tcBorders>
            <w:vAlign w:val="center"/>
          </w:tcPr>
          <w:p w14:paraId="196AD880" w14:textId="77777777" w:rsidR="00FB5184" w:rsidRPr="00940161" w:rsidRDefault="00FB5184" w:rsidP="006A4182">
            <w:pPr>
              <w:jc w:val="center"/>
              <w:rPr>
                <w:rFonts w:eastAsia="Times New Roman"/>
                <w:b/>
                <w:sz w:val="22"/>
                <w:szCs w:val="22"/>
              </w:rPr>
            </w:pPr>
            <w:r w:rsidRPr="00940161">
              <w:rPr>
                <w:rFonts w:eastAsia="Times New Roman"/>
                <w:b/>
                <w:sz w:val="22"/>
                <w:szCs w:val="22"/>
              </w:rPr>
              <w:t>Time to Heal</w:t>
            </w:r>
            <w:r>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33006178" w14:textId="77777777" w:rsidR="00FB5184" w:rsidRPr="00940161" w:rsidRDefault="00FB5184" w:rsidP="006A4182">
            <w:pPr>
              <w:jc w:val="center"/>
              <w:rPr>
                <w:rFonts w:eastAsia="Times New Roman"/>
                <w:sz w:val="22"/>
                <w:szCs w:val="22"/>
              </w:rPr>
            </w:pPr>
            <w:r w:rsidRPr="00940161">
              <w:rPr>
                <w:rFonts w:eastAsia="Times New Roman"/>
                <w:sz w:val="22"/>
                <w:szCs w:val="22"/>
              </w:rPr>
              <w:t>31</w:t>
            </w:r>
          </w:p>
        </w:tc>
        <w:tc>
          <w:tcPr>
            <w:tcW w:w="805" w:type="dxa"/>
            <w:tcBorders>
              <w:bottom w:val="single" w:sz="24" w:space="0" w:color="auto"/>
            </w:tcBorders>
            <w:vAlign w:val="center"/>
          </w:tcPr>
          <w:p w14:paraId="30A81090" w14:textId="77777777" w:rsidR="00FB5184" w:rsidRPr="00940161" w:rsidRDefault="00FB5184" w:rsidP="006A4182">
            <w:pPr>
              <w:jc w:val="center"/>
              <w:rPr>
                <w:rFonts w:eastAsia="Times New Roman"/>
                <w:sz w:val="22"/>
                <w:szCs w:val="22"/>
              </w:rPr>
            </w:pPr>
            <w:r w:rsidRPr="00940161">
              <w:rPr>
                <w:rFonts w:eastAsia="Times New Roman"/>
                <w:sz w:val="22"/>
                <w:szCs w:val="22"/>
              </w:rPr>
              <w:t>36</w:t>
            </w:r>
          </w:p>
        </w:tc>
        <w:tc>
          <w:tcPr>
            <w:tcW w:w="1085" w:type="dxa"/>
            <w:tcBorders>
              <w:left w:val="single" w:sz="24" w:space="0" w:color="auto"/>
              <w:bottom w:val="single" w:sz="24" w:space="0" w:color="auto"/>
            </w:tcBorders>
            <w:vAlign w:val="center"/>
          </w:tcPr>
          <w:p w14:paraId="3A90213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33.5</w:t>
            </w:r>
          </w:p>
        </w:tc>
        <w:tc>
          <w:tcPr>
            <w:tcW w:w="1202" w:type="dxa"/>
            <w:tcBorders>
              <w:bottom w:val="single" w:sz="24" w:space="0" w:color="auto"/>
              <w:right w:val="single" w:sz="24" w:space="0" w:color="auto"/>
            </w:tcBorders>
            <w:vAlign w:val="center"/>
          </w:tcPr>
          <w:p w14:paraId="4657A1C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0.71</w:t>
            </w:r>
          </w:p>
        </w:tc>
      </w:tr>
      <w:tr w:rsidR="00FB5184" w:rsidRPr="00940161" w14:paraId="403CF01A" w14:textId="77777777" w:rsidTr="006A4182">
        <w:trPr>
          <w:jc w:val="center"/>
        </w:trPr>
        <w:tc>
          <w:tcPr>
            <w:tcW w:w="1403" w:type="dxa"/>
            <w:vMerge w:val="restart"/>
            <w:tcBorders>
              <w:top w:val="single" w:sz="24" w:space="0" w:color="auto"/>
              <w:left w:val="single" w:sz="24" w:space="0" w:color="auto"/>
              <w:right w:val="single" w:sz="24" w:space="0" w:color="auto"/>
            </w:tcBorders>
            <w:vAlign w:val="center"/>
          </w:tcPr>
          <w:p w14:paraId="40A0FC18" w14:textId="77777777" w:rsidR="00FB5184" w:rsidRPr="00940161" w:rsidRDefault="00FB5184" w:rsidP="006A4182">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7AF4011A" w14:textId="77777777" w:rsidR="00FB5184" w:rsidRPr="00940161" w:rsidRDefault="00FB5184" w:rsidP="006A4182">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7DDB413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41</w:t>
            </w:r>
          </w:p>
        </w:tc>
        <w:tc>
          <w:tcPr>
            <w:tcW w:w="805" w:type="dxa"/>
            <w:tcBorders>
              <w:top w:val="single" w:sz="24" w:space="0" w:color="auto"/>
            </w:tcBorders>
            <w:vAlign w:val="center"/>
          </w:tcPr>
          <w:p w14:paraId="5F620E6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50</w:t>
            </w:r>
          </w:p>
        </w:tc>
        <w:tc>
          <w:tcPr>
            <w:tcW w:w="1085" w:type="dxa"/>
            <w:tcBorders>
              <w:top w:val="single" w:sz="24" w:space="0" w:color="auto"/>
              <w:left w:val="single" w:sz="24" w:space="0" w:color="auto"/>
            </w:tcBorders>
            <w:vAlign w:val="center"/>
          </w:tcPr>
          <w:p w14:paraId="4FD0935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45.5</w:t>
            </w:r>
          </w:p>
        </w:tc>
        <w:tc>
          <w:tcPr>
            <w:tcW w:w="1202" w:type="dxa"/>
            <w:tcBorders>
              <w:top w:val="single" w:sz="24" w:space="0" w:color="auto"/>
              <w:right w:val="single" w:sz="24" w:space="0" w:color="auto"/>
            </w:tcBorders>
            <w:vAlign w:val="center"/>
          </w:tcPr>
          <w:p w14:paraId="0FB224D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1.27</w:t>
            </w:r>
          </w:p>
        </w:tc>
      </w:tr>
      <w:tr w:rsidR="00FB5184" w:rsidRPr="00940161" w14:paraId="5FF715F0" w14:textId="77777777" w:rsidTr="006A4182">
        <w:trPr>
          <w:jc w:val="center"/>
        </w:trPr>
        <w:tc>
          <w:tcPr>
            <w:tcW w:w="1403" w:type="dxa"/>
            <w:vMerge/>
            <w:tcBorders>
              <w:left w:val="single" w:sz="24" w:space="0" w:color="auto"/>
              <w:right w:val="single" w:sz="24" w:space="0" w:color="auto"/>
            </w:tcBorders>
            <w:vAlign w:val="center"/>
          </w:tcPr>
          <w:p w14:paraId="7CD3E9A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8B7FEE3" w14:textId="77777777" w:rsidR="00FB5184" w:rsidRPr="00940161" w:rsidRDefault="00FB5184" w:rsidP="006A4182">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75BA4C7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68</w:t>
            </w:r>
          </w:p>
        </w:tc>
        <w:tc>
          <w:tcPr>
            <w:tcW w:w="805" w:type="dxa"/>
            <w:vAlign w:val="center"/>
          </w:tcPr>
          <w:p w14:paraId="071450B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68</w:t>
            </w:r>
          </w:p>
        </w:tc>
        <w:tc>
          <w:tcPr>
            <w:tcW w:w="1085" w:type="dxa"/>
            <w:tcBorders>
              <w:left w:val="single" w:sz="24" w:space="0" w:color="auto"/>
            </w:tcBorders>
            <w:vAlign w:val="center"/>
          </w:tcPr>
          <w:p w14:paraId="316859A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68</w:t>
            </w:r>
          </w:p>
        </w:tc>
        <w:tc>
          <w:tcPr>
            <w:tcW w:w="1202" w:type="dxa"/>
            <w:tcBorders>
              <w:right w:val="single" w:sz="24" w:space="0" w:color="auto"/>
            </w:tcBorders>
            <w:vAlign w:val="center"/>
          </w:tcPr>
          <w:p w14:paraId="0B448D8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3BAAD7A2" w14:textId="77777777" w:rsidTr="006A4182">
        <w:trPr>
          <w:jc w:val="center"/>
        </w:trPr>
        <w:tc>
          <w:tcPr>
            <w:tcW w:w="1403" w:type="dxa"/>
            <w:vMerge/>
            <w:tcBorders>
              <w:left w:val="single" w:sz="24" w:space="0" w:color="auto"/>
              <w:right w:val="single" w:sz="24" w:space="0" w:color="auto"/>
            </w:tcBorders>
            <w:vAlign w:val="center"/>
          </w:tcPr>
          <w:p w14:paraId="25118F7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DB9F564" w14:textId="77777777" w:rsidR="00FB5184" w:rsidRPr="00940161" w:rsidRDefault="00FB5184" w:rsidP="006A4182">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5207CE6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79</w:t>
            </w:r>
          </w:p>
        </w:tc>
        <w:tc>
          <w:tcPr>
            <w:tcW w:w="805" w:type="dxa"/>
            <w:vAlign w:val="center"/>
          </w:tcPr>
          <w:p w14:paraId="10860D6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73</w:t>
            </w:r>
          </w:p>
        </w:tc>
        <w:tc>
          <w:tcPr>
            <w:tcW w:w="1085" w:type="dxa"/>
            <w:tcBorders>
              <w:left w:val="single" w:sz="24" w:space="0" w:color="auto"/>
            </w:tcBorders>
            <w:vAlign w:val="center"/>
          </w:tcPr>
          <w:p w14:paraId="01BDD76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76</w:t>
            </w:r>
          </w:p>
        </w:tc>
        <w:tc>
          <w:tcPr>
            <w:tcW w:w="1202" w:type="dxa"/>
            <w:tcBorders>
              <w:right w:val="single" w:sz="24" w:space="0" w:color="auto"/>
            </w:tcBorders>
            <w:vAlign w:val="center"/>
          </w:tcPr>
          <w:p w14:paraId="6AFE5FB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0.85</w:t>
            </w:r>
          </w:p>
        </w:tc>
      </w:tr>
      <w:tr w:rsidR="00FB5184" w:rsidRPr="00940161" w14:paraId="53BF12E3" w14:textId="77777777" w:rsidTr="006A4182">
        <w:trPr>
          <w:jc w:val="center"/>
        </w:trPr>
        <w:tc>
          <w:tcPr>
            <w:tcW w:w="1403" w:type="dxa"/>
            <w:vMerge/>
            <w:tcBorders>
              <w:left w:val="single" w:sz="24" w:space="0" w:color="auto"/>
              <w:right w:val="single" w:sz="24" w:space="0" w:color="auto"/>
            </w:tcBorders>
            <w:vAlign w:val="center"/>
          </w:tcPr>
          <w:p w14:paraId="241F3ED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DBA818A" w14:textId="77777777" w:rsidR="00FB5184" w:rsidRPr="00940161" w:rsidRDefault="00FB5184" w:rsidP="006A4182">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5708774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98</w:t>
            </w:r>
          </w:p>
        </w:tc>
        <w:tc>
          <w:tcPr>
            <w:tcW w:w="805" w:type="dxa"/>
            <w:vAlign w:val="center"/>
          </w:tcPr>
          <w:p w14:paraId="7AD3D69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83</w:t>
            </w:r>
          </w:p>
        </w:tc>
        <w:tc>
          <w:tcPr>
            <w:tcW w:w="1085" w:type="dxa"/>
            <w:tcBorders>
              <w:left w:val="single" w:sz="24" w:space="0" w:color="auto"/>
            </w:tcBorders>
            <w:vAlign w:val="center"/>
          </w:tcPr>
          <w:p w14:paraId="2BDB96B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90.5</w:t>
            </w:r>
          </w:p>
        </w:tc>
        <w:tc>
          <w:tcPr>
            <w:tcW w:w="1202" w:type="dxa"/>
            <w:tcBorders>
              <w:right w:val="single" w:sz="24" w:space="0" w:color="auto"/>
            </w:tcBorders>
            <w:vAlign w:val="center"/>
          </w:tcPr>
          <w:p w14:paraId="22312E0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2.12</w:t>
            </w:r>
          </w:p>
        </w:tc>
      </w:tr>
      <w:tr w:rsidR="00FB5184" w:rsidRPr="00940161" w14:paraId="338DD48E" w14:textId="77777777" w:rsidTr="006A4182">
        <w:trPr>
          <w:jc w:val="center"/>
        </w:trPr>
        <w:tc>
          <w:tcPr>
            <w:tcW w:w="1403" w:type="dxa"/>
            <w:vMerge/>
            <w:tcBorders>
              <w:left w:val="single" w:sz="24" w:space="0" w:color="auto"/>
              <w:right w:val="single" w:sz="24" w:space="0" w:color="auto"/>
            </w:tcBorders>
            <w:vAlign w:val="center"/>
          </w:tcPr>
          <w:p w14:paraId="64447A9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21FAA74" w14:textId="77777777" w:rsidR="00FB5184" w:rsidRPr="00940161" w:rsidRDefault="00FB5184" w:rsidP="006A4182">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03DAF57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107</w:t>
            </w:r>
          </w:p>
        </w:tc>
        <w:tc>
          <w:tcPr>
            <w:tcW w:w="805" w:type="dxa"/>
            <w:vAlign w:val="center"/>
          </w:tcPr>
          <w:p w14:paraId="0206A69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85</w:t>
            </w:r>
          </w:p>
        </w:tc>
        <w:tc>
          <w:tcPr>
            <w:tcW w:w="1085" w:type="dxa"/>
            <w:tcBorders>
              <w:left w:val="single" w:sz="24" w:space="0" w:color="auto"/>
            </w:tcBorders>
            <w:vAlign w:val="center"/>
          </w:tcPr>
          <w:p w14:paraId="54321E6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96</w:t>
            </w:r>
          </w:p>
        </w:tc>
        <w:tc>
          <w:tcPr>
            <w:tcW w:w="1202" w:type="dxa"/>
            <w:tcBorders>
              <w:right w:val="single" w:sz="24" w:space="0" w:color="auto"/>
            </w:tcBorders>
            <w:vAlign w:val="center"/>
          </w:tcPr>
          <w:p w14:paraId="21C5926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3.11</w:t>
            </w:r>
          </w:p>
        </w:tc>
      </w:tr>
      <w:tr w:rsidR="00FB5184" w:rsidRPr="00940161" w14:paraId="62C602B9" w14:textId="77777777" w:rsidTr="006A4182">
        <w:trPr>
          <w:jc w:val="center"/>
        </w:trPr>
        <w:tc>
          <w:tcPr>
            <w:tcW w:w="1403" w:type="dxa"/>
            <w:vMerge/>
            <w:tcBorders>
              <w:left w:val="single" w:sz="24" w:space="0" w:color="auto"/>
              <w:right w:val="single" w:sz="24" w:space="0" w:color="auto"/>
            </w:tcBorders>
            <w:vAlign w:val="center"/>
          </w:tcPr>
          <w:p w14:paraId="6320175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12C3095" w14:textId="77777777" w:rsidR="00FB5184" w:rsidRPr="00940161" w:rsidRDefault="00FB5184" w:rsidP="006A4182">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7750A50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108</w:t>
            </w:r>
          </w:p>
        </w:tc>
        <w:tc>
          <w:tcPr>
            <w:tcW w:w="805" w:type="dxa"/>
            <w:vAlign w:val="center"/>
          </w:tcPr>
          <w:p w14:paraId="6BD7389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89</w:t>
            </w:r>
          </w:p>
        </w:tc>
        <w:tc>
          <w:tcPr>
            <w:tcW w:w="1085" w:type="dxa"/>
            <w:tcBorders>
              <w:left w:val="single" w:sz="24" w:space="0" w:color="auto"/>
            </w:tcBorders>
            <w:vAlign w:val="center"/>
          </w:tcPr>
          <w:p w14:paraId="3AA38E5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98.5</w:t>
            </w:r>
          </w:p>
        </w:tc>
        <w:tc>
          <w:tcPr>
            <w:tcW w:w="1202" w:type="dxa"/>
            <w:tcBorders>
              <w:right w:val="single" w:sz="24" w:space="0" w:color="auto"/>
            </w:tcBorders>
            <w:vAlign w:val="center"/>
          </w:tcPr>
          <w:p w14:paraId="2F97849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2.69</w:t>
            </w:r>
          </w:p>
        </w:tc>
      </w:tr>
      <w:tr w:rsidR="00FB5184" w:rsidRPr="00940161" w14:paraId="0823D1D2" w14:textId="77777777" w:rsidTr="006A4182">
        <w:trPr>
          <w:jc w:val="center"/>
        </w:trPr>
        <w:tc>
          <w:tcPr>
            <w:tcW w:w="1403" w:type="dxa"/>
            <w:vMerge/>
            <w:tcBorders>
              <w:left w:val="single" w:sz="24" w:space="0" w:color="auto"/>
              <w:right w:val="single" w:sz="24" w:space="0" w:color="auto"/>
            </w:tcBorders>
            <w:vAlign w:val="center"/>
          </w:tcPr>
          <w:p w14:paraId="61634EB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9CED430" w14:textId="77777777" w:rsidR="00FB5184" w:rsidRPr="00940161" w:rsidRDefault="00FB5184" w:rsidP="006A4182">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4EAF00E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108</w:t>
            </w:r>
          </w:p>
        </w:tc>
        <w:tc>
          <w:tcPr>
            <w:tcW w:w="805" w:type="dxa"/>
            <w:vAlign w:val="center"/>
          </w:tcPr>
          <w:p w14:paraId="2AC2014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94</w:t>
            </w:r>
          </w:p>
        </w:tc>
        <w:tc>
          <w:tcPr>
            <w:tcW w:w="1085" w:type="dxa"/>
            <w:tcBorders>
              <w:left w:val="single" w:sz="24" w:space="0" w:color="auto"/>
            </w:tcBorders>
            <w:vAlign w:val="center"/>
          </w:tcPr>
          <w:p w14:paraId="6FB88B9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101</w:t>
            </w:r>
          </w:p>
        </w:tc>
        <w:tc>
          <w:tcPr>
            <w:tcW w:w="1202" w:type="dxa"/>
            <w:tcBorders>
              <w:right w:val="single" w:sz="24" w:space="0" w:color="auto"/>
            </w:tcBorders>
            <w:vAlign w:val="center"/>
          </w:tcPr>
          <w:p w14:paraId="15D0D90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1.98</w:t>
            </w:r>
          </w:p>
        </w:tc>
      </w:tr>
      <w:tr w:rsidR="00FB5184" w:rsidRPr="00940161" w14:paraId="2F26E0B3" w14:textId="77777777" w:rsidTr="006A4182">
        <w:trPr>
          <w:jc w:val="center"/>
        </w:trPr>
        <w:tc>
          <w:tcPr>
            <w:tcW w:w="1403" w:type="dxa"/>
            <w:vMerge/>
            <w:tcBorders>
              <w:left w:val="single" w:sz="24" w:space="0" w:color="auto"/>
              <w:right w:val="single" w:sz="24" w:space="0" w:color="auto"/>
            </w:tcBorders>
            <w:vAlign w:val="center"/>
          </w:tcPr>
          <w:p w14:paraId="61350FB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BA81886" w14:textId="77777777" w:rsidR="00FB5184" w:rsidRPr="00940161" w:rsidRDefault="00FB5184" w:rsidP="006A4182">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0AC1A5F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w:t>
            </w:r>
          </w:p>
        </w:tc>
        <w:tc>
          <w:tcPr>
            <w:tcW w:w="805" w:type="dxa"/>
            <w:vAlign w:val="center"/>
          </w:tcPr>
          <w:p w14:paraId="4209EEE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99</w:t>
            </w:r>
          </w:p>
        </w:tc>
        <w:tc>
          <w:tcPr>
            <w:tcW w:w="1085" w:type="dxa"/>
            <w:tcBorders>
              <w:left w:val="single" w:sz="24" w:space="0" w:color="auto"/>
            </w:tcBorders>
            <w:vAlign w:val="center"/>
          </w:tcPr>
          <w:p w14:paraId="121E971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106.5</w:t>
            </w:r>
          </w:p>
        </w:tc>
        <w:tc>
          <w:tcPr>
            <w:tcW w:w="1202" w:type="dxa"/>
            <w:tcBorders>
              <w:right w:val="single" w:sz="24" w:space="0" w:color="auto"/>
            </w:tcBorders>
            <w:vAlign w:val="center"/>
          </w:tcPr>
          <w:p w14:paraId="3A9632C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2.12</w:t>
            </w:r>
          </w:p>
        </w:tc>
      </w:tr>
      <w:tr w:rsidR="00FB5184" w:rsidRPr="00940161" w14:paraId="4B44C874" w14:textId="77777777" w:rsidTr="006A4182">
        <w:trPr>
          <w:jc w:val="center"/>
        </w:trPr>
        <w:tc>
          <w:tcPr>
            <w:tcW w:w="1403" w:type="dxa"/>
            <w:vMerge/>
            <w:tcBorders>
              <w:left w:val="single" w:sz="24" w:space="0" w:color="auto"/>
              <w:right w:val="single" w:sz="24" w:space="0" w:color="auto"/>
            </w:tcBorders>
            <w:vAlign w:val="center"/>
          </w:tcPr>
          <w:p w14:paraId="0186F5C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1901A27" w14:textId="77777777" w:rsidR="00FB5184" w:rsidRPr="00940161" w:rsidRDefault="00FB5184" w:rsidP="006A4182">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004826D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120</w:t>
            </w:r>
          </w:p>
        </w:tc>
        <w:tc>
          <w:tcPr>
            <w:tcW w:w="805" w:type="dxa"/>
            <w:vAlign w:val="center"/>
          </w:tcPr>
          <w:p w14:paraId="6B0778F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102</w:t>
            </w:r>
          </w:p>
        </w:tc>
        <w:tc>
          <w:tcPr>
            <w:tcW w:w="1085" w:type="dxa"/>
            <w:tcBorders>
              <w:left w:val="single" w:sz="24" w:space="0" w:color="auto"/>
            </w:tcBorders>
            <w:vAlign w:val="center"/>
          </w:tcPr>
          <w:p w14:paraId="18B9407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111</w:t>
            </w:r>
          </w:p>
        </w:tc>
        <w:tc>
          <w:tcPr>
            <w:tcW w:w="1202" w:type="dxa"/>
            <w:tcBorders>
              <w:right w:val="single" w:sz="24" w:space="0" w:color="auto"/>
            </w:tcBorders>
            <w:vAlign w:val="center"/>
          </w:tcPr>
          <w:p w14:paraId="15E9F41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2.55</w:t>
            </w:r>
          </w:p>
        </w:tc>
      </w:tr>
      <w:tr w:rsidR="00FB5184" w:rsidRPr="00940161" w14:paraId="6C1D3004" w14:textId="77777777" w:rsidTr="006A4182">
        <w:trPr>
          <w:jc w:val="center"/>
        </w:trPr>
        <w:tc>
          <w:tcPr>
            <w:tcW w:w="1403" w:type="dxa"/>
            <w:vMerge/>
            <w:tcBorders>
              <w:left w:val="single" w:sz="24" w:space="0" w:color="auto"/>
              <w:right w:val="single" w:sz="24" w:space="0" w:color="auto"/>
            </w:tcBorders>
            <w:vAlign w:val="center"/>
          </w:tcPr>
          <w:p w14:paraId="28CADE4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9BE6FB0" w14:textId="77777777" w:rsidR="00FB5184" w:rsidRPr="00940161" w:rsidRDefault="00FB5184" w:rsidP="006A4182">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69CF6C4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w:t>
            </w:r>
          </w:p>
        </w:tc>
        <w:tc>
          <w:tcPr>
            <w:tcW w:w="805" w:type="dxa"/>
            <w:vAlign w:val="center"/>
          </w:tcPr>
          <w:p w14:paraId="5578F81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112</w:t>
            </w:r>
          </w:p>
        </w:tc>
        <w:tc>
          <w:tcPr>
            <w:tcW w:w="1085" w:type="dxa"/>
            <w:tcBorders>
              <w:left w:val="single" w:sz="24" w:space="0" w:color="auto"/>
            </w:tcBorders>
            <w:vAlign w:val="center"/>
          </w:tcPr>
          <w:p w14:paraId="1CD27B9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112.5</w:t>
            </w:r>
          </w:p>
        </w:tc>
        <w:tc>
          <w:tcPr>
            <w:tcW w:w="1202" w:type="dxa"/>
            <w:tcBorders>
              <w:right w:val="single" w:sz="24" w:space="0" w:color="auto"/>
            </w:tcBorders>
            <w:vAlign w:val="center"/>
          </w:tcPr>
          <w:p w14:paraId="51DB7B7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0.14</w:t>
            </w:r>
          </w:p>
        </w:tc>
      </w:tr>
      <w:tr w:rsidR="00FB5184" w:rsidRPr="00940161" w14:paraId="75DE256A" w14:textId="77777777" w:rsidTr="006A4182">
        <w:trPr>
          <w:jc w:val="center"/>
        </w:trPr>
        <w:tc>
          <w:tcPr>
            <w:tcW w:w="1403" w:type="dxa"/>
            <w:vMerge/>
            <w:tcBorders>
              <w:left w:val="single" w:sz="24" w:space="0" w:color="auto"/>
              <w:right w:val="single" w:sz="24" w:space="0" w:color="auto"/>
            </w:tcBorders>
            <w:vAlign w:val="center"/>
          </w:tcPr>
          <w:p w14:paraId="36C7FFD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1AEB4A5" w14:textId="77777777" w:rsidR="00FB5184" w:rsidRPr="00940161" w:rsidRDefault="00FB5184" w:rsidP="006A4182">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1654FA1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112</w:t>
            </w:r>
          </w:p>
        </w:tc>
        <w:tc>
          <w:tcPr>
            <w:tcW w:w="805" w:type="dxa"/>
            <w:vAlign w:val="center"/>
          </w:tcPr>
          <w:p w14:paraId="550BA15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104</w:t>
            </w:r>
          </w:p>
        </w:tc>
        <w:tc>
          <w:tcPr>
            <w:tcW w:w="1085" w:type="dxa"/>
            <w:tcBorders>
              <w:left w:val="single" w:sz="24" w:space="0" w:color="auto"/>
            </w:tcBorders>
            <w:vAlign w:val="center"/>
          </w:tcPr>
          <w:p w14:paraId="3A38938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108</w:t>
            </w:r>
          </w:p>
        </w:tc>
        <w:tc>
          <w:tcPr>
            <w:tcW w:w="1202" w:type="dxa"/>
            <w:tcBorders>
              <w:right w:val="single" w:sz="24" w:space="0" w:color="auto"/>
            </w:tcBorders>
            <w:vAlign w:val="center"/>
          </w:tcPr>
          <w:p w14:paraId="278008C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w:t>
            </w:r>
          </w:p>
        </w:tc>
      </w:tr>
      <w:tr w:rsidR="00FB5184" w:rsidRPr="00940161" w14:paraId="38F4D700" w14:textId="77777777" w:rsidTr="006A4182">
        <w:trPr>
          <w:jc w:val="center"/>
        </w:trPr>
        <w:tc>
          <w:tcPr>
            <w:tcW w:w="1403" w:type="dxa"/>
            <w:vMerge/>
            <w:tcBorders>
              <w:left w:val="single" w:sz="24" w:space="0" w:color="auto"/>
              <w:right w:val="single" w:sz="24" w:space="0" w:color="auto"/>
            </w:tcBorders>
            <w:vAlign w:val="center"/>
          </w:tcPr>
          <w:p w14:paraId="664E534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5DCFFA3" w14:textId="77777777" w:rsidR="00FB5184" w:rsidRPr="00940161" w:rsidRDefault="00FB5184" w:rsidP="006A4182">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6A48094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107</w:t>
            </w:r>
          </w:p>
        </w:tc>
        <w:tc>
          <w:tcPr>
            <w:tcW w:w="805" w:type="dxa"/>
            <w:vAlign w:val="center"/>
          </w:tcPr>
          <w:p w14:paraId="689996D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108</w:t>
            </w:r>
          </w:p>
        </w:tc>
        <w:tc>
          <w:tcPr>
            <w:tcW w:w="1085" w:type="dxa"/>
            <w:tcBorders>
              <w:left w:val="single" w:sz="24" w:space="0" w:color="auto"/>
            </w:tcBorders>
            <w:vAlign w:val="center"/>
          </w:tcPr>
          <w:p w14:paraId="673C244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107.5</w:t>
            </w:r>
          </w:p>
        </w:tc>
        <w:tc>
          <w:tcPr>
            <w:tcW w:w="1202" w:type="dxa"/>
            <w:tcBorders>
              <w:right w:val="single" w:sz="24" w:space="0" w:color="auto"/>
            </w:tcBorders>
            <w:vAlign w:val="center"/>
          </w:tcPr>
          <w:p w14:paraId="0948626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0.14</w:t>
            </w:r>
          </w:p>
        </w:tc>
      </w:tr>
      <w:tr w:rsidR="00FB5184" w:rsidRPr="00940161" w14:paraId="4A4386AD" w14:textId="77777777" w:rsidTr="006A4182">
        <w:trPr>
          <w:jc w:val="center"/>
        </w:trPr>
        <w:tc>
          <w:tcPr>
            <w:tcW w:w="1403" w:type="dxa"/>
            <w:vMerge/>
            <w:tcBorders>
              <w:left w:val="single" w:sz="24" w:space="0" w:color="auto"/>
              <w:right w:val="single" w:sz="24" w:space="0" w:color="auto"/>
            </w:tcBorders>
            <w:vAlign w:val="center"/>
          </w:tcPr>
          <w:p w14:paraId="23E8E7F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917440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4C995F7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c>
          <w:tcPr>
            <w:tcW w:w="805" w:type="dxa"/>
            <w:vAlign w:val="center"/>
          </w:tcPr>
          <w:p w14:paraId="32F118E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115</w:t>
            </w:r>
          </w:p>
        </w:tc>
        <w:tc>
          <w:tcPr>
            <w:tcW w:w="1085" w:type="dxa"/>
            <w:tcBorders>
              <w:left w:val="single" w:sz="24" w:space="0" w:color="auto"/>
            </w:tcBorders>
            <w:vAlign w:val="center"/>
          </w:tcPr>
          <w:p w14:paraId="6655FFC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110.5</w:t>
            </w:r>
          </w:p>
        </w:tc>
        <w:tc>
          <w:tcPr>
            <w:tcW w:w="1202" w:type="dxa"/>
            <w:tcBorders>
              <w:right w:val="single" w:sz="24" w:space="0" w:color="auto"/>
            </w:tcBorders>
            <w:vAlign w:val="center"/>
          </w:tcPr>
          <w:p w14:paraId="0C41902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1.27</w:t>
            </w:r>
          </w:p>
        </w:tc>
      </w:tr>
      <w:tr w:rsidR="00FB5184" w:rsidRPr="00940161" w14:paraId="10A267FB" w14:textId="77777777" w:rsidTr="006A4182">
        <w:trPr>
          <w:jc w:val="center"/>
        </w:trPr>
        <w:tc>
          <w:tcPr>
            <w:tcW w:w="1403" w:type="dxa"/>
            <w:vMerge/>
            <w:tcBorders>
              <w:left w:val="single" w:sz="24" w:space="0" w:color="auto"/>
              <w:right w:val="single" w:sz="24" w:space="0" w:color="auto"/>
            </w:tcBorders>
            <w:vAlign w:val="center"/>
          </w:tcPr>
          <w:p w14:paraId="1B926D4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B76C269" w14:textId="77777777" w:rsidR="00FB5184" w:rsidRPr="00940161" w:rsidRDefault="00FB5184" w:rsidP="006A4182">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760D27E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w:t>
            </w:r>
          </w:p>
        </w:tc>
        <w:tc>
          <w:tcPr>
            <w:tcW w:w="805" w:type="dxa"/>
            <w:vAlign w:val="center"/>
          </w:tcPr>
          <w:p w14:paraId="71BFFEF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w:t>
            </w:r>
          </w:p>
        </w:tc>
        <w:tc>
          <w:tcPr>
            <w:tcW w:w="1085" w:type="dxa"/>
            <w:tcBorders>
              <w:left w:val="single" w:sz="24" w:space="0" w:color="auto"/>
            </w:tcBorders>
            <w:vAlign w:val="center"/>
          </w:tcPr>
          <w:p w14:paraId="6DA518E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111.5</w:t>
            </w:r>
          </w:p>
        </w:tc>
        <w:tc>
          <w:tcPr>
            <w:tcW w:w="1202" w:type="dxa"/>
            <w:tcBorders>
              <w:right w:val="single" w:sz="24" w:space="0" w:color="auto"/>
            </w:tcBorders>
            <w:vAlign w:val="center"/>
          </w:tcPr>
          <w:p w14:paraId="71BA3C2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0.42</w:t>
            </w:r>
          </w:p>
        </w:tc>
      </w:tr>
      <w:tr w:rsidR="00FB5184" w:rsidRPr="00940161" w14:paraId="763E2A33" w14:textId="77777777" w:rsidTr="006A4182">
        <w:trPr>
          <w:jc w:val="center"/>
        </w:trPr>
        <w:tc>
          <w:tcPr>
            <w:tcW w:w="1403" w:type="dxa"/>
            <w:vMerge/>
            <w:tcBorders>
              <w:left w:val="single" w:sz="24" w:space="0" w:color="auto"/>
              <w:right w:val="single" w:sz="24" w:space="0" w:color="auto"/>
            </w:tcBorders>
            <w:vAlign w:val="center"/>
          </w:tcPr>
          <w:p w14:paraId="417BCA7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5143A7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34138FE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107</w:t>
            </w:r>
          </w:p>
        </w:tc>
        <w:tc>
          <w:tcPr>
            <w:tcW w:w="805" w:type="dxa"/>
            <w:vAlign w:val="center"/>
          </w:tcPr>
          <w:p w14:paraId="6D84F60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20E015B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110.5</w:t>
            </w:r>
          </w:p>
        </w:tc>
        <w:tc>
          <w:tcPr>
            <w:tcW w:w="1202" w:type="dxa"/>
            <w:tcBorders>
              <w:right w:val="single" w:sz="24" w:space="0" w:color="auto"/>
            </w:tcBorders>
            <w:vAlign w:val="center"/>
          </w:tcPr>
          <w:p w14:paraId="4FAE8C0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0.99</w:t>
            </w:r>
          </w:p>
        </w:tc>
      </w:tr>
      <w:tr w:rsidR="00FB5184" w:rsidRPr="00940161" w14:paraId="151BB988" w14:textId="77777777" w:rsidTr="006A4182">
        <w:trPr>
          <w:jc w:val="center"/>
        </w:trPr>
        <w:tc>
          <w:tcPr>
            <w:tcW w:w="1403" w:type="dxa"/>
            <w:vMerge/>
            <w:tcBorders>
              <w:left w:val="single" w:sz="24" w:space="0" w:color="auto"/>
              <w:right w:val="single" w:sz="24" w:space="0" w:color="auto"/>
            </w:tcBorders>
            <w:vAlign w:val="center"/>
          </w:tcPr>
          <w:p w14:paraId="49E5E1E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3196DF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519C2B9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104</w:t>
            </w:r>
          </w:p>
        </w:tc>
        <w:tc>
          <w:tcPr>
            <w:tcW w:w="805" w:type="dxa"/>
            <w:vAlign w:val="center"/>
          </w:tcPr>
          <w:p w14:paraId="6F40322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117</w:t>
            </w:r>
          </w:p>
        </w:tc>
        <w:tc>
          <w:tcPr>
            <w:tcW w:w="1085" w:type="dxa"/>
            <w:tcBorders>
              <w:left w:val="single" w:sz="24" w:space="0" w:color="auto"/>
            </w:tcBorders>
            <w:vAlign w:val="center"/>
          </w:tcPr>
          <w:p w14:paraId="0CD162F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110.5</w:t>
            </w:r>
          </w:p>
        </w:tc>
        <w:tc>
          <w:tcPr>
            <w:tcW w:w="1202" w:type="dxa"/>
            <w:tcBorders>
              <w:right w:val="single" w:sz="24" w:space="0" w:color="auto"/>
            </w:tcBorders>
            <w:vAlign w:val="center"/>
          </w:tcPr>
          <w:p w14:paraId="57CE017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1.84</w:t>
            </w:r>
          </w:p>
        </w:tc>
      </w:tr>
      <w:tr w:rsidR="00FB5184" w:rsidRPr="00940161" w14:paraId="11352FF7" w14:textId="77777777" w:rsidTr="006A4182">
        <w:trPr>
          <w:jc w:val="center"/>
        </w:trPr>
        <w:tc>
          <w:tcPr>
            <w:tcW w:w="1403" w:type="dxa"/>
            <w:vMerge/>
            <w:tcBorders>
              <w:left w:val="single" w:sz="24" w:space="0" w:color="auto"/>
              <w:right w:val="single" w:sz="24" w:space="0" w:color="auto"/>
            </w:tcBorders>
            <w:vAlign w:val="center"/>
          </w:tcPr>
          <w:p w14:paraId="63A954D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227E1E4" w14:textId="77777777" w:rsidR="00FB5184" w:rsidRPr="00940161" w:rsidRDefault="00FB5184" w:rsidP="006A4182">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7F11CD5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109</w:t>
            </w:r>
          </w:p>
        </w:tc>
        <w:tc>
          <w:tcPr>
            <w:tcW w:w="805" w:type="dxa"/>
            <w:vAlign w:val="center"/>
          </w:tcPr>
          <w:p w14:paraId="68FFFAB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w:t>
            </w:r>
          </w:p>
        </w:tc>
        <w:tc>
          <w:tcPr>
            <w:tcW w:w="1085" w:type="dxa"/>
            <w:tcBorders>
              <w:left w:val="single" w:sz="24" w:space="0" w:color="auto"/>
            </w:tcBorders>
            <w:vAlign w:val="center"/>
          </w:tcPr>
          <w:p w14:paraId="3F41420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111</w:t>
            </w:r>
          </w:p>
        </w:tc>
        <w:tc>
          <w:tcPr>
            <w:tcW w:w="1202" w:type="dxa"/>
            <w:tcBorders>
              <w:right w:val="single" w:sz="24" w:space="0" w:color="auto"/>
            </w:tcBorders>
            <w:vAlign w:val="center"/>
          </w:tcPr>
          <w:p w14:paraId="458EC55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0.57</w:t>
            </w:r>
          </w:p>
        </w:tc>
      </w:tr>
      <w:tr w:rsidR="00FB5184" w:rsidRPr="00940161" w14:paraId="2D93CECE" w14:textId="77777777" w:rsidTr="006A4182">
        <w:trPr>
          <w:jc w:val="center"/>
        </w:trPr>
        <w:tc>
          <w:tcPr>
            <w:tcW w:w="1403" w:type="dxa"/>
            <w:vMerge/>
            <w:tcBorders>
              <w:left w:val="single" w:sz="24" w:space="0" w:color="auto"/>
              <w:right w:val="single" w:sz="24" w:space="0" w:color="auto"/>
            </w:tcBorders>
            <w:vAlign w:val="center"/>
          </w:tcPr>
          <w:p w14:paraId="407DC14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36D1451" w14:textId="77777777" w:rsidR="00FB5184" w:rsidRPr="00940161" w:rsidRDefault="00FB5184" w:rsidP="006A4182">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7AB1387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w:t>
            </w:r>
          </w:p>
        </w:tc>
        <w:tc>
          <w:tcPr>
            <w:tcW w:w="805" w:type="dxa"/>
            <w:vAlign w:val="center"/>
          </w:tcPr>
          <w:p w14:paraId="7BD14E8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27BD9A2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112</w:t>
            </w:r>
          </w:p>
        </w:tc>
        <w:tc>
          <w:tcPr>
            <w:tcW w:w="1202" w:type="dxa"/>
            <w:tcBorders>
              <w:right w:val="single" w:sz="24" w:space="0" w:color="auto"/>
            </w:tcBorders>
            <w:vAlign w:val="center"/>
          </w:tcPr>
          <w:p w14:paraId="2FCEDA2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0.57</w:t>
            </w:r>
          </w:p>
        </w:tc>
      </w:tr>
      <w:tr w:rsidR="00FB5184" w:rsidRPr="00940161" w14:paraId="131A5656" w14:textId="77777777" w:rsidTr="006A4182">
        <w:trPr>
          <w:jc w:val="center"/>
        </w:trPr>
        <w:tc>
          <w:tcPr>
            <w:tcW w:w="1403" w:type="dxa"/>
            <w:vMerge/>
            <w:tcBorders>
              <w:left w:val="single" w:sz="24" w:space="0" w:color="auto"/>
              <w:right w:val="single" w:sz="24" w:space="0" w:color="auto"/>
            </w:tcBorders>
            <w:vAlign w:val="center"/>
          </w:tcPr>
          <w:p w14:paraId="1A71770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DEEFD64" w14:textId="77777777" w:rsidR="00FB5184" w:rsidRPr="00940161" w:rsidRDefault="00FB5184" w:rsidP="006A4182">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247B964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124</w:t>
            </w:r>
          </w:p>
        </w:tc>
        <w:tc>
          <w:tcPr>
            <w:tcW w:w="805" w:type="dxa"/>
            <w:vAlign w:val="center"/>
          </w:tcPr>
          <w:p w14:paraId="34402CE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1D078C5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119</w:t>
            </w:r>
          </w:p>
        </w:tc>
        <w:tc>
          <w:tcPr>
            <w:tcW w:w="1202" w:type="dxa"/>
            <w:tcBorders>
              <w:right w:val="single" w:sz="24" w:space="0" w:color="auto"/>
            </w:tcBorders>
            <w:vAlign w:val="center"/>
          </w:tcPr>
          <w:p w14:paraId="459F80B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w:t>
            </w:r>
          </w:p>
        </w:tc>
      </w:tr>
      <w:tr w:rsidR="00FB5184" w:rsidRPr="00940161" w14:paraId="3C94BD94" w14:textId="77777777" w:rsidTr="006A4182">
        <w:trPr>
          <w:jc w:val="center"/>
        </w:trPr>
        <w:tc>
          <w:tcPr>
            <w:tcW w:w="1403" w:type="dxa"/>
            <w:vMerge/>
            <w:tcBorders>
              <w:left w:val="single" w:sz="24" w:space="0" w:color="auto"/>
              <w:right w:val="single" w:sz="24" w:space="0" w:color="auto"/>
            </w:tcBorders>
            <w:vAlign w:val="center"/>
          </w:tcPr>
          <w:p w14:paraId="746ED0E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A50CF1C" w14:textId="77777777" w:rsidR="00FB5184" w:rsidRPr="00940161" w:rsidRDefault="00FB5184" w:rsidP="006A4182">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692650F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131</w:t>
            </w:r>
          </w:p>
        </w:tc>
        <w:tc>
          <w:tcPr>
            <w:tcW w:w="805" w:type="dxa"/>
            <w:vAlign w:val="center"/>
          </w:tcPr>
          <w:p w14:paraId="7DFE08B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121</w:t>
            </w:r>
          </w:p>
        </w:tc>
        <w:tc>
          <w:tcPr>
            <w:tcW w:w="1085" w:type="dxa"/>
            <w:tcBorders>
              <w:left w:val="single" w:sz="24" w:space="0" w:color="auto"/>
            </w:tcBorders>
            <w:vAlign w:val="center"/>
          </w:tcPr>
          <w:p w14:paraId="15A182F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126</w:t>
            </w:r>
          </w:p>
        </w:tc>
        <w:tc>
          <w:tcPr>
            <w:tcW w:w="1202" w:type="dxa"/>
            <w:tcBorders>
              <w:right w:val="single" w:sz="24" w:space="0" w:color="auto"/>
            </w:tcBorders>
            <w:vAlign w:val="center"/>
          </w:tcPr>
          <w:p w14:paraId="702AFF6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w:t>
            </w:r>
          </w:p>
        </w:tc>
      </w:tr>
      <w:tr w:rsidR="00FB5184" w:rsidRPr="00940161" w14:paraId="4EEA19E0" w14:textId="77777777" w:rsidTr="006A4182">
        <w:trPr>
          <w:jc w:val="center"/>
        </w:trPr>
        <w:tc>
          <w:tcPr>
            <w:tcW w:w="1403" w:type="dxa"/>
            <w:vMerge/>
            <w:tcBorders>
              <w:left w:val="single" w:sz="24" w:space="0" w:color="auto"/>
              <w:right w:val="single" w:sz="24" w:space="0" w:color="auto"/>
            </w:tcBorders>
            <w:vAlign w:val="center"/>
          </w:tcPr>
          <w:p w14:paraId="3139A23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B1114D1" w14:textId="77777777" w:rsidR="00FB5184" w:rsidRPr="00940161" w:rsidRDefault="00FB5184" w:rsidP="006A4182">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29583A9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145</w:t>
            </w:r>
          </w:p>
        </w:tc>
        <w:tc>
          <w:tcPr>
            <w:tcW w:w="805" w:type="dxa"/>
            <w:vAlign w:val="center"/>
          </w:tcPr>
          <w:p w14:paraId="38CB9FB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124</w:t>
            </w:r>
          </w:p>
        </w:tc>
        <w:tc>
          <w:tcPr>
            <w:tcW w:w="1085" w:type="dxa"/>
            <w:tcBorders>
              <w:left w:val="single" w:sz="24" w:space="0" w:color="auto"/>
            </w:tcBorders>
            <w:vAlign w:val="center"/>
          </w:tcPr>
          <w:p w14:paraId="76BA536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134.5</w:t>
            </w:r>
          </w:p>
        </w:tc>
        <w:tc>
          <w:tcPr>
            <w:tcW w:w="1202" w:type="dxa"/>
            <w:tcBorders>
              <w:right w:val="single" w:sz="24" w:space="0" w:color="auto"/>
            </w:tcBorders>
            <w:vAlign w:val="center"/>
          </w:tcPr>
          <w:p w14:paraId="651E1A7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2.97</w:t>
            </w:r>
          </w:p>
        </w:tc>
      </w:tr>
      <w:tr w:rsidR="00FB5184" w:rsidRPr="00940161" w14:paraId="58789943" w14:textId="77777777" w:rsidTr="006A4182">
        <w:trPr>
          <w:jc w:val="center"/>
        </w:trPr>
        <w:tc>
          <w:tcPr>
            <w:tcW w:w="1403" w:type="dxa"/>
            <w:vMerge/>
            <w:tcBorders>
              <w:left w:val="single" w:sz="24" w:space="0" w:color="auto"/>
              <w:right w:val="single" w:sz="24" w:space="0" w:color="auto"/>
            </w:tcBorders>
            <w:vAlign w:val="center"/>
          </w:tcPr>
          <w:p w14:paraId="05EF8DA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2191881" w14:textId="77777777" w:rsidR="00FB5184" w:rsidRPr="00940161" w:rsidRDefault="00FB5184" w:rsidP="006A4182">
            <w:pPr>
              <w:jc w:val="center"/>
              <w:rPr>
                <w:rFonts w:eastAsia="Times New Roman"/>
                <w:b/>
                <w:sz w:val="22"/>
                <w:szCs w:val="22"/>
              </w:rPr>
            </w:pPr>
            <w:r w:rsidRPr="00940161">
              <w:rPr>
                <w:rFonts w:eastAsia="Times New Roman"/>
                <w:b/>
                <w:sz w:val="22"/>
                <w:szCs w:val="22"/>
              </w:rPr>
              <w:t>IT 22</w:t>
            </w:r>
          </w:p>
        </w:tc>
        <w:tc>
          <w:tcPr>
            <w:tcW w:w="900" w:type="dxa"/>
            <w:tcBorders>
              <w:left w:val="single" w:sz="24" w:space="0" w:color="auto"/>
            </w:tcBorders>
            <w:vAlign w:val="center"/>
          </w:tcPr>
          <w:p w14:paraId="27CDDD7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146</w:t>
            </w:r>
          </w:p>
        </w:tc>
        <w:tc>
          <w:tcPr>
            <w:tcW w:w="805" w:type="dxa"/>
            <w:vAlign w:val="center"/>
          </w:tcPr>
          <w:p w14:paraId="1FB6C8F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137</w:t>
            </w:r>
          </w:p>
        </w:tc>
        <w:tc>
          <w:tcPr>
            <w:tcW w:w="1085" w:type="dxa"/>
            <w:tcBorders>
              <w:left w:val="single" w:sz="24" w:space="0" w:color="auto"/>
            </w:tcBorders>
            <w:vAlign w:val="center"/>
          </w:tcPr>
          <w:p w14:paraId="4248B3A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141.5</w:t>
            </w:r>
          </w:p>
        </w:tc>
        <w:tc>
          <w:tcPr>
            <w:tcW w:w="1202" w:type="dxa"/>
            <w:tcBorders>
              <w:right w:val="single" w:sz="24" w:space="0" w:color="auto"/>
            </w:tcBorders>
            <w:vAlign w:val="center"/>
          </w:tcPr>
          <w:p w14:paraId="7A20D42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1.27</w:t>
            </w:r>
          </w:p>
        </w:tc>
      </w:tr>
      <w:tr w:rsidR="00FB5184" w:rsidRPr="00940161" w14:paraId="6B1B3184" w14:textId="77777777" w:rsidTr="006A4182">
        <w:trPr>
          <w:jc w:val="center"/>
        </w:trPr>
        <w:tc>
          <w:tcPr>
            <w:tcW w:w="1403" w:type="dxa"/>
            <w:vMerge/>
            <w:tcBorders>
              <w:left w:val="single" w:sz="24" w:space="0" w:color="auto"/>
              <w:right w:val="single" w:sz="24" w:space="0" w:color="auto"/>
            </w:tcBorders>
            <w:vAlign w:val="center"/>
          </w:tcPr>
          <w:p w14:paraId="259C942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2EC7CD4" w14:textId="77777777" w:rsidR="00FB5184" w:rsidRPr="00940161" w:rsidRDefault="00FB5184" w:rsidP="006A4182">
            <w:pPr>
              <w:jc w:val="center"/>
              <w:rPr>
                <w:rFonts w:eastAsia="Times New Roman"/>
                <w:b/>
                <w:sz w:val="22"/>
                <w:szCs w:val="22"/>
              </w:rPr>
            </w:pPr>
            <w:r w:rsidRPr="00940161">
              <w:rPr>
                <w:rFonts w:eastAsia="Times New Roman"/>
                <w:b/>
                <w:sz w:val="22"/>
                <w:szCs w:val="22"/>
              </w:rPr>
              <w:t>IT 23</w:t>
            </w:r>
          </w:p>
        </w:tc>
        <w:tc>
          <w:tcPr>
            <w:tcW w:w="900" w:type="dxa"/>
            <w:tcBorders>
              <w:left w:val="single" w:sz="24" w:space="0" w:color="auto"/>
            </w:tcBorders>
            <w:vAlign w:val="center"/>
          </w:tcPr>
          <w:p w14:paraId="457D90A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154</w:t>
            </w:r>
          </w:p>
        </w:tc>
        <w:tc>
          <w:tcPr>
            <w:tcW w:w="805" w:type="dxa"/>
            <w:vAlign w:val="center"/>
          </w:tcPr>
          <w:p w14:paraId="7D22527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146</w:t>
            </w:r>
          </w:p>
        </w:tc>
        <w:tc>
          <w:tcPr>
            <w:tcW w:w="1085" w:type="dxa"/>
            <w:tcBorders>
              <w:left w:val="single" w:sz="24" w:space="0" w:color="auto"/>
            </w:tcBorders>
            <w:vAlign w:val="center"/>
          </w:tcPr>
          <w:p w14:paraId="28C3B31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150</w:t>
            </w:r>
          </w:p>
        </w:tc>
        <w:tc>
          <w:tcPr>
            <w:tcW w:w="1202" w:type="dxa"/>
            <w:tcBorders>
              <w:right w:val="single" w:sz="24" w:space="0" w:color="auto"/>
            </w:tcBorders>
            <w:vAlign w:val="center"/>
          </w:tcPr>
          <w:p w14:paraId="76BA7B5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w:t>
            </w:r>
          </w:p>
        </w:tc>
      </w:tr>
      <w:tr w:rsidR="00FB5184" w:rsidRPr="00940161" w14:paraId="7924979C" w14:textId="77777777" w:rsidTr="006A4182">
        <w:trPr>
          <w:jc w:val="center"/>
        </w:trPr>
        <w:tc>
          <w:tcPr>
            <w:tcW w:w="1403" w:type="dxa"/>
            <w:vMerge/>
            <w:tcBorders>
              <w:left w:val="single" w:sz="24" w:space="0" w:color="auto"/>
              <w:right w:val="single" w:sz="24" w:space="0" w:color="auto"/>
            </w:tcBorders>
            <w:vAlign w:val="center"/>
          </w:tcPr>
          <w:p w14:paraId="0D477EA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AD39814" w14:textId="77777777" w:rsidR="00FB5184" w:rsidRPr="00940161" w:rsidRDefault="00FB5184" w:rsidP="006A4182">
            <w:pPr>
              <w:jc w:val="center"/>
              <w:rPr>
                <w:rFonts w:eastAsia="Times New Roman"/>
                <w:b/>
                <w:sz w:val="22"/>
                <w:szCs w:val="22"/>
              </w:rPr>
            </w:pPr>
            <w:r w:rsidRPr="00940161">
              <w:rPr>
                <w:rFonts w:eastAsia="Times New Roman"/>
                <w:b/>
                <w:sz w:val="22"/>
                <w:szCs w:val="22"/>
              </w:rPr>
              <w:t>IT 24</w:t>
            </w:r>
          </w:p>
        </w:tc>
        <w:tc>
          <w:tcPr>
            <w:tcW w:w="900" w:type="dxa"/>
            <w:tcBorders>
              <w:left w:val="single" w:sz="24" w:space="0" w:color="auto"/>
            </w:tcBorders>
            <w:vAlign w:val="center"/>
          </w:tcPr>
          <w:p w14:paraId="727DF9F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170</w:t>
            </w:r>
          </w:p>
        </w:tc>
        <w:tc>
          <w:tcPr>
            <w:tcW w:w="805" w:type="dxa"/>
            <w:vAlign w:val="center"/>
          </w:tcPr>
          <w:p w14:paraId="65EAD27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164</w:t>
            </w:r>
          </w:p>
        </w:tc>
        <w:tc>
          <w:tcPr>
            <w:tcW w:w="1085" w:type="dxa"/>
            <w:tcBorders>
              <w:left w:val="single" w:sz="24" w:space="0" w:color="auto"/>
            </w:tcBorders>
            <w:vAlign w:val="center"/>
          </w:tcPr>
          <w:p w14:paraId="7C9819E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167</w:t>
            </w:r>
          </w:p>
        </w:tc>
        <w:tc>
          <w:tcPr>
            <w:tcW w:w="1202" w:type="dxa"/>
            <w:tcBorders>
              <w:right w:val="single" w:sz="24" w:space="0" w:color="auto"/>
            </w:tcBorders>
            <w:vAlign w:val="center"/>
          </w:tcPr>
          <w:p w14:paraId="7227BA5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0.85</w:t>
            </w:r>
          </w:p>
        </w:tc>
      </w:tr>
      <w:tr w:rsidR="00FB5184" w:rsidRPr="00940161" w14:paraId="7C9305C0" w14:textId="77777777" w:rsidTr="006A4182">
        <w:trPr>
          <w:jc w:val="center"/>
        </w:trPr>
        <w:tc>
          <w:tcPr>
            <w:tcW w:w="1403" w:type="dxa"/>
            <w:vMerge/>
            <w:tcBorders>
              <w:left w:val="single" w:sz="24" w:space="0" w:color="auto"/>
              <w:right w:val="single" w:sz="24" w:space="0" w:color="auto"/>
            </w:tcBorders>
            <w:vAlign w:val="center"/>
          </w:tcPr>
          <w:p w14:paraId="0BD92D3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5A76B79" w14:textId="77777777" w:rsidR="00FB5184" w:rsidRPr="00940161" w:rsidRDefault="00FB5184" w:rsidP="006A4182">
            <w:pPr>
              <w:jc w:val="center"/>
              <w:rPr>
                <w:rFonts w:eastAsia="Times New Roman"/>
                <w:b/>
                <w:sz w:val="22"/>
                <w:szCs w:val="22"/>
              </w:rPr>
            </w:pPr>
            <w:r w:rsidRPr="00940161">
              <w:rPr>
                <w:rFonts w:eastAsia="Times New Roman"/>
                <w:b/>
                <w:sz w:val="22"/>
                <w:szCs w:val="22"/>
              </w:rPr>
              <w:t>IT 25</w:t>
            </w:r>
          </w:p>
        </w:tc>
        <w:tc>
          <w:tcPr>
            <w:tcW w:w="900" w:type="dxa"/>
            <w:tcBorders>
              <w:left w:val="single" w:sz="24" w:space="0" w:color="auto"/>
            </w:tcBorders>
            <w:vAlign w:val="center"/>
          </w:tcPr>
          <w:p w14:paraId="22D2BD0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178</w:t>
            </w:r>
          </w:p>
        </w:tc>
        <w:tc>
          <w:tcPr>
            <w:tcW w:w="805" w:type="dxa"/>
            <w:vAlign w:val="center"/>
          </w:tcPr>
          <w:p w14:paraId="09AB692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173</w:t>
            </w:r>
          </w:p>
        </w:tc>
        <w:tc>
          <w:tcPr>
            <w:tcW w:w="1085" w:type="dxa"/>
            <w:tcBorders>
              <w:left w:val="single" w:sz="24" w:space="0" w:color="auto"/>
            </w:tcBorders>
            <w:vAlign w:val="center"/>
          </w:tcPr>
          <w:p w14:paraId="0FECBC7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175.5</w:t>
            </w:r>
          </w:p>
        </w:tc>
        <w:tc>
          <w:tcPr>
            <w:tcW w:w="1202" w:type="dxa"/>
            <w:tcBorders>
              <w:right w:val="single" w:sz="24" w:space="0" w:color="auto"/>
            </w:tcBorders>
            <w:vAlign w:val="center"/>
          </w:tcPr>
          <w:p w14:paraId="0806811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0.71</w:t>
            </w:r>
          </w:p>
        </w:tc>
      </w:tr>
      <w:tr w:rsidR="00FB5184" w:rsidRPr="00940161" w14:paraId="1D6F28AE" w14:textId="77777777" w:rsidTr="006A4182">
        <w:trPr>
          <w:jc w:val="center"/>
        </w:trPr>
        <w:tc>
          <w:tcPr>
            <w:tcW w:w="1403" w:type="dxa"/>
            <w:vMerge/>
            <w:tcBorders>
              <w:left w:val="single" w:sz="24" w:space="0" w:color="auto"/>
              <w:right w:val="single" w:sz="24" w:space="0" w:color="auto"/>
            </w:tcBorders>
            <w:vAlign w:val="center"/>
          </w:tcPr>
          <w:p w14:paraId="2F50920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0FE28EC" w14:textId="77777777" w:rsidR="00FB5184" w:rsidRPr="00940161" w:rsidRDefault="00FB5184" w:rsidP="006A4182">
            <w:pPr>
              <w:jc w:val="center"/>
              <w:rPr>
                <w:rFonts w:eastAsia="Times New Roman"/>
                <w:b/>
                <w:sz w:val="22"/>
                <w:szCs w:val="22"/>
              </w:rPr>
            </w:pPr>
            <w:r w:rsidRPr="00940161">
              <w:rPr>
                <w:rFonts w:eastAsia="Times New Roman"/>
                <w:b/>
                <w:sz w:val="22"/>
                <w:szCs w:val="22"/>
              </w:rPr>
              <w:t>IT 26</w:t>
            </w:r>
          </w:p>
        </w:tc>
        <w:tc>
          <w:tcPr>
            <w:tcW w:w="900" w:type="dxa"/>
            <w:tcBorders>
              <w:left w:val="single" w:sz="24" w:space="0" w:color="auto"/>
            </w:tcBorders>
            <w:vAlign w:val="center"/>
          </w:tcPr>
          <w:p w14:paraId="7174C98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177</w:t>
            </w:r>
          </w:p>
        </w:tc>
        <w:tc>
          <w:tcPr>
            <w:tcW w:w="805" w:type="dxa"/>
            <w:vAlign w:val="center"/>
          </w:tcPr>
          <w:p w14:paraId="28648AE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203</w:t>
            </w:r>
          </w:p>
        </w:tc>
        <w:tc>
          <w:tcPr>
            <w:tcW w:w="1085" w:type="dxa"/>
            <w:tcBorders>
              <w:left w:val="single" w:sz="24" w:space="0" w:color="auto"/>
            </w:tcBorders>
            <w:vAlign w:val="center"/>
          </w:tcPr>
          <w:p w14:paraId="343081D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190</w:t>
            </w:r>
          </w:p>
        </w:tc>
        <w:tc>
          <w:tcPr>
            <w:tcW w:w="1202" w:type="dxa"/>
            <w:tcBorders>
              <w:right w:val="single" w:sz="24" w:space="0" w:color="auto"/>
            </w:tcBorders>
            <w:vAlign w:val="center"/>
          </w:tcPr>
          <w:p w14:paraId="43F15C4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3.68</w:t>
            </w:r>
          </w:p>
        </w:tc>
      </w:tr>
      <w:tr w:rsidR="00FB5184" w:rsidRPr="00940161" w14:paraId="6CC78857" w14:textId="77777777" w:rsidTr="006A4182">
        <w:trPr>
          <w:jc w:val="center"/>
        </w:trPr>
        <w:tc>
          <w:tcPr>
            <w:tcW w:w="1403" w:type="dxa"/>
            <w:vMerge/>
            <w:tcBorders>
              <w:left w:val="single" w:sz="24" w:space="0" w:color="auto"/>
              <w:right w:val="single" w:sz="24" w:space="0" w:color="auto"/>
            </w:tcBorders>
            <w:vAlign w:val="center"/>
          </w:tcPr>
          <w:p w14:paraId="4C7856D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FA8D983" w14:textId="77777777" w:rsidR="00FB5184" w:rsidRPr="00940161" w:rsidRDefault="00FB5184" w:rsidP="006A4182">
            <w:pPr>
              <w:jc w:val="center"/>
              <w:rPr>
                <w:rFonts w:eastAsia="Times New Roman"/>
                <w:b/>
                <w:sz w:val="22"/>
                <w:szCs w:val="22"/>
              </w:rPr>
            </w:pPr>
            <w:r w:rsidRPr="00940161">
              <w:rPr>
                <w:rFonts w:eastAsia="Times New Roman"/>
                <w:b/>
                <w:sz w:val="22"/>
                <w:szCs w:val="22"/>
              </w:rPr>
              <w:t>IT 27</w:t>
            </w:r>
          </w:p>
        </w:tc>
        <w:tc>
          <w:tcPr>
            <w:tcW w:w="900" w:type="dxa"/>
            <w:tcBorders>
              <w:left w:val="single" w:sz="24" w:space="0" w:color="auto"/>
            </w:tcBorders>
            <w:vAlign w:val="center"/>
          </w:tcPr>
          <w:p w14:paraId="4BAD5B2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191</w:t>
            </w:r>
          </w:p>
        </w:tc>
        <w:tc>
          <w:tcPr>
            <w:tcW w:w="805" w:type="dxa"/>
            <w:vAlign w:val="center"/>
          </w:tcPr>
          <w:p w14:paraId="548E6B2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208</w:t>
            </w:r>
          </w:p>
        </w:tc>
        <w:tc>
          <w:tcPr>
            <w:tcW w:w="1085" w:type="dxa"/>
            <w:tcBorders>
              <w:left w:val="single" w:sz="24" w:space="0" w:color="auto"/>
            </w:tcBorders>
            <w:vAlign w:val="center"/>
          </w:tcPr>
          <w:p w14:paraId="76B10F9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199.5</w:t>
            </w:r>
          </w:p>
        </w:tc>
        <w:tc>
          <w:tcPr>
            <w:tcW w:w="1202" w:type="dxa"/>
            <w:tcBorders>
              <w:right w:val="single" w:sz="24" w:space="0" w:color="auto"/>
            </w:tcBorders>
            <w:vAlign w:val="center"/>
          </w:tcPr>
          <w:p w14:paraId="01B08AC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2.40</w:t>
            </w:r>
          </w:p>
        </w:tc>
      </w:tr>
      <w:tr w:rsidR="00FB5184" w:rsidRPr="00940161" w14:paraId="65E65EFF" w14:textId="77777777" w:rsidTr="006A4182">
        <w:trPr>
          <w:jc w:val="center"/>
        </w:trPr>
        <w:tc>
          <w:tcPr>
            <w:tcW w:w="1403" w:type="dxa"/>
            <w:vMerge/>
            <w:tcBorders>
              <w:left w:val="single" w:sz="24" w:space="0" w:color="auto"/>
              <w:right w:val="single" w:sz="24" w:space="0" w:color="auto"/>
            </w:tcBorders>
            <w:vAlign w:val="center"/>
          </w:tcPr>
          <w:p w14:paraId="3DC6725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11D1A0C" w14:textId="77777777" w:rsidR="00FB5184" w:rsidRPr="00940161" w:rsidRDefault="00FB5184" w:rsidP="006A4182">
            <w:pPr>
              <w:jc w:val="center"/>
              <w:rPr>
                <w:rFonts w:eastAsia="Times New Roman"/>
                <w:b/>
                <w:sz w:val="22"/>
                <w:szCs w:val="22"/>
              </w:rPr>
            </w:pPr>
            <w:r w:rsidRPr="00940161">
              <w:rPr>
                <w:rFonts w:eastAsia="Times New Roman"/>
                <w:b/>
                <w:sz w:val="22"/>
                <w:szCs w:val="22"/>
              </w:rPr>
              <w:t>IT 28</w:t>
            </w:r>
          </w:p>
        </w:tc>
        <w:tc>
          <w:tcPr>
            <w:tcW w:w="900" w:type="dxa"/>
            <w:tcBorders>
              <w:left w:val="single" w:sz="24" w:space="0" w:color="auto"/>
            </w:tcBorders>
            <w:vAlign w:val="center"/>
          </w:tcPr>
          <w:p w14:paraId="547CF8C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195</w:t>
            </w:r>
          </w:p>
        </w:tc>
        <w:tc>
          <w:tcPr>
            <w:tcW w:w="805" w:type="dxa"/>
            <w:vAlign w:val="center"/>
          </w:tcPr>
          <w:p w14:paraId="5961C46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201</w:t>
            </w:r>
          </w:p>
        </w:tc>
        <w:tc>
          <w:tcPr>
            <w:tcW w:w="1085" w:type="dxa"/>
            <w:tcBorders>
              <w:left w:val="single" w:sz="24" w:space="0" w:color="auto"/>
            </w:tcBorders>
            <w:vAlign w:val="center"/>
          </w:tcPr>
          <w:p w14:paraId="16B7EF3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198</w:t>
            </w:r>
          </w:p>
        </w:tc>
        <w:tc>
          <w:tcPr>
            <w:tcW w:w="1202" w:type="dxa"/>
            <w:tcBorders>
              <w:right w:val="single" w:sz="24" w:space="0" w:color="auto"/>
            </w:tcBorders>
            <w:vAlign w:val="center"/>
          </w:tcPr>
          <w:p w14:paraId="296013D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0.85</w:t>
            </w:r>
          </w:p>
        </w:tc>
      </w:tr>
      <w:tr w:rsidR="00FB5184" w:rsidRPr="00940161" w14:paraId="42064899" w14:textId="77777777" w:rsidTr="006A4182">
        <w:trPr>
          <w:jc w:val="center"/>
        </w:trPr>
        <w:tc>
          <w:tcPr>
            <w:tcW w:w="1403" w:type="dxa"/>
            <w:vMerge/>
            <w:tcBorders>
              <w:left w:val="single" w:sz="24" w:space="0" w:color="auto"/>
              <w:right w:val="single" w:sz="24" w:space="0" w:color="auto"/>
            </w:tcBorders>
            <w:vAlign w:val="center"/>
          </w:tcPr>
          <w:p w14:paraId="51D73D7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95D0BF7" w14:textId="77777777" w:rsidR="00FB5184" w:rsidRPr="00940161" w:rsidRDefault="00FB5184" w:rsidP="006A4182">
            <w:pPr>
              <w:jc w:val="center"/>
              <w:rPr>
                <w:rFonts w:eastAsia="Times New Roman"/>
                <w:b/>
                <w:sz w:val="22"/>
                <w:szCs w:val="22"/>
              </w:rPr>
            </w:pPr>
            <w:r w:rsidRPr="00940161">
              <w:rPr>
                <w:rFonts w:eastAsia="Times New Roman"/>
                <w:b/>
                <w:sz w:val="22"/>
                <w:szCs w:val="22"/>
              </w:rPr>
              <w:t>IT 29</w:t>
            </w:r>
          </w:p>
        </w:tc>
        <w:tc>
          <w:tcPr>
            <w:tcW w:w="900" w:type="dxa"/>
            <w:tcBorders>
              <w:left w:val="single" w:sz="24" w:space="0" w:color="auto"/>
            </w:tcBorders>
            <w:vAlign w:val="center"/>
          </w:tcPr>
          <w:p w14:paraId="11A0DC7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207</w:t>
            </w:r>
          </w:p>
        </w:tc>
        <w:tc>
          <w:tcPr>
            <w:tcW w:w="805" w:type="dxa"/>
            <w:vAlign w:val="center"/>
          </w:tcPr>
          <w:p w14:paraId="6337BED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200</w:t>
            </w:r>
          </w:p>
        </w:tc>
        <w:tc>
          <w:tcPr>
            <w:tcW w:w="1085" w:type="dxa"/>
            <w:tcBorders>
              <w:left w:val="single" w:sz="24" w:space="0" w:color="auto"/>
            </w:tcBorders>
            <w:vAlign w:val="center"/>
          </w:tcPr>
          <w:p w14:paraId="6CA11B9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203.5</w:t>
            </w:r>
          </w:p>
        </w:tc>
        <w:tc>
          <w:tcPr>
            <w:tcW w:w="1202" w:type="dxa"/>
            <w:tcBorders>
              <w:right w:val="single" w:sz="24" w:space="0" w:color="auto"/>
            </w:tcBorders>
            <w:vAlign w:val="center"/>
          </w:tcPr>
          <w:p w14:paraId="7BAD4A3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0.99</w:t>
            </w:r>
          </w:p>
        </w:tc>
      </w:tr>
      <w:tr w:rsidR="00FB5184" w:rsidRPr="00940161" w14:paraId="6467966A" w14:textId="77777777" w:rsidTr="006A4182">
        <w:trPr>
          <w:jc w:val="center"/>
        </w:trPr>
        <w:tc>
          <w:tcPr>
            <w:tcW w:w="1403" w:type="dxa"/>
            <w:vMerge/>
            <w:tcBorders>
              <w:left w:val="single" w:sz="24" w:space="0" w:color="auto"/>
              <w:right w:val="single" w:sz="24" w:space="0" w:color="auto"/>
            </w:tcBorders>
            <w:vAlign w:val="center"/>
          </w:tcPr>
          <w:p w14:paraId="061BFD3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ACDBC1B" w14:textId="77777777" w:rsidR="00FB5184" w:rsidRPr="00940161" w:rsidRDefault="00FB5184" w:rsidP="006A4182">
            <w:pPr>
              <w:jc w:val="center"/>
              <w:rPr>
                <w:rFonts w:eastAsia="Times New Roman"/>
                <w:b/>
                <w:sz w:val="22"/>
                <w:szCs w:val="22"/>
              </w:rPr>
            </w:pPr>
            <w:r w:rsidRPr="00940161">
              <w:rPr>
                <w:rFonts w:eastAsia="Times New Roman"/>
                <w:b/>
                <w:sz w:val="22"/>
                <w:szCs w:val="22"/>
              </w:rPr>
              <w:t>IT 30</w:t>
            </w:r>
          </w:p>
        </w:tc>
        <w:tc>
          <w:tcPr>
            <w:tcW w:w="900" w:type="dxa"/>
            <w:tcBorders>
              <w:left w:val="single" w:sz="24" w:space="0" w:color="auto"/>
            </w:tcBorders>
            <w:vAlign w:val="center"/>
          </w:tcPr>
          <w:p w14:paraId="41B6608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204</w:t>
            </w:r>
          </w:p>
        </w:tc>
        <w:tc>
          <w:tcPr>
            <w:tcW w:w="805" w:type="dxa"/>
            <w:vAlign w:val="center"/>
          </w:tcPr>
          <w:p w14:paraId="0CA2EE1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196</w:t>
            </w:r>
          </w:p>
        </w:tc>
        <w:tc>
          <w:tcPr>
            <w:tcW w:w="1085" w:type="dxa"/>
            <w:tcBorders>
              <w:left w:val="single" w:sz="24" w:space="0" w:color="auto"/>
            </w:tcBorders>
            <w:vAlign w:val="center"/>
          </w:tcPr>
          <w:p w14:paraId="6194E5A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200</w:t>
            </w:r>
          </w:p>
        </w:tc>
        <w:tc>
          <w:tcPr>
            <w:tcW w:w="1202" w:type="dxa"/>
            <w:tcBorders>
              <w:right w:val="single" w:sz="24" w:space="0" w:color="auto"/>
            </w:tcBorders>
            <w:vAlign w:val="center"/>
          </w:tcPr>
          <w:p w14:paraId="283A6CA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w:t>
            </w:r>
          </w:p>
        </w:tc>
      </w:tr>
      <w:tr w:rsidR="00FB5184" w:rsidRPr="00940161" w14:paraId="0B1DF42A" w14:textId="77777777" w:rsidTr="006A4182">
        <w:trPr>
          <w:jc w:val="center"/>
        </w:trPr>
        <w:tc>
          <w:tcPr>
            <w:tcW w:w="1403" w:type="dxa"/>
            <w:vMerge/>
            <w:tcBorders>
              <w:left w:val="single" w:sz="24" w:space="0" w:color="auto"/>
              <w:right w:val="single" w:sz="24" w:space="0" w:color="auto"/>
            </w:tcBorders>
            <w:vAlign w:val="center"/>
          </w:tcPr>
          <w:p w14:paraId="7502467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356E50D" w14:textId="77777777" w:rsidR="00FB5184" w:rsidRPr="00940161" w:rsidRDefault="00FB5184" w:rsidP="006A4182">
            <w:pPr>
              <w:jc w:val="center"/>
              <w:rPr>
                <w:rFonts w:eastAsia="Times New Roman"/>
                <w:b/>
                <w:sz w:val="22"/>
                <w:szCs w:val="22"/>
              </w:rPr>
            </w:pPr>
            <w:r w:rsidRPr="00940161">
              <w:rPr>
                <w:rFonts w:eastAsia="Times New Roman"/>
                <w:b/>
                <w:sz w:val="22"/>
                <w:szCs w:val="22"/>
              </w:rPr>
              <w:t>IT 31</w:t>
            </w:r>
          </w:p>
        </w:tc>
        <w:tc>
          <w:tcPr>
            <w:tcW w:w="900" w:type="dxa"/>
            <w:tcBorders>
              <w:left w:val="single" w:sz="24" w:space="0" w:color="auto"/>
            </w:tcBorders>
            <w:vAlign w:val="center"/>
          </w:tcPr>
          <w:p w14:paraId="679E140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202</w:t>
            </w:r>
          </w:p>
        </w:tc>
        <w:tc>
          <w:tcPr>
            <w:tcW w:w="805" w:type="dxa"/>
            <w:vAlign w:val="center"/>
          </w:tcPr>
          <w:p w14:paraId="3673A84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197</w:t>
            </w:r>
          </w:p>
        </w:tc>
        <w:tc>
          <w:tcPr>
            <w:tcW w:w="1085" w:type="dxa"/>
            <w:tcBorders>
              <w:left w:val="single" w:sz="24" w:space="0" w:color="auto"/>
            </w:tcBorders>
            <w:vAlign w:val="center"/>
          </w:tcPr>
          <w:p w14:paraId="0E0AEA0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199.5</w:t>
            </w:r>
          </w:p>
        </w:tc>
        <w:tc>
          <w:tcPr>
            <w:tcW w:w="1202" w:type="dxa"/>
            <w:tcBorders>
              <w:right w:val="single" w:sz="24" w:space="0" w:color="auto"/>
            </w:tcBorders>
            <w:vAlign w:val="center"/>
          </w:tcPr>
          <w:p w14:paraId="53C0162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0.71</w:t>
            </w:r>
          </w:p>
        </w:tc>
      </w:tr>
      <w:tr w:rsidR="00FB5184" w:rsidRPr="00940161" w14:paraId="7C42CD59" w14:textId="77777777" w:rsidTr="006A4182">
        <w:trPr>
          <w:jc w:val="center"/>
        </w:trPr>
        <w:tc>
          <w:tcPr>
            <w:tcW w:w="1403" w:type="dxa"/>
            <w:vMerge/>
            <w:tcBorders>
              <w:left w:val="single" w:sz="24" w:space="0" w:color="auto"/>
              <w:right w:val="single" w:sz="24" w:space="0" w:color="auto"/>
            </w:tcBorders>
            <w:vAlign w:val="center"/>
          </w:tcPr>
          <w:p w14:paraId="172CB29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8CD3C8E" w14:textId="77777777" w:rsidR="00FB5184" w:rsidRPr="00940161" w:rsidRDefault="00FB5184" w:rsidP="006A4182">
            <w:pPr>
              <w:jc w:val="center"/>
              <w:rPr>
                <w:rFonts w:eastAsia="Times New Roman"/>
                <w:b/>
                <w:sz w:val="22"/>
                <w:szCs w:val="22"/>
              </w:rPr>
            </w:pPr>
            <w:r w:rsidRPr="00940161">
              <w:rPr>
                <w:rFonts w:eastAsia="Times New Roman"/>
                <w:b/>
                <w:sz w:val="22"/>
                <w:szCs w:val="22"/>
              </w:rPr>
              <w:t>IT 32</w:t>
            </w:r>
          </w:p>
        </w:tc>
        <w:tc>
          <w:tcPr>
            <w:tcW w:w="900" w:type="dxa"/>
            <w:tcBorders>
              <w:left w:val="single" w:sz="24" w:space="0" w:color="auto"/>
            </w:tcBorders>
            <w:vAlign w:val="bottom"/>
          </w:tcPr>
          <w:p w14:paraId="6498CF4D"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center"/>
          </w:tcPr>
          <w:p w14:paraId="5555B44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192</w:t>
            </w:r>
          </w:p>
        </w:tc>
        <w:tc>
          <w:tcPr>
            <w:tcW w:w="1085" w:type="dxa"/>
            <w:tcBorders>
              <w:left w:val="single" w:sz="24" w:space="0" w:color="auto"/>
            </w:tcBorders>
            <w:vAlign w:val="center"/>
          </w:tcPr>
          <w:p w14:paraId="53F1286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192</w:t>
            </w:r>
          </w:p>
        </w:tc>
        <w:tc>
          <w:tcPr>
            <w:tcW w:w="1202" w:type="dxa"/>
            <w:tcBorders>
              <w:right w:val="single" w:sz="24" w:space="0" w:color="auto"/>
            </w:tcBorders>
            <w:vAlign w:val="center"/>
          </w:tcPr>
          <w:p w14:paraId="65A8153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04393991" w14:textId="77777777" w:rsidTr="006A4182">
        <w:trPr>
          <w:jc w:val="center"/>
        </w:trPr>
        <w:tc>
          <w:tcPr>
            <w:tcW w:w="1403" w:type="dxa"/>
            <w:vMerge/>
            <w:tcBorders>
              <w:left w:val="single" w:sz="24" w:space="0" w:color="auto"/>
              <w:right w:val="single" w:sz="24" w:space="0" w:color="auto"/>
            </w:tcBorders>
            <w:vAlign w:val="center"/>
          </w:tcPr>
          <w:p w14:paraId="29CCBE8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EB609CD" w14:textId="77777777" w:rsidR="00FB5184" w:rsidRPr="00940161" w:rsidRDefault="00FB5184" w:rsidP="006A4182">
            <w:pPr>
              <w:jc w:val="center"/>
              <w:rPr>
                <w:rFonts w:eastAsia="Times New Roman"/>
                <w:b/>
                <w:sz w:val="22"/>
                <w:szCs w:val="22"/>
              </w:rPr>
            </w:pPr>
            <w:r w:rsidRPr="00940161">
              <w:rPr>
                <w:rFonts w:eastAsia="Times New Roman"/>
                <w:b/>
                <w:sz w:val="22"/>
                <w:szCs w:val="22"/>
              </w:rPr>
              <w:t>IT 33</w:t>
            </w:r>
          </w:p>
        </w:tc>
        <w:tc>
          <w:tcPr>
            <w:tcW w:w="900" w:type="dxa"/>
            <w:tcBorders>
              <w:left w:val="single" w:sz="24" w:space="0" w:color="auto"/>
            </w:tcBorders>
            <w:vAlign w:val="bottom"/>
          </w:tcPr>
          <w:p w14:paraId="18A2BF43"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center"/>
          </w:tcPr>
          <w:p w14:paraId="36903340" w14:textId="77777777" w:rsidR="00FB5184" w:rsidRPr="00940161" w:rsidRDefault="00FB5184" w:rsidP="006A4182">
            <w:pPr>
              <w:jc w:val="center"/>
              <w:rPr>
                <w:rFonts w:eastAsia="Times New Roman"/>
                <w:sz w:val="22"/>
                <w:szCs w:val="22"/>
              </w:rPr>
            </w:pPr>
            <w:r>
              <w:rPr>
                <w:rFonts w:eastAsia="Times New Roman"/>
                <w:color w:val="000000"/>
                <w:sz w:val="22"/>
                <w:szCs w:val="22"/>
              </w:rPr>
              <w:t>1</w:t>
            </w:r>
            <w:r w:rsidRPr="00940161">
              <w:rPr>
                <w:rFonts w:eastAsia="Times New Roman"/>
                <w:color w:val="000000"/>
                <w:sz w:val="22"/>
                <w:szCs w:val="22"/>
              </w:rPr>
              <w:t>91</w:t>
            </w:r>
          </w:p>
        </w:tc>
        <w:tc>
          <w:tcPr>
            <w:tcW w:w="1085" w:type="dxa"/>
            <w:tcBorders>
              <w:left w:val="single" w:sz="24" w:space="0" w:color="auto"/>
            </w:tcBorders>
            <w:vAlign w:val="center"/>
          </w:tcPr>
          <w:p w14:paraId="550AE3C8" w14:textId="77777777" w:rsidR="00FB5184" w:rsidRPr="00940161" w:rsidRDefault="00FB5184" w:rsidP="006A4182">
            <w:pPr>
              <w:jc w:val="center"/>
              <w:rPr>
                <w:rFonts w:eastAsia="Times New Roman"/>
                <w:sz w:val="22"/>
                <w:szCs w:val="22"/>
              </w:rPr>
            </w:pPr>
            <w:r>
              <w:rPr>
                <w:rFonts w:eastAsia="Times New Roman"/>
                <w:color w:val="000000"/>
                <w:sz w:val="22"/>
                <w:szCs w:val="22"/>
              </w:rPr>
              <w:t>1</w:t>
            </w:r>
            <w:r w:rsidRPr="00940161">
              <w:rPr>
                <w:rFonts w:eastAsia="Times New Roman"/>
                <w:color w:val="000000"/>
                <w:sz w:val="22"/>
                <w:szCs w:val="22"/>
              </w:rPr>
              <w:t>91</w:t>
            </w:r>
          </w:p>
        </w:tc>
        <w:tc>
          <w:tcPr>
            <w:tcW w:w="1202" w:type="dxa"/>
            <w:tcBorders>
              <w:right w:val="single" w:sz="24" w:space="0" w:color="auto"/>
            </w:tcBorders>
            <w:vAlign w:val="center"/>
          </w:tcPr>
          <w:p w14:paraId="1DD15F1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77E37F00" w14:textId="77777777" w:rsidTr="006A4182">
        <w:trPr>
          <w:jc w:val="center"/>
        </w:trPr>
        <w:tc>
          <w:tcPr>
            <w:tcW w:w="1403" w:type="dxa"/>
            <w:vMerge/>
            <w:tcBorders>
              <w:left w:val="single" w:sz="24" w:space="0" w:color="auto"/>
              <w:right w:val="single" w:sz="24" w:space="0" w:color="auto"/>
            </w:tcBorders>
            <w:vAlign w:val="center"/>
          </w:tcPr>
          <w:p w14:paraId="2262251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A361D7B" w14:textId="77777777" w:rsidR="00FB5184" w:rsidRPr="00940161" w:rsidRDefault="00FB5184" w:rsidP="006A4182">
            <w:pPr>
              <w:jc w:val="center"/>
              <w:rPr>
                <w:rFonts w:eastAsia="Times New Roman"/>
                <w:b/>
                <w:sz w:val="22"/>
                <w:szCs w:val="22"/>
              </w:rPr>
            </w:pPr>
            <w:r w:rsidRPr="00940161">
              <w:rPr>
                <w:rFonts w:eastAsia="Times New Roman"/>
                <w:b/>
                <w:sz w:val="22"/>
                <w:szCs w:val="22"/>
              </w:rPr>
              <w:t>IT 34</w:t>
            </w:r>
          </w:p>
        </w:tc>
        <w:tc>
          <w:tcPr>
            <w:tcW w:w="900" w:type="dxa"/>
            <w:tcBorders>
              <w:left w:val="single" w:sz="24" w:space="0" w:color="auto"/>
            </w:tcBorders>
            <w:vAlign w:val="bottom"/>
          </w:tcPr>
          <w:p w14:paraId="7915B2A6"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center"/>
          </w:tcPr>
          <w:p w14:paraId="507388A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190</w:t>
            </w:r>
          </w:p>
        </w:tc>
        <w:tc>
          <w:tcPr>
            <w:tcW w:w="1085" w:type="dxa"/>
            <w:tcBorders>
              <w:left w:val="single" w:sz="24" w:space="0" w:color="auto"/>
            </w:tcBorders>
            <w:vAlign w:val="center"/>
          </w:tcPr>
          <w:p w14:paraId="7B4D924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190</w:t>
            </w:r>
          </w:p>
        </w:tc>
        <w:tc>
          <w:tcPr>
            <w:tcW w:w="1202" w:type="dxa"/>
            <w:tcBorders>
              <w:right w:val="single" w:sz="24" w:space="0" w:color="auto"/>
            </w:tcBorders>
            <w:vAlign w:val="center"/>
          </w:tcPr>
          <w:p w14:paraId="69F1AF6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54F11EFB" w14:textId="77777777" w:rsidTr="006A4182">
        <w:trPr>
          <w:jc w:val="center"/>
        </w:trPr>
        <w:tc>
          <w:tcPr>
            <w:tcW w:w="1403" w:type="dxa"/>
            <w:vMerge/>
            <w:tcBorders>
              <w:left w:val="single" w:sz="24" w:space="0" w:color="auto"/>
              <w:right w:val="single" w:sz="24" w:space="0" w:color="auto"/>
            </w:tcBorders>
            <w:vAlign w:val="center"/>
          </w:tcPr>
          <w:p w14:paraId="6D8C08C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038A15E" w14:textId="77777777" w:rsidR="00FB5184" w:rsidRPr="00940161" w:rsidRDefault="00FB5184" w:rsidP="006A4182">
            <w:pPr>
              <w:jc w:val="center"/>
              <w:rPr>
                <w:rFonts w:eastAsia="Times New Roman"/>
                <w:b/>
                <w:sz w:val="22"/>
                <w:szCs w:val="22"/>
              </w:rPr>
            </w:pPr>
            <w:r w:rsidRPr="00940161">
              <w:rPr>
                <w:rFonts w:eastAsia="Times New Roman"/>
                <w:b/>
                <w:sz w:val="22"/>
                <w:szCs w:val="22"/>
              </w:rPr>
              <w:t>IT 35</w:t>
            </w:r>
          </w:p>
        </w:tc>
        <w:tc>
          <w:tcPr>
            <w:tcW w:w="900" w:type="dxa"/>
            <w:tcBorders>
              <w:left w:val="single" w:sz="24" w:space="0" w:color="auto"/>
            </w:tcBorders>
            <w:vAlign w:val="bottom"/>
          </w:tcPr>
          <w:p w14:paraId="0793511E"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center"/>
          </w:tcPr>
          <w:p w14:paraId="399BA7B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190</w:t>
            </w:r>
          </w:p>
        </w:tc>
        <w:tc>
          <w:tcPr>
            <w:tcW w:w="1085" w:type="dxa"/>
            <w:tcBorders>
              <w:left w:val="single" w:sz="24" w:space="0" w:color="auto"/>
            </w:tcBorders>
            <w:vAlign w:val="center"/>
          </w:tcPr>
          <w:p w14:paraId="237D093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190</w:t>
            </w:r>
          </w:p>
        </w:tc>
        <w:tc>
          <w:tcPr>
            <w:tcW w:w="1202" w:type="dxa"/>
            <w:tcBorders>
              <w:right w:val="single" w:sz="24" w:space="0" w:color="auto"/>
            </w:tcBorders>
            <w:vAlign w:val="center"/>
          </w:tcPr>
          <w:p w14:paraId="0ED6791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760360E4" w14:textId="77777777" w:rsidTr="006A4182">
        <w:trPr>
          <w:jc w:val="center"/>
        </w:trPr>
        <w:tc>
          <w:tcPr>
            <w:tcW w:w="1403" w:type="dxa"/>
            <w:vMerge/>
            <w:tcBorders>
              <w:left w:val="single" w:sz="24" w:space="0" w:color="auto"/>
              <w:right w:val="single" w:sz="24" w:space="0" w:color="auto"/>
            </w:tcBorders>
            <w:vAlign w:val="center"/>
          </w:tcPr>
          <w:p w14:paraId="413E6E0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310037F" w14:textId="77777777" w:rsidR="00FB5184" w:rsidRPr="00940161" w:rsidRDefault="00FB5184" w:rsidP="006A4182">
            <w:pPr>
              <w:jc w:val="center"/>
              <w:rPr>
                <w:rFonts w:eastAsia="Times New Roman"/>
                <w:b/>
                <w:sz w:val="22"/>
                <w:szCs w:val="22"/>
              </w:rPr>
            </w:pPr>
            <w:r w:rsidRPr="00940161">
              <w:rPr>
                <w:rFonts w:eastAsia="Times New Roman"/>
                <w:b/>
                <w:sz w:val="22"/>
                <w:szCs w:val="22"/>
              </w:rPr>
              <w:t>IT 36</w:t>
            </w:r>
          </w:p>
        </w:tc>
        <w:tc>
          <w:tcPr>
            <w:tcW w:w="900" w:type="dxa"/>
            <w:tcBorders>
              <w:left w:val="single" w:sz="24" w:space="0" w:color="auto"/>
            </w:tcBorders>
            <w:vAlign w:val="bottom"/>
          </w:tcPr>
          <w:p w14:paraId="6862E9C3"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center"/>
          </w:tcPr>
          <w:p w14:paraId="35AEDAB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200</w:t>
            </w:r>
          </w:p>
        </w:tc>
        <w:tc>
          <w:tcPr>
            <w:tcW w:w="1085" w:type="dxa"/>
            <w:tcBorders>
              <w:left w:val="single" w:sz="24" w:space="0" w:color="auto"/>
            </w:tcBorders>
            <w:vAlign w:val="center"/>
          </w:tcPr>
          <w:p w14:paraId="100AA35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200</w:t>
            </w:r>
          </w:p>
        </w:tc>
        <w:tc>
          <w:tcPr>
            <w:tcW w:w="1202" w:type="dxa"/>
            <w:tcBorders>
              <w:right w:val="single" w:sz="24" w:space="0" w:color="auto"/>
            </w:tcBorders>
            <w:vAlign w:val="center"/>
          </w:tcPr>
          <w:p w14:paraId="0329CF5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bl>
    <w:p w14:paraId="7AA8FE71" w14:textId="523D7939" w:rsidR="00FB5184" w:rsidRDefault="005C0E5F" w:rsidP="00FB5184">
      <w:pPr>
        <w:rPr>
          <w:rFonts w:eastAsia="Times New Roman"/>
          <w:sz w:val="22"/>
          <w:szCs w:val="22"/>
        </w:rPr>
      </w:pPr>
      <w:r>
        <w:rPr>
          <w:rFonts w:eastAsia="Times New Roman"/>
          <w:sz w:val="22"/>
          <w:szCs w:val="22"/>
        </w:rPr>
        <w:tab/>
      </w:r>
      <w:r>
        <w:rPr>
          <w:rFonts w:eastAsia="Times New Roman"/>
          <w:sz w:val="22"/>
          <w:szCs w:val="22"/>
        </w:rPr>
        <w:tab/>
        <w:t>Table A.9</w:t>
      </w:r>
      <w:r w:rsidR="00FB5184">
        <w:rPr>
          <w:rFonts w:eastAsia="Times New Roman"/>
          <w:sz w:val="22"/>
          <w:szCs w:val="22"/>
        </w:rPr>
        <w:t xml:space="preserve">: </w:t>
      </w:r>
      <w:r w:rsidR="00FB5184" w:rsidRPr="00940161">
        <w:rPr>
          <w:rFonts w:eastAsia="Times New Roman"/>
          <w:sz w:val="22"/>
          <w:szCs w:val="22"/>
        </w:rPr>
        <w:t>5</w:t>
      </w:r>
      <w:r w:rsidR="00FB5184">
        <w:rPr>
          <w:rFonts w:eastAsia="Times New Roman"/>
          <w:sz w:val="22"/>
          <w:szCs w:val="22"/>
        </w:rPr>
        <w:t>-10</w:t>
      </w:r>
      <w:r w:rsidR="00FB5184" w:rsidRPr="00940161">
        <w:rPr>
          <w:rFonts w:eastAsia="Times New Roman"/>
          <w:sz w:val="22"/>
          <w:szCs w:val="22"/>
        </w:rPr>
        <w:t>% senescence results with each iteration = 1 hour</w:t>
      </w:r>
      <w:r w:rsidR="00FB5184" w:rsidRPr="00940161">
        <w:rPr>
          <w:rFonts w:eastAsia="Times New Roman"/>
          <w:sz w:val="22"/>
          <w:szCs w:val="22"/>
        </w:rPr>
        <w:br/>
      </w:r>
    </w:p>
    <w:p w14:paraId="061D998D" w14:textId="77777777" w:rsidR="00CB3704" w:rsidRDefault="00CB3704" w:rsidP="00FB5184">
      <w:pPr>
        <w:rPr>
          <w:rFonts w:eastAsia="Times New Roman"/>
          <w:sz w:val="22"/>
          <w:szCs w:val="22"/>
        </w:rPr>
      </w:pPr>
    </w:p>
    <w:p w14:paraId="38986C8C" w14:textId="77777777" w:rsidR="00CB3704" w:rsidRDefault="00CB3704" w:rsidP="00FB5184">
      <w:pPr>
        <w:rPr>
          <w:rFonts w:eastAsia="Times New Roman"/>
          <w:sz w:val="22"/>
          <w:szCs w:val="22"/>
        </w:rPr>
      </w:pPr>
    </w:p>
    <w:p w14:paraId="4A8904C9" w14:textId="77777777" w:rsidR="00CB3704" w:rsidRDefault="00CB3704" w:rsidP="00FB5184">
      <w:pPr>
        <w:rPr>
          <w:rFonts w:eastAsia="Times New Roman"/>
          <w:sz w:val="22"/>
          <w:szCs w:val="22"/>
        </w:rPr>
      </w:pPr>
    </w:p>
    <w:p w14:paraId="05896944" w14:textId="77777777" w:rsidR="00CB3704" w:rsidRDefault="00CB3704" w:rsidP="00FB5184">
      <w:pPr>
        <w:rPr>
          <w:rFonts w:eastAsia="Times New Roman"/>
          <w:sz w:val="22"/>
          <w:szCs w:val="22"/>
        </w:rPr>
      </w:pPr>
    </w:p>
    <w:p w14:paraId="03980BCE" w14:textId="77777777" w:rsidR="00CB3704" w:rsidRDefault="00CB3704" w:rsidP="00FB5184">
      <w:pPr>
        <w:rPr>
          <w:rFonts w:eastAsia="Times New Roman"/>
          <w:sz w:val="22"/>
          <w:szCs w:val="22"/>
        </w:rPr>
      </w:pPr>
    </w:p>
    <w:p w14:paraId="7B0996DA" w14:textId="77777777" w:rsidR="00CB3704" w:rsidRDefault="00CB3704" w:rsidP="00FB5184">
      <w:pPr>
        <w:rPr>
          <w:rFonts w:eastAsia="Times New Roman"/>
          <w:sz w:val="22"/>
          <w:szCs w:val="22"/>
        </w:rPr>
      </w:pPr>
    </w:p>
    <w:p w14:paraId="39ED322A" w14:textId="77777777" w:rsidR="00CB3704" w:rsidRDefault="00CB3704" w:rsidP="00FB5184">
      <w:pPr>
        <w:rPr>
          <w:rFonts w:eastAsia="Times New Roman"/>
          <w:sz w:val="22"/>
          <w:szCs w:val="22"/>
        </w:rPr>
      </w:pPr>
    </w:p>
    <w:p w14:paraId="5BAA5098" w14:textId="77777777" w:rsidR="00CB3704" w:rsidRDefault="00CB3704" w:rsidP="00FB5184">
      <w:pPr>
        <w:rPr>
          <w:rFonts w:eastAsia="Times New Roman"/>
          <w:sz w:val="22"/>
          <w:szCs w:val="22"/>
        </w:rPr>
      </w:pPr>
    </w:p>
    <w:p w14:paraId="4862C47D" w14:textId="77777777" w:rsidR="00CB3704" w:rsidRDefault="00CB3704" w:rsidP="00FB5184">
      <w:pPr>
        <w:rPr>
          <w:rFonts w:eastAsia="Times New Roman"/>
          <w:sz w:val="22"/>
          <w:szCs w:val="22"/>
        </w:rPr>
      </w:pPr>
    </w:p>
    <w:p w14:paraId="1018C548" w14:textId="77777777" w:rsidR="00CB3704" w:rsidRPr="00940161" w:rsidRDefault="00CB3704" w:rsidP="00FB5184">
      <w:pPr>
        <w:rPr>
          <w:rFonts w:eastAsia="Times New Roman"/>
          <w:sz w:val="22"/>
          <w:szCs w:val="22"/>
        </w:rPr>
      </w:pPr>
    </w:p>
    <w:tbl>
      <w:tblPr>
        <w:tblStyle w:val="TableGrid"/>
        <w:tblW w:w="0" w:type="auto"/>
        <w:jc w:val="center"/>
        <w:tblLook w:val="04A0" w:firstRow="1" w:lastRow="0" w:firstColumn="1" w:lastColumn="0" w:noHBand="0" w:noVBand="1"/>
      </w:tblPr>
      <w:tblGrid>
        <w:gridCol w:w="1403"/>
        <w:gridCol w:w="810"/>
        <w:gridCol w:w="900"/>
        <w:gridCol w:w="805"/>
        <w:gridCol w:w="1085"/>
        <w:gridCol w:w="1493"/>
      </w:tblGrid>
      <w:tr w:rsidR="00FB5184" w:rsidRPr="00940161" w14:paraId="0A77B99E" w14:textId="77777777" w:rsidTr="006A4182">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4036304F" w14:textId="77777777" w:rsidR="00FB5184" w:rsidRPr="00940161" w:rsidRDefault="00FB5184" w:rsidP="006A4182">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79E818E4" w14:textId="77777777" w:rsidR="00FB5184" w:rsidRPr="00940161" w:rsidRDefault="00FB5184" w:rsidP="006A4182">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580FECFF" w14:textId="77777777" w:rsidR="00FB5184" w:rsidRPr="00940161" w:rsidRDefault="00FB5184" w:rsidP="006A4182">
            <w:pPr>
              <w:jc w:val="center"/>
              <w:rPr>
                <w:rFonts w:eastAsia="Times New Roman"/>
                <w:b/>
                <w:sz w:val="22"/>
                <w:szCs w:val="22"/>
              </w:rPr>
            </w:pPr>
            <w:r w:rsidRPr="00940161">
              <w:rPr>
                <w:rFonts w:eastAsia="Times New Roman"/>
                <w:b/>
                <w:sz w:val="22"/>
                <w:szCs w:val="22"/>
              </w:rPr>
              <w:t>Average</w:t>
            </w:r>
          </w:p>
        </w:tc>
        <w:tc>
          <w:tcPr>
            <w:tcW w:w="1493" w:type="dxa"/>
            <w:vMerge w:val="restart"/>
            <w:tcBorders>
              <w:top w:val="single" w:sz="24" w:space="0" w:color="auto"/>
              <w:left w:val="single" w:sz="12" w:space="0" w:color="auto"/>
              <w:right w:val="single" w:sz="24" w:space="0" w:color="auto"/>
            </w:tcBorders>
            <w:vAlign w:val="center"/>
          </w:tcPr>
          <w:p w14:paraId="7603CA60" w14:textId="77777777" w:rsidR="00FB5184" w:rsidRPr="00940161" w:rsidRDefault="00FB5184" w:rsidP="006A4182">
            <w:pPr>
              <w:jc w:val="center"/>
              <w:rPr>
                <w:rFonts w:eastAsia="Times New Roman"/>
                <w:b/>
                <w:sz w:val="22"/>
                <w:szCs w:val="22"/>
              </w:rPr>
            </w:pPr>
            <w:r w:rsidRPr="00940161">
              <w:rPr>
                <w:rFonts w:eastAsia="Times New Roman"/>
                <w:b/>
                <w:sz w:val="22"/>
                <w:szCs w:val="22"/>
              </w:rPr>
              <w:t>Standard Deviation</w:t>
            </w:r>
          </w:p>
        </w:tc>
      </w:tr>
      <w:tr w:rsidR="00FB5184" w:rsidRPr="00940161" w14:paraId="58971C9F" w14:textId="77777777" w:rsidTr="006A4182">
        <w:trPr>
          <w:jc w:val="center"/>
        </w:trPr>
        <w:tc>
          <w:tcPr>
            <w:tcW w:w="2213" w:type="dxa"/>
            <w:gridSpan w:val="2"/>
            <w:vMerge/>
            <w:tcBorders>
              <w:left w:val="single" w:sz="24" w:space="0" w:color="auto"/>
              <w:bottom w:val="single" w:sz="24" w:space="0" w:color="auto"/>
              <w:right w:val="single" w:sz="24" w:space="0" w:color="auto"/>
            </w:tcBorders>
            <w:vAlign w:val="center"/>
          </w:tcPr>
          <w:p w14:paraId="2E1895E0" w14:textId="77777777" w:rsidR="00FB5184" w:rsidRPr="00940161" w:rsidRDefault="00FB5184" w:rsidP="006A4182">
            <w:pPr>
              <w:jc w:val="center"/>
              <w:rPr>
                <w:rFonts w:eastAsia="Times New Roman"/>
                <w:b/>
                <w:sz w:val="22"/>
                <w:szCs w:val="22"/>
              </w:rPr>
            </w:pPr>
          </w:p>
        </w:tc>
        <w:tc>
          <w:tcPr>
            <w:tcW w:w="900" w:type="dxa"/>
            <w:tcBorders>
              <w:left w:val="single" w:sz="24" w:space="0" w:color="auto"/>
              <w:bottom w:val="single" w:sz="24" w:space="0" w:color="auto"/>
            </w:tcBorders>
            <w:vAlign w:val="center"/>
          </w:tcPr>
          <w:p w14:paraId="003A840D" w14:textId="77777777" w:rsidR="00FB5184" w:rsidRPr="00940161" w:rsidRDefault="00FB5184" w:rsidP="006A4182">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5FE899BF" w14:textId="77777777" w:rsidR="00FB5184" w:rsidRPr="00940161" w:rsidRDefault="00FB5184" w:rsidP="006A4182">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795F28F9" w14:textId="77777777" w:rsidR="00FB5184" w:rsidRPr="00940161" w:rsidRDefault="00FB5184" w:rsidP="006A4182">
            <w:pPr>
              <w:jc w:val="center"/>
              <w:rPr>
                <w:rFonts w:eastAsia="Times New Roman"/>
                <w:b/>
                <w:sz w:val="22"/>
                <w:szCs w:val="22"/>
              </w:rPr>
            </w:pPr>
          </w:p>
        </w:tc>
        <w:tc>
          <w:tcPr>
            <w:tcW w:w="1493" w:type="dxa"/>
            <w:vMerge/>
            <w:tcBorders>
              <w:left w:val="single" w:sz="12" w:space="0" w:color="auto"/>
              <w:bottom w:val="single" w:sz="24" w:space="0" w:color="auto"/>
              <w:right w:val="single" w:sz="24" w:space="0" w:color="auto"/>
            </w:tcBorders>
            <w:vAlign w:val="center"/>
          </w:tcPr>
          <w:p w14:paraId="52B3D8F5" w14:textId="77777777" w:rsidR="00FB5184" w:rsidRPr="00940161" w:rsidRDefault="00FB5184" w:rsidP="006A4182">
            <w:pPr>
              <w:jc w:val="center"/>
              <w:rPr>
                <w:rFonts w:eastAsia="Times New Roman"/>
                <w:b/>
                <w:sz w:val="22"/>
                <w:szCs w:val="22"/>
              </w:rPr>
            </w:pPr>
          </w:p>
        </w:tc>
      </w:tr>
      <w:tr w:rsidR="00FB5184" w:rsidRPr="00940161" w14:paraId="2F608E1E" w14:textId="77777777" w:rsidTr="006A4182">
        <w:trPr>
          <w:jc w:val="center"/>
        </w:trPr>
        <w:tc>
          <w:tcPr>
            <w:tcW w:w="2213" w:type="dxa"/>
            <w:gridSpan w:val="2"/>
            <w:tcBorders>
              <w:top w:val="single" w:sz="24" w:space="0" w:color="auto"/>
              <w:left w:val="single" w:sz="24" w:space="0" w:color="auto"/>
              <w:right w:val="single" w:sz="24" w:space="0" w:color="auto"/>
            </w:tcBorders>
            <w:vAlign w:val="center"/>
          </w:tcPr>
          <w:p w14:paraId="3831F600" w14:textId="77777777" w:rsidR="00FB5184" w:rsidRPr="00940161" w:rsidRDefault="00FB5184" w:rsidP="006A4182">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6FB7299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12.2</w:t>
            </w:r>
          </w:p>
        </w:tc>
        <w:tc>
          <w:tcPr>
            <w:tcW w:w="805" w:type="dxa"/>
            <w:tcBorders>
              <w:top w:val="single" w:sz="24" w:space="0" w:color="auto"/>
            </w:tcBorders>
            <w:vAlign w:val="center"/>
          </w:tcPr>
          <w:p w14:paraId="60C3DD5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12.6</w:t>
            </w:r>
          </w:p>
        </w:tc>
        <w:tc>
          <w:tcPr>
            <w:tcW w:w="1085" w:type="dxa"/>
            <w:tcBorders>
              <w:top w:val="single" w:sz="24" w:space="0" w:color="auto"/>
              <w:left w:val="single" w:sz="24" w:space="0" w:color="auto"/>
            </w:tcBorders>
            <w:vAlign w:val="center"/>
          </w:tcPr>
          <w:p w14:paraId="550F887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12.4</w:t>
            </w:r>
          </w:p>
        </w:tc>
        <w:tc>
          <w:tcPr>
            <w:tcW w:w="1493" w:type="dxa"/>
            <w:tcBorders>
              <w:top w:val="single" w:sz="24" w:space="0" w:color="auto"/>
              <w:right w:val="single" w:sz="24" w:space="0" w:color="auto"/>
            </w:tcBorders>
            <w:vAlign w:val="center"/>
          </w:tcPr>
          <w:p w14:paraId="4FF2C44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0.14</w:t>
            </w:r>
          </w:p>
        </w:tc>
      </w:tr>
      <w:tr w:rsidR="00FB5184" w:rsidRPr="00940161" w14:paraId="35E30BA3" w14:textId="77777777" w:rsidTr="006A4182">
        <w:trPr>
          <w:jc w:val="center"/>
        </w:trPr>
        <w:tc>
          <w:tcPr>
            <w:tcW w:w="2213" w:type="dxa"/>
            <w:gridSpan w:val="2"/>
            <w:tcBorders>
              <w:left w:val="single" w:sz="24" w:space="0" w:color="auto"/>
              <w:bottom w:val="single" w:sz="24" w:space="0" w:color="auto"/>
              <w:right w:val="single" w:sz="24" w:space="0" w:color="auto"/>
            </w:tcBorders>
            <w:vAlign w:val="center"/>
          </w:tcPr>
          <w:p w14:paraId="2638E2D3" w14:textId="77777777" w:rsidR="00FB5184" w:rsidRPr="00940161" w:rsidRDefault="00FB5184" w:rsidP="006A4182">
            <w:pPr>
              <w:jc w:val="center"/>
              <w:rPr>
                <w:rFonts w:eastAsia="Times New Roman"/>
                <w:b/>
                <w:sz w:val="22"/>
                <w:szCs w:val="22"/>
              </w:rPr>
            </w:pPr>
            <w:r w:rsidRPr="00940161">
              <w:rPr>
                <w:rFonts w:eastAsia="Times New Roman"/>
                <w:b/>
                <w:sz w:val="22"/>
                <w:szCs w:val="22"/>
              </w:rPr>
              <w:t>Time to Heal</w:t>
            </w:r>
            <w:r>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6F628EE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37</w:t>
            </w:r>
          </w:p>
        </w:tc>
        <w:tc>
          <w:tcPr>
            <w:tcW w:w="805" w:type="dxa"/>
            <w:tcBorders>
              <w:bottom w:val="single" w:sz="24" w:space="0" w:color="auto"/>
            </w:tcBorders>
            <w:vAlign w:val="center"/>
          </w:tcPr>
          <w:p w14:paraId="3310C3A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34</w:t>
            </w:r>
          </w:p>
        </w:tc>
        <w:tc>
          <w:tcPr>
            <w:tcW w:w="1085" w:type="dxa"/>
            <w:tcBorders>
              <w:left w:val="single" w:sz="24" w:space="0" w:color="auto"/>
              <w:bottom w:val="single" w:sz="24" w:space="0" w:color="auto"/>
            </w:tcBorders>
            <w:vAlign w:val="center"/>
          </w:tcPr>
          <w:p w14:paraId="252EBD3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35.5</w:t>
            </w:r>
          </w:p>
        </w:tc>
        <w:tc>
          <w:tcPr>
            <w:tcW w:w="1493" w:type="dxa"/>
            <w:tcBorders>
              <w:bottom w:val="single" w:sz="24" w:space="0" w:color="auto"/>
              <w:right w:val="single" w:sz="24" w:space="0" w:color="auto"/>
            </w:tcBorders>
            <w:vAlign w:val="center"/>
          </w:tcPr>
          <w:p w14:paraId="0D1D3E1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r>
      <w:tr w:rsidR="00FB5184" w:rsidRPr="00940161" w14:paraId="2E39D349" w14:textId="77777777" w:rsidTr="006A4182">
        <w:trPr>
          <w:jc w:val="center"/>
        </w:trPr>
        <w:tc>
          <w:tcPr>
            <w:tcW w:w="1403" w:type="dxa"/>
            <w:vMerge w:val="restart"/>
            <w:tcBorders>
              <w:top w:val="single" w:sz="24" w:space="0" w:color="auto"/>
              <w:left w:val="single" w:sz="24" w:space="0" w:color="auto"/>
              <w:right w:val="single" w:sz="24" w:space="0" w:color="auto"/>
            </w:tcBorders>
            <w:vAlign w:val="center"/>
          </w:tcPr>
          <w:p w14:paraId="6242308C" w14:textId="77777777" w:rsidR="00FB5184" w:rsidRPr="00940161" w:rsidRDefault="00FB5184" w:rsidP="006A4182">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204D5DE0" w14:textId="77777777" w:rsidR="00FB5184" w:rsidRPr="00940161" w:rsidRDefault="00FB5184" w:rsidP="006A4182">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53172D3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w:t>
            </w:r>
          </w:p>
        </w:tc>
        <w:tc>
          <w:tcPr>
            <w:tcW w:w="805" w:type="dxa"/>
            <w:tcBorders>
              <w:top w:val="single" w:sz="24" w:space="0" w:color="auto"/>
            </w:tcBorders>
            <w:vAlign w:val="center"/>
          </w:tcPr>
          <w:p w14:paraId="3B2F9FA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25</w:t>
            </w:r>
          </w:p>
        </w:tc>
        <w:tc>
          <w:tcPr>
            <w:tcW w:w="1085" w:type="dxa"/>
            <w:tcBorders>
              <w:top w:val="single" w:sz="24" w:space="0" w:color="auto"/>
              <w:left w:val="single" w:sz="24" w:space="0" w:color="auto"/>
            </w:tcBorders>
            <w:vAlign w:val="center"/>
          </w:tcPr>
          <w:p w14:paraId="2D0DAF3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33.5</w:t>
            </w:r>
          </w:p>
        </w:tc>
        <w:tc>
          <w:tcPr>
            <w:tcW w:w="1493" w:type="dxa"/>
            <w:tcBorders>
              <w:top w:val="single" w:sz="24" w:space="0" w:color="auto"/>
              <w:right w:val="single" w:sz="24" w:space="0" w:color="auto"/>
            </w:tcBorders>
            <w:vAlign w:val="center"/>
          </w:tcPr>
          <w:p w14:paraId="010815D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6.01</w:t>
            </w:r>
          </w:p>
        </w:tc>
      </w:tr>
      <w:tr w:rsidR="00FB5184" w:rsidRPr="00940161" w14:paraId="0C609767" w14:textId="77777777" w:rsidTr="006A4182">
        <w:trPr>
          <w:jc w:val="center"/>
        </w:trPr>
        <w:tc>
          <w:tcPr>
            <w:tcW w:w="1403" w:type="dxa"/>
            <w:vMerge/>
            <w:tcBorders>
              <w:left w:val="single" w:sz="24" w:space="0" w:color="auto"/>
              <w:right w:val="single" w:sz="24" w:space="0" w:color="auto"/>
            </w:tcBorders>
            <w:vAlign w:val="center"/>
          </w:tcPr>
          <w:p w14:paraId="7B6B619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18D0EC0" w14:textId="77777777" w:rsidR="00FB5184" w:rsidRPr="00940161" w:rsidRDefault="00FB5184" w:rsidP="006A4182">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7B7BD94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52</w:t>
            </w:r>
          </w:p>
        </w:tc>
        <w:tc>
          <w:tcPr>
            <w:tcW w:w="805" w:type="dxa"/>
            <w:vAlign w:val="center"/>
          </w:tcPr>
          <w:p w14:paraId="594A75F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36</w:t>
            </w:r>
          </w:p>
        </w:tc>
        <w:tc>
          <w:tcPr>
            <w:tcW w:w="1085" w:type="dxa"/>
            <w:tcBorders>
              <w:left w:val="single" w:sz="24" w:space="0" w:color="auto"/>
            </w:tcBorders>
            <w:vAlign w:val="center"/>
          </w:tcPr>
          <w:p w14:paraId="189C7F8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44</w:t>
            </w:r>
          </w:p>
        </w:tc>
        <w:tc>
          <w:tcPr>
            <w:tcW w:w="1493" w:type="dxa"/>
            <w:tcBorders>
              <w:right w:val="single" w:sz="24" w:space="0" w:color="auto"/>
            </w:tcBorders>
            <w:vAlign w:val="center"/>
          </w:tcPr>
          <w:p w14:paraId="46D59FC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5.66</w:t>
            </w:r>
          </w:p>
        </w:tc>
      </w:tr>
      <w:tr w:rsidR="00FB5184" w:rsidRPr="00940161" w14:paraId="32CD7A84" w14:textId="77777777" w:rsidTr="006A4182">
        <w:trPr>
          <w:jc w:val="center"/>
        </w:trPr>
        <w:tc>
          <w:tcPr>
            <w:tcW w:w="1403" w:type="dxa"/>
            <w:vMerge/>
            <w:tcBorders>
              <w:left w:val="single" w:sz="24" w:space="0" w:color="auto"/>
              <w:right w:val="single" w:sz="24" w:space="0" w:color="auto"/>
            </w:tcBorders>
            <w:vAlign w:val="center"/>
          </w:tcPr>
          <w:p w14:paraId="709CFDA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1BC6C40" w14:textId="77777777" w:rsidR="00FB5184" w:rsidRPr="00940161" w:rsidRDefault="00FB5184" w:rsidP="006A4182">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4491B91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56</w:t>
            </w:r>
          </w:p>
        </w:tc>
        <w:tc>
          <w:tcPr>
            <w:tcW w:w="805" w:type="dxa"/>
            <w:vAlign w:val="center"/>
          </w:tcPr>
          <w:p w14:paraId="2576085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w:t>
            </w:r>
          </w:p>
        </w:tc>
        <w:tc>
          <w:tcPr>
            <w:tcW w:w="1085" w:type="dxa"/>
            <w:tcBorders>
              <w:left w:val="single" w:sz="24" w:space="0" w:color="auto"/>
            </w:tcBorders>
            <w:vAlign w:val="center"/>
          </w:tcPr>
          <w:p w14:paraId="3C2A9D7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w:t>
            </w:r>
          </w:p>
        </w:tc>
        <w:tc>
          <w:tcPr>
            <w:tcW w:w="1493" w:type="dxa"/>
            <w:tcBorders>
              <w:right w:val="single" w:sz="24" w:space="0" w:color="auto"/>
            </w:tcBorders>
            <w:vAlign w:val="center"/>
          </w:tcPr>
          <w:p w14:paraId="49E6B57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4.95</w:t>
            </w:r>
          </w:p>
        </w:tc>
      </w:tr>
      <w:tr w:rsidR="00FB5184" w:rsidRPr="00940161" w14:paraId="2C08EF84" w14:textId="77777777" w:rsidTr="006A4182">
        <w:trPr>
          <w:jc w:val="center"/>
        </w:trPr>
        <w:tc>
          <w:tcPr>
            <w:tcW w:w="1403" w:type="dxa"/>
            <w:vMerge/>
            <w:tcBorders>
              <w:left w:val="single" w:sz="24" w:space="0" w:color="auto"/>
              <w:right w:val="single" w:sz="24" w:space="0" w:color="auto"/>
            </w:tcBorders>
            <w:vAlign w:val="center"/>
          </w:tcPr>
          <w:p w14:paraId="0FE1E85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89AB834" w14:textId="77777777" w:rsidR="00FB5184" w:rsidRPr="00940161" w:rsidRDefault="00FB5184" w:rsidP="006A4182">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12998CF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64</w:t>
            </w:r>
          </w:p>
        </w:tc>
        <w:tc>
          <w:tcPr>
            <w:tcW w:w="805" w:type="dxa"/>
            <w:vAlign w:val="center"/>
          </w:tcPr>
          <w:p w14:paraId="27C2A78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w:t>
            </w:r>
          </w:p>
        </w:tc>
        <w:tc>
          <w:tcPr>
            <w:tcW w:w="1085" w:type="dxa"/>
            <w:tcBorders>
              <w:left w:val="single" w:sz="24" w:space="0" w:color="auto"/>
            </w:tcBorders>
            <w:vAlign w:val="center"/>
          </w:tcPr>
          <w:p w14:paraId="71A24CF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56.5</w:t>
            </w:r>
          </w:p>
        </w:tc>
        <w:tc>
          <w:tcPr>
            <w:tcW w:w="1493" w:type="dxa"/>
            <w:tcBorders>
              <w:right w:val="single" w:sz="24" w:space="0" w:color="auto"/>
            </w:tcBorders>
            <w:vAlign w:val="center"/>
          </w:tcPr>
          <w:p w14:paraId="7A6FBF4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5.30</w:t>
            </w:r>
          </w:p>
        </w:tc>
      </w:tr>
      <w:tr w:rsidR="00FB5184" w:rsidRPr="00940161" w14:paraId="361AA64E" w14:textId="77777777" w:rsidTr="006A4182">
        <w:trPr>
          <w:jc w:val="center"/>
        </w:trPr>
        <w:tc>
          <w:tcPr>
            <w:tcW w:w="1403" w:type="dxa"/>
            <w:vMerge/>
            <w:tcBorders>
              <w:left w:val="single" w:sz="24" w:space="0" w:color="auto"/>
              <w:right w:val="single" w:sz="24" w:space="0" w:color="auto"/>
            </w:tcBorders>
            <w:vAlign w:val="center"/>
          </w:tcPr>
          <w:p w14:paraId="6DD958C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62F51C9" w14:textId="77777777" w:rsidR="00FB5184" w:rsidRPr="00940161" w:rsidRDefault="00FB5184" w:rsidP="006A4182">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20616C2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69</w:t>
            </w:r>
          </w:p>
        </w:tc>
        <w:tc>
          <w:tcPr>
            <w:tcW w:w="805" w:type="dxa"/>
            <w:vAlign w:val="center"/>
          </w:tcPr>
          <w:p w14:paraId="547EEFB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58</w:t>
            </w:r>
          </w:p>
        </w:tc>
        <w:tc>
          <w:tcPr>
            <w:tcW w:w="1085" w:type="dxa"/>
            <w:tcBorders>
              <w:left w:val="single" w:sz="24" w:space="0" w:color="auto"/>
            </w:tcBorders>
            <w:vAlign w:val="center"/>
          </w:tcPr>
          <w:p w14:paraId="24BFB16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63.5</w:t>
            </w:r>
          </w:p>
        </w:tc>
        <w:tc>
          <w:tcPr>
            <w:tcW w:w="1493" w:type="dxa"/>
            <w:tcBorders>
              <w:right w:val="single" w:sz="24" w:space="0" w:color="auto"/>
            </w:tcBorders>
            <w:vAlign w:val="center"/>
          </w:tcPr>
          <w:p w14:paraId="690669E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3.89</w:t>
            </w:r>
          </w:p>
        </w:tc>
      </w:tr>
      <w:tr w:rsidR="00FB5184" w:rsidRPr="00940161" w14:paraId="456BCECC" w14:textId="77777777" w:rsidTr="006A4182">
        <w:trPr>
          <w:jc w:val="center"/>
        </w:trPr>
        <w:tc>
          <w:tcPr>
            <w:tcW w:w="1403" w:type="dxa"/>
            <w:vMerge/>
            <w:tcBorders>
              <w:left w:val="single" w:sz="24" w:space="0" w:color="auto"/>
              <w:right w:val="single" w:sz="24" w:space="0" w:color="auto"/>
            </w:tcBorders>
            <w:vAlign w:val="center"/>
          </w:tcPr>
          <w:p w14:paraId="376AC5D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633C7B5" w14:textId="77777777" w:rsidR="00FB5184" w:rsidRPr="00940161" w:rsidRDefault="00FB5184" w:rsidP="006A4182">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5B8129F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70</w:t>
            </w:r>
          </w:p>
        </w:tc>
        <w:tc>
          <w:tcPr>
            <w:tcW w:w="805" w:type="dxa"/>
            <w:vAlign w:val="center"/>
          </w:tcPr>
          <w:p w14:paraId="0534DAC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61</w:t>
            </w:r>
          </w:p>
        </w:tc>
        <w:tc>
          <w:tcPr>
            <w:tcW w:w="1085" w:type="dxa"/>
            <w:tcBorders>
              <w:left w:val="single" w:sz="24" w:space="0" w:color="auto"/>
            </w:tcBorders>
            <w:vAlign w:val="center"/>
          </w:tcPr>
          <w:p w14:paraId="57BAC90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65.5</w:t>
            </w:r>
          </w:p>
        </w:tc>
        <w:tc>
          <w:tcPr>
            <w:tcW w:w="1493" w:type="dxa"/>
            <w:tcBorders>
              <w:right w:val="single" w:sz="24" w:space="0" w:color="auto"/>
            </w:tcBorders>
            <w:vAlign w:val="center"/>
          </w:tcPr>
          <w:p w14:paraId="33BF1A9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3.18</w:t>
            </w:r>
          </w:p>
        </w:tc>
      </w:tr>
      <w:tr w:rsidR="00FB5184" w:rsidRPr="00940161" w14:paraId="376701B1" w14:textId="77777777" w:rsidTr="006A4182">
        <w:trPr>
          <w:jc w:val="center"/>
        </w:trPr>
        <w:tc>
          <w:tcPr>
            <w:tcW w:w="1403" w:type="dxa"/>
            <w:vMerge/>
            <w:tcBorders>
              <w:left w:val="single" w:sz="24" w:space="0" w:color="auto"/>
              <w:right w:val="single" w:sz="24" w:space="0" w:color="auto"/>
            </w:tcBorders>
            <w:vAlign w:val="center"/>
          </w:tcPr>
          <w:p w14:paraId="53E94DF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85FC442" w14:textId="77777777" w:rsidR="00FB5184" w:rsidRPr="00940161" w:rsidRDefault="00FB5184" w:rsidP="006A4182">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4CF8EA2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71</w:t>
            </w:r>
          </w:p>
        </w:tc>
        <w:tc>
          <w:tcPr>
            <w:tcW w:w="805" w:type="dxa"/>
            <w:vAlign w:val="center"/>
          </w:tcPr>
          <w:p w14:paraId="043C7DC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64</w:t>
            </w:r>
          </w:p>
        </w:tc>
        <w:tc>
          <w:tcPr>
            <w:tcW w:w="1085" w:type="dxa"/>
            <w:tcBorders>
              <w:left w:val="single" w:sz="24" w:space="0" w:color="auto"/>
            </w:tcBorders>
            <w:vAlign w:val="center"/>
          </w:tcPr>
          <w:p w14:paraId="1FB2862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67.5</w:t>
            </w:r>
          </w:p>
        </w:tc>
        <w:tc>
          <w:tcPr>
            <w:tcW w:w="1493" w:type="dxa"/>
            <w:tcBorders>
              <w:right w:val="single" w:sz="24" w:space="0" w:color="auto"/>
            </w:tcBorders>
            <w:vAlign w:val="center"/>
          </w:tcPr>
          <w:p w14:paraId="1ED0480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2.47</w:t>
            </w:r>
          </w:p>
        </w:tc>
      </w:tr>
      <w:tr w:rsidR="00FB5184" w:rsidRPr="00940161" w14:paraId="619BBD16" w14:textId="77777777" w:rsidTr="006A4182">
        <w:trPr>
          <w:jc w:val="center"/>
        </w:trPr>
        <w:tc>
          <w:tcPr>
            <w:tcW w:w="1403" w:type="dxa"/>
            <w:vMerge/>
            <w:tcBorders>
              <w:left w:val="single" w:sz="24" w:space="0" w:color="auto"/>
              <w:right w:val="single" w:sz="24" w:space="0" w:color="auto"/>
            </w:tcBorders>
            <w:vAlign w:val="center"/>
          </w:tcPr>
          <w:p w14:paraId="05B8A70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7ECE5E7" w14:textId="77777777" w:rsidR="00FB5184" w:rsidRPr="00940161" w:rsidRDefault="00FB5184" w:rsidP="006A4182">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763C9C6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73</w:t>
            </w:r>
          </w:p>
        </w:tc>
        <w:tc>
          <w:tcPr>
            <w:tcW w:w="805" w:type="dxa"/>
            <w:vAlign w:val="center"/>
          </w:tcPr>
          <w:p w14:paraId="0E48A17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64</w:t>
            </w:r>
          </w:p>
        </w:tc>
        <w:tc>
          <w:tcPr>
            <w:tcW w:w="1085" w:type="dxa"/>
            <w:tcBorders>
              <w:left w:val="single" w:sz="24" w:space="0" w:color="auto"/>
            </w:tcBorders>
            <w:vAlign w:val="center"/>
          </w:tcPr>
          <w:p w14:paraId="1368075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68.5</w:t>
            </w:r>
          </w:p>
        </w:tc>
        <w:tc>
          <w:tcPr>
            <w:tcW w:w="1493" w:type="dxa"/>
            <w:tcBorders>
              <w:right w:val="single" w:sz="24" w:space="0" w:color="auto"/>
            </w:tcBorders>
            <w:vAlign w:val="center"/>
          </w:tcPr>
          <w:p w14:paraId="18ED45C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3.18</w:t>
            </w:r>
          </w:p>
        </w:tc>
      </w:tr>
      <w:tr w:rsidR="00FB5184" w:rsidRPr="00940161" w14:paraId="382AA084" w14:textId="77777777" w:rsidTr="006A4182">
        <w:trPr>
          <w:jc w:val="center"/>
        </w:trPr>
        <w:tc>
          <w:tcPr>
            <w:tcW w:w="1403" w:type="dxa"/>
            <w:vMerge/>
            <w:tcBorders>
              <w:left w:val="single" w:sz="24" w:space="0" w:color="auto"/>
              <w:right w:val="single" w:sz="24" w:space="0" w:color="auto"/>
            </w:tcBorders>
            <w:vAlign w:val="center"/>
          </w:tcPr>
          <w:p w14:paraId="2EB1D93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7E82112" w14:textId="77777777" w:rsidR="00FB5184" w:rsidRPr="00940161" w:rsidRDefault="00FB5184" w:rsidP="006A4182">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1F49B1E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75</w:t>
            </w:r>
          </w:p>
        </w:tc>
        <w:tc>
          <w:tcPr>
            <w:tcW w:w="805" w:type="dxa"/>
            <w:vAlign w:val="center"/>
          </w:tcPr>
          <w:p w14:paraId="693B39F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63</w:t>
            </w:r>
          </w:p>
        </w:tc>
        <w:tc>
          <w:tcPr>
            <w:tcW w:w="1085" w:type="dxa"/>
            <w:tcBorders>
              <w:left w:val="single" w:sz="24" w:space="0" w:color="auto"/>
            </w:tcBorders>
            <w:vAlign w:val="center"/>
          </w:tcPr>
          <w:p w14:paraId="202ACDE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69</w:t>
            </w:r>
          </w:p>
        </w:tc>
        <w:tc>
          <w:tcPr>
            <w:tcW w:w="1493" w:type="dxa"/>
            <w:tcBorders>
              <w:right w:val="single" w:sz="24" w:space="0" w:color="auto"/>
            </w:tcBorders>
            <w:vAlign w:val="center"/>
          </w:tcPr>
          <w:p w14:paraId="2529303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4.24</w:t>
            </w:r>
          </w:p>
        </w:tc>
      </w:tr>
      <w:tr w:rsidR="00FB5184" w:rsidRPr="00940161" w14:paraId="4D65EA29" w14:textId="77777777" w:rsidTr="006A4182">
        <w:trPr>
          <w:jc w:val="center"/>
        </w:trPr>
        <w:tc>
          <w:tcPr>
            <w:tcW w:w="1403" w:type="dxa"/>
            <w:vMerge/>
            <w:tcBorders>
              <w:left w:val="single" w:sz="24" w:space="0" w:color="auto"/>
              <w:right w:val="single" w:sz="24" w:space="0" w:color="auto"/>
            </w:tcBorders>
            <w:vAlign w:val="center"/>
          </w:tcPr>
          <w:p w14:paraId="565CC43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FDF5648" w14:textId="77777777" w:rsidR="00FB5184" w:rsidRPr="00940161" w:rsidRDefault="00FB5184" w:rsidP="006A4182">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75FDD0C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80</w:t>
            </w:r>
          </w:p>
        </w:tc>
        <w:tc>
          <w:tcPr>
            <w:tcW w:w="805" w:type="dxa"/>
            <w:vAlign w:val="center"/>
          </w:tcPr>
          <w:p w14:paraId="253EA30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67</w:t>
            </w:r>
          </w:p>
        </w:tc>
        <w:tc>
          <w:tcPr>
            <w:tcW w:w="1085" w:type="dxa"/>
            <w:tcBorders>
              <w:left w:val="single" w:sz="24" w:space="0" w:color="auto"/>
            </w:tcBorders>
            <w:vAlign w:val="center"/>
          </w:tcPr>
          <w:p w14:paraId="6F021E3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73.5</w:t>
            </w:r>
          </w:p>
        </w:tc>
        <w:tc>
          <w:tcPr>
            <w:tcW w:w="1493" w:type="dxa"/>
            <w:tcBorders>
              <w:right w:val="single" w:sz="24" w:space="0" w:color="auto"/>
            </w:tcBorders>
            <w:vAlign w:val="center"/>
          </w:tcPr>
          <w:p w14:paraId="3F4ECEF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4.60</w:t>
            </w:r>
          </w:p>
        </w:tc>
      </w:tr>
      <w:tr w:rsidR="00FB5184" w:rsidRPr="00940161" w14:paraId="6B3504D2" w14:textId="77777777" w:rsidTr="006A4182">
        <w:trPr>
          <w:jc w:val="center"/>
        </w:trPr>
        <w:tc>
          <w:tcPr>
            <w:tcW w:w="1403" w:type="dxa"/>
            <w:vMerge/>
            <w:tcBorders>
              <w:left w:val="single" w:sz="24" w:space="0" w:color="auto"/>
              <w:right w:val="single" w:sz="24" w:space="0" w:color="auto"/>
            </w:tcBorders>
            <w:vAlign w:val="center"/>
          </w:tcPr>
          <w:p w14:paraId="59D5155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EA07A67" w14:textId="77777777" w:rsidR="00FB5184" w:rsidRPr="00940161" w:rsidRDefault="00FB5184" w:rsidP="006A4182">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4D84AC6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82</w:t>
            </w:r>
          </w:p>
        </w:tc>
        <w:tc>
          <w:tcPr>
            <w:tcW w:w="805" w:type="dxa"/>
            <w:vAlign w:val="center"/>
          </w:tcPr>
          <w:p w14:paraId="75D7470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70</w:t>
            </w:r>
          </w:p>
        </w:tc>
        <w:tc>
          <w:tcPr>
            <w:tcW w:w="1085" w:type="dxa"/>
            <w:tcBorders>
              <w:left w:val="single" w:sz="24" w:space="0" w:color="auto"/>
            </w:tcBorders>
            <w:vAlign w:val="center"/>
          </w:tcPr>
          <w:p w14:paraId="5ECCE6A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76</w:t>
            </w:r>
          </w:p>
        </w:tc>
        <w:tc>
          <w:tcPr>
            <w:tcW w:w="1493" w:type="dxa"/>
            <w:tcBorders>
              <w:right w:val="single" w:sz="24" w:space="0" w:color="auto"/>
            </w:tcBorders>
            <w:vAlign w:val="center"/>
          </w:tcPr>
          <w:p w14:paraId="75B9927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4.24</w:t>
            </w:r>
          </w:p>
        </w:tc>
      </w:tr>
      <w:tr w:rsidR="00FB5184" w:rsidRPr="00940161" w14:paraId="09786DBA" w14:textId="77777777" w:rsidTr="006A4182">
        <w:trPr>
          <w:jc w:val="center"/>
        </w:trPr>
        <w:tc>
          <w:tcPr>
            <w:tcW w:w="1403" w:type="dxa"/>
            <w:vMerge/>
            <w:tcBorders>
              <w:left w:val="single" w:sz="24" w:space="0" w:color="auto"/>
              <w:right w:val="single" w:sz="24" w:space="0" w:color="auto"/>
            </w:tcBorders>
            <w:vAlign w:val="center"/>
          </w:tcPr>
          <w:p w14:paraId="6C06D69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D641548" w14:textId="77777777" w:rsidR="00FB5184" w:rsidRPr="00940161" w:rsidRDefault="00FB5184" w:rsidP="006A4182">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639159A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86</w:t>
            </w:r>
          </w:p>
        </w:tc>
        <w:tc>
          <w:tcPr>
            <w:tcW w:w="805" w:type="dxa"/>
            <w:vAlign w:val="center"/>
          </w:tcPr>
          <w:p w14:paraId="5A2A189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71</w:t>
            </w:r>
          </w:p>
        </w:tc>
        <w:tc>
          <w:tcPr>
            <w:tcW w:w="1085" w:type="dxa"/>
            <w:tcBorders>
              <w:left w:val="single" w:sz="24" w:space="0" w:color="auto"/>
            </w:tcBorders>
            <w:vAlign w:val="center"/>
          </w:tcPr>
          <w:p w14:paraId="1BFF25E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78.5</w:t>
            </w:r>
          </w:p>
        </w:tc>
        <w:tc>
          <w:tcPr>
            <w:tcW w:w="1493" w:type="dxa"/>
            <w:tcBorders>
              <w:right w:val="single" w:sz="24" w:space="0" w:color="auto"/>
            </w:tcBorders>
            <w:vAlign w:val="center"/>
          </w:tcPr>
          <w:p w14:paraId="265E448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5.30</w:t>
            </w:r>
          </w:p>
        </w:tc>
      </w:tr>
      <w:tr w:rsidR="00FB5184" w:rsidRPr="00940161" w14:paraId="50184C24" w14:textId="77777777" w:rsidTr="006A4182">
        <w:trPr>
          <w:jc w:val="center"/>
        </w:trPr>
        <w:tc>
          <w:tcPr>
            <w:tcW w:w="1403" w:type="dxa"/>
            <w:vMerge/>
            <w:tcBorders>
              <w:left w:val="single" w:sz="24" w:space="0" w:color="auto"/>
              <w:right w:val="single" w:sz="24" w:space="0" w:color="auto"/>
            </w:tcBorders>
            <w:vAlign w:val="center"/>
          </w:tcPr>
          <w:p w14:paraId="6C163B4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BEC1FC8" w14:textId="77777777" w:rsidR="00FB5184" w:rsidRPr="00940161" w:rsidRDefault="00FB5184" w:rsidP="006A4182">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1C8BF62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97</w:t>
            </w:r>
          </w:p>
        </w:tc>
        <w:tc>
          <w:tcPr>
            <w:tcW w:w="805" w:type="dxa"/>
            <w:vAlign w:val="center"/>
          </w:tcPr>
          <w:p w14:paraId="406FF0D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78</w:t>
            </w:r>
          </w:p>
        </w:tc>
        <w:tc>
          <w:tcPr>
            <w:tcW w:w="1085" w:type="dxa"/>
            <w:tcBorders>
              <w:left w:val="single" w:sz="24" w:space="0" w:color="auto"/>
            </w:tcBorders>
            <w:vAlign w:val="center"/>
          </w:tcPr>
          <w:p w14:paraId="21784A4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87.5</w:t>
            </w:r>
          </w:p>
        </w:tc>
        <w:tc>
          <w:tcPr>
            <w:tcW w:w="1493" w:type="dxa"/>
            <w:tcBorders>
              <w:right w:val="single" w:sz="24" w:space="0" w:color="auto"/>
            </w:tcBorders>
            <w:vAlign w:val="center"/>
          </w:tcPr>
          <w:p w14:paraId="1EC6EA5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6.72</w:t>
            </w:r>
          </w:p>
        </w:tc>
      </w:tr>
      <w:tr w:rsidR="00FB5184" w:rsidRPr="00940161" w14:paraId="1CC78EFB" w14:textId="77777777" w:rsidTr="006A4182">
        <w:trPr>
          <w:jc w:val="center"/>
        </w:trPr>
        <w:tc>
          <w:tcPr>
            <w:tcW w:w="1403" w:type="dxa"/>
            <w:vMerge/>
            <w:tcBorders>
              <w:left w:val="single" w:sz="24" w:space="0" w:color="auto"/>
              <w:right w:val="single" w:sz="24" w:space="0" w:color="auto"/>
            </w:tcBorders>
            <w:vAlign w:val="center"/>
          </w:tcPr>
          <w:p w14:paraId="4F2DE0B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E11911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72F7C7F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99</w:t>
            </w:r>
          </w:p>
        </w:tc>
        <w:tc>
          <w:tcPr>
            <w:tcW w:w="805" w:type="dxa"/>
            <w:vAlign w:val="center"/>
          </w:tcPr>
          <w:p w14:paraId="26BF39C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w:t>
            </w:r>
          </w:p>
        </w:tc>
        <w:tc>
          <w:tcPr>
            <w:tcW w:w="1085" w:type="dxa"/>
            <w:tcBorders>
              <w:left w:val="single" w:sz="24" w:space="0" w:color="auto"/>
            </w:tcBorders>
            <w:vAlign w:val="center"/>
          </w:tcPr>
          <w:p w14:paraId="11195D0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88</w:t>
            </w:r>
          </w:p>
        </w:tc>
        <w:tc>
          <w:tcPr>
            <w:tcW w:w="1493" w:type="dxa"/>
            <w:tcBorders>
              <w:right w:val="single" w:sz="24" w:space="0" w:color="auto"/>
            </w:tcBorders>
            <w:vAlign w:val="center"/>
          </w:tcPr>
          <w:p w14:paraId="1513343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7.78</w:t>
            </w:r>
          </w:p>
        </w:tc>
      </w:tr>
      <w:tr w:rsidR="00FB5184" w:rsidRPr="00940161" w14:paraId="053B489C" w14:textId="77777777" w:rsidTr="006A4182">
        <w:trPr>
          <w:jc w:val="center"/>
        </w:trPr>
        <w:tc>
          <w:tcPr>
            <w:tcW w:w="1403" w:type="dxa"/>
            <w:vMerge/>
            <w:tcBorders>
              <w:left w:val="single" w:sz="24" w:space="0" w:color="auto"/>
              <w:right w:val="single" w:sz="24" w:space="0" w:color="auto"/>
            </w:tcBorders>
            <w:vAlign w:val="center"/>
          </w:tcPr>
          <w:p w14:paraId="2EC4FAF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5DCB005" w14:textId="77777777" w:rsidR="00FB5184" w:rsidRPr="00940161" w:rsidRDefault="00FB5184" w:rsidP="006A4182">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0E5984F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100</w:t>
            </w:r>
          </w:p>
        </w:tc>
        <w:tc>
          <w:tcPr>
            <w:tcW w:w="805" w:type="dxa"/>
            <w:vAlign w:val="center"/>
          </w:tcPr>
          <w:p w14:paraId="1B4DABD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83</w:t>
            </w:r>
          </w:p>
        </w:tc>
        <w:tc>
          <w:tcPr>
            <w:tcW w:w="1085" w:type="dxa"/>
            <w:tcBorders>
              <w:left w:val="single" w:sz="24" w:space="0" w:color="auto"/>
            </w:tcBorders>
            <w:vAlign w:val="center"/>
          </w:tcPr>
          <w:p w14:paraId="0DC69AA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91.5</w:t>
            </w:r>
          </w:p>
        </w:tc>
        <w:tc>
          <w:tcPr>
            <w:tcW w:w="1493" w:type="dxa"/>
            <w:tcBorders>
              <w:right w:val="single" w:sz="24" w:space="0" w:color="auto"/>
            </w:tcBorders>
            <w:vAlign w:val="center"/>
          </w:tcPr>
          <w:p w14:paraId="17286F1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6.01</w:t>
            </w:r>
          </w:p>
        </w:tc>
      </w:tr>
      <w:tr w:rsidR="00FB5184" w:rsidRPr="00940161" w14:paraId="5CE4A7BC" w14:textId="77777777" w:rsidTr="006A4182">
        <w:trPr>
          <w:jc w:val="center"/>
        </w:trPr>
        <w:tc>
          <w:tcPr>
            <w:tcW w:w="1403" w:type="dxa"/>
            <w:vMerge/>
            <w:tcBorders>
              <w:left w:val="single" w:sz="24" w:space="0" w:color="auto"/>
              <w:right w:val="single" w:sz="24" w:space="0" w:color="auto"/>
            </w:tcBorders>
            <w:vAlign w:val="center"/>
          </w:tcPr>
          <w:p w14:paraId="4E5D4E6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C96AFEB" w14:textId="77777777" w:rsidR="00FB5184" w:rsidRPr="00940161" w:rsidRDefault="00FB5184" w:rsidP="006A4182">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6BE7C20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103</w:t>
            </w:r>
          </w:p>
        </w:tc>
        <w:tc>
          <w:tcPr>
            <w:tcW w:w="805" w:type="dxa"/>
            <w:vAlign w:val="center"/>
          </w:tcPr>
          <w:p w14:paraId="350B89E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w:t>
            </w:r>
          </w:p>
        </w:tc>
        <w:tc>
          <w:tcPr>
            <w:tcW w:w="1085" w:type="dxa"/>
            <w:tcBorders>
              <w:left w:val="single" w:sz="24" w:space="0" w:color="auto"/>
            </w:tcBorders>
            <w:vAlign w:val="center"/>
          </w:tcPr>
          <w:p w14:paraId="16B5D9B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90</w:t>
            </w:r>
          </w:p>
        </w:tc>
        <w:tc>
          <w:tcPr>
            <w:tcW w:w="1493" w:type="dxa"/>
            <w:tcBorders>
              <w:right w:val="single" w:sz="24" w:space="0" w:color="auto"/>
            </w:tcBorders>
            <w:vAlign w:val="center"/>
          </w:tcPr>
          <w:p w14:paraId="596D9B1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9.19</w:t>
            </w:r>
          </w:p>
        </w:tc>
      </w:tr>
      <w:tr w:rsidR="00FB5184" w:rsidRPr="00940161" w14:paraId="2BF542E9" w14:textId="77777777" w:rsidTr="006A4182">
        <w:trPr>
          <w:jc w:val="center"/>
        </w:trPr>
        <w:tc>
          <w:tcPr>
            <w:tcW w:w="1403" w:type="dxa"/>
            <w:vMerge/>
            <w:tcBorders>
              <w:left w:val="single" w:sz="24" w:space="0" w:color="auto"/>
              <w:right w:val="single" w:sz="24" w:space="0" w:color="auto"/>
            </w:tcBorders>
            <w:vAlign w:val="center"/>
          </w:tcPr>
          <w:p w14:paraId="4B03CF5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C35C944" w14:textId="77777777" w:rsidR="00FB5184" w:rsidRPr="00940161" w:rsidRDefault="00FB5184" w:rsidP="006A4182">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66772A4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116</w:t>
            </w:r>
          </w:p>
        </w:tc>
        <w:tc>
          <w:tcPr>
            <w:tcW w:w="805" w:type="dxa"/>
            <w:vAlign w:val="center"/>
          </w:tcPr>
          <w:p w14:paraId="049E4B0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75</w:t>
            </w:r>
          </w:p>
        </w:tc>
        <w:tc>
          <w:tcPr>
            <w:tcW w:w="1085" w:type="dxa"/>
            <w:tcBorders>
              <w:left w:val="single" w:sz="24" w:space="0" w:color="auto"/>
            </w:tcBorders>
            <w:vAlign w:val="center"/>
          </w:tcPr>
          <w:p w14:paraId="47B00AF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95.5</w:t>
            </w:r>
          </w:p>
        </w:tc>
        <w:tc>
          <w:tcPr>
            <w:tcW w:w="1493" w:type="dxa"/>
            <w:tcBorders>
              <w:right w:val="single" w:sz="24" w:space="0" w:color="auto"/>
            </w:tcBorders>
            <w:vAlign w:val="center"/>
          </w:tcPr>
          <w:p w14:paraId="47A1F9B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14.50</w:t>
            </w:r>
          </w:p>
        </w:tc>
      </w:tr>
      <w:tr w:rsidR="00FB5184" w:rsidRPr="00940161" w14:paraId="72C20871" w14:textId="77777777" w:rsidTr="006A4182">
        <w:trPr>
          <w:jc w:val="center"/>
        </w:trPr>
        <w:tc>
          <w:tcPr>
            <w:tcW w:w="1403" w:type="dxa"/>
            <w:vMerge/>
            <w:tcBorders>
              <w:left w:val="single" w:sz="24" w:space="0" w:color="auto"/>
              <w:right w:val="single" w:sz="24" w:space="0" w:color="auto"/>
            </w:tcBorders>
            <w:vAlign w:val="center"/>
          </w:tcPr>
          <w:p w14:paraId="7B14BA4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53B73F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34DC7E8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120</w:t>
            </w:r>
          </w:p>
        </w:tc>
        <w:tc>
          <w:tcPr>
            <w:tcW w:w="805" w:type="dxa"/>
            <w:vAlign w:val="center"/>
          </w:tcPr>
          <w:p w14:paraId="09EE086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88</w:t>
            </w:r>
          </w:p>
        </w:tc>
        <w:tc>
          <w:tcPr>
            <w:tcW w:w="1085" w:type="dxa"/>
            <w:tcBorders>
              <w:left w:val="single" w:sz="24" w:space="0" w:color="auto"/>
            </w:tcBorders>
            <w:vAlign w:val="center"/>
          </w:tcPr>
          <w:p w14:paraId="0BC56D0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104</w:t>
            </w:r>
          </w:p>
        </w:tc>
        <w:tc>
          <w:tcPr>
            <w:tcW w:w="1493" w:type="dxa"/>
            <w:tcBorders>
              <w:right w:val="single" w:sz="24" w:space="0" w:color="auto"/>
            </w:tcBorders>
            <w:vAlign w:val="center"/>
          </w:tcPr>
          <w:p w14:paraId="2FF55B7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11.31</w:t>
            </w:r>
          </w:p>
        </w:tc>
      </w:tr>
      <w:tr w:rsidR="00FB5184" w:rsidRPr="00940161" w14:paraId="0A36E4FD" w14:textId="77777777" w:rsidTr="006A4182">
        <w:trPr>
          <w:jc w:val="center"/>
        </w:trPr>
        <w:tc>
          <w:tcPr>
            <w:tcW w:w="1403" w:type="dxa"/>
            <w:vMerge/>
            <w:tcBorders>
              <w:left w:val="single" w:sz="24" w:space="0" w:color="auto"/>
              <w:right w:val="single" w:sz="24" w:space="0" w:color="auto"/>
            </w:tcBorders>
            <w:vAlign w:val="center"/>
          </w:tcPr>
          <w:p w14:paraId="18CAC3B3"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5C26C31" w14:textId="77777777" w:rsidR="00FB5184" w:rsidRPr="00940161" w:rsidRDefault="00FB5184" w:rsidP="006A4182">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7EBD562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121</w:t>
            </w:r>
          </w:p>
        </w:tc>
        <w:tc>
          <w:tcPr>
            <w:tcW w:w="805" w:type="dxa"/>
            <w:vAlign w:val="center"/>
          </w:tcPr>
          <w:p w14:paraId="40A046B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92</w:t>
            </w:r>
          </w:p>
        </w:tc>
        <w:tc>
          <w:tcPr>
            <w:tcW w:w="1085" w:type="dxa"/>
            <w:tcBorders>
              <w:left w:val="single" w:sz="24" w:space="0" w:color="auto"/>
            </w:tcBorders>
            <w:vAlign w:val="center"/>
          </w:tcPr>
          <w:p w14:paraId="5FC63EE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106.5</w:t>
            </w:r>
          </w:p>
        </w:tc>
        <w:tc>
          <w:tcPr>
            <w:tcW w:w="1493" w:type="dxa"/>
            <w:tcBorders>
              <w:right w:val="single" w:sz="24" w:space="0" w:color="auto"/>
            </w:tcBorders>
            <w:vAlign w:val="center"/>
          </w:tcPr>
          <w:p w14:paraId="5369503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10.25</w:t>
            </w:r>
          </w:p>
        </w:tc>
      </w:tr>
      <w:tr w:rsidR="00FB5184" w:rsidRPr="00940161" w14:paraId="3CC28F98" w14:textId="77777777" w:rsidTr="006A4182">
        <w:trPr>
          <w:jc w:val="center"/>
        </w:trPr>
        <w:tc>
          <w:tcPr>
            <w:tcW w:w="1403" w:type="dxa"/>
            <w:vMerge/>
            <w:tcBorders>
              <w:left w:val="single" w:sz="24" w:space="0" w:color="auto"/>
              <w:right w:val="single" w:sz="24" w:space="0" w:color="auto"/>
            </w:tcBorders>
            <w:vAlign w:val="center"/>
          </w:tcPr>
          <w:p w14:paraId="76FB685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5DDE449" w14:textId="77777777" w:rsidR="00FB5184" w:rsidRPr="00940161" w:rsidRDefault="00FB5184" w:rsidP="006A4182">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4C8B9DE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126</w:t>
            </w:r>
          </w:p>
        </w:tc>
        <w:tc>
          <w:tcPr>
            <w:tcW w:w="805" w:type="dxa"/>
            <w:vAlign w:val="center"/>
          </w:tcPr>
          <w:p w14:paraId="2335C1D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94</w:t>
            </w:r>
          </w:p>
        </w:tc>
        <w:tc>
          <w:tcPr>
            <w:tcW w:w="1085" w:type="dxa"/>
            <w:tcBorders>
              <w:left w:val="single" w:sz="24" w:space="0" w:color="auto"/>
            </w:tcBorders>
            <w:vAlign w:val="center"/>
          </w:tcPr>
          <w:p w14:paraId="605B53C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w:t>
            </w:r>
          </w:p>
        </w:tc>
        <w:tc>
          <w:tcPr>
            <w:tcW w:w="1493" w:type="dxa"/>
            <w:tcBorders>
              <w:right w:val="single" w:sz="24" w:space="0" w:color="auto"/>
            </w:tcBorders>
            <w:vAlign w:val="center"/>
          </w:tcPr>
          <w:p w14:paraId="2AA9522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11.31</w:t>
            </w:r>
          </w:p>
        </w:tc>
      </w:tr>
      <w:tr w:rsidR="00FB5184" w:rsidRPr="00940161" w14:paraId="494A62BE" w14:textId="77777777" w:rsidTr="006A4182">
        <w:trPr>
          <w:jc w:val="center"/>
        </w:trPr>
        <w:tc>
          <w:tcPr>
            <w:tcW w:w="1403" w:type="dxa"/>
            <w:vMerge/>
            <w:tcBorders>
              <w:left w:val="single" w:sz="24" w:space="0" w:color="auto"/>
              <w:right w:val="single" w:sz="24" w:space="0" w:color="auto"/>
            </w:tcBorders>
            <w:vAlign w:val="center"/>
          </w:tcPr>
          <w:p w14:paraId="0F0B8EB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96FBE4E" w14:textId="77777777" w:rsidR="00FB5184" w:rsidRPr="00940161" w:rsidRDefault="00FB5184" w:rsidP="006A4182">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5EE4816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137</w:t>
            </w:r>
          </w:p>
        </w:tc>
        <w:tc>
          <w:tcPr>
            <w:tcW w:w="805" w:type="dxa"/>
            <w:vAlign w:val="center"/>
          </w:tcPr>
          <w:p w14:paraId="7F45997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98</w:t>
            </w:r>
          </w:p>
        </w:tc>
        <w:tc>
          <w:tcPr>
            <w:tcW w:w="1085" w:type="dxa"/>
            <w:tcBorders>
              <w:left w:val="single" w:sz="24" w:space="0" w:color="auto"/>
            </w:tcBorders>
            <w:vAlign w:val="center"/>
          </w:tcPr>
          <w:p w14:paraId="2C1E7CB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117.5</w:t>
            </w:r>
          </w:p>
        </w:tc>
        <w:tc>
          <w:tcPr>
            <w:tcW w:w="1493" w:type="dxa"/>
            <w:tcBorders>
              <w:right w:val="single" w:sz="24" w:space="0" w:color="auto"/>
            </w:tcBorders>
            <w:vAlign w:val="center"/>
          </w:tcPr>
          <w:p w14:paraId="28A47C8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13.79</w:t>
            </w:r>
          </w:p>
        </w:tc>
      </w:tr>
      <w:tr w:rsidR="00FB5184" w:rsidRPr="00940161" w14:paraId="1AFD5D5B" w14:textId="77777777" w:rsidTr="006A4182">
        <w:trPr>
          <w:jc w:val="center"/>
        </w:trPr>
        <w:tc>
          <w:tcPr>
            <w:tcW w:w="1403" w:type="dxa"/>
            <w:vMerge/>
            <w:tcBorders>
              <w:left w:val="single" w:sz="24" w:space="0" w:color="auto"/>
              <w:right w:val="single" w:sz="24" w:space="0" w:color="auto"/>
            </w:tcBorders>
            <w:vAlign w:val="center"/>
          </w:tcPr>
          <w:p w14:paraId="45BAFE1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1B2CE37" w14:textId="77777777" w:rsidR="00FB5184" w:rsidRPr="00940161" w:rsidRDefault="00FB5184" w:rsidP="006A4182">
            <w:pPr>
              <w:jc w:val="center"/>
              <w:rPr>
                <w:rFonts w:eastAsia="Times New Roman"/>
                <w:b/>
                <w:sz w:val="22"/>
                <w:szCs w:val="22"/>
              </w:rPr>
            </w:pPr>
            <w:r w:rsidRPr="00940161">
              <w:rPr>
                <w:rFonts w:eastAsia="Times New Roman"/>
                <w:b/>
                <w:sz w:val="22"/>
                <w:szCs w:val="22"/>
              </w:rPr>
              <w:t>IT 22</w:t>
            </w:r>
          </w:p>
        </w:tc>
        <w:tc>
          <w:tcPr>
            <w:tcW w:w="900" w:type="dxa"/>
            <w:tcBorders>
              <w:left w:val="single" w:sz="24" w:space="0" w:color="auto"/>
            </w:tcBorders>
            <w:vAlign w:val="center"/>
          </w:tcPr>
          <w:p w14:paraId="339DD23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145</w:t>
            </w:r>
          </w:p>
        </w:tc>
        <w:tc>
          <w:tcPr>
            <w:tcW w:w="805" w:type="dxa"/>
            <w:vAlign w:val="center"/>
          </w:tcPr>
          <w:p w14:paraId="4897928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116</w:t>
            </w:r>
          </w:p>
        </w:tc>
        <w:tc>
          <w:tcPr>
            <w:tcW w:w="1085" w:type="dxa"/>
            <w:tcBorders>
              <w:left w:val="single" w:sz="24" w:space="0" w:color="auto"/>
            </w:tcBorders>
            <w:vAlign w:val="center"/>
          </w:tcPr>
          <w:p w14:paraId="79DE18F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130.5</w:t>
            </w:r>
          </w:p>
        </w:tc>
        <w:tc>
          <w:tcPr>
            <w:tcW w:w="1493" w:type="dxa"/>
            <w:tcBorders>
              <w:right w:val="single" w:sz="24" w:space="0" w:color="auto"/>
            </w:tcBorders>
            <w:vAlign w:val="center"/>
          </w:tcPr>
          <w:p w14:paraId="5871A61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10.25</w:t>
            </w:r>
          </w:p>
        </w:tc>
      </w:tr>
      <w:tr w:rsidR="00FB5184" w:rsidRPr="00940161" w14:paraId="46E12DFD" w14:textId="77777777" w:rsidTr="006A4182">
        <w:trPr>
          <w:jc w:val="center"/>
        </w:trPr>
        <w:tc>
          <w:tcPr>
            <w:tcW w:w="1403" w:type="dxa"/>
            <w:vMerge/>
            <w:tcBorders>
              <w:left w:val="single" w:sz="24" w:space="0" w:color="auto"/>
              <w:right w:val="single" w:sz="24" w:space="0" w:color="auto"/>
            </w:tcBorders>
            <w:vAlign w:val="center"/>
          </w:tcPr>
          <w:p w14:paraId="04F32AD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FBFA8E9" w14:textId="77777777" w:rsidR="00FB5184" w:rsidRPr="00940161" w:rsidRDefault="00FB5184" w:rsidP="006A4182">
            <w:pPr>
              <w:jc w:val="center"/>
              <w:rPr>
                <w:rFonts w:eastAsia="Times New Roman"/>
                <w:b/>
                <w:sz w:val="22"/>
                <w:szCs w:val="22"/>
              </w:rPr>
            </w:pPr>
            <w:r w:rsidRPr="00940161">
              <w:rPr>
                <w:rFonts w:eastAsia="Times New Roman"/>
                <w:b/>
                <w:sz w:val="22"/>
                <w:szCs w:val="22"/>
              </w:rPr>
              <w:t>IT 23</w:t>
            </w:r>
          </w:p>
        </w:tc>
        <w:tc>
          <w:tcPr>
            <w:tcW w:w="900" w:type="dxa"/>
            <w:tcBorders>
              <w:left w:val="single" w:sz="24" w:space="0" w:color="auto"/>
            </w:tcBorders>
            <w:vAlign w:val="center"/>
          </w:tcPr>
          <w:p w14:paraId="76BFE9E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152</w:t>
            </w:r>
          </w:p>
        </w:tc>
        <w:tc>
          <w:tcPr>
            <w:tcW w:w="805" w:type="dxa"/>
            <w:vAlign w:val="center"/>
          </w:tcPr>
          <w:p w14:paraId="3B7E2FE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119</w:t>
            </w:r>
          </w:p>
        </w:tc>
        <w:tc>
          <w:tcPr>
            <w:tcW w:w="1085" w:type="dxa"/>
            <w:tcBorders>
              <w:left w:val="single" w:sz="24" w:space="0" w:color="auto"/>
            </w:tcBorders>
            <w:vAlign w:val="center"/>
          </w:tcPr>
          <w:p w14:paraId="7300355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135.5</w:t>
            </w:r>
          </w:p>
        </w:tc>
        <w:tc>
          <w:tcPr>
            <w:tcW w:w="1493" w:type="dxa"/>
            <w:tcBorders>
              <w:right w:val="single" w:sz="24" w:space="0" w:color="auto"/>
            </w:tcBorders>
            <w:vAlign w:val="center"/>
          </w:tcPr>
          <w:p w14:paraId="6A0B199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11.67</w:t>
            </w:r>
          </w:p>
        </w:tc>
      </w:tr>
      <w:tr w:rsidR="00FB5184" w:rsidRPr="00940161" w14:paraId="37395B0B" w14:textId="77777777" w:rsidTr="006A4182">
        <w:trPr>
          <w:jc w:val="center"/>
        </w:trPr>
        <w:tc>
          <w:tcPr>
            <w:tcW w:w="1403" w:type="dxa"/>
            <w:vMerge/>
            <w:tcBorders>
              <w:left w:val="single" w:sz="24" w:space="0" w:color="auto"/>
              <w:right w:val="single" w:sz="24" w:space="0" w:color="auto"/>
            </w:tcBorders>
            <w:vAlign w:val="center"/>
          </w:tcPr>
          <w:p w14:paraId="47AE19F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D276834" w14:textId="77777777" w:rsidR="00FB5184" w:rsidRPr="00940161" w:rsidRDefault="00FB5184" w:rsidP="006A4182">
            <w:pPr>
              <w:jc w:val="center"/>
              <w:rPr>
                <w:rFonts w:eastAsia="Times New Roman"/>
                <w:b/>
                <w:sz w:val="22"/>
                <w:szCs w:val="22"/>
              </w:rPr>
            </w:pPr>
            <w:r w:rsidRPr="00940161">
              <w:rPr>
                <w:rFonts w:eastAsia="Times New Roman"/>
                <w:b/>
                <w:sz w:val="22"/>
                <w:szCs w:val="22"/>
              </w:rPr>
              <w:t>IT 24</w:t>
            </w:r>
          </w:p>
        </w:tc>
        <w:tc>
          <w:tcPr>
            <w:tcW w:w="900" w:type="dxa"/>
            <w:tcBorders>
              <w:left w:val="single" w:sz="24" w:space="0" w:color="auto"/>
            </w:tcBorders>
            <w:vAlign w:val="center"/>
          </w:tcPr>
          <w:p w14:paraId="6BD591A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168</w:t>
            </w:r>
          </w:p>
        </w:tc>
        <w:tc>
          <w:tcPr>
            <w:tcW w:w="805" w:type="dxa"/>
            <w:vAlign w:val="center"/>
          </w:tcPr>
          <w:p w14:paraId="7B4233D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124</w:t>
            </w:r>
          </w:p>
        </w:tc>
        <w:tc>
          <w:tcPr>
            <w:tcW w:w="1085" w:type="dxa"/>
            <w:tcBorders>
              <w:left w:val="single" w:sz="24" w:space="0" w:color="auto"/>
            </w:tcBorders>
            <w:vAlign w:val="center"/>
          </w:tcPr>
          <w:p w14:paraId="35CBE6D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146</w:t>
            </w:r>
          </w:p>
        </w:tc>
        <w:tc>
          <w:tcPr>
            <w:tcW w:w="1493" w:type="dxa"/>
            <w:tcBorders>
              <w:right w:val="single" w:sz="24" w:space="0" w:color="auto"/>
            </w:tcBorders>
            <w:vAlign w:val="center"/>
          </w:tcPr>
          <w:p w14:paraId="6A64C72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15.56</w:t>
            </w:r>
          </w:p>
        </w:tc>
      </w:tr>
      <w:tr w:rsidR="00FB5184" w:rsidRPr="00940161" w14:paraId="448C26EF" w14:textId="77777777" w:rsidTr="006A4182">
        <w:trPr>
          <w:jc w:val="center"/>
        </w:trPr>
        <w:tc>
          <w:tcPr>
            <w:tcW w:w="1403" w:type="dxa"/>
            <w:vMerge/>
            <w:tcBorders>
              <w:left w:val="single" w:sz="24" w:space="0" w:color="auto"/>
              <w:right w:val="single" w:sz="24" w:space="0" w:color="auto"/>
            </w:tcBorders>
            <w:vAlign w:val="center"/>
          </w:tcPr>
          <w:p w14:paraId="2E66851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E0CCA3A" w14:textId="77777777" w:rsidR="00FB5184" w:rsidRPr="00940161" w:rsidRDefault="00FB5184" w:rsidP="006A4182">
            <w:pPr>
              <w:jc w:val="center"/>
              <w:rPr>
                <w:rFonts w:eastAsia="Times New Roman"/>
                <w:b/>
                <w:sz w:val="22"/>
                <w:szCs w:val="22"/>
              </w:rPr>
            </w:pPr>
            <w:r w:rsidRPr="00940161">
              <w:rPr>
                <w:rFonts w:eastAsia="Times New Roman"/>
                <w:b/>
                <w:sz w:val="22"/>
                <w:szCs w:val="22"/>
              </w:rPr>
              <w:t>IT 25</w:t>
            </w:r>
          </w:p>
        </w:tc>
        <w:tc>
          <w:tcPr>
            <w:tcW w:w="900" w:type="dxa"/>
            <w:tcBorders>
              <w:left w:val="single" w:sz="24" w:space="0" w:color="auto"/>
            </w:tcBorders>
            <w:vAlign w:val="center"/>
          </w:tcPr>
          <w:p w14:paraId="3BB6EB1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180</w:t>
            </w:r>
          </w:p>
        </w:tc>
        <w:tc>
          <w:tcPr>
            <w:tcW w:w="805" w:type="dxa"/>
            <w:vAlign w:val="center"/>
          </w:tcPr>
          <w:p w14:paraId="73667B6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136</w:t>
            </w:r>
          </w:p>
        </w:tc>
        <w:tc>
          <w:tcPr>
            <w:tcW w:w="1085" w:type="dxa"/>
            <w:tcBorders>
              <w:left w:val="single" w:sz="24" w:space="0" w:color="auto"/>
            </w:tcBorders>
            <w:vAlign w:val="center"/>
          </w:tcPr>
          <w:p w14:paraId="3D99A77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158</w:t>
            </w:r>
          </w:p>
        </w:tc>
        <w:tc>
          <w:tcPr>
            <w:tcW w:w="1493" w:type="dxa"/>
            <w:tcBorders>
              <w:right w:val="single" w:sz="24" w:space="0" w:color="auto"/>
            </w:tcBorders>
            <w:vAlign w:val="center"/>
          </w:tcPr>
          <w:p w14:paraId="4AB95F5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15.56</w:t>
            </w:r>
          </w:p>
        </w:tc>
      </w:tr>
      <w:tr w:rsidR="00FB5184" w:rsidRPr="00940161" w14:paraId="394B1236" w14:textId="77777777" w:rsidTr="006A4182">
        <w:trPr>
          <w:jc w:val="center"/>
        </w:trPr>
        <w:tc>
          <w:tcPr>
            <w:tcW w:w="1403" w:type="dxa"/>
            <w:vMerge/>
            <w:tcBorders>
              <w:left w:val="single" w:sz="24" w:space="0" w:color="auto"/>
              <w:right w:val="single" w:sz="24" w:space="0" w:color="auto"/>
            </w:tcBorders>
            <w:vAlign w:val="center"/>
          </w:tcPr>
          <w:p w14:paraId="4FBE88D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B94C77E" w14:textId="77777777" w:rsidR="00FB5184" w:rsidRPr="00940161" w:rsidRDefault="00FB5184" w:rsidP="006A4182">
            <w:pPr>
              <w:jc w:val="center"/>
              <w:rPr>
                <w:rFonts w:eastAsia="Times New Roman"/>
                <w:b/>
                <w:sz w:val="22"/>
                <w:szCs w:val="22"/>
              </w:rPr>
            </w:pPr>
            <w:r w:rsidRPr="00940161">
              <w:rPr>
                <w:rFonts w:eastAsia="Times New Roman"/>
                <w:b/>
                <w:sz w:val="22"/>
                <w:szCs w:val="22"/>
              </w:rPr>
              <w:t>IT 26</w:t>
            </w:r>
          </w:p>
        </w:tc>
        <w:tc>
          <w:tcPr>
            <w:tcW w:w="900" w:type="dxa"/>
            <w:tcBorders>
              <w:left w:val="single" w:sz="24" w:space="0" w:color="auto"/>
            </w:tcBorders>
            <w:vAlign w:val="center"/>
          </w:tcPr>
          <w:p w14:paraId="75B624B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176</w:t>
            </w:r>
          </w:p>
        </w:tc>
        <w:tc>
          <w:tcPr>
            <w:tcW w:w="805" w:type="dxa"/>
            <w:vAlign w:val="center"/>
          </w:tcPr>
          <w:p w14:paraId="67AC12B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142</w:t>
            </w:r>
          </w:p>
        </w:tc>
        <w:tc>
          <w:tcPr>
            <w:tcW w:w="1085" w:type="dxa"/>
            <w:tcBorders>
              <w:left w:val="single" w:sz="24" w:space="0" w:color="auto"/>
            </w:tcBorders>
            <w:vAlign w:val="center"/>
          </w:tcPr>
          <w:p w14:paraId="4F56EF3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159</w:t>
            </w:r>
          </w:p>
        </w:tc>
        <w:tc>
          <w:tcPr>
            <w:tcW w:w="1493" w:type="dxa"/>
            <w:tcBorders>
              <w:right w:val="single" w:sz="24" w:space="0" w:color="auto"/>
            </w:tcBorders>
            <w:vAlign w:val="center"/>
          </w:tcPr>
          <w:p w14:paraId="5522F62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12.02</w:t>
            </w:r>
          </w:p>
        </w:tc>
      </w:tr>
      <w:tr w:rsidR="00FB5184" w:rsidRPr="00940161" w14:paraId="2200F90C" w14:textId="77777777" w:rsidTr="006A4182">
        <w:trPr>
          <w:jc w:val="center"/>
        </w:trPr>
        <w:tc>
          <w:tcPr>
            <w:tcW w:w="1403" w:type="dxa"/>
            <w:vMerge/>
            <w:tcBorders>
              <w:left w:val="single" w:sz="24" w:space="0" w:color="auto"/>
              <w:right w:val="single" w:sz="24" w:space="0" w:color="auto"/>
            </w:tcBorders>
            <w:vAlign w:val="center"/>
          </w:tcPr>
          <w:p w14:paraId="100670B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21FFBAB" w14:textId="77777777" w:rsidR="00FB5184" w:rsidRPr="00940161" w:rsidRDefault="00FB5184" w:rsidP="006A4182">
            <w:pPr>
              <w:jc w:val="center"/>
              <w:rPr>
                <w:rFonts w:eastAsia="Times New Roman"/>
                <w:b/>
                <w:sz w:val="22"/>
                <w:szCs w:val="22"/>
              </w:rPr>
            </w:pPr>
            <w:r w:rsidRPr="00940161">
              <w:rPr>
                <w:rFonts w:eastAsia="Times New Roman"/>
                <w:b/>
                <w:sz w:val="22"/>
                <w:szCs w:val="22"/>
              </w:rPr>
              <w:t>IT 27</w:t>
            </w:r>
          </w:p>
        </w:tc>
        <w:tc>
          <w:tcPr>
            <w:tcW w:w="900" w:type="dxa"/>
            <w:tcBorders>
              <w:left w:val="single" w:sz="24" w:space="0" w:color="auto"/>
            </w:tcBorders>
            <w:vAlign w:val="center"/>
          </w:tcPr>
          <w:p w14:paraId="0006B66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185</w:t>
            </w:r>
          </w:p>
        </w:tc>
        <w:tc>
          <w:tcPr>
            <w:tcW w:w="805" w:type="dxa"/>
            <w:vAlign w:val="center"/>
          </w:tcPr>
          <w:p w14:paraId="1C8F3FE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145</w:t>
            </w:r>
          </w:p>
        </w:tc>
        <w:tc>
          <w:tcPr>
            <w:tcW w:w="1085" w:type="dxa"/>
            <w:tcBorders>
              <w:left w:val="single" w:sz="24" w:space="0" w:color="auto"/>
            </w:tcBorders>
            <w:vAlign w:val="center"/>
          </w:tcPr>
          <w:p w14:paraId="3E92DE7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165</w:t>
            </w:r>
          </w:p>
        </w:tc>
        <w:tc>
          <w:tcPr>
            <w:tcW w:w="1493" w:type="dxa"/>
            <w:tcBorders>
              <w:right w:val="single" w:sz="24" w:space="0" w:color="auto"/>
            </w:tcBorders>
            <w:vAlign w:val="center"/>
          </w:tcPr>
          <w:p w14:paraId="236CDA5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14.14</w:t>
            </w:r>
          </w:p>
        </w:tc>
      </w:tr>
      <w:tr w:rsidR="00FB5184" w:rsidRPr="00940161" w14:paraId="54701C0D" w14:textId="77777777" w:rsidTr="006A4182">
        <w:trPr>
          <w:jc w:val="center"/>
        </w:trPr>
        <w:tc>
          <w:tcPr>
            <w:tcW w:w="1403" w:type="dxa"/>
            <w:vMerge/>
            <w:tcBorders>
              <w:left w:val="single" w:sz="24" w:space="0" w:color="auto"/>
              <w:right w:val="single" w:sz="24" w:space="0" w:color="auto"/>
            </w:tcBorders>
            <w:vAlign w:val="center"/>
          </w:tcPr>
          <w:p w14:paraId="1A5F191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D52C8D2" w14:textId="77777777" w:rsidR="00FB5184" w:rsidRPr="00940161" w:rsidRDefault="00FB5184" w:rsidP="006A4182">
            <w:pPr>
              <w:jc w:val="center"/>
              <w:rPr>
                <w:rFonts w:eastAsia="Times New Roman"/>
                <w:b/>
                <w:sz w:val="22"/>
                <w:szCs w:val="22"/>
              </w:rPr>
            </w:pPr>
            <w:r w:rsidRPr="00940161">
              <w:rPr>
                <w:rFonts w:eastAsia="Times New Roman"/>
                <w:b/>
                <w:sz w:val="22"/>
                <w:szCs w:val="22"/>
              </w:rPr>
              <w:t>IT 28</w:t>
            </w:r>
          </w:p>
        </w:tc>
        <w:tc>
          <w:tcPr>
            <w:tcW w:w="900" w:type="dxa"/>
            <w:tcBorders>
              <w:left w:val="single" w:sz="24" w:space="0" w:color="auto"/>
            </w:tcBorders>
            <w:vAlign w:val="center"/>
          </w:tcPr>
          <w:p w14:paraId="7BEEF9F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186</w:t>
            </w:r>
          </w:p>
        </w:tc>
        <w:tc>
          <w:tcPr>
            <w:tcW w:w="805" w:type="dxa"/>
            <w:vAlign w:val="center"/>
          </w:tcPr>
          <w:p w14:paraId="19F8D5E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150</w:t>
            </w:r>
          </w:p>
        </w:tc>
        <w:tc>
          <w:tcPr>
            <w:tcW w:w="1085" w:type="dxa"/>
            <w:tcBorders>
              <w:left w:val="single" w:sz="24" w:space="0" w:color="auto"/>
            </w:tcBorders>
            <w:vAlign w:val="center"/>
          </w:tcPr>
          <w:p w14:paraId="7A337A0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168</w:t>
            </w:r>
          </w:p>
        </w:tc>
        <w:tc>
          <w:tcPr>
            <w:tcW w:w="1493" w:type="dxa"/>
            <w:tcBorders>
              <w:right w:val="single" w:sz="24" w:space="0" w:color="auto"/>
            </w:tcBorders>
            <w:vAlign w:val="center"/>
          </w:tcPr>
          <w:p w14:paraId="23DC45D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12.73</w:t>
            </w:r>
          </w:p>
        </w:tc>
      </w:tr>
      <w:tr w:rsidR="00FB5184" w:rsidRPr="00940161" w14:paraId="29EA6BDA" w14:textId="77777777" w:rsidTr="006A4182">
        <w:trPr>
          <w:jc w:val="center"/>
        </w:trPr>
        <w:tc>
          <w:tcPr>
            <w:tcW w:w="1403" w:type="dxa"/>
            <w:vMerge/>
            <w:tcBorders>
              <w:left w:val="single" w:sz="24" w:space="0" w:color="auto"/>
              <w:right w:val="single" w:sz="24" w:space="0" w:color="auto"/>
            </w:tcBorders>
            <w:vAlign w:val="center"/>
          </w:tcPr>
          <w:p w14:paraId="6BF0FB7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6EC98F2" w14:textId="77777777" w:rsidR="00FB5184" w:rsidRPr="00940161" w:rsidRDefault="00FB5184" w:rsidP="006A4182">
            <w:pPr>
              <w:jc w:val="center"/>
              <w:rPr>
                <w:rFonts w:eastAsia="Times New Roman"/>
                <w:b/>
                <w:sz w:val="22"/>
                <w:szCs w:val="22"/>
              </w:rPr>
            </w:pPr>
            <w:r w:rsidRPr="00940161">
              <w:rPr>
                <w:rFonts w:eastAsia="Times New Roman"/>
                <w:b/>
                <w:sz w:val="22"/>
                <w:szCs w:val="22"/>
              </w:rPr>
              <w:t>IT 29</w:t>
            </w:r>
          </w:p>
        </w:tc>
        <w:tc>
          <w:tcPr>
            <w:tcW w:w="900" w:type="dxa"/>
            <w:tcBorders>
              <w:left w:val="single" w:sz="24" w:space="0" w:color="auto"/>
            </w:tcBorders>
            <w:vAlign w:val="center"/>
          </w:tcPr>
          <w:p w14:paraId="0DB427C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179</w:t>
            </w:r>
          </w:p>
        </w:tc>
        <w:tc>
          <w:tcPr>
            <w:tcW w:w="805" w:type="dxa"/>
            <w:vAlign w:val="center"/>
          </w:tcPr>
          <w:p w14:paraId="5365AE3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w:t>
            </w:r>
          </w:p>
        </w:tc>
        <w:tc>
          <w:tcPr>
            <w:tcW w:w="1085" w:type="dxa"/>
            <w:tcBorders>
              <w:left w:val="single" w:sz="24" w:space="0" w:color="auto"/>
            </w:tcBorders>
            <w:vAlign w:val="center"/>
          </w:tcPr>
          <w:p w14:paraId="7ED8658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167</w:t>
            </w:r>
          </w:p>
        </w:tc>
        <w:tc>
          <w:tcPr>
            <w:tcW w:w="1493" w:type="dxa"/>
            <w:tcBorders>
              <w:right w:val="single" w:sz="24" w:space="0" w:color="auto"/>
            </w:tcBorders>
            <w:vAlign w:val="center"/>
          </w:tcPr>
          <w:p w14:paraId="4EBC53D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8.49</w:t>
            </w:r>
          </w:p>
        </w:tc>
      </w:tr>
      <w:tr w:rsidR="00FB5184" w:rsidRPr="00940161" w14:paraId="7873634A" w14:textId="77777777" w:rsidTr="006A4182">
        <w:trPr>
          <w:jc w:val="center"/>
        </w:trPr>
        <w:tc>
          <w:tcPr>
            <w:tcW w:w="1403" w:type="dxa"/>
            <w:vMerge/>
            <w:tcBorders>
              <w:left w:val="single" w:sz="24" w:space="0" w:color="auto"/>
              <w:right w:val="single" w:sz="24" w:space="0" w:color="auto"/>
            </w:tcBorders>
            <w:vAlign w:val="center"/>
          </w:tcPr>
          <w:p w14:paraId="21385BD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A292D0B" w14:textId="77777777" w:rsidR="00FB5184" w:rsidRPr="00940161" w:rsidRDefault="00FB5184" w:rsidP="006A4182">
            <w:pPr>
              <w:jc w:val="center"/>
              <w:rPr>
                <w:rFonts w:eastAsia="Times New Roman"/>
                <w:b/>
                <w:sz w:val="22"/>
                <w:szCs w:val="22"/>
              </w:rPr>
            </w:pPr>
            <w:r w:rsidRPr="00940161">
              <w:rPr>
                <w:rFonts w:eastAsia="Times New Roman"/>
                <w:b/>
                <w:sz w:val="22"/>
                <w:szCs w:val="22"/>
              </w:rPr>
              <w:t>IT 30</w:t>
            </w:r>
          </w:p>
        </w:tc>
        <w:tc>
          <w:tcPr>
            <w:tcW w:w="900" w:type="dxa"/>
            <w:tcBorders>
              <w:left w:val="single" w:sz="24" w:space="0" w:color="auto"/>
            </w:tcBorders>
            <w:vAlign w:val="center"/>
          </w:tcPr>
          <w:p w14:paraId="68B1A6D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172</w:t>
            </w:r>
          </w:p>
        </w:tc>
        <w:tc>
          <w:tcPr>
            <w:tcW w:w="805" w:type="dxa"/>
            <w:vAlign w:val="center"/>
          </w:tcPr>
          <w:p w14:paraId="025B11A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156</w:t>
            </w:r>
          </w:p>
        </w:tc>
        <w:tc>
          <w:tcPr>
            <w:tcW w:w="1085" w:type="dxa"/>
            <w:tcBorders>
              <w:left w:val="single" w:sz="24" w:space="0" w:color="auto"/>
            </w:tcBorders>
            <w:vAlign w:val="center"/>
          </w:tcPr>
          <w:p w14:paraId="7AC1E5D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164</w:t>
            </w:r>
          </w:p>
        </w:tc>
        <w:tc>
          <w:tcPr>
            <w:tcW w:w="1493" w:type="dxa"/>
            <w:tcBorders>
              <w:right w:val="single" w:sz="24" w:space="0" w:color="auto"/>
            </w:tcBorders>
            <w:vAlign w:val="center"/>
          </w:tcPr>
          <w:p w14:paraId="7B9AB08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5.66</w:t>
            </w:r>
          </w:p>
        </w:tc>
      </w:tr>
      <w:tr w:rsidR="00FB5184" w:rsidRPr="00940161" w14:paraId="1824477D" w14:textId="77777777" w:rsidTr="006A4182">
        <w:trPr>
          <w:jc w:val="center"/>
        </w:trPr>
        <w:tc>
          <w:tcPr>
            <w:tcW w:w="1403" w:type="dxa"/>
            <w:vMerge/>
            <w:tcBorders>
              <w:left w:val="single" w:sz="24" w:space="0" w:color="auto"/>
              <w:right w:val="single" w:sz="24" w:space="0" w:color="auto"/>
            </w:tcBorders>
            <w:vAlign w:val="center"/>
          </w:tcPr>
          <w:p w14:paraId="7DB500E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3F04A81" w14:textId="77777777" w:rsidR="00FB5184" w:rsidRPr="00940161" w:rsidRDefault="00FB5184" w:rsidP="006A4182">
            <w:pPr>
              <w:jc w:val="center"/>
              <w:rPr>
                <w:rFonts w:eastAsia="Times New Roman"/>
                <w:b/>
                <w:sz w:val="22"/>
                <w:szCs w:val="22"/>
              </w:rPr>
            </w:pPr>
            <w:r w:rsidRPr="00940161">
              <w:rPr>
                <w:rFonts w:eastAsia="Times New Roman"/>
                <w:b/>
                <w:sz w:val="22"/>
                <w:szCs w:val="22"/>
              </w:rPr>
              <w:t>IT 31</w:t>
            </w:r>
          </w:p>
        </w:tc>
        <w:tc>
          <w:tcPr>
            <w:tcW w:w="900" w:type="dxa"/>
            <w:tcBorders>
              <w:left w:val="single" w:sz="24" w:space="0" w:color="auto"/>
            </w:tcBorders>
            <w:vAlign w:val="center"/>
          </w:tcPr>
          <w:p w14:paraId="5466ED5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177</w:t>
            </w:r>
          </w:p>
        </w:tc>
        <w:tc>
          <w:tcPr>
            <w:tcW w:w="805" w:type="dxa"/>
            <w:vAlign w:val="center"/>
          </w:tcPr>
          <w:p w14:paraId="0BABD81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158</w:t>
            </w:r>
          </w:p>
        </w:tc>
        <w:tc>
          <w:tcPr>
            <w:tcW w:w="1085" w:type="dxa"/>
            <w:tcBorders>
              <w:left w:val="single" w:sz="24" w:space="0" w:color="auto"/>
            </w:tcBorders>
            <w:vAlign w:val="center"/>
          </w:tcPr>
          <w:p w14:paraId="5A8E51C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167.5</w:t>
            </w:r>
          </w:p>
        </w:tc>
        <w:tc>
          <w:tcPr>
            <w:tcW w:w="1493" w:type="dxa"/>
            <w:tcBorders>
              <w:right w:val="single" w:sz="24" w:space="0" w:color="auto"/>
            </w:tcBorders>
            <w:vAlign w:val="center"/>
          </w:tcPr>
          <w:p w14:paraId="20E54F6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6.72</w:t>
            </w:r>
          </w:p>
        </w:tc>
      </w:tr>
      <w:tr w:rsidR="00FB5184" w:rsidRPr="00940161" w14:paraId="04366B9F" w14:textId="77777777" w:rsidTr="006A4182">
        <w:trPr>
          <w:jc w:val="center"/>
        </w:trPr>
        <w:tc>
          <w:tcPr>
            <w:tcW w:w="1403" w:type="dxa"/>
            <w:vMerge/>
            <w:tcBorders>
              <w:left w:val="single" w:sz="24" w:space="0" w:color="auto"/>
              <w:right w:val="single" w:sz="24" w:space="0" w:color="auto"/>
            </w:tcBorders>
            <w:vAlign w:val="center"/>
          </w:tcPr>
          <w:p w14:paraId="42D73FC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6B7A0EB" w14:textId="77777777" w:rsidR="00FB5184" w:rsidRPr="00940161" w:rsidRDefault="00FB5184" w:rsidP="006A4182">
            <w:pPr>
              <w:jc w:val="center"/>
              <w:rPr>
                <w:rFonts w:eastAsia="Times New Roman"/>
                <w:b/>
                <w:sz w:val="22"/>
                <w:szCs w:val="22"/>
              </w:rPr>
            </w:pPr>
            <w:r w:rsidRPr="00940161">
              <w:rPr>
                <w:rFonts w:eastAsia="Times New Roman"/>
                <w:b/>
                <w:sz w:val="22"/>
                <w:szCs w:val="22"/>
              </w:rPr>
              <w:t>IT 32</w:t>
            </w:r>
          </w:p>
        </w:tc>
        <w:tc>
          <w:tcPr>
            <w:tcW w:w="900" w:type="dxa"/>
            <w:tcBorders>
              <w:left w:val="single" w:sz="24" w:space="0" w:color="auto"/>
            </w:tcBorders>
            <w:vAlign w:val="center"/>
          </w:tcPr>
          <w:p w14:paraId="5DA5447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174</w:t>
            </w:r>
          </w:p>
        </w:tc>
        <w:tc>
          <w:tcPr>
            <w:tcW w:w="805" w:type="dxa"/>
            <w:vAlign w:val="center"/>
          </w:tcPr>
          <w:p w14:paraId="2840750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152</w:t>
            </w:r>
          </w:p>
        </w:tc>
        <w:tc>
          <w:tcPr>
            <w:tcW w:w="1085" w:type="dxa"/>
            <w:tcBorders>
              <w:left w:val="single" w:sz="24" w:space="0" w:color="auto"/>
            </w:tcBorders>
            <w:vAlign w:val="center"/>
          </w:tcPr>
          <w:p w14:paraId="4BD75C2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163</w:t>
            </w:r>
          </w:p>
        </w:tc>
        <w:tc>
          <w:tcPr>
            <w:tcW w:w="1493" w:type="dxa"/>
            <w:tcBorders>
              <w:right w:val="single" w:sz="24" w:space="0" w:color="auto"/>
            </w:tcBorders>
            <w:vAlign w:val="center"/>
          </w:tcPr>
          <w:p w14:paraId="1FF7E5C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7.78</w:t>
            </w:r>
          </w:p>
        </w:tc>
      </w:tr>
      <w:tr w:rsidR="00FB5184" w:rsidRPr="00940161" w14:paraId="6DE974B1" w14:textId="77777777" w:rsidTr="006A4182">
        <w:trPr>
          <w:jc w:val="center"/>
        </w:trPr>
        <w:tc>
          <w:tcPr>
            <w:tcW w:w="1403" w:type="dxa"/>
            <w:vMerge/>
            <w:tcBorders>
              <w:left w:val="single" w:sz="24" w:space="0" w:color="auto"/>
              <w:right w:val="single" w:sz="24" w:space="0" w:color="auto"/>
            </w:tcBorders>
            <w:vAlign w:val="center"/>
          </w:tcPr>
          <w:p w14:paraId="36CB56F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1D39E37" w14:textId="77777777" w:rsidR="00FB5184" w:rsidRPr="00940161" w:rsidRDefault="00FB5184" w:rsidP="006A4182">
            <w:pPr>
              <w:jc w:val="center"/>
              <w:rPr>
                <w:rFonts w:eastAsia="Times New Roman"/>
                <w:b/>
                <w:sz w:val="22"/>
                <w:szCs w:val="22"/>
              </w:rPr>
            </w:pPr>
            <w:r w:rsidRPr="00940161">
              <w:rPr>
                <w:rFonts w:eastAsia="Times New Roman"/>
                <w:b/>
                <w:sz w:val="22"/>
                <w:szCs w:val="22"/>
              </w:rPr>
              <w:t>IT 33</w:t>
            </w:r>
          </w:p>
        </w:tc>
        <w:tc>
          <w:tcPr>
            <w:tcW w:w="900" w:type="dxa"/>
            <w:tcBorders>
              <w:left w:val="single" w:sz="24" w:space="0" w:color="auto"/>
            </w:tcBorders>
            <w:vAlign w:val="center"/>
          </w:tcPr>
          <w:p w14:paraId="1E697A1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166</w:t>
            </w:r>
          </w:p>
        </w:tc>
        <w:tc>
          <w:tcPr>
            <w:tcW w:w="805" w:type="dxa"/>
            <w:vAlign w:val="center"/>
          </w:tcPr>
          <w:p w14:paraId="4F7CF96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w:t>
            </w:r>
          </w:p>
        </w:tc>
        <w:tc>
          <w:tcPr>
            <w:tcW w:w="1085" w:type="dxa"/>
            <w:tcBorders>
              <w:left w:val="single" w:sz="24" w:space="0" w:color="auto"/>
            </w:tcBorders>
            <w:vAlign w:val="center"/>
          </w:tcPr>
          <w:p w14:paraId="0879B23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160.5</w:t>
            </w:r>
          </w:p>
        </w:tc>
        <w:tc>
          <w:tcPr>
            <w:tcW w:w="1493" w:type="dxa"/>
            <w:tcBorders>
              <w:right w:val="single" w:sz="24" w:space="0" w:color="auto"/>
            </w:tcBorders>
            <w:vAlign w:val="center"/>
          </w:tcPr>
          <w:p w14:paraId="3FB7169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3.89</w:t>
            </w:r>
          </w:p>
        </w:tc>
      </w:tr>
      <w:tr w:rsidR="00FB5184" w:rsidRPr="00940161" w14:paraId="25F116D7" w14:textId="77777777" w:rsidTr="006A4182">
        <w:trPr>
          <w:jc w:val="center"/>
        </w:trPr>
        <w:tc>
          <w:tcPr>
            <w:tcW w:w="1403" w:type="dxa"/>
            <w:vMerge/>
            <w:tcBorders>
              <w:left w:val="single" w:sz="24" w:space="0" w:color="auto"/>
              <w:right w:val="single" w:sz="24" w:space="0" w:color="auto"/>
            </w:tcBorders>
            <w:vAlign w:val="center"/>
          </w:tcPr>
          <w:p w14:paraId="302E971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6676A09" w14:textId="77777777" w:rsidR="00FB5184" w:rsidRPr="00940161" w:rsidRDefault="00FB5184" w:rsidP="006A4182">
            <w:pPr>
              <w:jc w:val="center"/>
              <w:rPr>
                <w:rFonts w:eastAsia="Times New Roman"/>
                <w:b/>
                <w:sz w:val="22"/>
                <w:szCs w:val="22"/>
              </w:rPr>
            </w:pPr>
            <w:r w:rsidRPr="00940161">
              <w:rPr>
                <w:rFonts w:eastAsia="Times New Roman"/>
                <w:b/>
                <w:sz w:val="22"/>
                <w:szCs w:val="22"/>
              </w:rPr>
              <w:t>IT 34</w:t>
            </w:r>
          </w:p>
        </w:tc>
        <w:tc>
          <w:tcPr>
            <w:tcW w:w="900" w:type="dxa"/>
            <w:tcBorders>
              <w:left w:val="single" w:sz="24" w:space="0" w:color="auto"/>
            </w:tcBorders>
            <w:vAlign w:val="center"/>
          </w:tcPr>
          <w:p w14:paraId="485B877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170</w:t>
            </w:r>
          </w:p>
        </w:tc>
        <w:tc>
          <w:tcPr>
            <w:tcW w:w="805" w:type="dxa"/>
            <w:vAlign w:val="center"/>
          </w:tcPr>
          <w:p w14:paraId="7A69339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156</w:t>
            </w:r>
          </w:p>
        </w:tc>
        <w:tc>
          <w:tcPr>
            <w:tcW w:w="1085" w:type="dxa"/>
            <w:tcBorders>
              <w:left w:val="single" w:sz="24" w:space="0" w:color="auto"/>
            </w:tcBorders>
            <w:vAlign w:val="center"/>
          </w:tcPr>
          <w:p w14:paraId="30ED847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163</w:t>
            </w:r>
          </w:p>
        </w:tc>
        <w:tc>
          <w:tcPr>
            <w:tcW w:w="1493" w:type="dxa"/>
            <w:tcBorders>
              <w:right w:val="single" w:sz="24" w:space="0" w:color="auto"/>
            </w:tcBorders>
            <w:vAlign w:val="center"/>
          </w:tcPr>
          <w:p w14:paraId="22FED9A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4.95</w:t>
            </w:r>
          </w:p>
        </w:tc>
      </w:tr>
      <w:tr w:rsidR="00FB5184" w:rsidRPr="00940161" w14:paraId="323CA22F" w14:textId="77777777" w:rsidTr="006A4182">
        <w:trPr>
          <w:jc w:val="center"/>
        </w:trPr>
        <w:tc>
          <w:tcPr>
            <w:tcW w:w="1403" w:type="dxa"/>
            <w:vMerge/>
            <w:tcBorders>
              <w:left w:val="single" w:sz="24" w:space="0" w:color="auto"/>
              <w:right w:val="single" w:sz="24" w:space="0" w:color="auto"/>
            </w:tcBorders>
            <w:vAlign w:val="center"/>
          </w:tcPr>
          <w:p w14:paraId="2D0605E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B1D59EA" w14:textId="77777777" w:rsidR="00FB5184" w:rsidRPr="00940161" w:rsidRDefault="00FB5184" w:rsidP="006A4182">
            <w:pPr>
              <w:jc w:val="center"/>
              <w:rPr>
                <w:rFonts w:eastAsia="Times New Roman"/>
                <w:b/>
                <w:sz w:val="22"/>
                <w:szCs w:val="22"/>
              </w:rPr>
            </w:pPr>
            <w:r w:rsidRPr="00940161">
              <w:rPr>
                <w:rFonts w:eastAsia="Times New Roman"/>
                <w:b/>
                <w:sz w:val="22"/>
                <w:szCs w:val="22"/>
              </w:rPr>
              <w:t>IT 35</w:t>
            </w:r>
          </w:p>
        </w:tc>
        <w:tc>
          <w:tcPr>
            <w:tcW w:w="900" w:type="dxa"/>
            <w:tcBorders>
              <w:left w:val="single" w:sz="24" w:space="0" w:color="auto"/>
            </w:tcBorders>
            <w:vAlign w:val="center"/>
          </w:tcPr>
          <w:p w14:paraId="100F4E8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168</w:t>
            </w:r>
          </w:p>
        </w:tc>
        <w:tc>
          <w:tcPr>
            <w:tcW w:w="805" w:type="dxa"/>
            <w:vAlign w:val="bottom"/>
          </w:tcPr>
          <w:p w14:paraId="3644A02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w:t>
            </w:r>
          </w:p>
        </w:tc>
        <w:tc>
          <w:tcPr>
            <w:tcW w:w="1085" w:type="dxa"/>
            <w:tcBorders>
              <w:left w:val="single" w:sz="24" w:space="0" w:color="auto"/>
            </w:tcBorders>
            <w:vAlign w:val="center"/>
          </w:tcPr>
          <w:p w14:paraId="01C0F5D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168</w:t>
            </w:r>
          </w:p>
        </w:tc>
        <w:tc>
          <w:tcPr>
            <w:tcW w:w="1493" w:type="dxa"/>
            <w:tcBorders>
              <w:right w:val="single" w:sz="24" w:space="0" w:color="auto"/>
            </w:tcBorders>
            <w:vAlign w:val="center"/>
          </w:tcPr>
          <w:p w14:paraId="62A36A9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11285A57" w14:textId="77777777" w:rsidTr="006A4182">
        <w:trPr>
          <w:jc w:val="center"/>
        </w:trPr>
        <w:tc>
          <w:tcPr>
            <w:tcW w:w="1403" w:type="dxa"/>
            <w:vMerge/>
            <w:tcBorders>
              <w:left w:val="single" w:sz="24" w:space="0" w:color="auto"/>
              <w:right w:val="single" w:sz="24" w:space="0" w:color="auto"/>
            </w:tcBorders>
            <w:vAlign w:val="center"/>
          </w:tcPr>
          <w:p w14:paraId="5B26BD9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8432B01" w14:textId="77777777" w:rsidR="00FB5184" w:rsidRPr="00940161" w:rsidRDefault="00FB5184" w:rsidP="006A4182">
            <w:pPr>
              <w:jc w:val="center"/>
              <w:rPr>
                <w:rFonts w:eastAsia="Times New Roman"/>
                <w:b/>
                <w:sz w:val="22"/>
                <w:szCs w:val="22"/>
              </w:rPr>
            </w:pPr>
            <w:r w:rsidRPr="00940161">
              <w:rPr>
                <w:rFonts w:eastAsia="Times New Roman"/>
                <w:b/>
                <w:sz w:val="22"/>
                <w:szCs w:val="22"/>
              </w:rPr>
              <w:t>IT 36</w:t>
            </w:r>
          </w:p>
        </w:tc>
        <w:tc>
          <w:tcPr>
            <w:tcW w:w="900" w:type="dxa"/>
            <w:tcBorders>
              <w:left w:val="single" w:sz="24" w:space="0" w:color="auto"/>
            </w:tcBorders>
            <w:vAlign w:val="center"/>
          </w:tcPr>
          <w:p w14:paraId="43D5C29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174</w:t>
            </w:r>
          </w:p>
        </w:tc>
        <w:tc>
          <w:tcPr>
            <w:tcW w:w="805" w:type="dxa"/>
            <w:vAlign w:val="bottom"/>
          </w:tcPr>
          <w:p w14:paraId="7A96229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w:t>
            </w:r>
          </w:p>
        </w:tc>
        <w:tc>
          <w:tcPr>
            <w:tcW w:w="1085" w:type="dxa"/>
            <w:tcBorders>
              <w:left w:val="single" w:sz="24" w:space="0" w:color="auto"/>
            </w:tcBorders>
            <w:vAlign w:val="center"/>
          </w:tcPr>
          <w:p w14:paraId="6CBA0CF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174</w:t>
            </w:r>
          </w:p>
        </w:tc>
        <w:tc>
          <w:tcPr>
            <w:tcW w:w="1493" w:type="dxa"/>
            <w:tcBorders>
              <w:right w:val="single" w:sz="24" w:space="0" w:color="auto"/>
            </w:tcBorders>
            <w:vAlign w:val="center"/>
          </w:tcPr>
          <w:p w14:paraId="3890415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13E13125" w14:textId="77777777" w:rsidTr="006A4182">
        <w:trPr>
          <w:jc w:val="center"/>
        </w:trPr>
        <w:tc>
          <w:tcPr>
            <w:tcW w:w="1403" w:type="dxa"/>
            <w:vMerge/>
            <w:tcBorders>
              <w:left w:val="single" w:sz="24" w:space="0" w:color="auto"/>
              <w:right w:val="single" w:sz="24" w:space="0" w:color="auto"/>
            </w:tcBorders>
            <w:vAlign w:val="center"/>
          </w:tcPr>
          <w:p w14:paraId="541E6F0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E956A6E" w14:textId="77777777" w:rsidR="00FB5184" w:rsidRPr="00940161" w:rsidRDefault="00FB5184" w:rsidP="006A4182">
            <w:pPr>
              <w:jc w:val="center"/>
              <w:rPr>
                <w:rFonts w:eastAsia="Times New Roman"/>
                <w:b/>
                <w:sz w:val="22"/>
                <w:szCs w:val="22"/>
              </w:rPr>
            </w:pPr>
            <w:r w:rsidRPr="00940161">
              <w:rPr>
                <w:rFonts w:eastAsia="Times New Roman"/>
                <w:b/>
                <w:sz w:val="22"/>
                <w:szCs w:val="22"/>
              </w:rPr>
              <w:t>IT 37</w:t>
            </w:r>
          </w:p>
        </w:tc>
        <w:tc>
          <w:tcPr>
            <w:tcW w:w="900" w:type="dxa"/>
            <w:tcBorders>
              <w:left w:val="single" w:sz="24" w:space="0" w:color="auto"/>
            </w:tcBorders>
            <w:vAlign w:val="center"/>
          </w:tcPr>
          <w:p w14:paraId="3520DB7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169</w:t>
            </w:r>
          </w:p>
        </w:tc>
        <w:tc>
          <w:tcPr>
            <w:tcW w:w="805" w:type="dxa"/>
            <w:vAlign w:val="bottom"/>
          </w:tcPr>
          <w:p w14:paraId="48907EC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w:t>
            </w:r>
          </w:p>
        </w:tc>
        <w:tc>
          <w:tcPr>
            <w:tcW w:w="1085" w:type="dxa"/>
            <w:tcBorders>
              <w:left w:val="single" w:sz="24" w:space="0" w:color="auto"/>
            </w:tcBorders>
            <w:vAlign w:val="center"/>
          </w:tcPr>
          <w:p w14:paraId="6A5D9A7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169</w:t>
            </w:r>
          </w:p>
        </w:tc>
        <w:tc>
          <w:tcPr>
            <w:tcW w:w="1493" w:type="dxa"/>
            <w:tcBorders>
              <w:right w:val="single" w:sz="24" w:space="0" w:color="auto"/>
            </w:tcBorders>
            <w:vAlign w:val="center"/>
          </w:tcPr>
          <w:p w14:paraId="23FBF48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bl>
    <w:p w14:paraId="41271835" w14:textId="16240D3E" w:rsidR="00FB5184" w:rsidRPr="00940161" w:rsidRDefault="005C0E5F" w:rsidP="00FB5184">
      <w:pPr>
        <w:rPr>
          <w:rFonts w:eastAsia="Times New Roman"/>
          <w:sz w:val="22"/>
          <w:szCs w:val="22"/>
        </w:rPr>
      </w:pPr>
      <w:r>
        <w:rPr>
          <w:rFonts w:eastAsia="Times New Roman"/>
          <w:sz w:val="22"/>
          <w:szCs w:val="22"/>
        </w:rPr>
        <w:tab/>
      </w:r>
      <w:r>
        <w:rPr>
          <w:rFonts w:eastAsia="Times New Roman"/>
          <w:sz w:val="22"/>
          <w:szCs w:val="22"/>
        </w:rPr>
        <w:tab/>
        <w:t>Table A.10</w:t>
      </w:r>
      <w:r w:rsidR="00FB5184">
        <w:rPr>
          <w:rFonts w:eastAsia="Times New Roman"/>
          <w:sz w:val="22"/>
          <w:szCs w:val="22"/>
        </w:rPr>
        <w:t>: 10-15</w:t>
      </w:r>
      <w:r w:rsidR="00FB5184" w:rsidRPr="00940161">
        <w:rPr>
          <w:rFonts w:eastAsia="Times New Roman"/>
          <w:sz w:val="22"/>
          <w:szCs w:val="22"/>
        </w:rPr>
        <w:t>% senescence results with each iteration = 1 hour</w:t>
      </w:r>
      <w:r w:rsidR="00FB5184" w:rsidRPr="00940161">
        <w:rPr>
          <w:rFonts w:eastAsia="Times New Roman"/>
          <w:sz w:val="22"/>
          <w:szCs w:val="22"/>
        </w:rPr>
        <w:br/>
      </w:r>
    </w:p>
    <w:p w14:paraId="77E95AD8" w14:textId="77777777" w:rsidR="00CB3704" w:rsidRDefault="00FB5184" w:rsidP="00FB5184">
      <w:pPr>
        <w:rPr>
          <w:rFonts w:eastAsia="Times New Roman"/>
          <w:sz w:val="22"/>
          <w:szCs w:val="22"/>
        </w:rPr>
      </w:pPr>
      <w:r w:rsidRPr="00940161">
        <w:rPr>
          <w:rFonts w:eastAsia="Times New Roman"/>
          <w:sz w:val="22"/>
          <w:szCs w:val="22"/>
        </w:rPr>
        <w:br/>
      </w:r>
      <w:r w:rsidR="00427853">
        <w:rPr>
          <w:rFonts w:eastAsia="Times New Roman"/>
          <w:sz w:val="22"/>
          <w:szCs w:val="22"/>
        </w:rPr>
        <w:br/>
      </w:r>
    </w:p>
    <w:p w14:paraId="263CC565" w14:textId="77777777" w:rsidR="00CB3704" w:rsidRDefault="00CB3704" w:rsidP="00FB5184">
      <w:pPr>
        <w:rPr>
          <w:rFonts w:eastAsia="Times New Roman"/>
          <w:sz w:val="22"/>
          <w:szCs w:val="22"/>
        </w:rPr>
      </w:pPr>
    </w:p>
    <w:p w14:paraId="046D6B38" w14:textId="77777777" w:rsidR="00CB3704" w:rsidRDefault="00CB3704" w:rsidP="00FB5184">
      <w:pPr>
        <w:rPr>
          <w:rFonts w:eastAsia="Times New Roman"/>
          <w:sz w:val="22"/>
          <w:szCs w:val="22"/>
        </w:rPr>
      </w:pPr>
    </w:p>
    <w:p w14:paraId="74B6E74E" w14:textId="77777777" w:rsidR="00CB3704" w:rsidRDefault="00CB3704" w:rsidP="00FB5184">
      <w:pPr>
        <w:rPr>
          <w:rFonts w:eastAsia="Times New Roman"/>
          <w:sz w:val="22"/>
          <w:szCs w:val="22"/>
        </w:rPr>
      </w:pPr>
    </w:p>
    <w:p w14:paraId="467993AF" w14:textId="77777777" w:rsidR="00CB3704" w:rsidRDefault="00CB3704" w:rsidP="00FB5184">
      <w:pPr>
        <w:rPr>
          <w:rFonts w:eastAsia="Times New Roman"/>
          <w:sz w:val="22"/>
          <w:szCs w:val="22"/>
        </w:rPr>
      </w:pPr>
    </w:p>
    <w:p w14:paraId="50E53E8F" w14:textId="4E4EF77F" w:rsidR="00CB3704" w:rsidRPr="00940161" w:rsidRDefault="00427853" w:rsidP="00FB5184">
      <w:pPr>
        <w:rPr>
          <w:rFonts w:eastAsia="Times New Roman"/>
          <w:sz w:val="22"/>
          <w:szCs w:val="22"/>
        </w:rPr>
      </w:pPr>
      <w:r>
        <w:rPr>
          <w:rFonts w:eastAsia="Times New Roman"/>
          <w:sz w:val="22"/>
          <w:szCs w:val="22"/>
        </w:rPr>
        <w:br/>
      </w:r>
    </w:p>
    <w:tbl>
      <w:tblPr>
        <w:tblStyle w:val="TableGrid"/>
        <w:tblW w:w="0" w:type="auto"/>
        <w:jc w:val="center"/>
        <w:tblLook w:val="04A0" w:firstRow="1" w:lastRow="0" w:firstColumn="1" w:lastColumn="0" w:noHBand="0" w:noVBand="1"/>
      </w:tblPr>
      <w:tblGrid>
        <w:gridCol w:w="1403"/>
        <w:gridCol w:w="810"/>
        <w:gridCol w:w="900"/>
        <w:gridCol w:w="805"/>
        <w:gridCol w:w="1085"/>
        <w:gridCol w:w="1493"/>
      </w:tblGrid>
      <w:tr w:rsidR="00FB5184" w:rsidRPr="00CB3704" w14:paraId="10B43B87" w14:textId="77777777" w:rsidTr="006A4182">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71BA3D74" w14:textId="77777777" w:rsidR="00FB5184" w:rsidRPr="00CB3704" w:rsidRDefault="00FB5184" w:rsidP="006A4182">
            <w:pPr>
              <w:jc w:val="center"/>
              <w:rPr>
                <w:rFonts w:eastAsia="Times New Roman"/>
                <w:b/>
                <w:sz w:val="21"/>
                <w:szCs w:val="21"/>
              </w:rPr>
            </w:pPr>
          </w:p>
        </w:tc>
        <w:tc>
          <w:tcPr>
            <w:tcW w:w="1705" w:type="dxa"/>
            <w:gridSpan w:val="2"/>
            <w:tcBorders>
              <w:top w:val="single" w:sz="24" w:space="0" w:color="auto"/>
              <w:left w:val="single" w:sz="24" w:space="0" w:color="auto"/>
              <w:right w:val="single" w:sz="24" w:space="0" w:color="auto"/>
            </w:tcBorders>
            <w:vAlign w:val="center"/>
          </w:tcPr>
          <w:p w14:paraId="10D47072" w14:textId="77777777" w:rsidR="00FB5184" w:rsidRPr="00CB3704" w:rsidRDefault="00FB5184" w:rsidP="006A4182">
            <w:pPr>
              <w:jc w:val="center"/>
              <w:rPr>
                <w:rFonts w:eastAsia="Times New Roman"/>
                <w:b/>
                <w:sz w:val="21"/>
                <w:szCs w:val="21"/>
              </w:rPr>
            </w:pPr>
            <w:r w:rsidRPr="00CB3704">
              <w:rPr>
                <w:rFonts w:eastAsia="Times New Roman"/>
                <w:b/>
                <w:sz w:val="21"/>
                <w:szCs w:val="21"/>
              </w:rPr>
              <w:t>Run</w:t>
            </w:r>
          </w:p>
        </w:tc>
        <w:tc>
          <w:tcPr>
            <w:tcW w:w="1085" w:type="dxa"/>
            <w:vMerge w:val="restart"/>
            <w:tcBorders>
              <w:top w:val="single" w:sz="24" w:space="0" w:color="auto"/>
              <w:left w:val="single" w:sz="24" w:space="0" w:color="auto"/>
              <w:right w:val="single" w:sz="12" w:space="0" w:color="auto"/>
            </w:tcBorders>
            <w:vAlign w:val="center"/>
          </w:tcPr>
          <w:p w14:paraId="40EA8F12" w14:textId="77777777" w:rsidR="00FB5184" w:rsidRPr="00CB3704" w:rsidRDefault="00FB5184" w:rsidP="006A4182">
            <w:pPr>
              <w:jc w:val="center"/>
              <w:rPr>
                <w:rFonts w:eastAsia="Times New Roman"/>
                <w:b/>
                <w:sz w:val="21"/>
                <w:szCs w:val="21"/>
              </w:rPr>
            </w:pPr>
            <w:r w:rsidRPr="00CB3704">
              <w:rPr>
                <w:rFonts w:eastAsia="Times New Roman"/>
                <w:b/>
                <w:sz w:val="21"/>
                <w:szCs w:val="21"/>
              </w:rPr>
              <w:t>Average</w:t>
            </w:r>
          </w:p>
        </w:tc>
        <w:tc>
          <w:tcPr>
            <w:tcW w:w="1493" w:type="dxa"/>
            <w:vMerge w:val="restart"/>
            <w:tcBorders>
              <w:top w:val="single" w:sz="24" w:space="0" w:color="auto"/>
              <w:left w:val="single" w:sz="12" w:space="0" w:color="auto"/>
              <w:right w:val="single" w:sz="24" w:space="0" w:color="auto"/>
            </w:tcBorders>
            <w:vAlign w:val="center"/>
          </w:tcPr>
          <w:p w14:paraId="017F6E39" w14:textId="77777777" w:rsidR="00FB5184" w:rsidRPr="00CB3704" w:rsidRDefault="00FB5184" w:rsidP="006A4182">
            <w:pPr>
              <w:jc w:val="center"/>
              <w:rPr>
                <w:rFonts w:eastAsia="Times New Roman"/>
                <w:b/>
                <w:sz w:val="21"/>
                <w:szCs w:val="21"/>
              </w:rPr>
            </w:pPr>
            <w:r w:rsidRPr="00CB3704">
              <w:rPr>
                <w:rFonts w:eastAsia="Times New Roman"/>
                <w:b/>
                <w:sz w:val="21"/>
                <w:szCs w:val="21"/>
              </w:rPr>
              <w:t>Standard Deviation</w:t>
            </w:r>
          </w:p>
        </w:tc>
      </w:tr>
      <w:tr w:rsidR="00FB5184" w:rsidRPr="00CB3704" w14:paraId="24983B3C" w14:textId="77777777" w:rsidTr="006A4182">
        <w:trPr>
          <w:jc w:val="center"/>
        </w:trPr>
        <w:tc>
          <w:tcPr>
            <w:tcW w:w="2213" w:type="dxa"/>
            <w:gridSpan w:val="2"/>
            <w:vMerge/>
            <w:tcBorders>
              <w:left w:val="single" w:sz="24" w:space="0" w:color="auto"/>
              <w:bottom w:val="single" w:sz="24" w:space="0" w:color="auto"/>
              <w:right w:val="single" w:sz="24" w:space="0" w:color="auto"/>
            </w:tcBorders>
            <w:vAlign w:val="center"/>
          </w:tcPr>
          <w:p w14:paraId="6D5C7412" w14:textId="77777777" w:rsidR="00FB5184" w:rsidRPr="00CB3704" w:rsidRDefault="00FB5184" w:rsidP="006A4182">
            <w:pPr>
              <w:jc w:val="center"/>
              <w:rPr>
                <w:rFonts w:eastAsia="Times New Roman"/>
                <w:b/>
                <w:sz w:val="21"/>
                <w:szCs w:val="21"/>
              </w:rPr>
            </w:pPr>
          </w:p>
        </w:tc>
        <w:tc>
          <w:tcPr>
            <w:tcW w:w="900" w:type="dxa"/>
            <w:tcBorders>
              <w:left w:val="single" w:sz="24" w:space="0" w:color="auto"/>
              <w:bottom w:val="single" w:sz="24" w:space="0" w:color="auto"/>
            </w:tcBorders>
            <w:vAlign w:val="center"/>
          </w:tcPr>
          <w:p w14:paraId="0EDDCD91" w14:textId="77777777" w:rsidR="00FB5184" w:rsidRPr="00CB3704" w:rsidRDefault="00FB5184" w:rsidP="006A4182">
            <w:pPr>
              <w:jc w:val="center"/>
              <w:rPr>
                <w:rFonts w:eastAsia="Times New Roman"/>
                <w:b/>
                <w:sz w:val="21"/>
                <w:szCs w:val="21"/>
              </w:rPr>
            </w:pPr>
            <w:r w:rsidRPr="00CB3704">
              <w:rPr>
                <w:rFonts w:eastAsia="Times New Roman"/>
                <w:b/>
                <w:sz w:val="21"/>
                <w:szCs w:val="21"/>
              </w:rPr>
              <w:t>1</w:t>
            </w:r>
          </w:p>
        </w:tc>
        <w:tc>
          <w:tcPr>
            <w:tcW w:w="805" w:type="dxa"/>
            <w:tcBorders>
              <w:bottom w:val="single" w:sz="24" w:space="0" w:color="auto"/>
            </w:tcBorders>
            <w:vAlign w:val="center"/>
          </w:tcPr>
          <w:p w14:paraId="6E23E8A6" w14:textId="77777777" w:rsidR="00FB5184" w:rsidRPr="00CB3704" w:rsidRDefault="00FB5184" w:rsidP="006A4182">
            <w:pPr>
              <w:jc w:val="center"/>
              <w:rPr>
                <w:rFonts w:eastAsia="Times New Roman"/>
                <w:b/>
                <w:sz w:val="21"/>
                <w:szCs w:val="21"/>
              </w:rPr>
            </w:pPr>
            <w:r w:rsidRPr="00CB3704">
              <w:rPr>
                <w:rFonts w:eastAsia="Times New Roman"/>
                <w:b/>
                <w:sz w:val="21"/>
                <w:szCs w:val="21"/>
              </w:rPr>
              <w:t>2</w:t>
            </w:r>
          </w:p>
        </w:tc>
        <w:tc>
          <w:tcPr>
            <w:tcW w:w="1085" w:type="dxa"/>
            <w:vMerge/>
            <w:tcBorders>
              <w:left w:val="single" w:sz="24" w:space="0" w:color="auto"/>
              <w:bottom w:val="single" w:sz="24" w:space="0" w:color="auto"/>
              <w:right w:val="single" w:sz="12" w:space="0" w:color="auto"/>
            </w:tcBorders>
            <w:vAlign w:val="center"/>
          </w:tcPr>
          <w:p w14:paraId="72A11240" w14:textId="77777777" w:rsidR="00FB5184" w:rsidRPr="00CB3704" w:rsidRDefault="00FB5184" w:rsidP="006A4182">
            <w:pPr>
              <w:jc w:val="center"/>
              <w:rPr>
                <w:rFonts w:eastAsia="Times New Roman"/>
                <w:b/>
                <w:sz w:val="21"/>
                <w:szCs w:val="21"/>
              </w:rPr>
            </w:pPr>
          </w:p>
        </w:tc>
        <w:tc>
          <w:tcPr>
            <w:tcW w:w="1493" w:type="dxa"/>
            <w:vMerge/>
            <w:tcBorders>
              <w:left w:val="single" w:sz="12" w:space="0" w:color="auto"/>
              <w:bottom w:val="single" w:sz="24" w:space="0" w:color="auto"/>
              <w:right w:val="single" w:sz="24" w:space="0" w:color="auto"/>
            </w:tcBorders>
            <w:vAlign w:val="center"/>
          </w:tcPr>
          <w:p w14:paraId="28461B76" w14:textId="77777777" w:rsidR="00FB5184" w:rsidRPr="00CB3704" w:rsidRDefault="00FB5184" w:rsidP="006A4182">
            <w:pPr>
              <w:jc w:val="center"/>
              <w:rPr>
                <w:rFonts w:eastAsia="Times New Roman"/>
                <w:b/>
                <w:sz w:val="21"/>
                <w:szCs w:val="21"/>
              </w:rPr>
            </w:pPr>
          </w:p>
        </w:tc>
      </w:tr>
      <w:tr w:rsidR="00FB5184" w:rsidRPr="00CB3704" w14:paraId="237EBE6F" w14:textId="77777777" w:rsidTr="006A4182">
        <w:trPr>
          <w:jc w:val="center"/>
        </w:trPr>
        <w:tc>
          <w:tcPr>
            <w:tcW w:w="2213" w:type="dxa"/>
            <w:gridSpan w:val="2"/>
            <w:tcBorders>
              <w:top w:val="single" w:sz="24" w:space="0" w:color="auto"/>
              <w:left w:val="single" w:sz="24" w:space="0" w:color="auto"/>
              <w:right w:val="single" w:sz="24" w:space="0" w:color="auto"/>
            </w:tcBorders>
            <w:vAlign w:val="center"/>
          </w:tcPr>
          <w:p w14:paraId="7F253D91" w14:textId="77777777" w:rsidR="00FB5184" w:rsidRPr="00CB3704" w:rsidRDefault="00FB5184" w:rsidP="006A4182">
            <w:pPr>
              <w:jc w:val="center"/>
              <w:rPr>
                <w:rFonts w:eastAsia="Times New Roman"/>
                <w:b/>
                <w:sz w:val="21"/>
                <w:szCs w:val="21"/>
              </w:rPr>
            </w:pPr>
            <w:r w:rsidRPr="00CB3704">
              <w:rPr>
                <w:rFonts w:eastAsia="Times New Roman"/>
                <w:b/>
                <w:sz w:val="21"/>
                <w:szCs w:val="21"/>
              </w:rPr>
              <w:t>% Senescent</w:t>
            </w:r>
          </w:p>
        </w:tc>
        <w:tc>
          <w:tcPr>
            <w:tcW w:w="900" w:type="dxa"/>
            <w:tcBorders>
              <w:top w:val="single" w:sz="24" w:space="0" w:color="auto"/>
              <w:left w:val="single" w:sz="24" w:space="0" w:color="auto"/>
            </w:tcBorders>
            <w:vAlign w:val="center"/>
          </w:tcPr>
          <w:p w14:paraId="52B7DC89"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16.1</w:t>
            </w:r>
          </w:p>
        </w:tc>
        <w:tc>
          <w:tcPr>
            <w:tcW w:w="805" w:type="dxa"/>
            <w:tcBorders>
              <w:top w:val="single" w:sz="24" w:space="0" w:color="auto"/>
            </w:tcBorders>
            <w:vAlign w:val="center"/>
          </w:tcPr>
          <w:p w14:paraId="72944D28"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18.9</w:t>
            </w:r>
          </w:p>
        </w:tc>
        <w:tc>
          <w:tcPr>
            <w:tcW w:w="1085" w:type="dxa"/>
            <w:tcBorders>
              <w:top w:val="single" w:sz="24" w:space="0" w:color="auto"/>
              <w:left w:val="single" w:sz="24" w:space="0" w:color="auto"/>
            </w:tcBorders>
            <w:vAlign w:val="center"/>
          </w:tcPr>
          <w:p w14:paraId="3E60EC1F"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17.5</w:t>
            </w:r>
          </w:p>
        </w:tc>
        <w:tc>
          <w:tcPr>
            <w:tcW w:w="1493" w:type="dxa"/>
            <w:tcBorders>
              <w:top w:val="single" w:sz="24" w:space="0" w:color="auto"/>
              <w:right w:val="single" w:sz="24" w:space="0" w:color="auto"/>
            </w:tcBorders>
            <w:vAlign w:val="center"/>
          </w:tcPr>
          <w:p w14:paraId="274F2D04"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0.99</w:t>
            </w:r>
          </w:p>
        </w:tc>
      </w:tr>
      <w:tr w:rsidR="00FB5184" w:rsidRPr="00CB3704" w14:paraId="219C874B" w14:textId="77777777" w:rsidTr="006A4182">
        <w:trPr>
          <w:jc w:val="center"/>
        </w:trPr>
        <w:tc>
          <w:tcPr>
            <w:tcW w:w="2213" w:type="dxa"/>
            <w:gridSpan w:val="2"/>
            <w:tcBorders>
              <w:left w:val="single" w:sz="24" w:space="0" w:color="auto"/>
              <w:bottom w:val="single" w:sz="24" w:space="0" w:color="auto"/>
              <w:right w:val="single" w:sz="24" w:space="0" w:color="auto"/>
            </w:tcBorders>
            <w:vAlign w:val="center"/>
          </w:tcPr>
          <w:p w14:paraId="505C62D8" w14:textId="77777777" w:rsidR="00FB5184" w:rsidRPr="00CB3704" w:rsidRDefault="00FB5184" w:rsidP="006A4182">
            <w:pPr>
              <w:jc w:val="center"/>
              <w:rPr>
                <w:rFonts w:eastAsia="Times New Roman"/>
                <w:b/>
                <w:sz w:val="21"/>
                <w:szCs w:val="21"/>
              </w:rPr>
            </w:pPr>
            <w:r w:rsidRPr="00CB3704">
              <w:rPr>
                <w:rFonts w:eastAsia="Times New Roman"/>
                <w:b/>
                <w:sz w:val="21"/>
                <w:szCs w:val="21"/>
              </w:rPr>
              <w:t>Time to Heal (Hrs)</w:t>
            </w:r>
          </w:p>
        </w:tc>
        <w:tc>
          <w:tcPr>
            <w:tcW w:w="900" w:type="dxa"/>
            <w:tcBorders>
              <w:left w:val="single" w:sz="24" w:space="0" w:color="auto"/>
              <w:bottom w:val="single" w:sz="24" w:space="0" w:color="auto"/>
            </w:tcBorders>
            <w:vAlign w:val="center"/>
          </w:tcPr>
          <w:p w14:paraId="0348CCFE"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38</w:t>
            </w:r>
          </w:p>
        </w:tc>
        <w:tc>
          <w:tcPr>
            <w:tcW w:w="805" w:type="dxa"/>
            <w:tcBorders>
              <w:bottom w:val="single" w:sz="24" w:space="0" w:color="auto"/>
            </w:tcBorders>
            <w:vAlign w:val="center"/>
          </w:tcPr>
          <w:p w14:paraId="1AECDB8E"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46</w:t>
            </w:r>
          </w:p>
        </w:tc>
        <w:tc>
          <w:tcPr>
            <w:tcW w:w="1085" w:type="dxa"/>
            <w:tcBorders>
              <w:left w:val="single" w:sz="24" w:space="0" w:color="auto"/>
              <w:bottom w:val="single" w:sz="24" w:space="0" w:color="auto"/>
            </w:tcBorders>
            <w:vAlign w:val="center"/>
          </w:tcPr>
          <w:p w14:paraId="0BAFA1AC"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42</w:t>
            </w:r>
          </w:p>
        </w:tc>
        <w:tc>
          <w:tcPr>
            <w:tcW w:w="1493" w:type="dxa"/>
            <w:tcBorders>
              <w:bottom w:val="single" w:sz="24" w:space="0" w:color="auto"/>
              <w:right w:val="single" w:sz="24" w:space="0" w:color="auto"/>
            </w:tcBorders>
            <w:vAlign w:val="center"/>
          </w:tcPr>
          <w:p w14:paraId="6BD9E7BF"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2.83</w:t>
            </w:r>
          </w:p>
        </w:tc>
      </w:tr>
      <w:tr w:rsidR="00FB5184" w:rsidRPr="00CB3704" w14:paraId="796F2C54" w14:textId="77777777" w:rsidTr="006A4182">
        <w:trPr>
          <w:jc w:val="center"/>
        </w:trPr>
        <w:tc>
          <w:tcPr>
            <w:tcW w:w="1403" w:type="dxa"/>
            <w:vMerge w:val="restart"/>
            <w:tcBorders>
              <w:top w:val="single" w:sz="24" w:space="0" w:color="auto"/>
              <w:left w:val="single" w:sz="24" w:space="0" w:color="auto"/>
              <w:right w:val="single" w:sz="24" w:space="0" w:color="auto"/>
            </w:tcBorders>
            <w:vAlign w:val="center"/>
          </w:tcPr>
          <w:p w14:paraId="0CFF1A4C" w14:textId="77777777" w:rsidR="00FB5184" w:rsidRPr="00CB3704" w:rsidRDefault="00FB5184" w:rsidP="006A4182">
            <w:pPr>
              <w:jc w:val="center"/>
              <w:rPr>
                <w:rFonts w:eastAsia="Times New Roman"/>
                <w:b/>
                <w:sz w:val="21"/>
                <w:szCs w:val="21"/>
              </w:rPr>
            </w:pPr>
            <w:r w:rsidRPr="00CB3704">
              <w:rPr>
                <w:rFonts w:eastAsia="Times New Roman"/>
                <w:b/>
                <w:sz w:val="21"/>
                <w:szCs w:val="21"/>
              </w:rPr>
              <w:t>Cells in Gap</w:t>
            </w:r>
          </w:p>
        </w:tc>
        <w:tc>
          <w:tcPr>
            <w:tcW w:w="810" w:type="dxa"/>
            <w:tcBorders>
              <w:top w:val="single" w:sz="24" w:space="0" w:color="auto"/>
              <w:left w:val="single" w:sz="24" w:space="0" w:color="auto"/>
              <w:right w:val="single" w:sz="24" w:space="0" w:color="auto"/>
            </w:tcBorders>
            <w:vAlign w:val="center"/>
          </w:tcPr>
          <w:p w14:paraId="31A0851D" w14:textId="77777777" w:rsidR="00FB5184" w:rsidRPr="00CB3704" w:rsidRDefault="00FB5184" w:rsidP="006A4182">
            <w:pPr>
              <w:jc w:val="center"/>
              <w:rPr>
                <w:rFonts w:eastAsia="Times New Roman"/>
                <w:b/>
                <w:sz w:val="21"/>
                <w:szCs w:val="21"/>
              </w:rPr>
            </w:pPr>
            <w:r w:rsidRPr="00CB3704">
              <w:rPr>
                <w:rFonts w:eastAsia="Times New Roman"/>
                <w:b/>
                <w:sz w:val="21"/>
                <w:szCs w:val="21"/>
              </w:rPr>
              <w:t>IT 1</w:t>
            </w:r>
          </w:p>
        </w:tc>
        <w:tc>
          <w:tcPr>
            <w:tcW w:w="900" w:type="dxa"/>
            <w:tcBorders>
              <w:top w:val="single" w:sz="24" w:space="0" w:color="auto"/>
              <w:left w:val="single" w:sz="24" w:space="0" w:color="auto"/>
            </w:tcBorders>
            <w:vAlign w:val="center"/>
          </w:tcPr>
          <w:p w14:paraId="761F8984"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32</w:t>
            </w:r>
          </w:p>
        </w:tc>
        <w:tc>
          <w:tcPr>
            <w:tcW w:w="805" w:type="dxa"/>
            <w:tcBorders>
              <w:top w:val="single" w:sz="24" w:space="0" w:color="auto"/>
            </w:tcBorders>
            <w:vAlign w:val="center"/>
          </w:tcPr>
          <w:p w14:paraId="32EB80F1"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24</w:t>
            </w:r>
          </w:p>
        </w:tc>
        <w:tc>
          <w:tcPr>
            <w:tcW w:w="1085" w:type="dxa"/>
            <w:tcBorders>
              <w:top w:val="single" w:sz="24" w:space="0" w:color="auto"/>
              <w:left w:val="single" w:sz="24" w:space="0" w:color="auto"/>
            </w:tcBorders>
            <w:vAlign w:val="center"/>
          </w:tcPr>
          <w:p w14:paraId="0FBE7E49"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28</w:t>
            </w:r>
          </w:p>
        </w:tc>
        <w:tc>
          <w:tcPr>
            <w:tcW w:w="1493" w:type="dxa"/>
            <w:tcBorders>
              <w:top w:val="single" w:sz="24" w:space="0" w:color="auto"/>
              <w:right w:val="single" w:sz="24" w:space="0" w:color="auto"/>
            </w:tcBorders>
            <w:vAlign w:val="center"/>
          </w:tcPr>
          <w:p w14:paraId="19FF7D1B"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2.83</w:t>
            </w:r>
          </w:p>
        </w:tc>
      </w:tr>
      <w:tr w:rsidR="00FB5184" w:rsidRPr="00CB3704" w14:paraId="4EE41CA6" w14:textId="77777777" w:rsidTr="006A4182">
        <w:trPr>
          <w:jc w:val="center"/>
        </w:trPr>
        <w:tc>
          <w:tcPr>
            <w:tcW w:w="1403" w:type="dxa"/>
            <w:vMerge/>
            <w:tcBorders>
              <w:left w:val="single" w:sz="24" w:space="0" w:color="auto"/>
              <w:right w:val="single" w:sz="24" w:space="0" w:color="auto"/>
            </w:tcBorders>
            <w:vAlign w:val="center"/>
          </w:tcPr>
          <w:p w14:paraId="39048335" w14:textId="77777777" w:rsidR="00FB5184" w:rsidRPr="00CB3704" w:rsidRDefault="00FB5184" w:rsidP="006A4182">
            <w:pPr>
              <w:jc w:val="center"/>
              <w:rPr>
                <w:rFonts w:eastAsia="Times New Roman"/>
                <w:b/>
                <w:sz w:val="21"/>
                <w:szCs w:val="21"/>
              </w:rPr>
            </w:pPr>
          </w:p>
        </w:tc>
        <w:tc>
          <w:tcPr>
            <w:tcW w:w="810" w:type="dxa"/>
            <w:tcBorders>
              <w:left w:val="single" w:sz="24" w:space="0" w:color="auto"/>
              <w:right w:val="single" w:sz="24" w:space="0" w:color="auto"/>
            </w:tcBorders>
            <w:vAlign w:val="center"/>
          </w:tcPr>
          <w:p w14:paraId="7D2A6948" w14:textId="77777777" w:rsidR="00FB5184" w:rsidRPr="00CB3704" w:rsidRDefault="00FB5184" w:rsidP="006A4182">
            <w:pPr>
              <w:jc w:val="center"/>
              <w:rPr>
                <w:rFonts w:eastAsia="Times New Roman"/>
                <w:b/>
                <w:sz w:val="21"/>
                <w:szCs w:val="21"/>
              </w:rPr>
            </w:pPr>
            <w:r w:rsidRPr="00CB3704">
              <w:rPr>
                <w:rFonts w:eastAsia="Times New Roman"/>
                <w:b/>
                <w:sz w:val="21"/>
                <w:szCs w:val="21"/>
              </w:rPr>
              <w:t>IT 2</w:t>
            </w:r>
          </w:p>
        </w:tc>
        <w:tc>
          <w:tcPr>
            <w:tcW w:w="900" w:type="dxa"/>
            <w:tcBorders>
              <w:left w:val="single" w:sz="24" w:space="0" w:color="auto"/>
            </w:tcBorders>
            <w:vAlign w:val="center"/>
          </w:tcPr>
          <w:p w14:paraId="5F15F7F9"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48</w:t>
            </w:r>
          </w:p>
        </w:tc>
        <w:tc>
          <w:tcPr>
            <w:tcW w:w="805" w:type="dxa"/>
            <w:vAlign w:val="center"/>
          </w:tcPr>
          <w:p w14:paraId="68D6FF5E"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29</w:t>
            </w:r>
          </w:p>
        </w:tc>
        <w:tc>
          <w:tcPr>
            <w:tcW w:w="1085" w:type="dxa"/>
            <w:tcBorders>
              <w:left w:val="single" w:sz="24" w:space="0" w:color="auto"/>
            </w:tcBorders>
            <w:vAlign w:val="center"/>
          </w:tcPr>
          <w:p w14:paraId="1B0FB947"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38.5</w:t>
            </w:r>
          </w:p>
        </w:tc>
        <w:tc>
          <w:tcPr>
            <w:tcW w:w="1493" w:type="dxa"/>
            <w:tcBorders>
              <w:right w:val="single" w:sz="24" w:space="0" w:color="auto"/>
            </w:tcBorders>
            <w:vAlign w:val="center"/>
          </w:tcPr>
          <w:p w14:paraId="4543A37F"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6.72</w:t>
            </w:r>
          </w:p>
        </w:tc>
      </w:tr>
      <w:tr w:rsidR="00FB5184" w:rsidRPr="00CB3704" w14:paraId="1B5B7926" w14:textId="77777777" w:rsidTr="006A4182">
        <w:trPr>
          <w:jc w:val="center"/>
        </w:trPr>
        <w:tc>
          <w:tcPr>
            <w:tcW w:w="1403" w:type="dxa"/>
            <w:vMerge/>
            <w:tcBorders>
              <w:left w:val="single" w:sz="24" w:space="0" w:color="auto"/>
              <w:right w:val="single" w:sz="24" w:space="0" w:color="auto"/>
            </w:tcBorders>
            <w:vAlign w:val="center"/>
          </w:tcPr>
          <w:p w14:paraId="202BDA28" w14:textId="77777777" w:rsidR="00FB5184" w:rsidRPr="00CB3704" w:rsidRDefault="00FB5184" w:rsidP="006A4182">
            <w:pPr>
              <w:jc w:val="center"/>
              <w:rPr>
                <w:rFonts w:eastAsia="Times New Roman"/>
                <w:b/>
                <w:sz w:val="21"/>
                <w:szCs w:val="21"/>
              </w:rPr>
            </w:pPr>
          </w:p>
        </w:tc>
        <w:tc>
          <w:tcPr>
            <w:tcW w:w="810" w:type="dxa"/>
            <w:tcBorders>
              <w:left w:val="single" w:sz="24" w:space="0" w:color="auto"/>
              <w:right w:val="single" w:sz="24" w:space="0" w:color="auto"/>
            </w:tcBorders>
            <w:vAlign w:val="center"/>
          </w:tcPr>
          <w:p w14:paraId="4D5CFFCE" w14:textId="77777777" w:rsidR="00FB5184" w:rsidRPr="00CB3704" w:rsidRDefault="00FB5184" w:rsidP="006A4182">
            <w:pPr>
              <w:jc w:val="center"/>
              <w:rPr>
                <w:rFonts w:eastAsia="Times New Roman"/>
                <w:b/>
                <w:sz w:val="21"/>
                <w:szCs w:val="21"/>
              </w:rPr>
            </w:pPr>
            <w:r w:rsidRPr="00CB3704">
              <w:rPr>
                <w:rFonts w:eastAsia="Times New Roman"/>
                <w:b/>
                <w:sz w:val="21"/>
                <w:szCs w:val="21"/>
              </w:rPr>
              <w:t>IT 3</w:t>
            </w:r>
          </w:p>
        </w:tc>
        <w:tc>
          <w:tcPr>
            <w:tcW w:w="900" w:type="dxa"/>
            <w:tcBorders>
              <w:left w:val="single" w:sz="24" w:space="0" w:color="auto"/>
            </w:tcBorders>
            <w:vAlign w:val="center"/>
          </w:tcPr>
          <w:p w14:paraId="03CE626C"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54</w:t>
            </w:r>
          </w:p>
        </w:tc>
        <w:tc>
          <w:tcPr>
            <w:tcW w:w="805" w:type="dxa"/>
            <w:vAlign w:val="center"/>
          </w:tcPr>
          <w:p w14:paraId="1FA281E2"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37</w:t>
            </w:r>
          </w:p>
        </w:tc>
        <w:tc>
          <w:tcPr>
            <w:tcW w:w="1085" w:type="dxa"/>
            <w:tcBorders>
              <w:left w:val="single" w:sz="24" w:space="0" w:color="auto"/>
            </w:tcBorders>
            <w:vAlign w:val="center"/>
          </w:tcPr>
          <w:p w14:paraId="385D7ADE"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45.5</w:t>
            </w:r>
          </w:p>
        </w:tc>
        <w:tc>
          <w:tcPr>
            <w:tcW w:w="1493" w:type="dxa"/>
            <w:tcBorders>
              <w:right w:val="single" w:sz="24" w:space="0" w:color="auto"/>
            </w:tcBorders>
            <w:vAlign w:val="center"/>
          </w:tcPr>
          <w:p w14:paraId="753F603A"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6.01</w:t>
            </w:r>
          </w:p>
        </w:tc>
      </w:tr>
      <w:tr w:rsidR="00FB5184" w:rsidRPr="00CB3704" w14:paraId="47F14144" w14:textId="77777777" w:rsidTr="006A4182">
        <w:trPr>
          <w:jc w:val="center"/>
        </w:trPr>
        <w:tc>
          <w:tcPr>
            <w:tcW w:w="1403" w:type="dxa"/>
            <w:vMerge/>
            <w:tcBorders>
              <w:left w:val="single" w:sz="24" w:space="0" w:color="auto"/>
              <w:right w:val="single" w:sz="24" w:space="0" w:color="auto"/>
            </w:tcBorders>
            <w:vAlign w:val="center"/>
          </w:tcPr>
          <w:p w14:paraId="1F4365D2" w14:textId="77777777" w:rsidR="00FB5184" w:rsidRPr="00CB3704" w:rsidRDefault="00FB5184" w:rsidP="006A4182">
            <w:pPr>
              <w:jc w:val="center"/>
              <w:rPr>
                <w:rFonts w:eastAsia="Times New Roman"/>
                <w:b/>
                <w:sz w:val="21"/>
                <w:szCs w:val="21"/>
              </w:rPr>
            </w:pPr>
          </w:p>
        </w:tc>
        <w:tc>
          <w:tcPr>
            <w:tcW w:w="810" w:type="dxa"/>
            <w:tcBorders>
              <w:left w:val="single" w:sz="24" w:space="0" w:color="auto"/>
              <w:right w:val="single" w:sz="24" w:space="0" w:color="auto"/>
            </w:tcBorders>
            <w:vAlign w:val="center"/>
          </w:tcPr>
          <w:p w14:paraId="77A5F9E9" w14:textId="77777777" w:rsidR="00FB5184" w:rsidRPr="00CB3704" w:rsidRDefault="00FB5184" w:rsidP="006A4182">
            <w:pPr>
              <w:jc w:val="center"/>
              <w:rPr>
                <w:rFonts w:eastAsia="Times New Roman"/>
                <w:b/>
                <w:sz w:val="21"/>
                <w:szCs w:val="21"/>
              </w:rPr>
            </w:pPr>
            <w:r w:rsidRPr="00CB3704">
              <w:rPr>
                <w:rFonts w:eastAsia="Times New Roman"/>
                <w:b/>
                <w:sz w:val="21"/>
                <w:szCs w:val="21"/>
              </w:rPr>
              <w:t>IT 4</w:t>
            </w:r>
          </w:p>
        </w:tc>
        <w:tc>
          <w:tcPr>
            <w:tcW w:w="900" w:type="dxa"/>
            <w:tcBorders>
              <w:left w:val="single" w:sz="24" w:space="0" w:color="auto"/>
            </w:tcBorders>
            <w:vAlign w:val="center"/>
          </w:tcPr>
          <w:p w14:paraId="35714A91"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55</w:t>
            </w:r>
          </w:p>
        </w:tc>
        <w:tc>
          <w:tcPr>
            <w:tcW w:w="805" w:type="dxa"/>
            <w:vAlign w:val="center"/>
          </w:tcPr>
          <w:p w14:paraId="56467E4E"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48</w:t>
            </w:r>
          </w:p>
        </w:tc>
        <w:tc>
          <w:tcPr>
            <w:tcW w:w="1085" w:type="dxa"/>
            <w:tcBorders>
              <w:left w:val="single" w:sz="24" w:space="0" w:color="auto"/>
            </w:tcBorders>
            <w:vAlign w:val="center"/>
          </w:tcPr>
          <w:p w14:paraId="69686A2C"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51.5</w:t>
            </w:r>
          </w:p>
        </w:tc>
        <w:tc>
          <w:tcPr>
            <w:tcW w:w="1493" w:type="dxa"/>
            <w:tcBorders>
              <w:right w:val="single" w:sz="24" w:space="0" w:color="auto"/>
            </w:tcBorders>
            <w:vAlign w:val="center"/>
          </w:tcPr>
          <w:p w14:paraId="65BE1324"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2.47</w:t>
            </w:r>
          </w:p>
        </w:tc>
      </w:tr>
      <w:tr w:rsidR="00FB5184" w:rsidRPr="00CB3704" w14:paraId="4C91ABD1" w14:textId="77777777" w:rsidTr="006A4182">
        <w:trPr>
          <w:jc w:val="center"/>
        </w:trPr>
        <w:tc>
          <w:tcPr>
            <w:tcW w:w="1403" w:type="dxa"/>
            <w:vMerge/>
            <w:tcBorders>
              <w:left w:val="single" w:sz="24" w:space="0" w:color="auto"/>
              <w:right w:val="single" w:sz="24" w:space="0" w:color="auto"/>
            </w:tcBorders>
            <w:vAlign w:val="center"/>
          </w:tcPr>
          <w:p w14:paraId="0D61AAD8" w14:textId="77777777" w:rsidR="00FB5184" w:rsidRPr="00CB3704" w:rsidRDefault="00FB5184" w:rsidP="006A4182">
            <w:pPr>
              <w:jc w:val="center"/>
              <w:rPr>
                <w:rFonts w:eastAsia="Times New Roman"/>
                <w:b/>
                <w:sz w:val="21"/>
                <w:szCs w:val="21"/>
              </w:rPr>
            </w:pPr>
          </w:p>
        </w:tc>
        <w:tc>
          <w:tcPr>
            <w:tcW w:w="810" w:type="dxa"/>
            <w:tcBorders>
              <w:left w:val="single" w:sz="24" w:space="0" w:color="auto"/>
              <w:right w:val="single" w:sz="24" w:space="0" w:color="auto"/>
            </w:tcBorders>
            <w:vAlign w:val="center"/>
          </w:tcPr>
          <w:p w14:paraId="76E3CB79" w14:textId="77777777" w:rsidR="00FB5184" w:rsidRPr="00CB3704" w:rsidRDefault="00FB5184" w:rsidP="006A4182">
            <w:pPr>
              <w:jc w:val="center"/>
              <w:rPr>
                <w:rFonts w:eastAsia="Times New Roman"/>
                <w:b/>
                <w:sz w:val="21"/>
                <w:szCs w:val="21"/>
              </w:rPr>
            </w:pPr>
            <w:r w:rsidRPr="00CB3704">
              <w:rPr>
                <w:rFonts w:eastAsia="Times New Roman"/>
                <w:b/>
                <w:sz w:val="21"/>
                <w:szCs w:val="21"/>
              </w:rPr>
              <w:t>IT 5</w:t>
            </w:r>
          </w:p>
        </w:tc>
        <w:tc>
          <w:tcPr>
            <w:tcW w:w="900" w:type="dxa"/>
            <w:tcBorders>
              <w:left w:val="single" w:sz="24" w:space="0" w:color="auto"/>
            </w:tcBorders>
            <w:vAlign w:val="center"/>
          </w:tcPr>
          <w:p w14:paraId="1C01EB34"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64</w:t>
            </w:r>
          </w:p>
        </w:tc>
        <w:tc>
          <w:tcPr>
            <w:tcW w:w="805" w:type="dxa"/>
            <w:vAlign w:val="center"/>
          </w:tcPr>
          <w:p w14:paraId="10A8E251"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47</w:t>
            </w:r>
          </w:p>
        </w:tc>
        <w:tc>
          <w:tcPr>
            <w:tcW w:w="1085" w:type="dxa"/>
            <w:tcBorders>
              <w:left w:val="single" w:sz="24" w:space="0" w:color="auto"/>
            </w:tcBorders>
            <w:vAlign w:val="center"/>
          </w:tcPr>
          <w:p w14:paraId="39FEE849"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55.5</w:t>
            </w:r>
          </w:p>
        </w:tc>
        <w:tc>
          <w:tcPr>
            <w:tcW w:w="1493" w:type="dxa"/>
            <w:tcBorders>
              <w:right w:val="single" w:sz="24" w:space="0" w:color="auto"/>
            </w:tcBorders>
            <w:vAlign w:val="center"/>
          </w:tcPr>
          <w:p w14:paraId="03220E77"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6.01</w:t>
            </w:r>
          </w:p>
        </w:tc>
      </w:tr>
      <w:tr w:rsidR="00FB5184" w:rsidRPr="00CB3704" w14:paraId="0BB57F27" w14:textId="77777777" w:rsidTr="006A4182">
        <w:trPr>
          <w:jc w:val="center"/>
        </w:trPr>
        <w:tc>
          <w:tcPr>
            <w:tcW w:w="1403" w:type="dxa"/>
            <w:vMerge/>
            <w:tcBorders>
              <w:left w:val="single" w:sz="24" w:space="0" w:color="auto"/>
              <w:right w:val="single" w:sz="24" w:space="0" w:color="auto"/>
            </w:tcBorders>
            <w:vAlign w:val="center"/>
          </w:tcPr>
          <w:p w14:paraId="0B7960CD" w14:textId="77777777" w:rsidR="00FB5184" w:rsidRPr="00CB3704" w:rsidRDefault="00FB5184" w:rsidP="006A4182">
            <w:pPr>
              <w:jc w:val="center"/>
              <w:rPr>
                <w:rFonts w:eastAsia="Times New Roman"/>
                <w:b/>
                <w:sz w:val="21"/>
                <w:szCs w:val="21"/>
              </w:rPr>
            </w:pPr>
          </w:p>
        </w:tc>
        <w:tc>
          <w:tcPr>
            <w:tcW w:w="810" w:type="dxa"/>
            <w:tcBorders>
              <w:left w:val="single" w:sz="24" w:space="0" w:color="auto"/>
              <w:right w:val="single" w:sz="24" w:space="0" w:color="auto"/>
            </w:tcBorders>
            <w:vAlign w:val="center"/>
          </w:tcPr>
          <w:p w14:paraId="4A8343DB" w14:textId="77777777" w:rsidR="00FB5184" w:rsidRPr="00CB3704" w:rsidRDefault="00FB5184" w:rsidP="006A4182">
            <w:pPr>
              <w:jc w:val="center"/>
              <w:rPr>
                <w:rFonts w:eastAsia="Times New Roman"/>
                <w:b/>
                <w:sz w:val="21"/>
                <w:szCs w:val="21"/>
              </w:rPr>
            </w:pPr>
            <w:r w:rsidRPr="00CB3704">
              <w:rPr>
                <w:rFonts w:eastAsia="Times New Roman"/>
                <w:b/>
                <w:sz w:val="21"/>
                <w:szCs w:val="21"/>
              </w:rPr>
              <w:t>IT 6</w:t>
            </w:r>
          </w:p>
        </w:tc>
        <w:tc>
          <w:tcPr>
            <w:tcW w:w="900" w:type="dxa"/>
            <w:tcBorders>
              <w:left w:val="single" w:sz="24" w:space="0" w:color="auto"/>
            </w:tcBorders>
            <w:vAlign w:val="center"/>
          </w:tcPr>
          <w:p w14:paraId="28CF08EB"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70</w:t>
            </w:r>
          </w:p>
        </w:tc>
        <w:tc>
          <w:tcPr>
            <w:tcW w:w="805" w:type="dxa"/>
            <w:vAlign w:val="center"/>
          </w:tcPr>
          <w:p w14:paraId="2995E97A"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48</w:t>
            </w:r>
          </w:p>
        </w:tc>
        <w:tc>
          <w:tcPr>
            <w:tcW w:w="1085" w:type="dxa"/>
            <w:tcBorders>
              <w:left w:val="single" w:sz="24" w:space="0" w:color="auto"/>
            </w:tcBorders>
            <w:vAlign w:val="center"/>
          </w:tcPr>
          <w:p w14:paraId="772AB972"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59</w:t>
            </w:r>
          </w:p>
        </w:tc>
        <w:tc>
          <w:tcPr>
            <w:tcW w:w="1493" w:type="dxa"/>
            <w:tcBorders>
              <w:right w:val="single" w:sz="24" w:space="0" w:color="auto"/>
            </w:tcBorders>
            <w:vAlign w:val="center"/>
          </w:tcPr>
          <w:p w14:paraId="3D19393C"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7.78</w:t>
            </w:r>
          </w:p>
        </w:tc>
      </w:tr>
      <w:tr w:rsidR="00FB5184" w:rsidRPr="00CB3704" w14:paraId="7BB56D9D" w14:textId="77777777" w:rsidTr="006A4182">
        <w:trPr>
          <w:jc w:val="center"/>
        </w:trPr>
        <w:tc>
          <w:tcPr>
            <w:tcW w:w="1403" w:type="dxa"/>
            <w:vMerge/>
            <w:tcBorders>
              <w:left w:val="single" w:sz="24" w:space="0" w:color="auto"/>
              <w:right w:val="single" w:sz="24" w:space="0" w:color="auto"/>
            </w:tcBorders>
            <w:vAlign w:val="center"/>
          </w:tcPr>
          <w:p w14:paraId="4CDBB22A" w14:textId="77777777" w:rsidR="00FB5184" w:rsidRPr="00CB3704" w:rsidRDefault="00FB5184" w:rsidP="006A4182">
            <w:pPr>
              <w:jc w:val="center"/>
              <w:rPr>
                <w:rFonts w:eastAsia="Times New Roman"/>
                <w:b/>
                <w:sz w:val="21"/>
                <w:szCs w:val="21"/>
              </w:rPr>
            </w:pPr>
          </w:p>
        </w:tc>
        <w:tc>
          <w:tcPr>
            <w:tcW w:w="810" w:type="dxa"/>
            <w:tcBorders>
              <w:left w:val="single" w:sz="24" w:space="0" w:color="auto"/>
              <w:right w:val="single" w:sz="24" w:space="0" w:color="auto"/>
            </w:tcBorders>
            <w:vAlign w:val="center"/>
          </w:tcPr>
          <w:p w14:paraId="234EDB89" w14:textId="77777777" w:rsidR="00FB5184" w:rsidRPr="00CB3704" w:rsidRDefault="00FB5184" w:rsidP="006A4182">
            <w:pPr>
              <w:jc w:val="center"/>
              <w:rPr>
                <w:rFonts w:eastAsia="Times New Roman"/>
                <w:b/>
                <w:sz w:val="21"/>
                <w:szCs w:val="21"/>
              </w:rPr>
            </w:pPr>
            <w:r w:rsidRPr="00CB3704">
              <w:rPr>
                <w:rFonts w:eastAsia="Times New Roman"/>
                <w:b/>
                <w:sz w:val="21"/>
                <w:szCs w:val="21"/>
              </w:rPr>
              <w:t>IT 7</w:t>
            </w:r>
          </w:p>
        </w:tc>
        <w:tc>
          <w:tcPr>
            <w:tcW w:w="900" w:type="dxa"/>
            <w:tcBorders>
              <w:left w:val="single" w:sz="24" w:space="0" w:color="auto"/>
            </w:tcBorders>
            <w:vAlign w:val="center"/>
          </w:tcPr>
          <w:p w14:paraId="2348EE4A"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71</w:t>
            </w:r>
          </w:p>
        </w:tc>
        <w:tc>
          <w:tcPr>
            <w:tcW w:w="805" w:type="dxa"/>
            <w:vAlign w:val="center"/>
          </w:tcPr>
          <w:p w14:paraId="3FEA465A"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55</w:t>
            </w:r>
          </w:p>
        </w:tc>
        <w:tc>
          <w:tcPr>
            <w:tcW w:w="1085" w:type="dxa"/>
            <w:tcBorders>
              <w:left w:val="single" w:sz="24" w:space="0" w:color="auto"/>
            </w:tcBorders>
            <w:vAlign w:val="center"/>
          </w:tcPr>
          <w:p w14:paraId="1999D0C0"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63</w:t>
            </w:r>
          </w:p>
        </w:tc>
        <w:tc>
          <w:tcPr>
            <w:tcW w:w="1493" w:type="dxa"/>
            <w:tcBorders>
              <w:right w:val="single" w:sz="24" w:space="0" w:color="auto"/>
            </w:tcBorders>
            <w:vAlign w:val="center"/>
          </w:tcPr>
          <w:p w14:paraId="3CEA185D"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5.66</w:t>
            </w:r>
          </w:p>
        </w:tc>
      </w:tr>
      <w:tr w:rsidR="00FB5184" w:rsidRPr="00CB3704" w14:paraId="550EC31E" w14:textId="77777777" w:rsidTr="006A4182">
        <w:trPr>
          <w:jc w:val="center"/>
        </w:trPr>
        <w:tc>
          <w:tcPr>
            <w:tcW w:w="1403" w:type="dxa"/>
            <w:vMerge/>
            <w:tcBorders>
              <w:left w:val="single" w:sz="24" w:space="0" w:color="auto"/>
              <w:right w:val="single" w:sz="24" w:space="0" w:color="auto"/>
            </w:tcBorders>
            <w:vAlign w:val="center"/>
          </w:tcPr>
          <w:p w14:paraId="7A3B2B53" w14:textId="77777777" w:rsidR="00FB5184" w:rsidRPr="00CB3704" w:rsidRDefault="00FB5184" w:rsidP="006A4182">
            <w:pPr>
              <w:jc w:val="center"/>
              <w:rPr>
                <w:rFonts w:eastAsia="Times New Roman"/>
                <w:b/>
                <w:sz w:val="21"/>
                <w:szCs w:val="21"/>
              </w:rPr>
            </w:pPr>
          </w:p>
        </w:tc>
        <w:tc>
          <w:tcPr>
            <w:tcW w:w="810" w:type="dxa"/>
            <w:tcBorders>
              <w:left w:val="single" w:sz="24" w:space="0" w:color="auto"/>
              <w:right w:val="single" w:sz="24" w:space="0" w:color="auto"/>
            </w:tcBorders>
            <w:vAlign w:val="center"/>
          </w:tcPr>
          <w:p w14:paraId="4AFA02C4" w14:textId="77777777" w:rsidR="00FB5184" w:rsidRPr="00CB3704" w:rsidRDefault="00FB5184" w:rsidP="006A4182">
            <w:pPr>
              <w:jc w:val="center"/>
              <w:rPr>
                <w:rFonts w:eastAsia="Times New Roman"/>
                <w:b/>
                <w:sz w:val="21"/>
                <w:szCs w:val="21"/>
              </w:rPr>
            </w:pPr>
            <w:r w:rsidRPr="00CB3704">
              <w:rPr>
                <w:rFonts w:eastAsia="Times New Roman"/>
                <w:b/>
                <w:sz w:val="21"/>
                <w:szCs w:val="21"/>
              </w:rPr>
              <w:t>IT 8</w:t>
            </w:r>
          </w:p>
        </w:tc>
        <w:tc>
          <w:tcPr>
            <w:tcW w:w="900" w:type="dxa"/>
            <w:tcBorders>
              <w:left w:val="single" w:sz="24" w:space="0" w:color="auto"/>
            </w:tcBorders>
            <w:vAlign w:val="center"/>
          </w:tcPr>
          <w:p w14:paraId="7448FD87"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74</w:t>
            </w:r>
          </w:p>
        </w:tc>
        <w:tc>
          <w:tcPr>
            <w:tcW w:w="805" w:type="dxa"/>
            <w:vAlign w:val="center"/>
          </w:tcPr>
          <w:p w14:paraId="2F332C90"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50</w:t>
            </w:r>
          </w:p>
        </w:tc>
        <w:tc>
          <w:tcPr>
            <w:tcW w:w="1085" w:type="dxa"/>
            <w:tcBorders>
              <w:left w:val="single" w:sz="24" w:space="0" w:color="auto"/>
            </w:tcBorders>
            <w:vAlign w:val="center"/>
          </w:tcPr>
          <w:p w14:paraId="5941685A"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62</w:t>
            </w:r>
          </w:p>
        </w:tc>
        <w:tc>
          <w:tcPr>
            <w:tcW w:w="1493" w:type="dxa"/>
            <w:tcBorders>
              <w:right w:val="single" w:sz="24" w:space="0" w:color="auto"/>
            </w:tcBorders>
            <w:vAlign w:val="center"/>
          </w:tcPr>
          <w:p w14:paraId="3D4D2EF2"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8.49</w:t>
            </w:r>
          </w:p>
        </w:tc>
      </w:tr>
      <w:tr w:rsidR="00FB5184" w:rsidRPr="00CB3704" w14:paraId="19682650" w14:textId="77777777" w:rsidTr="006A4182">
        <w:trPr>
          <w:jc w:val="center"/>
        </w:trPr>
        <w:tc>
          <w:tcPr>
            <w:tcW w:w="1403" w:type="dxa"/>
            <w:vMerge/>
            <w:tcBorders>
              <w:left w:val="single" w:sz="24" w:space="0" w:color="auto"/>
              <w:right w:val="single" w:sz="24" w:space="0" w:color="auto"/>
            </w:tcBorders>
            <w:vAlign w:val="center"/>
          </w:tcPr>
          <w:p w14:paraId="3260417F" w14:textId="77777777" w:rsidR="00FB5184" w:rsidRPr="00CB3704" w:rsidRDefault="00FB5184" w:rsidP="006A4182">
            <w:pPr>
              <w:jc w:val="center"/>
              <w:rPr>
                <w:rFonts w:eastAsia="Times New Roman"/>
                <w:b/>
                <w:sz w:val="21"/>
                <w:szCs w:val="21"/>
              </w:rPr>
            </w:pPr>
          </w:p>
        </w:tc>
        <w:tc>
          <w:tcPr>
            <w:tcW w:w="810" w:type="dxa"/>
            <w:tcBorders>
              <w:left w:val="single" w:sz="24" w:space="0" w:color="auto"/>
              <w:right w:val="single" w:sz="24" w:space="0" w:color="auto"/>
            </w:tcBorders>
            <w:vAlign w:val="center"/>
          </w:tcPr>
          <w:p w14:paraId="31BD78AF" w14:textId="77777777" w:rsidR="00FB5184" w:rsidRPr="00CB3704" w:rsidRDefault="00FB5184" w:rsidP="006A4182">
            <w:pPr>
              <w:jc w:val="center"/>
              <w:rPr>
                <w:rFonts w:eastAsia="Times New Roman"/>
                <w:b/>
                <w:sz w:val="21"/>
                <w:szCs w:val="21"/>
              </w:rPr>
            </w:pPr>
            <w:r w:rsidRPr="00CB3704">
              <w:rPr>
                <w:rFonts w:eastAsia="Times New Roman"/>
                <w:b/>
                <w:sz w:val="21"/>
                <w:szCs w:val="21"/>
              </w:rPr>
              <w:t>IT 9</w:t>
            </w:r>
          </w:p>
        </w:tc>
        <w:tc>
          <w:tcPr>
            <w:tcW w:w="900" w:type="dxa"/>
            <w:tcBorders>
              <w:left w:val="single" w:sz="24" w:space="0" w:color="auto"/>
            </w:tcBorders>
            <w:vAlign w:val="center"/>
          </w:tcPr>
          <w:p w14:paraId="4CCB995B"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70</w:t>
            </w:r>
          </w:p>
        </w:tc>
        <w:tc>
          <w:tcPr>
            <w:tcW w:w="805" w:type="dxa"/>
            <w:vAlign w:val="center"/>
          </w:tcPr>
          <w:p w14:paraId="39C71259"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53</w:t>
            </w:r>
          </w:p>
        </w:tc>
        <w:tc>
          <w:tcPr>
            <w:tcW w:w="1085" w:type="dxa"/>
            <w:tcBorders>
              <w:left w:val="single" w:sz="24" w:space="0" w:color="auto"/>
            </w:tcBorders>
            <w:vAlign w:val="center"/>
          </w:tcPr>
          <w:p w14:paraId="2517B574"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61.5</w:t>
            </w:r>
          </w:p>
        </w:tc>
        <w:tc>
          <w:tcPr>
            <w:tcW w:w="1493" w:type="dxa"/>
            <w:tcBorders>
              <w:right w:val="single" w:sz="24" w:space="0" w:color="auto"/>
            </w:tcBorders>
            <w:vAlign w:val="center"/>
          </w:tcPr>
          <w:p w14:paraId="1998E3CE"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6.01</w:t>
            </w:r>
          </w:p>
        </w:tc>
      </w:tr>
      <w:tr w:rsidR="00FB5184" w:rsidRPr="00CB3704" w14:paraId="7B0B0A35" w14:textId="77777777" w:rsidTr="006A4182">
        <w:trPr>
          <w:jc w:val="center"/>
        </w:trPr>
        <w:tc>
          <w:tcPr>
            <w:tcW w:w="1403" w:type="dxa"/>
            <w:vMerge/>
            <w:tcBorders>
              <w:left w:val="single" w:sz="24" w:space="0" w:color="auto"/>
              <w:right w:val="single" w:sz="24" w:space="0" w:color="auto"/>
            </w:tcBorders>
            <w:vAlign w:val="center"/>
          </w:tcPr>
          <w:p w14:paraId="4B9281AF" w14:textId="77777777" w:rsidR="00FB5184" w:rsidRPr="00CB3704" w:rsidRDefault="00FB5184" w:rsidP="006A4182">
            <w:pPr>
              <w:jc w:val="center"/>
              <w:rPr>
                <w:rFonts w:eastAsia="Times New Roman"/>
                <w:b/>
                <w:sz w:val="21"/>
                <w:szCs w:val="21"/>
              </w:rPr>
            </w:pPr>
          </w:p>
        </w:tc>
        <w:tc>
          <w:tcPr>
            <w:tcW w:w="810" w:type="dxa"/>
            <w:tcBorders>
              <w:left w:val="single" w:sz="24" w:space="0" w:color="auto"/>
              <w:right w:val="single" w:sz="24" w:space="0" w:color="auto"/>
            </w:tcBorders>
            <w:vAlign w:val="center"/>
          </w:tcPr>
          <w:p w14:paraId="4E86005F" w14:textId="77777777" w:rsidR="00FB5184" w:rsidRPr="00CB3704" w:rsidRDefault="00FB5184" w:rsidP="006A4182">
            <w:pPr>
              <w:jc w:val="center"/>
              <w:rPr>
                <w:rFonts w:eastAsia="Times New Roman"/>
                <w:b/>
                <w:sz w:val="21"/>
                <w:szCs w:val="21"/>
              </w:rPr>
            </w:pPr>
            <w:r w:rsidRPr="00CB3704">
              <w:rPr>
                <w:rFonts w:eastAsia="Times New Roman"/>
                <w:b/>
                <w:sz w:val="21"/>
                <w:szCs w:val="21"/>
              </w:rPr>
              <w:t>IT 10</w:t>
            </w:r>
          </w:p>
        </w:tc>
        <w:tc>
          <w:tcPr>
            <w:tcW w:w="900" w:type="dxa"/>
            <w:tcBorders>
              <w:left w:val="single" w:sz="24" w:space="0" w:color="auto"/>
            </w:tcBorders>
            <w:vAlign w:val="center"/>
          </w:tcPr>
          <w:p w14:paraId="05C928A3"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76</w:t>
            </w:r>
          </w:p>
        </w:tc>
        <w:tc>
          <w:tcPr>
            <w:tcW w:w="805" w:type="dxa"/>
            <w:vAlign w:val="center"/>
          </w:tcPr>
          <w:p w14:paraId="1128ACD1"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57</w:t>
            </w:r>
          </w:p>
        </w:tc>
        <w:tc>
          <w:tcPr>
            <w:tcW w:w="1085" w:type="dxa"/>
            <w:tcBorders>
              <w:left w:val="single" w:sz="24" w:space="0" w:color="auto"/>
            </w:tcBorders>
            <w:vAlign w:val="center"/>
          </w:tcPr>
          <w:p w14:paraId="607A78DC"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66.5</w:t>
            </w:r>
          </w:p>
        </w:tc>
        <w:tc>
          <w:tcPr>
            <w:tcW w:w="1493" w:type="dxa"/>
            <w:tcBorders>
              <w:right w:val="single" w:sz="24" w:space="0" w:color="auto"/>
            </w:tcBorders>
            <w:vAlign w:val="center"/>
          </w:tcPr>
          <w:p w14:paraId="557B6CD5"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6.72</w:t>
            </w:r>
          </w:p>
        </w:tc>
      </w:tr>
      <w:tr w:rsidR="00FB5184" w:rsidRPr="00CB3704" w14:paraId="35707340" w14:textId="77777777" w:rsidTr="006A4182">
        <w:trPr>
          <w:jc w:val="center"/>
        </w:trPr>
        <w:tc>
          <w:tcPr>
            <w:tcW w:w="1403" w:type="dxa"/>
            <w:vMerge/>
            <w:tcBorders>
              <w:left w:val="single" w:sz="24" w:space="0" w:color="auto"/>
              <w:right w:val="single" w:sz="24" w:space="0" w:color="auto"/>
            </w:tcBorders>
            <w:vAlign w:val="center"/>
          </w:tcPr>
          <w:p w14:paraId="7193837E" w14:textId="77777777" w:rsidR="00FB5184" w:rsidRPr="00CB3704" w:rsidRDefault="00FB5184" w:rsidP="006A4182">
            <w:pPr>
              <w:jc w:val="center"/>
              <w:rPr>
                <w:rFonts w:eastAsia="Times New Roman"/>
                <w:b/>
                <w:sz w:val="21"/>
                <w:szCs w:val="21"/>
              </w:rPr>
            </w:pPr>
          </w:p>
        </w:tc>
        <w:tc>
          <w:tcPr>
            <w:tcW w:w="810" w:type="dxa"/>
            <w:tcBorders>
              <w:left w:val="single" w:sz="24" w:space="0" w:color="auto"/>
              <w:right w:val="single" w:sz="24" w:space="0" w:color="auto"/>
            </w:tcBorders>
            <w:vAlign w:val="center"/>
          </w:tcPr>
          <w:p w14:paraId="43287CDF" w14:textId="77777777" w:rsidR="00FB5184" w:rsidRPr="00CB3704" w:rsidRDefault="00FB5184" w:rsidP="006A4182">
            <w:pPr>
              <w:jc w:val="center"/>
              <w:rPr>
                <w:rFonts w:eastAsia="Times New Roman"/>
                <w:b/>
                <w:sz w:val="21"/>
                <w:szCs w:val="21"/>
              </w:rPr>
            </w:pPr>
            <w:r w:rsidRPr="00CB3704">
              <w:rPr>
                <w:rFonts w:eastAsia="Times New Roman"/>
                <w:b/>
                <w:sz w:val="21"/>
                <w:szCs w:val="21"/>
              </w:rPr>
              <w:t>IT 11</w:t>
            </w:r>
          </w:p>
        </w:tc>
        <w:tc>
          <w:tcPr>
            <w:tcW w:w="900" w:type="dxa"/>
            <w:tcBorders>
              <w:left w:val="single" w:sz="24" w:space="0" w:color="auto"/>
            </w:tcBorders>
            <w:vAlign w:val="center"/>
          </w:tcPr>
          <w:p w14:paraId="034B59D9"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73</w:t>
            </w:r>
          </w:p>
        </w:tc>
        <w:tc>
          <w:tcPr>
            <w:tcW w:w="805" w:type="dxa"/>
            <w:vAlign w:val="center"/>
          </w:tcPr>
          <w:p w14:paraId="7CC27D58"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58</w:t>
            </w:r>
          </w:p>
        </w:tc>
        <w:tc>
          <w:tcPr>
            <w:tcW w:w="1085" w:type="dxa"/>
            <w:tcBorders>
              <w:left w:val="single" w:sz="24" w:space="0" w:color="auto"/>
            </w:tcBorders>
            <w:vAlign w:val="center"/>
          </w:tcPr>
          <w:p w14:paraId="4C4F9CEB"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65.5</w:t>
            </w:r>
          </w:p>
        </w:tc>
        <w:tc>
          <w:tcPr>
            <w:tcW w:w="1493" w:type="dxa"/>
            <w:tcBorders>
              <w:right w:val="single" w:sz="24" w:space="0" w:color="auto"/>
            </w:tcBorders>
            <w:vAlign w:val="center"/>
          </w:tcPr>
          <w:p w14:paraId="2543CF32"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5.30</w:t>
            </w:r>
          </w:p>
        </w:tc>
      </w:tr>
      <w:tr w:rsidR="00FB5184" w:rsidRPr="00CB3704" w14:paraId="2E27C2DE" w14:textId="77777777" w:rsidTr="006A4182">
        <w:trPr>
          <w:jc w:val="center"/>
        </w:trPr>
        <w:tc>
          <w:tcPr>
            <w:tcW w:w="1403" w:type="dxa"/>
            <w:vMerge/>
            <w:tcBorders>
              <w:left w:val="single" w:sz="24" w:space="0" w:color="auto"/>
              <w:right w:val="single" w:sz="24" w:space="0" w:color="auto"/>
            </w:tcBorders>
            <w:vAlign w:val="center"/>
          </w:tcPr>
          <w:p w14:paraId="36024008" w14:textId="77777777" w:rsidR="00FB5184" w:rsidRPr="00CB3704" w:rsidRDefault="00FB5184" w:rsidP="006A4182">
            <w:pPr>
              <w:jc w:val="center"/>
              <w:rPr>
                <w:rFonts w:eastAsia="Times New Roman"/>
                <w:b/>
                <w:sz w:val="21"/>
                <w:szCs w:val="21"/>
              </w:rPr>
            </w:pPr>
          </w:p>
        </w:tc>
        <w:tc>
          <w:tcPr>
            <w:tcW w:w="810" w:type="dxa"/>
            <w:tcBorders>
              <w:left w:val="single" w:sz="24" w:space="0" w:color="auto"/>
              <w:right w:val="single" w:sz="24" w:space="0" w:color="auto"/>
            </w:tcBorders>
            <w:vAlign w:val="center"/>
          </w:tcPr>
          <w:p w14:paraId="0F5F4E52" w14:textId="77777777" w:rsidR="00FB5184" w:rsidRPr="00CB3704" w:rsidRDefault="00FB5184" w:rsidP="006A4182">
            <w:pPr>
              <w:jc w:val="center"/>
              <w:rPr>
                <w:rFonts w:eastAsia="Times New Roman"/>
                <w:b/>
                <w:sz w:val="21"/>
                <w:szCs w:val="21"/>
              </w:rPr>
            </w:pPr>
            <w:r w:rsidRPr="00CB3704">
              <w:rPr>
                <w:rFonts w:eastAsia="Times New Roman"/>
                <w:b/>
                <w:sz w:val="21"/>
                <w:szCs w:val="21"/>
              </w:rPr>
              <w:t>IT 12</w:t>
            </w:r>
          </w:p>
        </w:tc>
        <w:tc>
          <w:tcPr>
            <w:tcW w:w="900" w:type="dxa"/>
            <w:tcBorders>
              <w:left w:val="single" w:sz="24" w:space="0" w:color="auto"/>
            </w:tcBorders>
            <w:vAlign w:val="center"/>
          </w:tcPr>
          <w:p w14:paraId="564C6A57"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76</w:t>
            </w:r>
          </w:p>
        </w:tc>
        <w:tc>
          <w:tcPr>
            <w:tcW w:w="805" w:type="dxa"/>
            <w:vAlign w:val="center"/>
          </w:tcPr>
          <w:p w14:paraId="4C98818B"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59</w:t>
            </w:r>
          </w:p>
        </w:tc>
        <w:tc>
          <w:tcPr>
            <w:tcW w:w="1085" w:type="dxa"/>
            <w:tcBorders>
              <w:left w:val="single" w:sz="24" w:space="0" w:color="auto"/>
            </w:tcBorders>
            <w:vAlign w:val="center"/>
          </w:tcPr>
          <w:p w14:paraId="11AE8798"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67.5</w:t>
            </w:r>
          </w:p>
        </w:tc>
        <w:tc>
          <w:tcPr>
            <w:tcW w:w="1493" w:type="dxa"/>
            <w:tcBorders>
              <w:right w:val="single" w:sz="24" w:space="0" w:color="auto"/>
            </w:tcBorders>
            <w:vAlign w:val="center"/>
          </w:tcPr>
          <w:p w14:paraId="6F947A61"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6.01</w:t>
            </w:r>
          </w:p>
        </w:tc>
      </w:tr>
      <w:tr w:rsidR="00FB5184" w:rsidRPr="00CB3704" w14:paraId="106C3E34" w14:textId="77777777" w:rsidTr="006A4182">
        <w:trPr>
          <w:jc w:val="center"/>
        </w:trPr>
        <w:tc>
          <w:tcPr>
            <w:tcW w:w="1403" w:type="dxa"/>
            <w:vMerge/>
            <w:tcBorders>
              <w:left w:val="single" w:sz="24" w:space="0" w:color="auto"/>
              <w:right w:val="single" w:sz="24" w:space="0" w:color="auto"/>
            </w:tcBorders>
            <w:vAlign w:val="center"/>
          </w:tcPr>
          <w:p w14:paraId="466B7A37" w14:textId="77777777" w:rsidR="00FB5184" w:rsidRPr="00CB3704" w:rsidRDefault="00FB5184" w:rsidP="006A4182">
            <w:pPr>
              <w:jc w:val="center"/>
              <w:rPr>
                <w:rFonts w:eastAsia="Times New Roman"/>
                <w:b/>
                <w:sz w:val="21"/>
                <w:szCs w:val="21"/>
              </w:rPr>
            </w:pPr>
          </w:p>
        </w:tc>
        <w:tc>
          <w:tcPr>
            <w:tcW w:w="810" w:type="dxa"/>
            <w:tcBorders>
              <w:left w:val="single" w:sz="24" w:space="0" w:color="auto"/>
              <w:right w:val="single" w:sz="24" w:space="0" w:color="auto"/>
            </w:tcBorders>
            <w:vAlign w:val="center"/>
          </w:tcPr>
          <w:p w14:paraId="243C7955" w14:textId="77777777" w:rsidR="00FB5184" w:rsidRPr="00CB3704" w:rsidRDefault="00FB5184" w:rsidP="006A4182">
            <w:pPr>
              <w:jc w:val="center"/>
              <w:rPr>
                <w:rFonts w:eastAsia="Times New Roman"/>
                <w:b/>
                <w:sz w:val="21"/>
                <w:szCs w:val="21"/>
              </w:rPr>
            </w:pPr>
            <w:r w:rsidRPr="00CB3704">
              <w:rPr>
                <w:rFonts w:eastAsia="Times New Roman"/>
                <w:b/>
                <w:sz w:val="21"/>
                <w:szCs w:val="21"/>
              </w:rPr>
              <w:t>IT 13</w:t>
            </w:r>
          </w:p>
        </w:tc>
        <w:tc>
          <w:tcPr>
            <w:tcW w:w="900" w:type="dxa"/>
            <w:tcBorders>
              <w:left w:val="single" w:sz="24" w:space="0" w:color="auto"/>
            </w:tcBorders>
            <w:vAlign w:val="center"/>
          </w:tcPr>
          <w:p w14:paraId="3F077431"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78</w:t>
            </w:r>
          </w:p>
        </w:tc>
        <w:tc>
          <w:tcPr>
            <w:tcW w:w="805" w:type="dxa"/>
            <w:vAlign w:val="center"/>
          </w:tcPr>
          <w:p w14:paraId="1C014C20"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59</w:t>
            </w:r>
          </w:p>
        </w:tc>
        <w:tc>
          <w:tcPr>
            <w:tcW w:w="1085" w:type="dxa"/>
            <w:tcBorders>
              <w:left w:val="single" w:sz="24" w:space="0" w:color="auto"/>
            </w:tcBorders>
            <w:vAlign w:val="center"/>
          </w:tcPr>
          <w:p w14:paraId="78D236AC"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68.5</w:t>
            </w:r>
          </w:p>
        </w:tc>
        <w:tc>
          <w:tcPr>
            <w:tcW w:w="1493" w:type="dxa"/>
            <w:tcBorders>
              <w:right w:val="single" w:sz="24" w:space="0" w:color="auto"/>
            </w:tcBorders>
            <w:vAlign w:val="center"/>
          </w:tcPr>
          <w:p w14:paraId="33885687"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6.72</w:t>
            </w:r>
          </w:p>
        </w:tc>
      </w:tr>
      <w:tr w:rsidR="00FB5184" w:rsidRPr="00CB3704" w14:paraId="568608E9" w14:textId="77777777" w:rsidTr="006A4182">
        <w:trPr>
          <w:jc w:val="center"/>
        </w:trPr>
        <w:tc>
          <w:tcPr>
            <w:tcW w:w="1403" w:type="dxa"/>
            <w:vMerge/>
            <w:tcBorders>
              <w:left w:val="single" w:sz="24" w:space="0" w:color="auto"/>
              <w:right w:val="single" w:sz="24" w:space="0" w:color="auto"/>
            </w:tcBorders>
            <w:vAlign w:val="center"/>
          </w:tcPr>
          <w:p w14:paraId="239B1D78" w14:textId="77777777" w:rsidR="00FB5184" w:rsidRPr="00CB3704" w:rsidRDefault="00FB5184" w:rsidP="006A4182">
            <w:pPr>
              <w:jc w:val="center"/>
              <w:rPr>
                <w:rFonts w:eastAsia="Times New Roman"/>
                <w:b/>
                <w:sz w:val="21"/>
                <w:szCs w:val="21"/>
              </w:rPr>
            </w:pPr>
          </w:p>
        </w:tc>
        <w:tc>
          <w:tcPr>
            <w:tcW w:w="810" w:type="dxa"/>
            <w:tcBorders>
              <w:left w:val="single" w:sz="24" w:space="0" w:color="auto"/>
              <w:right w:val="single" w:sz="24" w:space="0" w:color="auto"/>
            </w:tcBorders>
            <w:vAlign w:val="center"/>
          </w:tcPr>
          <w:p w14:paraId="10C65080" w14:textId="77777777" w:rsidR="00FB5184" w:rsidRPr="00CB3704" w:rsidRDefault="00FB5184" w:rsidP="006A4182">
            <w:pPr>
              <w:jc w:val="center"/>
              <w:rPr>
                <w:rFonts w:eastAsia="Times New Roman"/>
                <w:b/>
                <w:sz w:val="21"/>
                <w:szCs w:val="21"/>
              </w:rPr>
            </w:pPr>
            <w:r w:rsidRPr="00CB3704">
              <w:rPr>
                <w:rFonts w:eastAsia="Times New Roman"/>
                <w:b/>
                <w:sz w:val="21"/>
                <w:szCs w:val="21"/>
              </w:rPr>
              <w:t>IT 14</w:t>
            </w:r>
          </w:p>
        </w:tc>
        <w:tc>
          <w:tcPr>
            <w:tcW w:w="900" w:type="dxa"/>
            <w:tcBorders>
              <w:left w:val="single" w:sz="24" w:space="0" w:color="auto"/>
            </w:tcBorders>
            <w:vAlign w:val="center"/>
          </w:tcPr>
          <w:p w14:paraId="230AF20E"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84</w:t>
            </w:r>
          </w:p>
        </w:tc>
        <w:tc>
          <w:tcPr>
            <w:tcW w:w="805" w:type="dxa"/>
            <w:vAlign w:val="center"/>
          </w:tcPr>
          <w:p w14:paraId="75F4B55C"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62</w:t>
            </w:r>
          </w:p>
        </w:tc>
        <w:tc>
          <w:tcPr>
            <w:tcW w:w="1085" w:type="dxa"/>
            <w:tcBorders>
              <w:left w:val="single" w:sz="24" w:space="0" w:color="auto"/>
            </w:tcBorders>
            <w:vAlign w:val="center"/>
          </w:tcPr>
          <w:p w14:paraId="47DE860E"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73</w:t>
            </w:r>
          </w:p>
        </w:tc>
        <w:tc>
          <w:tcPr>
            <w:tcW w:w="1493" w:type="dxa"/>
            <w:tcBorders>
              <w:right w:val="single" w:sz="24" w:space="0" w:color="auto"/>
            </w:tcBorders>
            <w:vAlign w:val="center"/>
          </w:tcPr>
          <w:p w14:paraId="3EC995D6"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7.78</w:t>
            </w:r>
          </w:p>
        </w:tc>
      </w:tr>
      <w:tr w:rsidR="00FB5184" w:rsidRPr="00CB3704" w14:paraId="0BE3D1A5" w14:textId="77777777" w:rsidTr="006A4182">
        <w:trPr>
          <w:jc w:val="center"/>
        </w:trPr>
        <w:tc>
          <w:tcPr>
            <w:tcW w:w="1403" w:type="dxa"/>
            <w:vMerge/>
            <w:tcBorders>
              <w:left w:val="single" w:sz="24" w:space="0" w:color="auto"/>
              <w:right w:val="single" w:sz="24" w:space="0" w:color="auto"/>
            </w:tcBorders>
            <w:vAlign w:val="center"/>
          </w:tcPr>
          <w:p w14:paraId="6F10A823" w14:textId="77777777" w:rsidR="00FB5184" w:rsidRPr="00CB3704" w:rsidRDefault="00FB5184" w:rsidP="006A4182">
            <w:pPr>
              <w:jc w:val="center"/>
              <w:rPr>
                <w:rFonts w:eastAsia="Times New Roman"/>
                <w:b/>
                <w:sz w:val="21"/>
                <w:szCs w:val="21"/>
              </w:rPr>
            </w:pPr>
          </w:p>
        </w:tc>
        <w:tc>
          <w:tcPr>
            <w:tcW w:w="810" w:type="dxa"/>
            <w:tcBorders>
              <w:left w:val="single" w:sz="24" w:space="0" w:color="auto"/>
              <w:right w:val="single" w:sz="24" w:space="0" w:color="auto"/>
            </w:tcBorders>
            <w:vAlign w:val="center"/>
          </w:tcPr>
          <w:p w14:paraId="6D0F2A38" w14:textId="77777777" w:rsidR="00FB5184" w:rsidRPr="00CB3704" w:rsidRDefault="00FB5184" w:rsidP="006A4182">
            <w:pPr>
              <w:jc w:val="center"/>
              <w:rPr>
                <w:rFonts w:eastAsia="Times New Roman"/>
                <w:b/>
                <w:sz w:val="21"/>
                <w:szCs w:val="21"/>
              </w:rPr>
            </w:pPr>
            <w:r w:rsidRPr="00CB3704">
              <w:rPr>
                <w:rFonts w:eastAsia="Times New Roman"/>
                <w:b/>
                <w:sz w:val="21"/>
                <w:szCs w:val="21"/>
              </w:rPr>
              <w:t>IT 15</w:t>
            </w:r>
          </w:p>
        </w:tc>
        <w:tc>
          <w:tcPr>
            <w:tcW w:w="900" w:type="dxa"/>
            <w:tcBorders>
              <w:left w:val="single" w:sz="24" w:space="0" w:color="auto"/>
            </w:tcBorders>
            <w:vAlign w:val="center"/>
          </w:tcPr>
          <w:p w14:paraId="79D38892"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80</w:t>
            </w:r>
          </w:p>
        </w:tc>
        <w:tc>
          <w:tcPr>
            <w:tcW w:w="805" w:type="dxa"/>
            <w:vAlign w:val="center"/>
          </w:tcPr>
          <w:p w14:paraId="432B4E56"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62</w:t>
            </w:r>
          </w:p>
        </w:tc>
        <w:tc>
          <w:tcPr>
            <w:tcW w:w="1085" w:type="dxa"/>
            <w:tcBorders>
              <w:left w:val="single" w:sz="24" w:space="0" w:color="auto"/>
            </w:tcBorders>
            <w:vAlign w:val="center"/>
          </w:tcPr>
          <w:p w14:paraId="6F691879"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71</w:t>
            </w:r>
          </w:p>
        </w:tc>
        <w:tc>
          <w:tcPr>
            <w:tcW w:w="1493" w:type="dxa"/>
            <w:tcBorders>
              <w:right w:val="single" w:sz="24" w:space="0" w:color="auto"/>
            </w:tcBorders>
            <w:vAlign w:val="center"/>
          </w:tcPr>
          <w:p w14:paraId="2DDCD4FE"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6.36</w:t>
            </w:r>
          </w:p>
        </w:tc>
      </w:tr>
      <w:tr w:rsidR="00FB5184" w:rsidRPr="00CB3704" w14:paraId="7258FA14" w14:textId="77777777" w:rsidTr="006A4182">
        <w:trPr>
          <w:jc w:val="center"/>
        </w:trPr>
        <w:tc>
          <w:tcPr>
            <w:tcW w:w="1403" w:type="dxa"/>
            <w:vMerge/>
            <w:tcBorders>
              <w:left w:val="single" w:sz="24" w:space="0" w:color="auto"/>
              <w:right w:val="single" w:sz="24" w:space="0" w:color="auto"/>
            </w:tcBorders>
            <w:vAlign w:val="center"/>
          </w:tcPr>
          <w:p w14:paraId="3DEE515A" w14:textId="77777777" w:rsidR="00FB5184" w:rsidRPr="00CB3704" w:rsidRDefault="00FB5184" w:rsidP="006A4182">
            <w:pPr>
              <w:jc w:val="center"/>
              <w:rPr>
                <w:rFonts w:eastAsia="Times New Roman"/>
                <w:b/>
                <w:sz w:val="21"/>
                <w:szCs w:val="21"/>
              </w:rPr>
            </w:pPr>
          </w:p>
        </w:tc>
        <w:tc>
          <w:tcPr>
            <w:tcW w:w="810" w:type="dxa"/>
            <w:tcBorders>
              <w:left w:val="single" w:sz="24" w:space="0" w:color="auto"/>
              <w:right w:val="single" w:sz="24" w:space="0" w:color="auto"/>
            </w:tcBorders>
            <w:vAlign w:val="center"/>
          </w:tcPr>
          <w:p w14:paraId="7AB3BC30" w14:textId="77777777" w:rsidR="00FB5184" w:rsidRPr="00CB3704" w:rsidRDefault="00FB5184" w:rsidP="006A4182">
            <w:pPr>
              <w:jc w:val="center"/>
              <w:rPr>
                <w:rFonts w:eastAsia="Times New Roman"/>
                <w:b/>
                <w:sz w:val="21"/>
                <w:szCs w:val="21"/>
              </w:rPr>
            </w:pPr>
            <w:r w:rsidRPr="00CB3704">
              <w:rPr>
                <w:rFonts w:eastAsia="Times New Roman"/>
                <w:b/>
                <w:sz w:val="21"/>
                <w:szCs w:val="21"/>
              </w:rPr>
              <w:t>IT 16</w:t>
            </w:r>
          </w:p>
        </w:tc>
        <w:tc>
          <w:tcPr>
            <w:tcW w:w="900" w:type="dxa"/>
            <w:tcBorders>
              <w:left w:val="single" w:sz="24" w:space="0" w:color="auto"/>
            </w:tcBorders>
            <w:vAlign w:val="center"/>
          </w:tcPr>
          <w:p w14:paraId="5C477D1D"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87</w:t>
            </w:r>
          </w:p>
        </w:tc>
        <w:tc>
          <w:tcPr>
            <w:tcW w:w="805" w:type="dxa"/>
            <w:vAlign w:val="center"/>
          </w:tcPr>
          <w:p w14:paraId="3D97AF28"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67</w:t>
            </w:r>
          </w:p>
        </w:tc>
        <w:tc>
          <w:tcPr>
            <w:tcW w:w="1085" w:type="dxa"/>
            <w:tcBorders>
              <w:left w:val="single" w:sz="24" w:space="0" w:color="auto"/>
            </w:tcBorders>
            <w:vAlign w:val="center"/>
          </w:tcPr>
          <w:p w14:paraId="7F276167"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77</w:t>
            </w:r>
          </w:p>
        </w:tc>
        <w:tc>
          <w:tcPr>
            <w:tcW w:w="1493" w:type="dxa"/>
            <w:tcBorders>
              <w:right w:val="single" w:sz="24" w:space="0" w:color="auto"/>
            </w:tcBorders>
            <w:vAlign w:val="center"/>
          </w:tcPr>
          <w:p w14:paraId="24D09E63"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7.07</w:t>
            </w:r>
          </w:p>
        </w:tc>
      </w:tr>
      <w:tr w:rsidR="00FB5184" w:rsidRPr="00CB3704" w14:paraId="21519BC2" w14:textId="77777777" w:rsidTr="006A4182">
        <w:trPr>
          <w:jc w:val="center"/>
        </w:trPr>
        <w:tc>
          <w:tcPr>
            <w:tcW w:w="1403" w:type="dxa"/>
            <w:vMerge/>
            <w:tcBorders>
              <w:left w:val="single" w:sz="24" w:space="0" w:color="auto"/>
              <w:right w:val="single" w:sz="24" w:space="0" w:color="auto"/>
            </w:tcBorders>
            <w:vAlign w:val="center"/>
          </w:tcPr>
          <w:p w14:paraId="5A7EC15B" w14:textId="77777777" w:rsidR="00FB5184" w:rsidRPr="00CB3704" w:rsidRDefault="00FB5184" w:rsidP="006A4182">
            <w:pPr>
              <w:jc w:val="center"/>
              <w:rPr>
                <w:rFonts w:eastAsia="Times New Roman"/>
                <w:b/>
                <w:sz w:val="21"/>
                <w:szCs w:val="21"/>
              </w:rPr>
            </w:pPr>
          </w:p>
        </w:tc>
        <w:tc>
          <w:tcPr>
            <w:tcW w:w="810" w:type="dxa"/>
            <w:tcBorders>
              <w:left w:val="single" w:sz="24" w:space="0" w:color="auto"/>
              <w:right w:val="single" w:sz="24" w:space="0" w:color="auto"/>
            </w:tcBorders>
            <w:vAlign w:val="center"/>
          </w:tcPr>
          <w:p w14:paraId="4BCCB612" w14:textId="77777777" w:rsidR="00FB5184" w:rsidRPr="00CB3704" w:rsidRDefault="00FB5184" w:rsidP="006A4182">
            <w:pPr>
              <w:jc w:val="center"/>
              <w:rPr>
                <w:rFonts w:eastAsia="Times New Roman"/>
                <w:b/>
                <w:sz w:val="21"/>
                <w:szCs w:val="21"/>
              </w:rPr>
            </w:pPr>
            <w:r w:rsidRPr="00CB3704">
              <w:rPr>
                <w:rFonts w:eastAsia="Times New Roman"/>
                <w:b/>
                <w:sz w:val="21"/>
                <w:szCs w:val="21"/>
              </w:rPr>
              <w:t>IT 17</w:t>
            </w:r>
          </w:p>
        </w:tc>
        <w:tc>
          <w:tcPr>
            <w:tcW w:w="900" w:type="dxa"/>
            <w:tcBorders>
              <w:left w:val="single" w:sz="24" w:space="0" w:color="auto"/>
            </w:tcBorders>
            <w:vAlign w:val="center"/>
          </w:tcPr>
          <w:p w14:paraId="0771AD9B"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89</w:t>
            </w:r>
          </w:p>
        </w:tc>
        <w:tc>
          <w:tcPr>
            <w:tcW w:w="805" w:type="dxa"/>
            <w:vAlign w:val="center"/>
          </w:tcPr>
          <w:p w14:paraId="2F1DB75A"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68</w:t>
            </w:r>
          </w:p>
        </w:tc>
        <w:tc>
          <w:tcPr>
            <w:tcW w:w="1085" w:type="dxa"/>
            <w:tcBorders>
              <w:left w:val="single" w:sz="24" w:space="0" w:color="auto"/>
            </w:tcBorders>
            <w:vAlign w:val="center"/>
          </w:tcPr>
          <w:p w14:paraId="220FB956"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78.5</w:t>
            </w:r>
          </w:p>
        </w:tc>
        <w:tc>
          <w:tcPr>
            <w:tcW w:w="1493" w:type="dxa"/>
            <w:tcBorders>
              <w:right w:val="single" w:sz="24" w:space="0" w:color="auto"/>
            </w:tcBorders>
            <w:vAlign w:val="center"/>
          </w:tcPr>
          <w:p w14:paraId="5045D037"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7.42</w:t>
            </w:r>
          </w:p>
        </w:tc>
      </w:tr>
      <w:tr w:rsidR="00FB5184" w:rsidRPr="00CB3704" w14:paraId="1E90FF04" w14:textId="77777777" w:rsidTr="006A4182">
        <w:trPr>
          <w:jc w:val="center"/>
        </w:trPr>
        <w:tc>
          <w:tcPr>
            <w:tcW w:w="1403" w:type="dxa"/>
            <w:vMerge/>
            <w:tcBorders>
              <w:left w:val="single" w:sz="24" w:space="0" w:color="auto"/>
              <w:right w:val="single" w:sz="24" w:space="0" w:color="auto"/>
            </w:tcBorders>
            <w:vAlign w:val="center"/>
          </w:tcPr>
          <w:p w14:paraId="52D129C8" w14:textId="77777777" w:rsidR="00FB5184" w:rsidRPr="00CB3704" w:rsidRDefault="00FB5184" w:rsidP="006A4182">
            <w:pPr>
              <w:jc w:val="center"/>
              <w:rPr>
                <w:rFonts w:eastAsia="Times New Roman"/>
                <w:b/>
                <w:sz w:val="21"/>
                <w:szCs w:val="21"/>
              </w:rPr>
            </w:pPr>
          </w:p>
        </w:tc>
        <w:tc>
          <w:tcPr>
            <w:tcW w:w="810" w:type="dxa"/>
            <w:tcBorders>
              <w:left w:val="single" w:sz="24" w:space="0" w:color="auto"/>
              <w:right w:val="single" w:sz="24" w:space="0" w:color="auto"/>
            </w:tcBorders>
            <w:vAlign w:val="center"/>
          </w:tcPr>
          <w:p w14:paraId="3D3CC25C" w14:textId="77777777" w:rsidR="00FB5184" w:rsidRPr="00CB3704" w:rsidRDefault="00FB5184" w:rsidP="006A4182">
            <w:pPr>
              <w:jc w:val="center"/>
              <w:rPr>
                <w:rFonts w:eastAsia="Times New Roman"/>
                <w:b/>
                <w:sz w:val="21"/>
                <w:szCs w:val="21"/>
              </w:rPr>
            </w:pPr>
            <w:r w:rsidRPr="00CB3704">
              <w:rPr>
                <w:rFonts w:eastAsia="Times New Roman"/>
                <w:b/>
                <w:sz w:val="21"/>
                <w:szCs w:val="21"/>
              </w:rPr>
              <w:t>IT 18</w:t>
            </w:r>
          </w:p>
        </w:tc>
        <w:tc>
          <w:tcPr>
            <w:tcW w:w="900" w:type="dxa"/>
            <w:tcBorders>
              <w:left w:val="single" w:sz="24" w:space="0" w:color="auto"/>
            </w:tcBorders>
            <w:vAlign w:val="center"/>
          </w:tcPr>
          <w:p w14:paraId="5EF9220E"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93</w:t>
            </w:r>
          </w:p>
        </w:tc>
        <w:tc>
          <w:tcPr>
            <w:tcW w:w="805" w:type="dxa"/>
            <w:vAlign w:val="center"/>
          </w:tcPr>
          <w:p w14:paraId="169C5CBD"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73</w:t>
            </w:r>
          </w:p>
        </w:tc>
        <w:tc>
          <w:tcPr>
            <w:tcW w:w="1085" w:type="dxa"/>
            <w:tcBorders>
              <w:left w:val="single" w:sz="24" w:space="0" w:color="auto"/>
            </w:tcBorders>
            <w:vAlign w:val="center"/>
          </w:tcPr>
          <w:p w14:paraId="079E767C"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83</w:t>
            </w:r>
          </w:p>
        </w:tc>
        <w:tc>
          <w:tcPr>
            <w:tcW w:w="1493" w:type="dxa"/>
            <w:tcBorders>
              <w:right w:val="single" w:sz="24" w:space="0" w:color="auto"/>
            </w:tcBorders>
            <w:vAlign w:val="center"/>
          </w:tcPr>
          <w:p w14:paraId="653432E2"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7.07</w:t>
            </w:r>
          </w:p>
        </w:tc>
      </w:tr>
      <w:tr w:rsidR="00FB5184" w:rsidRPr="00CB3704" w14:paraId="66CE2B56" w14:textId="77777777" w:rsidTr="006A4182">
        <w:trPr>
          <w:jc w:val="center"/>
        </w:trPr>
        <w:tc>
          <w:tcPr>
            <w:tcW w:w="1403" w:type="dxa"/>
            <w:vMerge/>
            <w:tcBorders>
              <w:left w:val="single" w:sz="24" w:space="0" w:color="auto"/>
              <w:right w:val="single" w:sz="24" w:space="0" w:color="auto"/>
            </w:tcBorders>
            <w:vAlign w:val="center"/>
          </w:tcPr>
          <w:p w14:paraId="3B93FA0B" w14:textId="77777777" w:rsidR="00FB5184" w:rsidRPr="00CB3704" w:rsidRDefault="00FB5184" w:rsidP="006A4182">
            <w:pPr>
              <w:jc w:val="center"/>
              <w:rPr>
                <w:rFonts w:eastAsia="Times New Roman"/>
                <w:b/>
                <w:sz w:val="21"/>
                <w:szCs w:val="21"/>
              </w:rPr>
            </w:pPr>
          </w:p>
        </w:tc>
        <w:tc>
          <w:tcPr>
            <w:tcW w:w="810" w:type="dxa"/>
            <w:tcBorders>
              <w:left w:val="single" w:sz="24" w:space="0" w:color="auto"/>
              <w:right w:val="single" w:sz="24" w:space="0" w:color="auto"/>
            </w:tcBorders>
            <w:vAlign w:val="center"/>
          </w:tcPr>
          <w:p w14:paraId="36EC5DAD" w14:textId="77777777" w:rsidR="00FB5184" w:rsidRPr="00CB3704" w:rsidRDefault="00FB5184" w:rsidP="006A4182">
            <w:pPr>
              <w:jc w:val="center"/>
              <w:rPr>
                <w:rFonts w:eastAsia="Times New Roman"/>
                <w:b/>
                <w:sz w:val="21"/>
                <w:szCs w:val="21"/>
              </w:rPr>
            </w:pPr>
            <w:r w:rsidRPr="00CB3704">
              <w:rPr>
                <w:rFonts w:eastAsia="Times New Roman"/>
                <w:b/>
                <w:sz w:val="21"/>
                <w:szCs w:val="21"/>
              </w:rPr>
              <w:t>IT 19</w:t>
            </w:r>
          </w:p>
        </w:tc>
        <w:tc>
          <w:tcPr>
            <w:tcW w:w="900" w:type="dxa"/>
            <w:tcBorders>
              <w:left w:val="single" w:sz="24" w:space="0" w:color="auto"/>
            </w:tcBorders>
            <w:vAlign w:val="center"/>
          </w:tcPr>
          <w:p w14:paraId="24D27BFC"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101</w:t>
            </w:r>
          </w:p>
        </w:tc>
        <w:tc>
          <w:tcPr>
            <w:tcW w:w="805" w:type="dxa"/>
            <w:vAlign w:val="center"/>
          </w:tcPr>
          <w:p w14:paraId="39EB269F"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71</w:t>
            </w:r>
          </w:p>
        </w:tc>
        <w:tc>
          <w:tcPr>
            <w:tcW w:w="1085" w:type="dxa"/>
            <w:tcBorders>
              <w:left w:val="single" w:sz="24" w:space="0" w:color="auto"/>
            </w:tcBorders>
            <w:vAlign w:val="center"/>
          </w:tcPr>
          <w:p w14:paraId="0D3584D2"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86</w:t>
            </w:r>
          </w:p>
        </w:tc>
        <w:tc>
          <w:tcPr>
            <w:tcW w:w="1493" w:type="dxa"/>
            <w:tcBorders>
              <w:right w:val="single" w:sz="24" w:space="0" w:color="auto"/>
            </w:tcBorders>
            <w:vAlign w:val="center"/>
          </w:tcPr>
          <w:p w14:paraId="593524B5"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10.61</w:t>
            </w:r>
          </w:p>
        </w:tc>
      </w:tr>
      <w:tr w:rsidR="00FB5184" w:rsidRPr="00CB3704" w14:paraId="6A5B3D4A" w14:textId="77777777" w:rsidTr="006A4182">
        <w:trPr>
          <w:jc w:val="center"/>
        </w:trPr>
        <w:tc>
          <w:tcPr>
            <w:tcW w:w="1403" w:type="dxa"/>
            <w:vMerge/>
            <w:tcBorders>
              <w:left w:val="single" w:sz="24" w:space="0" w:color="auto"/>
              <w:right w:val="single" w:sz="24" w:space="0" w:color="auto"/>
            </w:tcBorders>
            <w:vAlign w:val="center"/>
          </w:tcPr>
          <w:p w14:paraId="0E617E8D" w14:textId="77777777" w:rsidR="00FB5184" w:rsidRPr="00CB3704" w:rsidRDefault="00FB5184" w:rsidP="006A4182">
            <w:pPr>
              <w:jc w:val="center"/>
              <w:rPr>
                <w:rFonts w:eastAsia="Times New Roman"/>
                <w:b/>
                <w:sz w:val="21"/>
                <w:szCs w:val="21"/>
              </w:rPr>
            </w:pPr>
          </w:p>
        </w:tc>
        <w:tc>
          <w:tcPr>
            <w:tcW w:w="810" w:type="dxa"/>
            <w:tcBorders>
              <w:left w:val="single" w:sz="24" w:space="0" w:color="auto"/>
              <w:right w:val="single" w:sz="24" w:space="0" w:color="auto"/>
            </w:tcBorders>
            <w:vAlign w:val="center"/>
          </w:tcPr>
          <w:p w14:paraId="4D40A7CF" w14:textId="77777777" w:rsidR="00FB5184" w:rsidRPr="00CB3704" w:rsidRDefault="00FB5184" w:rsidP="006A4182">
            <w:pPr>
              <w:jc w:val="center"/>
              <w:rPr>
                <w:rFonts w:eastAsia="Times New Roman"/>
                <w:b/>
                <w:sz w:val="21"/>
                <w:szCs w:val="21"/>
              </w:rPr>
            </w:pPr>
            <w:r w:rsidRPr="00CB3704">
              <w:rPr>
                <w:rFonts w:eastAsia="Times New Roman"/>
                <w:b/>
                <w:sz w:val="21"/>
                <w:szCs w:val="21"/>
              </w:rPr>
              <w:t>IT 20</w:t>
            </w:r>
          </w:p>
        </w:tc>
        <w:tc>
          <w:tcPr>
            <w:tcW w:w="900" w:type="dxa"/>
            <w:tcBorders>
              <w:left w:val="single" w:sz="24" w:space="0" w:color="auto"/>
            </w:tcBorders>
            <w:vAlign w:val="center"/>
          </w:tcPr>
          <w:p w14:paraId="4472A011"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106</w:t>
            </w:r>
          </w:p>
        </w:tc>
        <w:tc>
          <w:tcPr>
            <w:tcW w:w="805" w:type="dxa"/>
            <w:vAlign w:val="center"/>
          </w:tcPr>
          <w:p w14:paraId="7C738D48"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76</w:t>
            </w:r>
          </w:p>
        </w:tc>
        <w:tc>
          <w:tcPr>
            <w:tcW w:w="1085" w:type="dxa"/>
            <w:tcBorders>
              <w:left w:val="single" w:sz="24" w:space="0" w:color="auto"/>
            </w:tcBorders>
            <w:vAlign w:val="center"/>
          </w:tcPr>
          <w:p w14:paraId="77FFEC94"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91</w:t>
            </w:r>
          </w:p>
        </w:tc>
        <w:tc>
          <w:tcPr>
            <w:tcW w:w="1493" w:type="dxa"/>
            <w:tcBorders>
              <w:right w:val="single" w:sz="24" w:space="0" w:color="auto"/>
            </w:tcBorders>
            <w:vAlign w:val="center"/>
          </w:tcPr>
          <w:p w14:paraId="3023D97C"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10.61</w:t>
            </w:r>
          </w:p>
        </w:tc>
      </w:tr>
      <w:tr w:rsidR="00FB5184" w:rsidRPr="00CB3704" w14:paraId="3C7C5ACB" w14:textId="77777777" w:rsidTr="006A4182">
        <w:trPr>
          <w:jc w:val="center"/>
        </w:trPr>
        <w:tc>
          <w:tcPr>
            <w:tcW w:w="1403" w:type="dxa"/>
            <w:vMerge/>
            <w:tcBorders>
              <w:left w:val="single" w:sz="24" w:space="0" w:color="auto"/>
              <w:right w:val="single" w:sz="24" w:space="0" w:color="auto"/>
            </w:tcBorders>
            <w:vAlign w:val="center"/>
          </w:tcPr>
          <w:p w14:paraId="494B3884" w14:textId="77777777" w:rsidR="00FB5184" w:rsidRPr="00CB3704" w:rsidRDefault="00FB5184" w:rsidP="006A4182">
            <w:pPr>
              <w:jc w:val="center"/>
              <w:rPr>
                <w:rFonts w:eastAsia="Times New Roman"/>
                <w:b/>
                <w:sz w:val="21"/>
                <w:szCs w:val="21"/>
              </w:rPr>
            </w:pPr>
          </w:p>
        </w:tc>
        <w:tc>
          <w:tcPr>
            <w:tcW w:w="810" w:type="dxa"/>
            <w:tcBorders>
              <w:left w:val="single" w:sz="24" w:space="0" w:color="auto"/>
              <w:right w:val="single" w:sz="24" w:space="0" w:color="auto"/>
            </w:tcBorders>
            <w:vAlign w:val="center"/>
          </w:tcPr>
          <w:p w14:paraId="65C40AB9" w14:textId="77777777" w:rsidR="00FB5184" w:rsidRPr="00CB3704" w:rsidRDefault="00FB5184" w:rsidP="006A4182">
            <w:pPr>
              <w:jc w:val="center"/>
              <w:rPr>
                <w:rFonts w:eastAsia="Times New Roman"/>
                <w:b/>
                <w:sz w:val="21"/>
                <w:szCs w:val="21"/>
              </w:rPr>
            </w:pPr>
            <w:r w:rsidRPr="00CB3704">
              <w:rPr>
                <w:rFonts w:eastAsia="Times New Roman"/>
                <w:b/>
                <w:sz w:val="21"/>
                <w:szCs w:val="21"/>
              </w:rPr>
              <w:t>IT 21</w:t>
            </w:r>
          </w:p>
        </w:tc>
        <w:tc>
          <w:tcPr>
            <w:tcW w:w="900" w:type="dxa"/>
            <w:tcBorders>
              <w:left w:val="single" w:sz="24" w:space="0" w:color="auto"/>
            </w:tcBorders>
            <w:vAlign w:val="center"/>
          </w:tcPr>
          <w:p w14:paraId="2CDC5531"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100</w:t>
            </w:r>
          </w:p>
        </w:tc>
        <w:tc>
          <w:tcPr>
            <w:tcW w:w="805" w:type="dxa"/>
            <w:vAlign w:val="center"/>
          </w:tcPr>
          <w:p w14:paraId="1BBD078E"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74</w:t>
            </w:r>
          </w:p>
        </w:tc>
        <w:tc>
          <w:tcPr>
            <w:tcW w:w="1085" w:type="dxa"/>
            <w:tcBorders>
              <w:left w:val="single" w:sz="24" w:space="0" w:color="auto"/>
            </w:tcBorders>
            <w:vAlign w:val="center"/>
          </w:tcPr>
          <w:p w14:paraId="3DD78264"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87</w:t>
            </w:r>
          </w:p>
        </w:tc>
        <w:tc>
          <w:tcPr>
            <w:tcW w:w="1493" w:type="dxa"/>
            <w:tcBorders>
              <w:right w:val="single" w:sz="24" w:space="0" w:color="auto"/>
            </w:tcBorders>
            <w:vAlign w:val="center"/>
          </w:tcPr>
          <w:p w14:paraId="0FB20BD3"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9.19</w:t>
            </w:r>
          </w:p>
        </w:tc>
      </w:tr>
      <w:tr w:rsidR="00FB5184" w:rsidRPr="00CB3704" w14:paraId="59922731" w14:textId="77777777" w:rsidTr="006A4182">
        <w:trPr>
          <w:jc w:val="center"/>
        </w:trPr>
        <w:tc>
          <w:tcPr>
            <w:tcW w:w="1403" w:type="dxa"/>
            <w:vMerge/>
            <w:tcBorders>
              <w:left w:val="single" w:sz="24" w:space="0" w:color="auto"/>
              <w:right w:val="single" w:sz="24" w:space="0" w:color="auto"/>
            </w:tcBorders>
            <w:vAlign w:val="center"/>
          </w:tcPr>
          <w:p w14:paraId="09B3FFFB" w14:textId="77777777" w:rsidR="00FB5184" w:rsidRPr="00CB3704" w:rsidRDefault="00FB5184" w:rsidP="006A4182">
            <w:pPr>
              <w:jc w:val="center"/>
              <w:rPr>
                <w:rFonts w:eastAsia="Times New Roman"/>
                <w:b/>
                <w:sz w:val="21"/>
                <w:szCs w:val="21"/>
              </w:rPr>
            </w:pPr>
          </w:p>
        </w:tc>
        <w:tc>
          <w:tcPr>
            <w:tcW w:w="810" w:type="dxa"/>
            <w:tcBorders>
              <w:left w:val="single" w:sz="24" w:space="0" w:color="auto"/>
              <w:right w:val="single" w:sz="24" w:space="0" w:color="auto"/>
            </w:tcBorders>
            <w:vAlign w:val="center"/>
          </w:tcPr>
          <w:p w14:paraId="596FF8AE" w14:textId="77777777" w:rsidR="00FB5184" w:rsidRPr="00CB3704" w:rsidRDefault="00FB5184" w:rsidP="006A4182">
            <w:pPr>
              <w:jc w:val="center"/>
              <w:rPr>
                <w:rFonts w:eastAsia="Times New Roman"/>
                <w:b/>
                <w:sz w:val="21"/>
                <w:szCs w:val="21"/>
              </w:rPr>
            </w:pPr>
            <w:r w:rsidRPr="00CB3704">
              <w:rPr>
                <w:rFonts w:eastAsia="Times New Roman"/>
                <w:b/>
                <w:sz w:val="21"/>
                <w:szCs w:val="21"/>
              </w:rPr>
              <w:t>IT 22</w:t>
            </w:r>
          </w:p>
        </w:tc>
        <w:tc>
          <w:tcPr>
            <w:tcW w:w="900" w:type="dxa"/>
            <w:tcBorders>
              <w:left w:val="single" w:sz="24" w:space="0" w:color="auto"/>
            </w:tcBorders>
            <w:vAlign w:val="center"/>
          </w:tcPr>
          <w:p w14:paraId="37A40367"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102</w:t>
            </w:r>
          </w:p>
        </w:tc>
        <w:tc>
          <w:tcPr>
            <w:tcW w:w="805" w:type="dxa"/>
            <w:vAlign w:val="center"/>
          </w:tcPr>
          <w:p w14:paraId="2A23583E"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68</w:t>
            </w:r>
          </w:p>
        </w:tc>
        <w:tc>
          <w:tcPr>
            <w:tcW w:w="1085" w:type="dxa"/>
            <w:tcBorders>
              <w:left w:val="single" w:sz="24" w:space="0" w:color="auto"/>
            </w:tcBorders>
            <w:vAlign w:val="center"/>
          </w:tcPr>
          <w:p w14:paraId="28FD037D"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85</w:t>
            </w:r>
          </w:p>
        </w:tc>
        <w:tc>
          <w:tcPr>
            <w:tcW w:w="1493" w:type="dxa"/>
            <w:tcBorders>
              <w:right w:val="single" w:sz="24" w:space="0" w:color="auto"/>
            </w:tcBorders>
            <w:vAlign w:val="center"/>
          </w:tcPr>
          <w:p w14:paraId="0D7B9866"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12.02</w:t>
            </w:r>
          </w:p>
        </w:tc>
      </w:tr>
      <w:tr w:rsidR="00FB5184" w:rsidRPr="00CB3704" w14:paraId="2C3E3840" w14:textId="77777777" w:rsidTr="006A4182">
        <w:trPr>
          <w:jc w:val="center"/>
        </w:trPr>
        <w:tc>
          <w:tcPr>
            <w:tcW w:w="1403" w:type="dxa"/>
            <w:vMerge/>
            <w:tcBorders>
              <w:left w:val="single" w:sz="24" w:space="0" w:color="auto"/>
              <w:right w:val="single" w:sz="24" w:space="0" w:color="auto"/>
            </w:tcBorders>
            <w:vAlign w:val="center"/>
          </w:tcPr>
          <w:p w14:paraId="56F66E19" w14:textId="77777777" w:rsidR="00FB5184" w:rsidRPr="00CB3704" w:rsidRDefault="00FB5184" w:rsidP="006A4182">
            <w:pPr>
              <w:jc w:val="center"/>
              <w:rPr>
                <w:rFonts w:eastAsia="Times New Roman"/>
                <w:b/>
                <w:sz w:val="21"/>
                <w:szCs w:val="21"/>
              </w:rPr>
            </w:pPr>
          </w:p>
        </w:tc>
        <w:tc>
          <w:tcPr>
            <w:tcW w:w="810" w:type="dxa"/>
            <w:tcBorders>
              <w:left w:val="single" w:sz="24" w:space="0" w:color="auto"/>
              <w:right w:val="single" w:sz="24" w:space="0" w:color="auto"/>
            </w:tcBorders>
            <w:vAlign w:val="center"/>
          </w:tcPr>
          <w:p w14:paraId="46EA931E" w14:textId="77777777" w:rsidR="00FB5184" w:rsidRPr="00CB3704" w:rsidRDefault="00FB5184" w:rsidP="006A4182">
            <w:pPr>
              <w:jc w:val="center"/>
              <w:rPr>
                <w:rFonts w:eastAsia="Times New Roman"/>
                <w:b/>
                <w:sz w:val="21"/>
                <w:szCs w:val="21"/>
              </w:rPr>
            </w:pPr>
            <w:r w:rsidRPr="00CB3704">
              <w:rPr>
                <w:rFonts w:eastAsia="Times New Roman"/>
                <w:b/>
                <w:sz w:val="21"/>
                <w:szCs w:val="21"/>
              </w:rPr>
              <w:t>IT 23</w:t>
            </w:r>
          </w:p>
        </w:tc>
        <w:tc>
          <w:tcPr>
            <w:tcW w:w="900" w:type="dxa"/>
            <w:tcBorders>
              <w:left w:val="single" w:sz="24" w:space="0" w:color="auto"/>
            </w:tcBorders>
            <w:vAlign w:val="center"/>
          </w:tcPr>
          <w:p w14:paraId="301ABE2A"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104</w:t>
            </w:r>
          </w:p>
        </w:tc>
        <w:tc>
          <w:tcPr>
            <w:tcW w:w="805" w:type="dxa"/>
            <w:vAlign w:val="center"/>
          </w:tcPr>
          <w:p w14:paraId="0CFE2A0D"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71</w:t>
            </w:r>
          </w:p>
        </w:tc>
        <w:tc>
          <w:tcPr>
            <w:tcW w:w="1085" w:type="dxa"/>
            <w:tcBorders>
              <w:left w:val="single" w:sz="24" w:space="0" w:color="auto"/>
            </w:tcBorders>
            <w:vAlign w:val="center"/>
          </w:tcPr>
          <w:p w14:paraId="0D9FF191"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87.5</w:t>
            </w:r>
          </w:p>
        </w:tc>
        <w:tc>
          <w:tcPr>
            <w:tcW w:w="1493" w:type="dxa"/>
            <w:tcBorders>
              <w:right w:val="single" w:sz="24" w:space="0" w:color="auto"/>
            </w:tcBorders>
            <w:vAlign w:val="center"/>
          </w:tcPr>
          <w:p w14:paraId="4C030E08"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11.67</w:t>
            </w:r>
          </w:p>
        </w:tc>
      </w:tr>
      <w:tr w:rsidR="00FB5184" w:rsidRPr="00CB3704" w14:paraId="44D4D501" w14:textId="77777777" w:rsidTr="006A4182">
        <w:trPr>
          <w:jc w:val="center"/>
        </w:trPr>
        <w:tc>
          <w:tcPr>
            <w:tcW w:w="1403" w:type="dxa"/>
            <w:vMerge/>
            <w:tcBorders>
              <w:left w:val="single" w:sz="24" w:space="0" w:color="auto"/>
              <w:right w:val="single" w:sz="24" w:space="0" w:color="auto"/>
            </w:tcBorders>
            <w:vAlign w:val="center"/>
          </w:tcPr>
          <w:p w14:paraId="6A00C5F1" w14:textId="77777777" w:rsidR="00FB5184" w:rsidRPr="00CB3704" w:rsidRDefault="00FB5184" w:rsidP="006A4182">
            <w:pPr>
              <w:jc w:val="center"/>
              <w:rPr>
                <w:rFonts w:eastAsia="Times New Roman"/>
                <w:b/>
                <w:sz w:val="21"/>
                <w:szCs w:val="21"/>
              </w:rPr>
            </w:pPr>
          </w:p>
        </w:tc>
        <w:tc>
          <w:tcPr>
            <w:tcW w:w="810" w:type="dxa"/>
            <w:tcBorders>
              <w:left w:val="single" w:sz="24" w:space="0" w:color="auto"/>
              <w:right w:val="single" w:sz="24" w:space="0" w:color="auto"/>
            </w:tcBorders>
            <w:vAlign w:val="center"/>
          </w:tcPr>
          <w:p w14:paraId="3AB68E76" w14:textId="77777777" w:rsidR="00FB5184" w:rsidRPr="00CB3704" w:rsidRDefault="00FB5184" w:rsidP="006A4182">
            <w:pPr>
              <w:jc w:val="center"/>
              <w:rPr>
                <w:rFonts w:eastAsia="Times New Roman"/>
                <w:b/>
                <w:sz w:val="21"/>
                <w:szCs w:val="21"/>
              </w:rPr>
            </w:pPr>
            <w:r w:rsidRPr="00CB3704">
              <w:rPr>
                <w:rFonts w:eastAsia="Times New Roman"/>
                <w:b/>
                <w:sz w:val="21"/>
                <w:szCs w:val="21"/>
              </w:rPr>
              <w:t>IT 24</w:t>
            </w:r>
          </w:p>
        </w:tc>
        <w:tc>
          <w:tcPr>
            <w:tcW w:w="900" w:type="dxa"/>
            <w:tcBorders>
              <w:left w:val="single" w:sz="24" w:space="0" w:color="auto"/>
            </w:tcBorders>
            <w:vAlign w:val="center"/>
          </w:tcPr>
          <w:p w14:paraId="08840B87"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113</w:t>
            </w:r>
          </w:p>
        </w:tc>
        <w:tc>
          <w:tcPr>
            <w:tcW w:w="805" w:type="dxa"/>
            <w:vAlign w:val="center"/>
          </w:tcPr>
          <w:p w14:paraId="4CBAF888"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83</w:t>
            </w:r>
          </w:p>
        </w:tc>
        <w:tc>
          <w:tcPr>
            <w:tcW w:w="1085" w:type="dxa"/>
            <w:tcBorders>
              <w:left w:val="single" w:sz="24" w:space="0" w:color="auto"/>
            </w:tcBorders>
            <w:vAlign w:val="center"/>
          </w:tcPr>
          <w:p w14:paraId="3BDD65FA"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98</w:t>
            </w:r>
          </w:p>
        </w:tc>
        <w:tc>
          <w:tcPr>
            <w:tcW w:w="1493" w:type="dxa"/>
            <w:tcBorders>
              <w:right w:val="single" w:sz="24" w:space="0" w:color="auto"/>
            </w:tcBorders>
            <w:vAlign w:val="center"/>
          </w:tcPr>
          <w:p w14:paraId="379E093A"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10.61</w:t>
            </w:r>
          </w:p>
        </w:tc>
      </w:tr>
      <w:tr w:rsidR="00FB5184" w:rsidRPr="00CB3704" w14:paraId="613DD108" w14:textId="77777777" w:rsidTr="006A4182">
        <w:trPr>
          <w:jc w:val="center"/>
        </w:trPr>
        <w:tc>
          <w:tcPr>
            <w:tcW w:w="1403" w:type="dxa"/>
            <w:vMerge/>
            <w:tcBorders>
              <w:left w:val="single" w:sz="24" w:space="0" w:color="auto"/>
              <w:right w:val="single" w:sz="24" w:space="0" w:color="auto"/>
            </w:tcBorders>
            <w:vAlign w:val="center"/>
          </w:tcPr>
          <w:p w14:paraId="33FC6686" w14:textId="77777777" w:rsidR="00FB5184" w:rsidRPr="00CB3704" w:rsidRDefault="00FB5184" w:rsidP="006A4182">
            <w:pPr>
              <w:jc w:val="center"/>
              <w:rPr>
                <w:rFonts w:eastAsia="Times New Roman"/>
                <w:b/>
                <w:sz w:val="21"/>
                <w:szCs w:val="21"/>
              </w:rPr>
            </w:pPr>
          </w:p>
        </w:tc>
        <w:tc>
          <w:tcPr>
            <w:tcW w:w="810" w:type="dxa"/>
            <w:tcBorders>
              <w:left w:val="single" w:sz="24" w:space="0" w:color="auto"/>
              <w:right w:val="single" w:sz="24" w:space="0" w:color="auto"/>
            </w:tcBorders>
            <w:vAlign w:val="center"/>
          </w:tcPr>
          <w:p w14:paraId="74F5F061" w14:textId="77777777" w:rsidR="00FB5184" w:rsidRPr="00CB3704" w:rsidRDefault="00FB5184" w:rsidP="006A4182">
            <w:pPr>
              <w:jc w:val="center"/>
              <w:rPr>
                <w:rFonts w:eastAsia="Times New Roman"/>
                <w:b/>
                <w:sz w:val="21"/>
                <w:szCs w:val="21"/>
              </w:rPr>
            </w:pPr>
            <w:r w:rsidRPr="00CB3704">
              <w:rPr>
                <w:rFonts w:eastAsia="Times New Roman"/>
                <w:b/>
                <w:sz w:val="21"/>
                <w:szCs w:val="21"/>
              </w:rPr>
              <w:t>IT 25</w:t>
            </w:r>
          </w:p>
        </w:tc>
        <w:tc>
          <w:tcPr>
            <w:tcW w:w="900" w:type="dxa"/>
            <w:tcBorders>
              <w:left w:val="single" w:sz="24" w:space="0" w:color="auto"/>
            </w:tcBorders>
            <w:vAlign w:val="center"/>
          </w:tcPr>
          <w:p w14:paraId="1A13A0F1"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123</w:t>
            </w:r>
          </w:p>
        </w:tc>
        <w:tc>
          <w:tcPr>
            <w:tcW w:w="805" w:type="dxa"/>
            <w:vAlign w:val="center"/>
          </w:tcPr>
          <w:p w14:paraId="7E120002"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95</w:t>
            </w:r>
          </w:p>
        </w:tc>
        <w:tc>
          <w:tcPr>
            <w:tcW w:w="1085" w:type="dxa"/>
            <w:tcBorders>
              <w:left w:val="single" w:sz="24" w:space="0" w:color="auto"/>
            </w:tcBorders>
            <w:vAlign w:val="center"/>
          </w:tcPr>
          <w:p w14:paraId="1397515A"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109</w:t>
            </w:r>
          </w:p>
        </w:tc>
        <w:tc>
          <w:tcPr>
            <w:tcW w:w="1493" w:type="dxa"/>
            <w:tcBorders>
              <w:right w:val="single" w:sz="24" w:space="0" w:color="auto"/>
            </w:tcBorders>
            <w:vAlign w:val="center"/>
          </w:tcPr>
          <w:p w14:paraId="2F18B0A7"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9.90</w:t>
            </w:r>
          </w:p>
        </w:tc>
      </w:tr>
      <w:tr w:rsidR="00FB5184" w:rsidRPr="00CB3704" w14:paraId="0B1470D0" w14:textId="77777777" w:rsidTr="006A4182">
        <w:trPr>
          <w:jc w:val="center"/>
        </w:trPr>
        <w:tc>
          <w:tcPr>
            <w:tcW w:w="1403" w:type="dxa"/>
            <w:vMerge/>
            <w:tcBorders>
              <w:left w:val="single" w:sz="24" w:space="0" w:color="auto"/>
              <w:right w:val="single" w:sz="24" w:space="0" w:color="auto"/>
            </w:tcBorders>
            <w:vAlign w:val="center"/>
          </w:tcPr>
          <w:p w14:paraId="1B88FBFF" w14:textId="77777777" w:rsidR="00FB5184" w:rsidRPr="00CB3704" w:rsidRDefault="00FB5184" w:rsidP="006A4182">
            <w:pPr>
              <w:jc w:val="center"/>
              <w:rPr>
                <w:rFonts w:eastAsia="Times New Roman"/>
                <w:b/>
                <w:sz w:val="21"/>
                <w:szCs w:val="21"/>
              </w:rPr>
            </w:pPr>
          </w:p>
        </w:tc>
        <w:tc>
          <w:tcPr>
            <w:tcW w:w="810" w:type="dxa"/>
            <w:tcBorders>
              <w:left w:val="single" w:sz="24" w:space="0" w:color="auto"/>
              <w:right w:val="single" w:sz="24" w:space="0" w:color="auto"/>
            </w:tcBorders>
            <w:vAlign w:val="center"/>
          </w:tcPr>
          <w:p w14:paraId="7138222D" w14:textId="77777777" w:rsidR="00FB5184" w:rsidRPr="00CB3704" w:rsidRDefault="00FB5184" w:rsidP="006A4182">
            <w:pPr>
              <w:jc w:val="center"/>
              <w:rPr>
                <w:rFonts w:eastAsia="Times New Roman"/>
                <w:b/>
                <w:sz w:val="21"/>
                <w:szCs w:val="21"/>
              </w:rPr>
            </w:pPr>
            <w:r w:rsidRPr="00CB3704">
              <w:rPr>
                <w:rFonts w:eastAsia="Times New Roman"/>
                <w:b/>
                <w:sz w:val="21"/>
                <w:szCs w:val="21"/>
              </w:rPr>
              <w:t>IT 26</w:t>
            </w:r>
          </w:p>
        </w:tc>
        <w:tc>
          <w:tcPr>
            <w:tcW w:w="900" w:type="dxa"/>
            <w:tcBorders>
              <w:left w:val="single" w:sz="24" w:space="0" w:color="auto"/>
            </w:tcBorders>
            <w:vAlign w:val="center"/>
          </w:tcPr>
          <w:p w14:paraId="11840F90"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134</w:t>
            </w:r>
          </w:p>
        </w:tc>
        <w:tc>
          <w:tcPr>
            <w:tcW w:w="805" w:type="dxa"/>
            <w:vAlign w:val="center"/>
          </w:tcPr>
          <w:p w14:paraId="1255BA7E"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98</w:t>
            </w:r>
          </w:p>
        </w:tc>
        <w:tc>
          <w:tcPr>
            <w:tcW w:w="1085" w:type="dxa"/>
            <w:tcBorders>
              <w:left w:val="single" w:sz="24" w:space="0" w:color="auto"/>
            </w:tcBorders>
            <w:vAlign w:val="center"/>
          </w:tcPr>
          <w:p w14:paraId="7DE02992"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116</w:t>
            </w:r>
          </w:p>
        </w:tc>
        <w:tc>
          <w:tcPr>
            <w:tcW w:w="1493" w:type="dxa"/>
            <w:tcBorders>
              <w:right w:val="single" w:sz="24" w:space="0" w:color="auto"/>
            </w:tcBorders>
            <w:vAlign w:val="center"/>
          </w:tcPr>
          <w:p w14:paraId="1BA7AFEA"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12.73</w:t>
            </w:r>
          </w:p>
        </w:tc>
      </w:tr>
      <w:tr w:rsidR="00FB5184" w:rsidRPr="00CB3704" w14:paraId="3E4CEE96" w14:textId="77777777" w:rsidTr="006A4182">
        <w:trPr>
          <w:jc w:val="center"/>
        </w:trPr>
        <w:tc>
          <w:tcPr>
            <w:tcW w:w="1403" w:type="dxa"/>
            <w:vMerge/>
            <w:tcBorders>
              <w:left w:val="single" w:sz="24" w:space="0" w:color="auto"/>
              <w:right w:val="single" w:sz="24" w:space="0" w:color="auto"/>
            </w:tcBorders>
            <w:vAlign w:val="center"/>
          </w:tcPr>
          <w:p w14:paraId="2A389602" w14:textId="77777777" w:rsidR="00FB5184" w:rsidRPr="00CB3704" w:rsidRDefault="00FB5184" w:rsidP="006A4182">
            <w:pPr>
              <w:jc w:val="center"/>
              <w:rPr>
                <w:rFonts w:eastAsia="Times New Roman"/>
                <w:b/>
                <w:sz w:val="21"/>
                <w:szCs w:val="21"/>
              </w:rPr>
            </w:pPr>
          </w:p>
        </w:tc>
        <w:tc>
          <w:tcPr>
            <w:tcW w:w="810" w:type="dxa"/>
            <w:tcBorders>
              <w:left w:val="single" w:sz="24" w:space="0" w:color="auto"/>
              <w:right w:val="single" w:sz="24" w:space="0" w:color="auto"/>
            </w:tcBorders>
            <w:vAlign w:val="center"/>
          </w:tcPr>
          <w:p w14:paraId="57DF9847" w14:textId="77777777" w:rsidR="00FB5184" w:rsidRPr="00CB3704" w:rsidRDefault="00FB5184" w:rsidP="006A4182">
            <w:pPr>
              <w:jc w:val="center"/>
              <w:rPr>
                <w:rFonts w:eastAsia="Times New Roman"/>
                <w:b/>
                <w:sz w:val="21"/>
                <w:szCs w:val="21"/>
              </w:rPr>
            </w:pPr>
            <w:r w:rsidRPr="00CB3704">
              <w:rPr>
                <w:rFonts w:eastAsia="Times New Roman"/>
                <w:b/>
                <w:sz w:val="21"/>
                <w:szCs w:val="21"/>
              </w:rPr>
              <w:t>IT 27</w:t>
            </w:r>
          </w:p>
        </w:tc>
        <w:tc>
          <w:tcPr>
            <w:tcW w:w="900" w:type="dxa"/>
            <w:tcBorders>
              <w:left w:val="single" w:sz="24" w:space="0" w:color="auto"/>
            </w:tcBorders>
            <w:vAlign w:val="center"/>
          </w:tcPr>
          <w:p w14:paraId="37E1B58F"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134</w:t>
            </w:r>
          </w:p>
        </w:tc>
        <w:tc>
          <w:tcPr>
            <w:tcW w:w="805" w:type="dxa"/>
            <w:vAlign w:val="center"/>
          </w:tcPr>
          <w:p w14:paraId="68FEF9A7"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99</w:t>
            </w:r>
          </w:p>
        </w:tc>
        <w:tc>
          <w:tcPr>
            <w:tcW w:w="1085" w:type="dxa"/>
            <w:tcBorders>
              <w:left w:val="single" w:sz="24" w:space="0" w:color="auto"/>
            </w:tcBorders>
            <w:vAlign w:val="center"/>
          </w:tcPr>
          <w:p w14:paraId="18BC592E"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116.5</w:t>
            </w:r>
          </w:p>
        </w:tc>
        <w:tc>
          <w:tcPr>
            <w:tcW w:w="1493" w:type="dxa"/>
            <w:tcBorders>
              <w:right w:val="single" w:sz="24" w:space="0" w:color="auto"/>
            </w:tcBorders>
            <w:vAlign w:val="center"/>
          </w:tcPr>
          <w:p w14:paraId="0CB60791"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12.37</w:t>
            </w:r>
          </w:p>
        </w:tc>
      </w:tr>
      <w:tr w:rsidR="00FB5184" w:rsidRPr="00CB3704" w14:paraId="354DB8BA" w14:textId="77777777" w:rsidTr="006A4182">
        <w:trPr>
          <w:jc w:val="center"/>
        </w:trPr>
        <w:tc>
          <w:tcPr>
            <w:tcW w:w="1403" w:type="dxa"/>
            <w:vMerge/>
            <w:tcBorders>
              <w:left w:val="single" w:sz="24" w:space="0" w:color="auto"/>
              <w:right w:val="single" w:sz="24" w:space="0" w:color="auto"/>
            </w:tcBorders>
            <w:vAlign w:val="center"/>
          </w:tcPr>
          <w:p w14:paraId="2869D114" w14:textId="77777777" w:rsidR="00FB5184" w:rsidRPr="00CB3704" w:rsidRDefault="00FB5184" w:rsidP="006A4182">
            <w:pPr>
              <w:jc w:val="center"/>
              <w:rPr>
                <w:rFonts w:eastAsia="Times New Roman"/>
                <w:b/>
                <w:sz w:val="21"/>
                <w:szCs w:val="21"/>
              </w:rPr>
            </w:pPr>
          </w:p>
        </w:tc>
        <w:tc>
          <w:tcPr>
            <w:tcW w:w="810" w:type="dxa"/>
            <w:tcBorders>
              <w:left w:val="single" w:sz="24" w:space="0" w:color="auto"/>
              <w:right w:val="single" w:sz="24" w:space="0" w:color="auto"/>
            </w:tcBorders>
            <w:vAlign w:val="center"/>
          </w:tcPr>
          <w:p w14:paraId="7E86A4E8" w14:textId="77777777" w:rsidR="00FB5184" w:rsidRPr="00CB3704" w:rsidRDefault="00FB5184" w:rsidP="006A4182">
            <w:pPr>
              <w:jc w:val="center"/>
              <w:rPr>
                <w:rFonts w:eastAsia="Times New Roman"/>
                <w:b/>
                <w:sz w:val="21"/>
                <w:szCs w:val="21"/>
              </w:rPr>
            </w:pPr>
            <w:r w:rsidRPr="00CB3704">
              <w:rPr>
                <w:rFonts w:eastAsia="Times New Roman"/>
                <w:b/>
                <w:sz w:val="21"/>
                <w:szCs w:val="21"/>
              </w:rPr>
              <w:t>IT 28</w:t>
            </w:r>
          </w:p>
        </w:tc>
        <w:tc>
          <w:tcPr>
            <w:tcW w:w="900" w:type="dxa"/>
            <w:tcBorders>
              <w:left w:val="single" w:sz="24" w:space="0" w:color="auto"/>
            </w:tcBorders>
            <w:vAlign w:val="center"/>
          </w:tcPr>
          <w:p w14:paraId="0E7164C6"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138</w:t>
            </w:r>
          </w:p>
        </w:tc>
        <w:tc>
          <w:tcPr>
            <w:tcW w:w="805" w:type="dxa"/>
            <w:vAlign w:val="center"/>
          </w:tcPr>
          <w:p w14:paraId="2F33C996"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108</w:t>
            </w:r>
          </w:p>
        </w:tc>
        <w:tc>
          <w:tcPr>
            <w:tcW w:w="1085" w:type="dxa"/>
            <w:tcBorders>
              <w:left w:val="single" w:sz="24" w:space="0" w:color="auto"/>
            </w:tcBorders>
            <w:vAlign w:val="center"/>
          </w:tcPr>
          <w:p w14:paraId="70C9482C"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123</w:t>
            </w:r>
          </w:p>
        </w:tc>
        <w:tc>
          <w:tcPr>
            <w:tcW w:w="1493" w:type="dxa"/>
            <w:tcBorders>
              <w:right w:val="single" w:sz="24" w:space="0" w:color="auto"/>
            </w:tcBorders>
            <w:vAlign w:val="center"/>
          </w:tcPr>
          <w:p w14:paraId="74E2A12A"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10.61</w:t>
            </w:r>
          </w:p>
        </w:tc>
      </w:tr>
      <w:tr w:rsidR="00FB5184" w:rsidRPr="00CB3704" w14:paraId="754BD0C8" w14:textId="77777777" w:rsidTr="006A4182">
        <w:trPr>
          <w:jc w:val="center"/>
        </w:trPr>
        <w:tc>
          <w:tcPr>
            <w:tcW w:w="1403" w:type="dxa"/>
            <w:vMerge/>
            <w:tcBorders>
              <w:left w:val="single" w:sz="24" w:space="0" w:color="auto"/>
              <w:right w:val="single" w:sz="24" w:space="0" w:color="auto"/>
            </w:tcBorders>
            <w:vAlign w:val="center"/>
          </w:tcPr>
          <w:p w14:paraId="01B483C7" w14:textId="77777777" w:rsidR="00FB5184" w:rsidRPr="00CB3704" w:rsidRDefault="00FB5184" w:rsidP="006A4182">
            <w:pPr>
              <w:jc w:val="center"/>
              <w:rPr>
                <w:rFonts w:eastAsia="Times New Roman"/>
                <w:b/>
                <w:sz w:val="21"/>
                <w:szCs w:val="21"/>
              </w:rPr>
            </w:pPr>
          </w:p>
        </w:tc>
        <w:tc>
          <w:tcPr>
            <w:tcW w:w="810" w:type="dxa"/>
            <w:tcBorders>
              <w:left w:val="single" w:sz="24" w:space="0" w:color="auto"/>
              <w:right w:val="single" w:sz="24" w:space="0" w:color="auto"/>
            </w:tcBorders>
            <w:vAlign w:val="center"/>
          </w:tcPr>
          <w:p w14:paraId="0530125C" w14:textId="77777777" w:rsidR="00FB5184" w:rsidRPr="00CB3704" w:rsidRDefault="00FB5184" w:rsidP="006A4182">
            <w:pPr>
              <w:jc w:val="center"/>
              <w:rPr>
                <w:rFonts w:eastAsia="Times New Roman"/>
                <w:b/>
                <w:sz w:val="21"/>
                <w:szCs w:val="21"/>
              </w:rPr>
            </w:pPr>
            <w:r w:rsidRPr="00CB3704">
              <w:rPr>
                <w:rFonts w:eastAsia="Times New Roman"/>
                <w:b/>
                <w:sz w:val="21"/>
                <w:szCs w:val="21"/>
              </w:rPr>
              <w:t>IT 29</w:t>
            </w:r>
          </w:p>
        </w:tc>
        <w:tc>
          <w:tcPr>
            <w:tcW w:w="900" w:type="dxa"/>
            <w:tcBorders>
              <w:left w:val="single" w:sz="24" w:space="0" w:color="auto"/>
            </w:tcBorders>
            <w:vAlign w:val="center"/>
          </w:tcPr>
          <w:p w14:paraId="203CF538"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129</w:t>
            </w:r>
          </w:p>
        </w:tc>
        <w:tc>
          <w:tcPr>
            <w:tcW w:w="805" w:type="dxa"/>
            <w:vAlign w:val="center"/>
          </w:tcPr>
          <w:p w14:paraId="5D982CBD"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105</w:t>
            </w:r>
          </w:p>
        </w:tc>
        <w:tc>
          <w:tcPr>
            <w:tcW w:w="1085" w:type="dxa"/>
            <w:tcBorders>
              <w:left w:val="single" w:sz="24" w:space="0" w:color="auto"/>
            </w:tcBorders>
            <w:vAlign w:val="center"/>
          </w:tcPr>
          <w:p w14:paraId="31F94396"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117</w:t>
            </w:r>
          </w:p>
        </w:tc>
        <w:tc>
          <w:tcPr>
            <w:tcW w:w="1493" w:type="dxa"/>
            <w:tcBorders>
              <w:right w:val="single" w:sz="24" w:space="0" w:color="auto"/>
            </w:tcBorders>
            <w:vAlign w:val="center"/>
          </w:tcPr>
          <w:p w14:paraId="42A2A975"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8.49</w:t>
            </w:r>
          </w:p>
        </w:tc>
      </w:tr>
      <w:tr w:rsidR="00FB5184" w:rsidRPr="00CB3704" w14:paraId="1806832E" w14:textId="77777777" w:rsidTr="006A4182">
        <w:trPr>
          <w:jc w:val="center"/>
        </w:trPr>
        <w:tc>
          <w:tcPr>
            <w:tcW w:w="1403" w:type="dxa"/>
            <w:vMerge/>
            <w:tcBorders>
              <w:left w:val="single" w:sz="24" w:space="0" w:color="auto"/>
              <w:right w:val="single" w:sz="24" w:space="0" w:color="auto"/>
            </w:tcBorders>
            <w:vAlign w:val="center"/>
          </w:tcPr>
          <w:p w14:paraId="78957C58" w14:textId="77777777" w:rsidR="00FB5184" w:rsidRPr="00CB3704" w:rsidRDefault="00FB5184" w:rsidP="006A4182">
            <w:pPr>
              <w:jc w:val="center"/>
              <w:rPr>
                <w:rFonts w:eastAsia="Times New Roman"/>
                <w:b/>
                <w:sz w:val="21"/>
                <w:szCs w:val="21"/>
              </w:rPr>
            </w:pPr>
          </w:p>
        </w:tc>
        <w:tc>
          <w:tcPr>
            <w:tcW w:w="810" w:type="dxa"/>
            <w:tcBorders>
              <w:left w:val="single" w:sz="24" w:space="0" w:color="auto"/>
              <w:right w:val="single" w:sz="24" w:space="0" w:color="auto"/>
            </w:tcBorders>
            <w:vAlign w:val="center"/>
          </w:tcPr>
          <w:p w14:paraId="19D02732" w14:textId="77777777" w:rsidR="00FB5184" w:rsidRPr="00CB3704" w:rsidRDefault="00FB5184" w:rsidP="006A4182">
            <w:pPr>
              <w:jc w:val="center"/>
              <w:rPr>
                <w:rFonts w:eastAsia="Times New Roman"/>
                <w:b/>
                <w:sz w:val="21"/>
                <w:szCs w:val="21"/>
              </w:rPr>
            </w:pPr>
            <w:r w:rsidRPr="00CB3704">
              <w:rPr>
                <w:rFonts w:eastAsia="Times New Roman"/>
                <w:b/>
                <w:sz w:val="21"/>
                <w:szCs w:val="21"/>
              </w:rPr>
              <w:t>IT 30</w:t>
            </w:r>
          </w:p>
        </w:tc>
        <w:tc>
          <w:tcPr>
            <w:tcW w:w="900" w:type="dxa"/>
            <w:tcBorders>
              <w:left w:val="single" w:sz="24" w:space="0" w:color="auto"/>
            </w:tcBorders>
            <w:vAlign w:val="center"/>
          </w:tcPr>
          <w:p w14:paraId="617C59F1"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125</w:t>
            </w:r>
          </w:p>
        </w:tc>
        <w:tc>
          <w:tcPr>
            <w:tcW w:w="805" w:type="dxa"/>
            <w:vAlign w:val="center"/>
          </w:tcPr>
          <w:p w14:paraId="7A9355E7"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116</w:t>
            </w:r>
          </w:p>
        </w:tc>
        <w:tc>
          <w:tcPr>
            <w:tcW w:w="1085" w:type="dxa"/>
            <w:tcBorders>
              <w:left w:val="single" w:sz="24" w:space="0" w:color="auto"/>
            </w:tcBorders>
            <w:vAlign w:val="center"/>
          </w:tcPr>
          <w:p w14:paraId="01537994"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120.5</w:t>
            </w:r>
          </w:p>
        </w:tc>
        <w:tc>
          <w:tcPr>
            <w:tcW w:w="1493" w:type="dxa"/>
            <w:tcBorders>
              <w:right w:val="single" w:sz="24" w:space="0" w:color="auto"/>
            </w:tcBorders>
            <w:vAlign w:val="center"/>
          </w:tcPr>
          <w:p w14:paraId="7A6BE393"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3.18</w:t>
            </w:r>
          </w:p>
        </w:tc>
      </w:tr>
      <w:tr w:rsidR="00FB5184" w:rsidRPr="00CB3704" w14:paraId="61423137" w14:textId="77777777" w:rsidTr="006A4182">
        <w:trPr>
          <w:jc w:val="center"/>
        </w:trPr>
        <w:tc>
          <w:tcPr>
            <w:tcW w:w="1403" w:type="dxa"/>
            <w:vMerge/>
            <w:tcBorders>
              <w:left w:val="single" w:sz="24" w:space="0" w:color="auto"/>
              <w:right w:val="single" w:sz="24" w:space="0" w:color="auto"/>
            </w:tcBorders>
            <w:vAlign w:val="center"/>
          </w:tcPr>
          <w:p w14:paraId="4CE335A1" w14:textId="77777777" w:rsidR="00FB5184" w:rsidRPr="00CB3704" w:rsidRDefault="00FB5184" w:rsidP="006A4182">
            <w:pPr>
              <w:jc w:val="center"/>
              <w:rPr>
                <w:rFonts w:eastAsia="Times New Roman"/>
                <w:b/>
                <w:sz w:val="21"/>
                <w:szCs w:val="21"/>
              </w:rPr>
            </w:pPr>
          </w:p>
        </w:tc>
        <w:tc>
          <w:tcPr>
            <w:tcW w:w="810" w:type="dxa"/>
            <w:tcBorders>
              <w:left w:val="single" w:sz="24" w:space="0" w:color="auto"/>
              <w:right w:val="single" w:sz="24" w:space="0" w:color="auto"/>
            </w:tcBorders>
            <w:vAlign w:val="center"/>
          </w:tcPr>
          <w:p w14:paraId="438D4AFD" w14:textId="77777777" w:rsidR="00FB5184" w:rsidRPr="00CB3704" w:rsidRDefault="00FB5184" w:rsidP="006A4182">
            <w:pPr>
              <w:jc w:val="center"/>
              <w:rPr>
                <w:rFonts w:eastAsia="Times New Roman"/>
                <w:b/>
                <w:sz w:val="21"/>
                <w:szCs w:val="21"/>
              </w:rPr>
            </w:pPr>
            <w:r w:rsidRPr="00CB3704">
              <w:rPr>
                <w:rFonts w:eastAsia="Times New Roman"/>
                <w:b/>
                <w:sz w:val="21"/>
                <w:szCs w:val="21"/>
              </w:rPr>
              <w:t>IT 31</w:t>
            </w:r>
          </w:p>
        </w:tc>
        <w:tc>
          <w:tcPr>
            <w:tcW w:w="900" w:type="dxa"/>
            <w:tcBorders>
              <w:left w:val="single" w:sz="24" w:space="0" w:color="auto"/>
            </w:tcBorders>
            <w:vAlign w:val="center"/>
          </w:tcPr>
          <w:p w14:paraId="1E829C29"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129</w:t>
            </w:r>
          </w:p>
        </w:tc>
        <w:tc>
          <w:tcPr>
            <w:tcW w:w="805" w:type="dxa"/>
            <w:vAlign w:val="center"/>
          </w:tcPr>
          <w:p w14:paraId="13AD98FB"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113</w:t>
            </w:r>
          </w:p>
        </w:tc>
        <w:tc>
          <w:tcPr>
            <w:tcW w:w="1085" w:type="dxa"/>
            <w:tcBorders>
              <w:left w:val="single" w:sz="24" w:space="0" w:color="auto"/>
            </w:tcBorders>
            <w:vAlign w:val="center"/>
          </w:tcPr>
          <w:p w14:paraId="05D27E9F"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121</w:t>
            </w:r>
          </w:p>
        </w:tc>
        <w:tc>
          <w:tcPr>
            <w:tcW w:w="1493" w:type="dxa"/>
            <w:tcBorders>
              <w:right w:val="single" w:sz="24" w:space="0" w:color="auto"/>
            </w:tcBorders>
            <w:vAlign w:val="center"/>
          </w:tcPr>
          <w:p w14:paraId="77505E65"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5.66</w:t>
            </w:r>
          </w:p>
        </w:tc>
      </w:tr>
      <w:tr w:rsidR="00FB5184" w:rsidRPr="00CB3704" w14:paraId="3C1A1FCC" w14:textId="77777777" w:rsidTr="006A4182">
        <w:trPr>
          <w:jc w:val="center"/>
        </w:trPr>
        <w:tc>
          <w:tcPr>
            <w:tcW w:w="1403" w:type="dxa"/>
            <w:vMerge/>
            <w:tcBorders>
              <w:left w:val="single" w:sz="24" w:space="0" w:color="auto"/>
              <w:right w:val="single" w:sz="24" w:space="0" w:color="auto"/>
            </w:tcBorders>
            <w:vAlign w:val="center"/>
          </w:tcPr>
          <w:p w14:paraId="4366F3CE" w14:textId="77777777" w:rsidR="00FB5184" w:rsidRPr="00CB3704" w:rsidRDefault="00FB5184" w:rsidP="006A4182">
            <w:pPr>
              <w:jc w:val="center"/>
              <w:rPr>
                <w:rFonts w:eastAsia="Times New Roman"/>
                <w:b/>
                <w:sz w:val="21"/>
                <w:szCs w:val="21"/>
              </w:rPr>
            </w:pPr>
          </w:p>
        </w:tc>
        <w:tc>
          <w:tcPr>
            <w:tcW w:w="810" w:type="dxa"/>
            <w:tcBorders>
              <w:left w:val="single" w:sz="24" w:space="0" w:color="auto"/>
              <w:right w:val="single" w:sz="24" w:space="0" w:color="auto"/>
            </w:tcBorders>
            <w:vAlign w:val="center"/>
          </w:tcPr>
          <w:p w14:paraId="5FA40418" w14:textId="77777777" w:rsidR="00FB5184" w:rsidRPr="00CB3704" w:rsidRDefault="00FB5184" w:rsidP="006A4182">
            <w:pPr>
              <w:jc w:val="center"/>
              <w:rPr>
                <w:rFonts w:eastAsia="Times New Roman"/>
                <w:b/>
                <w:sz w:val="21"/>
                <w:szCs w:val="21"/>
              </w:rPr>
            </w:pPr>
            <w:r w:rsidRPr="00CB3704">
              <w:rPr>
                <w:rFonts w:eastAsia="Times New Roman"/>
                <w:b/>
                <w:sz w:val="21"/>
                <w:szCs w:val="21"/>
              </w:rPr>
              <w:t>IT 32</w:t>
            </w:r>
          </w:p>
        </w:tc>
        <w:tc>
          <w:tcPr>
            <w:tcW w:w="900" w:type="dxa"/>
            <w:tcBorders>
              <w:left w:val="single" w:sz="24" w:space="0" w:color="auto"/>
            </w:tcBorders>
            <w:vAlign w:val="center"/>
          </w:tcPr>
          <w:p w14:paraId="323DF9E4"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143</w:t>
            </w:r>
          </w:p>
        </w:tc>
        <w:tc>
          <w:tcPr>
            <w:tcW w:w="805" w:type="dxa"/>
            <w:vAlign w:val="center"/>
          </w:tcPr>
          <w:p w14:paraId="0EA86C42"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109</w:t>
            </w:r>
          </w:p>
        </w:tc>
        <w:tc>
          <w:tcPr>
            <w:tcW w:w="1085" w:type="dxa"/>
            <w:tcBorders>
              <w:left w:val="single" w:sz="24" w:space="0" w:color="auto"/>
            </w:tcBorders>
            <w:vAlign w:val="center"/>
          </w:tcPr>
          <w:p w14:paraId="6E4DDDF1"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126</w:t>
            </w:r>
          </w:p>
        </w:tc>
        <w:tc>
          <w:tcPr>
            <w:tcW w:w="1493" w:type="dxa"/>
            <w:tcBorders>
              <w:right w:val="single" w:sz="24" w:space="0" w:color="auto"/>
            </w:tcBorders>
            <w:vAlign w:val="center"/>
          </w:tcPr>
          <w:p w14:paraId="3C4848B5"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12.02</w:t>
            </w:r>
          </w:p>
        </w:tc>
      </w:tr>
      <w:tr w:rsidR="00FB5184" w:rsidRPr="00CB3704" w14:paraId="316B9D28" w14:textId="77777777" w:rsidTr="006A4182">
        <w:trPr>
          <w:jc w:val="center"/>
        </w:trPr>
        <w:tc>
          <w:tcPr>
            <w:tcW w:w="1403" w:type="dxa"/>
            <w:vMerge/>
            <w:tcBorders>
              <w:left w:val="single" w:sz="24" w:space="0" w:color="auto"/>
              <w:right w:val="single" w:sz="24" w:space="0" w:color="auto"/>
            </w:tcBorders>
            <w:vAlign w:val="center"/>
          </w:tcPr>
          <w:p w14:paraId="514298FE" w14:textId="77777777" w:rsidR="00FB5184" w:rsidRPr="00CB3704" w:rsidRDefault="00FB5184" w:rsidP="006A4182">
            <w:pPr>
              <w:jc w:val="center"/>
              <w:rPr>
                <w:rFonts w:eastAsia="Times New Roman"/>
                <w:b/>
                <w:sz w:val="21"/>
                <w:szCs w:val="21"/>
              </w:rPr>
            </w:pPr>
          </w:p>
        </w:tc>
        <w:tc>
          <w:tcPr>
            <w:tcW w:w="810" w:type="dxa"/>
            <w:tcBorders>
              <w:left w:val="single" w:sz="24" w:space="0" w:color="auto"/>
              <w:right w:val="single" w:sz="24" w:space="0" w:color="auto"/>
            </w:tcBorders>
            <w:vAlign w:val="center"/>
          </w:tcPr>
          <w:p w14:paraId="02F437D9" w14:textId="77777777" w:rsidR="00FB5184" w:rsidRPr="00CB3704" w:rsidRDefault="00FB5184" w:rsidP="006A4182">
            <w:pPr>
              <w:jc w:val="center"/>
              <w:rPr>
                <w:rFonts w:eastAsia="Times New Roman"/>
                <w:b/>
                <w:sz w:val="21"/>
                <w:szCs w:val="21"/>
              </w:rPr>
            </w:pPr>
            <w:r w:rsidRPr="00CB3704">
              <w:rPr>
                <w:rFonts w:eastAsia="Times New Roman"/>
                <w:b/>
                <w:sz w:val="21"/>
                <w:szCs w:val="21"/>
              </w:rPr>
              <w:t>IT 33</w:t>
            </w:r>
          </w:p>
        </w:tc>
        <w:tc>
          <w:tcPr>
            <w:tcW w:w="900" w:type="dxa"/>
            <w:tcBorders>
              <w:left w:val="single" w:sz="24" w:space="0" w:color="auto"/>
            </w:tcBorders>
            <w:vAlign w:val="center"/>
          </w:tcPr>
          <w:p w14:paraId="6E0F1EB3"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136</w:t>
            </w:r>
          </w:p>
        </w:tc>
        <w:tc>
          <w:tcPr>
            <w:tcW w:w="805" w:type="dxa"/>
            <w:vAlign w:val="center"/>
          </w:tcPr>
          <w:p w14:paraId="5519B2F0"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108</w:t>
            </w:r>
          </w:p>
        </w:tc>
        <w:tc>
          <w:tcPr>
            <w:tcW w:w="1085" w:type="dxa"/>
            <w:tcBorders>
              <w:left w:val="single" w:sz="24" w:space="0" w:color="auto"/>
            </w:tcBorders>
            <w:vAlign w:val="center"/>
          </w:tcPr>
          <w:p w14:paraId="55F27FF9"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122</w:t>
            </w:r>
          </w:p>
        </w:tc>
        <w:tc>
          <w:tcPr>
            <w:tcW w:w="1493" w:type="dxa"/>
            <w:tcBorders>
              <w:right w:val="single" w:sz="24" w:space="0" w:color="auto"/>
            </w:tcBorders>
            <w:vAlign w:val="center"/>
          </w:tcPr>
          <w:p w14:paraId="532444AE"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9.90</w:t>
            </w:r>
          </w:p>
        </w:tc>
      </w:tr>
      <w:tr w:rsidR="00FB5184" w:rsidRPr="00CB3704" w14:paraId="7AC84678" w14:textId="77777777" w:rsidTr="006A4182">
        <w:trPr>
          <w:jc w:val="center"/>
        </w:trPr>
        <w:tc>
          <w:tcPr>
            <w:tcW w:w="1403" w:type="dxa"/>
            <w:vMerge/>
            <w:tcBorders>
              <w:left w:val="single" w:sz="24" w:space="0" w:color="auto"/>
              <w:right w:val="single" w:sz="24" w:space="0" w:color="auto"/>
            </w:tcBorders>
            <w:vAlign w:val="center"/>
          </w:tcPr>
          <w:p w14:paraId="0878C820" w14:textId="77777777" w:rsidR="00FB5184" w:rsidRPr="00CB3704" w:rsidRDefault="00FB5184" w:rsidP="006A4182">
            <w:pPr>
              <w:jc w:val="center"/>
              <w:rPr>
                <w:rFonts w:eastAsia="Times New Roman"/>
                <w:b/>
                <w:sz w:val="21"/>
                <w:szCs w:val="21"/>
              </w:rPr>
            </w:pPr>
          </w:p>
        </w:tc>
        <w:tc>
          <w:tcPr>
            <w:tcW w:w="810" w:type="dxa"/>
            <w:tcBorders>
              <w:left w:val="single" w:sz="24" w:space="0" w:color="auto"/>
              <w:right w:val="single" w:sz="24" w:space="0" w:color="auto"/>
            </w:tcBorders>
            <w:vAlign w:val="center"/>
          </w:tcPr>
          <w:p w14:paraId="1CA216C5" w14:textId="77777777" w:rsidR="00FB5184" w:rsidRPr="00CB3704" w:rsidRDefault="00FB5184" w:rsidP="006A4182">
            <w:pPr>
              <w:jc w:val="center"/>
              <w:rPr>
                <w:rFonts w:eastAsia="Times New Roman"/>
                <w:b/>
                <w:sz w:val="21"/>
                <w:szCs w:val="21"/>
              </w:rPr>
            </w:pPr>
            <w:r w:rsidRPr="00CB3704">
              <w:rPr>
                <w:rFonts w:eastAsia="Times New Roman"/>
                <w:b/>
                <w:sz w:val="21"/>
                <w:szCs w:val="21"/>
              </w:rPr>
              <w:t>IT 34</w:t>
            </w:r>
          </w:p>
        </w:tc>
        <w:tc>
          <w:tcPr>
            <w:tcW w:w="900" w:type="dxa"/>
            <w:tcBorders>
              <w:left w:val="single" w:sz="24" w:space="0" w:color="auto"/>
            </w:tcBorders>
            <w:vAlign w:val="center"/>
          </w:tcPr>
          <w:p w14:paraId="11503E50"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145</w:t>
            </w:r>
          </w:p>
        </w:tc>
        <w:tc>
          <w:tcPr>
            <w:tcW w:w="805" w:type="dxa"/>
            <w:vAlign w:val="center"/>
          </w:tcPr>
          <w:p w14:paraId="4E73461F"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105</w:t>
            </w:r>
          </w:p>
        </w:tc>
        <w:tc>
          <w:tcPr>
            <w:tcW w:w="1085" w:type="dxa"/>
            <w:tcBorders>
              <w:left w:val="single" w:sz="24" w:space="0" w:color="auto"/>
            </w:tcBorders>
            <w:vAlign w:val="center"/>
          </w:tcPr>
          <w:p w14:paraId="375602E8"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125</w:t>
            </w:r>
          </w:p>
        </w:tc>
        <w:tc>
          <w:tcPr>
            <w:tcW w:w="1493" w:type="dxa"/>
            <w:tcBorders>
              <w:right w:val="single" w:sz="24" w:space="0" w:color="auto"/>
            </w:tcBorders>
            <w:vAlign w:val="center"/>
          </w:tcPr>
          <w:p w14:paraId="79BA4A7B"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14.14</w:t>
            </w:r>
          </w:p>
        </w:tc>
      </w:tr>
      <w:tr w:rsidR="00FB5184" w:rsidRPr="00CB3704" w14:paraId="175912FE" w14:textId="77777777" w:rsidTr="006A4182">
        <w:trPr>
          <w:jc w:val="center"/>
        </w:trPr>
        <w:tc>
          <w:tcPr>
            <w:tcW w:w="1403" w:type="dxa"/>
            <w:vMerge/>
            <w:tcBorders>
              <w:left w:val="single" w:sz="24" w:space="0" w:color="auto"/>
              <w:right w:val="single" w:sz="24" w:space="0" w:color="auto"/>
            </w:tcBorders>
            <w:vAlign w:val="center"/>
          </w:tcPr>
          <w:p w14:paraId="7044581C" w14:textId="77777777" w:rsidR="00FB5184" w:rsidRPr="00CB3704" w:rsidRDefault="00FB5184" w:rsidP="006A4182">
            <w:pPr>
              <w:jc w:val="center"/>
              <w:rPr>
                <w:rFonts w:eastAsia="Times New Roman"/>
                <w:b/>
                <w:sz w:val="21"/>
                <w:szCs w:val="21"/>
              </w:rPr>
            </w:pPr>
          </w:p>
        </w:tc>
        <w:tc>
          <w:tcPr>
            <w:tcW w:w="810" w:type="dxa"/>
            <w:tcBorders>
              <w:left w:val="single" w:sz="24" w:space="0" w:color="auto"/>
              <w:right w:val="single" w:sz="24" w:space="0" w:color="auto"/>
            </w:tcBorders>
            <w:vAlign w:val="center"/>
          </w:tcPr>
          <w:p w14:paraId="08F52761" w14:textId="77777777" w:rsidR="00FB5184" w:rsidRPr="00CB3704" w:rsidRDefault="00FB5184" w:rsidP="006A4182">
            <w:pPr>
              <w:jc w:val="center"/>
              <w:rPr>
                <w:rFonts w:eastAsia="Times New Roman"/>
                <w:b/>
                <w:sz w:val="21"/>
                <w:szCs w:val="21"/>
              </w:rPr>
            </w:pPr>
            <w:r w:rsidRPr="00CB3704">
              <w:rPr>
                <w:rFonts w:eastAsia="Times New Roman"/>
                <w:b/>
                <w:sz w:val="21"/>
                <w:szCs w:val="21"/>
              </w:rPr>
              <w:t>IT 35</w:t>
            </w:r>
          </w:p>
        </w:tc>
        <w:tc>
          <w:tcPr>
            <w:tcW w:w="900" w:type="dxa"/>
            <w:tcBorders>
              <w:left w:val="single" w:sz="24" w:space="0" w:color="auto"/>
            </w:tcBorders>
            <w:vAlign w:val="center"/>
          </w:tcPr>
          <w:p w14:paraId="3FF47BCC"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144</w:t>
            </w:r>
          </w:p>
        </w:tc>
        <w:tc>
          <w:tcPr>
            <w:tcW w:w="805" w:type="dxa"/>
            <w:vAlign w:val="center"/>
          </w:tcPr>
          <w:p w14:paraId="213E067F"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112</w:t>
            </w:r>
          </w:p>
        </w:tc>
        <w:tc>
          <w:tcPr>
            <w:tcW w:w="1085" w:type="dxa"/>
            <w:tcBorders>
              <w:left w:val="single" w:sz="24" w:space="0" w:color="auto"/>
            </w:tcBorders>
            <w:vAlign w:val="center"/>
          </w:tcPr>
          <w:p w14:paraId="638BF141"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128</w:t>
            </w:r>
          </w:p>
        </w:tc>
        <w:tc>
          <w:tcPr>
            <w:tcW w:w="1493" w:type="dxa"/>
            <w:tcBorders>
              <w:right w:val="single" w:sz="24" w:space="0" w:color="auto"/>
            </w:tcBorders>
            <w:vAlign w:val="center"/>
          </w:tcPr>
          <w:p w14:paraId="0AB33085"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11.31</w:t>
            </w:r>
          </w:p>
        </w:tc>
      </w:tr>
      <w:tr w:rsidR="00FB5184" w:rsidRPr="00CB3704" w14:paraId="5A3716D4" w14:textId="77777777" w:rsidTr="006A4182">
        <w:trPr>
          <w:jc w:val="center"/>
        </w:trPr>
        <w:tc>
          <w:tcPr>
            <w:tcW w:w="1403" w:type="dxa"/>
            <w:vMerge/>
            <w:tcBorders>
              <w:left w:val="single" w:sz="24" w:space="0" w:color="auto"/>
              <w:right w:val="single" w:sz="24" w:space="0" w:color="auto"/>
            </w:tcBorders>
            <w:vAlign w:val="center"/>
          </w:tcPr>
          <w:p w14:paraId="4F3A6859" w14:textId="77777777" w:rsidR="00FB5184" w:rsidRPr="00CB3704" w:rsidRDefault="00FB5184" w:rsidP="006A4182">
            <w:pPr>
              <w:jc w:val="center"/>
              <w:rPr>
                <w:rFonts w:eastAsia="Times New Roman"/>
                <w:b/>
                <w:sz w:val="21"/>
                <w:szCs w:val="21"/>
              </w:rPr>
            </w:pPr>
          </w:p>
        </w:tc>
        <w:tc>
          <w:tcPr>
            <w:tcW w:w="810" w:type="dxa"/>
            <w:tcBorders>
              <w:left w:val="single" w:sz="24" w:space="0" w:color="auto"/>
              <w:right w:val="single" w:sz="24" w:space="0" w:color="auto"/>
            </w:tcBorders>
            <w:vAlign w:val="center"/>
          </w:tcPr>
          <w:p w14:paraId="0EC20284" w14:textId="77777777" w:rsidR="00FB5184" w:rsidRPr="00CB3704" w:rsidRDefault="00FB5184" w:rsidP="006A4182">
            <w:pPr>
              <w:jc w:val="center"/>
              <w:rPr>
                <w:rFonts w:eastAsia="Times New Roman"/>
                <w:b/>
                <w:sz w:val="21"/>
                <w:szCs w:val="21"/>
              </w:rPr>
            </w:pPr>
            <w:r w:rsidRPr="00CB3704">
              <w:rPr>
                <w:rFonts w:eastAsia="Times New Roman"/>
                <w:b/>
                <w:sz w:val="21"/>
                <w:szCs w:val="21"/>
              </w:rPr>
              <w:t>IT 36</w:t>
            </w:r>
          </w:p>
        </w:tc>
        <w:tc>
          <w:tcPr>
            <w:tcW w:w="900" w:type="dxa"/>
            <w:tcBorders>
              <w:left w:val="single" w:sz="24" w:space="0" w:color="auto"/>
            </w:tcBorders>
            <w:vAlign w:val="center"/>
          </w:tcPr>
          <w:p w14:paraId="43E72FCF"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152</w:t>
            </w:r>
          </w:p>
        </w:tc>
        <w:tc>
          <w:tcPr>
            <w:tcW w:w="805" w:type="dxa"/>
            <w:vAlign w:val="center"/>
          </w:tcPr>
          <w:p w14:paraId="1721F856"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113</w:t>
            </w:r>
          </w:p>
        </w:tc>
        <w:tc>
          <w:tcPr>
            <w:tcW w:w="1085" w:type="dxa"/>
            <w:tcBorders>
              <w:left w:val="single" w:sz="24" w:space="0" w:color="auto"/>
            </w:tcBorders>
            <w:vAlign w:val="center"/>
          </w:tcPr>
          <w:p w14:paraId="0D40B072"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132.5</w:t>
            </w:r>
          </w:p>
        </w:tc>
        <w:tc>
          <w:tcPr>
            <w:tcW w:w="1493" w:type="dxa"/>
            <w:tcBorders>
              <w:right w:val="single" w:sz="24" w:space="0" w:color="auto"/>
            </w:tcBorders>
            <w:vAlign w:val="center"/>
          </w:tcPr>
          <w:p w14:paraId="05BDB78C"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13.79</w:t>
            </w:r>
          </w:p>
        </w:tc>
      </w:tr>
      <w:tr w:rsidR="00FB5184" w:rsidRPr="00CB3704" w14:paraId="4B1B2366" w14:textId="77777777" w:rsidTr="006A4182">
        <w:trPr>
          <w:jc w:val="center"/>
        </w:trPr>
        <w:tc>
          <w:tcPr>
            <w:tcW w:w="1403" w:type="dxa"/>
            <w:vMerge/>
            <w:tcBorders>
              <w:left w:val="single" w:sz="24" w:space="0" w:color="auto"/>
              <w:right w:val="single" w:sz="24" w:space="0" w:color="auto"/>
            </w:tcBorders>
            <w:vAlign w:val="center"/>
          </w:tcPr>
          <w:p w14:paraId="0E7399DC" w14:textId="77777777" w:rsidR="00FB5184" w:rsidRPr="00CB3704" w:rsidRDefault="00FB5184" w:rsidP="006A4182">
            <w:pPr>
              <w:jc w:val="center"/>
              <w:rPr>
                <w:rFonts w:eastAsia="Times New Roman"/>
                <w:b/>
                <w:sz w:val="21"/>
                <w:szCs w:val="21"/>
              </w:rPr>
            </w:pPr>
          </w:p>
        </w:tc>
        <w:tc>
          <w:tcPr>
            <w:tcW w:w="810" w:type="dxa"/>
            <w:tcBorders>
              <w:left w:val="single" w:sz="24" w:space="0" w:color="auto"/>
              <w:right w:val="single" w:sz="24" w:space="0" w:color="auto"/>
            </w:tcBorders>
            <w:vAlign w:val="center"/>
          </w:tcPr>
          <w:p w14:paraId="03E25468" w14:textId="77777777" w:rsidR="00FB5184" w:rsidRPr="00CB3704" w:rsidRDefault="00FB5184" w:rsidP="006A4182">
            <w:pPr>
              <w:jc w:val="center"/>
              <w:rPr>
                <w:rFonts w:eastAsia="Times New Roman"/>
                <w:b/>
                <w:sz w:val="21"/>
                <w:szCs w:val="21"/>
              </w:rPr>
            </w:pPr>
            <w:r w:rsidRPr="00CB3704">
              <w:rPr>
                <w:rFonts w:eastAsia="Times New Roman"/>
                <w:b/>
                <w:sz w:val="21"/>
                <w:szCs w:val="21"/>
              </w:rPr>
              <w:t>IT 37</w:t>
            </w:r>
          </w:p>
        </w:tc>
        <w:tc>
          <w:tcPr>
            <w:tcW w:w="900" w:type="dxa"/>
            <w:tcBorders>
              <w:left w:val="single" w:sz="24" w:space="0" w:color="auto"/>
            </w:tcBorders>
            <w:vAlign w:val="center"/>
          </w:tcPr>
          <w:p w14:paraId="1CCCD833"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146</w:t>
            </w:r>
          </w:p>
        </w:tc>
        <w:tc>
          <w:tcPr>
            <w:tcW w:w="805" w:type="dxa"/>
            <w:vAlign w:val="center"/>
          </w:tcPr>
          <w:p w14:paraId="798EDBC3"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107</w:t>
            </w:r>
          </w:p>
        </w:tc>
        <w:tc>
          <w:tcPr>
            <w:tcW w:w="1085" w:type="dxa"/>
            <w:tcBorders>
              <w:left w:val="single" w:sz="24" w:space="0" w:color="auto"/>
            </w:tcBorders>
            <w:vAlign w:val="center"/>
          </w:tcPr>
          <w:p w14:paraId="7891D3BA"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126.5</w:t>
            </w:r>
          </w:p>
        </w:tc>
        <w:tc>
          <w:tcPr>
            <w:tcW w:w="1493" w:type="dxa"/>
            <w:tcBorders>
              <w:right w:val="single" w:sz="24" w:space="0" w:color="auto"/>
            </w:tcBorders>
            <w:vAlign w:val="center"/>
          </w:tcPr>
          <w:p w14:paraId="0D748B92"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13.79</w:t>
            </w:r>
          </w:p>
        </w:tc>
      </w:tr>
      <w:tr w:rsidR="00FB5184" w:rsidRPr="00CB3704" w14:paraId="73CA8E73" w14:textId="77777777" w:rsidTr="006A4182">
        <w:trPr>
          <w:jc w:val="center"/>
        </w:trPr>
        <w:tc>
          <w:tcPr>
            <w:tcW w:w="1403" w:type="dxa"/>
            <w:vMerge/>
            <w:tcBorders>
              <w:left w:val="single" w:sz="24" w:space="0" w:color="auto"/>
              <w:right w:val="single" w:sz="24" w:space="0" w:color="auto"/>
            </w:tcBorders>
            <w:vAlign w:val="center"/>
          </w:tcPr>
          <w:p w14:paraId="6B29E535" w14:textId="77777777" w:rsidR="00FB5184" w:rsidRPr="00CB3704" w:rsidRDefault="00FB5184" w:rsidP="006A4182">
            <w:pPr>
              <w:jc w:val="center"/>
              <w:rPr>
                <w:rFonts w:eastAsia="Times New Roman"/>
                <w:b/>
                <w:sz w:val="21"/>
                <w:szCs w:val="21"/>
              </w:rPr>
            </w:pPr>
          </w:p>
        </w:tc>
        <w:tc>
          <w:tcPr>
            <w:tcW w:w="810" w:type="dxa"/>
            <w:tcBorders>
              <w:left w:val="single" w:sz="24" w:space="0" w:color="auto"/>
              <w:right w:val="single" w:sz="24" w:space="0" w:color="auto"/>
            </w:tcBorders>
            <w:vAlign w:val="center"/>
          </w:tcPr>
          <w:p w14:paraId="414B0456" w14:textId="77777777" w:rsidR="00FB5184" w:rsidRPr="00CB3704" w:rsidRDefault="00FB5184" w:rsidP="006A4182">
            <w:pPr>
              <w:jc w:val="center"/>
              <w:rPr>
                <w:rFonts w:eastAsia="Times New Roman"/>
                <w:b/>
                <w:sz w:val="21"/>
                <w:szCs w:val="21"/>
              </w:rPr>
            </w:pPr>
            <w:r w:rsidRPr="00CB3704">
              <w:rPr>
                <w:rFonts w:eastAsia="Times New Roman"/>
                <w:b/>
                <w:sz w:val="21"/>
                <w:szCs w:val="21"/>
              </w:rPr>
              <w:t>IT 38</w:t>
            </w:r>
          </w:p>
        </w:tc>
        <w:tc>
          <w:tcPr>
            <w:tcW w:w="900" w:type="dxa"/>
            <w:tcBorders>
              <w:left w:val="single" w:sz="24" w:space="0" w:color="auto"/>
            </w:tcBorders>
            <w:vAlign w:val="center"/>
          </w:tcPr>
          <w:p w14:paraId="75F2283D"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152</w:t>
            </w:r>
          </w:p>
        </w:tc>
        <w:tc>
          <w:tcPr>
            <w:tcW w:w="805" w:type="dxa"/>
            <w:vAlign w:val="center"/>
          </w:tcPr>
          <w:p w14:paraId="65FE938F"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114</w:t>
            </w:r>
          </w:p>
        </w:tc>
        <w:tc>
          <w:tcPr>
            <w:tcW w:w="1085" w:type="dxa"/>
            <w:tcBorders>
              <w:left w:val="single" w:sz="24" w:space="0" w:color="auto"/>
            </w:tcBorders>
            <w:vAlign w:val="center"/>
          </w:tcPr>
          <w:p w14:paraId="726FC843"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133</w:t>
            </w:r>
          </w:p>
        </w:tc>
        <w:tc>
          <w:tcPr>
            <w:tcW w:w="1493" w:type="dxa"/>
            <w:tcBorders>
              <w:right w:val="single" w:sz="24" w:space="0" w:color="auto"/>
            </w:tcBorders>
            <w:vAlign w:val="center"/>
          </w:tcPr>
          <w:p w14:paraId="4562A115"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13.44</w:t>
            </w:r>
          </w:p>
        </w:tc>
      </w:tr>
      <w:tr w:rsidR="00FB5184" w:rsidRPr="00CB3704" w14:paraId="39740E9C" w14:textId="77777777" w:rsidTr="006A4182">
        <w:trPr>
          <w:jc w:val="center"/>
        </w:trPr>
        <w:tc>
          <w:tcPr>
            <w:tcW w:w="1403" w:type="dxa"/>
            <w:vMerge/>
            <w:tcBorders>
              <w:left w:val="single" w:sz="24" w:space="0" w:color="auto"/>
              <w:right w:val="single" w:sz="24" w:space="0" w:color="auto"/>
            </w:tcBorders>
            <w:vAlign w:val="center"/>
          </w:tcPr>
          <w:p w14:paraId="3CC7BA3A" w14:textId="77777777" w:rsidR="00FB5184" w:rsidRPr="00CB3704" w:rsidRDefault="00FB5184" w:rsidP="006A4182">
            <w:pPr>
              <w:jc w:val="center"/>
              <w:rPr>
                <w:rFonts w:eastAsia="Times New Roman"/>
                <w:b/>
                <w:sz w:val="21"/>
                <w:szCs w:val="21"/>
              </w:rPr>
            </w:pPr>
          </w:p>
        </w:tc>
        <w:tc>
          <w:tcPr>
            <w:tcW w:w="810" w:type="dxa"/>
            <w:tcBorders>
              <w:left w:val="single" w:sz="24" w:space="0" w:color="auto"/>
              <w:right w:val="single" w:sz="24" w:space="0" w:color="auto"/>
            </w:tcBorders>
            <w:vAlign w:val="center"/>
          </w:tcPr>
          <w:p w14:paraId="55402500" w14:textId="77777777" w:rsidR="00FB5184" w:rsidRPr="00CB3704" w:rsidRDefault="00FB5184" w:rsidP="006A4182">
            <w:pPr>
              <w:jc w:val="center"/>
              <w:rPr>
                <w:rFonts w:eastAsia="Times New Roman"/>
                <w:b/>
                <w:sz w:val="21"/>
                <w:szCs w:val="21"/>
              </w:rPr>
            </w:pPr>
            <w:r w:rsidRPr="00CB3704">
              <w:rPr>
                <w:rFonts w:eastAsia="Times New Roman"/>
                <w:b/>
                <w:sz w:val="21"/>
                <w:szCs w:val="21"/>
              </w:rPr>
              <w:t>IT 39</w:t>
            </w:r>
          </w:p>
        </w:tc>
        <w:tc>
          <w:tcPr>
            <w:tcW w:w="900" w:type="dxa"/>
            <w:tcBorders>
              <w:left w:val="single" w:sz="24" w:space="0" w:color="auto"/>
            </w:tcBorders>
            <w:vAlign w:val="bottom"/>
          </w:tcPr>
          <w:p w14:paraId="18D85A5A" w14:textId="77777777" w:rsidR="00FB5184" w:rsidRPr="00CB3704" w:rsidRDefault="00FB5184" w:rsidP="006A4182">
            <w:pPr>
              <w:jc w:val="center"/>
              <w:rPr>
                <w:rFonts w:eastAsia="Times New Roman"/>
                <w:sz w:val="21"/>
                <w:szCs w:val="21"/>
              </w:rPr>
            </w:pPr>
            <w:r w:rsidRPr="00CB3704">
              <w:rPr>
                <w:rFonts w:eastAsia="Times New Roman"/>
                <w:sz w:val="21"/>
                <w:szCs w:val="21"/>
              </w:rPr>
              <w:t>-</w:t>
            </w:r>
          </w:p>
        </w:tc>
        <w:tc>
          <w:tcPr>
            <w:tcW w:w="805" w:type="dxa"/>
            <w:vAlign w:val="center"/>
          </w:tcPr>
          <w:p w14:paraId="3F0EF102"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109</w:t>
            </w:r>
          </w:p>
        </w:tc>
        <w:tc>
          <w:tcPr>
            <w:tcW w:w="1085" w:type="dxa"/>
            <w:tcBorders>
              <w:left w:val="single" w:sz="24" w:space="0" w:color="auto"/>
            </w:tcBorders>
            <w:vAlign w:val="center"/>
          </w:tcPr>
          <w:p w14:paraId="3B40AA0D"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109</w:t>
            </w:r>
          </w:p>
        </w:tc>
        <w:tc>
          <w:tcPr>
            <w:tcW w:w="1493" w:type="dxa"/>
            <w:tcBorders>
              <w:right w:val="single" w:sz="24" w:space="0" w:color="auto"/>
            </w:tcBorders>
            <w:vAlign w:val="center"/>
          </w:tcPr>
          <w:p w14:paraId="3AC883C6"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0.00</w:t>
            </w:r>
          </w:p>
        </w:tc>
      </w:tr>
      <w:tr w:rsidR="00FB5184" w:rsidRPr="00CB3704" w14:paraId="6A44AA19" w14:textId="77777777" w:rsidTr="006A4182">
        <w:trPr>
          <w:jc w:val="center"/>
        </w:trPr>
        <w:tc>
          <w:tcPr>
            <w:tcW w:w="1403" w:type="dxa"/>
            <w:vMerge/>
            <w:tcBorders>
              <w:left w:val="single" w:sz="24" w:space="0" w:color="auto"/>
              <w:right w:val="single" w:sz="24" w:space="0" w:color="auto"/>
            </w:tcBorders>
            <w:vAlign w:val="center"/>
          </w:tcPr>
          <w:p w14:paraId="34613BAF" w14:textId="77777777" w:rsidR="00FB5184" w:rsidRPr="00CB3704" w:rsidRDefault="00FB5184" w:rsidP="006A4182">
            <w:pPr>
              <w:jc w:val="center"/>
              <w:rPr>
                <w:rFonts w:eastAsia="Times New Roman"/>
                <w:b/>
                <w:sz w:val="21"/>
                <w:szCs w:val="21"/>
              </w:rPr>
            </w:pPr>
          </w:p>
        </w:tc>
        <w:tc>
          <w:tcPr>
            <w:tcW w:w="810" w:type="dxa"/>
            <w:tcBorders>
              <w:left w:val="single" w:sz="24" w:space="0" w:color="auto"/>
              <w:right w:val="single" w:sz="24" w:space="0" w:color="auto"/>
            </w:tcBorders>
            <w:vAlign w:val="center"/>
          </w:tcPr>
          <w:p w14:paraId="113B6738" w14:textId="77777777" w:rsidR="00FB5184" w:rsidRPr="00CB3704" w:rsidRDefault="00FB5184" w:rsidP="006A4182">
            <w:pPr>
              <w:jc w:val="center"/>
              <w:rPr>
                <w:rFonts w:eastAsia="Times New Roman"/>
                <w:b/>
                <w:sz w:val="21"/>
                <w:szCs w:val="21"/>
              </w:rPr>
            </w:pPr>
            <w:r w:rsidRPr="00CB3704">
              <w:rPr>
                <w:rFonts w:eastAsia="Times New Roman"/>
                <w:b/>
                <w:sz w:val="21"/>
                <w:szCs w:val="21"/>
              </w:rPr>
              <w:t>IT 40</w:t>
            </w:r>
          </w:p>
        </w:tc>
        <w:tc>
          <w:tcPr>
            <w:tcW w:w="900" w:type="dxa"/>
            <w:tcBorders>
              <w:left w:val="single" w:sz="24" w:space="0" w:color="auto"/>
            </w:tcBorders>
            <w:vAlign w:val="bottom"/>
          </w:tcPr>
          <w:p w14:paraId="2EF37D20" w14:textId="77777777" w:rsidR="00FB5184" w:rsidRPr="00CB3704" w:rsidRDefault="00FB5184" w:rsidP="006A4182">
            <w:pPr>
              <w:jc w:val="center"/>
              <w:rPr>
                <w:rFonts w:eastAsia="Times New Roman"/>
                <w:sz w:val="21"/>
                <w:szCs w:val="21"/>
              </w:rPr>
            </w:pPr>
            <w:r w:rsidRPr="00CB3704">
              <w:rPr>
                <w:rFonts w:eastAsia="Times New Roman"/>
                <w:sz w:val="21"/>
                <w:szCs w:val="21"/>
              </w:rPr>
              <w:t>-</w:t>
            </w:r>
          </w:p>
        </w:tc>
        <w:tc>
          <w:tcPr>
            <w:tcW w:w="805" w:type="dxa"/>
            <w:vAlign w:val="center"/>
          </w:tcPr>
          <w:p w14:paraId="4E140DCA"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114</w:t>
            </w:r>
          </w:p>
        </w:tc>
        <w:tc>
          <w:tcPr>
            <w:tcW w:w="1085" w:type="dxa"/>
            <w:tcBorders>
              <w:left w:val="single" w:sz="24" w:space="0" w:color="auto"/>
            </w:tcBorders>
            <w:vAlign w:val="center"/>
          </w:tcPr>
          <w:p w14:paraId="7261DE10"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114</w:t>
            </w:r>
          </w:p>
        </w:tc>
        <w:tc>
          <w:tcPr>
            <w:tcW w:w="1493" w:type="dxa"/>
            <w:tcBorders>
              <w:right w:val="single" w:sz="24" w:space="0" w:color="auto"/>
            </w:tcBorders>
            <w:vAlign w:val="center"/>
          </w:tcPr>
          <w:p w14:paraId="2F910A4B"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0.00</w:t>
            </w:r>
          </w:p>
        </w:tc>
      </w:tr>
      <w:tr w:rsidR="00FB5184" w:rsidRPr="00CB3704" w14:paraId="33720D97" w14:textId="77777777" w:rsidTr="006A4182">
        <w:trPr>
          <w:jc w:val="center"/>
        </w:trPr>
        <w:tc>
          <w:tcPr>
            <w:tcW w:w="1403" w:type="dxa"/>
            <w:vMerge/>
            <w:tcBorders>
              <w:left w:val="single" w:sz="24" w:space="0" w:color="auto"/>
              <w:right w:val="single" w:sz="24" w:space="0" w:color="auto"/>
            </w:tcBorders>
            <w:vAlign w:val="center"/>
          </w:tcPr>
          <w:p w14:paraId="673E6C87" w14:textId="77777777" w:rsidR="00FB5184" w:rsidRPr="00CB3704" w:rsidRDefault="00FB5184" w:rsidP="006A4182">
            <w:pPr>
              <w:jc w:val="center"/>
              <w:rPr>
                <w:rFonts w:eastAsia="Times New Roman"/>
                <w:b/>
                <w:sz w:val="21"/>
                <w:szCs w:val="21"/>
              </w:rPr>
            </w:pPr>
          </w:p>
        </w:tc>
        <w:tc>
          <w:tcPr>
            <w:tcW w:w="810" w:type="dxa"/>
            <w:tcBorders>
              <w:left w:val="single" w:sz="24" w:space="0" w:color="auto"/>
              <w:right w:val="single" w:sz="24" w:space="0" w:color="auto"/>
            </w:tcBorders>
            <w:vAlign w:val="center"/>
          </w:tcPr>
          <w:p w14:paraId="60D66303" w14:textId="77777777" w:rsidR="00FB5184" w:rsidRPr="00CB3704" w:rsidRDefault="00FB5184" w:rsidP="006A4182">
            <w:pPr>
              <w:jc w:val="center"/>
              <w:rPr>
                <w:rFonts w:eastAsia="Times New Roman"/>
                <w:b/>
                <w:sz w:val="21"/>
                <w:szCs w:val="21"/>
              </w:rPr>
            </w:pPr>
            <w:r w:rsidRPr="00CB3704">
              <w:rPr>
                <w:rFonts w:eastAsia="Times New Roman"/>
                <w:b/>
                <w:sz w:val="21"/>
                <w:szCs w:val="21"/>
              </w:rPr>
              <w:t>IT 41</w:t>
            </w:r>
          </w:p>
        </w:tc>
        <w:tc>
          <w:tcPr>
            <w:tcW w:w="900" w:type="dxa"/>
            <w:tcBorders>
              <w:left w:val="single" w:sz="24" w:space="0" w:color="auto"/>
            </w:tcBorders>
            <w:vAlign w:val="bottom"/>
          </w:tcPr>
          <w:p w14:paraId="1BA1607B" w14:textId="77777777" w:rsidR="00FB5184" w:rsidRPr="00CB3704" w:rsidRDefault="00FB5184" w:rsidP="006A4182">
            <w:pPr>
              <w:jc w:val="center"/>
              <w:rPr>
                <w:rFonts w:eastAsia="Times New Roman"/>
                <w:sz w:val="21"/>
                <w:szCs w:val="21"/>
              </w:rPr>
            </w:pPr>
            <w:r w:rsidRPr="00CB3704">
              <w:rPr>
                <w:rFonts w:eastAsia="Times New Roman"/>
                <w:sz w:val="21"/>
                <w:szCs w:val="21"/>
              </w:rPr>
              <w:t>-</w:t>
            </w:r>
          </w:p>
        </w:tc>
        <w:tc>
          <w:tcPr>
            <w:tcW w:w="805" w:type="dxa"/>
            <w:vAlign w:val="center"/>
          </w:tcPr>
          <w:p w14:paraId="18FF01DD"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114</w:t>
            </w:r>
          </w:p>
        </w:tc>
        <w:tc>
          <w:tcPr>
            <w:tcW w:w="1085" w:type="dxa"/>
            <w:tcBorders>
              <w:left w:val="single" w:sz="24" w:space="0" w:color="auto"/>
            </w:tcBorders>
            <w:vAlign w:val="center"/>
          </w:tcPr>
          <w:p w14:paraId="09F73116"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114</w:t>
            </w:r>
          </w:p>
        </w:tc>
        <w:tc>
          <w:tcPr>
            <w:tcW w:w="1493" w:type="dxa"/>
            <w:tcBorders>
              <w:right w:val="single" w:sz="24" w:space="0" w:color="auto"/>
            </w:tcBorders>
            <w:vAlign w:val="center"/>
          </w:tcPr>
          <w:p w14:paraId="6B22DC80"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0.00</w:t>
            </w:r>
          </w:p>
        </w:tc>
      </w:tr>
      <w:tr w:rsidR="00FB5184" w:rsidRPr="00CB3704" w14:paraId="26D2B4A1" w14:textId="77777777" w:rsidTr="006A4182">
        <w:trPr>
          <w:jc w:val="center"/>
        </w:trPr>
        <w:tc>
          <w:tcPr>
            <w:tcW w:w="1403" w:type="dxa"/>
            <w:vMerge/>
            <w:tcBorders>
              <w:left w:val="single" w:sz="24" w:space="0" w:color="auto"/>
              <w:right w:val="single" w:sz="24" w:space="0" w:color="auto"/>
            </w:tcBorders>
            <w:vAlign w:val="center"/>
          </w:tcPr>
          <w:p w14:paraId="398033B2" w14:textId="77777777" w:rsidR="00FB5184" w:rsidRPr="00CB3704" w:rsidRDefault="00FB5184" w:rsidP="006A4182">
            <w:pPr>
              <w:jc w:val="center"/>
              <w:rPr>
                <w:rFonts w:eastAsia="Times New Roman"/>
                <w:b/>
                <w:sz w:val="21"/>
                <w:szCs w:val="21"/>
              </w:rPr>
            </w:pPr>
          </w:p>
        </w:tc>
        <w:tc>
          <w:tcPr>
            <w:tcW w:w="810" w:type="dxa"/>
            <w:tcBorders>
              <w:left w:val="single" w:sz="24" w:space="0" w:color="auto"/>
              <w:right w:val="single" w:sz="24" w:space="0" w:color="auto"/>
            </w:tcBorders>
            <w:vAlign w:val="center"/>
          </w:tcPr>
          <w:p w14:paraId="064C0557" w14:textId="77777777" w:rsidR="00FB5184" w:rsidRPr="00CB3704" w:rsidRDefault="00FB5184" w:rsidP="006A4182">
            <w:pPr>
              <w:jc w:val="center"/>
              <w:rPr>
                <w:rFonts w:eastAsia="Times New Roman"/>
                <w:b/>
                <w:sz w:val="21"/>
                <w:szCs w:val="21"/>
              </w:rPr>
            </w:pPr>
            <w:r w:rsidRPr="00CB3704">
              <w:rPr>
                <w:rFonts w:eastAsia="Times New Roman"/>
                <w:b/>
                <w:sz w:val="21"/>
                <w:szCs w:val="21"/>
              </w:rPr>
              <w:t>IT 42</w:t>
            </w:r>
          </w:p>
        </w:tc>
        <w:tc>
          <w:tcPr>
            <w:tcW w:w="900" w:type="dxa"/>
            <w:tcBorders>
              <w:left w:val="single" w:sz="24" w:space="0" w:color="auto"/>
            </w:tcBorders>
            <w:vAlign w:val="bottom"/>
          </w:tcPr>
          <w:p w14:paraId="2D758DA2" w14:textId="77777777" w:rsidR="00FB5184" w:rsidRPr="00CB3704" w:rsidRDefault="00FB5184" w:rsidP="006A4182">
            <w:pPr>
              <w:jc w:val="center"/>
              <w:rPr>
                <w:rFonts w:eastAsia="Times New Roman"/>
                <w:sz w:val="21"/>
                <w:szCs w:val="21"/>
              </w:rPr>
            </w:pPr>
            <w:r w:rsidRPr="00CB3704">
              <w:rPr>
                <w:rFonts w:eastAsia="Times New Roman"/>
                <w:sz w:val="21"/>
                <w:szCs w:val="21"/>
              </w:rPr>
              <w:t>-</w:t>
            </w:r>
          </w:p>
        </w:tc>
        <w:tc>
          <w:tcPr>
            <w:tcW w:w="805" w:type="dxa"/>
            <w:vAlign w:val="center"/>
          </w:tcPr>
          <w:p w14:paraId="11C74E14"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118</w:t>
            </w:r>
          </w:p>
        </w:tc>
        <w:tc>
          <w:tcPr>
            <w:tcW w:w="1085" w:type="dxa"/>
            <w:tcBorders>
              <w:left w:val="single" w:sz="24" w:space="0" w:color="auto"/>
            </w:tcBorders>
            <w:vAlign w:val="center"/>
          </w:tcPr>
          <w:p w14:paraId="260B2105"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118</w:t>
            </w:r>
          </w:p>
        </w:tc>
        <w:tc>
          <w:tcPr>
            <w:tcW w:w="1493" w:type="dxa"/>
            <w:tcBorders>
              <w:right w:val="single" w:sz="24" w:space="0" w:color="auto"/>
            </w:tcBorders>
            <w:vAlign w:val="center"/>
          </w:tcPr>
          <w:p w14:paraId="13FE88CC"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0.00</w:t>
            </w:r>
          </w:p>
        </w:tc>
      </w:tr>
      <w:tr w:rsidR="00FB5184" w:rsidRPr="00CB3704" w14:paraId="75E546FF" w14:textId="77777777" w:rsidTr="006A4182">
        <w:trPr>
          <w:jc w:val="center"/>
        </w:trPr>
        <w:tc>
          <w:tcPr>
            <w:tcW w:w="1403" w:type="dxa"/>
            <w:vMerge/>
            <w:tcBorders>
              <w:left w:val="single" w:sz="24" w:space="0" w:color="auto"/>
              <w:right w:val="single" w:sz="24" w:space="0" w:color="auto"/>
            </w:tcBorders>
            <w:vAlign w:val="center"/>
          </w:tcPr>
          <w:p w14:paraId="7C685901" w14:textId="77777777" w:rsidR="00FB5184" w:rsidRPr="00CB3704" w:rsidRDefault="00FB5184" w:rsidP="006A4182">
            <w:pPr>
              <w:jc w:val="center"/>
              <w:rPr>
                <w:rFonts w:eastAsia="Times New Roman"/>
                <w:b/>
                <w:sz w:val="21"/>
                <w:szCs w:val="21"/>
              </w:rPr>
            </w:pPr>
          </w:p>
        </w:tc>
        <w:tc>
          <w:tcPr>
            <w:tcW w:w="810" w:type="dxa"/>
            <w:tcBorders>
              <w:left w:val="single" w:sz="24" w:space="0" w:color="auto"/>
              <w:right w:val="single" w:sz="24" w:space="0" w:color="auto"/>
            </w:tcBorders>
            <w:vAlign w:val="center"/>
          </w:tcPr>
          <w:p w14:paraId="4A2B775F" w14:textId="77777777" w:rsidR="00FB5184" w:rsidRPr="00CB3704" w:rsidRDefault="00FB5184" w:rsidP="006A4182">
            <w:pPr>
              <w:jc w:val="center"/>
              <w:rPr>
                <w:rFonts w:eastAsia="Times New Roman"/>
                <w:b/>
                <w:sz w:val="21"/>
                <w:szCs w:val="21"/>
              </w:rPr>
            </w:pPr>
            <w:r w:rsidRPr="00CB3704">
              <w:rPr>
                <w:rFonts w:eastAsia="Times New Roman"/>
                <w:b/>
                <w:sz w:val="21"/>
                <w:szCs w:val="21"/>
              </w:rPr>
              <w:t>IT 43</w:t>
            </w:r>
          </w:p>
        </w:tc>
        <w:tc>
          <w:tcPr>
            <w:tcW w:w="900" w:type="dxa"/>
            <w:tcBorders>
              <w:left w:val="single" w:sz="24" w:space="0" w:color="auto"/>
            </w:tcBorders>
            <w:vAlign w:val="bottom"/>
          </w:tcPr>
          <w:p w14:paraId="008F42AB" w14:textId="77777777" w:rsidR="00FB5184" w:rsidRPr="00CB3704" w:rsidRDefault="00FB5184" w:rsidP="006A4182">
            <w:pPr>
              <w:jc w:val="center"/>
              <w:rPr>
                <w:rFonts w:eastAsia="Times New Roman"/>
                <w:sz w:val="21"/>
                <w:szCs w:val="21"/>
              </w:rPr>
            </w:pPr>
            <w:r w:rsidRPr="00CB3704">
              <w:rPr>
                <w:rFonts w:eastAsia="Times New Roman"/>
                <w:sz w:val="21"/>
                <w:szCs w:val="21"/>
              </w:rPr>
              <w:t>-</w:t>
            </w:r>
          </w:p>
        </w:tc>
        <w:tc>
          <w:tcPr>
            <w:tcW w:w="805" w:type="dxa"/>
            <w:vAlign w:val="center"/>
          </w:tcPr>
          <w:p w14:paraId="12FD54B8"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121</w:t>
            </w:r>
          </w:p>
        </w:tc>
        <w:tc>
          <w:tcPr>
            <w:tcW w:w="1085" w:type="dxa"/>
            <w:tcBorders>
              <w:left w:val="single" w:sz="24" w:space="0" w:color="auto"/>
            </w:tcBorders>
            <w:vAlign w:val="center"/>
          </w:tcPr>
          <w:p w14:paraId="1BA7CBF9"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121</w:t>
            </w:r>
          </w:p>
        </w:tc>
        <w:tc>
          <w:tcPr>
            <w:tcW w:w="1493" w:type="dxa"/>
            <w:tcBorders>
              <w:right w:val="single" w:sz="24" w:space="0" w:color="auto"/>
            </w:tcBorders>
            <w:vAlign w:val="center"/>
          </w:tcPr>
          <w:p w14:paraId="0F48C61F"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0.00</w:t>
            </w:r>
          </w:p>
        </w:tc>
      </w:tr>
      <w:tr w:rsidR="00FB5184" w:rsidRPr="00CB3704" w14:paraId="5B9E23F6" w14:textId="77777777" w:rsidTr="006A4182">
        <w:trPr>
          <w:jc w:val="center"/>
        </w:trPr>
        <w:tc>
          <w:tcPr>
            <w:tcW w:w="1403" w:type="dxa"/>
            <w:vMerge/>
            <w:tcBorders>
              <w:left w:val="single" w:sz="24" w:space="0" w:color="auto"/>
              <w:right w:val="single" w:sz="24" w:space="0" w:color="auto"/>
            </w:tcBorders>
            <w:vAlign w:val="center"/>
          </w:tcPr>
          <w:p w14:paraId="77E1A1E0" w14:textId="77777777" w:rsidR="00FB5184" w:rsidRPr="00CB3704" w:rsidRDefault="00FB5184" w:rsidP="006A4182">
            <w:pPr>
              <w:jc w:val="center"/>
              <w:rPr>
                <w:rFonts w:eastAsia="Times New Roman"/>
                <w:b/>
                <w:sz w:val="21"/>
                <w:szCs w:val="21"/>
              </w:rPr>
            </w:pPr>
          </w:p>
        </w:tc>
        <w:tc>
          <w:tcPr>
            <w:tcW w:w="810" w:type="dxa"/>
            <w:tcBorders>
              <w:left w:val="single" w:sz="24" w:space="0" w:color="auto"/>
              <w:right w:val="single" w:sz="24" w:space="0" w:color="auto"/>
            </w:tcBorders>
            <w:vAlign w:val="center"/>
          </w:tcPr>
          <w:p w14:paraId="260C12ED" w14:textId="77777777" w:rsidR="00FB5184" w:rsidRPr="00CB3704" w:rsidRDefault="00FB5184" w:rsidP="006A4182">
            <w:pPr>
              <w:jc w:val="center"/>
              <w:rPr>
                <w:rFonts w:eastAsia="Times New Roman"/>
                <w:b/>
                <w:sz w:val="21"/>
                <w:szCs w:val="21"/>
              </w:rPr>
            </w:pPr>
            <w:r w:rsidRPr="00CB3704">
              <w:rPr>
                <w:rFonts w:eastAsia="Times New Roman"/>
                <w:b/>
                <w:sz w:val="21"/>
                <w:szCs w:val="21"/>
              </w:rPr>
              <w:t>IT 44</w:t>
            </w:r>
          </w:p>
        </w:tc>
        <w:tc>
          <w:tcPr>
            <w:tcW w:w="900" w:type="dxa"/>
            <w:tcBorders>
              <w:left w:val="single" w:sz="24" w:space="0" w:color="auto"/>
            </w:tcBorders>
            <w:vAlign w:val="bottom"/>
          </w:tcPr>
          <w:p w14:paraId="383ECE03" w14:textId="77777777" w:rsidR="00FB5184" w:rsidRPr="00CB3704" w:rsidRDefault="00FB5184" w:rsidP="006A4182">
            <w:pPr>
              <w:jc w:val="center"/>
              <w:rPr>
                <w:rFonts w:eastAsia="Times New Roman"/>
                <w:sz w:val="21"/>
                <w:szCs w:val="21"/>
              </w:rPr>
            </w:pPr>
            <w:r w:rsidRPr="00CB3704">
              <w:rPr>
                <w:rFonts w:eastAsia="Times New Roman"/>
                <w:sz w:val="21"/>
                <w:szCs w:val="21"/>
              </w:rPr>
              <w:t>-</w:t>
            </w:r>
          </w:p>
        </w:tc>
        <w:tc>
          <w:tcPr>
            <w:tcW w:w="805" w:type="dxa"/>
            <w:vAlign w:val="center"/>
          </w:tcPr>
          <w:p w14:paraId="5C72209B"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117</w:t>
            </w:r>
          </w:p>
        </w:tc>
        <w:tc>
          <w:tcPr>
            <w:tcW w:w="1085" w:type="dxa"/>
            <w:tcBorders>
              <w:left w:val="single" w:sz="24" w:space="0" w:color="auto"/>
            </w:tcBorders>
            <w:vAlign w:val="center"/>
          </w:tcPr>
          <w:p w14:paraId="2159BA25"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117</w:t>
            </w:r>
          </w:p>
        </w:tc>
        <w:tc>
          <w:tcPr>
            <w:tcW w:w="1493" w:type="dxa"/>
            <w:tcBorders>
              <w:right w:val="single" w:sz="24" w:space="0" w:color="auto"/>
            </w:tcBorders>
            <w:vAlign w:val="center"/>
          </w:tcPr>
          <w:p w14:paraId="0A46DD22"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0.00</w:t>
            </w:r>
          </w:p>
        </w:tc>
      </w:tr>
      <w:tr w:rsidR="00FB5184" w:rsidRPr="00CB3704" w14:paraId="3EB3C144" w14:textId="77777777" w:rsidTr="006A4182">
        <w:trPr>
          <w:jc w:val="center"/>
        </w:trPr>
        <w:tc>
          <w:tcPr>
            <w:tcW w:w="1403" w:type="dxa"/>
            <w:vMerge/>
            <w:tcBorders>
              <w:left w:val="single" w:sz="24" w:space="0" w:color="auto"/>
              <w:right w:val="single" w:sz="24" w:space="0" w:color="auto"/>
            </w:tcBorders>
            <w:vAlign w:val="center"/>
          </w:tcPr>
          <w:p w14:paraId="5CD68090" w14:textId="77777777" w:rsidR="00FB5184" w:rsidRPr="00CB3704" w:rsidRDefault="00FB5184" w:rsidP="006A4182">
            <w:pPr>
              <w:jc w:val="center"/>
              <w:rPr>
                <w:rFonts w:eastAsia="Times New Roman"/>
                <w:b/>
                <w:sz w:val="21"/>
                <w:szCs w:val="21"/>
              </w:rPr>
            </w:pPr>
          </w:p>
        </w:tc>
        <w:tc>
          <w:tcPr>
            <w:tcW w:w="810" w:type="dxa"/>
            <w:tcBorders>
              <w:left w:val="single" w:sz="24" w:space="0" w:color="auto"/>
              <w:right w:val="single" w:sz="24" w:space="0" w:color="auto"/>
            </w:tcBorders>
            <w:vAlign w:val="center"/>
          </w:tcPr>
          <w:p w14:paraId="2C0EF93E" w14:textId="77777777" w:rsidR="00FB5184" w:rsidRPr="00CB3704" w:rsidRDefault="00FB5184" w:rsidP="006A4182">
            <w:pPr>
              <w:jc w:val="center"/>
              <w:rPr>
                <w:rFonts w:eastAsia="Times New Roman"/>
                <w:b/>
                <w:sz w:val="21"/>
                <w:szCs w:val="21"/>
              </w:rPr>
            </w:pPr>
            <w:r w:rsidRPr="00CB3704">
              <w:rPr>
                <w:rFonts w:eastAsia="Times New Roman"/>
                <w:b/>
                <w:sz w:val="21"/>
                <w:szCs w:val="21"/>
              </w:rPr>
              <w:t>IT 45</w:t>
            </w:r>
          </w:p>
        </w:tc>
        <w:tc>
          <w:tcPr>
            <w:tcW w:w="900" w:type="dxa"/>
            <w:tcBorders>
              <w:left w:val="single" w:sz="24" w:space="0" w:color="auto"/>
            </w:tcBorders>
            <w:vAlign w:val="bottom"/>
          </w:tcPr>
          <w:p w14:paraId="557C8CB3" w14:textId="77777777" w:rsidR="00FB5184" w:rsidRPr="00CB3704" w:rsidRDefault="00FB5184" w:rsidP="006A4182">
            <w:pPr>
              <w:jc w:val="center"/>
              <w:rPr>
                <w:rFonts w:eastAsia="Times New Roman"/>
                <w:sz w:val="21"/>
                <w:szCs w:val="21"/>
              </w:rPr>
            </w:pPr>
            <w:r w:rsidRPr="00CB3704">
              <w:rPr>
                <w:rFonts w:eastAsia="Times New Roman"/>
                <w:sz w:val="21"/>
                <w:szCs w:val="21"/>
              </w:rPr>
              <w:t>-</w:t>
            </w:r>
          </w:p>
        </w:tc>
        <w:tc>
          <w:tcPr>
            <w:tcW w:w="805" w:type="dxa"/>
            <w:vAlign w:val="center"/>
          </w:tcPr>
          <w:p w14:paraId="262E8C51"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115</w:t>
            </w:r>
          </w:p>
        </w:tc>
        <w:tc>
          <w:tcPr>
            <w:tcW w:w="1085" w:type="dxa"/>
            <w:tcBorders>
              <w:left w:val="single" w:sz="24" w:space="0" w:color="auto"/>
            </w:tcBorders>
            <w:vAlign w:val="center"/>
          </w:tcPr>
          <w:p w14:paraId="62C9B85F"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115</w:t>
            </w:r>
          </w:p>
        </w:tc>
        <w:tc>
          <w:tcPr>
            <w:tcW w:w="1493" w:type="dxa"/>
            <w:tcBorders>
              <w:right w:val="single" w:sz="24" w:space="0" w:color="auto"/>
            </w:tcBorders>
            <w:vAlign w:val="center"/>
          </w:tcPr>
          <w:p w14:paraId="6FB2F025"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0.00</w:t>
            </w:r>
          </w:p>
        </w:tc>
      </w:tr>
      <w:tr w:rsidR="00FB5184" w:rsidRPr="00CB3704" w14:paraId="28D7A67C" w14:textId="77777777" w:rsidTr="00427853">
        <w:trPr>
          <w:trHeight w:val="269"/>
          <w:jc w:val="center"/>
        </w:trPr>
        <w:tc>
          <w:tcPr>
            <w:tcW w:w="1403" w:type="dxa"/>
            <w:vMerge/>
            <w:tcBorders>
              <w:left w:val="single" w:sz="24" w:space="0" w:color="auto"/>
              <w:bottom w:val="single" w:sz="24" w:space="0" w:color="auto"/>
              <w:right w:val="single" w:sz="24" w:space="0" w:color="auto"/>
            </w:tcBorders>
            <w:vAlign w:val="center"/>
          </w:tcPr>
          <w:p w14:paraId="110A1111" w14:textId="77777777" w:rsidR="00FB5184" w:rsidRPr="00CB3704" w:rsidRDefault="00FB5184" w:rsidP="006A4182">
            <w:pPr>
              <w:jc w:val="center"/>
              <w:rPr>
                <w:rFonts w:eastAsia="Times New Roman"/>
                <w:b/>
                <w:sz w:val="21"/>
                <w:szCs w:val="21"/>
              </w:rPr>
            </w:pPr>
          </w:p>
        </w:tc>
        <w:tc>
          <w:tcPr>
            <w:tcW w:w="810" w:type="dxa"/>
            <w:tcBorders>
              <w:left w:val="single" w:sz="24" w:space="0" w:color="auto"/>
              <w:bottom w:val="single" w:sz="24" w:space="0" w:color="auto"/>
              <w:right w:val="single" w:sz="24" w:space="0" w:color="auto"/>
            </w:tcBorders>
            <w:vAlign w:val="center"/>
          </w:tcPr>
          <w:p w14:paraId="4A3D77F7" w14:textId="77777777" w:rsidR="00FB5184" w:rsidRPr="00CB3704" w:rsidRDefault="00FB5184" w:rsidP="006A4182">
            <w:pPr>
              <w:jc w:val="center"/>
              <w:rPr>
                <w:rFonts w:eastAsia="Times New Roman"/>
                <w:b/>
                <w:sz w:val="21"/>
                <w:szCs w:val="21"/>
              </w:rPr>
            </w:pPr>
            <w:r w:rsidRPr="00CB3704">
              <w:rPr>
                <w:rFonts w:eastAsia="Times New Roman"/>
                <w:b/>
                <w:sz w:val="21"/>
                <w:szCs w:val="21"/>
              </w:rPr>
              <w:t>IT 46</w:t>
            </w:r>
          </w:p>
        </w:tc>
        <w:tc>
          <w:tcPr>
            <w:tcW w:w="900" w:type="dxa"/>
            <w:tcBorders>
              <w:left w:val="single" w:sz="24" w:space="0" w:color="auto"/>
              <w:bottom w:val="single" w:sz="24" w:space="0" w:color="auto"/>
            </w:tcBorders>
            <w:vAlign w:val="bottom"/>
          </w:tcPr>
          <w:p w14:paraId="333020D0" w14:textId="77777777" w:rsidR="00FB5184" w:rsidRPr="00CB3704" w:rsidRDefault="00FB5184" w:rsidP="006A4182">
            <w:pPr>
              <w:jc w:val="center"/>
              <w:rPr>
                <w:rFonts w:eastAsia="Times New Roman"/>
                <w:sz w:val="21"/>
                <w:szCs w:val="21"/>
              </w:rPr>
            </w:pPr>
            <w:r w:rsidRPr="00CB3704">
              <w:rPr>
                <w:rFonts w:eastAsia="Times New Roman"/>
                <w:sz w:val="21"/>
                <w:szCs w:val="21"/>
              </w:rPr>
              <w:t>-</w:t>
            </w:r>
          </w:p>
        </w:tc>
        <w:tc>
          <w:tcPr>
            <w:tcW w:w="805" w:type="dxa"/>
            <w:tcBorders>
              <w:bottom w:val="single" w:sz="24" w:space="0" w:color="auto"/>
            </w:tcBorders>
            <w:vAlign w:val="center"/>
          </w:tcPr>
          <w:p w14:paraId="58679C7C"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120</w:t>
            </w:r>
          </w:p>
        </w:tc>
        <w:tc>
          <w:tcPr>
            <w:tcW w:w="1085" w:type="dxa"/>
            <w:tcBorders>
              <w:left w:val="single" w:sz="24" w:space="0" w:color="auto"/>
              <w:bottom w:val="single" w:sz="24" w:space="0" w:color="auto"/>
            </w:tcBorders>
            <w:vAlign w:val="center"/>
          </w:tcPr>
          <w:p w14:paraId="19EB217B"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120</w:t>
            </w:r>
          </w:p>
        </w:tc>
        <w:tc>
          <w:tcPr>
            <w:tcW w:w="1493" w:type="dxa"/>
            <w:tcBorders>
              <w:bottom w:val="single" w:sz="24" w:space="0" w:color="auto"/>
              <w:right w:val="single" w:sz="24" w:space="0" w:color="auto"/>
            </w:tcBorders>
            <w:vAlign w:val="center"/>
          </w:tcPr>
          <w:p w14:paraId="6C703CC1" w14:textId="77777777" w:rsidR="00FB5184" w:rsidRPr="00CB3704" w:rsidRDefault="00FB5184" w:rsidP="006A4182">
            <w:pPr>
              <w:jc w:val="center"/>
              <w:rPr>
                <w:rFonts w:eastAsia="Times New Roman"/>
                <w:sz w:val="21"/>
                <w:szCs w:val="21"/>
              </w:rPr>
            </w:pPr>
            <w:r w:rsidRPr="00CB3704">
              <w:rPr>
                <w:rFonts w:eastAsia="Times New Roman"/>
                <w:color w:val="000000"/>
                <w:sz w:val="21"/>
                <w:szCs w:val="21"/>
              </w:rPr>
              <w:t>0.00</w:t>
            </w:r>
          </w:p>
        </w:tc>
      </w:tr>
    </w:tbl>
    <w:p w14:paraId="741AABF3" w14:textId="5E888954" w:rsidR="00FB5184" w:rsidRDefault="005C0E5F" w:rsidP="00FB5184">
      <w:pPr>
        <w:ind w:left="720" w:firstLine="720"/>
        <w:rPr>
          <w:rFonts w:eastAsia="Times New Roman"/>
          <w:sz w:val="22"/>
          <w:szCs w:val="22"/>
        </w:rPr>
      </w:pPr>
      <w:r>
        <w:rPr>
          <w:rFonts w:eastAsia="Times New Roman"/>
          <w:sz w:val="22"/>
          <w:szCs w:val="22"/>
        </w:rPr>
        <w:t>Table A.11</w:t>
      </w:r>
      <w:r w:rsidR="00FB5184">
        <w:rPr>
          <w:rFonts w:eastAsia="Times New Roman"/>
          <w:sz w:val="22"/>
          <w:szCs w:val="22"/>
        </w:rPr>
        <w:t>: 1</w:t>
      </w:r>
      <w:r w:rsidR="00FB5184" w:rsidRPr="00940161">
        <w:rPr>
          <w:rFonts w:eastAsia="Times New Roman"/>
          <w:sz w:val="22"/>
          <w:szCs w:val="22"/>
        </w:rPr>
        <w:t>5</w:t>
      </w:r>
      <w:r w:rsidR="00FB5184">
        <w:rPr>
          <w:rFonts w:eastAsia="Times New Roman"/>
          <w:sz w:val="22"/>
          <w:szCs w:val="22"/>
        </w:rPr>
        <w:t>-20</w:t>
      </w:r>
      <w:r w:rsidR="00FB5184" w:rsidRPr="00940161">
        <w:rPr>
          <w:rFonts w:eastAsia="Times New Roman"/>
          <w:sz w:val="22"/>
          <w:szCs w:val="22"/>
        </w:rPr>
        <w:t>% senescence results with each iteration = 1 hour</w:t>
      </w:r>
      <w:r w:rsidR="00FB5184" w:rsidRPr="00940161">
        <w:rPr>
          <w:rFonts w:eastAsia="Times New Roman"/>
          <w:sz w:val="22"/>
          <w:szCs w:val="22"/>
        </w:rPr>
        <w:br/>
      </w:r>
      <w:r w:rsidR="00FB5184" w:rsidRPr="00940161">
        <w:rPr>
          <w:rFonts w:eastAsia="Times New Roman"/>
          <w:sz w:val="22"/>
          <w:szCs w:val="22"/>
        </w:rPr>
        <w:br/>
      </w:r>
    </w:p>
    <w:p w14:paraId="14F78D03" w14:textId="77777777" w:rsidR="00CB3704" w:rsidRPr="00940161" w:rsidRDefault="00CB3704" w:rsidP="00FB5184">
      <w:pPr>
        <w:ind w:left="720" w:firstLine="720"/>
        <w:rPr>
          <w:rFonts w:eastAsia="Times New Roman"/>
          <w:sz w:val="22"/>
          <w:szCs w:val="22"/>
        </w:rPr>
      </w:pPr>
    </w:p>
    <w:tbl>
      <w:tblPr>
        <w:tblStyle w:val="TableGrid"/>
        <w:tblW w:w="0" w:type="auto"/>
        <w:jc w:val="center"/>
        <w:tblLook w:val="04A0" w:firstRow="1" w:lastRow="0" w:firstColumn="1" w:lastColumn="0" w:noHBand="0" w:noVBand="1"/>
      </w:tblPr>
      <w:tblGrid>
        <w:gridCol w:w="1403"/>
        <w:gridCol w:w="810"/>
        <w:gridCol w:w="900"/>
        <w:gridCol w:w="805"/>
        <w:gridCol w:w="1085"/>
        <w:gridCol w:w="1493"/>
      </w:tblGrid>
      <w:tr w:rsidR="00FB5184" w:rsidRPr="00940161" w14:paraId="17D6764E" w14:textId="77777777" w:rsidTr="006A4182">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3E437F5D" w14:textId="77777777" w:rsidR="00FB5184" w:rsidRPr="00940161" w:rsidRDefault="00FB5184" w:rsidP="006A4182">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3E79F6D1" w14:textId="77777777" w:rsidR="00FB5184" w:rsidRPr="00940161" w:rsidRDefault="00FB5184" w:rsidP="006A4182">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67FE7635" w14:textId="77777777" w:rsidR="00FB5184" w:rsidRPr="00940161" w:rsidRDefault="00FB5184" w:rsidP="006A4182">
            <w:pPr>
              <w:jc w:val="center"/>
              <w:rPr>
                <w:rFonts w:eastAsia="Times New Roman"/>
                <w:b/>
                <w:sz w:val="22"/>
                <w:szCs w:val="22"/>
              </w:rPr>
            </w:pPr>
            <w:r w:rsidRPr="00940161">
              <w:rPr>
                <w:rFonts w:eastAsia="Times New Roman"/>
                <w:b/>
                <w:sz w:val="22"/>
                <w:szCs w:val="22"/>
              </w:rPr>
              <w:t>Average</w:t>
            </w:r>
          </w:p>
        </w:tc>
        <w:tc>
          <w:tcPr>
            <w:tcW w:w="1493" w:type="dxa"/>
            <w:vMerge w:val="restart"/>
            <w:tcBorders>
              <w:top w:val="single" w:sz="24" w:space="0" w:color="auto"/>
              <w:left w:val="single" w:sz="12" w:space="0" w:color="auto"/>
              <w:right w:val="single" w:sz="24" w:space="0" w:color="auto"/>
            </w:tcBorders>
            <w:vAlign w:val="center"/>
          </w:tcPr>
          <w:p w14:paraId="2809B7A1" w14:textId="77777777" w:rsidR="00FB5184" w:rsidRPr="00940161" w:rsidRDefault="00FB5184" w:rsidP="006A4182">
            <w:pPr>
              <w:jc w:val="center"/>
              <w:rPr>
                <w:rFonts w:eastAsia="Times New Roman"/>
                <w:b/>
                <w:sz w:val="22"/>
                <w:szCs w:val="22"/>
              </w:rPr>
            </w:pPr>
            <w:r w:rsidRPr="00940161">
              <w:rPr>
                <w:rFonts w:eastAsia="Times New Roman"/>
                <w:b/>
                <w:sz w:val="22"/>
                <w:szCs w:val="22"/>
              </w:rPr>
              <w:t>Standard Deviation</w:t>
            </w:r>
          </w:p>
        </w:tc>
      </w:tr>
      <w:tr w:rsidR="00FB5184" w:rsidRPr="00940161" w14:paraId="63CA7F74" w14:textId="77777777" w:rsidTr="006A4182">
        <w:trPr>
          <w:jc w:val="center"/>
        </w:trPr>
        <w:tc>
          <w:tcPr>
            <w:tcW w:w="2213" w:type="dxa"/>
            <w:gridSpan w:val="2"/>
            <w:vMerge/>
            <w:tcBorders>
              <w:left w:val="single" w:sz="24" w:space="0" w:color="auto"/>
              <w:bottom w:val="single" w:sz="24" w:space="0" w:color="auto"/>
              <w:right w:val="single" w:sz="24" w:space="0" w:color="auto"/>
            </w:tcBorders>
            <w:vAlign w:val="center"/>
          </w:tcPr>
          <w:p w14:paraId="19854782" w14:textId="77777777" w:rsidR="00FB5184" w:rsidRPr="00940161" w:rsidRDefault="00FB5184" w:rsidP="006A4182">
            <w:pPr>
              <w:jc w:val="center"/>
              <w:rPr>
                <w:rFonts w:eastAsia="Times New Roman"/>
                <w:b/>
                <w:sz w:val="22"/>
                <w:szCs w:val="22"/>
              </w:rPr>
            </w:pPr>
          </w:p>
        </w:tc>
        <w:tc>
          <w:tcPr>
            <w:tcW w:w="900" w:type="dxa"/>
            <w:tcBorders>
              <w:left w:val="single" w:sz="24" w:space="0" w:color="auto"/>
              <w:bottom w:val="single" w:sz="24" w:space="0" w:color="auto"/>
            </w:tcBorders>
            <w:vAlign w:val="center"/>
          </w:tcPr>
          <w:p w14:paraId="29151068" w14:textId="77777777" w:rsidR="00FB5184" w:rsidRPr="00940161" w:rsidRDefault="00FB5184" w:rsidP="006A4182">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282338E1" w14:textId="77777777" w:rsidR="00FB5184" w:rsidRPr="00940161" w:rsidRDefault="00FB5184" w:rsidP="006A4182">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6A49D412" w14:textId="77777777" w:rsidR="00FB5184" w:rsidRPr="00940161" w:rsidRDefault="00FB5184" w:rsidP="006A4182">
            <w:pPr>
              <w:jc w:val="center"/>
              <w:rPr>
                <w:rFonts w:eastAsia="Times New Roman"/>
                <w:b/>
                <w:sz w:val="22"/>
                <w:szCs w:val="22"/>
              </w:rPr>
            </w:pPr>
          </w:p>
        </w:tc>
        <w:tc>
          <w:tcPr>
            <w:tcW w:w="1493" w:type="dxa"/>
            <w:vMerge/>
            <w:tcBorders>
              <w:left w:val="single" w:sz="12" w:space="0" w:color="auto"/>
              <w:bottom w:val="single" w:sz="24" w:space="0" w:color="auto"/>
              <w:right w:val="single" w:sz="24" w:space="0" w:color="auto"/>
            </w:tcBorders>
            <w:vAlign w:val="center"/>
          </w:tcPr>
          <w:p w14:paraId="2D59A98E" w14:textId="77777777" w:rsidR="00FB5184" w:rsidRPr="00940161" w:rsidRDefault="00FB5184" w:rsidP="006A4182">
            <w:pPr>
              <w:jc w:val="center"/>
              <w:rPr>
                <w:rFonts w:eastAsia="Times New Roman"/>
                <w:b/>
                <w:sz w:val="22"/>
                <w:szCs w:val="22"/>
              </w:rPr>
            </w:pPr>
          </w:p>
        </w:tc>
      </w:tr>
      <w:tr w:rsidR="00FB5184" w:rsidRPr="00940161" w14:paraId="73E9EA86" w14:textId="77777777" w:rsidTr="006A4182">
        <w:trPr>
          <w:jc w:val="center"/>
        </w:trPr>
        <w:tc>
          <w:tcPr>
            <w:tcW w:w="2213" w:type="dxa"/>
            <w:gridSpan w:val="2"/>
            <w:tcBorders>
              <w:top w:val="single" w:sz="24" w:space="0" w:color="auto"/>
              <w:left w:val="single" w:sz="24" w:space="0" w:color="auto"/>
              <w:right w:val="single" w:sz="24" w:space="0" w:color="auto"/>
            </w:tcBorders>
            <w:vAlign w:val="center"/>
          </w:tcPr>
          <w:p w14:paraId="6A88814B" w14:textId="77777777" w:rsidR="00FB5184" w:rsidRPr="00940161" w:rsidRDefault="00FB5184" w:rsidP="006A4182">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11D519A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w:t>
            </w:r>
          </w:p>
        </w:tc>
        <w:tc>
          <w:tcPr>
            <w:tcW w:w="805" w:type="dxa"/>
            <w:tcBorders>
              <w:top w:val="single" w:sz="24" w:space="0" w:color="auto"/>
            </w:tcBorders>
            <w:vAlign w:val="center"/>
          </w:tcPr>
          <w:p w14:paraId="3744E0D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24</w:t>
            </w:r>
          </w:p>
        </w:tc>
        <w:tc>
          <w:tcPr>
            <w:tcW w:w="1085" w:type="dxa"/>
            <w:tcBorders>
              <w:top w:val="single" w:sz="24" w:space="0" w:color="auto"/>
              <w:left w:val="single" w:sz="24" w:space="0" w:color="auto"/>
            </w:tcBorders>
            <w:vAlign w:val="center"/>
          </w:tcPr>
          <w:p w14:paraId="6873AB5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22</w:t>
            </w:r>
          </w:p>
        </w:tc>
        <w:tc>
          <w:tcPr>
            <w:tcW w:w="1493" w:type="dxa"/>
            <w:tcBorders>
              <w:top w:val="single" w:sz="24" w:space="0" w:color="auto"/>
              <w:right w:val="single" w:sz="24" w:space="0" w:color="auto"/>
            </w:tcBorders>
            <w:vAlign w:val="center"/>
          </w:tcPr>
          <w:p w14:paraId="3882259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w:t>
            </w:r>
          </w:p>
        </w:tc>
      </w:tr>
      <w:tr w:rsidR="00FB5184" w:rsidRPr="00940161" w14:paraId="392C6153" w14:textId="77777777" w:rsidTr="006A4182">
        <w:trPr>
          <w:jc w:val="center"/>
        </w:trPr>
        <w:tc>
          <w:tcPr>
            <w:tcW w:w="2213" w:type="dxa"/>
            <w:gridSpan w:val="2"/>
            <w:tcBorders>
              <w:left w:val="single" w:sz="24" w:space="0" w:color="auto"/>
              <w:bottom w:val="single" w:sz="24" w:space="0" w:color="auto"/>
              <w:right w:val="single" w:sz="24" w:space="0" w:color="auto"/>
            </w:tcBorders>
            <w:vAlign w:val="center"/>
          </w:tcPr>
          <w:p w14:paraId="6FD7057F" w14:textId="77777777" w:rsidR="00FB5184" w:rsidRPr="00940161" w:rsidRDefault="00FB5184" w:rsidP="006A4182">
            <w:pPr>
              <w:jc w:val="center"/>
              <w:rPr>
                <w:rFonts w:eastAsia="Times New Roman"/>
                <w:b/>
                <w:sz w:val="22"/>
                <w:szCs w:val="22"/>
              </w:rPr>
            </w:pPr>
            <w:r w:rsidRPr="00940161">
              <w:rPr>
                <w:rFonts w:eastAsia="Times New Roman"/>
                <w:b/>
                <w:sz w:val="22"/>
                <w:szCs w:val="22"/>
              </w:rPr>
              <w:t>Time to Heal</w:t>
            </w:r>
            <w:r>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26FACBD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39</w:t>
            </w:r>
          </w:p>
        </w:tc>
        <w:tc>
          <w:tcPr>
            <w:tcW w:w="805" w:type="dxa"/>
            <w:tcBorders>
              <w:bottom w:val="single" w:sz="24" w:space="0" w:color="auto"/>
            </w:tcBorders>
            <w:vAlign w:val="center"/>
          </w:tcPr>
          <w:p w14:paraId="7E6B47A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44</w:t>
            </w:r>
          </w:p>
        </w:tc>
        <w:tc>
          <w:tcPr>
            <w:tcW w:w="1085" w:type="dxa"/>
            <w:tcBorders>
              <w:left w:val="single" w:sz="24" w:space="0" w:color="auto"/>
              <w:bottom w:val="single" w:sz="24" w:space="0" w:color="auto"/>
            </w:tcBorders>
            <w:vAlign w:val="center"/>
          </w:tcPr>
          <w:p w14:paraId="74A7D8B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41.5</w:t>
            </w:r>
          </w:p>
        </w:tc>
        <w:tc>
          <w:tcPr>
            <w:tcW w:w="1493" w:type="dxa"/>
            <w:tcBorders>
              <w:bottom w:val="single" w:sz="24" w:space="0" w:color="auto"/>
              <w:right w:val="single" w:sz="24" w:space="0" w:color="auto"/>
            </w:tcBorders>
            <w:vAlign w:val="center"/>
          </w:tcPr>
          <w:p w14:paraId="663277D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1.77</w:t>
            </w:r>
          </w:p>
        </w:tc>
      </w:tr>
      <w:tr w:rsidR="00FB5184" w:rsidRPr="00940161" w14:paraId="389C9DA8" w14:textId="77777777" w:rsidTr="006A4182">
        <w:trPr>
          <w:jc w:val="center"/>
        </w:trPr>
        <w:tc>
          <w:tcPr>
            <w:tcW w:w="1403" w:type="dxa"/>
            <w:vMerge w:val="restart"/>
            <w:tcBorders>
              <w:top w:val="single" w:sz="24" w:space="0" w:color="auto"/>
              <w:left w:val="single" w:sz="24" w:space="0" w:color="auto"/>
              <w:right w:val="single" w:sz="24" w:space="0" w:color="auto"/>
            </w:tcBorders>
            <w:vAlign w:val="center"/>
          </w:tcPr>
          <w:p w14:paraId="769E8E68" w14:textId="77777777" w:rsidR="00FB5184" w:rsidRPr="00940161" w:rsidRDefault="00FB5184" w:rsidP="006A4182">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3BCA2325" w14:textId="77777777" w:rsidR="00FB5184" w:rsidRPr="00940161" w:rsidRDefault="00FB5184" w:rsidP="006A4182">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54B3038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25</w:t>
            </w:r>
          </w:p>
        </w:tc>
        <w:tc>
          <w:tcPr>
            <w:tcW w:w="805" w:type="dxa"/>
            <w:tcBorders>
              <w:top w:val="single" w:sz="24" w:space="0" w:color="auto"/>
            </w:tcBorders>
            <w:vAlign w:val="center"/>
          </w:tcPr>
          <w:p w14:paraId="729C328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w:t>
            </w:r>
          </w:p>
        </w:tc>
        <w:tc>
          <w:tcPr>
            <w:tcW w:w="1085" w:type="dxa"/>
            <w:tcBorders>
              <w:top w:val="single" w:sz="24" w:space="0" w:color="auto"/>
              <w:left w:val="single" w:sz="24" w:space="0" w:color="auto"/>
            </w:tcBorders>
            <w:vAlign w:val="center"/>
          </w:tcPr>
          <w:p w14:paraId="6D4A697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21.5</w:t>
            </w:r>
          </w:p>
        </w:tc>
        <w:tc>
          <w:tcPr>
            <w:tcW w:w="1493" w:type="dxa"/>
            <w:tcBorders>
              <w:top w:val="single" w:sz="24" w:space="0" w:color="auto"/>
              <w:right w:val="single" w:sz="24" w:space="0" w:color="auto"/>
            </w:tcBorders>
            <w:vAlign w:val="center"/>
          </w:tcPr>
          <w:p w14:paraId="5ABDA62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2.47</w:t>
            </w:r>
          </w:p>
        </w:tc>
      </w:tr>
      <w:tr w:rsidR="00FB5184" w:rsidRPr="00940161" w14:paraId="6532D925" w14:textId="77777777" w:rsidTr="006A4182">
        <w:trPr>
          <w:jc w:val="center"/>
        </w:trPr>
        <w:tc>
          <w:tcPr>
            <w:tcW w:w="1403" w:type="dxa"/>
            <w:vMerge/>
            <w:tcBorders>
              <w:left w:val="single" w:sz="24" w:space="0" w:color="auto"/>
              <w:right w:val="single" w:sz="24" w:space="0" w:color="auto"/>
            </w:tcBorders>
            <w:vAlign w:val="center"/>
          </w:tcPr>
          <w:p w14:paraId="6B590E4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2865266" w14:textId="77777777" w:rsidR="00FB5184" w:rsidRPr="00940161" w:rsidRDefault="00FB5184" w:rsidP="006A4182">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0613F65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35</w:t>
            </w:r>
          </w:p>
        </w:tc>
        <w:tc>
          <w:tcPr>
            <w:tcW w:w="805" w:type="dxa"/>
            <w:vAlign w:val="center"/>
          </w:tcPr>
          <w:p w14:paraId="46DE0E9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25</w:t>
            </w:r>
          </w:p>
        </w:tc>
        <w:tc>
          <w:tcPr>
            <w:tcW w:w="1085" w:type="dxa"/>
            <w:tcBorders>
              <w:left w:val="single" w:sz="24" w:space="0" w:color="auto"/>
            </w:tcBorders>
            <w:vAlign w:val="center"/>
          </w:tcPr>
          <w:p w14:paraId="4FE1BBE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30</w:t>
            </w:r>
          </w:p>
        </w:tc>
        <w:tc>
          <w:tcPr>
            <w:tcW w:w="1493" w:type="dxa"/>
            <w:tcBorders>
              <w:right w:val="single" w:sz="24" w:space="0" w:color="auto"/>
            </w:tcBorders>
            <w:vAlign w:val="center"/>
          </w:tcPr>
          <w:p w14:paraId="21F23DA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3.54</w:t>
            </w:r>
          </w:p>
        </w:tc>
      </w:tr>
      <w:tr w:rsidR="00FB5184" w:rsidRPr="00940161" w14:paraId="466A4580" w14:textId="77777777" w:rsidTr="006A4182">
        <w:trPr>
          <w:jc w:val="center"/>
        </w:trPr>
        <w:tc>
          <w:tcPr>
            <w:tcW w:w="1403" w:type="dxa"/>
            <w:vMerge/>
            <w:tcBorders>
              <w:left w:val="single" w:sz="24" w:space="0" w:color="auto"/>
              <w:right w:val="single" w:sz="24" w:space="0" w:color="auto"/>
            </w:tcBorders>
            <w:vAlign w:val="center"/>
          </w:tcPr>
          <w:p w14:paraId="6AC15F3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76ECE13" w14:textId="77777777" w:rsidR="00FB5184" w:rsidRPr="00940161" w:rsidRDefault="00FB5184" w:rsidP="006A4182">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10E4638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43</w:t>
            </w:r>
          </w:p>
        </w:tc>
        <w:tc>
          <w:tcPr>
            <w:tcW w:w="805" w:type="dxa"/>
            <w:vAlign w:val="center"/>
          </w:tcPr>
          <w:p w14:paraId="24CA12F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29</w:t>
            </w:r>
          </w:p>
        </w:tc>
        <w:tc>
          <w:tcPr>
            <w:tcW w:w="1085" w:type="dxa"/>
            <w:tcBorders>
              <w:left w:val="single" w:sz="24" w:space="0" w:color="auto"/>
            </w:tcBorders>
            <w:vAlign w:val="center"/>
          </w:tcPr>
          <w:p w14:paraId="77469C6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36</w:t>
            </w:r>
          </w:p>
        </w:tc>
        <w:tc>
          <w:tcPr>
            <w:tcW w:w="1493" w:type="dxa"/>
            <w:tcBorders>
              <w:right w:val="single" w:sz="24" w:space="0" w:color="auto"/>
            </w:tcBorders>
            <w:vAlign w:val="center"/>
          </w:tcPr>
          <w:p w14:paraId="6AEAA28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4.95</w:t>
            </w:r>
          </w:p>
        </w:tc>
      </w:tr>
      <w:tr w:rsidR="00FB5184" w:rsidRPr="00940161" w14:paraId="72C41E25" w14:textId="77777777" w:rsidTr="006A4182">
        <w:trPr>
          <w:jc w:val="center"/>
        </w:trPr>
        <w:tc>
          <w:tcPr>
            <w:tcW w:w="1403" w:type="dxa"/>
            <w:vMerge/>
            <w:tcBorders>
              <w:left w:val="single" w:sz="24" w:space="0" w:color="auto"/>
              <w:right w:val="single" w:sz="24" w:space="0" w:color="auto"/>
            </w:tcBorders>
            <w:vAlign w:val="center"/>
          </w:tcPr>
          <w:p w14:paraId="75F9105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EF4FFCB" w14:textId="77777777" w:rsidR="00FB5184" w:rsidRPr="00940161" w:rsidRDefault="00FB5184" w:rsidP="006A4182">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48060A7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51</w:t>
            </w:r>
          </w:p>
        </w:tc>
        <w:tc>
          <w:tcPr>
            <w:tcW w:w="805" w:type="dxa"/>
            <w:vAlign w:val="center"/>
          </w:tcPr>
          <w:p w14:paraId="2ACBD9C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33</w:t>
            </w:r>
          </w:p>
        </w:tc>
        <w:tc>
          <w:tcPr>
            <w:tcW w:w="1085" w:type="dxa"/>
            <w:tcBorders>
              <w:left w:val="single" w:sz="24" w:space="0" w:color="auto"/>
            </w:tcBorders>
            <w:vAlign w:val="center"/>
          </w:tcPr>
          <w:p w14:paraId="696EBF1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w:t>
            </w:r>
          </w:p>
        </w:tc>
        <w:tc>
          <w:tcPr>
            <w:tcW w:w="1493" w:type="dxa"/>
            <w:tcBorders>
              <w:right w:val="single" w:sz="24" w:space="0" w:color="auto"/>
            </w:tcBorders>
            <w:vAlign w:val="center"/>
          </w:tcPr>
          <w:p w14:paraId="58A5FC1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6.36</w:t>
            </w:r>
          </w:p>
        </w:tc>
      </w:tr>
      <w:tr w:rsidR="00FB5184" w:rsidRPr="00940161" w14:paraId="63C7C27E" w14:textId="77777777" w:rsidTr="006A4182">
        <w:trPr>
          <w:jc w:val="center"/>
        </w:trPr>
        <w:tc>
          <w:tcPr>
            <w:tcW w:w="1403" w:type="dxa"/>
            <w:vMerge/>
            <w:tcBorders>
              <w:left w:val="single" w:sz="24" w:space="0" w:color="auto"/>
              <w:right w:val="single" w:sz="24" w:space="0" w:color="auto"/>
            </w:tcBorders>
            <w:vAlign w:val="center"/>
          </w:tcPr>
          <w:p w14:paraId="68C568F3"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85827B0" w14:textId="77777777" w:rsidR="00FB5184" w:rsidRPr="00940161" w:rsidRDefault="00FB5184" w:rsidP="006A4182">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68F77CF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w:t>
            </w:r>
          </w:p>
        </w:tc>
        <w:tc>
          <w:tcPr>
            <w:tcW w:w="805" w:type="dxa"/>
            <w:vAlign w:val="center"/>
          </w:tcPr>
          <w:p w14:paraId="79826E5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40</w:t>
            </w:r>
          </w:p>
        </w:tc>
        <w:tc>
          <w:tcPr>
            <w:tcW w:w="1085" w:type="dxa"/>
            <w:tcBorders>
              <w:left w:val="single" w:sz="24" w:space="0" w:color="auto"/>
            </w:tcBorders>
            <w:vAlign w:val="center"/>
          </w:tcPr>
          <w:p w14:paraId="1BCFF28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46.5</w:t>
            </w:r>
          </w:p>
        </w:tc>
        <w:tc>
          <w:tcPr>
            <w:tcW w:w="1493" w:type="dxa"/>
            <w:tcBorders>
              <w:right w:val="single" w:sz="24" w:space="0" w:color="auto"/>
            </w:tcBorders>
            <w:vAlign w:val="center"/>
          </w:tcPr>
          <w:p w14:paraId="1398B0E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4.60</w:t>
            </w:r>
          </w:p>
        </w:tc>
      </w:tr>
      <w:tr w:rsidR="00FB5184" w:rsidRPr="00940161" w14:paraId="11137F4D" w14:textId="77777777" w:rsidTr="006A4182">
        <w:trPr>
          <w:jc w:val="center"/>
        </w:trPr>
        <w:tc>
          <w:tcPr>
            <w:tcW w:w="1403" w:type="dxa"/>
            <w:vMerge/>
            <w:tcBorders>
              <w:left w:val="single" w:sz="24" w:space="0" w:color="auto"/>
              <w:right w:val="single" w:sz="24" w:space="0" w:color="auto"/>
            </w:tcBorders>
            <w:vAlign w:val="center"/>
          </w:tcPr>
          <w:p w14:paraId="017D528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FD427CA" w14:textId="77777777" w:rsidR="00FB5184" w:rsidRPr="00940161" w:rsidRDefault="00FB5184" w:rsidP="006A4182">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490737F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w:t>
            </w:r>
          </w:p>
        </w:tc>
        <w:tc>
          <w:tcPr>
            <w:tcW w:w="805" w:type="dxa"/>
            <w:vAlign w:val="center"/>
          </w:tcPr>
          <w:p w14:paraId="34F9E96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39</w:t>
            </w:r>
          </w:p>
        </w:tc>
        <w:tc>
          <w:tcPr>
            <w:tcW w:w="1085" w:type="dxa"/>
            <w:tcBorders>
              <w:left w:val="single" w:sz="24" w:space="0" w:color="auto"/>
            </w:tcBorders>
            <w:vAlign w:val="center"/>
          </w:tcPr>
          <w:p w14:paraId="727BC78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46</w:t>
            </w:r>
          </w:p>
        </w:tc>
        <w:tc>
          <w:tcPr>
            <w:tcW w:w="1493" w:type="dxa"/>
            <w:tcBorders>
              <w:right w:val="single" w:sz="24" w:space="0" w:color="auto"/>
            </w:tcBorders>
            <w:vAlign w:val="center"/>
          </w:tcPr>
          <w:p w14:paraId="11A20E8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4.95</w:t>
            </w:r>
          </w:p>
        </w:tc>
      </w:tr>
      <w:tr w:rsidR="00FB5184" w:rsidRPr="00940161" w14:paraId="2A9A960A" w14:textId="77777777" w:rsidTr="006A4182">
        <w:trPr>
          <w:jc w:val="center"/>
        </w:trPr>
        <w:tc>
          <w:tcPr>
            <w:tcW w:w="1403" w:type="dxa"/>
            <w:vMerge/>
            <w:tcBorders>
              <w:left w:val="single" w:sz="24" w:space="0" w:color="auto"/>
              <w:right w:val="single" w:sz="24" w:space="0" w:color="auto"/>
            </w:tcBorders>
            <w:vAlign w:val="center"/>
          </w:tcPr>
          <w:p w14:paraId="340759E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911D8B4" w14:textId="77777777" w:rsidR="00FB5184" w:rsidRPr="00940161" w:rsidRDefault="00FB5184" w:rsidP="006A4182">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5CB331A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56</w:t>
            </w:r>
          </w:p>
        </w:tc>
        <w:tc>
          <w:tcPr>
            <w:tcW w:w="805" w:type="dxa"/>
            <w:vAlign w:val="center"/>
          </w:tcPr>
          <w:p w14:paraId="6185B43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44</w:t>
            </w:r>
          </w:p>
        </w:tc>
        <w:tc>
          <w:tcPr>
            <w:tcW w:w="1085" w:type="dxa"/>
            <w:tcBorders>
              <w:left w:val="single" w:sz="24" w:space="0" w:color="auto"/>
            </w:tcBorders>
            <w:vAlign w:val="center"/>
          </w:tcPr>
          <w:p w14:paraId="615F207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50</w:t>
            </w:r>
          </w:p>
        </w:tc>
        <w:tc>
          <w:tcPr>
            <w:tcW w:w="1493" w:type="dxa"/>
            <w:tcBorders>
              <w:right w:val="single" w:sz="24" w:space="0" w:color="auto"/>
            </w:tcBorders>
            <w:vAlign w:val="center"/>
          </w:tcPr>
          <w:p w14:paraId="196DF69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4.24</w:t>
            </w:r>
          </w:p>
        </w:tc>
      </w:tr>
      <w:tr w:rsidR="00FB5184" w:rsidRPr="00940161" w14:paraId="1D29D2B1" w14:textId="77777777" w:rsidTr="006A4182">
        <w:trPr>
          <w:jc w:val="center"/>
        </w:trPr>
        <w:tc>
          <w:tcPr>
            <w:tcW w:w="1403" w:type="dxa"/>
            <w:vMerge/>
            <w:tcBorders>
              <w:left w:val="single" w:sz="24" w:space="0" w:color="auto"/>
              <w:right w:val="single" w:sz="24" w:space="0" w:color="auto"/>
            </w:tcBorders>
            <w:vAlign w:val="center"/>
          </w:tcPr>
          <w:p w14:paraId="077ACF8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D785C57" w14:textId="77777777" w:rsidR="00FB5184" w:rsidRPr="00940161" w:rsidRDefault="00FB5184" w:rsidP="006A4182">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5D7B377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61</w:t>
            </w:r>
          </w:p>
        </w:tc>
        <w:tc>
          <w:tcPr>
            <w:tcW w:w="805" w:type="dxa"/>
            <w:vAlign w:val="center"/>
          </w:tcPr>
          <w:p w14:paraId="5B0BC37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50</w:t>
            </w:r>
          </w:p>
        </w:tc>
        <w:tc>
          <w:tcPr>
            <w:tcW w:w="1085" w:type="dxa"/>
            <w:tcBorders>
              <w:left w:val="single" w:sz="24" w:space="0" w:color="auto"/>
            </w:tcBorders>
            <w:vAlign w:val="center"/>
          </w:tcPr>
          <w:p w14:paraId="6D56BA5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55.5</w:t>
            </w:r>
          </w:p>
        </w:tc>
        <w:tc>
          <w:tcPr>
            <w:tcW w:w="1493" w:type="dxa"/>
            <w:tcBorders>
              <w:right w:val="single" w:sz="24" w:space="0" w:color="auto"/>
            </w:tcBorders>
            <w:vAlign w:val="center"/>
          </w:tcPr>
          <w:p w14:paraId="333897F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3.89</w:t>
            </w:r>
          </w:p>
        </w:tc>
      </w:tr>
      <w:tr w:rsidR="00FB5184" w:rsidRPr="00940161" w14:paraId="0889FF4E" w14:textId="77777777" w:rsidTr="006A4182">
        <w:trPr>
          <w:jc w:val="center"/>
        </w:trPr>
        <w:tc>
          <w:tcPr>
            <w:tcW w:w="1403" w:type="dxa"/>
            <w:vMerge/>
            <w:tcBorders>
              <w:left w:val="single" w:sz="24" w:space="0" w:color="auto"/>
              <w:right w:val="single" w:sz="24" w:space="0" w:color="auto"/>
            </w:tcBorders>
            <w:vAlign w:val="center"/>
          </w:tcPr>
          <w:p w14:paraId="6884977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1B438F4" w14:textId="77777777" w:rsidR="00FB5184" w:rsidRPr="00940161" w:rsidRDefault="00FB5184" w:rsidP="006A4182">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39F9B85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61</w:t>
            </w:r>
          </w:p>
        </w:tc>
        <w:tc>
          <w:tcPr>
            <w:tcW w:w="805" w:type="dxa"/>
            <w:vAlign w:val="center"/>
          </w:tcPr>
          <w:p w14:paraId="3C22ABD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46</w:t>
            </w:r>
          </w:p>
        </w:tc>
        <w:tc>
          <w:tcPr>
            <w:tcW w:w="1085" w:type="dxa"/>
            <w:tcBorders>
              <w:left w:val="single" w:sz="24" w:space="0" w:color="auto"/>
            </w:tcBorders>
            <w:vAlign w:val="center"/>
          </w:tcPr>
          <w:p w14:paraId="1926373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53.5</w:t>
            </w:r>
          </w:p>
        </w:tc>
        <w:tc>
          <w:tcPr>
            <w:tcW w:w="1493" w:type="dxa"/>
            <w:tcBorders>
              <w:right w:val="single" w:sz="24" w:space="0" w:color="auto"/>
            </w:tcBorders>
            <w:vAlign w:val="center"/>
          </w:tcPr>
          <w:p w14:paraId="6A20D4A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5.30</w:t>
            </w:r>
          </w:p>
        </w:tc>
      </w:tr>
      <w:tr w:rsidR="00FB5184" w:rsidRPr="00940161" w14:paraId="1089BE73" w14:textId="77777777" w:rsidTr="006A4182">
        <w:trPr>
          <w:jc w:val="center"/>
        </w:trPr>
        <w:tc>
          <w:tcPr>
            <w:tcW w:w="1403" w:type="dxa"/>
            <w:vMerge/>
            <w:tcBorders>
              <w:left w:val="single" w:sz="24" w:space="0" w:color="auto"/>
              <w:right w:val="single" w:sz="24" w:space="0" w:color="auto"/>
            </w:tcBorders>
            <w:vAlign w:val="center"/>
          </w:tcPr>
          <w:p w14:paraId="31140C8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930A167" w14:textId="77777777" w:rsidR="00FB5184" w:rsidRPr="00940161" w:rsidRDefault="00FB5184" w:rsidP="006A4182">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09ACE5E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62</w:t>
            </w:r>
          </w:p>
        </w:tc>
        <w:tc>
          <w:tcPr>
            <w:tcW w:w="805" w:type="dxa"/>
            <w:vAlign w:val="center"/>
          </w:tcPr>
          <w:p w14:paraId="48FBAD1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52</w:t>
            </w:r>
          </w:p>
        </w:tc>
        <w:tc>
          <w:tcPr>
            <w:tcW w:w="1085" w:type="dxa"/>
            <w:tcBorders>
              <w:left w:val="single" w:sz="24" w:space="0" w:color="auto"/>
            </w:tcBorders>
            <w:vAlign w:val="center"/>
          </w:tcPr>
          <w:p w14:paraId="7A2B7E8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57</w:t>
            </w:r>
          </w:p>
        </w:tc>
        <w:tc>
          <w:tcPr>
            <w:tcW w:w="1493" w:type="dxa"/>
            <w:tcBorders>
              <w:right w:val="single" w:sz="24" w:space="0" w:color="auto"/>
            </w:tcBorders>
            <w:vAlign w:val="center"/>
          </w:tcPr>
          <w:p w14:paraId="71A2E07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3.54</w:t>
            </w:r>
          </w:p>
        </w:tc>
      </w:tr>
      <w:tr w:rsidR="00FB5184" w:rsidRPr="00940161" w14:paraId="381EC6A6" w14:textId="77777777" w:rsidTr="006A4182">
        <w:trPr>
          <w:jc w:val="center"/>
        </w:trPr>
        <w:tc>
          <w:tcPr>
            <w:tcW w:w="1403" w:type="dxa"/>
            <w:vMerge/>
            <w:tcBorders>
              <w:left w:val="single" w:sz="24" w:space="0" w:color="auto"/>
              <w:right w:val="single" w:sz="24" w:space="0" w:color="auto"/>
            </w:tcBorders>
            <w:vAlign w:val="center"/>
          </w:tcPr>
          <w:p w14:paraId="0F5C027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7D6798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5A00E6A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67</w:t>
            </w:r>
          </w:p>
        </w:tc>
        <w:tc>
          <w:tcPr>
            <w:tcW w:w="805" w:type="dxa"/>
            <w:vAlign w:val="center"/>
          </w:tcPr>
          <w:p w14:paraId="6F9DF18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55</w:t>
            </w:r>
          </w:p>
        </w:tc>
        <w:tc>
          <w:tcPr>
            <w:tcW w:w="1085" w:type="dxa"/>
            <w:tcBorders>
              <w:left w:val="single" w:sz="24" w:space="0" w:color="auto"/>
            </w:tcBorders>
            <w:vAlign w:val="center"/>
          </w:tcPr>
          <w:p w14:paraId="1948C0B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61</w:t>
            </w:r>
          </w:p>
        </w:tc>
        <w:tc>
          <w:tcPr>
            <w:tcW w:w="1493" w:type="dxa"/>
            <w:tcBorders>
              <w:right w:val="single" w:sz="24" w:space="0" w:color="auto"/>
            </w:tcBorders>
            <w:vAlign w:val="center"/>
          </w:tcPr>
          <w:p w14:paraId="1715BDC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4.24</w:t>
            </w:r>
          </w:p>
        </w:tc>
      </w:tr>
      <w:tr w:rsidR="00FB5184" w:rsidRPr="00940161" w14:paraId="097701B3" w14:textId="77777777" w:rsidTr="006A4182">
        <w:trPr>
          <w:jc w:val="center"/>
        </w:trPr>
        <w:tc>
          <w:tcPr>
            <w:tcW w:w="1403" w:type="dxa"/>
            <w:vMerge/>
            <w:tcBorders>
              <w:left w:val="single" w:sz="24" w:space="0" w:color="auto"/>
              <w:right w:val="single" w:sz="24" w:space="0" w:color="auto"/>
            </w:tcBorders>
            <w:vAlign w:val="center"/>
          </w:tcPr>
          <w:p w14:paraId="0FB7A71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39226ED" w14:textId="77777777" w:rsidR="00FB5184" w:rsidRPr="00940161" w:rsidRDefault="00FB5184" w:rsidP="006A4182">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68EC187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65</w:t>
            </w:r>
          </w:p>
        </w:tc>
        <w:tc>
          <w:tcPr>
            <w:tcW w:w="805" w:type="dxa"/>
            <w:vAlign w:val="center"/>
          </w:tcPr>
          <w:p w14:paraId="4473097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59</w:t>
            </w:r>
          </w:p>
        </w:tc>
        <w:tc>
          <w:tcPr>
            <w:tcW w:w="1085" w:type="dxa"/>
            <w:tcBorders>
              <w:left w:val="single" w:sz="24" w:space="0" w:color="auto"/>
            </w:tcBorders>
            <w:vAlign w:val="center"/>
          </w:tcPr>
          <w:p w14:paraId="0C3FB0B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62</w:t>
            </w:r>
          </w:p>
        </w:tc>
        <w:tc>
          <w:tcPr>
            <w:tcW w:w="1493" w:type="dxa"/>
            <w:tcBorders>
              <w:right w:val="single" w:sz="24" w:space="0" w:color="auto"/>
            </w:tcBorders>
            <w:vAlign w:val="center"/>
          </w:tcPr>
          <w:p w14:paraId="026C229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2.12</w:t>
            </w:r>
          </w:p>
        </w:tc>
      </w:tr>
      <w:tr w:rsidR="00FB5184" w:rsidRPr="00940161" w14:paraId="511569A5" w14:textId="77777777" w:rsidTr="006A4182">
        <w:trPr>
          <w:jc w:val="center"/>
        </w:trPr>
        <w:tc>
          <w:tcPr>
            <w:tcW w:w="1403" w:type="dxa"/>
            <w:vMerge/>
            <w:tcBorders>
              <w:left w:val="single" w:sz="24" w:space="0" w:color="auto"/>
              <w:right w:val="single" w:sz="24" w:space="0" w:color="auto"/>
            </w:tcBorders>
            <w:vAlign w:val="center"/>
          </w:tcPr>
          <w:p w14:paraId="3588EE8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1334184" w14:textId="77777777" w:rsidR="00FB5184" w:rsidRPr="00940161" w:rsidRDefault="00FB5184" w:rsidP="006A4182">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0665546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69</w:t>
            </w:r>
          </w:p>
        </w:tc>
        <w:tc>
          <w:tcPr>
            <w:tcW w:w="805" w:type="dxa"/>
            <w:vAlign w:val="center"/>
          </w:tcPr>
          <w:p w14:paraId="78629E2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w:t>
            </w:r>
          </w:p>
        </w:tc>
        <w:tc>
          <w:tcPr>
            <w:tcW w:w="1085" w:type="dxa"/>
            <w:tcBorders>
              <w:left w:val="single" w:sz="24" w:space="0" w:color="auto"/>
            </w:tcBorders>
            <w:vAlign w:val="center"/>
          </w:tcPr>
          <w:p w14:paraId="7A5AD9C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61</w:t>
            </w:r>
          </w:p>
        </w:tc>
        <w:tc>
          <w:tcPr>
            <w:tcW w:w="1493" w:type="dxa"/>
            <w:tcBorders>
              <w:right w:val="single" w:sz="24" w:space="0" w:color="auto"/>
            </w:tcBorders>
            <w:vAlign w:val="center"/>
          </w:tcPr>
          <w:p w14:paraId="0A61480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5.66</w:t>
            </w:r>
          </w:p>
        </w:tc>
      </w:tr>
      <w:tr w:rsidR="00FB5184" w:rsidRPr="00940161" w14:paraId="0721A018" w14:textId="77777777" w:rsidTr="006A4182">
        <w:trPr>
          <w:jc w:val="center"/>
        </w:trPr>
        <w:tc>
          <w:tcPr>
            <w:tcW w:w="1403" w:type="dxa"/>
            <w:vMerge/>
            <w:tcBorders>
              <w:left w:val="single" w:sz="24" w:space="0" w:color="auto"/>
              <w:right w:val="single" w:sz="24" w:space="0" w:color="auto"/>
            </w:tcBorders>
            <w:vAlign w:val="center"/>
          </w:tcPr>
          <w:p w14:paraId="3D82B9C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B1D00A5" w14:textId="77777777" w:rsidR="00FB5184" w:rsidRPr="00940161" w:rsidRDefault="00FB5184" w:rsidP="006A4182">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02AEAA7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79</w:t>
            </w:r>
          </w:p>
        </w:tc>
        <w:tc>
          <w:tcPr>
            <w:tcW w:w="805" w:type="dxa"/>
            <w:vAlign w:val="center"/>
          </w:tcPr>
          <w:p w14:paraId="01CF2A2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55</w:t>
            </w:r>
          </w:p>
        </w:tc>
        <w:tc>
          <w:tcPr>
            <w:tcW w:w="1085" w:type="dxa"/>
            <w:tcBorders>
              <w:left w:val="single" w:sz="24" w:space="0" w:color="auto"/>
            </w:tcBorders>
            <w:vAlign w:val="center"/>
          </w:tcPr>
          <w:p w14:paraId="039091C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67</w:t>
            </w:r>
          </w:p>
        </w:tc>
        <w:tc>
          <w:tcPr>
            <w:tcW w:w="1493" w:type="dxa"/>
            <w:tcBorders>
              <w:right w:val="single" w:sz="24" w:space="0" w:color="auto"/>
            </w:tcBorders>
            <w:vAlign w:val="center"/>
          </w:tcPr>
          <w:p w14:paraId="5C3562F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8.49</w:t>
            </w:r>
          </w:p>
        </w:tc>
      </w:tr>
      <w:tr w:rsidR="00FB5184" w:rsidRPr="00940161" w14:paraId="19CC17D7" w14:textId="77777777" w:rsidTr="006A4182">
        <w:trPr>
          <w:jc w:val="center"/>
        </w:trPr>
        <w:tc>
          <w:tcPr>
            <w:tcW w:w="1403" w:type="dxa"/>
            <w:vMerge/>
            <w:tcBorders>
              <w:left w:val="single" w:sz="24" w:space="0" w:color="auto"/>
              <w:right w:val="single" w:sz="24" w:space="0" w:color="auto"/>
            </w:tcBorders>
            <w:vAlign w:val="center"/>
          </w:tcPr>
          <w:p w14:paraId="30076B9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7B78CDF" w14:textId="77777777" w:rsidR="00FB5184" w:rsidRPr="00940161" w:rsidRDefault="00FB5184" w:rsidP="006A4182">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47A41B0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75</w:t>
            </w:r>
          </w:p>
        </w:tc>
        <w:tc>
          <w:tcPr>
            <w:tcW w:w="805" w:type="dxa"/>
            <w:vAlign w:val="center"/>
          </w:tcPr>
          <w:p w14:paraId="7DACE6F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60</w:t>
            </w:r>
          </w:p>
        </w:tc>
        <w:tc>
          <w:tcPr>
            <w:tcW w:w="1085" w:type="dxa"/>
            <w:tcBorders>
              <w:left w:val="single" w:sz="24" w:space="0" w:color="auto"/>
            </w:tcBorders>
            <w:vAlign w:val="center"/>
          </w:tcPr>
          <w:p w14:paraId="6D25069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67.5</w:t>
            </w:r>
          </w:p>
        </w:tc>
        <w:tc>
          <w:tcPr>
            <w:tcW w:w="1493" w:type="dxa"/>
            <w:tcBorders>
              <w:right w:val="single" w:sz="24" w:space="0" w:color="auto"/>
            </w:tcBorders>
            <w:vAlign w:val="center"/>
          </w:tcPr>
          <w:p w14:paraId="4079C01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5.30</w:t>
            </w:r>
          </w:p>
        </w:tc>
      </w:tr>
      <w:tr w:rsidR="00FB5184" w:rsidRPr="00940161" w14:paraId="12146CD6" w14:textId="77777777" w:rsidTr="006A4182">
        <w:trPr>
          <w:jc w:val="center"/>
        </w:trPr>
        <w:tc>
          <w:tcPr>
            <w:tcW w:w="1403" w:type="dxa"/>
            <w:vMerge/>
            <w:tcBorders>
              <w:left w:val="single" w:sz="24" w:space="0" w:color="auto"/>
              <w:right w:val="single" w:sz="24" w:space="0" w:color="auto"/>
            </w:tcBorders>
            <w:vAlign w:val="center"/>
          </w:tcPr>
          <w:p w14:paraId="45BB5DE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00D8B95" w14:textId="77777777" w:rsidR="00FB5184" w:rsidRPr="00940161" w:rsidRDefault="00FB5184" w:rsidP="006A4182">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62B09CD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78</w:t>
            </w:r>
          </w:p>
        </w:tc>
        <w:tc>
          <w:tcPr>
            <w:tcW w:w="805" w:type="dxa"/>
            <w:vAlign w:val="center"/>
          </w:tcPr>
          <w:p w14:paraId="2C7E739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60</w:t>
            </w:r>
          </w:p>
        </w:tc>
        <w:tc>
          <w:tcPr>
            <w:tcW w:w="1085" w:type="dxa"/>
            <w:tcBorders>
              <w:left w:val="single" w:sz="24" w:space="0" w:color="auto"/>
            </w:tcBorders>
            <w:vAlign w:val="center"/>
          </w:tcPr>
          <w:p w14:paraId="0A24851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69</w:t>
            </w:r>
          </w:p>
        </w:tc>
        <w:tc>
          <w:tcPr>
            <w:tcW w:w="1493" w:type="dxa"/>
            <w:tcBorders>
              <w:right w:val="single" w:sz="24" w:space="0" w:color="auto"/>
            </w:tcBorders>
            <w:vAlign w:val="center"/>
          </w:tcPr>
          <w:p w14:paraId="361300D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6.36</w:t>
            </w:r>
          </w:p>
        </w:tc>
      </w:tr>
      <w:tr w:rsidR="00FB5184" w:rsidRPr="00940161" w14:paraId="6EB2002F" w14:textId="77777777" w:rsidTr="006A4182">
        <w:trPr>
          <w:jc w:val="center"/>
        </w:trPr>
        <w:tc>
          <w:tcPr>
            <w:tcW w:w="1403" w:type="dxa"/>
            <w:vMerge/>
            <w:tcBorders>
              <w:left w:val="single" w:sz="24" w:space="0" w:color="auto"/>
              <w:right w:val="single" w:sz="24" w:space="0" w:color="auto"/>
            </w:tcBorders>
            <w:vAlign w:val="center"/>
          </w:tcPr>
          <w:p w14:paraId="34A005B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A080B41" w14:textId="77777777" w:rsidR="00FB5184" w:rsidRPr="00940161" w:rsidRDefault="00FB5184" w:rsidP="006A4182">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21A4AB4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78</w:t>
            </w:r>
          </w:p>
        </w:tc>
        <w:tc>
          <w:tcPr>
            <w:tcW w:w="805" w:type="dxa"/>
            <w:vAlign w:val="center"/>
          </w:tcPr>
          <w:p w14:paraId="454BCDE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60</w:t>
            </w:r>
          </w:p>
        </w:tc>
        <w:tc>
          <w:tcPr>
            <w:tcW w:w="1085" w:type="dxa"/>
            <w:tcBorders>
              <w:left w:val="single" w:sz="24" w:space="0" w:color="auto"/>
            </w:tcBorders>
            <w:vAlign w:val="center"/>
          </w:tcPr>
          <w:p w14:paraId="08282F6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69</w:t>
            </w:r>
          </w:p>
        </w:tc>
        <w:tc>
          <w:tcPr>
            <w:tcW w:w="1493" w:type="dxa"/>
            <w:tcBorders>
              <w:right w:val="single" w:sz="24" w:space="0" w:color="auto"/>
            </w:tcBorders>
            <w:vAlign w:val="center"/>
          </w:tcPr>
          <w:p w14:paraId="08B04E2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6.36</w:t>
            </w:r>
          </w:p>
        </w:tc>
      </w:tr>
      <w:tr w:rsidR="00FB5184" w:rsidRPr="00940161" w14:paraId="66EB17F9" w14:textId="77777777" w:rsidTr="006A4182">
        <w:trPr>
          <w:jc w:val="center"/>
        </w:trPr>
        <w:tc>
          <w:tcPr>
            <w:tcW w:w="1403" w:type="dxa"/>
            <w:vMerge/>
            <w:tcBorders>
              <w:left w:val="single" w:sz="24" w:space="0" w:color="auto"/>
              <w:right w:val="single" w:sz="24" w:space="0" w:color="auto"/>
            </w:tcBorders>
            <w:vAlign w:val="center"/>
          </w:tcPr>
          <w:p w14:paraId="3DBDEDC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A56E77F" w14:textId="77777777" w:rsidR="00FB5184" w:rsidRPr="00940161" w:rsidRDefault="00FB5184" w:rsidP="006A4182">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32FBB99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w:t>
            </w:r>
          </w:p>
        </w:tc>
        <w:tc>
          <w:tcPr>
            <w:tcW w:w="805" w:type="dxa"/>
            <w:vAlign w:val="center"/>
          </w:tcPr>
          <w:p w14:paraId="7E0AE5F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63</w:t>
            </w:r>
          </w:p>
        </w:tc>
        <w:tc>
          <w:tcPr>
            <w:tcW w:w="1085" w:type="dxa"/>
            <w:tcBorders>
              <w:left w:val="single" w:sz="24" w:space="0" w:color="auto"/>
            </w:tcBorders>
            <w:vAlign w:val="center"/>
          </w:tcPr>
          <w:p w14:paraId="0325ED7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70</w:t>
            </w:r>
          </w:p>
        </w:tc>
        <w:tc>
          <w:tcPr>
            <w:tcW w:w="1493" w:type="dxa"/>
            <w:tcBorders>
              <w:right w:val="single" w:sz="24" w:space="0" w:color="auto"/>
            </w:tcBorders>
            <w:vAlign w:val="center"/>
          </w:tcPr>
          <w:p w14:paraId="6114681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4.95</w:t>
            </w:r>
          </w:p>
        </w:tc>
      </w:tr>
      <w:tr w:rsidR="00FB5184" w:rsidRPr="00940161" w14:paraId="502537BB" w14:textId="77777777" w:rsidTr="006A4182">
        <w:trPr>
          <w:jc w:val="center"/>
        </w:trPr>
        <w:tc>
          <w:tcPr>
            <w:tcW w:w="1403" w:type="dxa"/>
            <w:vMerge/>
            <w:tcBorders>
              <w:left w:val="single" w:sz="24" w:space="0" w:color="auto"/>
              <w:right w:val="single" w:sz="24" w:space="0" w:color="auto"/>
            </w:tcBorders>
            <w:vAlign w:val="center"/>
          </w:tcPr>
          <w:p w14:paraId="64038A7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6E3DD5B" w14:textId="77777777" w:rsidR="00FB5184" w:rsidRPr="00940161" w:rsidRDefault="00FB5184" w:rsidP="006A4182">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1EAFDC0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82</w:t>
            </w:r>
          </w:p>
        </w:tc>
        <w:tc>
          <w:tcPr>
            <w:tcW w:w="805" w:type="dxa"/>
            <w:vAlign w:val="center"/>
          </w:tcPr>
          <w:p w14:paraId="5B97D43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60</w:t>
            </w:r>
          </w:p>
        </w:tc>
        <w:tc>
          <w:tcPr>
            <w:tcW w:w="1085" w:type="dxa"/>
            <w:tcBorders>
              <w:left w:val="single" w:sz="24" w:space="0" w:color="auto"/>
            </w:tcBorders>
            <w:vAlign w:val="center"/>
          </w:tcPr>
          <w:p w14:paraId="6AB581F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71</w:t>
            </w:r>
          </w:p>
        </w:tc>
        <w:tc>
          <w:tcPr>
            <w:tcW w:w="1493" w:type="dxa"/>
            <w:tcBorders>
              <w:right w:val="single" w:sz="24" w:space="0" w:color="auto"/>
            </w:tcBorders>
            <w:vAlign w:val="center"/>
          </w:tcPr>
          <w:p w14:paraId="504708B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7.78</w:t>
            </w:r>
          </w:p>
        </w:tc>
      </w:tr>
      <w:tr w:rsidR="00FB5184" w:rsidRPr="00940161" w14:paraId="11259668" w14:textId="77777777" w:rsidTr="006A4182">
        <w:trPr>
          <w:jc w:val="center"/>
        </w:trPr>
        <w:tc>
          <w:tcPr>
            <w:tcW w:w="1403" w:type="dxa"/>
            <w:vMerge/>
            <w:tcBorders>
              <w:left w:val="single" w:sz="24" w:space="0" w:color="auto"/>
              <w:right w:val="single" w:sz="24" w:space="0" w:color="auto"/>
            </w:tcBorders>
            <w:vAlign w:val="center"/>
          </w:tcPr>
          <w:p w14:paraId="3ED7DB13"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9FC2F15" w14:textId="77777777" w:rsidR="00FB5184" w:rsidRPr="00940161" w:rsidRDefault="00FB5184" w:rsidP="006A4182">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5AA727E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83</w:t>
            </w:r>
          </w:p>
        </w:tc>
        <w:tc>
          <w:tcPr>
            <w:tcW w:w="805" w:type="dxa"/>
            <w:vAlign w:val="center"/>
          </w:tcPr>
          <w:p w14:paraId="59B2725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63</w:t>
            </w:r>
          </w:p>
        </w:tc>
        <w:tc>
          <w:tcPr>
            <w:tcW w:w="1085" w:type="dxa"/>
            <w:tcBorders>
              <w:left w:val="single" w:sz="24" w:space="0" w:color="auto"/>
            </w:tcBorders>
            <w:vAlign w:val="center"/>
          </w:tcPr>
          <w:p w14:paraId="2DD9D1B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73</w:t>
            </w:r>
          </w:p>
        </w:tc>
        <w:tc>
          <w:tcPr>
            <w:tcW w:w="1493" w:type="dxa"/>
            <w:tcBorders>
              <w:right w:val="single" w:sz="24" w:space="0" w:color="auto"/>
            </w:tcBorders>
            <w:vAlign w:val="center"/>
          </w:tcPr>
          <w:p w14:paraId="184E5BD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7.07</w:t>
            </w:r>
          </w:p>
        </w:tc>
      </w:tr>
      <w:tr w:rsidR="00FB5184" w:rsidRPr="00940161" w14:paraId="1D039871" w14:textId="77777777" w:rsidTr="006A4182">
        <w:trPr>
          <w:jc w:val="center"/>
        </w:trPr>
        <w:tc>
          <w:tcPr>
            <w:tcW w:w="1403" w:type="dxa"/>
            <w:vMerge/>
            <w:tcBorders>
              <w:left w:val="single" w:sz="24" w:space="0" w:color="auto"/>
              <w:right w:val="single" w:sz="24" w:space="0" w:color="auto"/>
            </w:tcBorders>
            <w:vAlign w:val="center"/>
          </w:tcPr>
          <w:p w14:paraId="6A07C4B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712450C" w14:textId="77777777" w:rsidR="00FB5184" w:rsidRPr="00940161" w:rsidRDefault="00FB5184" w:rsidP="006A4182">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22EFA96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91</w:t>
            </w:r>
          </w:p>
        </w:tc>
        <w:tc>
          <w:tcPr>
            <w:tcW w:w="805" w:type="dxa"/>
            <w:vAlign w:val="center"/>
          </w:tcPr>
          <w:p w14:paraId="5F4308F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64</w:t>
            </w:r>
          </w:p>
        </w:tc>
        <w:tc>
          <w:tcPr>
            <w:tcW w:w="1085" w:type="dxa"/>
            <w:tcBorders>
              <w:left w:val="single" w:sz="24" w:space="0" w:color="auto"/>
            </w:tcBorders>
            <w:vAlign w:val="center"/>
          </w:tcPr>
          <w:p w14:paraId="29BCEF0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77.5</w:t>
            </w:r>
          </w:p>
        </w:tc>
        <w:tc>
          <w:tcPr>
            <w:tcW w:w="1493" w:type="dxa"/>
            <w:tcBorders>
              <w:right w:val="single" w:sz="24" w:space="0" w:color="auto"/>
            </w:tcBorders>
            <w:vAlign w:val="center"/>
          </w:tcPr>
          <w:p w14:paraId="502B024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9.55</w:t>
            </w:r>
          </w:p>
        </w:tc>
      </w:tr>
      <w:tr w:rsidR="00FB5184" w:rsidRPr="00940161" w14:paraId="52ED90C7" w14:textId="77777777" w:rsidTr="006A4182">
        <w:trPr>
          <w:jc w:val="center"/>
        </w:trPr>
        <w:tc>
          <w:tcPr>
            <w:tcW w:w="1403" w:type="dxa"/>
            <w:vMerge/>
            <w:tcBorders>
              <w:left w:val="single" w:sz="24" w:space="0" w:color="auto"/>
              <w:right w:val="single" w:sz="24" w:space="0" w:color="auto"/>
            </w:tcBorders>
            <w:vAlign w:val="center"/>
          </w:tcPr>
          <w:p w14:paraId="2DFBEC7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4AA3FCF" w14:textId="77777777" w:rsidR="00FB5184" w:rsidRPr="00940161" w:rsidRDefault="00FB5184" w:rsidP="006A4182">
            <w:pPr>
              <w:jc w:val="center"/>
              <w:rPr>
                <w:rFonts w:eastAsia="Times New Roman"/>
                <w:b/>
                <w:sz w:val="22"/>
                <w:szCs w:val="22"/>
              </w:rPr>
            </w:pPr>
            <w:r w:rsidRPr="00940161">
              <w:rPr>
                <w:rFonts w:eastAsia="Times New Roman"/>
                <w:b/>
                <w:sz w:val="22"/>
                <w:szCs w:val="22"/>
              </w:rPr>
              <w:t>IT 22</w:t>
            </w:r>
          </w:p>
        </w:tc>
        <w:tc>
          <w:tcPr>
            <w:tcW w:w="900" w:type="dxa"/>
            <w:tcBorders>
              <w:left w:val="single" w:sz="24" w:space="0" w:color="auto"/>
            </w:tcBorders>
            <w:vAlign w:val="center"/>
          </w:tcPr>
          <w:p w14:paraId="025EA7B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99</w:t>
            </w:r>
          </w:p>
        </w:tc>
        <w:tc>
          <w:tcPr>
            <w:tcW w:w="805" w:type="dxa"/>
            <w:vAlign w:val="center"/>
          </w:tcPr>
          <w:p w14:paraId="0455D8B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70</w:t>
            </w:r>
          </w:p>
        </w:tc>
        <w:tc>
          <w:tcPr>
            <w:tcW w:w="1085" w:type="dxa"/>
            <w:tcBorders>
              <w:left w:val="single" w:sz="24" w:space="0" w:color="auto"/>
            </w:tcBorders>
            <w:vAlign w:val="center"/>
          </w:tcPr>
          <w:p w14:paraId="6C67191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84.5</w:t>
            </w:r>
          </w:p>
        </w:tc>
        <w:tc>
          <w:tcPr>
            <w:tcW w:w="1493" w:type="dxa"/>
            <w:tcBorders>
              <w:right w:val="single" w:sz="24" w:space="0" w:color="auto"/>
            </w:tcBorders>
            <w:vAlign w:val="center"/>
          </w:tcPr>
          <w:p w14:paraId="4A3AF59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10.25</w:t>
            </w:r>
          </w:p>
        </w:tc>
      </w:tr>
      <w:tr w:rsidR="00FB5184" w:rsidRPr="00940161" w14:paraId="4B930603" w14:textId="77777777" w:rsidTr="006A4182">
        <w:trPr>
          <w:jc w:val="center"/>
        </w:trPr>
        <w:tc>
          <w:tcPr>
            <w:tcW w:w="1403" w:type="dxa"/>
            <w:vMerge/>
            <w:tcBorders>
              <w:left w:val="single" w:sz="24" w:space="0" w:color="auto"/>
              <w:right w:val="single" w:sz="24" w:space="0" w:color="auto"/>
            </w:tcBorders>
            <w:vAlign w:val="center"/>
          </w:tcPr>
          <w:p w14:paraId="7ED80F1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1C7B54E" w14:textId="77777777" w:rsidR="00FB5184" w:rsidRPr="00940161" w:rsidRDefault="00FB5184" w:rsidP="006A4182">
            <w:pPr>
              <w:jc w:val="center"/>
              <w:rPr>
                <w:rFonts w:eastAsia="Times New Roman"/>
                <w:b/>
                <w:sz w:val="22"/>
                <w:szCs w:val="22"/>
              </w:rPr>
            </w:pPr>
            <w:r w:rsidRPr="00940161">
              <w:rPr>
                <w:rFonts w:eastAsia="Times New Roman"/>
                <w:b/>
                <w:sz w:val="22"/>
                <w:szCs w:val="22"/>
              </w:rPr>
              <w:t>IT 23</w:t>
            </w:r>
          </w:p>
        </w:tc>
        <w:tc>
          <w:tcPr>
            <w:tcW w:w="900" w:type="dxa"/>
            <w:tcBorders>
              <w:left w:val="single" w:sz="24" w:space="0" w:color="auto"/>
            </w:tcBorders>
            <w:vAlign w:val="center"/>
          </w:tcPr>
          <w:p w14:paraId="258343F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98</w:t>
            </w:r>
          </w:p>
        </w:tc>
        <w:tc>
          <w:tcPr>
            <w:tcW w:w="805" w:type="dxa"/>
            <w:vAlign w:val="center"/>
          </w:tcPr>
          <w:p w14:paraId="37D3DB7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73</w:t>
            </w:r>
          </w:p>
        </w:tc>
        <w:tc>
          <w:tcPr>
            <w:tcW w:w="1085" w:type="dxa"/>
            <w:tcBorders>
              <w:left w:val="single" w:sz="24" w:space="0" w:color="auto"/>
            </w:tcBorders>
            <w:vAlign w:val="center"/>
          </w:tcPr>
          <w:p w14:paraId="559616B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85.5</w:t>
            </w:r>
          </w:p>
        </w:tc>
        <w:tc>
          <w:tcPr>
            <w:tcW w:w="1493" w:type="dxa"/>
            <w:tcBorders>
              <w:right w:val="single" w:sz="24" w:space="0" w:color="auto"/>
            </w:tcBorders>
            <w:vAlign w:val="center"/>
          </w:tcPr>
          <w:p w14:paraId="79F1C80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8.84</w:t>
            </w:r>
          </w:p>
        </w:tc>
      </w:tr>
      <w:tr w:rsidR="00FB5184" w:rsidRPr="00940161" w14:paraId="509E798D" w14:textId="77777777" w:rsidTr="006A4182">
        <w:trPr>
          <w:jc w:val="center"/>
        </w:trPr>
        <w:tc>
          <w:tcPr>
            <w:tcW w:w="1403" w:type="dxa"/>
            <w:vMerge/>
            <w:tcBorders>
              <w:left w:val="single" w:sz="24" w:space="0" w:color="auto"/>
              <w:right w:val="single" w:sz="24" w:space="0" w:color="auto"/>
            </w:tcBorders>
            <w:vAlign w:val="center"/>
          </w:tcPr>
          <w:p w14:paraId="625A82B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555C0AF" w14:textId="77777777" w:rsidR="00FB5184" w:rsidRPr="00940161" w:rsidRDefault="00FB5184" w:rsidP="006A4182">
            <w:pPr>
              <w:jc w:val="center"/>
              <w:rPr>
                <w:rFonts w:eastAsia="Times New Roman"/>
                <w:b/>
                <w:sz w:val="22"/>
                <w:szCs w:val="22"/>
              </w:rPr>
            </w:pPr>
            <w:r w:rsidRPr="00940161">
              <w:rPr>
                <w:rFonts w:eastAsia="Times New Roman"/>
                <w:b/>
                <w:sz w:val="22"/>
                <w:szCs w:val="22"/>
              </w:rPr>
              <w:t>IT 24</w:t>
            </w:r>
          </w:p>
        </w:tc>
        <w:tc>
          <w:tcPr>
            <w:tcW w:w="900" w:type="dxa"/>
            <w:tcBorders>
              <w:left w:val="single" w:sz="24" w:space="0" w:color="auto"/>
            </w:tcBorders>
            <w:vAlign w:val="center"/>
          </w:tcPr>
          <w:p w14:paraId="05CDCC6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98</w:t>
            </w:r>
          </w:p>
        </w:tc>
        <w:tc>
          <w:tcPr>
            <w:tcW w:w="805" w:type="dxa"/>
            <w:vAlign w:val="center"/>
          </w:tcPr>
          <w:p w14:paraId="4326275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76</w:t>
            </w:r>
          </w:p>
        </w:tc>
        <w:tc>
          <w:tcPr>
            <w:tcW w:w="1085" w:type="dxa"/>
            <w:tcBorders>
              <w:left w:val="single" w:sz="24" w:space="0" w:color="auto"/>
            </w:tcBorders>
            <w:vAlign w:val="center"/>
          </w:tcPr>
          <w:p w14:paraId="29BFEB6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87</w:t>
            </w:r>
          </w:p>
        </w:tc>
        <w:tc>
          <w:tcPr>
            <w:tcW w:w="1493" w:type="dxa"/>
            <w:tcBorders>
              <w:right w:val="single" w:sz="24" w:space="0" w:color="auto"/>
            </w:tcBorders>
            <w:vAlign w:val="center"/>
          </w:tcPr>
          <w:p w14:paraId="42B5B99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7.78</w:t>
            </w:r>
          </w:p>
        </w:tc>
      </w:tr>
      <w:tr w:rsidR="00FB5184" w:rsidRPr="00940161" w14:paraId="5053ADBD" w14:textId="77777777" w:rsidTr="006A4182">
        <w:trPr>
          <w:jc w:val="center"/>
        </w:trPr>
        <w:tc>
          <w:tcPr>
            <w:tcW w:w="1403" w:type="dxa"/>
            <w:vMerge/>
            <w:tcBorders>
              <w:left w:val="single" w:sz="24" w:space="0" w:color="auto"/>
              <w:right w:val="single" w:sz="24" w:space="0" w:color="auto"/>
            </w:tcBorders>
            <w:vAlign w:val="center"/>
          </w:tcPr>
          <w:p w14:paraId="6AA9F4E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5263F15" w14:textId="77777777" w:rsidR="00FB5184" w:rsidRPr="00940161" w:rsidRDefault="00FB5184" w:rsidP="006A4182">
            <w:pPr>
              <w:jc w:val="center"/>
              <w:rPr>
                <w:rFonts w:eastAsia="Times New Roman"/>
                <w:b/>
                <w:sz w:val="22"/>
                <w:szCs w:val="22"/>
              </w:rPr>
            </w:pPr>
            <w:r w:rsidRPr="00940161">
              <w:rPr>
                <w:rFonts w:eastAsia="Times New Roman"/>
                <w:b/>
                <w:sz w:val="22"/>
                <w:szCs w:val="22"/>
              </w:rPr>
              <w:t>IT 25</w:t>
            </w:r>
          </w:p>
        </w:tc>
        <w:tc>
          <w:tcPr>
            <w:tcW w:w="900" w:type="dxa"/>
            <w:tcBorders>
              <w:left w:val="single" w:sz="24" w:space="0" w:color="auto"/>
            </w:tcBorders>
            <w:vAlign w:val="center"/>
          </w:tcPr>
          <w:p w14:paraId="774EBC5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c>
          <w:tcPr>
            <w:tcW w:w="805" w:type="dxa"/>
            <w:vAlign w:val="center"/>
          </w:tcPr>
          <w:p w14:paraId="229BC91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91</w:t>
            </w:r>
          </w:p>
        </w:tc>
        <w:tc>
          <w:tcPr>
            <w:tcW w:w="1085" w:type="dxa"/>
            <w:tcBorders>
              <w:left w:val="single" w:sz="24" w:space="0" w:color="auto"/>
            </w:tcBorders>
            <w:vAlign w:val="center"/>
          </w:tcPr>
          <w:p w14:paraId="4D7E6AD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98.5</w:t>
            </w:r>
          </w:p>
        </w:tc>
        <w:tc>
          <w:tcPr>
            <w:tcW w:w="1493" w:type="dxa"/>
            <w:tcBorders>
              <w:right w:val="single" w:sz="24" w:space="0" w:color="auto"/>
            </w:tcBorders>
            <w:vAlign w:val="center"/>
          </w:tcPr>
          <w:p w14:paraId="05D4D09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5.30</w:t>
            </w:r>
          </w:p>
        </w:tc>
      </w:tr>
      <w:tr w:rsidR="00FB5184" w:rsidRPr="00940161" w14:paraId="35ECF1BC" w14:textId="77777777" w:rsidTr="006A4182">
        <w:trPr>
          <w:jc w:val="center"/>
        </w:trPr>
        <w:tc>
          <w:tcPr>
            <w:tcW w:w="1403" w:type="dxa"/>
            <w:vMerge/>
            <w:tcBorders>
              <w:left w:val="single" w:sz="24" w:space="0" w:color="auto"/>
              <w:right w:val="single" w:sz="24" w:space="0" w:color="auto"/>
            </w:tcBorders>
            <w:vAlign w:val="center"/>
          </w:tcPr>
          <w:p w14:paraId="353D06E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13F6EB8" w14:textId="77777777" w:rsidR="00FB5184" w:rsidRPr="00940161" w:rsidRDefault="00FB5184" w:rsidP="006A4182">
            <w:pPr>
              <w:jc w:val="center"/>
              <w:rPr>
                <w:rFonts w:eastAsia="Times New Roman"/>
                <w:b/>
                <w:sz w:val="22"/>
                <w:szCs w:val="22"/>
              </w:rPr>
            </w:pPr>
            <w:r w:rsidRPr="00940161">
              <w:rPr>
                <w:rFonts w:eastAsia="Times New Roman"/>
                <w:b/>
                <w:sz w:val="22"/>
                <w:szCs w:val="22"/>
              </w:rPr>
              <w:t>IT 26</w:t>
            </w:r>
          </w:p>
        </w:tc>
        <w:tc>
          <w:tcPr>
            <w:tcW w:w="900" w:type="dxa"/>
            <w:tcBorders>
              <w:left w:val="single" w:sz="24" w:space="0" w:color="auto"/>
            </w:tcBorders>
            <w:vAlign w:val="center"/>
          </w:tcPr>
          <w:p w14:paraId="79873A4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118</w:t>
            </w:r>
          </w:p>
        </w:tc>
        <w:tc>
          <w:tcPr>
            <w:tcW w:w="805" w:type="dxa"/>
            <w:vAlign w:val="center"/>
          </w:tcPr>
          <w:p w14:paraId="53D44AF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92</w:t>
            </w:r>
          </w:p>
        </w:tc>
        <w:tc>
          <w:tcPr>
            <w:tcW w:w="1085" w:type="dxa"/>
            <w:tcBorders>
              <w:left w:val="single" w:sz="24" w:space="0" w:color="auto"/>
            </w:tcBorders>
            <w:vAlign w:val="center"/>
          </w:tcPr>
          <w:p w14:paraId="124C53D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105</w:t>
            </w:r>
          </w:p>
        </w:tc>
        <w:tc>
          <w:tcPr>
            <w:tcW w:w="1493" w:type="dxa"/>
            <w:tcBorders>
              <w:right w:val="single" w:sz="24" w:space="0" w:color="auto"/>
            </w:tcBorders>
            <w:vAlign w:val="center"/>
          </w:tcPr>
          <w:p w14:paraId="15388FA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9.19</w:t>
            </w:r>
          </w:p>
        </w:tc>
      </w:tr>
      <w:tr w:rsidR="00FB5184" w:rsidRPr="00940161" w14:paraId="2D75FB53" w14:textId="77777777" w:rsidTr="006A4182">
        <w:trPr>
          <w:jc w:val="center"/>
        </w:trPr>
        <w:tc>
          <w:tcPr>
            <w:tcW w:w="1403" w:type="dxa"/>
            <w:vMerge/>
            <w:tcBorders>
              <w:left w:val="single" w:sz="24" w:space="0" w:color="auto"/>
              <w:right w:val="single" w:sz="24" w:space="0" w:color="auto"/>
            </w:tcBorders>
            <w:vAlign w:val="center"/>
          </w:tcPr>
          <w:p w14:paraId="5E0285D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1D6AE48" w14:textId="77777777" w:rsidR="00FB5184" w:rsidRPr="00940161" w:rsidRDefault="00FB5184" w:rsidP="006A4182">
            <w:pPr>
              <w:jc w:val="center"/>
              <w:rPr>
                <w:rFonts w:eastAsia="Times New Roman"/>
                <w:b/>
                <w:sz w:val="22"/>
                <w:szCs w:val="22"/>
              </w:rPr>
            </w:pPr>
            <w:r w:rsidRPr="00940161">
              <w:rPr>
                <w:rFonts w:eastAsia="Times New Roman"/>
                <w:b/>
                <w:sz w:val="22"/>
                <w:szCs w:val="22"/>
              </w:rPr>
              <w:t>IT 27</w:t>
            </w:r>
          </w:p>
        </w:tc>
        <w:tc>
          <w:tcPr>
            <w:tcW w:w="900" w:type="dxa"/>
            <w:tcBorders>
              <w:left w:val="single" w:sz="24" w:space="0" w:color="auto"/>
            </w:tcBorders>
            <w:vAlign w:val="center"/>
          </w:tcPr>
          <w:p w14:paraId="43E8B3B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126</w:t>
            </w:r>
          </w:p>
        </w:tc>
        <w:tc>
          <w:tcPr>
            <w:tcW w:w="805" w:type="dxa"/>
            <w:vAlign w:val="center"/>
          </w:tcPr>
          <w:p w14:paraId="5142FF6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96</w:t>
            </w:r>
          </w:p>
        </w:tc>
        <w:tc>
          <w:tcPr>
            <w:tcW w:w="1085" w:type="dxa"/>
            <w:tcBorders>
              <w:left w:val="single" w:sz="24" w:space="0" w:color="auto"/>
            </w:tcBorders>
            <w:vAlign w:val="center"/>
          </w:tcPr>
          <w:p w14:paraId="124C9AF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111</w:t>
            </w:r>
          </w:p>
        </w:tc>
        <w:tc>
          <w:tcPr>
            <w:tcW w:w="1493" w:type="dxa"/>
            <w:tcBorders>
              <w:right w:val="single" w:sz="24" w:space="0" w:color="auto"/>
            </w:tcBorders>
            <w:vAlign w:val="center"/>
          </w:tcPr>
          <w:p w14:paraId="1FE19DF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10.61</w:t>
            </w:r>
          </w:p>
        </w:tc>
      </w:tr>
      <w:tr w:rsidR="00FB5184" w:rsidRPr="00940161" w14:paraId="59B94115" w14:textId="77777777" w:rsidTr="006A4182">
        <w:trPr>
          <w:jc w:val="center"/>
        </w:trPr>
        <w:tc>
          <w:tcPr>
            <w:tcW w:w="1403" w:type="dxa"/>
            <w:vMerge/>
            <w:tcBorders>
              <w:left w:val="single" w:sz="24" w:space="0" w:color="auto"/>
              <w:right w:val="single" w:sz="24" w:space="0" w:color="auto"/>
            </w:tcBorders>
            <w:vAlign w:val="center"/>
          </w:tcPr>
          <w:p w14:paraId="22377CE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5BEF338" w14:textId="77777777" w:rsidR="00FB5184" w:rsidRPr="00940161" w:rsidRDefault="00FB5184" w:rsidP="006A4182">
            <w:pPr>
              <w:jc w:val="center"/>
              <w:rPr>
                <w:rFonts w:eastAsia="Times New Roman"/>
                <w:b/>
                <w:sz w:val="22"/>
                <w:szCs w:val="22"/>
              </w:rPr>
            </w:pPr>
            <w:r w:rsidRPr="00940161">
              <w:rPr>
                <w:rFonts w:eastAsia="Times New Roman"/>
                <w:b/>
                <w:sz w:val="22"/>
                <w:szCs w:val="22"/>
              </w:rPr>
              <w:t>IT 28</w:t>
            </w:r>
          </w:p>
        </w:tc>
        <w:tc>
          <w:tcPr>
            <w:tcW w:w="900" w:type="dxa"/>
            <w:tcBorders>
              <w:left w:val="single" w:sz="24" w:space="0" w:color="auto"/>
            </w:tcBorders>
            <w:vAlign w:val="center"/>
          </w:tcPr>
          <w:p w14:paraId="4985949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130</w:t>
            </w:r>
          </w:p>
        </w:tc>
        <w:tc>
          <w:tcPr>
            <w:tcW w:w="805" w:type="dxa"/>
            <w:vAlign w:val="center"/>
          </w:tcPr>
          <w:p w14:paraId="24A3531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96</w:t>
            </w:r>
          </w:p>
        </w:tc>
        <w:tc>
          <w:tcPr>
            <w:tcW w:w="1085" w:type="dxa"/>
            <w:tcBorders>
              <w:left w:val="single" w:sz="24" w:space="0" w:color="auto"/>
            </w:tcBorders>
            <w:vAlign w:val="center"/>
          </w:tcPr>
          <w:p w14:paraId="28B8074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w:t>
            </w:r>
          </w:p>
        </w:tc>
        <w:tc>
          <w:tcPr>
            <w:tcW w:w="1493" w:type="dxa"/>
            <w:tcBorders>
              <w:right w:val="single" w:sz="24" w:space="0" w:color="auto"/>
            </w:tcBorders>
            <w:vAlign w:val="center"/>
          </w:tcPr>
          <w:p w14:paraId="36FB174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12.02</w:t>
            </w:r>
          </w:p>
        </w:tc>
      </w:tr>
      <w:tr w:rsidR="00FB5184" w:rsidRPr="00940161" w14:paraId="3F4F8F80" w14:textId="77777777" w:rsidTr="006A4182">
        <w:trPr>
          <w:jc w:val="center"/>
        </w:trPr>
        <w:tc>
          <w:tcPr>
            <w:tcW w:w="1403" w:type="dxa"/>
            <w:vMerge/>
            <w:tcBorders>
              <w:left w:val="single" w:sz="24" w:space="0" w:color="auto"/>
              <w:right w:val="single" w:sz="24" w:space="0" w:color="auto"/>
            </w:tcBorders>
            <w:vAlign w:val="center"/>
          </w:tcPr>
          <w:p w14:paraId="33029C3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630D9A8" w14:textId="77777777" w:rsidR="00FB5184" w:rsidRPr="00940161" w:rsidRDefault="00FB5184" w:rsidP="006A4182">
            <w:pPr>
              <w:jc w:val="center"/>
              <w:rPr>
                <w:rFonts w:eastAsia="Times New Roman"/>
                <w:b/>
                <w:sz w:val="22"/>
                <w:szCs w:val="22"/>
              </w:rPr>
            </w:pPr>
            <w:r w:rsidRPr="00940161">
              <w:rPr>
                <w:rFonts w:eastAsia="Times New Roman"/>
                <w:b/>
                <w:sz w:val="22"/>
                <w:szCs w:val="22"/>
              </w:rPr>
              <w:t>IT 29</w:t>
            </w:r>
          </w:p>
        </w:tc>
        <w:tc>
          <w:tcPr>
            <w:tcW w:w="900" w:type="dxa"/>
            <w:tcBorders>
              <w:left w:val="single" w:sz="24" w:space="0" w:color="auto"/>
            </w:tcBorders>
            <w:vAlign w:val="center"/>
          </w:tcPr>
          <w:p w14:paraId="1B1AC16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136</w:t>
            </w:r>
          </w:p>
        </w:tc>
        <w:tc>
          <w:tcPr>
            <w:tcW w:w="805" w:type="dxa"/>
            <w:vAlign w:val="center"/>
          </w:tcPr>
          <w:p w14:paraId="6C7B195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95</w:t>
            </w:r>
          </w:p>
        </w:tc>
        <w:tc>
          <w:tcPr>
            <w:tcW w:w="1085" w:type="dxa"/>
            <w:tcBorders>
              <w:left w:val="single" w:sz="24" w:space="0" w:color="auto"/>
            </w:tcBorders>
            <w:vAlign w:val="center"/>
          </w:tcPr>
          <w:p w14:paraId="4987CE8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115.5</w:t>
            </w:r>
          </w:p>
        </w:tc>
        <w:tc>
          <w:tcPr>
            <w:tcW w:w="1493" w:type="dxa"/>
            <w:tcBorders>
              <w:right w:val="single" w:sz="24" w:space="0" w:color="auto"/>
            </w:tcBorders>
            <w:vAlign w:val="center"/>
          </w:tcPr>
          <w:p w14:paraId="7A0C276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14.50</w:t>
            </w:r>
          </w:p>
        </w:tc>
      </w:tr>
      <w:tr w:rsidR="00FB5184" w:rsidRPr="00940161" w14:paraId="5EA2570B" w14:textId="77777777" w:rsidTr="006A4182">
        <w:trPr>
          <w:jc w:val="center"/>
        </w:trPr>
        <w:tc>
          <w:tcPr>
            <w:tcW w:w="1403" w:type="dxa"/>
            <w:vMerge/>
            <w:tcBorders>
              <w:left w:val="single" w:sz="24" w:space="0" w:color="auto"/>
              <w:right w:val="single" w:sz="24" w:space="0" w:color="auto"/>
            </w:tcBorders>
            <w:vAlign w:val="center"/>
          </w:tcPr>
          <w:p w14:paraId="6A4104A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B5B7A3D" w14:textId="77777777" w:rsidR="00FB5184" w:rsidRPr="00940161" w:rsidRDefault="00FB5184" w:rsidP="006A4182">
            <w:pPr>
              <w:jc w:val="center"/>
              <w:rPr>
                <w:rFonts w:eastAsia="Times New Roman"/>
                <w:b/>
                <w:sz w:val="22"/>
                <w:szCs w:val="22"/>
              </w:rPr>
            </w:pPr>
            <w:r w:rsidRPr="00940161">
              <w:rPr>
                <w:rFonts w:eastAsia="Times New Roman"/>
                <w:b/>
                <w:sz w:val="22"/>
                <w:szCs w:val="22"/>
              </w:rPr>
              <w:t>IT 30</w:t>
            </w:r>
          </w:p>
        </w:tc>
        <w:tc>
          <w:tcPr>
            <w:tcW w:w="900" w:type="dxa"/>
            <w:tcBorders>
              <w:left w:val="single" w:sz="24" w:space="0" w:color="auto"/>
            </w:tcBorders>
            <w:vAlign w:val="center"/>
          </w:tcPr>
          <w:p w14:paraId="5F6D69A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134</w:t>
            </w:r>
          </w:p>
        </w:tc>
        <w:tc>
          <w:tcPr>
            <w:tcW w:w="805" w:type="dxa"/>
            <w:vAlign w:val="center"/>
          </w:tcPr>
          <w:p w14:paraId="0379F57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95</w:t>
            </w:r>
          </w:p>
        </w:tc>
        <w:tc>
          <w:tcPr>
            <w:tcW w:w="1085" w:type="dxa"/>
            <w:tcBorders>
              <w:left w:val="single" w:sz="24" w:space="0" w:color="auto"/>
            </w:tcBorders>
            <w:vAlign w:val="center"/>
          </w:tcPr>
          <w:p w14:paraId="78C9D37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114.5</w:t>
            </w:r>
          </w:p>
        </w:tc>
        <w:tc>
          <w:tcPr>
            <w:tcW w:w="1493" w:type="dxa"/>
            <w:tcBorders>
              <w:right w:val="single" w:sz="24" w:space="0" w:color="auto"/>
            </w:tcBorders>
            <w:vAlign w:val="center"/>
          </w:tcPr>
          <w:p w14:paraId="71C2F0F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13.79</w:t>
            </w:r>
          </w:p>
        </w:tc>
      </w:tr>
      <w:tr w:rsidR="00FB5184" w:rsidRPr="00940161" w14:paraId="536B9FDB" w14:textId="77777777" w:rsidTr="006A4182">
        <w:trPr>
          <w:jc w:val="center"/>
        </w:trPr>
        <w:tc>
          <w:tcPr>
            <w:tcW w:w="1403" w:type="dxa"/>
            <w:vMerge/>
            <w:tcBorders>
              <w:left w:val="single" w:sz="24" w:space="0" w:color="auto"/>
              <w:right w:val="single" w:sz="24" w:space="0" w:color="auto"/>
            </w:tcBorders>
            <w:vAlign w:val="center"/>
          </w:tcPr>
          <w:p w14:paraId="14F226D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8C840B9" w14:textId="77777777" w:rsidR="00FB5184" w:rsidRPr="00940161" w:rsidRDefault="00FB5184" w:rsidP="006A4182">
            <w:pPr>
              <w:jc w:val="center"/>
              <w:rPr>
                <w:rFonts w:eastAsia="Times New Roman"/>
                <w:b/>
                <w:sz w:val="22"/>
                <w:szCs w:val="22"/>
              </w:rPr>
            </w:pPr>
            <w:r w:rsidRPr="00940161">
              <w:rPr>
                <w:rFonts w:eastAsia="Times New Roman"/>
                <w:b/>
                <w:sz w:val="22"/>
                <w:szCs w:val="22"/>
              </w:rPr>
              <w:t>IT 31</w:t>
            </w:r>
          </w:p>
        </w:tc>
        <w:tc>
          <w:tcPr>
            <w:tcW w:w="900" w:type="dxa"/>
            <w:tcBorders>
              <w:left w:val="single" w:sz="24" w:space="0" w:color="auto"/>
            </w:tcBorders>
            <w:vAlign w:val="center"/>
          </w:tcPr>
          <w:p w14:paraId="2567CB6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w:t>
            </w:r>
          </w:p>
        </w:tc>
        <w:tc>
          <w:tcPr>
            <w:tcW w:w="805" w:type="dxa"/>
            <w:vAlign w:val="center"/>
          </w:tcPr>
          <w:p w14:paraId="19F3123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104</w:t>
            </w:r>
          </w:p>
        </w:tc>
        <w:tc>
          <w:tcPr>
            <w:tcW w:w="1085" w:type="dxa"/>
            <w:tcBorders>
              <w:left w:val="single" w:sz="24" w:space="0" w:color="auto"/>
            </w:tcBorders>
            <w:vAlign w:val="center"/>
          </w:tcPr>
          <w:p w14:paraId="1D0EEC7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122.5</w:t>
            </w:r>
          </w:p>
        </w:tc>
        <w:tc>
          <w:tcPr>
            <w:tcW w:w="1493" w:type="dxa"/>
            <w:tcBorders>
              <w:right w:val="single" w:sz="24" w:space="0" w:color="auto"/>
            </w:tcBorders>
            <w:vAlign w:val="center"/>
          </w:tcPr>
          <w:p w14:paraId="6091C62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13.08</w:t>
            </w:r>
          </w:p>
        </w:tc>
      </w:tr>
      <w:tr w:rsidR="00FB5184" w:rsidRPr="00940161" w14:paraId="134BFB9E" w14:textId="77777777" w:rsidTr="006A4182">
        <w:trPr>
          <w:jc w:val="center"/>
        </w:trPr>
        <w:tc>
          <w:tcPr>
            <w:tcW w:w="1403" w:type="dxa"/>
            <w:vMerge/>
            <w:tcBorders>
              <w:left w:val="single" w:sz="24" w:space="0" w:color="auto"/>
              <w:right w:val="single" w:sz="24" w:space="0" w:color="auto"/>
            </w:tcBorders>
            <w:vAlign w:val="center"/>
          </w:tcPr>
          <w:p w14:paraId="62E07EA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967D4A9" w14:textId="77777777" w:rsidR="00FB5184" w:rsidRPr="00940161" w:rsidRDefault="00FB5184" w:rsidP="006A4182">
            <w:pPr>
              <w:jc w:val="center"/>
              <w:rPr>
                <w:rFonts w:eastAsia="Times New Roman"/>
                <w:b/>
                <w:sz w:val="22"/>
                <w:szCs w:val="22"/>
              </w:rPr>
            </w:pPr>
            <w:r w:rsidRPr="00940161">
              <w:rPr>
                <w:rFonts w:eastAsia="Times New Roman"/>
                <w:b/>
                <w:sz w:val="22"/>
                <w:szCs w:val="22"/>
              </w:rPr>
              <w:t>IT 32</w:t>
            </w:r>
          </w:p>
        </w:tc>
        <w:tc>
          <w:tcPr>
            <w:tcW w:w="900" w:type="dxa"/>
            <w:tcBorders>
              <w:left w:val="single" w:sz="24" w:space="0" w:color="auto"/>
            </w:tcBorders>
            <w:vAlign w:val="center"/>
          </w:tcPr>
          <w:p w14:paraId="7F564B3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143</w:t>
            </w:r>
          </w:p>
        </w:tc>
        <w:tc>
          <w:tcPr>
            <w:tcW w:w="805" w:type="dxa"/>
            <w:vAlign w:val="center"/>
          </w:tcPr>
          <w:p w14:paraId="2C910F9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101</w:t>
            </w:r>
          </w:p>
        </w:tc>
        <w:tc>
          <w:tcPr>
            <w:tcW w:w="1085" w:type="dxa"/>
            <w:tcBorders>
              <w:left w:val="single" w:sz="24" w:space="0" w:color="auto"/>
            </w:tcBorders>
            <w:vAlign w:val="center"/>
          </w:tcPr>
          <w:p w14:paraId="5410091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122</w:t>
            </w:r>
          </w:p>
        </w:tc>
        <w:tc>
          <w:tcPr>
            <w:tcW w:w="1493" w:type="dxa"/>
            <w:tcBorders>
              <w:right w:val="single" w:sz="24" w:space="0" w:color="auto"/>
            </w:tcBorders>
            <w:vAlign w:val="center"/>
          </w:tcPr>
          <w:p w14:paraId="063AA80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14.85</w:t>
            </w:r>
          </w:p>
        </w:tc>
      </w:tr>
      <w:tr w:rsidR="00FB5184" w:rsidRPr="00940161" w14:paraId="116B6A98" w14:textId="77777777" w:rsidTr="006A4182">
        <w:trPr>
          <w:jc w:val="center"/>
        </w:trPr>
        <w:tc>
          <w:tcPr>
            <w:tcW w:w="1403" w:type="dxa"/>
            <w:vMerge/>
            <w:tcBorders>
              <w:left w:val="single" w:sz="24" w:space="0" w:color="auto"/>
              <w:right w:val="single" w:sz="24" w:space="0" w:color="auto"/>
            </w:tcBorders>
            <w:vAlign w:val="center"/>
          </w:tcPr>
          <w:p w14:paraId="65009A4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32BE412" w14:textId="77777777" w:rsidR="00FB5184" w:rsidRPr="00940161" w:rsidRDefault="00FB5184" w:rsidP="006A4182">
            <w:pPr>
              <w:jc w:val="center"/>
              <w:rPr>
                <w:rFonts w:eastAsia="Times New Roman"/>
                <w:b/>
                <w:sz w:val="22"/>
                <w:szCs w:val="22"/>
              </w:rPr>
            </w:pPr>
            <w:r w:rsidRPr="00940161">
              <w:rPr>
                <w:rFonts w:eastAsia="Times New Roman"/>
                <w:b/>
                <w:sz w:val="22"/>
                <w:szCs w:val="22"/>
              </w:rPr>
              <w:t>IT 33</w:t>
            </w:r>
          </w:p>
        </w:tc>
        <w:tc>
          <w:tcPr>
            <w:tcW w:w="900" w:type="dxa"/>
            <w:tcBorders>
              <w:left w:val="single" w:sz="24" w:space="0" w:color="auto"/>
            </w:tcBorders>
            <w:vAlign w:val="center"/>
          </w:tcPr>
          <w:p w14:paraId="25D9628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w:t>
            </w:r>
          </w:p>
        </w:tc>
        <w:tc>
          <w:tcPr>
            <w:tcW w:w="805" w:type="dxa"/>
            <w:vAlign w:val="center"/>
          </w:tcPr>
          <w:p w14:paraId="1FA6972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c>
          <w:tcPr>
            <w:tcW w:w="1085" w:type="dxa"/>
            <w:tcBorders>
              <w:left w:val="single" w:sz="24" w:space="0" w:color="auto"/>
            </w:tcBorders>
            <w:vAlign w:val="center"/>
          </w:tcPr>
          <w:p w14:paraId="5501D4D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123.5</w:t>
            </w:r>
          </w:p>
        </w:tc>
        <w:tc>
          <w:tcPr>
            <w:tcW w:w="1493" w:type="dxa"/>
            <w:tcBorders>
              <w:right w:val="single" w:sz="24" w:space="0" w:color="auto"/>
            </w:tcBorders>
            <w:vAlign w:val="center"/>
          </w:tcPr>
          <w:p w14:paraId="424FFB6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12.37</w:t>
            </w:r>
          </w:p>
        </w:tc>
      </w:tr>
      <w:tr w:rsidR="00FB5184" w:rsidRPr="00940161" w14:paraId="32925A92" w14:textId="77777777" w:rsidTr="006A4182">
        <w:trPr>
          <w:jc w:val="center"/>
        </w:trPr>
        <w:tc>
          <w:tcPr>
            <w:tcW w:w="1403" w:type="dxa"/>
            <w:vMerge/>
            <w:tcBorders>
              <w:left w:val="single" w:sz="24" w:space="0" w:color="auto"/>
              <w:right w:val="single" w:sz="24" w:space="0" w:color="auto"/>
            </w:tcBorders>
            <w:vAlign w:val="center"/>
          </w:tcPr>
          <w:p w14:paraId="60E4FF1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C1B0632" w14:textId="77777777" w:rsidR="00FB5184" w:rsidRPr="00940161" w:rsidRDefault="00FB5184" w:rsidP="006A4182">
            <w:pPr>
              <w:jc w:val="center"/>
              <w:rPr>
                <w:rFonts w:eastAsia="Times New Roman"/>
                <w:b/>
                <w:sz w:val="22"/>
                <w:szCs w:val="22"/>
              </w:rPr>
            </w:pPr>
            <w:r w:rsidRPr="00940161">
              <w:rPr>
                <w:rFonts w:eastAsia="Times New Roman"/>
                <w:b/>
                <w:sz w:val="22"/>
                <w:szCs w:val="22"/>
              </w:rPr>
              <w:t>IT 34</w:t>
            </w:r>
          </w:p>
        </w:tc>
        <w:tc>
          <w:tcPr>
            <w:tcW w:w="900" w:type="dxa"/>
            <w:tcBorders>
              <w:left w:val="single" w:sz="24" w:space="0" w:color="auto"/>
            </w:tcBorders>
            <w:vAlign w:val="center"/>
          </w:tcPr>
          <w:p w14:paraId="43C99B2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140</w:t>
            </w:r>
          </w:p>
        </w:tc>
        <w:tc>
          <w:tcPr>
            <w:tcW w:w="805" w:type="dxa"/>
            <w:vAlign w:val="center"/>
          </w:tcPr>
          <w:p w14:paraId="2851419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104</w:t>
            </w:r>
          </w:p>
        </w:tc>
        <w:tc>
          <w:tcPr>
            <w:tcW w:w="1085" w:type="dxa"/>
            <w:tcBorders>
              <w:left w:val="single" w:sz="24" w:space="0" w:color="auto"/>
            </w:tcBorders>
            <w:vAlign w:val="center"/>
          </w:tcPr>
          <w:p w14:paraId="504D25D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122</w:t>
            </w:r>
          </w:p>
        </w:tc>
        <w:tc>
          <w:tcPr>
            <w:tcW w:w="1493" w:type="dxa"/>
            <w:tcBorders>
              <w:right w:val="single" w:sz="24" w:space="0" w:color="auto"/>
            </w:tcBorders>
            <w:vAlign w:val="center"/>
          </w:tcPr>
          <w:p w14:paraId="3AB0FAC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12.73</w:t>
            </w:r>
          </w:p>
        </w:tc>
      </w:tr>
      <w:tr w:rsidR="00FB5184" w:rsidRPr="00940161" w14:paraId="7537B1DA" w14:textId="77777777" w:rsidTr="006A4182">
        <w:trPr>
          <w:jc w:val="center"/>
        </w:trPr>
        <w:tc>
          <w:tcPr>
            <w:tcW w:w="1403" w:type="dxa"/>
            <w:vMerge/>
            <w:tcBorders>
              <w:left w:val="single" w:sz="24" w:space="0" w:color="auto"/>
              <w:right w:val="single" w:sz="24" w:space="0" w:color="auto"/>
            </w:tcBorders>
            <w:vAlign w:val="center"/>
          </w:tcPr>
          <w:p w14:paraId="33A9738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6C299E7" w14:textId="77777777" w:rsidR="00FB5184" w:rsidRPr="00940161" w:rsidRDefault="00FB5184" w:rsidP="006A4182">
            <w:pPr>
              <w:jc w:val="center"/>
              <w:rPr>
                <w:rFonts w:eastAsia="Times New Roman"/>
                <w:b/>
                <w:sz w:val="22"/>
                <w:szCs w:val="22"/>
              </w:rPr>
            </w:pPr>
            <w:r w:rsidRPr="00940161">
              <w:rPr>
                <w:rFonts w:eastAsia="Times New Roman"/>
                <w:b/>
                <w:sz w:val="22"/>
                <w:szCs w:val="22"/>
              </w:rPr>
              <w:t>IT 35</w:t>
            </w:r>
          </w:p>
        </w:tc>
        <w:tc>
          <w:tcPr>
            <w:tcW w:w="900" w:type="dxa"/>
            <w:tcBorders>
              <w:left w:val="single" w:sz="24" w:space="0" w:color="auto"/>
            </w:tcBorders>
            <w:vAlign w:val="center"/>
          </w:tcPr>
          <w:p w14:paraId="7296F6C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w:t>
            </w:r>
          </w:p>
        </w:tc>
        <w:tc>
          <w:tcPr>
            <w:tcW w:w="805" w:type="dxa"/>
            <w:vAlign w:val="bottom"/>
          </w:tcPr>
          <w:p w14:paraId="2487060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111</w:t>
            </w:r>
          </w:p>
        </w:tc>
        <w:tc>
          <w:tcPr>
            <w:tcW w:w="1085" w:type="dxa"/>
            <w:tcBorders>
              <w:left w:val="single" w:sz="24" w:space="0" w:color="auto"/>
            </w:tcBorders>
            <w:vAlign w:val="center"/>
          </w:tcPr>
          <w:p w14:paraId="6AFF994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133</w:t>
            </w:r>
          </w:p>
        </w:tc>
        <w:tc>
          <w:tcPr>
            <w:tcW w:w="1493" w:type="dxa"/>
            <w:tcBorders>
              <w:right w:val="single" w:sz="24" w:space="0" w:color="auto"/>
            </w:tcBorders>
            <w:vAlign w:val="center"/>
          </w:tcPr>
          <w:p w14:paraId="6AA91FD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15.56</w:t>
            </w:r>
          </w:p>
        </w:tc>
      </w:tr>
      <w:tr w:rsidR="00FB5184" w:rsidRPr="00940161" w14:paraId="7458194A" w14:textId="77777777" w:rsidTr="006A4182">
        <w:trPr>
          <w:jc w:val="center"/>
        </w:trPr>
        <w:tc>
          <w:tcPr>
            <w:tcW w:w="1403" w:type="dxa"/>
            <w:vMerge/>
            <w:tcBorders>
              <w:left w:val="single" w:sz="24" w:space="0" w:color="auto"/>
              <w:right w:val="single" w:sz="24" w:space="0" w:color="auto"/>
            </w:tcBorders>
            <w:vAlign w:val="center"/>
          </w:tcPr>
          <w:p w14:paraId="74AEF93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79BD173" w14:textId="77777777" w:rsidR="00FB5184" w:rsidRPr="00940161" w:rsidRDefault="00FB5184" w:rsidP="006A4182">
            <w:pPr>
              <w:jc w:val="center"/>
              <w:rPr>
                <w:rFonts w:eastAsia="Times New Roman"/>
                <w:b/>
                <w:sz w:val="22"/>
                <w:szCs w:val="22"/>
              </w:rPr>
            </w:pPr>
            <w:r w:rsidRPr="00940161">
              <w:rPr>
                <w:rFonts w:eastAsia="Times New Roman"/>
                <w:b/>
                <w:sz w:val="22"/>
                <w:szCs w:val="22"/>
              </w:rPr>
              <w:t>IT 36</w:t>
            </w:r>
          </w:p>
        </w:tc>
        <w:tc>
          <w:tcPr>
            <w:tcW w:w="900" w:type="dxa"/>
            <w:tcBorders>
              <w:left w:val="single" w:sz="24" w:space="0" w:color="auto"/>
            </w:tcBorders>
            <w:vAlign w:val="center"/>
          </w:tcPr>
          <w:p w14:paraId="2FBF2F9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154</w:t>
            </w:r>
          </w:p>
        </w:tc>
        <w:tc>
          <w:tcPr>
            <w:tcW w:w="805" w:type="dxa"/>
            <w:vAlign w:val="bottom"/>
          </w:tcPr>
          <w:p w14:paraId="5490EB8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w:t>
            </w:r>
          </w:p>
        </w:tc>
        <w:tc>
          <w:tcPr>
            <w:tcW w:w="1085" w:type="dxa"/>
            <w:tcBorders>
              <w:left w:val="single" w:sz="24" w:space="0" w:color="auto"/>
            </w:tcBorders>
            <w:vAlign w:val="center"/>
          </w:tcPr>
          <w:p w14:paraId="56A94F3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132</w:t>
            </w:r>
          </w:p>
        </w:tc>
        <w:tc>
          <w:tcPr>
            <w:tcW w:w="1493" w:type="dxa"/>
            <w:tcBorders>
              <w:right w:val="single" w:sz="24" w:space="0" w:color="auto"/>
            </w:tcBorders>
            <w:vAlign w:val="center"/>
          </w:tcPr>
          <w:p w14:paraId="38501C3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15.56</w:t>
            </w:r>
          </w:p>
        </w:tc>
      </w:tr>
      <w:tr w:rsidR="00FB5184" w:rsidRPr="00940161" w14:paraId="0683F7B4" w14:textId="77777777" w:rsidTr="006A4182">
        <w:trPr>
          <w:jc w:val="center"/>
        </w:trPr>
        <w:tc>
          <w:tcPr>
            <w:tcW w:w="1403" w:type="dxa"/>
            <w:vMerge/>
            <w:tcBorders>
              <w:left w:val="single" w:sz="24" w:space="0" w:color="auto"/>
              <w:right w:val="single" w:sz="24" w:space="0" w:color="auto"/>
            </w:tcBorders>
            <w:vAlign w:val="center"/>
          </w:tcPr>
          <w:p w14:paraId="72CF108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CB94956" w14:textId="77777777" w:rsidR="00FB5184" w:rsidRPr="00940161" w:rsidRDefault="00FB5184" w:rsidP="006A4182">
            <w:pPr>
              <w:jc w:val="center"/>
              <w:rPr>
                <w:rFonts w:eastAsia="Times New Roman"/>
                <w:b/>
                <w:sz w:val="22"/>
                <w:szCs w:val="22"/>
              </w:rPr>
            </w:pPr>
            <w:r w:rsidRPr="00940161">
              <w:rPr>
                <w:rFonts w:eastAsia="Times New Roman"/>
                <w:b/>
                <w:sz w:val="22"/>
                <w:szCs w:val="22"/>
              </w:rPr>
              <w:t>IT 37</w:t>
            </w:r>
          </w:p>
        </w:tc>
        <w:tc>
          <w:tcPr>
            <w:tcW w:w="900" w:type="dxa"/>
            <w:tcBorders>
              <w:left w:val="single" w:sz="24" w:space="0" w:color="auto"/>
            </w:tcBorders>
            <w:vAlign w:val="center"/>
          </w:tcPr>
          <w:p w14:paraId="3B3F105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147</w:t>
            </w:r>
          </w:p>
        </w:tc>
        <w:tc>
          <w:tcPr>
            <w:tcW w:w="805" w:type="dxa"/>
            <w:vAlign w:val="bottom"/>
          </w:tcPr>
          <w:p w14:paraId="7D62472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w:t>
            </w:r>
          </w:p>
        </w:tc>
        <w:tc>
          <w:tcPr>
            <w:tcW w:w="1085" w:type="dxa"/>
            <w:tcBorders>
              <w:left w:val="single" w:sz="24" w:space="0" w:color="auto"/>
            </w:tcBorders>
            <w:vAlign w:val="center"/>
          </w:tcPr>
          <w:p w14:paraId="3E5148F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128.5</w:t>
            </w:r>
          </w:p>
        </w:tc>
        <w:tc>
          <w:tcPr>
            <w:tcW w:w="1493" w:type="dxa"/>
            <w:tcBorders>
              <w:right w:val="single" w:sz="24" w:space="0" w:color="auto"/>
            </w:tcBorders>
            <w:vAlign w:val="center"/>
          </w:tcPr>
          <w:p w14:paraId="4F68E77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13.08</w:t>
            </w:r>
          </w:p>
        </w:tc>
      </w:tr>
      <w:tr w:rsidR="00FB5184" w:rsidRPr="00940161" w14:paraId="57AB9A84" w14:textId="77777777" w:rsidTr="006A4182">
        <w:trPr>
          <w:jc w:val="center"/>
        </w:trPr>
        <w:tc>
          <w:tcPr>
            <w:tcW w:w="1403" w:type="dxa"/>
            <w:vMerge/>
            <w:tcBorders>
              <w:left w:val="single" w:sz="24" w:space="0" w:color="auto"/>
              <w:right w:val="single" w:sz="24" w:space="0" w:color="auto"/>
            </w:tcBorders>
            <w:vAlign w:val="center"/>
          </w:tcPr>
          <w:p w14:paraId="0FC26E7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11475F1" w14:textId="77777777" w:rsidR="00FB5184" w:rsidRPr="00940161" w:rsidRDefault="00FB5184" w:rsidP="006A4182">
            <w:pPr>
              <w:jc w:val="center"/>
              <w:rPr>
                <w:rFonts w:eastAsia="Times New Roman"/>
                <w:b/>
                <w:sz w:val="22"/>
                <w:szCs w:val="22"/>
              </w:rPr>
            </w:pPr>
            <w:r w:rsidRPr="00940161">
              <w:rPr>
                <w:rFonts w:eastAsia="Times New Roman"/>
                <w:b/>
                <w:sz w:val="22"/>
                <w:szCs w:val="22"/>
              </w:rPr>
              <w:t>IT 38</w:t>
            </w:r>
          </w:p>
        </w:tc>
        <w:tc>
          <w:tcPr>
            <w:tcW w:w="900" w:type="dxa"/>
            <w:tcBorders>
              <w:left w:val="single" w:sz="24" w:space="0" w:color="auto"/>
            </w:tcBorders>
            <w:vAlign w:val="center"/>
          </w:tcPr>
          <w:p w14:paraId="78FD668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158</w:t>
            </w:r>
          </w:p>
        </w:tc>
        <w:tc>
          <w:tcPr>
            <w:tcW w:w="805" w:type="dxa"/>
            <w:vAlign w:val="bottom"/>
          </w:tcPr>
          <w:p w14:paraId="2C5444C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37DF756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136</w:t>
            </w:r>
          </w:p>
        </w:tc>
        <w:tc>
          <w:tcPr>
            <w:tcW w:w="1493" w:type="dxa"/>
            <w:tcBorders>
              <w:right w:val="single" w:sz="24" w:space="0" w:color="auto"/>
            </w:tcBorders>
            <w:vAlign w:val="center"/>
          </w:tcPr>
          <w:p w14:paraId="12A8254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15.56</w:t>
            </w:r>
          </w:p>
        </w:tc>
      </w:tr>
      <w:tr w:rsidR="00FB5184" w:rsidRPr="00940161" w14:paraId="0F3EF773" w14:textId="77777777" w:rsidTr="006A4182">
        <w:trPr>
          <w:jc w:val="center"/>
        </w:trPr>
        <w:tc>
          <w:tcPr>
            <w:tcW w:w="1403" w:type="dxa"/>
            <w:vMerge/>
            <w:tcBorders>
              <w:left w:val="single" w:sz="24" w:space="0" w:color="auto"/>
              <w:right w:val="single" w:sz="24" w:space="0" w:color="auto"/>
            </w:tcBorders>
            <w:vAlign w:val="center"/>
          </w:tcPr>
          <w:p w14:paraId="6D53A5D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D0E6540" w14:textId="77777777" w:rsidR="00FB5184" w:rsidRPr="00940161" w:rsidRDefault="00FB5184" w:rsidP="006A4182">
            <w:pPr>
              <w:jc w:val="center"/>
              <w:rPr>
                <w:rFonts w:eastAsia="Times New Roman"/>
                <w:b/>
                <w:sz w:val="22"/>
                <w:szCs w:val="22"/>
              </w:rPr>
            </w:pPr>
            <w:r w:rsidRPr="00940161">
              <w:rPr>
                <w:rFonts w:eastAsia="Times New Roman"/>
                <w:b/>
                <w:sz w:val="22"/>
                <w:szCs w:val="22"/>
              </w:rPr>
              <w:t>IT 39</w:t>
            </w:r>
          </w:p>
        </w:tc>
        <w:tc>
          <w:tcPr>
            <w:tcW w:w="900" w:type="dxa"/>
            <w:tcBorders>
              <w:left w:val="single" w:sz="24" w:space="0" w:color="auto"/>
            </w:tcBorders>
            <w:vAlign w:val="center"/>
          </w:tcPr>
          <w:p w14:paraId="6C4F25F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156</w:t>
            </w:r>
          </w:p>
        </w:tc>
        <w:tc>
          <w:tcPr>
            <w:tcW w:w="805" w:type="dxa"/>
            <w:vAlign w:val="bottom"/>
          </w:tcPr>
          <w:p w14:paraId="3371174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115</w:t>
            </w:r>
          </w:p>
        </w:tc>
        <w:tc>
          <w:tcPr>
            <w:tcW w:w="1085" w:type="dxa"/>
            <w:tcBorders>
              <w:left w:val="single" w:sz="24" w:space="0" w:color="auto"/>
            </w:tcBorders>
            <w:vAlign w:val="center"/>
          </w:tcPr>
          <w:p w14:paraId="1497CE6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135.5</w:t>
            </w:r>
          </w:p>
        </w:tc>
        <w:tc>
          <w:tcPr>
            <w:tcW w:w="1493" w:type="dxa"/>
            <w:tcBorders>
              <w:right w:val="single" w:sz="24" w:space="0" w:color="auto"/>
            </w:tcBorders>
            <w:vAlign w:val="center"/>
          </w:tcPr>
          <w:p w14:paraId="1ED5E85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14.50</w:t>
            </w:r>
          </w:p>
        </w:tc>
      </w:tr>
      <w:tr w:rsidR="00FB5184" w:rsidRPr="00940161" w14:paraId="1DA8FA7F" w14:textId="77777777" w:rsidTr="006A4182">
        <w:trPr>
          <w:jc w:val="center"/>
        </w:trPr>
        <w:tc>
          <w:tcPr>
            <w:tcW w:w="1403" w:type="dxa"/>
            <w:vMerge/>
            <w:tcBorders>
              <w:left w:val="single" w:sz="24" w:space="0" w:color="auto"/>
              <w:right w:val="single" w:sz="24" w:space="0" w:color="auto"/>
            </w:tcBorders>
            <w:vAlign w:val="center"/>
          </w:tcPr>
          <w:p w14:paraId="7DA79FD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2ABC343" w14:textId="77777777" w:rsidR="00FB5184" w:rsidRPr="00940161" w:rsidRDefault="00FB5184" w:rsidP="006A4182">
            <w:pPr>
              <w:jc w:val="center"/>
              <w:rPr>
                <w:rFonts w:eastAsia="Times New Roman"/>
                <w:b/>
                <w:sz w:val="22"/>
                <w:szCs w:val="22"/>
              </w:rPr>
            </w:pPr>
            <w:r w:rsidRPr="00940161">
              <w:rPr>
                <w:rFonts w:eastAsia="Times New Roman"/>
                <w:b/>
                <w:sz w:val="22"/>
                <w:szCs w:val="22"/>
              </w:rPr>
              <w:t>IT 40</w:t>
            </w:r>
          </w:p>
        </w:tc>
        <w:tc>
          <w:tcPr>
            <w:tcW w:w="900" w:type="dxa"/>
            <w:tcBorders>
              <w:left w:val="single" w:sz="24" w:space="0" w:color="auto"/>
            </w:tcBorders>
            <w:vAlign w:val="bottom"/>
          </w:tcPr>
          <w:p w14:paraId="326EB82F"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bottom"/>
          </w:tcPr>
          <w:p w14:paraId="5C9CAA8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0147EE5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w:t>
            </w:r>
          </w:p>
        </w:tc>
        <w:tc>
          <w:tcPr>
            <w:tcW w:w="1493" w:type="dxa"/>
            <w:tcBorders>
              <w:right w:val="single" w:sz="24" w:space="0" w:color="auto"/>
            </w:tcBorders>
            <w:vAlign w:val="center"/>
          </w:tcPr>
          <w:p w14:paraId="3F904B6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29B33CAE" w14:textId="77777777" w:rsidTr="006A4182">
        <w:trPr>
          <w:jc w:val="center"/>
        </w:trPr>
        <w:tc>
          <w:tcPr>
            <w:tcW w:w="1403" w:type="dxa"/>
            <w:vMerge/>
            <w:tcBorders>
              <w:left w:val="single" w:sz="24" w:space="0" w:color="auto"/>
              <w:right w:val="single" w:sz="24" w:space="0" w:color="auto"/>
            </w:tcBorders>
            <w:vAlign w:val="center"/>
          </w:tcPr>
          <w:p w14:paraId="769E9DC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E1875C6" w14:textId="77777777" w:rsidR="00FB5184" w:rsidRPr="00940161" w:rsidRDefault="00FB5184" w:rsidP="006A4182">
            <w:pPr>
              <w:jc w:val="center"/>
              <w:rPr>
                <w:rFonts w:eastAsia="Times New Roman"/>
                <w:b/>
                <w:sz w:val="22"/>
                <w:szCs w:val="22"/>
              </w:rPr>
            </w:pPr>
            <w:r w:rsidRPr="00940161">
              <w:rPr>
                <w:rFonts w:eastAsia="Times New Roman"/>
                <w:b/>
                <w:sz w:val="22"/>
                <w:szCs w:val="22"/>
              </w:rPr>
              <w:t>IT 41</w:t>
            </w:r>
          </w:p>
        </w:tc>
        <w:tc>
          <w:tcPr>
            <w:tcW w:w="900" w:type="dxa"/>
            <w:tcBorders>
              <w:left w:val="single" w:sz="24" w:space="0" w:color="auto"/>
            </w:tcBorders>
            <w:vAlign w:val="bottom"/>
          </w:tcPr>
          <w:p w14:paraId="4B6AFEAD"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bottom"/>
          </w:tcPr>
          <w:p w14:paraId="62B9133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w:t>
            </w:r>
          </w:p>
        </w:tc>
        <w:tc>
          <w:tcPr>
            <w:tcW w:w="1085" w:type="dxa"/>
            <w:tcBorders>
              <w:left w:val="single" w:sz="24" w:space="0" w:color="auto"/>
            </w:tcBorders>
            <w:vAlign w:val="center"/>
          </w:tcPr>
          <w:p w14:paraId="7122A25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w:t>
            </w:r>
          </w:p>
        </w:tc>
        <w:tc>
          <w:tcPr>
            <w:tcW w:w="1493" w:type="dxa"/>
            <w:tcBorders>
              <w:right w:val="single" w:sz="24" w:space="0" w:color="auto"/>
            </w:tcBorders>
            <w:vAlign w:val="center"/>
          </w:tcPr>
          <w:p w14:paraId="58BB6F8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2C87CE8F" w14:textId="77777777" w:rsidTr="006A4182">
        <w:trPr>
          <w:jc w:val="center"/>
        </w:trPr>
        <w:tc>
          <w:tcPr>
            <w:tcW w:w="1403" w:type="dxa"/>
            <w:vMerge/>
            <w:tcBorders>
              <w:left w:val="single" w:sz="24" w:space="0" w:color="auto"/>
              <w:right w:val="single" w:sz="24" w:space="0" w:color="auto"/>
            </w:tcBorders>
            <w:vAlign w:val="center"/>
          </w:tcPr>
          <w:p w14:paraId="5C2BAB7D"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25EB0CE" w14:textId="77777777" w:rsidR="00FB5184" w:rsidRPr="00940161" w:rsidRDefault="00FB5184" w:rsidP="006A4182">
            <w:pPr>
              <w:jc w:val="center"/>
              <w:rPr>
                <w:rFonts w:eastAsia="Times New Roman"/>
                <w:b/>
                <w:sz w:val="22"/>
                <w:szCs w:val="22"/>
              </w:rPr>
            </w:pPr>
            <w:r w:rsidRPr="00940161">
              <w:rPr>
                <w:rFonts w:eastAsia="Times New Roman"/>
                <w:b/>
                <w:sz w:val="22"/>
                <w:szCs w:val="22"/>
              </w:rPr>
              <w:t>IT 42</w:t>
            </w:r>
          </w:p>
        </w:tc>
        <w:tc>
          <w:tcPr>
            <w:tcW w:w="900" w:type="dxa"/>
            <w:tcBorders>
              <w:left w:val="single" w:sz="24" w:space="0" w:color="auto"/>
            </w:tcBorders>
            <w:vAlign w:val="bottom"/>
          </w:tcPr>
          <w:p w14:paraId="55B192DF"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bottom"/>
          </w:tcPr>
          <w:p w14:paraId="185C4C2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109</w:t>
            </w:r>
          </w:p>
        </w:tc>
        <w:tc>
          <w:tcPr>
            <w:tcW w:w="1085" w:type="dxa"/>
            <w:tcBorders>
              <w:left w:val="single" w:sz="24" w:space="0" w:color="auto"/>
            </w:tcBorders>
            <w:vAlign w:val="center"/>
          </w:tcPr>
          <w:p w14:paraId="27E2578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109</w:t>
            </w:r>
          </w:p>
        </w:tc>
        <w:tc>
          <w:tcPr>
            <w:tcW w:w="1493" w:type="dxa"/>
            <w:tcBorders>
              <w:right w:val="single" w:sz="24" w:space="0" w:color="auto"/>
            </w:tcBorders>
            <w:vAlign w:val="center"/>
          </w:tcPr>
          <w:p w14:paraId="314483F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1C6474DD" w14:textId="77777777" w:rsidTr="006A4182">
        <w:trPr>
          <w:jc w:val="center"/>
        </w:trPr>
        <w:tc>
          <w:tcPr>
            <w:tcW w:w="1403" w:type="dxa"/>
            <w:vMerge/>
            <w:tcBorders>
              <w:left w:val="single" w:sz="24" w:space="0" w:color="auto"/>
              <w:right w:val="single" w:sz="24" w:space="0" w:color="auto"/>
            </w:tcBorders>
            <w:vAlign w:val="center"/>
          </w:tcPr>
          <w:p w14:paraId="710C1B63"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883A431" w14:textId="77777777" w:rsidR="00FB5184" w:rsidRPr="00940161" w:rsidRDefault="00FB5184" w:rsidP="006A4182">
            <w:pPr>
              <w:jc w:val="center"/>
              <w:rPr>
                <w:rFonts w:eastAsia="Times New Roman"/>
                <w:b/>
                <w:sz w:val="22"/>
                <w:szCs w:val="22"/>
              </w:rPr>
            </w:pPr>
            <w:r w:rsidRPr="00940161">
              <w:rPr>
                <w:rFonts w:eastAsia="Times New Roman"/>
                <w:b/>
                <w:sz w:val="22"/>
                <w:szCs w:val="22"/>
              </w:rPr>
              <w:t>IT 43</w:t>
            </w:r>
          </w:p>
        </w:tc>
        <w:tc>
          <w:tcPr>
            <w:tcW w:w="900" w:type="dxa"/>
            <w:tcBorders>
              <w:left w:val="single" w:sz="24" w:space="0" w:color="auto"/>
            </w:tcBorders>
            <w:vAlign w:val="bottom"/>
          </w:tcPr>
          <w:p w14:paraId="6D3ED61F"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bottom"/>
          </w:tcPr>
          <w:p w14:paraId="1EA959E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c>
          <w:tcPr>
            <w:tcW w:w="1085" w:type="dxa"/>
            <w:tcBorders>
              <w:left w:val="single" w:sz="24" w:space="0" w:color="auto"/>
            </w:tcBorders>
            <w:vAlign w:val="center"/>
          </w:tcPr>
          <w:p w14:paraId="61E9AE8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c>
          <w:tcPr>
            <w:tcW w:w="1493" w:type="dxa"/>
            <w:tcBorders>
              <w:right w:val="single" w:sz="24" w:space="0" w:color="auto"/>
            </w:tcBorders>
            <w:vAlign w:val="center"/>
          </w:tcPr>
          <w:p w14:paraId="5CD96E2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635E5755" w14:textId="77777777" w:rsidTr="006A4182">
        <w:trPr>
          <w:jc w:val="center"/>
        </w:trPr>
        <w:tc>
          <w:tcPr>
            <w:tcW w:w="1403" w:type="dxa"/>
            <w:vMerge/>
            <w:tcBorders>
              <w:left w:val="single" w:sz="24" w:space="0" w:color="auto"/>
              <w:bottom w:val="single" w:sz="24" w:space="0" w:color="auto"/>
              <w:right w:val="single" w:sz="24" w:space="0" w:color="auto"/>
            </w:tcBorders>
            <w:vAlign w:val="center"/>
          </w:tcPr>
          <w:p w14:paraId="54E404D2" w14:textId="77777777" w:rsidR="00FB5184" w:rsidRPr="00940161" w:rsidRDefault="00FB5184" w:rsidP="006A4182">
            <w:pPr>
              <w:jc w:val="center"/>
              <w:rPr>
                <w:rFonts w:eastAsia="Times New Roman"/>
                <w:b/>
                <w:sz w:val="22"/>
                <w:szCs w:val="22"/>
              </w:rPr>
            </w:pPr>
          </w:p>
        </w:tc>
        <w:tc>
          <w:tcPr>
            <w:tcW w:w="810" w:type="dxa"/>
            <w:tcBorders>
              <w:left w:val="single" w:sz="24" w:space="0" w:color="auto"/>
              <w:bottom w:val="single" w:sz="24" w:space="0" w:color="auto"/>
              <w:right w:val="single" w:sz="24" w:space="0" w:color="auto"/>
            </w:tcBorders>
            <w:vAlign w:val="center"/>
          </w:tcPr>
          <w:p w14:paraId="4A99D184" w14:textId="77777777" w:rsidR="00FB5184" w:rsidRPr="00940161" w:rsidRDefault="00FB5184" w:rsidP="006A4182">
            <w:pPr>
              <w:jc w:val="center"/>
              <w:rPr>
                <w:rFonts w:eastAsia="Times New Roman"/>
                <w:b/>
                <w:sz w:val="22"/>
                <w:szCs w:val="22"/>
              </w:rPr>
            </w:pPr>
            <w:r w:rsidRPr="00940161">
              <w:rPr>
                <w:rFonts w:eastAsia="Times New Roman"/>
                <w:b/>
                <w:sz w:val="22"/>
                <w:szCs w:val="22"/>
              </w:rPr>
              <w:t>IT 44</w:t>
            </w:r>
          </w:p>
        </w:tc>
        <w:tc>
          <w:tcPr>
            <w:tcW w:w="900" w:type="dxa"/>
            <w:tcBorders>
              <w:left w:val="single" w:sz="24" w:space="0" w:color="auto"/>
              <w:bottom w:val="single" w:sz="24" w:space="0" w:color="auto"/>
            </w:tcBorders>
            <w:vAlign w:val="bottom"/>
          </w:tcPr>
          <w:p w14:paraId="0A079E02"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tcBorders>
              <w:bottom w:val="single" w:sz="24" w:space="0" w:color="auto"/>
            </w:tcBorders>
            <w:vAlign w:val="bottom"/>
          </w:tcPr>
          <w:p w14:paraId="6145592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109</w:t>
            </w:r>
          </w:p>
        </w:tc>
        <w:tc>
          <w:tcPr>
            <w:tcW w:w="1085" w:type="dxa"/>
            <w:tcBorders>
              <w:left w:val="single" w:sz="24" w:space="0" w:color="auto"/>
              <w:bottom w:val="single" w:sz="24" w:space="0" w:color="auto"/>
            </w:tcBorders>
            <w:vAlign w:val="center"/>
          </w:tcPr>
          <w:p w14:paraId="3C7A811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109</w:t>
            </w:r>
          </w:p>
        </w:tc>
        <w:tc>
          <w:tcPr>
            <w:tcW w:w="1493" w:type="dxa"/>
            <w:tcBorders>
              <w:bottom w:val="single" w:sz="24" w:space="0" w:color="auto"/>
              <w:right w:val="single" w:sz="24" w:space="0" w:color="auto"/>
            </w:tcBorders>
            <w:vAlign w:val="center"/>
          </w:tcPr>
          <w:p w14:paraId="42B636B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bl>
    <w:p w14:paraId="435668D7" w14:textId="787FCA7E" w:rsidR="00FB5184" w:rsidRPr="00940161" w:rsidRDefault="005C0E5F" w:rsidP="00FB5184">
      <w:pPr>
        <w:rPr>
          <w:rFonts w:eastAsia="Times New Roman"/>
          <w:sz w:val="22"/>
          <w:szCs w:val="22"/>
        </w:rPr>
      </w:pPr>
      <w:r>
        <w:rPr>
          <w:rFonts w:eastAsia="Times New Roman"/>
          <w:sz w:val="22"/>
          <w:szCs w:val="22"/>
        </w:rPr>
        <w:tab/>
      </w:r>
      <w:r>
        <w:rPr>
          <w:rFonts w:eastAsia="Times New Roman"/>
          <w:sz w:val="22"/>
          <w:szCs w:val="22"/>
        </w:rPr>
        <w:tab/>
        <w:t>Table A.12</w:t>
      </w:r>
      <w:r w:rsidR="00FB5184" w:rsidRPr="00940161">
        <w:rPr>
          <w:rFonts w:eastAsia="Times New Roman"/>
          <w:sz w:val="22"/>
          <w:szCs w:val="22"/>
        </w:rPr>
        <w:t xml:space="preserve">: </w:t>
      </w:r>
      <w:r w:rsidR="00FB5184">
        <w:rPr>
          <w:rFonts w:eastAsia="Times New Roman"/>
          <w:sz w:val="22"/>
          <w:szCs w:val="22"/>
        </w:rPr>
        <w:t>2</w:t>
      </w:r>
      <w:r w:rsidR="00FB5184" w:rsidRPr="00940161">
        <w:rPr>
          <w:rFonts w:eastAsia="Times New Roman"/>
          <w:sz w:val="22"/>
          <w:szCs w:val="22"/>
        </w:rPr>
        <w:t>0-</w:t>
      </w:r>
      <w:r w:rsidR="00FB5184">
        <w:rPr>
          <w:rFonts w:eastAsia="Times New Roman"/>
          <w:sz w:val="22"/>
          <w:szCs w:val="22"/>
        </w:rPr>
        <w:t>2</w:t>
      </w:r>
      <w:r w:rsidR="00FB5184" w:rsidRPr="00940161">
        <w:rPr>
          <w:rFonts w:eastAsia="Times New Roman"/>
          <w:sz w:val="22"/>
          <w:szCs w:val="22"/>
        </w:rPr>
        <w:t>5% senescence results with each iteration = 1 hour</w:t>
      </w:r>
    </w:p>
    <w:p w14:paraId="388EDC58" w14:textId="77777777" w:rsidR="007D3EB3" w:rsidRDefault="007D3EB3" w:rsidP="007D3EB3"/>
    <w:p w14:paraId="30735D46" w14:textId="77777777" w:rsidR="00FB5184" w:rsidRPr="007D3EB3" w:rsidRDefault="00FB5184" w:rsidP="007D3EB3"/>
    <w:p w14:paraId="5BA7E64C" w14:textId="2A5D1717" w:rsidR="007D3EB3" w:rsidRDefault="007D3EB3" w:rsidP="007D3EB3">
      <w:pPr>
        <w:pStyle w:val="Heading2"/>
        <w:rPr>
          <w:rFonts w:ascii="Times New Roman" w:hAnsi="Times New Roman" w:cs="Times New Roman"/>
          <w:color w:val="auto"/>
        </w:rPr>
      </w:pPr>
      <w:bookmarkStart w:id="269" w:name="_Toc513790676"/>
      <w:r w:rsidRPr="007D3EB3">
        <w:rPr>
          <w:rFonts w:ascii="Times New Roman" w:hAnsi="Times New Roman" w:cs="Times New Roman"/>
          <w:color w:val="auto"/>
        </w:rPr>
        <w:lastRenderedPageBreak/>
        <w:t>Sensitivity Analysis Results</w:t>
      </w:r>
      <w:bookmarkEnd w:id="269"/>
    </w:p>
    <w:p w14:paraId="7E366E77" w14:textId="5558E3FD" w:rsidR="00FB5184" w:rsidRPr="003B118F" w:rsidRDefault="00FB5184" w:rsidP="00FB5184">
      <w:pPr>
        <w:rPr>
          <w:rFonts w:eastAsia="Times New Roman"/>
          <w:sz w:val="22"/>
          <w:szCs w:val="22"/>
        </w:rPr>
      </w:pP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FB5184" w14:paraId="02608020" w14:textId="77777777" w:rsidTr="006A4182">
        <w:tc>
          <w:tcPr>
            <w:tcW w:w="2881" w:type="dxa"/>
            <w:gridSpan w:val="2"/>
            <w:tcBorders>
              <w:top w:val="single" w:sz="24" w:space="0" w:color="auto"/>
              <w:left w:val="single" w:sz="24" w:space="0" w:color="auto"/>
              <w:bottom w:val="single" w:sz="24" w:space="0" w:color="auto"/>
              <w:right w:val="single" w:sz="24" w:space="0" w:color="auto"/>
            </w:tcBorders>
            <w:vAlign w:val="center"/>
          </w:tcPr>
          <w:p w14:paraId="0938D3C1" w14:textId="77777777" w:rsidR="00FB5184" w:rsidRPr="0041067E" w:rsidRDefault="00FB5184" w:rsidP="006A4182">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642044CA" w14:textId="77777777" w:rsidR="00FB5184" w:rsidRPr="0041067E" w:rsidRDefault="00FB5184" w:rsidP="006A4182">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44FBE3A2" w14:textId="77777777" w:rsidR="00FB5184" w:rsidRPr="0041067E" w:rsidRDefault="00FB5184" w:rsidP="006A4182">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0E58870F"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75420FAE"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/2</w:t>
            </w:r>
          </w:p>
        </w:tc>
      </w:tr>
      <w:tr w:rsidR="00FB5184" w14:paraId="7BA3ACC6" w14:textId="77777777" w:rsidTr="006A4182">
        <w:tc>
          <w:tcPr>
            <w:tcW w:w="2881" w:type="dxa"/>
            <w:gridSpan w:val="2"/>
            <w:tcBorders>
              <w:top w:val="single" w:sz="24" w:space="0" w:color="auto"/>
              <w:left w:val="single" w:sz="24" w:space="0" w:color="auto"/>
              <w:right w:val="single" w:sz="24" w:space="0" w:color="auto"/>
            </w:tcBorders>
            <w:vAlign w:val="center"/>
          </w:tcPr>
          <w:p w14:paraId="4B1FED1E" w14:textId="77777777" w:rsidR="00FB5184" w:rsidRPr="0041067E" w:rsidRDefault="00FB5184" w:rsidP="006A4182">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22D87929"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0</w:t>
            </w:r>
          </w:p>
        </w:tc>
        <w:tc>
          <w:tcPr>
            <w:tcW w:w="1497" w:type="dxa"/>
            <w:tcBorders>
              <w:top w:val="single" w:sz="24" w:space="0" w:color="auto"/>
            </w:tcBorders>
            <w:vAlign w:val="bottom"/>
          </w:tcPr>
          <w:p w14:paraId="65ACDB8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0</w:t>
            </w:r>
          </w:p>
        </w:tc>
        <w:tc>
          <w:tcPr>
            <w:tcW w:w="1494" w:type="dxa"/>
            <w:tcBorders>
              <w:top w:val="single" w:sz="24" w:space="0" w:color="auto"/>
            </w:tcBorders>
            <w:vAlign w:val="bottom"/>
          </w:tcPr>
          <w:p w14:paraId="336ECEB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0</w:t>
            </w:r>
          </w:p>
        </w:tc>
        <w:tc>
          <w:tcPr>
            <w:tcW w:w="1494" w:type="dxa"/>
            <w:tcBorders>
              <w:top w:val="single" w:sz="24" w:space="0" w:color="auto"/>
              <w:right w:val="single" w:sz="24" w:space="0" w:color="auto"/>
            </w:tcBorders>
            <w:vAlign w:val="center"/>
          </w:tcPr>
          <w:p w14:paraId="3CFE1CCD" w14:textId="77777777" w:rsidR="00FB5184" w:rsidRPr="00F12E97" w:rsidRDefault="00FB5184" w:rsidP="006A4182">
            <w:pPr>
              <w:jc w:val="center"/>
              <w:rPr>
                <w:rFonts w:eastAsia="Times New Roman"/>
                <w:sz w:val="22"/>
                <w:szCs w:val="22"/>
              </w:rPr>
            </w:pPr>
            <w:r w:rsidRPr="00F12E97">
              <w:rPr>
                <w:rFonts w:eastAsia="Times New Roman"/>
                <w:sz w:val="22"/>
                <w:szCs w:val="22"/>
              </w:rPr>
              <w:t>0</w:t>
            </w:r>
          </w:p>
        </w:tc>
      </w:tr>
      <w:tr w:rsidR="00FB5184" w14:paraId="6809F9EA" w14:textId="77777777" w:rsidTr="006A4182">
        <w:tc>
          <w:tcPr>
            <w:tcW w:w="2881" w:type="dxa"/>
            <w:gridSpan w:val="2"/>
            <w:tcBorders>
              <w:left w:val="single" w:sz="24" w:space="0" w:color="auto"/>
              <w:bottom w:val="single" w:sz="24" w:space="0" w:color="auto"/>
              <w:right w:val="single" w:sz="24" w:space="0" w:color="auto"/>
            </w:tcBorders>
            <w:vAlign w:val="center"/>
          </w:tcPr>
          <w:p w14:paraId="512832FF" w14:textId="77777777" w:rsidR="00FB5184" w:rsidRPr="0041067E" w:rsidRDefault="00FB5184" w:rsidP="006A4182">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0E393F4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30</w:t>
            </w:r>
          </w:p>
        </w:tc>
        <w:tc>
          <w:tcPr>
            <w:tcW w:w="1497" w:type="dxa"/>
            <w:tcBorders>
              <w:bottom w:val="single" w:sz="24" w:space="0" w:color="auto"/>
            </w:tcBorders>
            <w:vAlign w:val="bottom"/>
          </w:tcPr>
          <w:p w14:paraId="453D23B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30</w:t>
            </w:r>
          </w:p>
        </w:tc>
        <w:tc>
          <w:tcPr>
            <w:tcW w:w="1494" w:type="dxa"/>
            <w:tcBorders>
              <w:bottom w:val="single" w:sz="24" w:space="0" w:color="auto"/>
            </w:tcBorders>
            <w:vAlign w:val="bottom"/>
          </w:tcPr>
          <w:p w14:paraId="559001A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24</w:t>
            </w:r>
          </w:p>
        </w:tc>
        <w:tc>
          <w:tcPr>
            <w:tcW w:w="1494" w:type="dxa"/>
            <w:tcBorders>
              <w:bottom w:val="single" w:sz="24" w:space="0" w:color="auto"/>
              <w:right w:val="single" w:sz="24" w:space="0" w:color="auto"/>
            </w:tcBorders>
            <w:vAlign w:val="center"/>
          </w:tcPr>
          <w:p w14:paraId="109CBCF7" w14:textId="77777777" w:rsidR="00FB5184" w:rsidRPr="00F12E97" w:rsidRDefault="00FB5184" w:rsidP="006A4182">
            <w:pPr>
              <w:jc w:val="center"/>
              <w:rPr>
                <w:rFonts w:eastAsia="Times New Roman"/>
                <w:sz w:val="22"/>
                <w:szCs w:val="22"/>
              </w:rPr>
            </w:pPr>
            <w:r>
              <w:rPr>
                <w:rFonts w:eastAsia="Times New Roman"/>
                <w:sz w:val="22"/>
                <w:szCs w:val="22"/>
              </w:rPr>
              <w:t>48</w:t>
            </w:r>
          </w:p>
        </w:tc>
      </w:tr>
      <w:tr w:rsidR="00FB5184" w14:paraId="35A8094A" w14:textId="77777777" w:rsidTr="006A4182">
        <w:tc>
          <w:tcPr>
            <w:tcW w:w="1491" w:type="dxa"/>
            <w:vMerge w:val="restart"/>
            <w:tcBorders>
              <w:top w:val="single" w:sz="24" w:space="0" w:color="auto"/>
              <w:left w:val="single" w:sz="24" w:space="0" w:color="auto"/>
            </w:tcBorders>
            <w:vAlign w:val="center"/>
          </w:tcPr>
          <w:p w14:paraId="61C569F6" w14:textId="77777777" w:rsidR="00FB5184" w:rsidRPr="0041067E" w:rsidRDefault="00FB5184" w:rsidP="006A4182">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6D7EE80B" w14:textId="77777777" w:rsidR="00FB5184" w:rsidRPr="0041067E" w:rsidRDefault="00FB5184" w:rsidP="006A4182">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3898DA7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153</w:t>
            </w:r>
          </w:p>
        </w:tc>
        <w:tc>
          <w:tcPr>
            <w:tcW w:w="1497" w:type="dxa"/>
            <w:tcBorders>
              <w:top w:val="single" w:sz="24" w:space="0" w:color="auto"/>
            </w:tcBorders>
            <w:vAlign w:val="bottom"/>
          </w:tcPr>
          <w:p w14:paraId="5B02EE3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162</w:t>
            </w:r>
          </w:p>
        </w:tc>
        <w:tc>
          <w:tcPr>
            <w:tcW w:w="1494" w:type="dxa"/>
            <w:tcBorders>
              <w:top w:val="single" w:sz="24" w:space="0" w:color="auto"/>
            </w:tcBorders>
            <w:vAlign w:val="bottom"/>
          </w:tcPr>
          <w:p w14:paraId="1A7970A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144</w:t>
            </w:r>
          </w:p>
        </w:tc>
        <w:tc>
          <w:tcPr>
            <w:tcW w:w="1494" w:type="dxa"/>
            <w:tcBorders>
              <w:top w:val="single" w:sz="24" w:space="0" w:color="auto"/>
              <w:right w:val="single" w:sz="24" w:space="0" w:color="auto"/>
            </w:tcBorders>
            <w:vAlign w:val="center"/>
          </w:tcPr>
          <w:p w14:paraId="3FE45545" w14:textId="77777777" w:rsidR="00FB5184" w:rsidRPr="00F12E97" w:rsidRDefault="00FB5184" w:rsidP="006A4182">
            <w:pPr>
              <w:jc w:val="center"/>
              <w:rPr>
                <w:rFonts w:eastAsia="Times New Roman"/>
                <w:sz w:val="22"/>
                <w:szCs w:val="22"/>
              </w:rPr>
            </w:pPr>
            <w:r>
              <w:rPr>
                <w:rFonts w:eastAsia="Times New Roman"/>
                <w:sz w:val="22"/>
                <w:szCs w:val="22"/>
              </w:rPr>
              <w:t>199</w:t>
            </w:r>
          </w:p>
        </w:tc>
      </w:tr>
      <w:tr w:rsidR="00FB5184" w14:paraId="02358F49" w14:textId="77777777" w:rsidTr="006A4182">
        <w:tc>
          <w:tcPr>
            <w:tcW w:w="1491" w:type="dxa"/>
            <w:vMerge/>
            <w:tcBorders>
              <w:left w:val="single" w:sz="24" w:space="0" w:color="auto"/>
            </w:tcBorders>
            <w:vAlign w:val="center"/>
          </w:tcPr>
          <w:p w14:paraId="0A7931D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679529A" w14:textId="77777777" w:rsidR="00FB5184" w:rsidRPr="0041067E" w:rsidRDefault="00FB5184" w:rsidP="006A4182">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5762CDD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226</w:t>
            </w:r>
          </w:p>
        </w:tc>
        <w:tc>
          <w:tcPr>
            <w:tcW w:w="1497" w:type="dxa"/>
            <w:vAlign w:val="bottom"/>
          </w:tcPr>
          <w:p w14:paraId="047E85AC"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236</w:t>
            </w:r>
          </w:p>
        </w:tc>
        <w:tc>
          <w:tcPr>
            <w:tcW w:w="1494" w:type="dxa"/>
            <w:vAlign w:val="bottom"/>
          </w:tcPr>
          <w:p w14:paraId="04DADA8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261</w:t>
            </w:r>
          </w:p>
        </w:tc>
        <w:tc>
          <w:tcPr>
            <w:tcW w:w="1494" w:type="dxa"/>
            <w:tcBorders>
              <w:right w:val="single" w:sz="24" w:space="0" w:color="auto"/>
            </w:tcBorders>
            <w:vAlign w:val="center"/>
          </w:tcPr>
          <w:p w14:paraId="5AFEF623" w14:textId="77777777" w:rsidR="00FB5184" w:rsidRPr="00F12E97" w:rsidRDefault="00FB5184" w:rsidP="006A4182">
            <w:pPr>
              <w:jc w:val="center"/>
              <w:rPr>
                <w:rFonts w:eastAsia="Times New Roman"/>
                <w:sz w:val="22"/>
                <w:szCs w:val="22"/>
              </w:rPr>
            </w:pPr>
            <w:r>
              <w:rPr>
                <w:rFonts w:eastAsia="Times New Roman"/>
                <w:sz w:val="22"/>
                <w:szCs w:val="22"/>
              </w:rPr>
              <w:t>276</w:t>
            </w:r>
          </w:p>
        </w:tc>
      </w:tr>
      <w:tr w:rsidR="00FB5184" w14:paraId="454C382A" w14:textId="77777777" w:rsidTr="006A4182">
        <w:tc>
          <w:tcPr>
            <w:tcW w:w="1491" w:type="dxa"/>
            <w:vMerge/>
            <w:tcBorders>
              <w:left w:val="single" w:sz="24" w:space="0" w:color="auto"/>
            </w:tcBorders>
            <w:vAlign w:val="center"/>
          </w:tcPr>
          <w:p w14:paraId="5BC68C9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B0BF849" w14:textId="77777777" w:rsidR="00FB5184" w:rsidRPr="0041067E" w:rsidRDefault="00FB5184" w:rsidP="006A4182">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4540F64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290</w:t>
            </w:r>
          </w:p>
        </w:tc>
        <w:tc>
          <w:tcPr>
            <w:tcW w:w="1497" w:type="dxa"/>
            <w:vAlign w:val="bottom"/>
          </w:tcPr>
          <w:p w14:paraId="683552C4"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315</w:t>
            </w:r>
          </w:p>
        </w:tc>
        <w:tc>
          <w:tcPr>
            <w:tcW w:w="1494" w:type="dxa"/>
            <w:vAlign w:val="bottom"/>
          </w:tcPr>
          <w:p w14:paraId="60B519E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414</w:t>
            </w:r>
          </w:p>
        </w:tc>
        <w:tc>
          <w:tcPr>
            <w:tcW w:w="1494" w:type="dxa"/>
            <w:tcBorders>
              <w:right w:val="single" w:sz="24" w:space="0" w:color="auto"/>
            </w:tcBorders>
            <w:vAlign w:val="center"/>
          </w:tcPr>
          <w:p w14:paraId="1EAF473A" w14:textId="77777777" w:rsidR="00FB5184" w:rsidRPr="00F12E97" w:rsidRDefault="00FB5184" w:rsidP="006A4182">
            <w:pPr>
              <w:jc w:val="center"/>
              <w:rPr>
                <w:rFonts w:eastAsia="Times New Roman"/>
                <w:sz w:val="22"/>
                <w:szCs w:val="22"/>
              </w:rPr>
            </w:pPr>
            <w:r>
              <w:rPr>
                <w:rFonts w:eastAsia="Times New Roman"/>
                <w:sz w:val="22"/>
                <w:szCs w:val="22"/>
              </w:rPr>
              <w:t>329</w:t>
            </w:r>
          </w:p>
        </w:tc>
      </w:tr>
      <w:tr w:rsidR="00FB5184" w14:paraId="5273C9D4" w14:textId="77777777" w:rsidTr="006A4182">
        <w:tc>
          <w:tcPr>
            <w:tcW w:w="1491" w:type="dxa"/>
            <w:vMerge/>
            <w:tcBorders>
              <w:left w:val="single" w:sz="24" w:space="0" w:color="auto"/>
            </w:tcBorders>
            <w:vAlign w:val="center"/>
          </w:tcPr>
          <w:p w14:paraId="181370A9"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CD5CF39" w14:textId="77777777" w:rsidR="00FB5184" w:rsidRPr="0041067E" w:rsidRDefault="00FB5184" w:rsidP="006A4182">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717B90A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317</w:t>
            </w:r>
          </w:p>
        </w:tc>
        <w:tc>
          <w:tcPr>
            <w:tcW w:w="1497" w:type="dxa"/>
            <w:vAlign w:val="bottom"/>
          </w:tcPr>
          <w:p w14:paraId="2C69336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324</w:t>
            </w:r>
          </w:p>
        </w:tc>
        <w:tc>
          <w:tcPr>
            <w:tcW w:w="1494" w:type="dxa"/>
            <w:vAlign w:val="bottom"/>
          </w:tcPr>
          <w:p w14:paraId="5AE6D80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475</w:t>
            </w:r>
          </w:p>
        </w:tc>
        <w:tc>
          <w:tcPr>
            <w:tcW w:w="1494" w:type="dxa"/>
            <w:tcBorders>
              <w:right w:val="single" w:sz="24" w:space="0" w:color="auto"/>
            </w:tcBorders>
            <w:vAlign w:val="center"/>
          </w:tcPr>
          <w:p w14:paraId="64F97E6B" w14:textId="77777777" w:rsidR="00FB5184" w:rsidRPr="00F12E97" w:rsidRDefault="00FB5184" w:rsidP="006A4182">
            <w:pPr>
              <w:jc w:val="center"/>
              <w:rPr>
                <w:rFonts w:eastAsia="Times New Roman"/>
                <w:sz w:val="22"/>
                <w:szCs w:val="22"/>
              </w:rPr>
            </w:pPr>
            <w:r>
              <w:rPr>
                <w:rFonts w:eastAsia="Times New Roman"/>
                <w:sz w:val="22"/>
                <w:szCs w:val="22"/>
              </w:rPr>
              <w:t>341</w:t>
            </w:r>
          </w:p>
        </w:tc>
      </w:tr>
      <w:tr w:rsidR="00FB5184" w14:paraId="688DBE58" w14:textId="77777777" w:rsidTr="006A4182">
        <w:tc>
          <w:tcPr>
            <w:tcW w:w="1491" w:type="dxa"/>
            <w:vMerge/>
            <w:tcBorders>
              <w:left w:val="single" w:sz="24" w:space="0" w:color="auto"/>
            </w:tcBorders>
            <w:vAlign w:val="center"/>
          </w:tcPr>
          <w:p w14:paraId="3F12A6A1"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98F3572" w14:textId="77777777" w:rsidR="00FB5184" w:rsidRPr="0041067E" w:rsidRDefault="00FB5184" w:rsidP="006A4182">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160230C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338</w:t>
            </w:r>
          </w:p>
        </w:tc>
        <w:tc>
          <w:tcPr>
            <w:tcW w:w="1497" w:type="dxa"/>
            <w:vAlign w:val="bottom"/>
          </w:tcPr>
          <w:p w14:paraId="6D161E6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366</w:t>
            </w:r>
          </w:p>
        </w:tc>
        <w:tc>
          <w:tcPr>
            <w:tcW w:w="1494" w:type="dxa"/>
            <w:vAlign w:val="bottom"/>
          </w:tcPr>
          <w:p w14:paraId="0498522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center"/>
          </w:tcPr>
          <w:p w14:paraId="6294264A" w14:textId="77777777" w:rsidR="00FB5184" w:rsidRPr="00F12E97" w:rsidRDefault="00FB5184" w:rsidP="006A4182">
            <w:pPr>
              <w:jc w:val="center"/>
              <w:rPr>
                <w:rFonts w:eastAsia="Times New Roman"/>
                <w:sz w:val="22"/>
                <w:szCs w:val="22"/>
              </w:rPr>
            </w:pPr>
            <w:r>
              <w:rPr>
                <w:rFonts w:eastAsia="Times New Roman"/>
                <w:sz w:val="22"/>
                <w:szCs w:val="22"/>
              </w:rPr>
              <w:t>362</w:t>
            </w:r>
          </w:p>
        </w:tc>
      </w:tr>
      <w:tr w:rsidR="00FB5184" w14:paraId="0E2D3CB2" w14:textId="77777777" w:rsidTr="006A4182">
        <w:tc>
          <w:tcPr>
            <w:tcW w:w="1491" w:type="dxa"/>
            <w:vMerge/>
            <w:tcBorders>
              <w:left w:val="single" w:sz="24" w:space="0" w:color="auto"/>
            </w:tcBorders>
            <w:vAlign w:val="center"/>
          </w:tcPr>
          <w:p w14:paraId="20CC3187"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5494CFAC" w14:textId="77777777" w:rsidR="00FB5184" w:rsidRPr="0041067E" w:rsidRDefault="00FB5184" w:rsidP="006A4182">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6BEFEC32"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6E453DE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716413E4"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center"/>
          </w:tcPr>
          <w:p w14:paraId="275BF75C" w14:textId="77777777" w:rsidR="00FB5184" w:rsidRPr="00F12E97" w:rsidRDefault="00FB5184" w:rsidP="006A4182">
            <w:pPr>
              <w:jc w:val="center"/>
              <w:rPr>
                <w:rFonts w:eastAsia="Times New Roman"/>
                <w:sz w:val="22"/>
                <w:szCs w:val="22"/>
              </w:rPr>
            </w:pPr>
            <w:r>
              <w:rPr>
                <w:rFonts w:eastAsia="Times New Roman"/>
                <w:sz w:val="22"/>
                <w:szCs w:val="22"/>
              </w:rPr>
              <w:t>374</w:t>
            </w:r>
          </w:p>
        </w:tc>
      </w:tr>
      <w:tr w:rsidR="00FB5184" w14:paraId="0B71CFB9" w14:textId="77777777" w:rsidTr="006A4182">
        <w:tc>
          <w:tcPr>
            <w:tcW w:w="1491" w:type="dxa"/>
            <w:vMerge/>
            <w:tcBorders>
              <w:left w:val="single" w:sz="24" w:space="0" w:color="auto"/>
            </w:tcBorders>
            <w:vAlign w:val="center"/>
          </w:tcPr>
          <w:p w14:paraId="787E3BF2"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1DCEB777" w14:textId="77777777" w:rsidR="00FB5184" w:rsidRPr="0041067E" w:rsidRDefault="00FB5184" w:rsidP="006A4182">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1E61102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0CB532F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1E70C0D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center"/>
          </w:tcPr>
          <w:p w14:paraId="66A2B7CB" w14:textId="77777777" w:rsidR="00FB5184" w:rsidRPr="00F12E97" w:rsidRDefault="00FB5184" w:rsidP="006A4182">
            <w:pPr>
              <w:jc w:val="center"/>
              <w:rPr>
                <w:rFonts w:eastAsia="Times New Roman"/>
                <w:sz w:val="22"/>
                <w:szCs w:val="22"/>
              </w:rPr>
            </w:pPr>
            <w:r>
              <w:rPr>
                <w:rFonts w:eastAsia="Times New Roman"/>
                <w:sz w:val="22"/>
                <w:szCs w:val="22"/>
              </w:rPr>
              <w:t>402</w:t>
            </w:r>
          </w:p>
        </w:tc>
      </w:tr>
      <w:tr w:rsidR="00FB5184" w14:paraId="76AA5694" w14:textId="77777777" w:rsidTr="006A4182">
        <w:tc>
          <w:tcPr>
            <w:tcW w:w="1491" w:type="dxa"/>
            <w:vMerge/>
            <w:tcBorders>
              <w:left w:val="single" w:sz="24" w:space="0" w:color="auto"/>
            </w:tcBorders>
            <w:vAlign w:val="center"/>
          </w:tcPr>
          <w:p w14:paraId="283AB20B"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ECD0E8F" w14:textId="77777777" w:rsidR="00FB5184" w:rsidRPr="0041067E" w:rsidRDefault="00FB5184" w:rsidP="006A4182">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4BB4777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6558D3D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1BC3F2B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center"/>
          </w:tcPr>
          <w:p w14:paraId="474329E0" w14:textId="77777777" w:rsidR="00FB5184" w:rsidRPr="00F12E97" w:rsidRDefault="00FB5184" w:rsidP="006A4182">
            <w:pPr>
              <w:jc w:val="center"/>
              <w:rPr>
                <w:rFonts w:eastAsia="Times New Roman"/>
                <w:sz w:val="22"/>
                <w:szCs w:val="22"/>
              </w:rPr>
            </w:pPr>
            <w:r>
              <w:rPr>
                <w:rFonts w:eastAsia="Times New Roman"/>
                <w:sz w:val="22"/>
                <w:szCs w:val="22"/>
              </w:rPr>
              <w:t>399</w:t>
            </w:r>
          </w:p>
        </w:tc>
      </w:tr>
      <w:tr w:rsidR="00FB5184" w14:paraId="26F4F350" w14:textId="77777777" w:rsidTr="006A4182">
        <w:tc>
          <w:tcPr>
            <w:tcW w:w="1491" w:type="dxa"/>
            <w:vMerge/>
            <w:tcBorders>
              <w:left w:val="single" w:sz="24" w:space="0" w:color="auto"/>
              <w:bottom w:val="single" w:sz="24" w:space="0" w:color="auto"/>
            </w:tcBorders>
            <w:vAlign w:val="center"/>
          </w:tcPr>
          <w:p w14:paraId="7FC874A8" w14:textId="77777777" w:rsidR="00FB5184" w:rsidRPr="0041067E" w:rsidRDefault="00FB5184" w:rsidP="006A4182">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48304BD7" w14:textId="77777777" w:rsidR="00FB5184" w:rsidRPr="0041067E" w:rsidRDefault="00FB5184" w:rsidP="006A4182">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bottom w:val="single" w:sz="24" w:space="0" w:color="auto"/>
            </w:tcBorders>
            <w:vAlign w:val="bottom"/>
          </w:tcPr>
          <w:p w14:paraId="7FDA45D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tcBorders>
              <w:bottom w:val="single" w:sz="24" w:space="0" w:color="auto"/>
            </w:tcBorders>
            <w:vAlign w:val="bottom"/>
          </w:tcPr>
          <w:p w14:paraId="73B6B8B9"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tcBorders>
            <w:vAlign w:val="bottom"/>
          </w:tcPr>
          <w:p w14:paraId="43D98D3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right w:val="single" w:sz="24" w:space="0" w:color="auto"/>
            </w:tcBorders>
            <w:vAlign w:val="center"/>
          </w:tcPr>
          <w:p w14:paraId="0C0B4223" w14:textId="77777777" w:rsidR="00FB5184" w:rsidRPr="00F12E97" w:rsidRDefault="00FB5184" w:rsidP="006A4182">
            <w:pPr>
              <w:jc w:val="center"/>
              <w:rPr>
                <w:rFonts w:eastAsia="Times New Roman"/>
                <w:sz w:val="22"/>
                <w:szCs w:val="22"/>
              </w:rPr>
            </w:pPr>
            <w:r>
              <w:rPr>
                <w:rFonts w:eastAsia="Times New Roman"/>
                <w:sz w:val="22"/>
                <w:szCs w:val="22"/>
              </w:rPr>
              <w:t>-</w:t>
            </w:r>
          </w:p>
        </w:tc>
      </w:tr>
    </w:tbl>
    <w:p w14:paraId="1E26F930" w14:textId="0C7A92A8" w:rsidR="00FB5184" w:rsidRPr="00940161" w:rsidRDefault="005C0E5F" w:rsidP="00FB5184">
      <w:pPr>
        <w:rPr>
          <w:rFonts w:eastAsia="Times New Roman"/>
          <w:sz w:val="22"/>
          <w:szCs w:val="22"/>
        </w:rPr>
      </w:pPr>
      <w:r>
        <w:rPr>
          <w:rFonts w:eastAsia="Times New Roman"/>
          <w:sz w:val="22"/>
          <w:szCs w:val="22"/>
        </w:rPr>
        <w:t>Table A.13</w:t>
      </w:r>
      <w:r w:rsidR="00FB5184">
        <w:rPr>
          <w:rFonts w:eastAsia="Times New Roman"/>
          <w:sz w:val="22"/>
          <w:szCs w:val="22"/>
        </w:rPr>
        <w:t>: 0</w:t>
      </w:r>
      <w:r w:rsidR="00FB5184" w:rsidRPr="00940161">
        <w:rPr>
          <w:rFonts w:eastAsia="Times New Roman"/>
          <w:sz w:val="22"/>
          <w:szCs w:val="22"/>
        </w:rPr>
        <w:t xml:space="preserve">% senescence </w:t>
      </w:r>
      <w:r w:rsidR="00FB5184">
        <w:rPr>
          <w:rFonts w:eastAsia="Times New Roman"/>
          <w:sz w:val="22"/>
          <w:szCs w:val="22"/>
        </w:rPr>
        <w:t>sensitivity analysis</w:t>
      </w:r>
      <w:r w:rsidR="00CB3704">
        <w:rPr>
          <w:rFonts w:eastAsia="Times New Roman"/>
          <w:sz w:val="22"/>
          <w:szCs w:val="22"/>
        </w:rPr>
        <w:t xml:space="preserve"> </w:t>
      </w:r>
    </w:p>
    <w:p w14:paraId="583277F5" w14:textId="77777777" w:rsidR="00FB5184" w:rsidRDefault="00FB5184" w:rsidP="00FB5184">
      <w:pPr>
        <w:rPr>
          <w:rFonts w:eastAsia="Times New Roman"/>
          <w:sz w:val="22"/>
          <w:szCs w:val="22"/>
        </w:rPr>
      </w:pP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FB5184" w14:paraId="2BDEEE09" w14:textId="77777777" w:rsidTr="006A4182">
        <w:tc>
          <w:tcPr>
            <w:tcW w:w="2881" w:type="dxa"/>
            <w:gridSpan w:val="2"/>
            <w:tcBorders>
              <w:top w:val="single" w:sz="24" w:space="0" w:color="auto"/>
              <w:left w:val="single" w:sz="24" w:space="0" w:color="auto"/>
              <w:bottom w:val="single" w:sz="24" w:space="0" w:color="auto"/>
              <w:right w:val="single" w:sz="24" w:space="0" w:color="auto"/>
            </w:tcBorders>
            <w:vAlign w:val="center"/>
          </w:tcPr>
          <w:p w14:paraId="2330E3D2" w14:textId="77777777" w:rsidR="00FB5184" w:rsidRPr="0041067E" w:rsidRDefault="00FB5184" w:rsidP="006A4182">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25A0C5C2" w14:textId="77777777" w:rsidR="00FB5184" w:rsidRPr="0041067E" w:rsidRDefault="00FB5184" w:rsidP="006A4182">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23CF6E7B" w14:textId="77777777" w:rsidR="00FB5184" w:rsidRPr="0041067E" w:rsidRDefault="00FB5184" w:rsidP="006A4182">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67CE37B4"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6D3BD81E"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/2</w:t>
            </w:r>
          </w:p>
        </w:tc>
      </w:tr>
      <w:tr w:rsidR="00FB5184" w14:paraId="19DDFCFC" w14:textId="77777777" w:rsidTr="006A4182">
        <w:tc>
          <w:tcPr>
            <w:tcW w:w="2881" w:type="dxa"/>
            <w:gridSpan w:val="2"/>
            <w:tcBorders>
              <w:top w:val="single" w:sz="24" w:space="0" w:color="auto"/>
              <w:left w:val="single" w:sz="24" w:space="0" w:color="auto"/>
              <w:right w:val="single" w:sz="24" w:space="0" w:color="auto"/>
            </w:tcBorders>
            <w:vAlign w:val="center"/>
          </w:tcPr>
          <w:p w14:paraId="225EA1EB" w14:textId="77777777" w:rsidR="00FB5184" w:rsidRPr="0041067E" w:rsidRDefault="00FB5184" w:rsidP="006A4182">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2376754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2.6</w:t>
            </w:r>
          </w:p>
        </w:tc>
        <w:tc>
          <w:tcPr>
            <w:tcW w:w="1497" w:type="dxa"/>
            <w:tcBorders>
              <w:top w:val="single" w:sz="24" w:space="0" w:color="auto"/>
            </w:tcBorders>
            <w:vAlign w:val="bottom"/>
          </w:tcPr>
          <w:p w14:paraId="127D4A5C"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w:t>
            </w:r>
          </w:p>
        </w:tc>
        <w:tc>
          <w:tcPr>
            <w:tcW w:w="1494" w:type="dxa"/>
            <w:tcBorders>
              <w:top w:val="single" w:sz="24" w:space="0" w:color="auto"/>
            </w:tcBorders>
            <w:vAlign w:val="bottom"/>
          </w:tcPr>
          <w:p w14:paraId="6B9A55A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w:t>
            </w:r>
          </w:p>
        </w:tc>
        <w:tc>
          <w:tcPr>
            <w:tcW w:w="1494" w:type="dxa"/>
            <w:tcBorders>
              <w:top w:val="single" w:sz="24" w:space="0" w:color="auto"/>
              <w:right w:val="single" w:sz="24" w:space="0" w:color="auto"/>
            </w:tcBorders>
            <w:vAlign w:val="bottom"/>
          </w:tcPr>
          <w:p w14:paraId="1AD5DF2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3.4</w:t>
            </w:r>
          </w:p>
        </w:tc>
      </w:tr>
      <w:tr w:rsidR="00FB5184" w14:paraId="7BE72A4B" w14:textId="77777777" w:rsidTr="006A4182">
        <w:tc>
          <w:tcPr>
            <w:tcW w:w="2881" w:type="dxa"/>
            <w:gridSpan w:val="2"/>
            <w:tcBorders>
              <w:left w:val="single" w:sz="24" w:space="0" w:color="auto"/>
              <w:bottom w:val="single" w:sz="24" w:space="0" w:color="auto"/>
              <w:right w:val="single" w:sz="24" w:space="0" w:color="auto"/>
            </w:tcBorders>
            <w:vAlign w:val="center"/>
          </w:tcPr>
          <w:p w14:paraId="743F1D05" w14:textId="77777777" w:rsidR="00FB5184" w:rsidRPr="0041067E" w:rsidRDefault="00FB5184" w:rsidP="006A4182">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344941F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36</w:t>
            </w:r>
          </w:p>
        </w:tc>
        <w:tc>
          <w:tcPr>
            <w:tcW w:w="1497" w:type="dxa"/>
            <w:tcBorders>
              <w:bottom w:val="single" w:sz="24" w:space="0" w:color="auto"/>
            </w:tcBorders>
            <w:vAlign w:val="bottom"/>
          </w:tcPr>
          <w:p w14:paraId="7974E2B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36</w:t>
            </w:r>
          </w:p>
        </w:tc>
        <w:tc>
          <w:tcPr>
            <w:tcW w:w="1494" w:type="dxa"/>
            <w:tcBorders>
              <w:bottom w:val="single" w:sz="24" w:space="0" w:color="auto"/>
            </w:tcBorders>
            <w:vAlign w:val="bottom"/>
          </w:tcPr>
          <w:p w14:paraId="142A90F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24</w:t>
            </w:r>
          </w:p>
        </w:tc>
        <w:tc>
          <w:tcPr>
            <w:tcW w:w="1494" w:type="dxa"/>
            <w:tcBorders>
              <w:bottom w:val="single" w:sz="24" w:space="0" w:color="auto"/>
              <w:right w:val="single" w:sz="24" w:space="0" w:color="auto"/>
            </w:tcBorders>
            <w:vAlign w:val="bottom"/>
          </w:tcPr>
          <w:p w14:paraId="4007878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72</w:t>
            </w:r>
          </w:p>
        </w:tc>
      </w:tr>
      <w:tr w:rsidR="00FB5184" w14:paraId="0A468789" w14:textId="77777777" w:rsidTr="006A4182">
        <w:tc>
          <w:tcPr>
            <w:tcW w:w="1491" w:type="dxa"/>
            <w:vMerge w:val="restart"/>
            <w:tcBorders>
              <w:top w:val="single" w:sz="24" w:space="0" w:color="auto"/>
              <w:left w:val="single" w:sz="24" w:space="0" w:color="auto"/>
            </w:tcBorders>
            <w:vAlign w:val="center"/>
          </w:tcPr>
          <w:p w14:paraId="6E4E80CB" w14:textId="77777777" w:rsidR="00FB5184" w:rsidRPr="0041067E" w:rsidRDefault="00FB5184" w:rsidP="006A4182">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54AFEE32" w14:textId="77777777" w:rsidR="00FB5184" w:rsidRPr="0041067E" w:rsidRDefault="00FB5184" w:rsidP="006A4182">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7C51D724"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127</w:t>
            </w:r>
          </w:p>
        </w:tc>
        <w:tc>
          <w:tcPr>
            <w:tcW w:w="1497" w:type="dxa"/>
            <w:tcBorders>
              <w:top w:val="single" w:sz="24" w:space="0" w:color="auto"/>
            </w:tcBorders>
            <w:vAlign w:val="bottom"/>
          </w:tcPr>
          <w:p w14:paraId="6AB77E4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138</w:t>
            </w:r>
          </w:p>
        </w:tc>
        <w:tc>
          <w:tcPr>
            <w:tcW w:w="1494" w:type="dxa"/>
            <w:tcBorders>
              <w:top w:val="single" w:sz="24" w:space="0" w:color="auto"/>
            </w:tcBorders>
            <w:vAlign w:val="bottom"/>
          </w:tcPr>
          <w:p w14:paraId="1C737F5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141</w:t>
            </w:r>
          </w:p>
        </w:tc>
        <w:tc>
          <w:tcPr>
            <w:tcW w:w="1494" w:type="dxa"/>
            <w:tcBorders>
              <w:top w:val="single" w:sz="24" w:space="0" w:color="auto"/>
              <w:right w:val="single" w:sz="24" w:space="0" w:color="auto"/>
            </w:tcBorders>
            <w:vAlign w:val="bottom"/>
          </w:tcPr>
          <w:p w14:paraId="15E8425C"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91</w:t>
            </w:r>
          </w:p>
        </w:tc>
      </w:tr>
      <w:tr w:rsidR="00FB5184" w14:paraId="5100DD34" w14:textId="77777777" w:rsidTr="006A4182">
        <w:tc>
          <w:tcPr>
            <w:tcW w:w="1491" w:type="dxa"/>
            <w:vMerge/>
            <w:tcBorders>
              <w:left w:val="single" w:sz="24" w:space="0" w:color="auto"/>
            </w:tcBorders>
            <w:vAlign w:val="center"/>
          </w:tcPr>
          <w:p w14:paraId="4ECA4A8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1998930" w14:textId="77777777" w:rsidR="00FB5184" w:rsidRPr="0041067E" w:rsidRDefault="00FB5184" w:rsidP="006A4182">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3A30CB1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186</w:t>
            </w:r>
          </w:p>
        </w:tc>
        <w:tc>
          <w:tcPr>
            <w:tcW w:w="1497" w:type="dxa"/>
            <w:vAlign w:val="bottom"/>
          </w:tcPr>
          <w:p w14:paraId="7CECAE6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197</w:t>
            </w:r>
          </w:p>
        </w:tc>
        <w:tc>
          <w:tcPr>
            <w:tcW w:w="1494" w:type="dxa"/>
            <w:vAlign w:val="bottom"/>
          </w:tcPr>
          <w:p w14:paraId="1EEAF52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223</w:t>
            </w:r>
          </w:p>
        </w:tc>
        <w:tc>
          <w:tcPr>
            <w:tcW w:w="1494" w:type="dxa"/>
            <w:tcBorders>
              <w:right w:val="single" w:sz="24" w:space="0" w:color="auto"/>
            </w:tcBorders>
            <w:vAlign w:val="bottom"/>
          </w:tcPr>
          <w:p w14:paraId="36CC26FF"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133</w:t>
            </w:r>
          </w:p>
        </w:tc>
      </w:tr>
      <w:tr w:rsidR="00FB5184" w14:paraId="6B2C6B80" w14:textId="77777777" w:rsidTr="006A4182">
        <w:tc>
          <w:tcPr>
            <w:tcW w:w="1491" w:type="dxa"/>
            <w:vMerge/>
            <w:tcBorders>
              <w:left w:val="single" w:sz="24" w:space="0" w:color="auto"/>
            </w:tcBorders>
            <w:vAlign w:val="center"/>
          </w:tcPr>
          <w:p w14:paraId="2932E231"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201C4486" w14:textId="77777777" w:rsidR="00FB5184" w:rsidRPr="0041067E" w:rsidRDefault="00FB5184" w:rsidP="006A4182">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777D908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234</w:t>
            </w:r>
          </w:p>
        </w:tc>
        <w:tc>
          <w:tcPr>
            <w:tcW w:w="1497" w:type="dxa"/>
            <w:vAlign w:val="bottom"/>
          </w:tcPr>
          <w:p w14:paraId="271EB90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235</w:t>
            </w:r>
          </w:p>
        </w:tc>
        <w:tc>
          <w:tcPr>
            <w:tcW w:w="1494" w:type="dxa"/>
            <w:vAlign w:val="bottom"/>
          </w:tcPr>
          <w:p w14:paraId="60AD12B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321</w:t>
            </w:r>
          </w:p>
        </w:tc>
        <w:tc>
          <w:tcPr>
            <w:tcW w:w="1494" w:type="dxa"/>
            <w:tcBorders>
              <w:right w:val="single" w:sz="24" w:space="0" w:color="auto"/>
            </w:tcBorders>
            <w:vAlign w:val="bottom"/>
          </w:tcPr>
          <w:p w14:paraId="6AB2DF4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149</w:t>
            </w:r>
          </w:p>
        </w:tc>
      </w:tr>
      <w:tr w:rsidR="00FB5184" w14:paraId="5A13847B" w14:textId="77777777" w:rsidTr="006A4182">
        <w:tc>
          <w:tcPr>
            <w:tcW w:w="1491" w:type="dxa"/>
            <w:vMerge/>
            <w:tcBorders>
              <w:left w:val="single" w:sz="24" w:space="0" w:color="auto"/>
            </w:tcBorders>
            <w:vAlign w:val="center"/>
          </w:tcPr>
          <w:p w14:paraId="2224FCFF"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00A80E8" w14:textId="77777777" w:rsidR="00FB5184" w:rsidRPr="0041067E" w:rsidRDefault="00FB5184" w:rsidP="006A4182">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2DFFF59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281</w:t>
            </w:r>
          </w:p>
        </w:tc>
        <w:tc>
          <w:tcPr>
            <w:tcW w:w="1497" w:type="dxa"/>
            <w:vAlign w:val="bottom"/>
          </w:tcPr>
          <w:p w14:paraId="4F7D42E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258</w:t>
            </w:r>
          </w:p>
        </w:tc>
        <w:tc>
          <w:tcPr>
            <w:tcW w:w="1494" w:type="dxa"/>
            <w:vAlign w:val="bottom"/>
          </w:tcPr>
          <w:p w14:paraId="137C5D0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376</w:t>
            </w:r>
          </w:p>
        </w:tc>
        <w:tc>
          <w:tcPr>
            <w:tcW w:w="1494" w:type="dxa"/>
            <w:tcBorders>
              <w:right w:val="single" w:sz="24" w:space="0" w:color="auto"/>
            </w:tcBorders>
            <w:vAlign w:val="bottom"/>
          </w:tcPr>
          <w:p w14:paraId="2508B4F9"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163</w:t>
            </w:r>
          </w:p>
        </w:tc>
      </w:tr>
      <w:tr w:rsidR="00FB5184" w14:paraId="2F6ED0B7" w14:textId="77777777" w:rsidTr="006A4182">
        <w:tc>
          <w:tcPr>
            <w:tcW w:w="1491" w:type="dxa"/>
            <w:vMerge/>
            <w:tcBorders>
              <w:left w:val="single" w:sz="24" w:space="0" w:color="auto"/>
            </w:tcBorders>
            <w:vAlign w:val="center"/>
          </w:tcPr>
          <w:p w14:paraId="39CE3C39"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7E932DF" w14:textId="77777777" w:rsidR="00FB5184" w:rsidRPr="0041067E" w:rsidRDefault="00FB5184" w:rsidP="006A4182">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0851588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325</w:t>
            </w:r>
          </w:p>
        </w:tc>
        <w:tc>
          <w:tcPr>
            <w:tcW w:w="1497" w:type="dxa"/>
            <w:vAlign w:val="bottom"/>
          </w:tcPr>
          <w:p w14:paraId="33BDD96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298</w:t>
            </w:r>
          </w:p>
        </w:tc>
        <w:tc>
          <w:tcPr>
            <w:tcW w:w="1494" w:type="dxa"/>
            <w:vAlign w:val="bottom"/>
          </w:tcPr>
          <w:p w14:paraId="154A44A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5D37596F"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189</w:t>
            </w:r>
          </w:p>
        </w:tc>
      </w:tr>
      <w:tr w:rsidR="00FB5184" w14:paraId="7D353E4F" w14:textId="77777777" w:rsidTr="006A4182">
        <w:tc>
          <w:tcPr>
            <w:tcW w:w="1491" w:type="dxa"/>
            <w:vMerge/>
            <w:tcBorders>
              <w:left w:val="single" w:sz="24" w:space="0" w:color="auto"/>
            </w:tcBorders>
            <w:vAlign w:val="center"/>
          </w:tcPr>
          <w:p w14:paraId="4949CAB5"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2EF24D82" w14:textId="77777777" w:rsidR="00FB5184" w:rsidRPr="0041067E" w:rsidRDefault="00FB5184" w:rsidP="006A4182">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2094403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387</w:t>
            </w:r>
          </w:p>
        </w:tc>
        <w:tc>
          <w:tcPr>
            <w:tcW w:w="1497" w:type="dxa"/>
            <w:vAlign w:val="bottom"/>
          </w:tcPr>
          <w:p w14:paraId="726FEBC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332</w:t>
            </w:r>
          </w:p>
        </w:tc>
        <w:tc>
          <w:tcPr>
            <w:tcW w:w="1494" w:type="dxa"/>
            <w:vAlign w:val="bottom"/>
          </w:tcPr>
          <w:p w14:paraId="4AB4DF7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17ED146C"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218</w:t>
            </w:r>
          </w:p>
        </w:tc>
      </w:tr>
      <w:tr w:rsidR="00FB5184" w14:paraId="710061D2" w14:textId="77777777" w:rsidTr="006A4182">
        <w:tc>
          <w:tcPr>
            <w:tcW w:w="1491" w:type="dxa"/>
            <w:vMerge/>
            <w:tcBorders>
              <w:left w:val="single" w:sz="24" w:space="0" w:color="auto"/>
            </w:tcBorders>
            <w:vAlign w:val="center"/>
          </w:tcPr>
          <w:p w14:paraId="7EA45D0C"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2929B69" w14:textId="77777777" w:rsidR="00FB5184" w:rsidRPr="0041067E" w:rsidRDefault="00FB5184" w:rsidP="006A4182">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4D60BCF9"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133E6E49"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5D19981F"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39EDC08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206</w:t>
            </w:r>
          </w:p>
        </w:tc>
      </w:tr>
      <w:tr w:rsidR="00FB5184" w14:paraId="09CAD99E" w14:textId="77777777" w:rsidTr="006A4182">
        <w:tc>
          <w:tcPr>
            <w:tcW w:w="1491" w:type="dxa"/>
            <w:vMerge/>
            <w:tcBorders>
              <w:left w:val="single" w:sz="24" w:space="0" w:color="auto"/>
            </w:tcBorders>
            <w:vAlign w:val="center"/>
          </w:tcPr>
          <w:p w14:paraId="36B5A083"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0DB98BB" w14:textId="77777777" w:rsidR="00FB5184" w:rsidRPr="0041067E" w:rsidRDefault="00FB5184" w:rsidP="006A4182">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337F214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2F2CE854"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68D9AD3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01D6000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235</w:t>
            </w:r>
          </w:p>
        </w:tc>
      </w:tr>
      <w:tr w:rsidR="00FB5184" w14:paraId="4137816D" w14:textId="77777777" w:rsidTr="006A4182">
        <w:tc>
          <w:tcPr>
            <w:tcW w:w="1491" w:type="dxa"/>
            <w:vMerge/>
            <w:tcBorders>
              <w:left w:val="single" w:sz="24" w:space="0" w:color="auto"/>
            </w:tcBorders>
            <w:vAlign w:val="center"/>
          </w:tcPr>
          <w:p w14:paraId="460B3F2B"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8832B01" w14:textId="77777777" w:rsidR="00FB5184" w:rsidRPr="0041067E" w:rsidRDefault="00FB5184" w:rsidP="006A4182">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tcBorders>
            <w:vAlign w:val="bottom"/>
          </w:tcPr>
          <w:p w14:paraId="1B15A07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27BA3D5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2ED0F8D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21E74B1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250</w:t>
            </w:r>
          </w:p>
        </w:tc>
      </w:tr>
      <w:tr w:rsidR="00FB5184" w14:paraId="3F59F835" w14:textId="77777777" w:rsidTr="006A4182">
        <w:tc>
          <w:tcPr>
            <w:tcW w:w="1491" w:type="dxa"/>
            <w:vMerge/>
            <w:tcBorders>
              <w:left w:val="single" w:sz="24" w:space="0" w:color="auto"/>
            </w:tcBorders>
            <w:vAlign w:val="center"/>
          </w:tcPr>
          <w:p w14:paraId="096CF98F"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4AE96F3" w14:textId="77777777" w:rsidR="00FB5184" w:rsidRPr="0041067E" w:rsidRDefault="00FB5184" w:rsidP="006A4182">
            <w:pPr>
              <w:jc w:val="center"/>
              <w:rPr>
                <w:rFonts w:eastAsia="Times New Roman"/>
                <w:b/>
                <w:sz w:val="22"/>
                <w:szCs w:val="22"/>
              </w:rPr>
            </w:pPr>
            <w:r>
              <w:rPr>
                <w:rFonts w:eastAsia="Times New Roman"/>
                <w:b/>
                <w:sz w:val="22"/>
                <w:szCs w:val="22"/>
              </w:rPr>
              <w:t>IT 10</w:t>
            </w:r>
          </w:p>
        </w:tc>
        <w:tc>
          <w:tcPr>
            <w:tcW w:w="1594" w:type="dxa"/>
            <w:tcBorders>
              <w:left w:val="single" w:sz="24" w:space="0" w:color="auto"/>
            </w:tcBorders>
            <w:vAlign w:val="bottom"/>
          </w:tcPr>
          <w:p w14:paraId="28E1C45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783706B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7208852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4BE8DC5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273</w:t>
            </w:r>
          </w:p>
        </w:tc>
      </w:tr>
      <w:tr w:rsidR="00FB5184" w14:paraId="4642AD4B" w14:textId="77777777" w:rsidTr="006A4182">
        <w:tc>
          <w:tcPr>
            <w:tcW w:w="1491" w:type="dxa"/>
            <w:vMerge/>
            <w:tcBorders>
              <w:left w:val="single" w:sz="24" w:space="0" w:color="auto"/>
            </w:tcBorders>
            <w:vAlign w:val="center"/>
          </w:tcPr>
          <w:p w14:paraId="7993D3BB"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72E9BE7" w14:textId="77777777" w:rsidR="00FB5184" w:rsidRPr="0041067E" w:rsidRDefault="00FB5184" w:rsidP="006A4182">
            <w:pPr>
              <w:jc w:val="center"/>
              <w:rPr>
                <w:rFonts w:eastAsia="Times New Roman"/>
                <w:b/>
                <w:sz w:val="22"/>
                <w:szCs w:val="22"/>
              </w:rPr>
            </w:pPr>
            <w:r>
              <w:rPr>
                <w:rFonts w:eastAsia="Times New Roman"/>
                <w:b/>
                <w:sz w:val="22"/>
                <w:szCs w:val="22"/>
              </w:rPr>
              <w:t>IT 11</w:t>
            </w:r>
          </w:p>
        </w:tc>
        <w:tc>
          <w:tcPr>
            <w:tcW w:w="1594" w:type="dxa"/>
            <w:tcBorders>
              <w:left w:val="single" w:sz="24" w:space="0" w:color="auto"/>
            </w:tcBorders>
            <w:vAlign w:val="bottom"/>
          </w:tcPr>
          <w:p w14:paraId="121FC73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682A115F"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30E9508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01C38E9C"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293</w:t>
            </w:r>
          </w:p>
        </w:tc>
      </w:tr>
      <w:tr w:rsidR="00FB5184" w14:paraId="7F6AC7D8" w14:textId="77777777" w:rsidTr="006A4182">
        <w:tc>
          <w:tcPr>
            <w:tcW w:w="1491" w:type="dxa"/>
            <w:vMerge/>
            <w:tcBorders>
              <w:left w:val="single" w:sz="24" w:space="0" w:color="auto"/>
              <w:bottom w:val="single" w:sz="24" w:space="0" w:color="auto"/>
            </w:tcBorders>
            <w:vAlign w:val="center"/>
          </w:tcPr>
          <w:p w14:paraId="06FF000D" w14:textId="77777777" w:rsidR="00FB5184" w:rsidRPr="0041067E" w:rsidRDefault="00FB5184" w:rsidP="006A4182">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7FB1A91E" w14:textId="77777777" w:rsidR="00FB5184" w:rsidRPr="0041067E" w:rsidRDefault="00FB5184" w:rsidP="006A4182">
            <w:pPr>
              <w:jc w:val="center"/>
              <w:rPr>
                <w:rFonts w:eastAsia="Times New Roman"/>
                <w:b/>
                <w:sz w:val="22"/>
                <w:szCs w:val="22"/>
              </w:rPr>
            </w:pPr>
            <w:r>
              <w:rPr>
                <w:rFonts w:eastAsia="Times New Roman"/>
                <w:b/>
                <w:sz w:val="22"/>
                <w:szCs w:val="22"/>
              </w:rPr>
              <w:t>IT 12</w:t>
            </w:r>
          </w:p>
        </w:tc>
        <w:tc>
          <w:tcPr>
            <w:tcW w:w="1594" w:type="dxa"/>
            <w:tcBorders>
              <w:left w:val="single" w:sz="24" w:space="0" w:color="auto"/>
              <w:bottom w:val="single" w:sz="24" w:space="0" w:color="auto"/>
            </w:tcBorders>
            <w:vAlign w:val="bottom"/>
          </w:tcPr>
          <w:p w14:paraId="5DB1DF2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tcBorders>
              <w:bottom w:val="single" w:sz="24" w:space="0" w:color="auto"/>
            </w:tcBorders>
            <w:vAlign w:val="bottom"/>
          </w:tcPr>
          <w:p w14:paraId="0BCAD3B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tcBorders>
            <w:vAlign w:val="bottom"/>
          </w:tcPr>
          <w:p w14:paraId="7F296A5F"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right w:val="single" w:sz="24" w:space="0" w:color="auto"/>
            </w:tcBorders>
            <w:vAlign w:val="bottom"/>
          </w:tcPr>
          <w:p w14:paraId="72E2BC9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302</w:t>
            </w:r>
          </w:p>
        </w:tc>
      </w:tr>
    </w:tbl>
    <w:p w14:paraId="3E81B091" w14:textId="56AD5782" w:rsidR="00FB5184" w:rsidRDefault="00FB5184" w:rsidP="00FB5184">
      <w:pPr>
        <w:rPr>
          <w:rFonts w:eastAsia="Times New Roman"/>
          <w:sz w:val="22"/>
          <w:szCs w:val="22"/>
        </w:rPr>
      </w:pPr>
      <w:r>
        <w:rPr>
          <w:rFonts w:eastAsia="Times New Roman"/>
          <w:sz w:val="22"/>
          <w:szCs w:val="22"/>
        </w:rPr>
        <w:t>T</w:t>
      </w:r>
      <w:r w:rsidR="005C0E5F">
        <w:rPr>
          <w:rFonts w:eastAsia="Times New Roman"/>
          <w:sz w:val="22"/>
          <w:szCs w:val="22"/>
        </w:rPr>
        <w:t>able A.14</w:t>
      </w:r>
      <w:r>
        <w:rPr>
          <w:rFonts w:eastAsia="Times New Roman"/>
          <w:sz w:val="22"/>
          <w:szCs w:val="22"/>
        </w:rPr>
        <w:t>: 0-5</w:t>
      </w:r>
      <w:r w:rsidRPr="00940161">
        <w:rPr>
          <w:rFonts w:eastAsia="Times New Roman"/>
          <w:sz w:val="22"/>
          <w:szCs w:val="22"/>
        </w:rPr>
        <w:t xml:space="preserve">% senescence </w:t>
      </w:r>
      <w:r>
        <w:rPr>
          <w:rFonts w:eastAsia="Times New Roman"/>
          <w:sz w:val="22"/>
          <w:szCs w:val="22"/>
        </w:rPr>
        <w:t>sensitivity analysis</w:t>
      </w:r>
      <w:r w:rsidRPr="00940161">
        <w:rPr>
          <w:rFonts w:eastAsia="Times New Roman"/>
          <w:sz w:val="22"/>
          <w:szCs w:val="22"/>
        </w:rPr>
        <w:t xml:space="preserve"> </w:t>
      </w:r>
      <w:r w:rsidRPr="00940161">
        <w:rPr>
          <w:rFonts w:eastAsia="Times New Roman"/>
          <w:sz w:val="22"/>
          <w:szCs w:val="22"/>
        </w:rPr>
        <w:br/>
      </w:r>
    </w:p>
    <w:p w14:paraId="4669B584" w14:textId="77777777" w:rsidR="00E52929" w:rsidRDefault="00E52929" w:rsidP="00FB5184">
      <w:pPr>
        <w:rPr>
          <w:rFonts w:eastAsia="Times New Roman"/>
          <w:sz w:val="22"/>
          <w:szCs w:val="22"/>
        </w:rPr>
      </w:pPr>
    </w:p>
    <w:p w14:paraId="60656989" w14:textId="77777777" w:rsidR="00E52929" w:rsidRDefault="00E52929" w:rsidP="00FB5184">
      <w:pPr>
        <w:rPr>
          <w:rFonts w:eastAsia="Times New Roman"/>
          <w:sz w:val="22"/>
          <w:szCs w:val="22"/>
        </w:rPr>
      </w:pPr>
    </w:p>
    <w:p w14:paraId="2D8E8BC8" w14:textId="77777777" w:rsidR="00E52929" w:rsidRDefault="00E52929" w:rsidP="00FB5184">
      <w:pPr>
        <w:rPr>
          <w:rFonts w:eastAsia="Times New Roman"/>
          <w:sz w:val="22"/>
          <w:szCs w:val="22"/>
        </w:rPr>
      </w:pPr>
    </w:p>
    <w:p w14:paraId="5095376B" w14:textId="77777777" w:rsidR="00E52929" w:rsidRDefault="00E52929" w:rsidP="00FB5184">
      <w:pPr>
        <w:rPr>
          <w:rFonts w:eastAsia="Times New Roman"/>
          <w:sz w:val="22"/>
          <w:szCs w:val="22"/>
        </w:rPr>
      </w:pPr>
    </w:p>
    <w:p w14:paraId="077BF3D1" w14:textId="77777777" w:rsidR="00E52929" w:rsidRDefault="00E52929" w:rsidP="00FB5184">
      <w:pPr>
        <w:rPr>
          <w:rFonts w:eastAsia="Times New Roman"/>
          <w:sz w:val="22"/>
          <w:szCs w:val="22"/>
        </w:rPr>
      </w:pPr>
    </w:p>
    <w:p w14:paraId="39455AA3" w14:textId="77777777" w:rsidR="00E52929" w:rsidRDefault="00E52929" w:rsidP="00FB5184">
      <w:pPr>
        <w:rPr>
          <w:rFonts w:eastAsia="Times New Roman"/>
          <w:sz w:val="22"/>
          <w:szCs w:val="22"/>
        </w:rPr>
      </w:pPr>
    </w:p>
    <w:p w14:paraId="34B30485" w14:textId="77777777" w:rsidR="00E52929" w:rsidRDefault="00E52929" w:rsidP="00FB5184">
      <w:pPr>
        <w:rPr>
          <w:rFonts w:eastAsia="Times New Roman"/>
          <w:sz w:val="22"/>
          <w:szCs w:val="22"/>
        </w:rPr>
      </w:pPr>
    </w:p>
    <w:p w14:paraId="52C12BF8" w14:textId="77777777" w:rsidR="00E52929" w:rsidRDefault="00E52929" w:rsidP="00FB5184">
      <w:pPr>
        <w:rPr>
          <w:rFonts w:eastAsia="Times New Roman"/>
          <w:sz w:val="22"/>
          <w:szCs w:val="22"/>
        </w:rPr>
      </w:pPr>
    </w:p>
    <w:p w14:paraId="57C0B823" w14:textId="77777777" w:rsidR="00E52929" w:rsidRDefault="00E52929" w:rsidP="00FB5184">
      <w:pPr>
        <w:rPr>
          <w:rFonts w:eastAsia="Times New Roman"/>
          <w:sz w:val="22"/>
          <w:szCs w:val="22"/>
        </w:rPr>
      </w:pPr>
    </w:p>
    <w:p w14:paraId="1764F7E6" w14:textId="77777777" w:rsidR="00E52929" w:rsidRDefault="00E52929" w:rsidP="00FB5184">
      <w:pPr>
        <w:rPr>
          <w:rFonts w:eastAsia="Times New Roman"/>
          <w:sz w:val="22"/>
          <w:szCs w:val="22"/>
        </w:rPr>
      </w:pPr>
    </w:p>
    <w:p w14:paraId="1786FC96" w14:textId="77777777" w:rsidR="00E52929" w:rsidRDefault="00E52929" w:rsidP="00FB5184">
      <w:pPr>
        <w:rPr>
          <w:rFonts w:eastAsia="Times New Roman"/>
          <w:sz w:val="22"/>
          <w:szCs w:val="22"/>
        </w:rPr>
      </w:pPr>
    </w:p>
    <w:p w14:paraId="3094CBA7" w14:textId="77777777" w:rsidR="00E52929" w:rsidRDefault="00E52929" w:rsidP="00FB5184">
      <w:pPr>
        <w:rPr>
          <w:rFonts w:eastAsia="Times New Roman"/>
          <w:sz w:val="22"/>
          <w:szCs w:val="22"/>
        </w:rPr>
      </w:pPr>
    </w:p>
    <w:p w14:paraId="5755923E" w14:textId="77777777" w:rsidR="00E52929" w:rsidRDefault="00E52929" w:rsidP="00FB5184">
      <w:pPr>
        <w:rPr>
          <w:rFonts w:eastAsia="Times New Roman"/>
          <w:sz w:val="22"/>
          <w:szCs w:val="22"/>
        </w:rPr>
      </w:pPr>
    </w:p>
    <w:p w14:paraId="08D846CB" w14:textId="77777777" w:rsidR="00E52929" w:rsidRDefault="00E52929" w:rsidP="00FB5184">
      <w:pPr>
        <w:rPr>
          <w:rFonts w:eastAsia="Times New Roman"/>
          <w:sz w:val="22"/>
          <w:szCs w:val="22"/>
        </w:rPr>
      </w:pPr>
    </w:p>
    <w:p w14:paraId="6C208D4B" w14:textId="77777777" w:rsidR="00E52929" w:rsidRDefault="00E52929" w:rsidP="00FB5184">
      <w:pPr>
        <w:rPr>
          <w:rFonts w:eastAsia="Times New Roman"/>
          <w:sz w:val="22"/>
          <w:szCs w:val="22"/>
        </w:rPr>
      </w:pPr>
    </w:p>
    <w:p w14:paraId="37D97540" w14:textId="77777777" w:rsidR="00E52929" w:rsidRDefault="00E52929" w:rsidP="00FB5184">
      <w:pPr>
        <w:rPr>
          <w:rFonts w:eastAsia="Times New Roman"/>
          <w:sz w:val="22"/>
          <w:szCs w:val="22"/>
        </w:rPr>
      </w:pPr>
    </w:p>
    <w:p w14:paraId="2C73ED98" w14:textId="77777777" w:rsidR="00E52929" w:rsidRDefault="00E52929" w:rsidP="00FB5184">
      <w:pPr>
        <w:rPr>
          <w:rFonts w:eastAsia="Times New Roman"/>
          <w:sz w:val="22"/>
          <w:szCs w:val="22"/>
        </w:rPr>
      </w:pPr>
    </w:p>
    <w:p w14:paraId="766EB5C9" w14:textId="77777777" w:rsidR="00E52929" w:rsidRPr="008774B2" w:rsidRDefault="00E52929" w:rsidP="00FB5184">
      <w:pPr>
        <w:rPr>
          <w:rFonts w:eastAsia="Times New Roman"/>
          <w:sz w:val="22"/>
          <w:szCs w:val="22"/>
        </w:rPr>
      </w:pP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FB5184" w14:paraId="5A8FAB28" w14:textId="77777777" w:rsidTr="006A4182">
        <w:tc>
          <w:tcPr>
            <w:tcW w:w="2881" w:type="dxa"/>
            <w:gridSpan w:val="2"/>
            <w:tcBorders>
              <w:top w:val="single" w:sz="24" w:space="0" w:color="auto"/>
              <w:left w:val="single" w:sz="24" w:space="0" w:color="auto"/>
              <w:bottom w:val="single" w:sz="24" w:space="0" w:color="auto"/>
              <w:right w:val="single" w:sz="24" w:space="0" w:color="auto"/>
            </w:tcBorders>
            <w:vAlign w:val="center"/>
          </w:tcPr>
          <w:p w14:paraId="105F7156" w14:textId="77777777" w:rsidR="00FB5184" w:rsidRPr="0041067E" w:rsidRDefault="00FB5184" w:rsidP="006A4182">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388BAEBC" w14:textId="77777777" w:rsidR="00FB5184" w:rsidRPr="0041067E" w:rsidRDefault="00FB5184" w:rsidP="006A4182">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61BB2881" w14:textId="77777777" w:rsidR="00FB5184" w:rsidRPr="0041067E" w:rsidRDefault="00FB5184" w:rsidP="006A4182">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640DBE45"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7E493BFF"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/2</w:t>
            </w:r>
          </w:p>
        </w:tc>
      </w:tr>
      <w:tr w:rsidR="00FB5184" w14:paraId="6E4C3351" w14:textId="77777777" w:rsidTr="006A4182">
        <w:tc>
          <w:tcPr>
            <w:tcW w:w="2881" w:type="dxa"/>
            <w:gridSpan w:val="2"/>
            <w:tcBorders>
              <w:top w:val="single" w:sz="24" w:space="0" w:color="auto"/>
              <w:left w:val="single" w:sz="24" w:space="0" w:color="auto"/>
              <w:right w:val="single" w:sz="24" w:space="0" w:color="auto"/>
            </w:tcBorders>
            <w:vAlign w:val="center"/>
          </w:tcPr>
          <w:p w14:paraId="54A611BE" w14:textId="77777777" w:rsidR="00FB5184" w:rsidRPr="0041067E" w:rsidRDefault="00FB5184" w:rsidP="006A4182">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02039BA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5.8</w:t>
            </w:r>
          </w:p>
        </w:tc>
        <w:tc>
          <w:tcPr>
            <w:tcW w:w="1497" w:type="dxa"/>
            <w:tcBorders>
              <w:top w:val="single" w:sz="24" w:space="0" w:color="auto"/>
            </w:tcBorders>
            <w:vAlign w:val="bottom"/>
          </w:tcPr>
          <w:p w14:paraId="5F7782F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6.7</w:t>
            </w:r>
          </w:p>
        </w:tc>
        <w:tc>
          <w:tcPr>
            <w:tcW w:w="1494" w:type="dxa"/>
            <w:tcBorders>
              <w:top w:val="single" w:sz="24" w:space="0" w:color="auto"/>
            </w:tcBorders>
            <w:vAlign w:val="bottom"/>
          </w:tcPr>
          <w:p w14:paraId="06E88FD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6.1</w:t>
            </w:r>
          </w:p>
        </w:tc>
        <w:tc>
          <w:tcPr>
            <w:tcW w:w="1494" w:type="dxa"/>
            <w:tcBorders>
              <w:top w:val="single" w:sz="24" w:space="0" w:color="auto"/>
              <w:right w:val="single" w:sz="24" w:space="0" w:color="auto"/>
            </w:tcBorders>
            <w:vAlign w:val="bottom"/>
          </w:tcPr>
          <w:p w14:paraId="22E2B52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7.8</w:t>
            </w:r>
          </w:p>
        </w:tc>
      </w:tr>
      <w:tr w:rsidR="00FB5184" w14:paraId="3F2C306E" w14:textId="77777777" w:rsidTr="006A4182">
        <w:tc>
          <w:tcPr>
            <w:tcW w:w="2881" w:type="dxa"/>
            <w:gridSpan w:val="2"/>
            <w:tcBorders>
              <w:left w:val="single" w:sz="24" w:space="0" w:color="auto"/>
              <w:bottom w:val="single" w:sz="24" w:space="0" w:color="auto"/>
              <w:right w:val="single" w:sz="24" w:space="0" w:color="auto"/>
            </w:tcBorders>
            <w:vAlign w:val="center"/>
          </w:tcPr>
          <w:p w14:paraId="7C599352" w14:textId="77777777" w:rsidR="00FB5184" w:rsidRPr="0041067E" w:rsidRDefault="00FB5184" w:rsidP="006A4182">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1375BC62"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36</w:t>
            </w:r>
          </w:p>
        </w:tc>
        <w:tc>
          <w:tcPr>
            <w:tcW w:w="1497" w:type="dxa"/>
            <w:tcBorders>
              <w:bottom w:val="single" w:sz="24" w:space="0" w:color="auto"/>
            </w:tcBorders>
            <w:vAlign w:val="bottom"/>
          </w:tcPr>
          <w:p w14:paraId="26C8BE5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42</w:t>
            </w:r>
          </w:p>
        </w:tc>
        <w:tc>
          <w:tcPr>
            <w:tcW w:w="1494" w:type="dxa"/>
            <w:tcBorders>
              <w:bottom w:val="single" w:sz="24" w:space="0" w:color="auto"/>
            </w:tcBorders>
            <w:vAlign w:val="bottom"/>
          </w:tcPr>
          <w:p w14:paraId="7E3BC98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24</w:t>
            </w:r>
          </w:p>
        </w:tc>
        <w:tc>
          <w:tcPr>
            <w:tcW w:w="1494" w:type="dxa"/>
            <w:tcBorders>
              <w:bottom w:val="single" w:sz="24" w:space="0" w:color="auto"/>
              <w:right w:val="single" w:sz="24" w:space="0" w:color="auto"/>
            </w:tcBorders>
            <w:vAlign w:val="bottom"/>
          </w:tcPr>
          <w:p w14:paraId="56B0294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84</w:t>
            </w:r>
          </w:p>
        </w:tc>
      </w:tr>
      <w:tr w:rsidR="00FB5184" w14:paraId="0CB6EC5E" w14:textId="77777777" w:rsidTr="006A4182">
        <w:tc>
          <w:tcPr>
            <w:tcW w:w="1491" w:type="dxa"/>
            <w:vMerge w:val="restart"/>
            <w:tcBorders>
              <w:top w:val="single" w:sz="24" w:space="0" w:color="auto"/>
              <w:left w:val="single" w:sz="24" w:space="0" w:color="auto"/>
            </w:tcBorders>
            <w:vAlign w:val="center"/>
          </w:tcPr>
          <w:p w14:paraId="1D4AC92D" w14:textId="77777777" w:rsidR="00FB5184" w:rsidRPr="0041067E" w:rsidRDefault="00FB5184" w:rsidP="006A4182">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59147553" w14:textId="77777777" w:rsidR="00FB5184" w:rsidRPr="0041067E" w:rsidRDefault="00FB5184" w:rsidP="006A4182">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00E5D0E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107</w:t>
            </w:r>
          </w:p>
        </w:tc>
        <w:tc>
          <w:tcPr>
            <w:tcW w:w="1497" w:type="dxa"/>
            <w:tcBorders>
              <w:top w:val="single" w:sz="24" w:space="0" w:color="auto"/>
            </w:tcBorders>
            <w:vAlign w:val="bottom"/>
          </w:tcPr>
          <w:p w14:paraId="0B8C59B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87</w:t>
            </w:r>
          </w:p>
        </w:tc>
        <w:tc>
          <w:tcPr>
            <w:tcW w:w="1494" w:type="dxa"/>
            <w:tcBorders>
              <w:top w:val="single" w:sz="24" w:space="0" w:color="auto"/>
            </w:tcBorders>
            <w:vAlign w:val="bottom"/>
          </w:tcPr>
          <w:p w14:paraId="225B21A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126</w:t>
            </w:r>
          </w:p>
        </w:tc>
        <w:tc>
          <w:tcPr>
            <w:tcW w:w="1494" w:type="dxa"/>
            <w:tcBorders>
              <w:top w:val="single" w:sz="24" w:space="0" w:color="auto"/>
              <w:right w:val="single" w:sz="24" w:space="0" w:color="auto"/>
            </w:tcBorders>
            <w:vAlign w:val="bottom"/>
          </w:tcPr>
          <w:p w14:paraId="1D276E1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62</w:t>
            </w:r>
          </w:p>
        </w:tc>
      </w:tr>
      <w:tr w:rsidR="00FB5184" w14:paraId="6B715A68" w14:textId="77777777" w:rsidTr="006A4182">
        <w:tc>
          <w:tcPr>
            <w:tcW w:w="1491" w:type="dxa"/>
            <w:vMerge/>
            <w:tcBorders>
              <w:left w:val="single" w:sz="24" w:space="0" w:color="auto"/>
            </w:tcBorders>
            <w:vAlign w:val="center"/>
          </w:tcPr>
          <w:p w14:paraId="60968DFA"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AD19E61" w14:textId="77777777" w:rsidR="00FB5184" w:rsidRPr="0041067E" w:rsidRDefault="00FB5184" w:rsidP="006A4182">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26B5B64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146</w:t>
            </w:r>
          </w:p>
        </w:tc>
        <w:tc>
          <w:tcPr>
            <w:tcW w:w="1497" w:type="dxa"/>
            <w:vAlign w:val="bottom"/>
          </w:tcPr>
          <w:p w14:paraId="241E566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131</w:t>
            </w:r>
          </w:p>
        </w:tc>
        <w:tc>
          <w:tcPr>
            <w:tcW w:w="1494" w:type="dxa"/>
            <w:vAlign w:val="bottom"/>
          </w:tcPr>
          <w:p w14:paraId="3AE55F0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205</w:t>
            </w:r>
          </w:p>
        </w:tc>
        <w:tc>
          <w:tcPr>
            <w:tcW w:w="1494" w:type="dxa"/>
            <w:tcBorders>
              <w:right w:val="single" w:sz="24" w:space="0" w:color="auto"/>
            </w:tcBorders>
            <w:vAlign w:val="bottom"/>
          </w:tcPr>
          <w:p w14:paraId="0C7B261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82</w:t>
            </w:r>
          </w:p>
        </w:tc>
      </w:tr>
      <w:tr w:rsidR="00FB5184" w14:paraId="42CDBEE2" w14:textId="77777777" w:rsidTr="006A4182">
        <w:tc>
          <w:tcPr>
            <w:tcW w:w="1491" w:type="dxa"/>
            <w:vMerge/>
            <w:tcBorders>
              <w:left w:val="single" w:sz="24" w:space="0" w:color="auto"/>
            </w:tcBorders>
            <w:vAlign w:val="center"/>
          </w:tcPr>
          <w:p w14:paraId="76A63300"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0FF8481" w14:textId="77777777" w:rsidR="00FB5184" w:rsidRPr="0041067E" w:rsidRDefault="00FB5184" w:rsidP="006A4182">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458B2C4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198</w:t>
            </w:r>
          </w:p>
        </w:tc>
        <w:tc>
          <w:tcPr>
            <w:tcW w:w="1497" w:type="dxa"/>
            <w:vAlign w:val="bottom"/>
          </w:tcPr>
          <w:p w14:paraId="072F148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167</w:t>
            </w:r>
          </w:p>
        </w:tc>
        <w:tc>
          <w:tcPr>
            <w:tcW w:w="1494" w:type="dxa"/>
            <w:vAlign w:val="bottom"/>
          </w:tcPr>
          <w:p w14:paraId="3432A23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277</w:t>
            </w:r>
          </w:p>
        </w:tc>
        <w:tc>
          <w:tcPr>
            <w:tcW w:w="1494" w:type="dxa"/>
            <w:tcBorders>
              <w:right w:val="single" w:sz="24" w:space="0" w:color="auto"/>
            </w:tcBorders>
            <w:vAlign w:val="bottom"/>
          </w:tcPr>
          <w:p w14:paraId="1585A31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114</w:t>
            </w:r>
          </w:p>
        </w:tc>
      </w:tr>
      <w:tr w:rsidR="00FB5184" w14:paraId="75EF9BF9" w14:textId="77777777" w:rsidTr="006A4182">
        <w:tc>
          <w:tcPr>
            <w:tcW w:w="1491" w:type="dxa"/>
            <w:vMerge/>
            <w:tcBorders>
              <w:left w:val="single" w:sz="24" w:space="0" w:color="auto"/>
            </w:tcBorders>
            <w:vAlign w:val="center"/>
          </w:tcPr>
          <w:p w14:paraId="6A20B9AB"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47FBF99" w14:textId="77777777" w:rsidR="00FB5184" w:rsidRPr="0041067E" w:rsidRDefault="00FB5184" w:rsidP="006A4182">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33E60854"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212</w:t>
            </w:r>
          </w:p>
        </w:tc>
        <w:tc>
          <w:tcPr>
            <w:tcW w:w="1497" w:type="dxa"/>
            <w:vAlign w:val="bottom"/>
          </w:tcPr>
          <w:p w14:paraId="1ADA5DC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188</w:t>
            </w:r>
          </w:p>
        </w:tc>
        <w:tc>
          <w:tcPr>
            <w:tcW w:w="1494" w:type="dxa"/>
            <w:vAlign w:val="bottom"/>
          </w:tcPr>
          <w:p w14:paraId="464B636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348</w:t>
            </w:r>
          </w:p>
        </w:tc>
        <w:tc>
          <w:tcPr>
            <w:tcW w:w="1494" w:type="dxa"/>
            <w:tcBorders>
              <w:right w:val="single" w:sz="24" w:space="0" w:color="auto"/>
            </w:tcBorders>
            <w:vAlign w:val="bottom"/>
          </w:tcPr>
          <w:p w14:paraId="5531E37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115</w:t>
            </w:r>
          </w:p>
        </w:tc>
      </w:tr>
      <w:tr w:rsidR="00FB5184" w14:paraId="73EF3482" w14:textId="77777777" w:rsidTr="006A4182">
        <w:tc>
          <w:tcPr>
            <w:tcW w:w="1491" w:type="dxa"/>
            <w:vMerge/>
            <w:tcBorders>
              <w:left w:val="single" w:sz="24" w:space="0" w:color="auto"/>
            </w:tcBorders>
            <w:vAlign w:val="center"/>
          </w:tcPr>
          <w:p w14:paraId="043FA090"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17FF6698" w14:textId="77777777" w:rsidR="00FB5184" w:rsidRPr="0041067E" w:rsidRDefault="00FB5184" w:rsidP="006A4182">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3C0F842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234</w:t>
            </w:r>
          </w:p>
        </w:tc>
        <w:tc>
          <w:tcPr>
            <w:tcW w:w="1497" w:type="dxa"/>
            <w:vAlign w:val="bottom"/>
          </w:tcPr>
          <w:p w14:paraId="3A4C8E3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225</w:t>
            </w:r>
          </w:p>
        </w:tc>
        <w:tc>
          <w:tcPr>
            <w:tcW w:w="1494" w:type="dxa"/>
            <w:vAlign w:val="bottom"/>
          </w:tcPr>
          <w:p w14:paraId="25F90F4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5ECCDAB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123</w:t>
            </w:r>
          </w:p>
        </w:tc>
      </w:tr>
      <w:tr w:rsidR="00FB5184" w14:paraId="7BB264A1" w14:textId="77777777" w:rsidTr="006A4182">
        <w:tc>
          <w:tcPr>
            <w:tcW w:w="1491" w:type="dxa"/>
            <w:vMerge/>
            <w:tcBorders>
              <w:left w:val="single" w:sz="24" w:space="0" w:color="auto"/>
            </w:tcBorders>
            <w:vAlign w:val="center"/>
          </w:tcPr>
          <w:p w14:paraId="3ABE4880"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0F03848" w14:textId="77777777" w:rsidR="00FB5184" w:rsidRPr="0041067E" w:rsidRDefault="00FB5184" w:rsidP="006A4182">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0AABFD9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282</w:t>
            </w:r>
          </w:p>
        </w:tc>
        <w:tc>
          <w:tcPr>
            <w:tcW w:w="1497" w:type="dxa"/>
            <w:vAlign w:val="bottom"/>
          </w:tcPr>
          <w:p w14:paraId="032B9499"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283</w:t>
            </w:r>
          </w:p>
        </w:tc>
        <w:tc>
          <w:tcPr>
            <w:tcW w:w="1494" w:type="dxa"/>
            <w:vAlign w:val="bottom"/>
          </w:tcPr>
          <w:p w14:paraId="39F05AC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54D7F3D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125</w:t>
            </w:r>
          </w:p>
        </w:tc>
      </w:tr>
      <w:tr w:rsidR="00FB5184" w14:paraId="125E0D14" w14:textId="77777777" w:rsidTr="006A4182">
        <w:tc>
          <w:tcPr>
            <w:tcW w:w="1491" w:type="dxa"/>
            <w:vMerge/>
            <w:tcBorders>
              <w:left w:val="single" w:sz="24" w:space="0" w:color="auto"/>
            </w:tcBorders>
            <w:vAlign w:val="center"/>
          </w:tcPr>
          <w:p w14:paraId="05CB796A"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9FD93F9" w14:textId="77777777" w:rsidR="00FB5184" w:rsidRPr="0041067E" w:rsidRDefault="00FB5184" w:rsidP="006A4182">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4022A7B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0C885B9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300</w:t>
            </w:r>
          </w:p>
        </w:tc>
        <w:tc>
          <w:tcPr>
            <w:tcW w:w="1494" w:type="dxa"/>
            <w:vAlign w:val="bottom"/>
          </w:tcPr>
          <w:p w14:paraId="662F6AD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44231EB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140</w:t>
            </w:r>
          </w:p>
        </w:tc>
      </w:tr>
      <w:tr w:rsidR="00FB5184" w14:paraId="71CE7132" w14:textId="77777777" w:rsidTr="006A4182">
        <w:tc>
          <w:tcPr>
            <w:tcW w:w="1491" w:type="dxa"/>
            <w:vMerge/>
            <w:tcBorders>
              <w:left w:val="single" w:sz="24" w:space="0" w:color="auto"/>
            </w:tcBorders>
            <w:vAlign w:val="center"/>
          </w:tcPr>
          <w:p w14:paraId="3D286D6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52F966D9" w14:textId="77777777" w:rsidR="00FB5184" w:rsidRPr="0041067E" w:rsidRDefault="00FB5184" w:rsidP="006A4182">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44EB84A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1A4CAAC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0A4038F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5CD4FBD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139</w:t>
            </w:r>
          </w:p>
        </w:tc>
      </w:tr>
      <w:tr w:rsidR="00FB5184" w14:paraId="7521B79F" w14:textId="77777777" w:rsidTr="006A4182">
        <w:tc>
          <w:tcPr>
            <w:tcW w:w="1491" w:type="dxa"/>
            <w:vMerge/>
            <w:tcBorders>
              <w:left w:val="single" w:sz="24" w:space="0" w:color="auto"/>
            </w:tcBorders>
            <w:vAlign w:val="center"/>
          </w:tcPr>
          <w:p w14:paraId="17D9824E"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E68969F" w14:textId="77777777" w:rsidR="00FB5184" w:rsidRPr="0041067E" w:rsidRDefault="00FB5184" w:rsidP="006A4182">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tcBorders>
            <w:vAlign w:val="bottom"/>
          </w:tcPr>
          <w:p w14:paraId="5D6712A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56434FA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6F54BD32"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20EB121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165</w:t>
            </w:r>
          </w:p>
        </w:tc>
      </w:tr>
      <w:tr w:rsidR="00FB5184" w14:paraId="71A11AB1" w14:textId="77777777" w:rsidTr="006A4182">
        <w:tc>
          <w:tcPr>
            <w:tcW w:w="1491" w:type="dxa"/>
            <w:vMerge/>
            <w:tcBorders>
              <w:left w:val="single" w:sz="24" w:space="0" w:color="auto"/>
            </w:tcBorders>
            <w:vAlign w:val="center"/>
          </w:tcPr>
          <w:p w14:paraId="298E429A"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519DE0E4" w14:textId="77777777" w:rsidR="00FB5184" w:rsidRPr="0041067E" w:rsidRDefault="00FB5184" w:rsidP="006A4182">
            <w:pPr>
              <w:jc w:val="center"/>
              <w:rPr>
                <w:rFonts w:eastAsia="Times New Roman"/>
                <w:b/>
                <w:sz w:val="22"/>
                <w:szCs w:val="22"/>
              </w:rPr>
            </w:pPr>
            <w:r>
              <w:rPr>
                <w:rFonts w:eastAsia="Times New Roman"/>
                <w:b/>
                <w:sz w:val="22"/>
                <w:szCs w:val="22"/>
              </w:rPr>
              <w:t>IT 10</w:t>
            </w:r>
          </w:p>
        </w:tc>
        <w:tc>
          <w:tcPr>
            <w:tcW w:w="1594" w:type="dxa"/>
            <w:tcBorders>
              <w:left w:val="single" w:sz="24" w:space="0" w:color="auto"/>
            </w:tcBorders>
            <w:vAlign w:val="bottom"/>
          </w:tcPr>
          <w:p w14:paraId="30C9679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3997E0C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1295F7E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1E5302D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199</w:t>
            </w:r>
          </w:p>
        </w:tc>
      </w:tr>
      <w:tr w:rsidR="00FB5184" w14:paraId="77D1C76B" w14:textId="77777777" w:rsidTr="006A4182">
        <w:tc>
          <w:tcPr>
            <w:tcW w:w="1491" w:type="dxa"/>
            <w:vMerge/>
            <w:tcBorders>
              <w:left w:val="single" w:sz="24" w:space="0" w:color="auto"/>
            </w:tcBorders>
            <w:vAlign w:val="center"/>
          </w:tcPr>
          <w:p w14:paraId="4C89ECAA"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249130B" w14:textId="77777777" w:rsidR="00FB5184" w:rsidRPr="0041067E" w:rsidRDefault="00FB5184" w:rsidP="006A4182">
            <w:pPr>
              <w:jc w:val="center"/>
              <w:rPr>
                <w:rFonts w:eastAsia="Times New Roman"/>
                <w:b/>
                <w:sz w:val="22"/>
                <w:szCs w:val="22"/>
              </w:rPr>
            </w:pPr>
            <w:r>
              <w:rPr>
                <w:rFonts w:eastAsia="Times New Roman"/>
                <w:b/>
                <w:sz w:val="22"/>
                <w:szCs w:val="22"/>
              </w:rPr>
              <w:t>IT 11</w:t>
            </w:r>
          </w:p>
        </w:tc>
        <w:tc>
          <w:tcPr>
            <w:tcW w:w="1594" w:type="dxa"/>
            <w:tcBorders>
              <w:left w:val="single" w:sz="24" w:space="0" w:color="auto"/>
            </w:tcBorders>
            <w:vAlign w:val="bottom"/>
          </w:tcPr>
          <w:p w14:paraId="286C6C4F"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6283C7F9"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749B7AE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0BC74C9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190</w:t>
            </w:r>
          </w:p>
        </w:tc>
      </w:tr>
      <w:tr w:rsidR="00FB5184" w14:paraId="27644F71" w14:textId="77777777" w:rsidTr="006A4182">
        <w:tc>
          <w:tcPr>
            <w:tcW w:w="1491" w:type="dxa"/>
            <w:vMerge/>
            <w:tcBorders>
              <w:left w:val="single" w:sz="24" w:space="0" w:color="auto"/>
            </w:tcBorders>
            <w:vAlign w:val="center"/>
          </w:tcPr>
          <w:p w14:paraId="45DC452A"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2E562850" w14:textId="77777777" w:rsidR="00FB5184" w:rsidRPr="0041067E" w:rsidRDefault="00FB5184" w:rsidP="006A4182">
            <w:pPr>
              <w:jc w:val="center"/>
              <w:rPr>
                <w:rFonts w:eastAsia="Times New Roman"/>
                <w:b/>
                <w:sz w:val="22"/>
                <w:szCs w:val="22"/>
              </w:rPr>
            </w:pPr>
            <w:r>
              <w:rPr>
                <w:rFonts w:eastAsia="Times New Roman"/>
                <w:b/>
                <w:sz w:val="22"/>
                <w:szCs w:val="22"/>
              </w:rPr>
              <w:t>IT 12</w:t>
            </w:r>
          </w:p>
        </w:tc>
        <w:tc>
          <w:tcPr>
            <w:tcW w:w="1594" w:type="dxa"/>
            <w:tcBorders>
              <w:left w:val="single" w:sz="24" w:space="0" w:color="auto"/>
            </w:tcBorders>
            <w:vAlign w:val="bottom"/>
          </w:tcPr>
          <w:p w14:paraId="3A55468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74805F9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7BE12CC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087FBC3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182</w:t>
            </w:r>
          </w:p>
        </w:tc>
      </w:tr>
      <w:tr w:rsidR="00FB5184" w14:paraId="5A52708C" w14:textId="77777777" w:rsidTr="006A4182">
        <w:tc>
          <w:tcPr>
            <w:tcW w:w="1491" w:type="dxa"/>
            <w:vMerge/>
            <w:tcBorders>
              <w:left w:val="single" w:sz="24" w:space="0" w:color="auto"/>
            </w:tcBorders>
            <w:vAlign w:val="center"/>
          </w:tcPr>
          <w:p w14:paraId="4E486423"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A36747F" w14:textId="77777777" w:rsidR="00FB5184" w:rsidRPr="0041067E" w:rsidRDefault="00FB5184" w:rsidP="006A4182">
            <w:pPr>
              <w:jc w:val="center"/>
              <w:rPr>
                <w:rFonts w:eastAsia="Times New Roman"/>
                <w:b/>
                <w:sz w:val="22"/>
                <w:szCs w:val="22"/>
              </w:rPr>
            </w:pPr>
            <w:r>
              <w:rPr>
                <w:rFonts w:eastAsia="Times New Roman"/>
                <w:b/>
                <w:sz w:val="22"/>
                <w:szCs w:val="22"/>
              </w:rPr>
              <w:t>IT 13</w:t>
            </w:r>
          </w:p>
        </w:tc>
        <w:tc>
          <w:tcPr>
            <w:tcW w:w="1594" w:type="dxa"/>
            <w:tcBorders>
              <w:left w:val="single" w:sz="24" w:space="0" w:color="auto"/>
            </w:tcBorders>
            <w:vAlign w:val="bottom"/>
          </w:tcPr>
          <w:p w14:paraId="2620078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35CE76C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4CAF7FD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03C93DBF"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205</w:t>
            </w:r>
          </w:p>
        </w:tc>
      </w:tr>
      <w:tr w:rsidR="00FB5184" w14:paraId="442E8A25" w14:textId="77777777" w:rsidTr="006A4182">
        <w:tc>
          <w:tcPr>
            <w:tcW w:w="1491" w:type="dxa"/>
            <w:vMerge/>
            <w:tcBorders>
              <w:left w:val="single" w:sz="24" w:space="0" w:color="auto"/>
              <w:bottom w:val="single" w:sz="24" w:space="0" w:color="auto"/>
            </w:tcBorders>
            <w:vAlign w:val="center"/>
          </w:tcPr>
          <w:p w14:paraId="27B4927D" w14:textId="77777777" w:rsidR="00FB5184" w:rsidRPr="0041067E" w:rsidRDefault="00FB5184" w:rsidP="006A4182">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556480E7" w14:textId="77777777" w:rsidR="00FB5184" w:rsidRPr="0041067E" w:rsidRDefault="00FB5184" w:rsidP="006A4182">
            <w:pPr>
              <w:jc w:val="center"/>
              <w:rPr>
                <w:rFonts w:eastAsia="Times New Roman"/>
                <w:b/>
                <w:sz w:val="22"/>
                <w:szCs w:val="22"/>
              </w:rPr>
            </w:pPr>
            <w:r>
              <w:rPr>
                <w:rFonts w:eastAsia="Times New Roman"/>
                <w:b/>
                <w:sz w:val="22"/>
                <w:szCs w:val="22"/>
              </w:rPr>
              <w:t>IT 14</w:t>
            </w:r>
          </w:p>
        </w:tc>
        <w:tc>
          <w:tcPr>
            <w:tcW w:w="1594" w:type="dxa"/>
            <w:tcBorders>
              <w:left w:val="single" w:sz="24" w:space="0" w:color="auto"/>
              <w:bottom w:val="single" w:sz="24" w:space="0" w:color="auto"/>
            </w:tcBorders>
            <w:vAlign w:val="bottom"/>
          </w:tcPr>
          <w:p w14:paraId="0BB2004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tcBorders>
              <w:bottom w:val="single" w:sz="24" w:space="0" w:color="auto"/>
            </w:tcBorders>
            <w:vAlign w:val="bottom"/>
          </w:tcPr>
          <w:p w14:paraId="46C2506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tcBorders>
            <w:vAlign w:val="bottom"/>
          </w:tcPr>
          <w:p w14:paraId="279375B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right w:val="single" w:sz="24" w:space="0" w:color="auto"/>
            </w:tcBorders>
            <w:vAlign w:val="bottom"/>
          </w:tcPr>
          <w:p w14:paraId="5F18598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229</w:t>
            </w:r>
          </w:p>
        </w:tc>
      </w:tr>
    </w:tbl>
    <w:p w14:paraId="487696F1" w14:textId="4246E835" w:rsidR="00FB5184" w:rsidRPr="00412695" w:rsidRDefault="005C0E5F" w:rsidP="00FB5184">
      <w:pPr>
        <w:rPr>
          <w:rFonts w:eastAsia="Times New Roman"/>
          <w:b/>
          <w:sz w:val="22"/>
          <w:szCs w:val="22"/>
        </w:rPr>
      </w:pPr>
      <w:r>
        <w:rPr>
          <w:rFonts w:eastAsia="Times New Roman"/>
          <w:sz w:val="22"/>
          <w:szCs w:val="22"/>
        </w:rPr>
        <w:t>Table A.15</w:t>
      </w:r>
      <w:r w:rsidR="00FB5184">
        <w:rPr>
          <w:rFonts w:eastAsia="Times New Roman"/>
          <w:sz w:val="22"/>
          <w:szCs w:val="22"/>
        </w:rPr>
        <w:t>: 5-10</w:t>
      </w:r>
      <w:r w:rsidR="00FB5184" w:rsidRPr="00412695">
        <w:rPr>
          <w:rFonts w:eastAsia="Times New Roman"/>
          <w:sz w:val="22"/>
          <w:szCs w:val="22"/>
        </w:rPr>
        <w:t xml:space="preserve">% senescence sensitivity analysis </w:t>
      </w:r>
      <w:r w:rsidR="00FB5184" w:rsidRPr="00412695">
        <w:rPr>
          <w:rFonts w:eastAsia="Times New Roman"/>
          <w:sz w:val="22"/>
          <w:szCs w:val="22"/>
        </w:rPr>
        <w:br/>
      </w: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FB5184" w14:paraId="31A99E8F" w14:textId="77777777" w:rsidTr="006A4182">
        <w:tc>
          <w:tcPr>
            <w:tcW w:w="2881" w:type="dxa"/>
            <w:gridSpan w:val="2"/>
            <w:tcBorders>
              <w:top w:val="single" w:sz="24" w:space="0" w:color="auto"/>
              <w:left w:val="single" w:sz="24" w:space="0" w:color="auto"/>
              <w:bottom w:val="single" w:sz="24" w:space="0" w:color="auto"/>
              <w:right w:val="single" w:sz="24" w:space="0" w:color="auto"/>
            </w:tcBorders>
            <w:vAlign w:val="center"/>
          </w:tcPr>
          <w:p w14:paraId="08896BCD" w14:textId="77777777" w:rsidR="00FB5184" w:rsidRPr="0041067E" w:rsidRDefault="00FB5184" w:rsidP="006A4182">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1AF95F8E" w14:textId="77777777" w:rsidR="00FB5184" w:rsidRPr="0041067E" w:rsidRDefault="00FB5184" w:rsidP="006A4182">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6BD39A62" w14:textId="77777777" w:rsidR="00FB5184" w:rsidRPr="0041067E" w:rsidRDefault="00FB5184" w:rsidP="006A4182">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2FD68C9A"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54DCB21B"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/2</w:t>
            </w:r>
          </w:p>
        </w:tc>
      </w:tr>
      <w:tr w:rsidR="00FB5184" w14:paraId="60784E31" w14:textId="77777777" w:rsidTr="006A4182">
        <w:tc>
          <w:tcPr>
            <w:tcW w:w="2881" w:type="dxa"/>
            <w:gridSpan w:val="2"/>
            <w:tcBorders>
              <w:top w:val="single" w:sz="24" w:space="0" w:color="auto"/>
              <w:left w:val="single" w:sz="24" w:space="0" w:color="auto"/>
              <w:right w:val="single" w:sz="24" w:space="0" w:color="auto"/>
            </w:tcBorders>
            <w:vAlign w:val="center"/>
          </w:tcPr>
          <w:p w14:paraId="5334AB3D" w14:textId="77777777" w:rsidR="00FB5184" w:rsidRPr="0041067E" w:rsidRDefault="00FB5184" w:rsidP="006A4182">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269A3474"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11.3</w:t>
            </w:r>
          </w:p>
        </w:tc>
        <w:tc>
          <w:tcPr>
            <w:tcW w:w="1497" w:type="dxa"/>
            <w:tcBorders>
              <w:top w:val="single" w:sz="24" w:space="0" w:color="auto"/>
            </w:tcBorders>
            <w:vAlign w:val="bottom"/>
          </w:tcPr>
          <w:p w14:paraId="04DB1232"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13.8</w:t>
            </w:r>
          </w:p>
        </w:tc>
        <w:tc>
          <w:tcPr>
            <w:tcW w:w="1494" w:type="dxa"/>
            <w:tcBorders>
              <w:top w:val="single" w:sz="24" w:space="0" w:color="auto"/>
            </w:tcBorders>
            <w:vAlign w:val="bottom"/>
          </w:tcPr>
          <w:p w14:paraId="6355C9A6"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8.5</w:t>
            </w:r>
          </w:p>
        </w:tc>
        <w:tc>
          <w:tcPr>
            <w:tcW w:w="1494" w:type="dxa"/>
            <w:tcBorders>
              <w:top w:val="single" w:sz="24" w:space="0" w:color="auto"/>
              <w:right w:val="single" w:sz="24" w:space="0" w:color="auto"/>
            </w:tcBorders>
            <w:vAlign w:val="bottom"/>
          </w:tcPr>
          <w:p w14:paraId="6D25DC10"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21.6</w:t>
            </w:r>
          </w:p>
        </w:tc>
      </w:tr>
      <w:tr w:rsidR="00FB5184" w14:paraId="5F98FF31" w14:textId="77777777" w:rsidTr="006A4182">
        <w:tc>
          <w:tcPr>
            <w:tcW w:w="2881" w:type="dxa"/>
            <w:gridSpan w:val="2"/>
            <w:tcBorders>
              <w:left w:val="single" w:sz="24" w:space="0" w:color="auto"/>
              <w:bottom w:val="single" w:sz="24" w:space="0" w:color="auto"/>
              <w:right w:val="single" w:sz="24" w:space="0" w:color="auto"/>
            </w:tcBorders>
            <w:vAlign w:val="center"/>
          </w:tcPr>
          <w:p w14:paraId="025C9BBA" w14:textId="77777777" w:rsidR="00FB5184" w:rsidRPr="0041067E" w:rsidRDefault="00FB5184" w:rsidP="006A4182">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35CECD9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48</w:t>
            </w:r>
          </w:p>
        </w:tc>
        <w:tc>
          <w:tcPr>
            <w:tcW w:w="1497" w:type="dxa"/>
            <w:tcBorders>
              <w:bottom w:val="single" w:sz="24" w:space="0" w:color="auto"/>
            </w:tcBorders>
            <w:vAlign w:val="bottom"/>
          </w:tcPr>
          <w:p w14:paraId="59B1FB5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42</w:t>
            </w:r>
          </w:p>
        </w:tc>
        <w:tc>
          <w:tcPr>
            <w:tcW w:w="1494" w:type="dxa"/>
            <w:tcBorders>
              <w:bottom w:val="single" w:sz="24" w:space="0" w:color="auto"/>
            </w:tcBorders>
            <w:vAlign w:val="bottom"/>
          </w:tcPr>
          <w:p w14:paraId="1C040F26"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24</w:t>
            </w:r>
          </w:p>
        </w:tc>
        <w:tc>
          <w:tcPr>
            <w:tcW w:w="1494" w:type="dxa"/>
            <w:tcBorders>
              <w:bottom w:val="single" w:sz="24" w:space="0" w:color="auto"/>
              <w:right w:val="single" w:sz="24" w:space="0" w:color="auto"/>
            </w:tcBorders>
            <w:vAlign w:val="bottom"/>
          </w:tcPr>
          <w:p w14:paraId="62C5F6C6"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102</w:t>
            </w:r>
          </w:p>
        </w:tc>
      </w:tr>
      <w:tr w:rsidR="00FB5184" w14:paraId="1FADE180" w14:textId="77777777" w:rsidTr="006A4182">
        <w:tc>
          <w:tcPr>
            <w:tcW w:w="1491" w:type="dxa"/>
            <w:vMerge w:val="restart"/>
            <w:tcBorders>
              <w:top w:val="single" w:sz="24" w:space="0" w:color="auto"/>
              <w:left w:val="single" w:sz="24" w:space="0" w:color="auto"/>
            </w:tcBorders>
            <w:vAlign w:val="center"/>
          </w:tcPr>
          <w:p w14:paraId="0B82DEE9" w14:textId="77777777" w:rsidR="00FB5184" w:rsidRPr="0041067E" w:rsidRDefault="00FB5184" w:rsidP="006A4182">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36AE3789" w14:textId="77777777" w:rsidR="00FB5184" w:rsidRPr="0041067E" w:rsidRDefault="00FB5184" w:rsidP="006A4182">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549540A9"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72</w:t>
            </w:r>
          </w:p>
        </w:tc>
        <w:tc>
          <w:tcPr>
            <w:tcW w:w="1497" w:type="dxa"/>
            <w:tcBorders>
              <w:top w:val="single" w:sz="24" w:space="0" w:color="auto"/>
            </w:tcBorders>
            <w:vAlign w:val="bottom"/>
          </w:tcPr>
          <w:p w14:paraId="7CDE6E94"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49</w:t>
            </w:r>
          </w:p>
        </w:tc>
        <w:tc>
          <w:tcPr>
            <w:tcW w:w="1494" w:type="dxa"/>
            <w:tcBorders>
              <w:top w:val="single" w:sz="24" w:space="0" w:color="auto"/>
            </w:tcBorders>
            <w:vAlign w:val="bottom"/>
          </w:tcPr>
          <w:p w14:paraId="7C452623"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122</w:t>
            </w:r>
          </w:p>
        </w:tc>
        <w:tc>
          <w:tcPr>
            <w:tcW w:w="1494" w:type="dxa"/>
            <w:tcBorders>
              <w:top w:val="single" w:sz="24" w:space="0" w:color="auto"/>
              <w:right w:val="single" w:sz="24" w:space="0" w:color="auto"/>
            </w:tcBorders>
            <w:vAlign w:val="bottom"/>
          </w:tcPr>
          <w:p w14:paraId="03D50F05"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51</w:t>
            </w:r>
          </w:p>
        </w:tc>
      </w:tr>
      <w:tr w:rsidR="00FB5184" w14:paraId="087AD2DA" w14:textId="77777777" w:rsidTr="006A4182">
        <w:tc>
          <w:tcPr>
            <w:tcW w:w="1491" w:type="dxa"/>
            <w:vMerge/>
            <w:tcBorders>
              <w:left w:val="single" w:sz="24" w:space="0" w:color="auto"/>
            </w:tcBorders>
            <w:vAlign w:val="center"/>
          </w:tcPr>
          <w:p w14:paraId="6CB0A531"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FBE43C2" w14:textId="77777777" w:rsidR="00FB5184" w:rsidRPr="0041067E" w:rsidRDefault="00FB5184" w:rsidP="006A4182">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513A462A"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99</w:t>
            </w:r>
          </w:p>
        </w:tc>
        <w:tc>
          <w:tcPr>
            <w:tcW w:w="1497" w:type="dxa"/>
            <w:vAlign w:val="bottom"/>
          </w:tcPr>
          <w:p w14:paraId="43A2872F"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76</w:t>
            </w:r>
          </w:p>
        </w:tc>
        <w:tc>
          <w:tcPr>
            <w:tcW w:w="1494" w:type="dxa"/>
            <w:vAlign w:val="bottom"/>
          </w:tcPr>
          <w:p w14:paraId="4D28EC5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172</w:t>
            </w:r>
          </w:p>
        </w:tc>
        <w:tc>
          <w:tcPr>
            <w:tcW w:w="1494" w:type="dxa"/>
            <w:tcBorders>
              <w:right w:val="single" w:sz="24" w:space="0" w:color="auto"/>
            </w:tcBorders>
            <w:vAlign w:val="bottom"/>
          </w:tcPr>
          <w:p w14:paraId="35FEBBE3"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69</w:t>
            </w:r>
          </w:p>
        </w:tc>
      </w:tr>
      <w:tr w:rsidR="00FB5184" w14:paraId="4F86F5FC" w14:textId="77777777" w:rsidTr="006A4182">
        <w:tc>
          <w:tcPr>
            <w:tcW w:w="1491" w:type="dxa"/>
            <w:vMerge/>
            <w:tcBorders>
              <w:left w:val="single" w:sz="24" w:space="0" w:color="auto"/>
            </w:tcBorders>
            <w:vAlign w:val="center"/>
          </w:tcPr>
          <w:p w14:paraId="6AF7B16F"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B5EF107" w14:textId="77777777" w:rsidR="00FB5184" w:rsidRPr="0041067E" w:rsidRDefault="00FB5184" w:rsidP="006A4182">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44515D34"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128</w:t>
            </w:r>
          </w:p>
        </w:tc>
        <w:tc>
          <w:tcPr>
            <w:tcW w:w="1497" w:type="dxa"/>
            <w:vAlign w:val="bottom"/>
          </w:tcPr>
          <w:p w14:paraId="00716E8F"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121</w:t>
            </w:r>
          </w:p>
        </w:tc>
        <w:tc>
          <w:tcPr>
            <w:tcW w:w="1494" w:type="dxa"/>
            <w:vAlign w:val="bottom"/>
          </w:tcPr>
          <w:p w14:paraId="1AAB0F2F"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239</w:t>
            </w:r>
          </w:p>
        </w:tc>
        <w:tc>
          <w:tcPr>
            <w:tcW w:w="1494" w:type="dxa"/>
            <w:tcBorders>
              <w:right w:val="single" w:sz="24" w:space="0" w:color="auto"/>
            </w:tcBorders>
            <w:vAlign w:val="bottom"/>
          </w:tcPr>
          <w:p w14:paraId="2F72507F"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60</w:t>
            </w:r>
          </w:p>
        </w:tc>
      </w:tr>
      <w:tr w:rsidR="00FB5184" w14:paraId="5741AED8" w14:textId="77777777" w:rsidTr="006A4182">
        <w:tc>
          <w:tcPr>
            <w:tcW w:w="1491" w:type="dxa"/>
            <w:vMerge/>
            <w:tcBorders>
              <w:left w:val="single" w:sz="24" w:space="0" w:color="auto"/>
            </w:tcBorders>
            <w:vAlign w:val="center"/>
          </w:tcPr>
          <w:p w14:paraId="07979E9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5EAB3D46" w14:textId="77777777" w:rsidR="00FB5184" w:rsidRPr="0041067E" w:rsidRDefault="00FB5184" w:rsidP="006A4182">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6A5A9865"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143</w:t>
            </w:r>
          </w:p>
        </w:tc>
        <w:tc>
          <w:tcPr>
            <w:tcW w:w="1497" w:type="dxa"/>
            <w:vAlign w:val="bottom"/>
          </w:tcPr>
          <w:p w14:paraId="30953F19"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153</w:t>
            </w:r>
          </w:p>
        </w:tc>
        <w:tc>
          <w:tcPr>
            <w:tcW w:w="1494" w:type="dxa"/>
            <w:vAlign w:val="bottom"/>
          </w:tcPr>
          <w:p w14:paraId="68A264D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314</w:t>
            </w:r>
          </w:p>
        </w:tc>
        <w:tc>
          <w:tcPr>
            <w:tcW w:w="1494" w:type="dxa"/>
            <w:tcBorders>
              <w:right w:val="single" w:sz="24" w:space="0" w:color="auto"/>
            </w:tcBorders>
            <w:vAlign w:val="bottom"/>
          </w:tcPr>
          <w:p w14:paraId="3903863D"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71</w:t>
            </w:r>
          </w:p>
        </w:tc>
      </w:tr>
      <w:tr w:rsidR="00FB5184" w14:paraId="6ABAF47B" w14:textId="77777777" w:rsidTr="006A4182">
        <w:tc>
          <w:tcPr>
            <w:tcW w:w="1491" w:type="dxa"/>
            <w:vMerge/>
            <w:tcBorders>
              <w:left w:val="single" w:sz="24" w:space="0" w:color="auto"/>
            </w:tcBorders>
            <w:vAlign w:val="center"/>
          </w:tcPr>
          <w:p w14:paraId="0DDD88C3"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6D450B9" w14:textId="77777777" w:rsidR="00FB5184" w:rsidRPr="0041067E" w:rsidRDefault="00FB5184" w:rsidP="006A4182">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1A297F4F"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148</w:t>
            </w:r>
          </w:p>
        </w:tc>
        <w:tc>
          <w:tcPr>
            <w:tcW w:w="1497" w:type="dxa"/>
            <w:vAlign w:val="bottom"/>
          </w:tcPr>
          <w:p w14:paraId="4505B2B8"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201</w:t>
            </w:r>
          </w:p>
        </w:tc>
        <w:tc>
          <w:tcPr>
            <w:tcW w:w="1494" w:type="dxa"/>
            <w:vAlign w:val="bottom"/>
          </w:tcPr>
          <w:p w14:paraId="06A61F74"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2E115A1E"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82</w:t>
            </w:r>
          </w:p>
        </w:tc>
      </w:tr>
      <w:tr w:rsidR="00FB5184" w14:paraId="537B7DD7" w14:textId="77777777" w:rsidTr="006A4182">
        <w:tc>
          <w:tcPr>
            <w:tcW w:w="1491" w:type="dxa"/>
            <w:vMerge/>
            <w:tcBorders>
              <w:left w:val="single" w:sz="24" w:space="0" w:color="auto"/>
            </w:tcBorders>
            <w:vAlign w:val="center"/>
          </w:tcPr>
          <w:p w14:paraId="21420CBE"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DEFAABD" w14:textId="77777777" w:rsidR="00FB5184" w:rsidRPr="0041067E" w:rsidRDefault="00FB5184" w:rsidP="006A4182">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6E760D1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195</w:t>
            </w:r>
          </w:p>
        </w:tc>
        <w:tc>
          <w:tcPr>
            <w:tcW w:w="1497" w:type="dxa"/>
            <w:vAlign w:val="bottom"/>
          </w:tcPr>
          <w:p w14:paraId="41E0417B"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222</w:t>
            </w:r>
          </w:p>
        </w:tc>
        <w:tc>
          <w:tcPr>
            <w:tcW w:w="1494" w:type="dxa"/>
            <w:vAlign w:val="bottom"/>
          </w:tcPr>
          <w:p w14:paraId="533CF2B6"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6438009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87</w:t>
            </w:r>
          </w:p>
        </w:tc>
      </w:tr>
      <w:tr w:rsidR="00FB5184" w14:paraId="67C9D489" w14:textId="77777777" w:rsidTr="006A4182">
        <w:tc>
          <w:tcPr>
            <w:tcW w:w="1491" w:type="dxa"/>
            <w:vMerge/>
            <w:tcBorders>
              <w:left w:val="single" w:sz="24" w:space="0" w:color="auto"/>
            </w:tcBorders>
            <w:vAlign w:val="center"/>
          </w:tcPr>
          <w:p w14:paraId="43978AE8"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27B8AC0B" w14:textId="77777777" w:rsidR="00FB5184" w:rsidRPr="0041067E" w:rsidRDefault="00FB5184" w:rsidP="006A4182">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72ACD99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241</w:t>
            </w:r>
          </w:p>
        </w:tc>
        <w:tc>
          <w:tcPr>
            <w:tcW w:w="1497" w:type="dxa"/>
            <w:vAlign w:val="bottom"/>
          </w:tcPr>
          <w:p w14:paraId="6C246D83"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218</w:t>
            </w:r>
          </w:p>
        </w:tc>
        <w:tc>
          <w:tcPr>
            <w:tcW w:w="1494" w:type="dxa"/>
            <w:vAlign w:val="bottom"/>
          </w:tcPr>
          <w:p w14:paraId="4C8A3DF0"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6E770A0F"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91</w:t>
            </w:r>
          </w:p>
        </w:tc>
      </w:tr>
      <w:tr w:rsidR="00FB5184" w14:paraId="6CEB03B6" w14:textId="77777777" w:rsidTr="006A4182">
        <w:tc>
          <w:tcPr>
            <w:tcW w:w="1491" w:type="dxa"/>
            <w:vMerge/>
            <w:tcBorders>
              <w:left w:val="single" w:sz="24" w:space="0" w:color="auto"/>
            </w:tcBorders>
            <w:vAlign w:val="center"/>
          </w:tcPr>
          <w:p w14:paraId="44EB8BF9"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1B65A122" w14:textId="77777777" w:rsidR="00FB5184" w:rsidRPr="0041067E" w:rsidRDefault="00FB5184" w:rsidP="006A4182">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24E3486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255</w:t>
            </w:r>
          </w:p>
        </w:tc>
        <w:tc>
          <w:tcPr>
            <w:tcW w:w="1497" w:type="dxa"/>
            <w:vAlign w:val="bottom"/>
          </w:tcPr>
          <w:p w14:paraId="3E5C7F7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7D92C3FB"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0275668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95</w:t>
            </w:r>
          </w:p>
        </w:tc>
      </w:tr>
      <w:tr w:rsidR="00FB5184" w14:paraId="1D8D471F" w14:textId="77777777" w:rsidTr="006A4182">
        <w:tc>
          <w:tcPr>
            <w:tcW w:w="1491" w:type="dxa"/>
            <w:vMerge/>
            <w:tcBorders>
              <w:left w:val="single" w:sz="24" w:space="0" w:color="auto"/>
            </w:tcBorders>
            <w:vAlign w:val="center"/>
          </w:tcPr>
          <w:p w14:paraId="0EFA3F9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165CEE2" w14:textId="77777777" w:rsidR="00FB5184" w:rsidRPr="0041067E" w:rsidRDefault="00FB5184" w:rsidP="006A4182">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tcBorders>
            <w:vAlign w:val="bottom"/>
          </w:tcPr>
          <w:p w14:paraId="29BE7DD5"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0BEE2408"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49E8FD9B"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0A55EDB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116</w:t>
            </w:r>
          </w:p>
        </w:tc>
      </w:tr>
      <w:tr w:rsidR="00FB5184" w14:paraId="00786F2D" w14:textId="77777777" w:rsidTr="006A4182">
        <w:tc>
          <w:tcPr>
            <w:tcW w:w="1491" w:type="dxa"/>
            <w:vMerge/>
            <w:tcBorders>
              <w:left w:val="single" w:sz="24" w:space="0" w:color="auto"/>
            </w:tcBorders>
            <w:vAlign w:val="center"/>
          </w:tcPr>
          <w:p w14:paraId="4FEE283C"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E8A5392" w14:textId="77777777" w:rsidR="00FB5184" w:rsidRPr="0041067E" w:rsidRDefault="00FB5184" w:rsidP="006A4182">
            <w:pPr>
              <w:jc w:val="center"/>
              <w:rPr>
                <w:rFonts w:eastAsia="Times New Roman"/>
                <w:b/>
                <w:sz w:val="22"/>
                <w:szCs w:val="22"/>
              </w:rPr>
            </w:pPr>
            <w:r>
              <w:rPr>
                <w:rFonts w:eastAsia="Times New Roman"/>
                <w:b/>
                <w:sz w:val="22"/>
                <w:szCs w:val="22"/>
              </w:rPr>
              <w:t>IT 10</w:t>
            </w:r>
          </w:p>
        </w:tc>
        <w:tc>
          <w:tcPr>
            <w:tcW w:w="1594" w:type="dxa"/>
            <w:tcBorders>
              <w:left w:val="single" w:sz="24" w:space="0" w:color="auto"/>
            </w:tcBorders>
            <w:vAlign w:val="bottom"/>
          </w:tcPr>
          <w:p w14:paraId="1BB4F6B6"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08696289"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4DF5E102"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6CC5EF4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121</w:t>
            </w:r>
          </w:p>
        </w:tc>
      </w:tr>
      <w:tr w:rsidR="00FB5184" w14:paraId="08135ED6" w14:textId="77777777" w:rsidTr="006A4182">
        <w:tc>
          <w:tcPr>
            <w:tcW w:w="1491" w:type="dxa"/>
            <w:vMerge/>
            <w:tcBorders>
              <w:left w:val="single" w:sz="24" w:space="0" w:color="auto"/>
            </w:tcBorders>
            <w:vAlign w:val="center"/>
          </w:tcPr>
          <w:p w14:paraId="274DCDD1"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EDD94CE" w14:textId="77777777" w:rsidR="00FB5184" w:rsidRPr="0041067E" w:rsidRDefault="00FB5184" w:rsidP="006A4182">
            <w:pPr>
              <w:jc w:val="center"/>
              <w:rPr>
                <w:rFonts w:eastAsia="Times New Roman"/>
                <w:b/>
                <w:sz w:val="22"/>
                <w:szCs w:val="22"/>
              </w:rPr>
            </w:pPr>
            <w:r>
              <w:rPr>
                <w:rFonts w:eastAsia="Times New Roman"/>
                <w:b/>
                <w:sz w:val="22"/>
                <w:szCs w:val="22"/>
              </w:rPr>
              <w:t>IT 11</w:t>
            </w:r>
          </w:p>
        </w:tc>
        <w:tc>
          <w:tcPr>
            <w:tcW w:w="1594" w:type="dxa"/>
            <w:tcBorders>
              <w:left w:val="single" w:sz="24" w:space="0" w:color="auto"/>
            </w:tcBorders>
            <w:vAlign w:val="bottom"/>
          </w:tcPr>
          <w:p w14:paraId="45A28BEC"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07DEC05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0784A644"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06EB3315"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120</w:t>
            </w:r>
          </w:p>
        </w:tc>
      </w:tr>
      <w:tr w:rsidR="00FB5184" w14:paraId="62A4E8ED" w14:textId="77777777" w:rsidTr="006A4182">
        <w:tc>
          <w:tcPr>
            <w:tcW w:w="1491" w:type="dxa"/>
            <w:vMerge/>
            <w:tcBorders>
              <w:left w:val="single" w:sz="24" w:space="0" w:color="auto"/>
            </w:tcBorders>
            <w:vAlign w:val="center"/>
          </w:tcPr>
          <w:p w14:paraId="6A29DFAD"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376E8EE" w14:textId="77777777" w:rsidR="00FB5184" w:rsidRPr="0041067E" w:rsidRDefault="00FB5184" w:rsidP="006A4182">
            <w:pPr>
              <w:jc w:val="center"/>
              <w:rPr>
                <w:rFonts w:eastAsia="Times New Roman"/>
                <w:b/>
                <w:sz w:val="22"/>
                <w:szCs w:val="22"/>
              </w:rPr>
            </w:pPr>
            <w:r>
              <w:rPr>
                <w:rFonts w:eastAsia="Times New Roman"/>
                <w:b/>
                <w:sz w:val="22"/>
                <w:szCs w:val="22"/>
              </w:rPr>
              <w:t>IT 12</w:t>
            </w:r>
          </w:p>
        </w:tc>
        <w:tc>
          <w:tcPr>
            <w:tcW w:w="1594" w:type="dxa"/>
            <w:tcBorders>
              <w:left w:val="single" w:sz="24" w:space="0" w:color="auto"/>
            </w:tcBorders>
            <w:vAlign w:val="bottom"/>
          </w:tcPr>
          <w:p w14:paraId="63D2E0AE"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2C025478"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706F509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7973984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133</w:t>
            </w:r>
          </w:p>
        </w:tc>
      </w:tr>
      <w:tr w:rsidR="00FB5184" w14:paraId="57EE66DF" w14:textId="77777777" w:rsidTr="006A4182">
        <w:tc>
          <w:tcPr>
            <w:tcW w:w="1491" w:type="dxa"/>
            <w:vMerge/>
            <w:tcBorders>
              <w:left w:val="single" w:sz="24" w:space="0" w:color="auto"/>
            </w:tcBorders>
            <w:vAlign w:val="center"/>
          </w:tcPr>
          <w:p w14:paraId="6B88BAEA"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77795A5" w14:textId="77777777" w:rsidR="00FB5184" w:rsidRPr="0041067E" w:rsidRDefault="00FB5184" w:rsidP="006A4182">
            <w:pPr>
              <w:jc w:val="center"/>
              <w:rPr>
                <w:rFonts w:eastAsia="Times New Roman"/>
                <w:b/>
                <w:sz w:val="22"/>
                <w:szCs w:val="22"/>
              </w:rPr>
            </w:pPr>
            <w:r>
              <w:rPr>
                <w:rFonts w:eastAsia="Times New Roman"/>
                <w:b/>
                <w:sz w:val="22"/>
                <w:szCs w:val="22"/>
              </w:rPr>
              <w:t>IT 13</w:t>
            </w:r>
          </w:p>
        </w:tc>
        <w:tc>
          <w:tcPr>
            <w:tcW w:w="1594" w:type="dxa"/>
            <w:tcBorders>
              <w:left w:val="single" w:sz="24" w:space="0" w:color="auto"/>
            </w:tcBorders>
            <w:vAlign w:val="bottom"/>
          </w:tcPr>
          <w:p w14:paraId="41B4D7D9"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51C971E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38229A9B"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22920C4B"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148</w:t>
            </w:r>
          </w:p>
        </w:tc>
      </w:tr>
      <w:tr w:rsidR="00FB5184" w14:paraId="7C964CC2" w14:textId="77777777" w:rsidTr="006A4182">
        <w:tc>
          <w:tcPr>
            <w:tcW w:w="1491" w:type="dxa"/>
            <w:vMerge/>
            <w:tcBorders>
              <w:left w:val="single" w:sz="24" w:space="0" w:color="auto"/>
            </w:tcBorders>
            <w:vAlign w:val="center"/>
          </w:tcPr>
          <w:p w14:paraId="6FED59BE"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F98BAF7" w14:textId="77777777" w:rsidR="00FB5184" w:rsidRPr="0041067E" w:rsidRDefault="00FB5184" w:rsidP="006A4182">
            <w:pPr>
              <w:jc w:val="center"/>
              <w:rPr>
                <w:rFonts w:eastAsia="Times New Roman"/>
                <w:b/>
                <w:sz w:val="22"/>
                <w:szCs w:val="22"/>
              </w:rPr>
            </w:pPr>
            <w:r>
              <w:rPr>
                <w:rFonts w:eastAsia="Times New Roman"/>
                <w:b/>
                <w:sz w:val="22"/>
                <w:szCs w:val="22"/>
              </w:rPr>
              <w:t>IT 14</w:t>
            </w:r>
          </w:p>
        </w:tc>
        <w:tc>
          <w:tcPr>
            <w:tcW w:w="1594" w:type="dxa"/>
            <w:tcBorders>
              <w:left w:val="single" w:sz="24" w:space="0" w:color="auto"/>
            </w:tcBorders>
            <w:vAlign w:val="bottom"/>
          </w:tcPr>
          <w:p w14:paraId="21499A22"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1FAABC55"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7407C245"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68B4D683"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147</w:t>
            </w:r>
          </w:p>
        </w:tc>
      </w:tr>
      <w:tr w:rsidR="00FB5184" w14:paraId="570E857B" w14:textId="77777777" w:rsidTr="006A4182">
        <w:tc>
          <w:tcPr>
            <w:tcW w:w="1491" w:type="dxa"/>
            <w:vMerge/>
            <w:tcBorders>
              <w:left w:val="single" w:sz="24" w:space="0" w:color="auto"/>
            </w:tcBorders>
            <w:vAlign w:val="center"/>
          </w:tcPr>
          <w:p w14:paraId="2D0BA145"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2369209" w14:textId="77777777" w:rsidR="00FB5184" w:rsidRPr="0041067E" w:rsidRDefault="00FB5184" w:rsidP="006A4182">
            <w:pPr>
              <w:jc w:val="center"/>
              <w:rPr>
                <w:rFonts w:eastAsia="Times New Roman"/>
                <w:b/>
                <w:sz w:val="22"/>
                <w:szCs w:val="22"/>
              </w:rPr>
            </w:pPr>
            <w:r>
              <w:rPr>
                <w:rFonts w:eastAsia="Times New Roman"/>
                <w:b/>
                <w:sz w:val="22"/>
                <w:szCs w:val="22"/>
              </w:rPr>
              <w:t>IT 15</w:t>
            </w:r>
          </w:p>
        </w:tc>
        <w:tc>
          <w:tcPr>
            <w:tcW w:w="1594" w:type="dxa"/>
            <w:tcBorders>
              <w:left w:val="single" w:sz="24" w:space="0" w:color="auto"/>
            </w:tcBorders>
            <w:vAlign w:val="bottom"/>
          </w:tcPr>
          <w:p w14:paraId="728D1F0F"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2AED80B4"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746F55C6"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6E3A8BB5"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143</w:t>
            </w:r>
          </w:p>
        </w:tc>
      </w:tr>
      <w:tr w:rsidR="00FB5184" w14:paraId="0666611B" w14:textId="77777777" w:rsidTr="006A4182">
        <w:tc>
          <w:tcPr>
            <w:tcW w:w="1491" w:type="dxa"/>
            <w:vMerge/>
            <w:tcBorders>
              <w:left w:val="single" w:sz="24" w:space="0" w:color="auto"/>
            </w:tcBorders>
            <w:vAlign w:val="center"/>
          </w:tcPr>
          <w:p w14:paraId="63239AB8"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7F37948" w14:textId="77777777" w:rsidR="00FB5184" w:rsidRPr="0041067E" w:rsidRDefault="00FB5184" w:rsidP="006A4182">
            <w:pPr>
              <w:jc w:val="center"/>
              <w:rPr>
                <w:rFonts w:eastAsia="Times New Roman"/>
                <w:b/>
                <w:sz w:val="22"/>
                <w:szCs w:val="22"/>
              </w:rPr>
            </w:pPr>
            <w:r>
              <w:rPr>
                <w:rFonts w:eastAsia="Times New Roman"/>
                <w:b/>
                <w:sz w:val="22"/>
                <w:szCs w:val="22"/>
              </w:rPr>
              <w:t>IT 16</w:t>
            </w:r>
          </w:p>
        </w:tc>
        <w:tc>
          <w:tcPr>
            <w:tcW w:w="1594" w:type="dxa"/>
            <w:tcBorders>
              <w:left w:val="single" w:sz="24" w:space="0" w:color="auto"/>
            </w:tcBorders>
            <w:vAlign w:val="bottom"/>
          </w:tcPr>
          <w:p w14:paraId="0280A35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1C06EE7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50F70500"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2F87C39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140</w:t>
            </w:r>
          </w:p>
        </w:tc>
      </w:tr>
      <w:tr w:rsidR="00FB5184" w14:paraId="2001D6ED" w14:textId="77777777" w:rsidTr="006A4182">
        <w:tc>
          <w:tcPr>
            <w:tcW w:w="1491" w:type="dxa"/>
            <w:vMerge/>
            <w:tcBorders>
              <w:left w:val="single" w:sz="24" w:space="0" w:color="auto"/>
              <w:bottom w:val="single" w:sz="24" w:space="0" w:color="auto"/>
            </w:tcBorders>
            <w:vAlign w:val="center"/>
          </w:tcPr>
          <w:p w14:paraId="20A7EA9A" w14:textId="77777777" w:rsidR="00FB5184" w:rsidRPr="0041067E" w:rsidRDefault="00FB5184" w:rsidP="006A4182">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64DFECB6" w14:textId="77777777" w:rsidR="00FB5184" w:rsidRPr="0041067E" w:rsidRDefault="00FB5184" w:rsidP="006A4182">
            <w:pPr>
              <w:jc w:val="center"/>
              <w:rPr>
                <w:rFonts w:eastAsia="Times New Roman"/>
                <w:b/>
                <w:sz w:val="22"/>
                <w:szCs w:val="22"/>
              </w:rPr>
            </w:pPr>
            <w:r>
              <w:rPr>
                <w:rFonts w:eastAsia="Times New Roman"/>
                <w:b/>
                <w:sz w:val="22"/>
                <w:szCs w:val="22"/>
              </w:rPr>
              <w:t>IT 17</w:t>
            </w:r>
          </w:p>
        </w:tc>
        <w:tc>
          <w:tcPr>
            <w:tcW w:w="1594" w:type="dxa"/>
            <w:tcBorders>
              <w:left w:val="single" w:sz="24" w:space="0" w:color="auto"/>
              <w:bottom w:val="single" w:sz="24" w:space="0" w:color="auto"/>
            </w:tcBorders>
            <w:vAlign w:val="bottom"/>
          </w:tcPr>
          <w:p w14:paraId="7D88E8FE"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tcBorders>
              <w:bottom w:val="single" w:sz="24" w:space="0" w:color="auto"/>
            </w:tcBorders>
            <w:vAlign w:val="bottom"/>
          </w:tcPr>
          <w:p w14:paraId="085F412D"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bottom w:val="single" w:sz="24" w:space="0" w:color="auto"/>
            </w:tcBorders>
            <w:vAlign w:val="bottom"/>
          </w:tcPr>
          <w:p w14:paraId="49541A36"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bottom w:val="single" w:sz="24" w:space="0" w:color="auto"/>
              <w:right w:val="single" w:sz="24" w:space="0" w:color="auto"/>
            </w:tcBorders>
            <w:vAlign w:val="bottom"/>
          </w:tcPr>
          <w:p w14:paraId="3A7E72AB"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155</w:t>
            </w:r>
          </w:p>
        </w:tc>
      </w:tr>
    </w:tbl>
    <w:p w14:paraId="019EFC8C" w14:textId="3789428C" w:rsidR="00FB5184" w:rsidRDefault="005C0E5F" w:rsidP="00FB5184">
      <w:pPr>
        <w:rPr>
          <w:rFonts w:eastAsia="Times New Roman"/>
          <w:b/>
          <w:sz w:val="22"/>
          <w:szCs w:val="22"/>
        </w:rPr>
      </w:pPr>
      <w:r>
        <w:rPr>
          <w:rFonts w:eastAsia="Times New Roman"/>
          <w:sz w:val="22"/>
          <w:szCs w:val="22"/>
        </w:rPr>
        <w:t>Table A.16</w:t>
      </w:r>
      <w:r w:rsidR="00FB5184">
        <w:rPr>
          <w:rFonts w:eastAsia="Times New Roman"/>
          <w:sz w:val="22"/>
          <w:szCs w:val="22"/>
        </w:rPr>
        <w:t>: 10-15</w:t>
      </w:r>
      <w:r w:rsidR="00FB5184" w:rsidRPr="00940161">
        <w:rPr>
          <w:rFonts w:eastAsia="Times New Roman"/>
          <w:sz w:val="22"/>
          <w:szCs w:val="22"/>
        </w:rPr>
        <w:t xml:space="preserve">% senescence </w:t>
      </w:r>
      <w:r w:rsidR="00FB5184">
        <w:rPr>
          <w:rFonts w:eastAsia="Times New Roman"/>
          <w:sz w:val="22"/>
          <w:szCs w:val="22"/>
        </w:rPr>
        <w:t>sensitivity analysis</w:t>
      </w:r>
      <w:r w:rsidR="00FB5184" w:rsidRPr="00940161">
        <w:rPr>
          <w:rFonts w:eastAsia="Times New Roman"/>
          <w:sz w:val="22"/>
          <w:szCs w:val="22"/>
        </w:rPr>
        <w:t xml:space="preserve"> </w:t>
      </w:r>
      <w:r w:rsidR="00FB5184" w:rsidRPr="00940161">
        <w:rPr>
          <w:rFonts w:eastAsia="Times New Roman"/>
          <w:sz w:val="22"/>
          <w:szCs w:val="22"/>
        </w:rPr>
        <w:br/>
      </w:r>
    </w:p>
    <w:p w14:paraId="1040CA7F" w14:textId="77777777" w:rsidR="00E52929" w:rsidRDefault="00E52929" w:rsidP="00FB5184">
      <w:pPr>
        <w:rPr>
          <w:rFonts w:eastAsia="Times New Roman"/>
          <w:b/>
          <w:sz w:val="22"/>
          <w:szCs w:val="22"/>
        </w:rPr>
      </w:pPr>
    </w:p>
    <w:p w14:paraId="20A521F6" w14:textId="77777777" w:rsidR="00E52929" w:rsidRDefault="00E52929" w:rsidP="00FB5184">
      <w:pPr>
        <w:rPr>
          <w:rFonts w:eastAsia="Times New Roman"/>
          <w:b/>
          <w:sz w:val="22"/>
          <w:szCs w:val="22"/>
        </w:rPr>
      </w:pPr>
    </w:p>
    <w:p w14:paraId="7A149A34" w14:textId="77777777" w:rsidR="00E52929" w:rsidRDefault="00E52929" w:rsidP="00FB5184">
      <w:pPr>
        <w:rPr>
          <w:rFonts w:eastAsia="Times New Roman"/>
          <w:b/>
          <w:sz w:val="22"/>
          <w:szCs w:val="22"/>
        </w:rPr>
      </w:pPr>
    </w:p>
    <w:p w14:paraId="036CB3CE" w14:textId="77777777" w:rsidR="00E52929" w:rsidRDefault="00E52929" w:rsidP="00FB5184">
      <w:pPr>
        <w:rPr>
          <w:rFonts w:eastAsia="Times New Roman"/>
          <w:b/>
          <w:sz w:val="22"/>
          <w:szCs w:val="22"/>
        </w:rPr>
      </w:pPr>
    </w:p>
    <w:p w14:paraId="7C3AA380" w14:textId="77777777" w:rsidR="00E52929" w:rsidRDefault="00E52929" w:rsidP="00FB5184">
      <w:pPr>
        <w:rPr>
          <w:rFonts w:eastAsia="Times New Roman"/>
          <w:b/>
          <w:sz w:val="22"/>
          <w:szCs w:val="22"/>
        </w:rPr>
      </w:pPr>
    </w:p>
    <w:p w14:paraId="709F5225" w14:textId="77777777" w:rsidR="00E52929" w:rsidRDefault="00E52929" w:rsidP="00FB5184">
      <w:pPr>
        <w:rPr>
          <w:rFonts w:eastAsia="Times New Roman"/>
          <w:b/>
          <w:sz w:val="22"/>
          <w:szCs w:val="22"/>
        </w:rPr>
      </w:pPr>
    </w:p>
    <w:p w14:paraId="2B1F3DF8" w14:textId="77777777" w:rsidR="00E52929" w:rsidRDefault="00E52929" w:rsidP="00FB5184">
      <w:pPr>
        <w:rPr>
          <w:rFonts w:eastAsia="Times New Roman"/>
          <w:b/>
          <w:sz w:val="22"/>
          <w:szCs w:val="22"/>
        </w:rPr>
      </w:pPr>
    </w:p>
    <w:p w14:paraId="6899158E" w14:textId="77777777" w:rsidR="00E52929" w:rsidRDefault="00E52929" w:rsidP="00FB5184">
      <w:pPr>
        <w:rPr>
          <w:rFonts w:eastAsia="Times New Roman"/>
          <w:b/>
          <w:sz w:val="22"/>
          <w:szCs w:val="22"/>
        </w:rPr>
      </w:pPr>
    </w:p>
    <w:p w14:paraId="53DCC6D8" w14:textId="77777777" w:rsidR="00E52929" w:rsidRDefault="00E52929" w:rsidP="00FB5184">
      <w:pPr>
        <w:rPr>
          <w:rFonts w:eastAsia="Times New Roman"/>
          <w:b/>
          <w:sz w:val="22"/>
          <w:szCs w:val="22"/>
        </w:rPr>
      </w:pPr>
    </w:p>
    <w:p w14:paraId="57C539A3" w14:textId="77777777" w:rsidR="00E52929" w:rsidRDefault="00E52929" w:rsidP="00FB5184">
      <w:pPr>
        <w:rPr>
          <w:rFonts w:eastAsia="Times New Roman"/>
          <w:b/>
          <w:sz w:val="22"/>
          <w:szCs w:val="22"/>
        </w:rPr>
      </w:pP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FB5184" w14:paraId="646530FD" w14:textId="77777777" w:rsidTr="006A4182">
        <w:tc>
          <w:tcPr>
            <w:tcW w:w="2881" w:type="dxa"/>
            <w:gridSpan w:val="2"/>
            <w:tcBorders>
              <w:top w:val="single" w:sz="24" w:space="0" w:color="auto"/>
              <w:left w:val="single" w:sz="24" w:space="0" w:color="auto"/>
              <w:bottom w:val="single" w:sz="24" w:space="0" w:color="auto"/>
              <w:right w:val="single" w:sz="24" w:space="0" w:color="auto"/>
            </w:tcBorders>
            <w:vAlign w:val="center"/>
          </w:tcPr>
          <w:p w14:paraId="4B4B2E0C" w14:textId="77777777" w:rsidR="00FB5184" w:rsidRPr="0041067E" w:rsidRDefault="00FB5184" w:rsidP="006A4182">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1E325C21" w14:textId="77777777" w:rsidR="00FB5184" w:rsidRPr="0041067E" w:rsidRDefault="00FB5184" w:rsidP="006A4182">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0D050DCC" w14:textId="77777777" w:rsidR="00FB5184" w:rsidRPr="0041067E" w:rsidRDefault="00FB5184" w:rsidP="006A4182">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15EEFA3E"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0C02D9AB"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/2</w:t>
            </w:r>
          </w:p>
        </w:tc>
      </w:tr>
      <w:tr w:rsidR="00FB5184" w14:paraId="0741607D" w14:textId="77777777" w:rsidTr="006A4182">
        <w:tc>
          <w:tcPr>
            <w:tcW w:w="2881" w:type="dxa"/>
            <w:gridSpan w:val="2"/>
            <w:tcBorders>
              <w:top w:val="single" w:sz="24" w:space="0" w:color="auto"/>
              <w:left w:val="single" w:sz="24" w:space="0" w:color="auto"/>
              <w:right w:val="single" w:sz="24" w:space="0" w:color="auto"/>
            </w:tcBorders>
            <w:vAlign w:val="center"/>
          </w:tcPr>
          <w:p w14:paraId="191538C6" w14:textId="77777777" w:rsidR="00FB5184" w:rsidRPr="0041067E" w:rsidRDefault="00FB5184" w:rsidP="006A4182">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5E2FB5C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19</w:t>
            </w:r>
          </w:p>
        </w:tc>
        <w:tc>
          <w:tcPr>
            <w:tcW w:w="1497" w:type="dxa"/>
            <w:tcBorders>
              <w:top w:val="single" w:sz="24" w:space="0" w:color="auto"/>
            </w:tcBorders>
            <w:vAlign w:val="bottom"/>
          </w:tcPr>
          <w:p w14:paraId="675CA54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25.9</w:t>
            </w:r>
          </w:p>
        </w:tc>
        <w:tc>
          <w:tcPr>
            <w:tcW w:w="1494" w:type="dxa"/>
            <w:tcBorders>
              <w:top w:val="single" w:sz="24" w:space="0" w:color="auto"/>
            </w:tcBorders>
            <w:vAlign w:val="bottom"/>
          </w:tcPr>
          <w:p w14:paraId="683E3BE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12.2</w:t>
            </w:r>
          </w:p>
        </w:tc>
        <w:tc>
          <w:tcPr>
            <w:tcW w:w="1494" w:type="dxa"/>
            <w:tcBorders>
              <w:top w:val="single" w:sz="24" w:space="0" w:color="auto"/>
              <w:right w:val="single" w:sz="24" w:space="0" w:color="auto"/>
            </w:tcBorders>
            <w:vAlign w:val="bottom"/>
          </w:tcPr>
          <w:p w14:paraId="368E2C2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27</w:t>
            </w:r>
          </w:p>
        </w:tc>
      </w:tr>
      <w:tr w:rsidR="00FB5184" w14:paraId="2BEFE690" w14:textId="77777777" w:rsidTr="006A4182">
        <w:tc>
          <w:tcPr>
            <w:tcW w:w="2881" w:type="dxa"/>
            <w:gridSpan w:val="2"/>
            <w:tcBorders>
              <w:left w:val="single" w:sz="24" w:space="0" w:color="auto"/>
              <w:bottom w:val="single" w:sz="24" w:space="0" w:color="auto"/>
              <w:right w:val="single" w:sz="24" w:space="0" w:color="auto"/>
            </w:tcBorders>
            <w:vAlign w:val="center"/>
          </w:tcPr>
          <w:p w14:paraId="721F6057" w14:textId="77777777" w:rsidR="00FB5184" w:rsidRPr="0041067E" w:rsidRDefault="00FB5184" w:rsidP="006A4182">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38BFEE0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54</w:t>
            </w:r>
          </w:p>
        </w:tc>
        <w:tc>
          <w:tcPr>
            <w:tcW w:w="1497" w:type="dxa"/>
            <w:tcBorders>
              <w:bottom w:val="single" w:sz="24" w:space="0" w:color="auto"/>
            </w:tcBorders>
            <w:vAlign w:val="bottom"/>
          </w:tcPr>
          <w:p w14:paraId="361A74B4"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84</w:t>
            </w:r>
          </w:p>
        </w:tc>
        <w:tc>
          <w:tcPr>
            <w:tcW w:w="1494" w:type="dxa"/>
            <w:tcBorders>
              <w:bottom w:val="single" w:sz="24" w:space="0" w:color="auto"/>
            </w:tcBorders>
            <w:vAlign w:val="bottom"/>
          </w:tcPr>
          <w:p w14:paraId="2FFBFD26"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30</w:t>
            </w:r>
          </w:p>
        </w:tc>
        <w:tc>
          <w:tcPr>
            <w:tcW w:w="1494" w:type="dxa"/>
            <w:tcBorders>
              <w:bottom w:val="single" w:sz="24" w:space="0" w:color="auto"/>
              <w:right w:val="single" w:sz="24" w:space="0" w:color="auto"/>
            </w:tcBorders>
            <w:vAlign w:val="bottom"/>
          </w:tcPr>
          <w:p w14:paraId="712B79E3"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96</w:t>
            </w:r>
          </w:p>
        </w:tc>
      </w:tr>
      <w:tr w:rsidR="00FB5184" w14:paraId="768E2E0A" w14:textId="77777777" w:rsidTr="006A4182">
        <w:tc>
          <w:tcPr>
            <w:tcW w:w="1491" w:type="dxa"/>
            <w:vMerge w:val="restart"/>
            <w:tcBorders>
              <w:top w:val="single" w:sz="24" w:space="0" w:color="auto"/>
              <w:left w:val="single" w:sz="24" w:space="0" w:color="auto"/>
            </w:tcBorders>
            <w:vAlign w:val="center"/>
          </w:tcPr>
          <w:p w14:paraId="2D6CE7C6" w14:textId="77777777" w:rsidR="00FB5184" w:rsidRPr="0041067E" w:rsidRDefault="00FB5184" w:rsidP="006A4182">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46045904" w14:textId="77777777" w:rsidR="00FB5184" w:rsidRPr="0041067E" w:rsidRDefault="00FB5184" w:rsidP="006A4182">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2FD7D03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55</w:t>
            </w:r>
          </w:p>
        </w:tc>
        <w:tc>
          <w:tcPr>
            <w:tcW w:w="1497" w:type="dxa"/>
            <w:tcBorders>
              <w:top w:val="single" w:sz="24" w:space="0" w:color="auto"/>
            </w:tcBorders>
            <w:vAlign w:val="bottom"/>
          </w:tcPr>
          <w:p w14:paraId="055C6937"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56</w:t>
            </w:r>
          </w:p>
        </w:tc>
        <w:tc>
          <w:tcPr>
            <w:tcW w:w="1494" w:type="dxa"/>
            <w:tcBorders>
              <w:top w:val="single" w:sz="24" w:space="0" w:color="auto"/>
            </w:tcBorders>
            <w:vAlign w:val="bottom"/>
          </w:tcPr>
          <w:p w14:paraId="453D072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110</w:t>
            </w:r>
          </w:p>
        </w:tc>
        <w:tc>
          <w:tcPr>
            <w:tcW w:w="1494" w:type="dxa"/>
            <w:tcBorders>
              <w:top w:val="single" w:sz="24" w:space="0" w:color="auto"/>
              <w:right w:val="single" w:sz="24" w:space="0" w:color="auto"/>
            </w:tcBorders>
            <w:vAlign w:val="bottom"/>
          </w:tcPr>
          <w:p w14:paraId="5148F28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38</w:t>
            </w:r>
          </w:p>
        </w:tc>
      </w:tr>
      <w:tr w:rsidR="00FB5184" w14:paraId="1180733B" w14:textId="77777777" w:rsidTr="006A4182">
        <w:tc>
          <w:tcPr>
            <w:tcW w:w="1491" w:type="dxa"/>
            <w:vMerge/>
            <w:tcBorders>
              <w:left w:val="single" w:sz="24" w:space="0" w:color="auto"/>
            </w:tcBorders>
            <w:vAlign w:val="center"/>
          </w:tcPr>
          <w:p w14:paraId="47892A85"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43117F0" w14:textId="77777777" w:rsidR="00FB5184" w:rsidRPr="0041067E" w:rsidRDefault="00FB5184" w:rsidP="006A4182">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1A705A69"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81</w:t>
            </w:r>
          </w:p>
        </w:tc>
        <w:tc>
          <w:tcPr>
            <w:tcW w:w="1497" w:type="dxa"/>
            <w:vAlign w:val="bottom"/>
          </w:tcPr>
          <w:p w14:paraId="63492A4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66</w:t>
            </w:r>
          </w:p>
        </w:tc>
        <w:tc>
          <w:tcPr>
            <w:tcW w:w="1494" w:type="dxa"/>
            <w:vAlign w:val="bottom"/>
          </w:tcPr>
          <w:p w14:paraId="08E9136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147</w:t>
            </w:r>
          </w:p>
        </w:tc>
        <w:tc>
          <w:tcPr>
            <w:tcW w:w="1494" w:type="dxa"/>
            <w:tcBorders>
              <w:right w:val="single" w:sz="24" w:space="0" w:color="auto"/>
            </w:tcBorders>
            <w:vAlign w:val="bottom"/>
          </w:tcPr>
          <w:p w14:paraId="709B5107"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51</w:t>
            </w:r>
          </w:p>
        </w:tc>
      </w:tr>
      <w:tr w:rsidR="00FB5184" w14:paraId="633856C3" w14:textId="77777777" w:rsidTr="006A4182">
        <w:tc>
          <w:tcPr>
            <w:tcW w:w="1491" w:type="dxa"/>
            <w:vMerge/>
            <w:tcBorders>
              <w:left w:val="single" w:sz="24" w:space="0" w:color="auto"/>
            </w:tcBorders>
            <w:vAlign w:val="center"/>
          </w:tcPr>
          <w:p w14:paraId="07D15150"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4292A5B" w14:textId="77777777" w:rsidR="00FB5184" w:rsidRPr="0041067E" w:rsidRDefault="00FB5184" w:rsidP="006A4182">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3A4A92B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118</w:t>
            </w:r>
          </w:p>
        </w:tc>
        <w:tc>
          <w:tcPr>
            <w:tcW w:w="1497" w:type="dxa"/>
            <w:vAlign w:val="bottom"/>
          </w:tcPr>
          <w:p w14:paraId="59EA5B87"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65</w:t>
            </w:r>
          </w:p>
        </w:tc>
        <w:tc>
          <w:tcPr>
            <w:tcW w:w="1494" w:type="dxa"/>
            <w:vAlign w:val="bottom"/>
          </w:tcPr>
          <w:p w14:paraId="0EC631F9"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222</w:t>
            </w:r>
          </w:p>
        </w:tc>
        <w:tc>
          <w:tcPr>
            <w:tcW w:w="1494" w:type="dxa"/>
            <w:tcBorders>
              <w:right w:val="single" w:sz="24" w:space="0" w:color="auto"/>
            </w:tcBorders>
            <w:vAlign w:val="bottom"/>
          </w:tcPr>
          <w:p w14:paraId="6477CE75"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58</w:t>
            </w:r>
          </w:p>
        </w:tc>
      </w:tr>
      <w:tr w:rsidR="00FB5184" w14:paraId="14129D4C" w14:textId="77777777" w:rsidTr="006A4182">
        <w:tc>
          <w:tcPr>
            <w:tcW w:w="1491" w:type="dxa"/>
            <w:vMerge/>
            <w:tcBorders>
              <w:left w:val="single" w:sz="24" w:space="0" w:color="auto"/>
            </w:tcBorders>
            <w:vAlign w:val="center"/>
          </w:tcPr>
          <w:p w14:paraId="03656523"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3E5B193" w14:textId="77777777" w:rsidR="00FB5184" w:rsidRPr="0041067E" w:rsidRDefault="00FB5184" w:rsidP="006A4182">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7DDA47A3"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137</w:t>
            </w:r>
          </w:p>
        </w:tc>
        <w:tc>
          <w:tcPr>
            <w:tcW w:w="1497" w:type="dxa"/>
            <w:vAlign w:val="bottom"/>
          </w:tcPr>
          <w:p w14:paraId="39FB465B"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74</w:t>
            </w:r>
          </w:p>
        </w:tc>
        <w:tc>
          <w:tcPr>
            <w:tcW w:w="1494" w:type="dxa"/>
            <w:vAlign w:val="bottom"/>
          </w:tcPr>
          <w:p w14:paraId="77C6DA8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275</w:t>
            </w:r>
          </w:p>
        </w:tc>
        <w:tc>
          <w:tcPr>
            <w:tcW w:w="1494" w:type="dxa"/>
            <w:tcBorders>
              <w:right w:val="single" w:sz="24" w:space="0" w:color="auto"/>
            </w:tcBorders>
            <w:vAlign w:val="bottom"/>
          </w:tcPr>
          <w:p w14:paraId="22BBA76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70</w:t>
            </w:r>
          </w:p>
        </w:tc>
      </w:tr>
      <w:tr w:rsidR="00FB5184" w14:paraId="36F33728" w14:textId="77777777" w:rsidTr="006A4182">
        <w:tc>
          <w:tcPr>
            <w:tcW w:w="1491" w:type="dxa"/>
            <w:vMerge/>
            <w:tcBorders>
              <w:left w:val="single" w:sz="24" w:space="0" w:color="auto"/>
            </w:tcBorders>
            <w:vAlign w:val="center"/>
          </w:tcPr>
          <w:p w14:paraId="292935E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2D053808" w14:textId="77777777" w:rsidR="00FB5184" w:rsidRPr="0041067E" w:rsidRDefault="00FB5184" w:rsidP="006A4182">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3C435A55"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144</w:t>
            </w:r>
          </w:p>
        </w:tc>
        <w:tc>
          <w:tcPr>
            <w:tcW w:w="1497" w:type="dxa"/>
            <w:vAlign w:val="bottom"/>
          </w:tcPr>
          <w:p w14:paraId="7EED3708"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77</w:t>
            </w:r>
          </w:p>
        </w:tc>
        <w:tc>
          <w:tcPr>
            <w:tcW w:w="1494" w:type="dxa"/>
            <w:vAlign w:val="bottom"/>
          </w:tcPr>
          <w:p w14:paraId="6D652B09"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322</w:t>
            </w:r>
          </w:p>
        </w:tc>
        <w:tc>
          <w:tcPr>
            <w:tcW w:w="1494" w:type="dxa"/>
            <w:tcBorders>
              <w:right w:val="single" w:sz="24" w:space="0" w:color="auto"/>
            </w:tcBorders>
            <w:vAlign w:val="bottom"/>
          </w:tcPr>
          <w:p w14:paraId="5D30DF4B"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70</w:t>
            </w:r>
          </w:p>
        </w:tc>
      </w:tr>
      <w:tr w:rsidR="00FB5184" w14:paraId="35B03160" w14:textId="77777777" w:rsidTr="006A4182">
        <w:tc>
          <w:tcPr>
            <w:tcW w:w="1491" w:type="dxa"/>
            <w:vMerge/>
            <w:tcBorders>
              <w:left w:val="single" w:sz="24" w:space="0" w:color="auto"/>
            </w:tcBorders>
            <w:vAlign w:val="center"/>
          </w:tcPr>
          <w:p w14:paraId="2B97DD7D"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C18C3B9" w14:textId="77777777" w:rsidR="00FB5184" w:rsidRPr="0041067E" w:rsidRDefault="00FB5184" w:rsidP="006A4182">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5D197CB4"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181</w:t>
            </w:r>
          </w:p>
        </w:tc>
        <w:tc>
          <w:tcPr>
            <w:tcW w:w="1497" w:type="dxa"/>
            <w:vAlign w:val="bottom"/>
          </w:tcPr>
          <w:p w14:paraId="35D1DFD4"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77</w:t>
            </w:r>
          </w:p>
        </w:tc>
        <w:tc>
          <w:tcPr>
            <w:tcW w:w="1494" w:type="dxa"/>
            <w:vAlign w:val="bottom"/>
          </w:tcPr>
          <w:p w14:paraId="4F84AB12"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2FA3B053"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75</w:t>
            </w:r>
          </w:p>
        </w:tc>
      </w:tr>
      <w:tr w:rsidR="00FB5184" w14:paraId="184282F5" w14:textId="77777777" w:rsidTr="006A4182">
        <w:tc>
          <w:tcPr>
            <w:tcW w:w="1491" w:type="dxa"/>
            <w:vMerge/>
            <w:tcBorders>
              <w:left w:val="single" w:sz="24" w:space="0" w:color="auto"/>
            </w:tcBorders>
            <w:vAlign w:val="center"/>
          </w:tcPr>
          <w:p w14:paraId="436305D1"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8E309E1" w14:textId="77777777" w:rsidR="00FB5184" w:rsidRPr="0041067E" w:rsidRDefault="00FB5184" w:rsidP="006A4182">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48FEC63E"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199</w:t>
            </w:r>
          </w:p>
        </w:tc>
        <w:tc>
          <w:tcPr>
            <w:tcW w:w="1497" w:type="dxa"/>
            <w:vAlign w:val="bottom"/>
          </w:tcPr>
          <w:p w14:paraId="710819A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82</w:t>
            </w:r>
          </w:p>
        </w:tc>
        <w:tc>
          <w:tcPr>
            <w:tcW w:w="1494" w:type="dxa"/>
            <w:vAlign w:val="bottom"/>
          </w:tcPr>
          <w:p w14:paraId="5ECC1EE9"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57CAC05D"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87</w:t>
            </w:r>
          </w:p>
        </w:tc>
      </w:tr>
      <w:tr w:rsidR="00FB5184" w14:paraId="3AB70994" w14:textId="77777777" w:rsidTr="006A4182">
        <w:tc>
          <w:tcPr>
            <w:tcW w:w="1491" w:type="dxa"/>
            <w:vMerge/>
            <w:tcBorders>
              <w:left w:val="single" w:sz="24" w:space="0" w:color="auto"/>
            </w:tcBorders>
            <w:vAlign w:val="center"/>
          </w:tcPr>
          <w:p w14:paraId="4AA6BC4E"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992EB3A" w14:textId="77777777" w:rsidR="00FB5184" w:rsidRPr="0041067E" w:rsidRDefault="00FB5184" w:rsidP="006A4182">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145709A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227</w:t>
            </w:r>
          </w:p>
        </w:tc>
        <w:tc>
          <w:tcPr>
            <w:tcW w:w="1497" w:type="dxa"/>
            <w:vAlign w:val="bottom"/>
          </w:tcPr>
          <w:p w14:paraId="6A1B2A8E"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90</w:t>
            </w:r>
          </w:p>
        </w:tc>
        <w:tc>
          <w:tcPr>
            <w:tcW w:w="1494" w:type="dxa"/>
            <w:vAlign w:val="bottom"/>
          </w:tcPr>
          <w:p w14:paraId="2F3C7B54"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3E541504"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79</w:t>
            </w:r>
          </w:p>
        </w:tc>
      </w:tr>
      <w:tr w:rsidR="00FB5184" w14:paraId="64F6648D" w14:textId="77777777" w:rsidTr="006A4182">
        <w:tc>
          <w:tcPr>
            <w:tcW w:w="1491" w:type="dxa"/>
            <w:vMerge/>
            <w:tcBorders>
              <w:left w:val="single" w:sz="24" w:space="0" w:color="auto"/>
            </w:tcBorders>
            <w:vAlign w:val="center"/>
          </w:tcPr>
          <w:p w14:paraId="1AF7456A"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1B2EB466" w14:textId="77777777" w:rsidR="00FB5184" w:rsidRPr="0041067E" w:rsidRDefault="00FB5184" w:rsidP="006A4182">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tcBorders>
            <w:vAlign w:val="bottom"/>
          </w:tcPr>
          <w:p w14:paraId="69CB6C1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254</w:t>
            </w:r>
          </w:p>
        </w:tc>
        <w:tc>
          <w:tcPr>
            <w:tcW w:w="1497" w:type="dxa"/>
            <w:vAlign w:val="bottom"/>
          </w:tcPr>
          <w:p w14:paraId="3BFDBF2A"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107</w:t>
            </w:r>
          </w:p>
        </w:tc>
        <w:tc>
          <w:tcPr>
            <w:tcW w:w="1494" w:type="dxa"/>
            <w:vAlign w:val="bottom"/>
          </w:tcPr>
          <w:p w14:paraId="109B72D2"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36909D7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88</w:t>
            </w:r>
          </w:p>
        </w:tc>
      </w:tr>
      <w:tr w:rsidR="00FB5184" w14:paraId="462133C2" w14:textId="77777777" w:rsidTr="006A4182">
        <w:tc>
          <w:tcPr>
            <w:tcW w:w="1491" w:type="dxa"/>
            <w:vMerge/>
            <w:tcBorders>
              <w:left w:val="single" w:sz="24" w:space="0" w:color="auto"/>
            </w:tcBorders>
            <w:vAlign w:val="center"/>
          </w:tcPr>
          <w:p w14:paraId="5B7C7280"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50418D50" w14:textId="77777777" w:rsidR="00FB5184" w:rsidRPr="0041067E" w:rsidRDefault="00FB5184" w:rsidP="006A4182">
            <w:pPr>
              <w:jc w:val="center"/>
              <w:rPr>
                <w:rFonts w:eastAsia="Times New Roman"/>
                <w:b/>
                <w:sz w:val="22"/>
                <w:szCs w:val="22"/>
              </w:rPr>
            </w:pPr>
            <w:r>
              <w:rPr>
                <w:rFonts w:eastAsia="Times New Roman"/>
                <w:b/>
                <w:sz w:val="22"/>
                <w:szCs w:val="22"/>
              </w:rPr>
              <w:t>IT 10</w:t>
            </w:r>
          </w:p>
        </w:tc>
        <w:tc>
          <w:tcPr>
            <w:tcW w:w="1594" w:type="dxa"/>
            <w:tcBorders>
              <w:left w:val="single" w:sz="24" w:space="0" w:color="auto"/>
            </w:tcBorders>
            <w:vAlign w:val="bottom"/>
          </w:tcPr>
          <w:p w14:paraId="7DD716B7"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3F8F76D2"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121</w:t>
            </w:r>
          </w:p>
        </w:tc>
        <w:tc>
          <w:tcPr>
            <w:tcW w:w="1494" w:type="dxa"/>
            <w:vAlign w:val="bottom"/>
          </w:tcPr>
          <w:p w14:paraId="7DCE385E"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6B55656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108</w:t>
            </w:r>
          </w:p>
        </w:tc>
      </w:tr>
      <w:tr w:rsidR="00FB5184" w14:paraId="63953790" w14:textId="77777777" w:rsidTr="006A4182">
        <w:tc>
          <w:tcPr>
            <w:tcW w:w="1491" w:type="dxa"/>
            <w:vMerge/>
            <w:tcBorders>
              <w:left w:val="single" w:sz="24" w:space="0" w:color="auto"/>
            </w:tcBorders>
            <w:vAlign w:val="center"/>
          </w:tcPr>
          <w:p w14:paraId="02CB6AA1"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50C64B19" w14:textId="77777777" w:rsidR="00FB5184" w:rsidRPr="0041067E" w:rsidRDefault="00FB5184" w:rsidP="006A4182">
            <w:pPr>
              <w:jc w:val="center"/>
              <w:rPr>
                <w:rFonts w:eastAsia="Times New Roman"/>
                <w:b/>
                <w:sz w:val="22"/>
                <w:szCs w:val="22"/>
              </w:rPr>
            </w:pPr>
            <w:r>
              <w:rPr>
                <w:rFonts w:eastAsia="Times New Roman"/>
                <w:b/>
                <w:sz w:val="22"/>
                <w:szCs w:val="22"/>
              </w:rPr>
              <w:t>IT 11</w:t>
            </w:r>
          </w:p>
        </w:tc>
        <w:tc>
          <w:tcPr>
            <w:tcW w:w="1594" w:type="dxa"/>
            <w:tcBorders>
              <w:left w:val="single" w:sz="24" w:space="0" w:color="auto"/>
            </w:tcBorders>
            <w:vAlign w:val="bottom"/>
          </w:tcPr>
          <w:p w14:paraId="623BE928"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2F6C83AA"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115</w:t>
            </w:r>
          </w:p>
        </w:tc>
        <w:tc>
          <w:tcPr>
            <w:tcW w:w="1494" w:type="dxa"/>
            <w:vAlign w:val="bottom"/>
          </w:tcPr>
          <w:p w14:paraId="7103EC5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3E8DDE48"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117</w:t>
            </w:r>
          </w:p>
        </w:tc>
      </w:tr>
      <w:tr w:rsidR="00FB5184" w14:paraId="5661ECD0" w14:textId="77777777" w:rsidTr="006A4182">
        <w:tc>
          <w:tcPr>
            <w:tcW w:w="1491" w:type="dxa"/>
            <w:vMerge/>
            <w:tcBorders>
              <w:left w:val="single" w:sz="24" w:space="0" w:color="auto"/>
            </w:tcBorders>
            <w:vAlign w:val="center"/>
          </w:tcPr>
          <w:p w14:paraId="6E816D1F"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64427FC" w14:textId="77777777" w:rsidR="00FB5184" w:rsidRPr="0041067E" w:rsidRDefault="00FB5184" w:rsidP="006A4182">
            <w:pPr>
              <w:jc w:val="center"/>
              <w:rPr>
                <w:rFonts w:eastAsia="Times New Roman"/>
                <w:b/>
                <w:sz w:val="22"/>
                <w:szCs w:val="22"/>
              </w:rPr>
            </w:pPr>
            <w:r>
              <w:rPr>
                <w:rFonts w:eastAsia="Times New Roman"/>
                <w:b/>
                <w:sz w:val="22"/>
                <w:szCs w:val="22"/>
              </w:rPr>
              <w:t>IT 12</w:t>
            </w:r>
          </w:p>
        </w:tc>
        <w:tc>
          <w:tcPr>
            <w:tcW w:w="1594" w:type="dxa"/>
            <w:tcBorders>
              <w:left w:val="single" w:sz="24" w:space="0" w:color="auto"/>
            </w:tcBorders>
            <w:vAlign w:val="bottom"/>
          </w:tcPr>
          <w:p w14:paraId="2FBED3C7"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46CF3C0E"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122</w:t>
            </w:r>
          </w:p>
        </w:tc>
        <w:tc>
          <w:tcPr>
            <w:tcW w:w="1494" w:type="dxa"/>
            <w:vAlign w:val="bottom"/>
          </w:tcPr>
          <w:p w14:paraId="173FB8D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02A38640"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117</w:t>
            </w:r>
          </w:p>
        </w:tc>
      </w:tr>
      <w:tr w:rsidR="00FB5184" w14:paraId="06A0D02C" w14:textId="77777777" w:rsidTr="006A4182">
        <w:tc>
          <w:tcPr>
            <w:tcW w:w="1491" w:type="dxa"/>
            <w:vMerge/>
            <w:tcBorders>
              <w:left w:val="single" w:sz="24" w:space="0" w:color="auto"/>
            </w:tcBorders>
            <w:vAlign w:val="center"/>
          </w:tcPr>
          <w:p w14:paraId="05C6BDD0"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46C7B4D" w14:textId="77777777" w:rsidR="00FB5184" w:rsidRPr="0041067E" w:rsidRDefault="00FB5184" w:rsidP="006A4182">
            <w:pPr>
              <w:jc w:val="center"/>
              <w:rPr>
                <w:rFonts w:eastAsia="Times New Roman"/>
                <w:b/>
                <w:sz w:val="22"/>
                <w:szCs w:val="22"/>
              </w:rPr>
            </w:pPr>
            <w:r>
              <w:rPr>
                <w:rFonts w:eastAsia="Times New Roman"/>
                <w:b/>
                <w:sz w:val="22"/>
                <w:szCs w:val="22"/>
              </w:rPr>
              <w:t>IT 13</w:t>
            </w:r>
          </w:p>
        </w:tc>
        <w:tc>
          <w:tcPr>
            <w:tcW w:w="1594" w:type="dxa"/>
            <w:tcBorders>
              <w:left w:val="single" w:sz="24" w:space="0" w:color="auto"/>
            </w:tcBorders>
            <w:vAlign w:val="bottom"/>
          </w:tcPr>
          <w:p w14:paraId="40C30F4A"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162E6D5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129</w:t>
            </w:r>
          </w:p>
        </w:tc>
        <w:tc>
          <w:tcPr>
            <w:tcW w:w="1494" w:type="dxa"/>
            <w:vAlign w:val="bottom"/>
          </w:tcPr>
          <w:p w14:paraId="0E247154"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271C6022"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123</w:t>
            </w:r>
          </w:p>
        </w:tc>
      </w:tr>
      <w:tr w:rsidR="00FB5184" w14:paraId="1023B4B6" w14:textId="77777777" w:rsidTr="006A4182">
        <w:tc>
          <w:tcPr>
            <w:tcW w:w="1491" w:type="dxa"/>
            <w:vMerge/>
            <w:tcBorders>
              <w:left w:val="single" w:sz="24" w:space="0" w:color="auto"/>
            </w:tcBorders>
            <w:vAlign w:val="center"/>
          </w:tcPr>
          <w:p w14:paraId="625ED6F6"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B69974C" w14:textId="77777777" w:rsidR="00FB5184" w:rsidRPr="0041067E" w:rsidRDefault="00FB5184" w:rsidP="006A4182">
            <w:pPr>
              <w:jc w:val="center"/>
              <w:rPr>
                <w:rFonts w:eastAsia="Times New Roman"/>
                <w:b/>
                <w:sz w:val="22"/>
                <w:szCs w:val="22"/>
              </w:rPr>
            </w:pPr>
            <w:r>
              <w:rPr>
                <w:rFonts w:eastAsia="Times New Roman"/>
                <w:b/>
                <w:sz w:val="22"/>
                <w:szCs w:val="22"/>
              </w:rPr>
              <w:t>IT 14</w:t>
            </w:r>
          </w:p>
        </w:tc>
        <w:tc>
          <w:tcPr>
            <w:tcW w:w="1594" w:type="dxa"/>
            <w:tcBorders>
              <w:left w:val="single" w:sz="24" w:space="0" w:color="auto"/>
            </w:tcBorders>
            <w:vAlign w:val="bottom"/>
          </w:tcPr>
          <w:p w14:paraId="4CDE2915"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01DAE8D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138</w:t>
            </w:r>
          </w:p>
        </w:tc>
        <w:tc>
          <w:tcPr>
            <w:tcW w:w="1494" w:type="dxa"/>
            <w:vAlign w:val="bottom"/>
          </w:tcPr>
          <w:p w14:paraId="462259C4"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2EDA84C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120</w:t>
            </w:r>
          </w:p>
        </w:tc>
      </w:tr>
      <w:tr w:rsidR="00FB5184" w14:paraId="3AF771CE" w14:textId="77777777" w:rsidTr="006A4182">
        <w:tc>
          <w:tcPr>
            <w:tcW w:w="1491" w:type="dxa"/>
            <w:vMerge/>
            <w:tcBorders>
              <w:left w:val="single" w:sz="24" w:space="0" w:color="auto"/>
            </w:tcBorders>
            <w:vAlign w:val="center"/>
          </w:tcPr>
          <w:p w14:paraId="44D8605E"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BF5BD1B" w14:textId="77777777" w:rsidR="00FB5184" w:rsidRPr="0041067E" w:rsidRDefault="00FB5184" w:rsidP="006A4182">
            <w:pPr>
              <w:jc w:val="center"/>
              <w:rPr>
                <w:rFonts w:eastAsia="Times New Roman"/>
                <w:b/>
                <w:sz w:val="22"/>
                <w:szCs w:val="22"/>
              </w:rPr>
            </w:pPr>
            <w:r>
              <w:rPr>
                <w:rFonts w:eastAsia="Times New Roman"/>
                <w:b/>
                <w:sz w:val="22"/>
                <w:szCs w:val="22"/>
              </w:rPr>
              <w:t>IT 15</w:t>
            </w:r>
          </w:p>
        </w:tc>
        <w:tc>
          <w:tcPr>
            <w:tcW w:w="1594" w:type="dxa"/>
            <w:tcBorders>
              <w:left w:val="single" w:sz="24" w:space="0" w:color="auto"/>
            </w:tcBorders>
            <w:vAlign w:val="bottom"/>
          </w:tcPr>
          <w:p w14:paraId="5D648F2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75D5671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vAlign w:val="bottom"/>
          </w:tcPr>
          <w:p w14:paraId="16E00072"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2A7DE643"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135</w:t>
            </w:r>
          </w:p>
        </w:tc>
      </w:tr>
      <w:tr w:rsidR="00FB5184" w14:paraId="0BE228C8" w14:textId="77777777" w:rsidTr="006A4182">
        <w:tc>
          <w:tcPr>
            <w:tcW w:w="1491" w:type="dxa"/>
            <w:vMerge/>
            <w:tcBorders>
              <w:left w:val="single" w:sz="24" w:space="0" w:color="auto"/>
              <w:bottom w:val="single" w:sz="24" w:space="0" w:color="auto"/>
            </w:tcBorders>
            <w:vAlign w:val="center"/>
          </w:tcPr>
          <w:p w14:paraId="41D5C108" w14:textId="77777777" w:rsidR="00FB5184" w:rsidRPr="0041067E" w:rsidRDefault="00FB5184" w:rsidP="006A4182">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405B178A" w14:textId="77777777" w:rsidR="00FB5184" w:rsidRPr="0041067E" w:rsidRDefault="00FB5184" w:rsidP="006A4182">
            <w:pPr>
              <w:jc w:val="center"/>
              <w:rPr>
                <w:rFonts w:eastAsia="Times New Roman"/>
                <w:b/>
                <w:sz w:val="22"/>
                <w:szCs w:val="22"/>
              </w:rPr>
            </w:pPr>
            <w:r>
              <w:rPr>
                <w:rFonts w:eastAsia="Times New Roman"/>
                <w:b/>
                <w:sz w:val="22"/>
                <w:szCs w:val="22"/>
              </w:rPr>
              <w:t>IT 16</w:t>
            </w:r>
          </w:p>
        </w:tc>
        <w:tc>
          <w:tcPr>
            <w:tcW w:w="1594" w:type="dxa"/>
            <w:tcBorders>
              <w:left w:val="single" w:sz="24" w:space="0" w:color="auto"/>
              <w:bottom w:val="single" w:sz="24" w:space="0" w:color="auto"/>
            </w:tcBorders>
            <w:vAlign w:val="bottom"/>
          </w:tcPr>
          <w:p w14:paraId="01A2D57D"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7" w:type="dxa"/>
            <w:tcBorders>
              <w:bottom w:val="single" w:sz="24" w:space="0" w:color="auto"/>
            </w:tcBorders>
            <w:vAlign w:val="bottom"/>
          </w:tcPr>
          <w:p w14:paraId="5EE4D368"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bottom w:val="single" w:sz="24" w:space="0" w:color="auto"/>
            </w:tcBorders>
            <w:vAlign w:val="bottom"/>
          </w:tcPr>
          <w:p w14:paraId="0B8F2310"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bottom w:val="single" w:sz="24" w:space="0" w:color="auto"/>
              <w:right w:val="single" w:sz="24" w:space="0" w:color="auto"/>
            </w:tcBorders>
            <w:vAlign w:val="bottom"/>
          </w:tcPr>
          <w:p w14:paraId="0D40D96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124</w:t>
            </w:r>
          </w:p>
        </w:tc>
      </w:tr>
    </w:tbl>
    <w:p w14:paraId="7E432FA2" w14:textId="50BDB6BC" w:rsidR="00FB5184" w:rsidRDefault="005C0E5F" w:rsidP="00FB5184">
      <w:pPr>
        <w:rPr>
          <w:rFonts w:eastAsia="Times New Roman"/>
          <w:b/>
          <w:sz w:val="22"/>
          <w:szCs w:val="22"/>
        </w:rPr>
      </w:pPr>
      <w:r>
        <w:rPr>
          <w:rFonts w:eastAsia="Times New Roman"/>
          <w:sz w:val="22"/>
          <w:szCs w:val="22"/>
        </w:rPr>
        <w:t>Table A.17</w:t>
      </w:r>
      <w:r w:rsidR="00FB5184">
        <w:rPr>
          <w:rFonts w:eastAsia="Times New Roman"/>
          <w:sz w:val="22"/>
          <w:szCs w:val="22"/>
        </w:rPr>
        <w:t>: 15-20</w:t>
      </w:r>
      <w:r w:rsidR="00FB5184" w:rsidRPr="00940161">
        <w:rPr>
          <w:rFonts w:eastAsia="Times New Roman"/>
          <w:sz w:val="22"/>
          <w:szCs w:val="22"/>
        </w:rPr>
        <w:t xml:space="preserve">% senescence </w:t>
      </w:r>
      <w:r w:rsidR="00FB5184">
        <w:rPr>
          <w:rFonts w:eastAsia="Times New Roman"/>
          <w:sz w:val="22"/>
          <w:szCs w:val="22"/>
        </w:rPr>
        <w:t>sensitivity analysis</w:t>
      </w:r>
      <w:r w:rsidR="00FB5184" w:rsidRPr="00940161">
        <w:rPr>
          <w:rFonts w:eastAsia="Times New Roman"/>
          <w:sz w:val="22"/>
          <w:szCs w:val="22"/>
        </w:rPr>
        <w:t xml:space="preserve"> </w:t>
      </w:r>
      <w:r w:rsidR="00FB5184" w:rsidRPr="00940161">
        <w:rPr>
          <w:rFonts w:eastAsia="Times New Roman"/>
          <w:sz w:val="22"/>
          <w:szCs w:val="22"/>
        </w:rPr>
        <w:br/>
      </w: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FB5184" w14:paraId="0019B53E" w14:textId="77777777" w:rsidTr="006A4182">
        <w:tc>
          <w:tcPr>
            <w:tcW w:w="2881" w:type="dxa"/>
            <w:gridSpan w:val="2"/>
            <w:tcBorders>
              <w:top w:val="single" w:sz="24" w:space="0" w:color="auto"/>
              <w:left w:val="single" w:sz="24" w:space="0" w:color="auto"/>
              <w:bottom w:val="single" w:sz="24" w:space="0" w:color="auto"/>
              <w:right w:val="single" w:sz="24" w:space="0" w:color="auto"/>
            </w:tcBorders>
            <w:vAlign w:val="center"/>
          </w:tcPr>
          <w:p w14:paraId="728755C8" w14:textId="77777777" w:rsidR="00FB5184" w:rsidRPr="0041067E" w:rsidRDefault="00FB5184" w:rsidP="006A4182">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4CF2C447" w14:textId="77777777" w:rsidR="00FB5184" w:rsidRPr="0041067E" w:rsidRDefault="00FB5184" w:rsidP="006A4182">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1860C3EB" w14:textId="77777777" w:rsidR="00FB5184" w:rsidRPr="0041067E" w:rsidRDefault="00FB5184" w:rsidP="006A4182">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5348C5F8"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29DF8C65"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/2</w:t>
            </w:r>
          </w:p>
        </w:tc>
      </w:tr>
      <w:tr w:rsidR="00FB5184" w14:paraId="789BCA16" w14:textId="77777777" w:rsidTr="006A4182">
        <w:tc>
          <w:tcPr>
            <w:tcW w:w="2881" w:type="dxa"/>
            <w:gridSpan w:val="2"/>
            <w:tcBorders>
              <w:top w:val="single" w:sz="24" w:space="0" w:color="auto"/>
              <w:left w:val="single" w:sz="24" w:space="0" w:color="auto"/>
              <w:right w:val="single" w:sz="24" w:space="0" w:color="auto"/>
            </w:tcBorders>
            <w:vAlign w:val="center"/>
          </w:tcPr>
          <w:p w14:paraId="754AC7FD" w14:textId="77777777" w:rsidR="00FB5184" w:rsidRPr="0041067E" w:rsidRDefault="00FB5184" w:rsidP="006A4182">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50E72527"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23.8</w:t>
            </w:r>
          </w:p>
        </w:tc>
        <w:tc>
          <w:tcPr>
            <w:tcW w:w="1497" w:type="dxa"/>
            <w:tcBorders>
              <w:top w:val="single" w:sz="24" w:space="0" w:color="auto"/>
            </w:tcBorders>
            <w:vAlign w:val="bottom"/>
          </w:tcPr>
          <w:p w14:paraId="4E89348A"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21.2</w:t>
            </w:r>
          </w:p>
        </w:tc>
        <w:tc>
          <w:tcPr>
            <w:tcW w:w="1494" w:type="dxa"/>
            <w:tcBorders>
              <w:top w:val="single" w:sz="24" w:space="0" w:color="auto"/>
            </w:tcBorders>
            <w:vAlign w:val="bottom"/>
          </w:tcPr>
          <w:p w14:paraId="00B17724"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17.9</w:t>
            </w:r>
          </w:p>
        </w:tc>
        <w:tc>
          <w:tcPr>
            <w:tcW w:w="1494" w:type="dxa"/>
            <w:tcBorders>
              <w:top w:val="single" w:sz="24" w:space="0" w:color="auto"/>
              <w:right w:val="single" w:sz="24" w:space="0" w:color="auto"/>
            </w:tcBorders>
            <w:vAlign w:val="bottom"/>
          </w:tcPr>
          <w:p w14:paraId="33344DDC"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35.7</w:t>
            </w:r>
          </w:p>
        </w:tc>
      </w:tr>
      <w:tr w:rsidR="00FB5184" w14:paraId="629EE53D" w14:textId="77777777" w:rsidTr="006A4182">
        <w:tc>
          <w:tcPr>
            <w:tcW w:w="2881" w:type="dxa"/>
            <w:gridSpan w:val="2"/>
            <w:tcBorders>
              <w:left w:val="single" w:sz="24" w:space="0" w:color="auto"/>
              <w:bottom w:val="single" w:sz="24" w:space="0" w:color="auto"/>
              <w:right w:val="single" w:sz="24" w:space="0" w:color="auto"/>
            </w:tcBorders>
            <w:vAlign w:val="center"/>
          </w:tcPr>
          <w:p w14:paraId="0BA4992E" w14:textId="77777777" w:rsidR="00FB5184" w:rsidRPr="0041067E" w:rsidRDefault="00FB5184" w:rsidP="006A4182">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44953A39"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48</w:t>
            </w:r>
          </w:p>
        </w:tc>
        <w:tc>
          <w:tcPr>
            <w:tcW w:w="1497" w:type="dxa"/>
            <w:tcBorders>
              <w:bottom w:val="single" w:sz="24" w:space="0" w:color="auto"/>
            </w:tcBorders>
            <w:vAlign w:val="bottom"/>
          </w:tcPr>
          <w:p w14:paraId="2BE7859C"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42</w:t>
            </w:r>
          </w:p>
        </w:tc>
        <w:tc>
          <w:tcPr>
            <w:tcW w:w="1494" w:type="dxa"/>
            <w:tcBorders>
              <w:bottom w:val="single" w:sz="24" w:space="0" w:color="auto"/>
            </w:tcBorders>
            <w:vAlign w:val="bottom"/>
          </w:tcPr>
          <w:p w14:paraId="6BFD7089"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30</w:t>
            </w:r>
          </w:p>
        </w:tc>
        <w:tc>
          <w:tcPr>
            <w:tcW w:w="1494" w:type="dxa"/>
            <w:tcBorders>
              <w:bottom w:val="single" w:sz="24" w:space="0" w:color="auto"/>
              <w:right w:val="single" w:sz="24" w:space="0" w:color="auto"/>
            </w:tcBorders>
            <w:vAlign w:val="bottom"/>
          </w:tcPr>
          <w:p w14:paraId="74D320D1"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90</w:t>
            </w:r>
          </w:p>
        </w:tc>
      </w:tr>
      <w:tr w:rsidR="00FB5184" w14:paraId="63BECA7E" w14:textId="77777777" w:rsidTr="006A4182">
        <w:tc>
          <w:tcPr>
            <w:tcW w:w="1491" w:type="dxa"/>
            <w:vMerge w:val="restart"/>
            <w:tcBorders>
              <w:top w:val="single" w:sz="24" w:space="0" w:color="auto"/>
              <w:left w:val="single" w:sz="24" w:space="0" w:color="auto"/>
            </w:tcBorders>
            <w:vAlign w:val="center"/>
          </w:tcPr>
          <w:p w14:paraId="04CD43FC" w14:textId="77777777" w:rsidR="00FB5184" w:rsidRPr="0041067E" w:rsidRDefault="00FB5184" w:rsidP="006A4182">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51B5C076" w14:textId="77777777" w:rsidR="00FB5184" w:rsidRPr="0041067E" w:rsidRDefault="00FB5184" w:rsidP="006A4182">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44A5454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59</w:t>
            </w:r>
          </w:p>
        </w:tc>
        <w:tc>
          <w:tcPr>
            <w:tcW w:w="1497" w:type="dxa"/>
            <w:tcBorders>
              <w:top w:val="single" w:sz="24" w:space="0" w:color="auto"/>
            </w:tcBorders>
            <w:vAlign w:val="bottom"/>
          </w:tcPr>
          <w:p w14:paraId="135EDF61"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52</w:t>
            </w:r>
          </w:p>
        </w:tc>
        <w:tc>
          <w:tcPr>
            <w:tcW w:w="1494" w:type="dxa"/>
            <w:tcBorders>
              <w:top w:val="single" w:sz="24" w:space="0" w:color="auto"/>
            </w:tcBorders>
            <w:vAlign w:val="bottom"/>
          </w:tcPr>
          <w:p w14:paraId="39AC3D04"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90</w:t>
            </w:r>
          </w:p>
        </w:tc>
        <w:tc>
          <w:tcPr>
            <w:tcW w:w="1494" w:type="dxa"/>
            <w:tcBorders>
              <w:top w:val="single" w:sz="24" w:space="0" w:color="auto"/>
              <w:right w:val="single" w:sz="24" w:space="0" w:color="auto"/>
            </w:tcBorders>
            <w:vAlign w:val="bottom"/>
          </w:tcPr>
          <w:p w14:paraId="1FADA5CF"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44</w:t>
            </w:r>
          </w:p>
        </w:tc>
      </w:tr>
      <w:tr w:rsidR="00FB5184" w14:paraId="574257EA" w14:textId="77777777" w:rsidTr="006A4182">
        <w:tc>
          <w:tcPr>
            <w:tcW w:w="1491" w:type="dxa"/>
            <w:vMerge/>
            <w:tcBorders>
              <w:left w:val="single" w:sz="24" w:space="0" w:color="auto"/>
            </w:tcBorders>
            <w:vAlign w:val="center"/>
          </w:tcPr>
          <w:p w14:paraId="296B2AE0"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F58AAD2" w14:textId="77777777" w:rsidR="00FB5184" w:rsidRPr="0041067E" w:rsidRDefault="00FB5184" w:rsidP="006A4182">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579DECCA"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83</w:t>
            </w:r>
          </w:p>
        </w:tc>
        <w:tc>
          <w:tcPr>
            <w:tcW w:w="1497" w:type="dxa"/>
            <w:vAlign w:val="bottom"/>
          </w:tcPr>
          <w:p w14:paraId="6091EB8E"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86</w:t>
            </w:r>
          </w:p>
        </w:tc>
        <w:tc>
          <w:tcPr>
            <w:tcW w:w="1494" w:type="dxa"/>
            <w:vAlign w:val="bottom"/>
          </w:tcPr>
          <w:p w14:paraId="59068F2F"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136</w:t>
            </w:r>
          </w:p>
        </w:tc>
        <w:tc>
          <w:tcPr>
            <w:tcW w:w="1494" w:type="dxa"/>
            <w:tcBorders>
              <w:right w:val="single" w:sz="24" w:space="0" w:color="auto"/>
            </w:tcBorders>
            <w:vAlign w:val="bottom"/>
          </w:tcPr>
          <w:p w14:paraId="6BAFEDCA"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55</w:t>
            </w:r>
          </w:p>
        </w:tc>
      </w:tr>
      <w:tr w:rsidR="00FB5184" w14:paraId="6ABF5809" w14:textId="77777777" w:rsidTr="006A4182">
        <w:tc>
          <w:tcPr>
            <w:tcW w:w="1491" w:type="dxa"/>
            <w:vMerge/>
            <w:tcBorders>
              <w:left w:val="single" w:sz="24" w:space="0" w:color="auto"/>
            </w:tcBorders>
            <w:vAlign w:val="center"/>
          </w:tcPr>
          <w:p w14:paraId="27339DD3"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23A7E20" w14:textId="77777777" w:rsidR="00FB5184" w:rsidRPr="0041067E" w:rsidRDefault="00FB5184" w:rsidP="006A4182">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19053645"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102</w:t>
            </w:r>
          </w:p>
        </w:tc>
        <w:tc>
          <w:tcPr>
            <w:tcW w:w="1497" w:type="dxa"/>
            <w:vAlign w:val="bottom"/>
          </w:tcPr>
          <w:p w14:paraId="77FFA1B9"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111</w:t>
            </w:r>
          </w:p>
        </w:tc>
        <w:tc>
          <w:tcPr>
            <w:tcW w:w="1494" w:type="dxa"/>
            <w:vAlign w:val="bottom"/>
          </w:tcPr>
          <w:p w14:paraId="24EC30F1"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167</w:t>
            </w:r>
          </w:p>
        </w:tc>
        <w:tc>
          <w:tcPr>
            <w:tcW w:w="1494" w:type="dxa"/>
            <w:tcBorders>
              <w:right w:val="single" w:sz="24" w:space="0" w:color="auto"/>
            </w:tcBorders>
            <w:vAlign w:val="bottom"/>
          </w:tcPr>
          <w:p w14:paraId="141E5569"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61</w:t>
            </w:r>
          </w:p>
        </w:tc>
      </w:tr>
      <w:tr w:rsidR="00FB5184" w14:paraId="7312BAD5" w14:textId="77777777" w:rsidTr="006A4182">
        <w:tc>
          <w:tcPr>
            <w:tcW w:w="1491" w:type="dxa"/>
            <w:vMerge/>
            <w:tcBorders>
              <w:left w:val="single" w:sz="24" w:space="0" w:color="auto"/>
            </w:tcBorders>
            <w:vAlign w:val="center"/>
          </w:tcPr>
          <w:p w14:paraId="49A148A1"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B6C2FE4" w14:textId="77777777" w:rsidR="00FB5184" w:rsidRPr="0041067E" w:rsidRDefault="00FB5184" w:rsidP="006A4182">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10760AC8"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122</w:t>
            </w:r>
          </w:p>
        </w:tc>
        <w:tc>
          <w:tcPr>
            <w:tcW w:w="1497" w:type="dxa"/>
            <w:vAlign w:val="bottom"/>
          </w:tcPr>
          <w:p w14:paraId="1B88630A"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127</w:t>
            </w:r>
          </w:p>
        </w:tc>
        <w:tc>
          <w:tcPr>
            <w:tcW w:w="1494" w:type="dxa"/>
            <w:vAlign w:val="bottom"/>
          </w:tcPr>
          <w:p w14:paraId="5A4C3BF1"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243</w:t>
            </w:r>
          </w:p>
        </w:tc>
        <w:tc>
          <w:tcPr>
            <w:tcW w:w="1494" w:type="dxa"/>
            <w:tcBorders>
              <w:right w:val="single" w:sz="24" w:space="0" w:color="auto"/>
            </w:tcBorders>
            <w:vAlign w:val="bottom"/>
          </w:tcPr>
          <w:p w14:paraId="39A46711"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54</w:t>
            </w:r>
          </w:p>
        </w:tc>
      </w:tr>
      <w:tr w:rsidR="00FB5184" w14:paraId="73EE8D32" w14:textId="77777777" w:rsidTr="006A4182">
        <w:tc>
          <w:tcPr>
            <w:tcW w:w="1491" w:type="dxa"/>
            <w:vMerge/>
            <w:tcBorders>
              <w:left w:val="single" w:sz="24" w:space="0" w:color="auto"/>
            </w:tcBorders>
            <w:vAlign w:val="center"/>
          </w:tcPr>
          <w:p w14:paraId="30967E68"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187C2D88" w14:textId="77777777" w:rsidR="00FB5184" w:rsidRPr="0041067E" w:rsidRDefault="00FB5184" w:rsidP="006A4182">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6EEB7466"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150</w:t>
            </w:r>
          </w:p>
        </w:tc>
        <w:tc>
          <w:tcPr>
            <w:tcW w:w="1497" w:type="dxa"/>
            <w:vAlign w:val="bottom"/>
          </w:tcPr>
          <w:p w14:paraId="59DD5D85"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137</w:t>
            </w:r>
          </w:p>
        </w:tc>
        <w:tc>
          <w:tcPr>
            <w:tcW w:w="1494" w:type="dxa"/>
            <w:vAlign w:val="bottom"/>
          </w:tcPr>
          <w:p w14:paraId="1C59A9E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282</w:t>
            </w:r>
          </w:p>
        </w:tc>
        <w:tc>
          <w:tcPr>
            <w:tcW w:w="1494" w:type="dxa"/>
            <w:tcBorders>
              <w:right w:val="single" w:sz="24" w:space="0" w:color="auto"/>
            </w:tcBorders>
            <w:vAlign w:val="bottom"/>
          </w:tcPr>
          <w:p w14:paraId="36D71287"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61</w:t>
            </w:r>
          </w:p>
        </w:tc>
      </w:tr>
      <w:tr w:rsidR="00FB5184" w14:paraId="00E40FE9" w14:textId="77777777" w:rsidTr="006A4182">
        <w:tc>
          <w:tcPr>
            <w:tcW w:w="1491" w:type="dxa"/>
            <w:vMerge/>
            <w:tcBorders>
              <w:left w:val="single" w:sz="24" w:space="0" w:color="auto"/>
            </w:tcBorders>
            <w:vAlign w:val="center"/>
          </w:tcPr>
          <w:p w14:paraId="21ABB44C"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53308846" w14:textId="77777777" w:rsidR="00FB5184" w:rsidRPr="0041067E" w:rsidRDefault="00FB5184" w:rsidP="006A4182">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07E8B5E8"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185</w:t>
            </w:r>
          </w:p>
        </w:tc>
        <w:tc>
          <w:tcPr>
            <w:tcW w:w="1497" w:type="dxa"/>
            <w:vAlign w:val="bottom"/>
          </w:tcPr>
          <w:p w14:paraId="05973BE8"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163</w:t>
            </w:r>
          </w:p>
        </w:tc>
        <w:tc>
          <w:tcPr>
            <w:tcW w:w="1494" w:type="dxa"/>
            <w:vAlign w:val="bottom"/>
          </w:tcPr>
          <w:p w14:paraId="15E1F6B8"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18C2B69B"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64</w:t>
            </w:r>
          </w:p>
        </w:tc>
      </w:tr>
      <w:tr w:rsidR="00FB5184" w14:paraId="78470A1E" w14:textId="77777777" w:rsidTr="006A4182">
        <w:tc>
          <w:tcPr>
            <w:tcW w:w="1491" w:type="dxa"/>
            <w:vMerge/>
            <w:tcBorders>
              <w:left w:val="single" w:sz="24" w:space="0" w:color="auto"/>
            </w:tcBorders>
            <w:vAlign w:val="center"/>
          </w:tcPr>
          <w:p w14:paraId="4843089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EACF2AD" w14:textId="77777777" w:rsidR="00FB5184" w:rsidRPr="0041067E" w:rsidRDefault="00FB5184" w:rsidP="006A4182">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5BE6C524"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182</w:t>
            </w:r>
          </w:p>
        </w:tc>
        <w:tc>
          <w:tcPr>
            <w:tcW w:w="1497" w:type="dxa"/>
            <w:vAlign w:val="bottom"/>
          </w:tcPr>
          <w:p w14:paraId="3F25DE4E"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186</w:t>
            </w:r>
          </w:p>
        </w:tc>
        <w:tc>
          <w:tcPr>
            <w:tcW w:w="1494" w:type="dxa"/>
            <w:vAlign w:val="bottom"/>
          </w:tcPr>
          <w:p w14:paraId="2ACE2337"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4129B665"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70</w:t>
            </w:r>
          </w:p>
        </w:tc>
      </w:tr>
      <w:tr w:rsidR="00FB5184" w14:paraId="46F2A74F" w14:textId="77777777" w:rsidTr="006A4182">
        <w:tc>
          <w:tcPr>
            <w:tcW w:w="1491" w:type="dxa"/>
            <w:vMerge/>
            <w:tcBorders>
              <w:left w:val="single" w:sz="24" w:space="0" w:color="auto"/>
            </w:tcBorders>
            <w:vAlign w:val="center"/>
          </w:tcPr>
          <w:p w14:paraId="585C2166"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17A33AC" w14:textId="77777777" w:rsidR="00FB5184" w:rsidRPr="0041067E" w:rsidRDefault="00FB5184" w:rsidP="006A4182">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281D43B9"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193</w:t>
            </w:r>
          </w:p>
        </w:tc>
        <w:tc>
          <w:tcPr>
            <w:tcW w:w="1497" w:type="dxa"/>
            <w:vAlign w:val="bottom"/>
          </w:tcPr>
          <w:p w14:paraId="05BBDBD0"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12EC789B"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14DB9513"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75</w:t>
            </w:r>
          </w:p>
        </w:tc>
      </w:tr>
      <w:tr w:rsidR="00FB5184" w14:paraId="08E39E98" w14:textId="77777777" w:rsidTr="006A4182">
        <w:tc>
          <w:tcPr>
            <w:tcW w:w="1491" w:type="dxa"/>
            <w:vMerge/>
            <w:tcBorders>
              <w:left w:val="single" w:sz="24" w:space="0" w:color="auto"/>
            </w:tcBorders>
            <w:vAlign w:val="center"/>
          </w:tcPr>
          <w:p w14:paraId="66095E62"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1076C9E5" w14:textId="77777777" w:rsidR="00FB5184" w:rsidRPr="0041067E" w:rsidRDefault="00FB5184" w:rsidP="006A4182">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tcBorders>
            <w:vAlign w:val="bottom"/>
          </w:tcPr>
          <w:p w14:paraId="382C061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0BF1BD01"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53EC886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3438FA35"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80</w:t>
            </w:r>
          </w:p>
        </w:tc>
      </w:tr>
      <w:tr w:rsidR="00FB5184" w14:paraId="134FFAD7" w14:textId="77777777" w:rsidTr="006A4182">
        <w:tc>
          <w:tcPr>
            <w:tcW w:w="1491" w:type="dxa"/>
            <w:vMerge/>
            <w:tcBorders>
              <w:left w:val="single" w:sz="24" w:space="0" w:color="auto"/>
            </w:tcBorders>
            <w:vAlign w:val="center"/>
          </w:tcPr>
          <w:p w14:paraId="1F47F0CE"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25EDE288" w14:textId="77777777" w:rsidR="00FB5184" w:rsidRPr="0041067E" w:rsidRDefault="00FB5184" w:rsidP="006A4182">
            <w:pPr>
              <w:jc w:val="center"/>
              <w:rPr>
                <w:rFonts w:eastAsia="Times New Roman"/>
                <w:b/>
                <w:sz w:val="22"/>
                <w:szCs w:val="22"/>
              </w:rPr>
            </w:pPr>
            <w:r>
              <w:rPr>
                <w:rFonts w:eastAsia="Times New Roman"/>
                <w:b/>
                <w:sz w:val="22"/>
                <w:szCs w:val="22"/>
              </w:rPr>
              <w:t>IT 10</w:t>
            </w:r>
          </w:p>
        </w:tc>
        <w:tc>
          <w:tcPr>
            <w:tcW w:w="1594" w:type="dxa"/>
            <w:tcBorders>
              <w:left w:val="single" w:sz="24" w:space="0" w:color="auto"/>
            </w:tcBorders>
            <w:vAlign w:val="bottom"/>
          </w:tcPr>
          <w:p w14:paraId="32185120"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69ED0AAB"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45BF3E5A"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54C7E2AD"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81</w:t>
            </w:r>
          </w:p>
        </w:tc>
      </w:tr>
      <w:tr w:rsidR="00FB5184" w14:paraId="7F77389D" w14:textId="77777777" w:rsidTr="006A4182">
        <w:tc>
          <w:tcPr>
            <w:tcW w:w="1491" w:type="dxa"/>
            <w:vMerge/>
            <w:tcBorders>
              <w:left w:val="single" w:sz="24" w:space="0" w:color="auto"/>
            </w:tcBorders>
            <w:vAlign w:val="center"/>
          </w:tcPr>
          <w:p w14:paraId="7E56C479"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1BC42E7" w14:textId="77777777" w:rsidR="00FB5184" w:rsidRPr="0041067E" w:rsidRDefault="00FB5184" w:rsidP="006A4182">
            <w:pPr>
              <w:jc w:val="center"/>
              <w:rPr>
                <w:rFonts w:eastAsia="Times New Roman"/>
                <w:b/>
                <w:sz w:val="22"/>
                <w:szCs w:val="22"/>
              </w:rPr>
            </w:pPr>
            <w:r>
              <w:rPr>
                <w:rFonts w:eastAsia="Times New Roman"/>
                <w:b/>
                <w:sz w:val="22"/>
                <w:szCs w:val="22"/>
              </w:rPr>
              <w:t>IT 11</w:t>
            </w:r>
          </w:p>
        </w:tc>
        <w:tc>
          <w:tcPr>
            <w:tcW w:w="1594" w:type="dxa"/>
            <w:tcBorders>
              <w:left w:val="single" w:sz="24" w:space="0" w:color="auto"/>
            </w:tcBorders>
            <w:vAlign w:val="bottom"/>
          </w:tcPr>
          <w:p w14:paraId="0E5F75F5"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7F3CE9E7"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5EE6421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42818FD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86</w:t>
            </w:r>
          </w:p>
        </w:tc>
      </w:tr>
      <w:tr w:rsidR="00FB5184" w14:paraId="47BA7CDC" w14:textId="77777777" w:rsidTr="006A4182">
        <w:tc>
          <w:tcPr>
            <w:tcW w:w="1491" w:type="dxa"/>
            <w:vMerge/>
            <w:tcBorders>
              <w:left w:val="single" w:sz="24" w:space="0" w:color="auto"/>
            </w:tcBorders>
            <w:vAlign w:val="center"/>
          </w:tcPr>
          <w:p w14:paraId="1BC3CA43"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1331D1E" w14:textId="77777777" w:rsidR="00FB5184" w:rsidRPr="0041067E" w:rsidRDefault="00FB5184" w:rsidP="006A4182">
            <w:pPr>
              <w:jc w:val="center"/>
              <w:rPr>
                <w:rFonts w:eastAsia="Times New Roman"/>
                <w:b/>
                <w:sz w:val="22"/>
                <w:szCs w:val="22"/>
              </w:rPr>
            </w:pPr>
            <w:r>
              <w:rPr>
                <w:rFonts w:eastAsia="Times New Roman"/>
                <w:b/>
                <w:sz w:val="22"/>
                <w:szCs w:val="22"/>
              </w:rPr>
              <w:t>IT 12</w:t>
            </w:r>
          </w:p>
        </w:tc>
        <w:tc>
          <w:tcPr>
            <w:tcW w:w="1594" w:type="dxa"/>
            <w:tcBorders>
              <w:left w:val="single" w:sz="24" w:space="0" w:color="auto"/>
            </w:tcBorders>
            <w:vAlign w:val="bottom"/>
          </w:tcPr>
          <w:p w14:paraId="60F0EB40"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157DF0E9"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1B8FDB63"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78E0160A"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95</w:t>
            </w:r>
          </w:p>
        </w:tc>
      </w:tr>
      <w:tr w:rsidR="00FB5184" w14:paraId="206F426C" w14:textId="77777777" w:rsidTr="006A4182">
        <w:tc>
          <w:tcPr>
            <w:tcW w:w="1491" w:type="dxa"/>
            <w:vMerge/>
            <w:tcBorders>
              <w:left w:val="single" w:sz="24" w:space="0" w:color="auto"/>
            </w:tcBorders>
            <w:vAlign w:val="center"/>
          </w:tcPr>
          <w:p w14:paraId="5854EE3E"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D44B70F" w14:textId="77777777" w:rsidR="00FB5184" w:rsidRPr="0041067E" w:rsidRDefault="00FB5184" w:rsidP="006A4182">
            <w:pPr>
              <w:jc w:val="center"/>
              <w:rPr>
                <w:rFonts w:eastAsia="Times New Roman"/>
                <w:b/>
                <w:sz w:val="22"/>
                <w:szCs w:val="22"/>
              </w:rPr>
            </w:pPr>
            <w:r>
              <w:rPr>
                <w:rFonts w:eastAsia="Times New Roman"/>
                <w:b/>
                <w:sz w:val="22"/>
                <w:szCs w:val="22"/>
              </w:rPr>
              <w:t>IT 13</w:t>
            </w:r>
          </w:p>
        </w:tc>
        <w:tc>
          <w:tcPr>
            <w:tcW w:w="1594" w:type="dxa"/>
            <w:tcBorders>
              <w:left w:val="single" w:sz="24" w:space="0" w:color="auto"/>
            </w:tcBorders>
            <w:vAlign w:val="bottom"/>
          </w:tcPr>
          <w:p w14:paraId="602FA1EC"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1E63D505"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76EFE513"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6C33F5F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101</w:t>
            </w:r>
          </w:p>
        </w:tc>
      </w:tr>
      <w:tr w:rsidR="00FB5184" w14:paraId="234869AA" w14:textId="77777777" w:rsidTr="006A4182">
        <w:tc>
          <w:tcPr>
            <w:tcW w:w="1491" w:type="dxa"/>
            <w:vMerge/>
            <w:tcBorders>
              <w:left w:val="single" w:sz="24" w:space="0" w:color="auto"/>
            </w:tcBorders>
            <w:vAlign w:val="center"/>
          </w:tcPr>
          <w:p w14:paraId="6753E64D"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18B6F33D" w14:textId="77777777" w:rsidR="00FB5184" w:rsidRPr="0041067E" w:rsidRDefault="00FB5184" w:rsidP="006A4182">
            <w:pPr>
              <w:jc w:val="center"/>
              <w:rPr>
                <w:rFonts w:eastAsia="Times New Roman"/>
                <w:b/>
                <w:sz w:val="22"/>
                <w:szCs w:val="22"/>
              </w:rPr>
            </w:pPr>
            <w:r>
              <w:rPr>
                <w:rFonts w:eastAsia="Times New Roman"/>
                <w:b/>
                <w:sz w:val="22"/>
                <w:szCs w:val="22"/>
              </w:rPr>
              <w:t>IT 14</w:t>
            </w:r>
          </w:p>
        </w:tc>
        <w:tc>
          <w:tcPr>
            <w:tcW w:w="1594" w:type="dxa"/>
            <w:tcBorders>
              <w:left w:val="single" w:sz="24" w:space="0" w:color="auto"/>
            </w:tcBorders>
            <w:vAlign w:val="bottom"/>
          </w:tcPr>
          <w:p w14:paraId="3D9E27C7"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7768D51B"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0BC46885"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08EA659A"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102</w:t>
            </w:r>
          </w:p>
        </w:tc>
      </w:tr>
      <w:tr w:rsidR="00FB5184" w14:paraId="37882432" w14:textId="77777777" w:rsidTr="006A4182">
        <w:tc>
          <w:tcPr>
            <w:tcW w:w="1491" w:type="dxa"/>
            <w:vMerge/>
            <w:tcBorders>
              <w:left w:val="single" w:sz="24" w:space="0" w:color="auto"/>
              <w:bottom w:val="single" w:sz="24" w:space="0" w:color="auto"/>
            </w:tcBorders>
            <w:vAlign w:val="center"/>
          </w:tcPr>
          <w:p w14:paraId="2C0A5263" w14:textId="77777777" w:rsidR="00FB5184" w:rsidRPr="0041067E" w:rsidRDefault="00FB5184" w:rsidP="006A4182">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23075936" w14:textId="77777777" w:rsidR="00FB5184" w:rsidRPr="0041067E" w:rsidRDefault="00FB5184" w:rsidP="006A4182">
            <w:pPr>
              <w:jc w:val="center"/>
              <w:rPr>
                <w:rFonts w:eastAsia="Times New Roman"/>
                <w:b/>
                <w:sz w:val="22"/>
                <w:szCs w:val="22"/>
              </w:rPr>
            </w:pPr>
            <w:r>
              <w:rPr>
                <w:rFonts w:eastAsia="Times New Roman"/>
                <w:b/>
                <w:sz w:val="22"/>
                <w:szCs w:val="22"/>
              </w:rPr>
              <w:t>IT 15</w:t>
            </w:r>
          </w:p>
        </w:tc>
        <w:tc>
          <w:tcPr>
            <w:tcW w:w="1594" w:type="dxa"/>
            <w:tcBorders>
              <w:left w:val="single" w:sz="24" w:space="0" w:color="auto"/>
              <w:bottom w:val="single" w:sz="24" w:space="0" w:color="auto"/>
            </w:tcBorders>
            <w:vAlign w:val="bottom"/>
          </w:tcPr>
          <w:p w14:paraId="6BF63DC3"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7" w:type="dxa"/>
            <w:tcBorders>
              <w:bottom w:val="single" w:sz="24" w:space="0" w:color="auto"/>
            </w:tcBorders>
            <w:vAlign w:val="bottom"/>
          </w:tcPr>
          <w:p w14:paraId="60AC572D"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bottom w:val="single" w:sz="24" w:space="0" w:color="auto"/>
            </w:tcBorders>
            <w:vAlign w:val="bottom"/>
          </w:tcPr>
          <w:p w14:paraId="4E99449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bottom w:val="single" w:sz="24" w:space="0" w:color="auto"/>
              <w:right w:val="single" w:sz="24" w:space="0" w:color="auto"/>
            </w:tcBorders>
            <w:vAlign w:val="bottom"/>
          </w:tcPr>
          <w:p w14:paraId="68E86C1B"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111</w:t>
            </w:r>
          </w:p>
        </w:tc>
      </w:tr>
    </w:tbl>
    <w:p w14:paraId="7CE16A93" w14:textId="4D0FB152" w:rsidR="00FB5184" w:rsidRDefault="005C0E5F" w:rsidP="00FB5184">
      <w:pPr>
        <w:rPr>
          <w:rFonts w:eastAsia="Times New Roman"/>
          <w:b/>
          <w:sz w:val="22"/>
          <w:szCs w:val="22"/>
        </w:rPr>
      </w:pPr>
      <w:r>
        <w:rPr>
          <w:rFonts w:eastAsia="Times New Roman"/>
          <w:sz w:val="22"/>
          <w:szCs w:val="22"/>
        </w:rPr>
        <w:t>Table A.18</w:t>
      </w:r>
      <w:r w:rsidR="00FB5184">
        <w:rPr>
          <w:rFonts w:eastAsia="Times New Roman"/>
          <w:sz w:val="22"/>
          <w:szCs w:val="22"/>
        </w:rPr>
        <w:t>: 20-25</w:t>
      </w:r>
      <w:r w:rsidR="00FB5184" w:rsidRPr="00940161">
        <w:rPr>
          <w:rFonts w:eastAsia="Times New Roman"/>
          <w:sz w:val="22"/>
          <w:szCs w:val="22"/>
        </w:rPr>
        <w:t xml:space="preserve">% senescence </w:t>
      </w:r>
      <w:r w:rsidR="00FB5184">
        <w:rPr>
          <w:rFonts w:eastAsia="Times New Roman"/>
          <w:sz w:val="22"/>
          <w:szCs w:val="22"/>
        </w:rPr>
        <w:t>sensitivity analysis</w:t>
      </w:r>
      <w:r w:rsidR="00FB5184" w:rsidRPr="00940161">
        <w:rPr>
          <w:rFonts w:eastAsia="Times New Roman"/>
          <w:sz w:val="22"/>
          <w:szCs w:val="22"/>
        </w:rPr>
        <w:t xml:space="preserve"> </w:t>
      </w:r>
      <w:r w:rsidR="00FB5184" w:rsidRPr="00940161">
        <w:rPr>
          <w:rFonts w:eastAsia="Times New Roman"/>
          <w:sz w:val="22"/>
          <w:szCs w:val="22"/>
        </w:rPr>
        <w:br/>
      </w:r>
    </w:p>
    <w:p w14:paraId="42E76740" w14:textId="77777777" w:rsidR="00241F13" w:rsidRDefault="00241F13" w:rsidP="00241F13">
      <w:pPr>
        <w:rPr>
          <w:rFonts w:eastAsia="Times New Roman"/>
          <w:szCs w:val="22"/>
        </w:rPr>
      </w:pPr>
    </w:p>
    <w:p w14:paraId="4270E17C" w14:textId="77777777" w:rsidR="00241F13" w:rsidRDefault="00241F13" w:rsidP="00241F13">
      <w:pPr>
        <w:rPr>
          <w:rFonts w:eastAsia="Times New Roman"/>
          <w:szCs w:val="22"/>
        </w:rPr>
      </w:pPr>
    </w:p>
    <w:p w14:paraId="7F87322D" w14:textId="77777777" w:rsidR="00241F13" w:rsidRDefault="00241F13" w:rsidP="00241F13">
      <w:pPr>
        <w:rPr>
          <w:rFonts w:eastAsia="Times New Roman"/>
          <w:szCs w:val="22"/>
        </w:rPr>
      </w:pPr>
    </w:p>
    <w:p w14:paraId="4254F029" w14:textId="77777777" w:rsidR="00241F13" w:rsidRDefault="00241F13" w:rsidP="00241F13">
      <w:pPr>
        <w:rPr>
          <w:rFonts w:eastAsia="Times New Roman"/>
          <w:szCs w:val="22"/>
        </w:rPr>
      </w:pPr>
    </w:p>
    <w:p w14:paraId="4F8E2D29" w14:textId="77777777" w:rsidR="00241F13" w:rsidRDefault="00241F13" w:rsidP="00241F13">
      <w:pPr>
        <w:rPr>
          <w:rFonts w:eastAsia="Times New Roman"/>
          <w:szCs w:val="22"/>
        </w:rPr>
      </w:pPr>
    </w:p>
    <w:p w14:paraId="1C6756B0" w14:textId="77777777" w:rsidR="00241F13" w:rsidRDefault="00241F13" w:rsidP="00241F13">
      <w:pPr>
        <w:rPr>
          <w:rFonts w:eastAsia="Times New Roman"/>
          <w:szCs w:val="22"/>
        </w:rPr>
      </w:pPr>
    </w:p>
    <w:p w14:paraId="43755AC8" w14:textId="77777777" w:rsidR="00241F13" w:rsidRDefault="00241F13" w:rsidP="00241F13">
      <w:pPr>
        <w:rPr>
          <w:rFonts w:eastAsia="Times New Roman"/>
          <w:szCs w:val="22"/>
        </w:rPr>
      </w:pPr>
    </w:p>
    <w:p w14:paraId="08287105" w14:textId="77777777" w:rsidR="00241F13" w:rsidRDefault="00241F13" w:rsidP="00241F13">
      <w:pPr>
        <w:rPr>
          <w:rFonts w:eastAsia="Times New Roman"/>
          <w:szCs w:val="22"/>
        </w:rPr>
      </w:pPr>
    </w:p>
    <w:p w14:paraId="12846F70" w14:textId="77777777" w:rsidR="00241F13" w:rsidRDefault="00241F13" w:rsidP="00241F13">
      <w:pPr>
        <w:rPr>
          <w:rFonts w:eastAsia="Times New Roman"/>
          <w:szCs w:val="22"/>
        </w:rPr>
      </w:pPr>
    </w:p>
    <w:p w14:paraId="033016B6" w14:textId="53BAE717" w:rsidR="00241F13" w:rsidRPr="00241F13" w:rsidRDefault="00241F13" w:rsidP="00241F13">
      <w:pPr>
        <w:pStyle w:val="Heading2"/>
        <w:rPr>
          <w:rFonts w:ascii="Times New Roman" w:eastAsia="Times New Roman" w:hAnsi="Times New Roman" w:cs="Times New Roman"/>
          <w:color w:val="auto"/>
        </w:rPr>
      </w:pPr>
      <w:bookmarkStart w:id="270" w:name="_Toc513790677"/>
      <w:r w:rsidRPr="00241F13">
        <w:rPr>
          <w:rFonts w:ascii="Times New Roman" w:eastAsia="Times New Roman" w:hAnsi="Times New Roman" w:cs="Times New Roman"/>
          <w:color w:val="auto"/>
        </w:rPr>
        <w:lastRenderedPageBreak/>
        <w:t>Code Snippets</w:t>
      </w:r>
      <w:bookmarkEnd w:id="270"/>
      <w:r w:rsidRPr="00241F13">
        <w:rPr>
          <w:rFonts w:ascii="Times New Roman" w:eastAsia="Times New Roman" w:hAnsi="Times New Roman" w:cs="Times New Roman"/>
          <w:color w:val="auto"/>
        </w:rPr>
        <w:t xml:space="preserve"> </w:t>
      </w:r>
    </w:p>
    <w:p w14:paraId="66E3FF02" w14:textId="77777777" w:rsidR="00241F13" w:rsidRDefault="00241F13" w:rsidP="00241F13">
      <w:pPr>
        <w:rPr>
          <w:rFonts w:eastAsia="Times New Roman"/>
          <w:szCs w:val="22"/>
        </w:rPr>
      </w:pPr>
    </w:p>
    <w:p w14:paraId="5F8B024D" w14:textId="1DBEF8A1" w:rsidR="00241F13" w:rsidRDefault="00241F13" w:rsidP="00241F13">
      <w:pPr>
        <w:rPr>
          <w:rFonts w:eastAsia="Times New Roman"/>
          <w:szCs w:val="22"/>
        </w:rPr>
      </w:pPr>
      <w:r>
        <w:rPr>
          <w:rFonts w:eastAsia="Times New Roman"/>
          <w:noProof/>
          <w:szCs w:val="22"/>
        </w:rPr>
        <w:drawing>
          <wp:inline distT="0" distB="0" distL="0" distR="0" wp14:anchorId="68847B6A" wp14:editId="3D7F71DE">
            <wp:extent cx="5728335" cy="6010910"/>
            <wp:effectExtent l="0" t="0" r="12065" b="8890"/>
            <wp:docPr id="93" name="Picture 93" descr="code_images/AgentSol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ode_images/AgentSolv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8335" cy="6010910"/>
                    </a:xfrm>
                    <a:prstGeom prst="rect">
                      <a:avLst/>
                    </a:prstGeom>
                    <a:noFill/>
                    <a:ln>
                      <a:noFill/>
                    </a:ln>
                  </pic:spPr>
                </pic:pic>
              </a:graphicData>
            </a:graphic>
          </wp:inline>
        </w:drawing>
      </w:r>
    </w:p>
    <w:p w14:paraId="0148FFA8" w14:textId="012D5375" w:rsidR="00241F13" w:rsidRDefault="00241F13" w:rsidP="00241F13">
      <w:pPr>
        <w:rPr>
          <w:rFonts w:eastAsia="Times New Roman"/>
          <w:sz w:val="22"/>
          <w:szCs w:val="22"/>
        </w:rPr>
      </w:pPr>
      <w:r>
        <w:rPr>
          <w:rFonts w:eastAsia="Times New Roman"/>
          <w:sz w:val="22"/>
          <w:szCs w:val="22"/>
        </w:rPr>
        <w:t xml:space="preserve">Figure A.1: Function which applies rules to each agent each iteration </w:t>
      </w:r>
    </w:p>
    <w:p w14:paraId="58A64874" w14:textId="77777777" w:rsidR="00FB5184" w:rsidRDefault="00FB5184" w:rsidP="00FB5184"/>
    <w:p w14:paraId="1F64E263" w14:textId="77777777" w:rsidR="00D30FBC" w:rsidRDefault="00D30FBC" w:rsidP="00D30FBC">
      <w:pPr>
        <w:rPr>
          <w:rFonts w:eastAsia="Times New Roman"/>
          <w:szCs w:val="22"/>
        </w:rPr>
      </w:pPr>
      <w:r>
        <w:rPr>
          <w:rFonts w:eastAsia="Times New Roman"/>
          <w:noProof/>
          <w:szCs w:val="22"/>
        </w:rPr>
        <w:lastRenderedPageBreak/>
        <w:drawing>
          <wp:inline distT="0" distB="0" distL="0" distR="0" wp14:anchorId="495319EC" wp14:editId="14164588">
            <wp:extent cx="5728335" cy="5808980"/>
            <wp:effectExtent l="0" t="0" r="12065" b="7620"/>
            <wp:docPr id="94" name="Picture 94" descr="code_images/CreateAg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ode_images/CreateAgents.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8335" cy="5808980"/>
                    </a:xfrm>
                    <a:prstGeom prst="rect">
                      <a:avLst/>
                    </a:prstGeom>
                    <a:noFill/>
                    <a:ln>
                      <a:noFill/>
                    </a:ln>
                  </pic:spPr>
                </pic:pic>
              </a:graphicData>
            </a:graphic>
          </wp:inline>
        </w:drawing>
      </w:r>
    </w:p>
    <w:p w14:paraId="7C4DA22A" w14:textId="14B15193" w:rsidR="00D30FBC" w:rsidRDefault="00D30FBC" w:rsidP="00D30FBC">
      <w:pPr>
        <w:rPr>
          <w:rFonts w:eastAsia="Times New Roman"/>
          <w:sz w:val="22"/>
          <w:szCs w:val="22"/>
        </w:rPr>
      </w:pPr>
      <w:r>
        <w:rPr>
          <w:rFonts w:eastAsia="Times New Roman"/>
          <w:sz w:val="22"/>
          <w:szCs w:val="22"/>
        </w:rPr>
        <w:t>Figure A.2: Stochastic creation of initial agents</w:t>
      </w:r>
    </w:p>
    <w:p w14:paraId="5DDDC1E9" w14:textId="77777777" w:rsidR="00D30FBC" w:rsidRPr="00FB5184" w:rsidRDefault="00D30FBC" w:rsidP="00FB5184"/>
    <w:sectPr w:rsidR="00D30FBC" w:rsidRPr="00FB5184" w:rsidSect="00362C77">
      <w:headerReference w:type="default" r:id="rId85"/>
      <w:footerReference w:type="default" r:id="rId86"/>
      <w:pgSz w:w="11900" w:h="16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Harry Cooper" w:date="2018-05-03T11:12:00Z" w:initials="HC">
    <w:p w14:paraId="08785B11" w14:textId="177F07F3" w:rsidR="00975982" w:rsidRDefault="00975982">
      <w:pPr>
        <w:pStyle w:val="CommentText"/>
      </w:pPr>
      <w:r>
        <w:rPr>
          <w:rStyle w:val="CommentReference"/>
        </w:rPr>
        <w:annotationRef/>
      </w:r>
      <w:r>
        <w:t>New</w:t>
      </w:r>
    </w:p>
  </w:comment>
  <w:comment w:id="7" w:author="Harry Cooper" w:date="2018-05-03T11:12:00Z" w:initials="HC">
    <w:p w14:paraId="022F0130" w14:textId="103F702B" w:rsidR="00975982" w:rsidRDefault="00975982">
      <w:pPr>
        <w:pStyle w:val="CommentText"/>
      </w:pPr>
      <w:r>
        <w:rPr>
          <w:rStyle w:val="CommentReference"/>
        </w:rPr>
        <w:annotationRef/>
      </w:r>
      <w:r>
        <w:t>New</w:t>
      </w:r>
    </w:p>
  </w:comment>
  <w:comment w:id="26" w:author="Harry Cooper" w:date="2018-05-03T11:12:00Z" w:initials="HC">
    <w:p w14:paraId="1E45879A" w14:textId="1094773E" w:rsidR="00975982" w:rsidRDefault="00975982">
      <w:pPr>
        <w:pStyle w:val="CommentText"/>
      </w:pPr>
      <w:r>
        <w:rPr>
          <w:rStyle w:val="CommentReference"/>
        </w:rPr>
        <w:annotationRef/>
      </w:r>
      <w:r>
        <w:t>New</w:t>
      </w:r>
    </w:p>
  </w:comment>
  <w:comment w:id="31" w:author="Harry Cooper" w:date="2018-05-03T11:13:00Z" w:initials="HC">
    <w:p w14:paraId="7CA541F3" w14:textId="58960CEF" w:rsidR="00975982" w:rsidRDefault="00975982">
      <w:pPr>
        <w:pStyle w:val="CommentText"/>
      </w:pPr>
      <w:r>
        <w:rPr>
          <w:rStyle w:val="CommentReference"/>
        </w:rPr>
        <w:annotationRef/>
      </w:r>
      <w:r>
        <w:t>New</w:t>
      </w:r>
    </w:p>
  </w:comment>
  <w:comment w:id="46" w:author="D.Walker" w:date="2017-11-28T16:45:00Z" w:initials="D">
    <w:p w14:paraId="1564BAE0" w14:textId="61B19FCD" w:rsidR="00975982" w:rsidRDefault="00975982">
      <w:pPr>
        <w:pStyle w:val="CommentText"/>
      </w:pPr>
      <w:r>
        <w:rPr>
          <w:rStyle w:val="CommentReference"/>
        </w:rPr>
        <w:annotationRef/>
      </w:r>
      <w:r>
        <w:t>Meaning what? Stick to describing characteristics which are relevant (and you understand) i.e. how the behaviour differs!</w:t>
      </w:r>
    </w:p>
  </w:comment>
  <w:comment w:id="49" w:author="Harry Cooper" w:date="2017-11-27T16:14:00Z" w:initials="HC">
    <w:p w14:paraId="1A57B82B" w14:textId="6E7AD587" w:rsidR="00975982" w:rsidRDefault="00975982">
      <w:pPr>
        <w:pStyle w:val="CommentText"/>
      </w:pPr>
      <w:r>
        <w:rPr>
          <w:rStyle w:val="CommentReference"/>
        </w:rPr>
        <w:annotationRef/>
      </w:r>
      <w:r>
        <w:t>Not started, however I feel I can implicitly cover all the rules of the environment within other sub-chapters, such as the EC sub-chapter above.</w:t>
      </w:r>
    </w:p>
  </w:comment>
  <w:comment w:id="70" w:author="Harry Cooper" w:date="2018-05-03T11:13:00Z" w:initials="HC">
    <w:p w14:paraId="5E73EAAD" w14:textId="47B7EDAB" w:rsidR="00975982" w:rsidRDefault="00975982">
      <w:pPr>
        <w:pStyle w:val="CommentText"/>
      </w:pPr>
      <w:r>
        <w:rPr>
          <w:rStyle w:val="CommentReference"/>
        </w:rPr>
        <w:annotationRef/>
      </w:r>
      <w:r>
        <w:t>New</w:t>
      </w:r>
    </w:p>
  </w:comment>
  <w:comment w:id="115" w:author="Harry Cooper" w:date="2018-05-03T11:13:00Z" w:initials="HC">
    <w:p w14:paraId="76259C79" w14:textId="7F4D1635" w:rsidR="00975982" w:rsidRDefault="00975982">
      <w:pPr>
        <w:pStyle w:val="CommentText"/>
      </w:pPr>
      <w:r>
        <w:rPr>
          <w:rStyle w:val="CommentReference"/>
        </w:rPr>
        <w:annotationRef/>
      </w:r>
      <w:r>
        <w:t>Rewritten</w:t>
      </w:r>
    </w:p>
  </w:comment>
  <w:comment w:id="151" w:author="D.Walker" w:date="2017-11-28T16:54:00Z" w:initials="D">
    <w:p w14:paraId="5C31F8C5" w14:textId="02003547" w:rsidR="00975982" w:rsidRDefault="00975982">
      <w:pPr>
        <w:pStyle w:val="CommentText"/>
      </w:pPr>
      <w:r>
        <w:rPr>
          <w:rStyle w:val="CommentReference"/>
        </w:rPr>
        <w:annotationRef/>
      </w:r>
      <w:r>
        <w:t>I would move this to the “work done” chapter, or an appendix, as you mention (but make sure you at least refer to it to get credit!).Try to keep what appears in this chapter brief an to the point. A summary of features to compare with other frameworks is ideal….</w:t>
      </w:r>
    </w:p>
  </w:comment>
  <w:comment w:id="159" w:author="D.Walker" w:date="2017-11-28T16:55:00Z" w:initials="D">
    <w:p w14:paraId="3E284327" w14:textId="396B58DA" w:rsidR="00975982" w:rsidRDefault="00975982">
      <w:pPr>
        <w:pStyle w:val="CommentText"/>
      </w:pPr>
      <w:r>
        <w:rPr>
          <w:rStyle w:val="CommentReference"/>
        </w:rPr>
        <w:annotationRef/>
      </w:r>
      <w:r>
        <w:t>You need to properly caption and label all figures. This information should be in the figure caption.</w:t>
      </w:r>
    </w:p>
  </w:comment>
  <w:comment w:id="157" w:author="Harry Cooper" w:date="2017-11-27T16:15:00Z" w:initials="HC">
    <w:p w14:paraId="6CF504E9" w14:textId="01B22636" w:rsidR="00975982" w:rsidRDefault="00975982">
      <w:pPr>
        <w:pStyle w:val="CommentText"/>
      </w:pPr>
      <w:r>
        <w:rPr>
          <w:rStyle w:val="CommentReference"/>
        </w:rPr>
        <w:annotationRef/>
      </w:r>
      <w:r>
        <w:t>Do I just have an Appendices at the back with each image and description, rather than in line with the text?</w:t>
      </w:r>
    </w:p>
  </w:comment>
  <w:comment w:id="167" w:author="D.Walker" w:date="2017-11-28T16:56:00Z" w:initials="D">
    <w:p w14:paraId="663C8008" w14:textId="34B33BD5" w:rsidR="00975982" w:rsidRDefault="00975982">
      <w:pPr>
        <w:pStyle w:val="CommentText"/>
      </w:pPr>
      <w:r>
        <w:rPr>
          <w:rStyle w:val="CommentReference"/>
        </w:rPr>
        <w:annotationRef/>
      </w:r>
      <w:r>
        <w:t>Drawback?</w:t>
      </w:r>
    </w:p>
  </w:comment>
  <w:comment w:id="173" w:author="D.Walker" w:date="2017-11-28T16:57:00Z" w:initials="D">
    <w:p w14:paraId="5B0B2D19" w14:textId="242767F3" w:rsidR="00975982" w:rsidRDefault="00975982">
      <w:pPr>
        <w:pStyle w:val="CommentText"/>
      </w:pPr>
      <w:r>
        <w:rPr>
          <w:rStyle w:val="CommentReference"/>
        </w:rPr>
        <w:annotationRef/>
      </w:r>
      <w:r>
        <w:t>Would be nice, but not essential</w:t>
      </w:r>
    </w:p>
  </w:comment>
  <w:comment w:id="179" w:author="Harry Cooper" w:date="2018-05-03T11:14:00Z" w:initials="HC">
    <w:p w14:paraId="1AFB1621" w14:textId="2D8CB2C0" w:rsidR="00975982" w:rsidRDefault="00975982">
      <w:pPr>
        <w:pStyle w:val="CommentText"/>
      </w:pPr>
      <w:r>
        <w:rPr>
          <w:rStyle w:val="CommentReference"/>
        </w:rPr>
        <w:annotationRef/>
      </w:r>
      <w:r>
        <w:t>Rewritten</w:t>
      </w:r>
    </w:p>
  </w:comment>
  <w:comment w:id="213" w:author="Harry Cooper" w:date="2018-05-03T11:15:00Z" w:initials="HC">
    <w:p w14:paraId="741AE6E1" w14:textId="08F543AA" w:rsidR="00975982" w:rsidRDefault="00975982">
      <w:pPr>
        <w:pStyle w:val="CommentText"/>
      </w:pPr>
      <w:r>
        <w:rPr>
          <w:rStyle w:val="CommentReference"/>
        </w:rPr>
        <w:annotationRef/>
      </w:r>
      <w:r>
        <w:t>Rewritten</w:t>
      </w:r>
    </w:p>
  </w:comment>
  <w:comment w:id="220" w:author="Harry Cooper" w:date="2018-05-03T11:15:00Z" w:initials="HC">
    <w:p w14:paraId="76EC26DD" w14:textId="09C39734" w:rsidR="00975982" w:rsidRDefault="00975982">
      <w:pPr>
        <w:pStyle w:val="CommentText"/>
      </w:pPr>
      <w:r>
        <w:rPr>
          <w:rStyle w:val="CommentReference"/>
        </w:rPr>
        <w:annotationRef/>
      </w:r>
      <w:r>
        <w:t>New</w:t>
      </w:r>
    </w:p>
  </w:comment>
  <w:comment w:id="222" w:author="Harry Cooper" w:date="2018-05-03T11:15:00Z" w:initials="HC">
    <w:p w14:paraId="2F8C5F23" w14:textId="007239E4" w:rsidR="00975982" w:rsidRDefault="00975982">
      <w:pPr>
        <w:pStyle w:val="CommentText"/>
      </w:pPr>
      <w:r>
        <w:rPr>
          <w:rStyle w:val="CommentReference"/>
        </w:rPr>
        <w:annotationRef/>
      </w:r>
      <w:r>
        <w:t>New</w:t>
      </w:r>
    </w:p>
  </w:comment>
  <w:comment w:id="227" w:author="Harry Cooper" w:date="2018-05-03T11:16:00Z" w:initials="HC">
    <w:p w14:paraId="4A777A5E" w14:textId="078EEA19" w:rsidR="00975982" w:rsidRDefault="00975982">
      <w:pPr>
        <w:pStyle w:val="CommentText"/>
      </w:pPr>
      <w:r>
        <w:rPr>
          <w:rStyle w:val="CommentReference"/>
        </w:rPr>
        <w:annotationRef/>
      </w:r>
      <w:r>
        <w:t>New</w:t>
      </w:r>
    </w:p>
  </w:comment>
  <w:comment w:id="231" w:author="Harry Cooper" w:date="2018-04-24T07:48:00Z" w:initials="HC">
    <w:p w14:paraId="6F4F23C8" w14:textId="0BA573B7" w:rsidR="00975982" w:rsidRDefault="00975982">
      <w:pPr>
        <w:pStyle w:val="CommentText"/>
      </w:pPr>
      <w:r>
        <w:rPr>
          <w:rStyle w:val="CommentReference"/>
        </w:rPr>
        <w:annotationRef/>
      </w:r>
      <w:r>
        <w:t>Is it confusing switching to radius?</w:t>
      </w:r>
    </w:p>
  </w:comment>
  <w:comment w:id="250" w:author="Harry Cooper" w:date="2018-05-03T11:16:00Z" w:initials="HC">
    <w:p w14:paraId="58AE050F" w14:textId="03F5DB0A" w:rsidR="00975982" w:rsidRDefault="00975982">
      <w:pPr>
        <w:pStyle w:val="CommentText"/>
      </w:pPr>
      <w:r>
        <w:rPr>
          <w:rStyle w:val="CommentReference"/>
        </w:rPr>
        <w:annotationRef/>
      </w:r>
      <w:r>
        <w:t>New</w:t>
      </w:r>
    </w:p>
  </w:comment>
  <w:comment w:id="263" w:author="Harry Cooper" w:date="2018-05-03T11:16:00Z" w:initials="HC">
    <w:p w14:paraId="09E0C5DC" w14:textId="6F404F64" w:rsidR="00975982" w:rsidRDefault="00975982">
      <w:pPr>
        <w:pStyle w:val="CommentText"/>
      </w:pPr>
      <w:r>
        <w:rPr>
          <w:rStyle w:val="CommentReference"/>
        </w:rPr>
        <w:annotationRef/>
      </w:r>
      <w:r>
        <w:t>New</w:t>
      </w:r>
    </w:p>
  </w:comment>
  <w:comment w:id="266" w:author="Harry Cooper" w:date="2018-05-03T11:19:00Z" w:initials="HC">
    <w:p w14:paraId="478B30F7" w14:textId="0B28DE66" w:rsidR="00975982" w:rsidRDefault="00975982">
      <w:pPr>
        <w:pStyle w:val="CommentText"/>
      </w:pPr>
      <w:r>
        <w:rPr>
          <w:rStyle w:val="CommentReference"/>
        </w:rPr>
        <w:annotationRef/>
      </w:r>
      <w:r>
        <w:t>New – the tables are around 3000 words so can’t keep them in the main write up</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785B11" w15:done="0"/>
  <w15:commentEx w15:paraId="022F0130" w15:done="0"/>
  <w15:commentEx w15:paraId="1E45879A" w15:done="0"/>
  <w15:commentEx w15:paraId="7CA541F3" w15:done="0"/>
  <w15:commentEx w15:paraId="1564BAE0" w15:done="0"/>
  <w15:commentEx w15:paraId="1A57B82B" w15:done="0"/>
  <w15:commentEx w15:paraId="5E73EAAD" w15:done="0"/>
  <w15:commentEx w15:paraId="76259C79" w15:done="0"/>
  <w15:commentEx w15:paraId="5C31F8C5" w15:done="0"/>
  <w15:commentEx w15:paraId="3E284327" w15:done="0"/>
  <w15:commentEx w15:paraId="6CF504E9" w15:done="0"/>
  <w15:commentEx w15:paraId="663C8008" w15:done="0"/>
  <w15:commentEx w15:paraId="5B0B2D19" w15:done="0"/>
  <w15:commentEx w15:paraId="1AFB1621" w15:done="0"/>
  <w15:commentEx w15:paraId="741AE6E1" w15:done="0"/>
  <w15:commentEx w15:paraId="76EC26DD" w15:done="0"/>
  <w15:commentEx w15:paraId="2F8C5F23" w15:done="0"/>
  <w15:commentEx w15:paraId="4A777A5E" w15:done="0"/>
  <w15:commentEx w15:paraId="6F4F23C8" w15:done="0"/>
  <w15:commentEx w15:paraId="58AE050F" w15:done="0"/>
  <w15:commentEx w15:paraId="09E0C5DC" w15:done="0"/>
  <w15:commentEx w15:paraId="478B30F7"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FAD813" w14:textId="77777777" w:rsidR="003614D1" w:rsidRDefault="003614D1" w:rsidP="00642E0B">
      <w:r>
        <w:separator/>
      </w:r>
    </w:p>
  </w:endnote>
  <w:endnote w:type="continuationSeparator" w:id="0">
    <w:p w14:paraId="0B8C4E82" w14:textId="77777777" w:rsidR="003614D1" w:rsidRDefault="003614D1" w:rsidP="00642E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524196" w14:textId="77777777" w:rsidR="00975982" w:rsidRDefault="00975982" w:rsidP="00E42BF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8E36310" w14:textId="77777777" w:rsidR="00975982" w:rsidRDefault="00975982">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AAD949" w14:textId="77777777" w:rsidR="00975982" w:rsidRDefault="00975982" w:rsidP="00E42BF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0133D4">
      <w:rPr>
        <w:rStyle w:val="PageNumber"/>
        <w:noProof/>
      </w:rPr>
      <w:t>vi</w:t>
    </w:r>
    <w:r>
      <w:rPr>
        <w:rStyle w:val="PageNumber"/>
      </w:rPr>
      <w:fldChar w:fldCharType="end"/>
    </w:r>
  </w:p>
  <w:p w14:paraId="1AC764E3" w14:textId="6ABE33BF" w:rsidR="00975982" w:rsidRDefault="00975982" w:rsidP="00642E0B">
    <w:pPr>
      <w:pStyle w:val="Footer"/>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E0F2F1" w14:textId="77777777" w:rsidR="00975982" w:rsidRDefault="00975982" w:rsidP="00E42BF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0133D4">
      <w:rPr>
        <w:rStyle w:val="PageNumber"/>
        <w:noProof/>
      </w:rPr>
      <w:t>1</w:t>
    </w:r>
    <w:r>
      <w:rPr>
        <w:rStyle w:val="PageNumber"/>
      </w:rPr>
      <w:fldChar w:fldCharType="end"/>
    </w:r>
  </w:p>
  <w:p w14:paraId="04D4E42B" w14:textId="77777777" w:rsidR="00975982" w:rsidRDefault="00975982" w:rsidP="00362C77">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4E46FE" w14:textId="77777777" w:rsidR="003614D1" w:rsidRDefault="003614D1" w:rsidP="00642E0B">
      <w:r>
        <w:separator/>
      </w:r>
    </w:p>
  </w:footnote>
  <w:footnote w:type="continuationSeparator" w:id="0">
    <w:p w14:paraId="426F793A" w14:textId="77777777" w:rsidR="003614D1" w:rsidRDefault="003614D1" w:rsidP="00642E0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7EC5E" w14:textId="77777777" w:rsidR="00975982" w:rsidRDefault="00975982" w:rsidP="0053039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5E5EC1"/>
    <w:multiLevelType w:val="multilevel"/>
    <w:tmpl w:val="B7A83E54"/>
    <w:lvl w:ilvl="0">
      <w:start w:val="1"/>
      <w:numFmt w:val="decimal"/>
      <w:lvlText w:val="%1."/>
      <w:lvlJc w:val="left"/>
      <w:pPr>
        <w:tabs>
          <w:tab w:val="num" w:pos="5880"/>
        </w:tabs>
        <w:ind w:left="5880" w:hanging="360"/>
      </w:pPr>
    </w:lvl>
    <w:lvl w:ilvl="1" w:tentative="1">
      <w:start w:val="1"/>
      <w:numFmt w:val="decimal"/>
      <w:lvlText w:val="%2."/>
      <w:lvlJc w:val="left"/>
      <w:pPr>
        <w:tabs>
          <w:tab w:val="num" w:pos="6600"/>
        </w:tabs>
        <w:ind w:left="6600" w:hanging="360"/>
      </w:pPr>
    </w:lvl>
    <w:lvl w:ilvl="2" w:tentative="1">
      <w:start w:val="1"/>
      <w:numFmt w:val="decimal"/>
      <w:lvlText w:val="%3."/>
      <w:lvlJc w:val="left"/>
      <w:pPr>
        <w:tabs>
          <w:tab w:val="num" w:pos="7320"/>
        </w:tabs>
        <w:ind w:left="7320" w:hanging="360"/>
      </w:pPr>
    </w:lvl>
    <w:lvl w:ilvl="3" w:tentative="1">
      <w:start w:val="1"/>
      <w:numFmt w:val="decimal"/>
      <w:lvlText w:val="%4."/>
      <w:lvlJc w:val="left"/>
      <w:pPr>
        <w:tabs>
          <w:tab w:val="num" w:pos="8040"/>
        </w:tabs>
        <w:ind w:left="8040" w:hanging="360"/>
      </w:pPr>
    </w:lvl>
    <w:lvl w:ilvl="4" w:tentative="1">
      <w:start w:val="1"/>
      <w:numFmt w:val="decimal"/>
      <w:lvlText w:val="%5."/>
      <w:lvlJc w:val="left"/>
      <w:pPr>
        <w:tabs>
          <w:tab w:val="num" w:pos="8760"/>
        </w:tabs>
        <w:ind w:left="8760" w:hanging="360"/>
      </w:pPr>
    </w:lvl>
    <w:lvl w:ilvl="5" w:tentative="1">
      <w:start w:val="1"/>
      <w:numFmt w:val="decimal"/>
      <w:lvlText w:val="%6."/>
      <w:lvlJc w:val="left"/>
      <w:pPr>
        <w:tabs>
          <w:tab w:val="num" w:pos="9480"/>
        </w:tabs>
        <w:ind w:left="9480" w:hanging="360"/>
      </w:pPr>
    </w:lvl>
    <w:lvl w:ilvl="6" w:tentative="1">
      <w:start w:val="1"/>
      <w:numFmt w:val="decimal"/>
      <w:lvlText w:val="%7."/>
      <w:lvlJc w:val="left"/>
      <w:pPr>
        <w:tabs>
          <w:tab w:val="num" w:pos="10200"/>
        </w:tabs>
        <w:ind w:left="10200" w:hanging="360"/>
      </w:pPr>
    </w:lvl>
    <w:lvl w:ilvl="7" w:tentative="1">
      <w:start w:val="1"/>
      <w:numFmt w:val="decimal"/>
      <w:lvlText w:val="%8."/>
      <w:lvlJc w:val="left"/>
      <w:pPr>
        <w:tabs>
          <w:tab w:val="num" w:pos="10920"/>
        </w:tabs>
        <w:ind w:left="10920" w:hanging="360"/>
      </w:pPr>
    </w:lvl>
    <w:lvl w:ilvl="8" w:tentative="1">
      <w:start w:val="1"/>
      <w:numFmt w:val="decimal"/>
      <w:lvlText w:val="%9."/>
      <w:lvlJc w:val="left"/>
      <w:pPr>
        <w:tabs>
          <w:tab w:val="num" w:pos="11640"/>
        </w:tabs>
        <w:ind w:left="11640" w:hanging="360"/>
      </w:pPr>
    </w:lvl>
  </w:abstractNum>
  <w:abstractNum w:abstractNumId="1">
    <w:nsid w:val="13891A6D"/>
    <w:multiLevelType w:val="multilevel"/>
    <w:tmpl w:val="00645522"/>
    <w:lvl w:ilvl="0">
      <w:start w:val="4"/>
      <w:numFmt w:val="decimal"/>
      <w:lvlText w:val="%1"/>
      <w:lvlJc w:val="left"/>
      <w:pPr>
        <w:ind w:left="360" w:hanging="360"/>
      </w:pPr>
      <w:rPr>
        <w:rFonts w:hint="default"/>
        <w:sz w:val="24"/>
      </w:rPr>
    </w:lvl>
    <w:lvl w:ilvl="1">
      <w:start w:val="1"/>
      <w:numFmt w:val="decimal"/>
      <w:lvlText w:val="%1.%2"/>
      <w:lvlJc w:val="left"/>
      <w:pPr>
        <w:ind w:left="360" w:hanging="36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440" w:hanging="1440"/>
      </w:pPr>
      <w:rPr>
        <w:rFonts w:hint="default"/>
        <w:sz w:val="24"/>
      </w:rPr>
    </w:lvl>
  </w:abstractNum>
  <w:abstractNum w:abstractNumId="2">
    <w:nsid w:val="206C0C2E"/>
    <w:multiLevelType w:val="multilevel"/>
    <w:tmpl w:val="01AEE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348478F"/>
    <w:multiLevelType w:val="hybridMultilevel"/>
    <w:tmpl w:val="59E41146"/>
    <w:lvl w:ilvl="0" w:tplc="C7942868">
      <w:start w:val="14"/>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8B971B0"/>
    <w:multiLevelType w:val="hybridMultilevel"/>
    <w:tmpl w:val="4D6C9E9C"/>
    <w:lvl w:ilvl="0" w:tplc="9BD60C1E">
      <w:numFmt w:val="bullet"/>
      <w:lvlText w:val="-"/>
      <w:lvlJc w:val="left"/>
      <w:pPr>
        <w:ind w:left="1080" w:hanging="360"/>
      </w:pPr>
      <w:rPr>
        <w:rFonts w:ascii="Times New Roman" w:eastAsiaTheme="minorHAnsi" w:hAnsi="Times New Roman" w:cs="Times New Roman"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2A3D29F5"/>
    <w:multiLevelType w:val="hybridMultilevel"/>
    <w:tmpl w:val="9FF853D6"/>
    <w:lvl w:ilvl="0" w:tplc="C7942868">
      <w:start w:val="14"/>
      <w:numFmt w:val="bullet"/>
      <w:lvlText w:val="-"/>
      <w:lvlJc w:val="left"/>
      <w:pPr>
        <w:ind w:left="1440" w:hanging="360"/>
      </w:pPr>
      <w:rPr>
        <w:rFonts w:ascii="Calibri" w:eastAsiaTheme="minorHAnsi" w:hAnsi="Calibri"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nsid w:val="2E8D00F7"/>
    <w:multiLevelType w:val="hybridMultilevel"/>
    <w:tmpl w:val="52D29786"/>
    <w:lvl w:ilvl="0" w:tplc="A0CE6CA4">
      <w:start w:val="4"/>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nsid w:val="360344D9"/>
    <w:multiLevelType w:val="multilevel"/>
    <w:tmpl w:val="159C5BF0"/>
    <w:lvl w:ilvl="0">
      <w:start w:val="6"/>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nsid w:val="38CA5CAE"/>
    <w:multiLevelType w:val="hybridMultilevel"/>
    <w:tmpl w:val="7E781F70"/>
    <w:lvl w:ilvl="0" w:tplc="4DF8A66E">
      <w:start w:val="1"/>
      <w:numFmt w:val="upperLetter"/>
      <w:lvlText w:val="%1-"/>
      <w:lvlJc w:val="left"/>
      <w:pPr>
        <w:ind w:left="720" w:hanging="360"/>
      </w:pPr>
      <w:rPr>
        <w:rFonts w:ascii="Times New Roman"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3F375A31"/>
    <w:multiLevelType w:val="hybridMultilevel"/>
    <w:tmpl w:val="7F0438F0"/>
    <w:lvl w:ilvl="0" w:tplc="2F88D874">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48924AF1"/>
    <w:multiLevelType w:val="hybridMultilevel"/>
    <w:tmpl w:val="D536261E"/>
    <w:lvl w:ilvl="0" w:tplc="2FD66AA6">
      <w:start w:val="5"/>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4B7F187D"/>
    <w:multiLevelType w:val="hybridMultilevel"/>
    <w:tmpl w:val="9DE60750"/>
    <w:lvl w:ilvl="0" w:tplc="E21ABB0E">
      <w:start w:val="15"/>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58185BD7"/>
    <w:multiLevelType w:val="hybridMultilevel"/>
    <w:tmpl w:val="531A975A"/>
    <w:lvl w:ilvl="0" w:tplc="4DAA07B0">
      <w:start w:val="3"/>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nsid w:val="5FC26DB9"/>
    <w:multiLevelType w:val="hybridMultilevel"/>
    <w:tmpl w:val="79DC90B0"/>
    <w:lvl w:ilvl="0" w:tplc="1D1AE3AA">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69CF68AE"/>
    <w:multiLevelType w:val="multilevel"/>
    <w:tmpl w:val="5AD068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6C9729C2"/>
    <w:multiLevelType w:val="multilevel"/>
    <w:tmpl w:val="78061B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75AB7EA5"/>
    <w:multiLevelType w:val="multilevel"/>
    <w:tmpl w:val="9D5EB668"/>
    <w:lvl w:ilvl="0">
      <w:start w:val="1"/>
      <w:numFmt w:val="decimal"/>
      <w:lvlText w:val="%1."/>
      <w:lvlJc w:val="left"/>
      <w:pPr>
        <w:ind w:left="1800" w:hanging="360"/>
      </w:pPr>
      <w:rPr>
        <w:rFonts w:hint="default"/>
      </w:rPr>
    </w:lvl>
    <w:lvl w:ilvl="1">
      <w:start w:val="1"/>
      <w:numFmt w:val="decimal"/>
      <w:isLgl/>
      <w:lvlText w:val="%1.%2"/>
      <w:lvlJc w:val="left"/>
      <w:pPr>
        <w:ind w:left="1940" w:hanging="50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2880" w:hanging="1440"/>
      </w:pPr>
      <w:rPr>
        <w:rFonts w:hint="default"/>
      </w:rPr>
    </w:lvl>
  </w:abstractNum>
  <w:abstractNum w:abstractNumId="17">
    <w:nsid w:val="7602020B"/>
    <w:multiLevelType w:val="hybridMultilevel"/>
    <w:tmpl w:val="221E58EE"/>
    <w:lvl w:ilvl="0" w:tplc="95B84874">
      <w:start w:val="1"/>
      <w:numFmt w:val="decimal"/>
      <w:lvlText w:val="%1)"/>
      <w:lvlJc w:val="left"/>
      <w:pPr>
        <w:ind w:left="720" w:hanging="360"/>
      </w:pPr>
      <w:rPr>
        <w:rFonts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7D0B5AAF"/>
    <w:multiLevelType w:val="multilevel"/>
    <w:tmpl w:val="D1A4FC74"/>
    <w:lvl w:ilvl="0">
      <w:start w:val="4"/>
      <w:numFmt w:val="decimal"/>
      <w:lvlText w:val="%1"/>
      <w:lvlJc w:val="left"/>
      <w:pPr>
        <w:ind w:left="360" w:hanging="360"/>
      </w:pPr>
      <w:rPr>
        <w:rFonts w:hint="default"/>
        <w:sz w:val="24"/>
      </w:rPr>
    </w:lvl>
    <w:lvl w:ilvl="1">
      <w:start w:val="1"/>
      <w:numFmt w:val="decimal"/>
      <w:isLgl/>
      <w:lvlText w:val="%1.%2"/>
      <w:lvlJc w:val="left"/>
      <w:pPr>
        <w:ind w:left="500" w:hanging="500"/>
      </w:pPr>
      <w:rPr>
        <w:rFonts w:hint="default"/>
        <w:b w:val="0"/>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440" w:hanging="1440"/>
      </w:pPr>
      <w:rPr>
        <w:rFonts w:hint="default"/>
        <w:b/>
      </w:rPr>
    </w:lvl>
  </w:abstractNum>
  <w:num w:numId="1">
    <w:abstractNumId w:val="14"/>
  </w:num>
  <w:num w:numId="2">
    <w:abstractNumId w:val="11"/>
  </w:num>
  <w:num w:numId="3">
    <w:abstractNumId w:val="3"/>
  </w:num>
  <w:num w:numId="4">
    <w:abstractNumId w:val="4"/>
  </w:num>
  <w:num w:numId="5">
    <w:abstractNumId w:val="16"/>
  </w:num>
  <w:num w:numId="6">
    <w:abstractNumId w:val="5"/>
  </w:num>
  <w:num w:numId="7">
    <w:abstractNumId w:val="13"/>
  </w:num>
  <w:num w:numId="8">
    <w:abstractNumId w:val="9"/>
  </w:num>
  <w:num w:numId="9">
    <w:abstractNumId w:val="18"/>
  </w:num>
  <w:num w:numId="10">
    <w:abstractNumId w:val="6"/>
  </w:num>
  <w:num w:numId="11">
    <w:abstractNumId w:val="15"/>
  </w:num>
  <w:num w:numId="12">
    <w:abstractNumId w:val="2"/>
  </w:num>
  <w:num w:numId="13">
    <w:abstractNumId w:val="0"/>
  </w:num>
  <w:num w:numId="14">
    <w:abstractNumId w:val="12"/>
  </w:num>
  <w:num w:numId="15">
    <w:abstractNumId w:val="1"/>
  </w:num>
  <w:num w:numId="16">
    <w:abstractNumId w:val="7"/>
  </w:num>
  <w:num w:numId="17">
    <w:abstractNumId w:val="17"/>
  </w:num>
  <w:num w:numId="18">
    <w:abstractNumId w:val="10"/>
  </w:num>
  <w:num w:numId="19">
    <w:abstractNumId w:val="8"/>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arry Cooper">
    <w15:presenceInfo w15:providerId="Windows Live" w15:userId="d7314a74e9f40ba8"/>
  </w15:person>
  <w15:person w15:author="D.Walker">
    <w15:presenceInfo w15:providerId="None" w15:userId="D.Walk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4"/>
  <w:displayBackgroundShape/>
  <w:revisionView w:markup="0" w:insDel="0" w:formatting="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39E6"/>
    <w:rsid w:val="000007B3"/>
    <w:rsid w:val="00000A3D"/>
    <w:rsid w:val="00000E09"/>
    <w:rsid w:val="000068CD"/>
    <w:rsid w:val="00011259"/>
    <w:rsid w:val="000133D4"/>
    <w:rsid w:val="0001395B"/>
    <w:rsid w:val="00013ABD"/>
    <w:rsid w:val="000144FD"/>
    <w:rsid w:val="00014AB7"/>
    <w:rsid w:val="00022563"/>
    <w:rsid w:val="000243F2"/>
    <w:rsid w:val="00024A80"/>
    <w:rsid w:val="00025145"/>
    <w:rsid w:val="00026696"/>
    <w:rsid w:val="000276A7"/>
    <w:rsid w:val="00030239"/>
    <w:rsid w:val="00032422"/>
    <w:rsid w:val="0003588D"/>
    <w:rsid w:val="00036C3D"/>
    <w:rsid w:val="00036C8A"/>
    <w:rsid w:val="00042BCD"/>
    <w:rsid w:val="00044307"/>
    <w:rsid w:val="000445E0"/>
    <w:rsid w:val="00046277"/>
    <w:rsid w:val="00046D90"/>
    <w:rsid w:val="00047B3A"/>
    <w:rsid w:val="000523F8"/>
    <w:rsid w:val="00053EC5"/>
    <w:rsid w:val="000551F6"/>
    <w:rsid w:val="000552EF"/>
    <w:rsid w:val="00055488"/>
    <w:rsid w:val="00055834"/>
    <w:rsid w:val="000573F6"/>
    <w:rsid w:val="00057517"/>
    <w:rsid w:val="00057C2C"/>
    <w:rsid w:val="0006061F"/>
    <w:rsid w:val="00062007"/>
    <w:rsid w:val="00062857"/>
    <w:rsid w:val="000635E8"/>
    <w:rsid w:val="00066869"/>
    <w:rsid w:val="00067FEF"/>
    <w:rsid w:val="0007031C"/>
    <w:rsid w:val="00071C91"/>
    <w:rsid w:val="00072823"/>
    <w:rsid w:val="0007364A"/>
    <w:rsid w:val="00073C79"/>
    <w:rsid w:val="00074EE2"/>
    <w:rsid w:val="000754DE"/>
    <w:rsid w:val="00077058"/>
    <w:rsid w:val="0008235C"/>
    <w:rsid w:val="0008366D"/>
    <w:rsid w:val="000844D5"/>
    <w:rsid w:val="0008479D"/>
    <w:rsid w:val="00085545"/>
    <w:rsid w:val="00085E47"/>
    <w:rsid w:val="00086644"/>
    <w:rsid w:val="00087207"/>
    <w:rsid w:val="000872E0"/>
    <w:rsid w:val="00087354"/>
    <w:rsid w:val="00090EDC"/>
    <w:rsid w:val="00092E05"/>
    <w:rsid w:val="00096235"/>
    <w:rsid w:val="0009624F"/>
    <w:rsid w:val="000A22B1"/>
    <w:rsid w:val="000A50D0"/>
    <w:rsid w:val="000A5FC6"/>
    <w:rsid w:val="000A6A7E"/>
    <w:rsid w:val="000B18DC"/>
    <w:rsid w:val="000B231A"/>
    <w:rsid w:val="000B68FD"/>
    <w:rsid w:val="000B764F"/>
    <w:rsid w:val="000C10C7"/>
    <w:rsid w:val="000C2207"/>
    <w:rsid w:val="000C3E8C"/>
    <w:rsid w:val="000C460E"/>
    <w:rsid w:val="000C4D56"/>
    <w:rsid w:val="000C5E63"/>
    <w:rsid w:val="000C6956"/>
    <w:rsid w:val="000C6E68"/>
    <w:rsid w:val="000C735A"/>
    <w:rsid w:val="000D0F3D"/>
    <w:rsid w:val="000D1643"/>
    <w:rsid w:val="000D1E2A"/>
    <w:rsid w:val="000D5B5D"/>
    <w:rsid w:val="000D71AB"/>
    <w:rsid w:val="000E0CF5"/>
    <w:rsid w:val="000E1371"/>
    <w:rsid w:val="000E1D90"/>
    <w:rsid w:val="000E2293"/>
    <w:rsid w:val="000E2499"/>
    <w:rsid w:val="000E292C"/>
    <w:rsid w:val="000E3B4B"/>
    <w:rsid w:val="000E3C72"/>
    <w:rsid w:val="000E4A48"/>
    <w:rsid w:val="000E61C0"/>
    <w:rsid w:val="000F1304"/>
    <w:rsid w:val="000F130B"/>
    <w:rsid w:val="000F142A"/>
    <w:rsid w:val="000F5031"/>
    <w:rsid w:val="000F560F"/>
    <w:rsid w:val="00103051"/>
    <w:rsid w:val="00103284"/>
    <w:rsid w:val="001053FD"/>
    <w:rsid w:val="00105FCF"/>
    <w:rsid w:val="0011196C"/>
    <w:rsid w:val="00113DDA"/>
    <w:rsid w:val="00115F28"/>
    <w:rsid w:val="001161CE"/>
    <w:rsid w:val="001162D9"/>
    <w:rsid w:val="00117156"/>
    <w:rsid w:val="00121C0D"/>
    <w:rsid w:val="00121C18"/>
    <w:rsid w:val="00122D23"/>
    <w:rsid w:val="00123F30"/>
    <w:rsid w:val="0012507E"/>
    <w:rsid w:val="001259D3"/>
    <w:rsid w:val="00125F58"/>
    <w:rsid w:val="0013007D"/>
    <w:rsid w:val="0013087A"/>
    <w:rsid w:val="001309E2"/>
    <w:rsid w:val="00131ABA"/>
    <w:rsid w:val="00133275"/>
    <w:rsid w:val="001345CD"/>
    <w:rsid w:val="00135028"/>
    <w:rsid w:val="00135A10"/>
    <w:rsid w:val="00140AF1"/>
    <w:rsid w:val="0014161D"/>
    <w:rsid w:val="00141C06"/>
    <w:rsid w:val="00143408"/>
    <w:rsid w:val="001434BE"/>
    <w:rsid w:val="00145B1F"/>
    <w:rsid w:val="001463D8"/>
    <w:rsid w:val="00146B02"/>
    <w:rsid w:val="0014716F"/>
    <w:rsid w:val="0014737D"/>
    <w:rsid w:val="0014742D"/>
    <w:rsid w:val="001516F3"/>
    <w:rsid w:val="00151F9B"/>
    <w:rsid w:val="0015264F"/>
    <w:rsid w:val="0015270A"/>
    <w:rsid w:val="0015301E"/>
    <w:rsid w:val="00154030"/>
    <w:rsid w:val="00154419"/>
    <w:rsid w:val="00160BE0"/>
    <w:rsid w:val="001625A7"/>
    <w:rsid w:val="00162ABA"/>
    <w:rsid w:val="00164343"/>
    <w:rsid w:val="001643DE"/>
    <w:rsid w:val="00164FDF"/>
    <w:rsid w:val="00166438"/>
    <w:rsid w:val="001668F7"/>
    <w:rsid w:val="001669A6"/>
    <w:rsid w:val="00167456"/>
    <w:rsid w:val="00167D53"/>
    <w:rsid w:val="001703A1"/>
    <w:rsid w:val="00172156"/>
    <w:rsid w:val="00172791"/>
    <w:rsid w:val="0017567E"/>
    <w:rsid w:val="001765C6"/>
    <w:rsid w:val="0018083C"/>
    <w:rsid w:val="00182216"/>
    <w:rsid w:val="0018231A"/>
    <w:rsid w:val="00182B21"/>
    <w:rsid w:val="00182E6D"/>
    <w:rsid w:val="00182F23"/>
    <w:rsid w:val="001830F5"/>
    <w:rsid w:val="001844BB"/>
    <w:rsid w:val="00184E17"/>
    <w:rsid w:val="00185A9C"/>
    <w:rsid w:val="00187640"/>
    <w:rsid w:val="0019061C"/>
    <w:rsid w:val="0019153F"/>
    <w:rsid w:val="00191998"/>
    <w:rsid w:val="00192019"/>
    <w:rsid w:val="00193106"/>
    <w:rsid w:val="00193DDE"/>
    <w:rsid w:val="001944B6"/>
    <w:rsid w:val="00194E51"/>
    <w:rsid w:val="00196954"/>
    <w:rsid w:val="001979FD"/>
    <w:rsid w:val="001A03CC"/>
    <w:rsid w:val="001A1B1A"/>
    <w:rsid w:val="001A1B64"/>
    <w:rsid w:val="001A1BE5"/>
    <w:rsid w:val="001A1F5C"/>
    <w:rsid w:val="001A26B7"/>
    <w:rsid w:val="001A298A"/>
    <w:rsid w:val="001A4EF3"/>
    <w:rsid w:val="001A50ED"/>
    <w:rsid w:val="001A5C2B"/>
    <w:rsid w:val="001B05CD"/>
    <w:rsid w:val="001B1C83"/>
    <w:rsid w:val="001B56D9"/>
    <w:rsid w:val="001B6B0A"/>
    <w:rsid w:val="001B7F05"/>
    <w:rsid w:val="001C2D72"/>
    <w:rsid w:val="001C4AB2"/>
    <w:rsid w:val="001C57A4"/>
    <w:rsid w:val="001C7733"/>
    <w:rsid w:val="001C7A82"/>
    <w:rsid w:val="001D2407"/>
    <w:rsid w:val="001D2456"/>
    <w:rsid w:val="001D25B2"/>
    <w:rsid w:val="001D291C"/>
    <w:rsid w:val="001D3D3A"/>
    <w:rsid w:val="001D4403"/>
    <w:rsid w:val="001D5469"/>
    <w:rsid w:val="001D5F8D"/>
    <w:rsid w:val="001E297F"/>
    <w:rsid w:val="001E2C76"/>
    <w:rsid w:val="001F26BD"/>
    <w:rsid w:val="001F2C85"/>
    <w:rsid w:val="001F2F24"/>
    <w:rsid w:val="001F35DE"/>
    <w:rsid w:val="001F3D6C"/>
    <w:rsid w:val="001F40C9"/>
    <w:rsid w:val="001F449B"/>
    <w:rsid w:val="001F4AB4"/>
    <w:rsid w:val="001F4BB9"/>
    <w:rsid w:val="001F4F22"/>
    <w:rsid w:val="001F5DAD"/>
    <w:rsid w:val="001F5E47"/>
    <w:rsid w:val="00201ABF"/>
    <w:rsid w:val="00201D55"/>
    <w:rsid w:val="00204264"/>
    <w:rsid w:val="0020655D"/>
    <w:rsid w:val="00207EDB"/>
    <w:rsid w:val="00212A37"/>
    <w:rsid w:val="00212FCB"/>
    <w:rsid w:val="002134E4"/>
    <w:rsid w:val="00221360"/>
    <w:rsid w:val="00221C2E"/>
    <w:rsid w:val="002235D0"/>
    <w:rsid w:val="00223640"/>
    <w:rsid w:val="00223E25"/>
    <w:rsid w:val="002242DB"/>
    <w:rsid w:val="00224450"/>
    <w:rsid w:val="00225D37"/>
    <w:rsid w:val="0022613D"/>
    <w:rsid w:val="002262ED"/>
    <w:rsid w:val="00226F61"/>
    <w:rsid w:val="00230516"/>
    <w:rsid w:val="00230C22"/>
    <w:rsid w:val="00232009"/>
    <w:rsid w:val="00233001"/>
    <w:rsid w:val="002355DD"/>
    <w:rsid w:val="00235903"/>
    <w:rsid w:val="00236C4C"/>
    <w:rsid w:val="00237E16"/>
    <w:rsid w:val="00241F13"/>
    <w:rsid w:val="00242405"/>
    <w:rsid w:val="002427AE"/>
    <w:rsid w:val="002435C4"/>
    <w:rsid w:val="00243EE1"/>
    <w:rsid w:val="0024714C"/>
    <w:rsid w:val="002514EC"/>
    <w:rsid w:val="00251612"/>
    <w:rsid w:val="002524D5"/>
    <w:rsid w:val="00254EDD"/>
    <w:rsid w:val="00255A16"/>
    <w:rsid w:val="002561E5"/>
    <w:rsid w:val="00257A78"/>
    <w:rsid w:val="00260B53"/>
    <w:rsid w:val="00261A43"/>
    <w:rsid w:val="00263861"/>
    <w:rsid w:val="00274598"/>
    <w:rsid w:val="00277480"/>
    <w:rsid w:val="00280717"/>
    <w:rsid w:val="00281D30"/>
    <w:rsid w:val="00281E7A"/>
    <w:rsid w:val="00282365"/>
    <w:rsid w:val="00282490"/>
    <w:rsid w:val="00283103"/>
    <w:rsid w:val="00283B88"/>
    <w:rsid w:val="00284008"/>
    <w:rsid w:val="00284FF0"/>
    <w:rsid w:val="002856DF"/>
    <w:rsid w:val="00290B1F"/>
    <w:rsid w:val="00291FBF"/>
    <w:rsid w:val="002920A8"/>
    <w:rsid w:val="00292AA9"/>
    <w:rsid w:val="00293BC2"/>
    <w:rsid w:val="0029476B"/>
    <w:rsid w:val="00295359"/>
    <w:rsid w:val="00295AFC"/>
    <w:rsid w:val="00295C2F"/>
    <w:rsid w:val="00297964"/>
    <w:rsid w:val="002A1787"/>
    <w:rsid w:val="002A17EB"/>
    <w:rsid w:val="002A18A9"/>
    <w:rsid w:val="002A2119"/>
    <w:rsid w:val="002A3C8B"/>
    <w:rsid w:val="002A4631"/>
    <w:rsid w:val="002A4F6B"/>
    <w:rsid w:val="002B0CB9"/>
    <w:rsid w:val="002B1166"/>
    <w:rsid w:val="002B2150"/>
    <w:rsid w:val="002B398E"/>
    <w:rsid w:val="002B49BC"/>
    <w:rsid w:val="002B51FE"/>
    <w:rsid w:val="002B6118"/>
    <w:rsid w:val="002B7FE6"/>
    <w:rsid w:val="002C0EF7"/>
    <w:rsid w:val="002C12BE"/>
    <w:rsid w:val="002C2267"/>
    <w:rsid w:val="002C284A"/>
    <w:rsid w:val="002C4684"/>
    <w:rsid w:val="002C58D8"/>
    <w:rsid w:val="002C68EC"/>
    <w:rsid w:val="002D1968"/>
    <w:rsid w:val="002D2321"/>
    <w:rsid w:val="002D3D73"/>
    <w:rsid w:val="002D3FDA"/>
    <w:rsid w:val="002D560C"/>
    <w:rsid w:val="002D6328"/>
    <w:rsid w:val="002E02C5"/>
    <w:rsid w:val="002E0304"/>
    <w:rsid w:val="002E1ED3"/>
    <w:rsid w:val="002E3764"/>
    <w:rsid w:val="002E43CE"/>
    <w:rsid w:val="002E49E0"/>
    <w:rsid w:val="002E5920"/>
    <w:rsid w:val="002E5FB2"/>
    <w:rsid w:val="002F04FB"/>
    <w:rsid w:val="002F07D4"/>
    <w:rsid w:val="002F0A40"/>
    <w:rsid w:val="002F15DD"/>
    <w:rsid w:val="002F1CF6"/>
    <w:rsid w:val="002F29D4"/>
    <w:rsid w:val="002F2BB1"/>
    <w:rsid w:val="002F40B0"/>
    <w:rsid w:val="002F415C"/>
    <w:rsid w:val="002F5E25"/>
    <w:rsid w:val="003003DF"/>
    <w:rsid w:val="00301FCE"/>
    <w:rsid w:val="003028F1"/>
    <w:rsid w:val="003029B1"/>
    <w:rsid w:val="00304158"/>
    <w:rsid w:val="00304DE7"/>
    <w:rsid w:val="003064E1"/>
    <w:rsid w:val="003110F9"/>
    <w:rsid w:val="00311F41"/>
    <w:rsid w:val="00312264"/>
    <w:rsid w:val="00312CE0"/>
    <w:rsid w:val="003133AB"/>
    <w:rsid w:val="00313DD6"/>
    <w:rsid w:val="00315600"/>
    <w:rsid w:val="00317340"/>
    <w:rsid w:val="00317A64"/>
    <w:rsid w:val="003204DD"/>
    <w:rsid w:val="0032165F"/>
    <w:rsid w:val="00321BB9"/>
    <w:rsid w:val="003226C5"/>
    <w:rsid w:val="00322D23"/>
    <w:rsid w:val="00322F9E"/>
    <w:rsid w:val="003233C9"/>
    <w:rsid w:val="00323593"/>
    <w:rsid w:val="00323724"/>
    <w:rsid w:val="00323B2A"/>
    <w:rsid w:val="00324600"/>
    <w:rsid w:val="00324CD8"/>
    <w:rsid w:val="00330843"/>
    <w:rsid w:val="00335DB7"/>
    <w:rsid w:val="0033602A"/>
    <w:rsid w:val="003370F4"/>
    <w:rsid w:val="003401CB"/>
    <w:rsid w:val="00340305"/>
    <w:rsid w:val="003428C2"/>
    <w:rsid w:val="00343D9B"/>
    <w:rsid w:val="00344986"/>
    <w:rsid w:val="00346BE7"/>
    <w:rsid w:val="00350909"/>
    <w:rsid w:val="00350BE0"/>
    <w:rsid w:val="00351E47"/>
    <w:rsid w:val="003521BA"/>
    <w:rsid w:val="0035293A"/>
    <w:rsid w:val="00352CD5"/>
    <w:rsid w:val="00353748"/>
    <w:rsid w:val="003559DA"/>
    <w:rsid w:val="00356111"/>
    <w:rsid w:val="003565DE"/>
    <w:rsid w:val="0035792D"/>
    <w:rsid w:val="003609A5"/>
    <w:rsid w:val="003614D1"/>
    <w:rsid w:val="00361FDC"/>
    <w:rsid w:val="00362C77"/>
    <w:rsid w:val="003630A1"/>
    <w:rsid w:val="003639F7"/>
    <w:rsid w:val="00364129"/>
    <w:rsid w:val="003654D0"/>
    <w:rsid w:val="00366188"/>
    <w:rsid w:val="003675AB"/>
    <w:rsid w:val="003676C1"/>
    <w:rsid w:val="00367E8F"/>
    <w:rsid w:val="00373DB9"/>
    <w:rsid w:val="00374FA1"/>
    <w:rsid w:val="003758C0"/>
    <w:rsid w:val="00377047"/>
    <w:rsid w:val="00377A6D"/>
    <w:rsid w:val="00377CC0"/>
    <w:rsid w:val="003800F0"/>
    <w:rsid w:val="003810E1"/>
    <w:rsid w:val="00382150"/>
    <w:rsid w:val="003846E9"/>
    <w:rsid w:val="00385654"/>
    <w:rsid w:val="0038721F"/>
    <w:rsid w:val="00387F00"/>
    <w:rsid w:val="0039122D"/>
    <w:rsid w:val="00392046"/>
    <w:rsid w:val="003940FD"/>
    <w:rsid w:val="00395D7C"/>
    <w:rsid w:val="0039643A"/>
    <w:rsid w:val="003968FB"/>
    <w:rsid w:val="00397D5C"/>
    <w:rsid w:val="003A1254"/>
    <w:rsid w:val="003A2877"/>
    <w:rsid w:val="003A4453"/>
    <w:rsid w:val="003A46F8"/>
    <w:rsid w:val="003A5B5A"/>
    <w:rsid w:val="003A7DDE"/>
    <w:rsid w:val="003B05A4"/>
    <w:rsid w:val="003B118F"/>
    <w:rsid w:val="003B1FD8"/>
    <w:rsid w:val="003B206B"/>
    <w:rsid w:val="003B276D"/>
    <w:rsid w:val="003C0013"/>
    <w:rsid w:val="003C0AE5"/>
    <w:rsid w:val="003C0BBF"/>
    <w:rsid w:val="003C0FB2"/>
    <w:rsid w:val="003C10D7"/>
    <w:rsid w:val="003C2C4B"/>
    <w:rsid w:val="003C3DC4"/>
    <w:rsid w:val="003C42F1"/>
    <w:rsid w:val="003C57A1"/>
    <w:rsid w:val="003C6E05"/>
    <w:rsid w:val="003D16B2"/>
    <w:rsid w:val="003D2EC0"/>
    <w:rsid w:val="003D2FB2"/>
    <w:rsid w:val="003D371A"/>
    <w:rsid w:val="003D7006"/>
    <w:rsid w:val="003D75FF"/>
    <w:rsid w:val="003E1033"/>
    <w:rsid w:val="003E104F"/>
    <w:rsid w:val="003E14F2"/>
    <w:rsid w:val="003E2605"/>
    <w:rsid w:val="003E47D7"/>
    <w:rsid w:val="003E4A25"/>
    <w:rsid w:val="003E4B7C"/>
    <w:rsid w:val="003E6C4A"/>
    <w:rsid w:val="003E7AB1"/>
    <w:rsid w:val="003F0491"/>
    <w:rsid w:val="003F13BE"/>
    <w:rsid w:val="003F185C"/>
    <w:rsid w:val="003F3729"/>
    <w:rsid w:val="003F3CC4"/>
    <w:rsid w:val="003F4122"/>
    <w:rsid w:val="003F458D"/>
    <w:rsid w:val="003F4A0A"/>
    <w:rsid w:val="003F4CC1"/>
    <w:rsid w:val="003F52D5"/>
    <w:rsid w:val="00402A07"/>
    <w:rsid w:val="00403107"/>
    <w:rsid w:val="00403110"/>
    <w:rsid w:val="00403B5F"/>
    <w:rsid w:val="00404457"/>
    <w:rsid w:val="00404D16"/>
    <w:rsid w:val="00405C1F"/>
    <w:rsid w:val="004061BB"/>
    <w:rsid w:val="00406731"/>
    <w:rsid w:val="00406B1C"/>
    <w:rsid w:val="00406F23"/>
    <w:rsid w:val="0040725E"/>
    <w:rsid w:val="00407858"/>
    <w:rsid w:val="0041067E"/>
    <w:rsid w:val="00410CE8"/>
    <w:rsid w:val="004110B2"/>
    <w:rsid w:val="00412248"/>
    <w:rsid w:val="00412695"/>
    <w:rsid w:val="0041325E"/>
    <w:rsid w:val="004141CD"/>
    <w:rsid w:val="0041752E"/>
    <w:rsid w:val="0041766A"/>
    <w:rsid w:val="00417BAD"/>
    <w:rsid w:val="00422FE8"/>
    <w:rsid w:val="00425B21"/>
    <w:rsid w:val="004264C1"/>
    <w:rsid w:val="0042658C"/>
    <w:rsid w:val="0042737D"/>
    <w:rsid w:val="00427853"/>
    <w:rsid w:val="00427A78"/>
    <w:rsid w:val="00430FE4"/>
    <w:rsid w:val="00431B3A"/>
    <w:rsid w:val="00433B2E"/>
    <w:rsid w:val="004345F4"/>
    <w:rsid w:val="004359F4"/>
    <w:rsid w:val="00436044"/>
    <w:rsid w:val="0044203A"/>
    <w:rsid w:val="0044284C"/>
    <w:rsid w:val="00443839"/>
    <w:rsid w:val="00444050"/>
    <w:rsid w:val="00444517"/>
    <w:rsid w:val="00450068"/>
    <w:rsid w:val="0045151A"/>
    <w:rsid w:val="004525C7"/>
    <w:rsid w:val="00453D83"/>
    <w:rsid w:val="00454B3A"/>
    <w:rsid w:val="004557FC"/>
    <w:rsid w:val="00456DB0"/>
    <w:rsid w:val="00457172"/>
    <w:rsid w:val="0046037C"/>
    <w:rsid w:val="00461A38"/>
    <w:rsid w:val="004622C7"/>
    <w:rsid w:val="00462722"/>
    <w:rsid w:val="00462A95"/>
    <w:rsid w:val="004636D4"/>
    <w:rsid w:val="0046580A"/>
    <w:rsid w:val="00473A09"/>
    <w:rsid w:val="0047445C"/>
    <w:rsid w:val="00474C00"/>
    <w:rsid w:val="00475A21"/>
    <w:rsid w:val="00475BC3"/>
    <w:rsid w:val="00476511"/>
    <w:rsid w:val="00476EC5"/>
    <w:rsid w:val="00480221"/>
    <w:rsid w:val="00480D06"/>
    <w:rsid w:val="00483244"/>
    <w:rsid w:val="00484BFF"/>
    <w:rsid w:val="00485063"/>
    <w:rsid w:val="004850FC"/>
    <w:rsid w:val="00485556"/>
    <w:rsid w:val="00486550"/>
    <w:rsid w:val="0048678B"/>
    <w:rsid w:val="004867D9"/>
    <w:rsid w:val="0048744A"/>
    <w:rsid w:val="00490F24"/>
    <w:rsid w:val="004920DC"/>
    <w:rsid w:val="0049568A"/>
    <w:rsid w:val="00497A19"/>
    <w:rsid w:val="004A0279"/>
    <w:rsid w:val="004A063E"/>
    <w:rsid w:val="004A1EE7"/>
    <w:rsid w:val="004A2158"/>
    <w:rsid w:val="004A4021"/>
    <w:rsid w:val="004A548E"/>
    <w:rsid w:val="004A6310"/>
    <w:rsid w:val="004A69C0"/>
    <w:rsid w:val="004B202A"/>
    <w:rsid w:val="004B2FD3"/>
    <w:rsid w:val="004B7BCF"/>
    <w:rsid w:val="004C0203"/>
    <w:rsid w:val="004C1A83"/>
    <w:rsid w:val="004C338E"/>
    <w:rsid w:val="004C3C9B"/>
    <w:rsid w:val="004C435A"/>
    <w:rsid w:val="004C65DE"/>
    <w:rsid w:val="004C6FD3"/>
    <w:rsid w:val="004D0D9B"/>
    <w:rsid w:val="004D13A3"/>
    <w:rsid w:val="004D423A"/>
    <w:rsid w:val="004D4471"/>
    <w:rsid w:val="004D4BA0"/>
    <w:rsid w:val="004D5C6D"/>
    <w:rsid w:val="004D7E1F"/>
    <w:rsid w:val="004E09B2"/>
    <w:rsid w:val="004E5B30"/>
    <w:rsid w:val="004E7439"/>
    <w:rsid w:val="004E780A"/>
    <w:rsid w:val="004F2D86"/>
    <w:rsid w:val="004F2F1B"/>
    <w:rsid w:val="004F3D6F"/>
    <w:rsid w:val="004F45B2"/>
    <w:rsid w:val="004F4BFA"/>
    <w:rsid w:val="004F637C"/>
    <w:rsid w:val="004F6D66"/>
    <w:rsid w:val="00502685"/>
    <w:rsid w:val="00502D44"/>
    <w:rsid w:val="00504DDF"/>
    <w:rsid w:val="00505C2B"/>
    <w:rsid w:val="00506F72"/>
    <w:rsid w:val="005078F9"/>
    <w:rsid w:val="00507CFA"/>
    <w:rsid w:val="0051098B"/>
    <w:rsid w:val="0051263C"/>
    <w:rsid w:val="005135BC"/>
    <w:rsid w:val="005150DE"/>
    <w:rsid w:val="0052096B"/>
    <w:rsid w:val="00521AAC"/>
    <w:rsid w:val="00524581"/>
    <w:rsid w:val="00530391"/>
    <w:rsid w:val="00532C51"/>
    <w:rsid w:val="00536154"/>
    <w:rsid w:val="00537C4C"/>
    <w:rsid w:val="00540D18"/>
    <w:rsid w:val="0054144E"/>
    <w:rsid w:val="00541D6B"/>
    <w:rsid w:val="005433D3"/>
    <w:rsid w:val="0054360A"/>
    <w:rsid w:val="0054792B"/>
    <w:rsid w:val="00550F08"/>
    <w:rsid w:val="00552461"/>
    <w:rsid w:val="00553275"/>
    <w:rsid w:val="00555645"/>
    <w:rsid w:val="005568F5"/>
    <w:rsid w:val="00562415"/>
    <w:rsid w:val="00564038"/>
    <w:rsid w:val="0056699E"/>
    <w:rsid w:val="00566A0D"/>
    <w:rsid w:val="005675CF"/>
    <w:rsid w:val="00571173"/>
    <w:rsid w:val="00571A1E"/>
    <w:rsid w:val="00572BFC"/>
    <w:rsid w:val="00572E6B"/>
    <w:rsid w:val="00575130"/>
    <w:rsid w:val="00581231"/>
    <w:rsid w:val="005815B8"/>
    <w:rsid w:val="00582612"/>
    <w:rsid w:val="005838ED"/>
    <w:rsid w:val="00590D5E"/>
    <w:rsid w:val="00591489"/>
    <w:rsid w:val="00591503"/>
    <w:rsid w:val="00591A12"/>
    <w:rsid w:val="00592198"/>
    <w:rsid w:val="005921AE"/>
    <w:rsid w:val="005939E6"/>
    <w:rsid w:val="005961A8"/>
    <w:rsid w:val="005969BC"/>
    <w:rsid w:val="00596BA0"/>
    <w:rsid w:val="00596F61"/>
    <w:rsid w:val="005A0A99"/>
    <w:rsid w:val="005A13C5"/>
    <w:rsid w:val="005A3EFF"/>
    <w:rsid w:val="005A5394"/>
    <w:rsid w:val="005A5C87"/>
    <w:rsid w:val="005A72C1"/>
    <w:rsid w:val="005B00A6"/>
    <w:rsid w:val="005B1129"/>
    <w:rsid w:val="005B331F"/>
    <w:rsid w:val="005B3367"/>
    <w:rsid w:val="005B3558"/>
    <w:rsid w:val="005B4D06"/>
    <w:rsid w:val="005B50B8"/>
    <w:rsid w:val="005B53BF"/>
    <w:rsid w:val="005C0E5F"/>
    <w:rsid w:val="005C0F53"/>
    <w:rsid w:val="005C161B"/>
    <w:rsid w:val="005C1C06"/>
    <w:rsid w:val="005C1D61"/>
    <w:rsid w:val="005C2860"/>
    <w:rsid w:val="005C36C1"/>
    <w:rsid w:val="005C43C0"/>
    <w:rsid w:val="005C67B7"/>
    <w:rsid w:val="005C7A4E"/>
    <w:rsid w:val="005D057E"/>
    <w:rsid w:val="005D3055"/>
    <w:rsid w:val="005D3154"/>
    <w:rsid w:val="005D3958"/>
    <w:rsid w:val="005D3F3D"/>
    <w:rsid w:val="005D4539"/>
    <w:rsid w:val="005D4EC7"/>
    <w:rsid w:val="005D501D"/>
    <w:rsid w:val="005D5FAE"/>
    <w:rsid w:val="005D7CEE"/>
    <w:rsid w:val="005D7FCC"/>
    <w:rsid w:val="005E01C0"/>
    <w:rsid w:val="005E0566"/>
    <w:rsid w:val="005E4E04"/>
    <w:rsid w:val="005F13B6"/>
    <w:rsid w:val="005F2C52"/>
    <w:rsid w:val="005F4EF1"/>
    <w:rsid w:val="005F5D9B"/>
    <w:rsid w:val="005F6335"/>
    <w:rsid w:val="005F713A"/>
    <w:rsid w:val="00600B8F"/>
    <w:rsid w:val="00601544"/>
    <w:rsid w:val="00601ECB"/>
    <w:rsid w:val="00603487"/>
    <w:rsid w:val="0060354F"/>
    <w:rsid w:val="00604CC2"/>
    <w:rsid w:val="00605099"/>
    <w:rsid w:val="0060637F"/>
    <w:rsid w:val="00610676"/>
    <w:rsid w:val="00610E1B"/>
    <w:rsid w:val="00612D15"/>
    <w:rsid w:val="0061338E"/>
    <w:rsid w:val="006144FA"/>
    <w:rsid w:val="00614880"/>
    <w:rsid w:val="00615A67"/>
    <w:rsid w:val="00615E54"/>
    <w:rsid w:val="00622608"/>
    <w:rsid w:val="0062558D"/>
    <w:rsid w:val="00626C35"/>
    <w:rsid w:val="00626E31"/>
    <w:rsid w:val="00627E5D"/>
    <w:rsid w:val="00630DAE"/>
    <w:rsid w:val="00632A28"/>
    <w:rsid w:val="0063458F"/>
    <w:rsid w:val="006360B5"/>
    <w:rsid w:val="0063759A"/>
    <w:rsid w:val="00637CC8"/>
    <w:rsid w:val="00637D37"/>
    <w:rsid w:val="00640792"/>
    <w:rsid w:val="006411D1"/>
    <w:rsid w:val="00641B53"/>
    <w:rsid w:val="00641CA1"/>
    <w:rsid w:val="00641F02"/>
    <w:rsid w:val="00642046"/>
    <w:rsid w:val="00642E0B"/>
    <w:rsid w:val="0064406C"/>
    <w:rsid w:val="006440DC"/>
    <w:rsid w:val="00644A13"/>
    <w:rsid w:val="00644EDD"/>
    <w:rsid w:val="006451F0"/>
    <w:rsid w:val="006462C6"/>
    <w:rsid w:val="00647638"/>
    <w:rsid w:val="00651D9F"/>
    <w:rsid w:val="00653991"/>
    <w:rsid w:val="006545CD"/>
    <w:rsid w:val="00654B36"/>
    <w:rsid w:val="00655615"/>
    <w:rsid w:val="006570C7"/>
    <w:rsid w:val="00660250"/>
    <w:rsid w:val="00661C68"/>
    <w:rsid w:val="00661EA1"/>
    <w:rsid w:val="006623DC"/>
    <w:rsid w:val="00665821"/>
    <w:rsid w:val="00672ABA"/>
    <w:rsid w:val="00672DD5"/>
    <w:rsid w:val="00673E7C"/>
    <w:rsid w:val="00674A33"/>
    <w:rsid w:val="00676233"/>
    <w:rsid w:val="006769FB"/>
    <w:rsid w:val="00680065"/>
    <w:rsid w:val="00680937"/>
    <w:rsid w:val="00683952"/>
    <w:rsid w:val="00684951"/>
    <w:rsid w:val="00684E98"/>
    <w:rsid w:val="006859D7"/>
    <w:rsid w:val="006866F8"/>
    <w:rsid w:val="00687A59"/>
    <w:rsid w:val="00691D0B"/>
    <w:rsid w:val="0069297C"/>
    <w:rsid w:val="0069334D"/>
    <w:rsid w:val="00694482"/>
    <w:rsid w:val="00694D7A"/>
    <w:rsid w:val="00694E46"/>
    <w:rsid w:val="0069541B"/>
    <w:rsid w:val="00697B3F"/>
    <w:rsid w:val="00697C59"/>
    <w:rsid w:val="00697E70"/>
    <w:rsid w:val="006A051B"/>
    <w:rsid w:val="006A196E"/>
    <w:rsid w:val="006A3064"/>
    <w:rsid w:val="006A36FF"/>
    <w:rsid w:val="006A4182"/>
    <w:rsid w:val="006A62CC"/>
    <w:rsid w:val="006B1BAF"/>
    <w:rsid w:val="006B2505"/>
    <w:rsid w:val="006B2AD8"/>
    <w:rsid w:val="006B49A3"/>
    <w:rsid w:val="006B4D5E"/>
    <w:rsid w:val="006B577B"/>
    <w:rsid w:val="006B7287"/>
    <w:rsid w:val="006C0821"/>
    <w:rsid w:val="006C114B"/>
    <w:rsid w:val="006C3661"/>
    <w:rsid w:val="006C376C"/>
    <w:rsid w:val="006C4ACA"/>
    <w:rsid w:val="006C6B42"/>
    <w:rsid w:val="006D1599"/>
    <w:rsid w:val="006D2D60"/>
    <w:rsid w:val="006D33E3"/>
    <w:rsid w:val="006D3960"/>
    <w:rsid w:val="006D5F03"/>
    <w:rsid w:val="006D60D9"/>
    <w:rsid w:val="006D67E8"/>
    <w:rsid w:val="006D7CF1"/>
    <w:rsid w:val="006E0121"/>
    <w:rsid w:val="006E137C"/>
    <w:rsid w:val="006E15E8"/>
    <w:rsid w:val="006E1F51"/>
    <w:rsid w:val="006E23C6"/>
    <w:rsid w:val="006E25AA"/>
    <w:rsid w:val="006E3EA1"/>
    <w:rsid w:val="006E4052"/>
    <w:rsid w:val="006E7617"/>
    <w:rsid w:val="006E773C"/>
    <w:rsid w:val="006F0055"/>
    <w:rsid w:val="006F0B1C"/>
    <w:rsid w:val="006F359E"/>
    <w:rsid w:val="006F3B50"/>
    <w:rsid w:val="006F5AA8"/>
    <w:rsid w:val="0070194C"/>
    <w:rsid w:val="00703552"/>
    <w:rsid w:val="0070420F"/>
    <w:rsid w:val="007048D0"/>
    <w:rsid w:val="00705528"/>
    <w:rsid w:val="00705FC1"/>
    <w:rsid w:val="00707AEB"/>
    <w:rsid w:val="00707C90"/>
    <w:rsid w:val="0071133F"/>
    <w:rsid w:val="00712ACD"/>
    <w:rsid w:val="0071354D"/>
    <w:rsid w:val="007143B1"/>
    <w:rsid w:val="007147F2"/>
    <w:rsid w:val="0071486B"/>
    <w:rsid w:val="00714D38"/>
    <w:rsid w:val="007201E7"/>
    <w:rsid w:val="00720734"/>
    <w:rsid w:val="00720B3C"/>
    <w:rsid w:val="0072189D"/>
    <w:rsid w:val="007229E1"/>
    <w:rsid w:val="00722A3C"/>
    <w:rsid w:val="00723BBD"/>
    <w:rsid w:val="007244FB"/>
    <w:rsid w:val="007263A8"/>
    <w:rsid w:val="00726962"/>
    <w:rsid w:val="00726DB1"/>
    <w:rsid w:val="007307E7"/>
    <w:rsid w:val="007337B1"/>
    <w:rsid w:val="00734908"/>
    <w:rsid w:val="00740487"/>
    <w:rsid w:val="00740C2B"/>
    <w:rsid w:val="00741011"/>
    <w:rsid w:val="0074215B"/>
    <w:rsid w:val="007432A3"/>
    <w:rsid w:val="00743677"/>
    <w:rsid w:val="00743A78"/>
    <w:rsid w:val="007460F7"/>
    <w:rsid w:val="00750190"/>
    <w:rsid w:val="00751A47"/>
    <w:rsid w:val="007522AF"/>
    <w:rsid w:val="00753219"/>
    <w:rsid w:val="00753F56"/>
    <w:rsid w:val="00755502"/>
    <w:rsid w:val="00755798"/>
    <w:rsid w:val="00756882"/>
    <w:rsid w:val="00757D9F"/>
    <w:rsid w:val="007613B3"/>
    <w:rsid w:val="007641A3"/>
    <w:rsid w:val="007653C6"/>
    <w:rsid w:val="00766B1B"/>
    <w:rsid w:val="00766C00"/>
    <w:rsid w:val="00767AA2"/>
    <w:rsid w:val="007712DB"/>
    <w:rsid w:val="007716FF"/>
    <w:rsid w:val="00772710"/>
    <w:rsid w:val="00772CEF"/>
    <w:rsid w:val="00773622"/>
    <w:rsid w:val="007748AF"/>
    <w:rsid w:val="00776712"/>
    <w:rsid w:val="0077746E"/>
    <w:rsid w:val="0078027F"/>
    <w:rsid w:val="00782036"/>
    <w:rsid w:val="00783D8D"/>
    <w:rsid w:val="0078550B"/>
    <w:rsid w:val="00785872"/>
    <w:rsid w:val="00785DFD"/>
    <w:rsid w:val="00786C93"/>
    <w:rsid w:val="00786FAF"/>
    <w:rsid w:val="00787D21"/>
    <w:rsid w:val="007916AE"/>
    <w:rsid w:val="00791B7F"/>
    <w:rsid w:val="007929F6"/>
    <w:rsid w:val="00792D27"/>
    <w:rsid w:val="00793058"/>
    <w:rsid w:val="00793A10"/>
    <w:rsid w:val="00796459"/>
    <w:rsid w:val="0079713C"/>
    <w:rsid w:val="00797494"/>
    <w:rsid w:val="00797D3A"/>
    <w:rsid w:val="00797EC9"/>
    <w:rsid w:val="007A078A"/>
    <w:rsid w:val="007A1431"/>
    <w:rsid w:val="007A2746"/>
    <w:rsid w:val="007A4D60"/>
    <w:rsid w:val="007A4F09"/>
    <w:rsid w:val="007A568D"/>
    <w:rsid w:val="007A6A21"/>
    <w:rsid w:val="007B06F4"/>
    <w:rsid w:val="007B0A57"/>
    <w:rsid w:val="007B235B"/>
    <w:rsid w:val="007B30EA"/>
    <w:rsid w:val="007B60C0"/>
    <w:rsid w:val="007B68E3"/>
    <w:rsid w:val="007B6A75"/>
    <w:rsid w:val="007B6C13"/>
    <w:rsid w:val="007C03ED"/>
    <w:rsid w:val="007C09BE"/>
    <w:rsid w:val="007C38D7"/>
    <w:rsid w:val="007C39A0"/>
    <w:rsid w:val="007C5132"/>
    <w:rsid w:val="007C5960"/>
    <w:rsid w:val="007D077C"/>
    <w:rsid w:val="007D3BBF"/>
    <w:rsid w:val="007D3EB3"/>
    <w:rsid w:val="007D4270"/>
    <w:rsid w:val="007D52D5"/>
    <w:rsid w:val="007D57DC"/>
    <w:rsid w:val="007D6F87"/>
    <w:rsid w:val="007D745B"/>
    <w:rsid w:val="007E058A"/>
    <w:rsid w:val="007E14D0"/>
    <w:rsid w:val="007E4D0C"/>
    <w:rsid w:val="007E50A2"/>
    <w:rsid w:val="007E5323"/>
    <w:rsid w:val="007E564E"/>
    <w:rsid w:val="007E7440"/>
    <w:rsid w:val="007E77BB"/>
    <w:rsid w:val="007F0C2C"/>
    <w:rsid w:val="007F164D"/>
    <w:rsid w:val="007F18FA"/>
    <w:rsid w:val="007F3A5D"/>
    <w:rsid w:val="007F5BEA"/>
    <w:rsid w:val="00800301"/>
    <w:rsid w:val="008029B8"/>
    <w:rsid w:val="0080304B"/>
    <w:rsid w:val="00803DBC"/>
    <w:rsid w:val="0080539D"/>
    <w:rsid w:val="00805D63"/>
    <w:rsid w:val="00806A10"/>
    <w:rsid w:val="008075A5"/>
    <w:rsid w:val="00807C12"/>
    <w:rsid w:val="00810C35"/>
    <w:rsid w:val="00810D17"/>
    <w:rsid w:val="00810E76"/>
    <w:rsid w:val="00811D3F"/>
    <w:rsid w:val="00813350"/>
    <w:rsid w:val="008142EB"/>
    <w:rsid w:val="0081462B"/>
    <w:rsid w:val="008151A1"/>
    <w:rsid w:val="008160BE"/>
    <w:rsid w:val="00816C4C"/>
    <w:rsid w:val="00817328"/>
    <w:rsid w:val="00820DF8"/>
    <w:rsid w:val="00821AE3"/>
    <w:rsid w:val="0082364B"/>
    <w:rsid w:val="008236D5"/>
    <w:rsid w:val="00824A73"/>
    <w:rsid w:val="00824EA5"/>
    <w:rsid w:val="00826AF6"/>
    <w:rsid w:val="008276F3"/>
    <w:rsid w:val="00830234"/>
    <w:rsid w:val="00830EE5"/>
    <w:rsid w:val="00831C74"/>
    <w:rsid w:val="00833A93"/>
    <w:rsid w:val="008369A0"/>
    <w:rsid w:val="008378A0"/>
    <w:rsid w:val="00841E2C"/>
    <w:rsid w:val="008421CC"/>
    <w:rsid w:val="008422E8"/>
    <w:rsid w:val="008424FC"/>
    <w:rsid w:val="00843A96"/>
    <w:rsid w:val="008442AD"/>
    <w:rsid w:val="0084497E"/>
    <w:rsid w:val="00846FBF"/>
    <w:rsid w:val="00847ACD"/>
    <w:rsid w:val="00847DFC"/>
    <w:rsid w:val="008507F4"/>
    <w:rsid w:val="00852627"/>
    <w:rsid w:val="00852B78"/>
    <w:rsid w:val="00852E35"/>
    <w:rsid w:val="00856424"/>
    <w:rsid w:val="00856FD4"/>
    <w:rsid w:val="00857AB7"/>
    <w:rsid w:val="008614D1"/>
    <w:rsid w:val="0086158A"/>
    <w:rsid w:val="0086449D"/>
    <w:rsid w:val="0086510E"/>
    <w:rsid w:val="008665AE"/>
    <w:rsid w:val="00866EE7"/>
    <w:rsid w:val="00867A63"/>
    <w:rsid w:val="00867B0A"/>
    <w:rsid w:val="00870325"/>
    <w:rsid w:val="00871581"/>
    <w:rsid w:val="008755DB"/>
    <w:rsid w:val="008774B2"/>
    <w:rsid w:val="008779FE"/>
    <w:rsid w:val="00881A99"/>
    <w:rsid w:val="008835F5"/>
    <w:rsid w:val="008836F3"/>
    <w:rsid w:val="00883E9D"/>
    <w:rsid w:val="008843CA"/>
    <w:rsid w:val="00886920"/>
    <w:rsid w:val="00886BD4"/>
    <w:rsid w:val="0089207E"/>
    <w:rsid w:val="00892597"/>
    <w:rsid w:val="00893768"/>
    <w:rsid w:val="00893BBE"/>
    <w:rsid w:val="008946D5"/>
    <w:rsid w:val="00896B15"/>
    <w:rsid w:val="008972C7"/>
    <w:rsid w:val="00897723"/>
    <w:rsid w:val="008A06E5"/>
    <w:rsid w:val="008A0F79"/>
    <w:rsid w:val="008A1DC5"/>
    <w:rsid w:val="008A3B67"/>
    <w:rsid w:val="008A487B"/>
    <w:rsid w:val="008A5B6C"/>
    <w:rsid w:val="008A6223"/>
    <w:rsid w:val="008B0773"/>
    <w:rsid w:val="008B13DB"/>
    <w:rsid w:val="008B155B"/>
    <w:rsid w:val="008B16CB"/>
    <w:rsid w:val="008B3E30"/>
    <w:rsid w:val="008B4313"/>
    <w:rsid w:val="008C0F12"/>
    <w:rsid w:val="008C1296"/>
    <w:rsid w:val="008C2109"/>
    <w:rsid w:val="008C2A41"/>
    <w:rsid w:val="008C4479"/>
    <w:rsid w:val="008C4FD4"/>
    <w:rsid w:val="008C5C2C"/>
    <w:rsid w:val="008C6932"/>
    <w:rsid w:val="008D0038"/>
    <w:rsid w:val="008D1F27"/>
    <w:rsid w:val="008D2431"/>
    <w:rsid w:val="008D33F3"/>
    <w:rsid w:val="008D367B"/>
    <w:rsid w:val="008D48E8"/>
    <w:rsid w:val="008D73CB"/>
    <w:rsid w:val="008D79F6"/>
    <w:rsid w:val="008D7C93"/>
    <w:rsid w:val="008E01E6"/>
    <w:rsid w:val="008E2840"/>
    <w:rsid w:val="008E3876"/>
    <w:rsid w:val="008E4198"/>
    <w:rsid w:val="008E4F8D"/>
    <w:rsid w:val="008E5DF4"/>
    <w:rsid w:val="008E65F6"/>
    <w:rsid w:val="008F083E"/>
    <w:rsid w:val="008F0A0C"/>
    <w:rsid w:val="008F3AC0"/>
    <w:rsid w:val="008F5BAE"/>
    <w:rsid w:val="008F743B"/>
    <w:rsid w:val="008F74DA"/>
    <w:rsid w:val="008F75FD"/>
    <w:rsid w:val="00900293"/>
    <w:rsid w:val="00900938"/>
    <w:rsid w:val="00900F59"/>
    <w:rsid w:val="00901A3B"/>
    <w:rsid w:val="00901EF6"/>
    <w:rsid w:val="00902A2C"/>
    <w:rsid w:val="0090427F"/>
    <w:rsid w:val="00905549"/>
    <w:rsid w:val="0090567B"/>
    <w:rsid w:val="00905969"/>
    <w:rsid w:val="00906310"/>
    <w:rsid w:val="0090691B"/>
    <w:rsid w:val="00906A1D"/>
    <w:rsid w:val="00910AF0"/>
    <w:rsid w:val="0091249D"/>
    <w:rsid w:val="00914122"/>
    <w:rsid w:val="00914971"/>
    <w:rsid w:val="00915587"/>
    <w:rsid w:val="00917EF0"/>
    <w:rsid w:val="009204E5"/>
    <w:rsid w:val="00920571"/>
    <w:rsid w:val="009205F0"/>
    <w:rsid w:val="00921B63"/>
    <w:rsid w:val="009234F2"/>
    <w:rsid w:val="00923B1E"/>
    <w:rsid w:val="00924401"/>
    <w:rsid w:val="0092592C"/>
    <w:rsid w:val="0092760B"/>
    <w:rsid w:val="0093120E"/>
    <w:rsid w:val="00931F70"/>
    <w:rsid w:val="0093266D"/>
    <w:rsid w:val="00933DAB"/>
    <w:rsid w:val="00935974"/>
    <w:rsid w:val="00940161"/>
    <w:rsid w:val="00941789"/>
    <w:rsid w:val="00941B79"/>
    <w:rsid w:val="009424EA"/>
    <w:rsid w:val="00942A91"/>
    <w:rsid w:val="00944CFA"/>
    <w:rsid w:val="00947013"/>
    <w:rsid w:val="00950D7A"/>
    <w:rsid w:val="00951F65"/>
    <w:rsid w:val="00952281"/>
    <w:rsid w:val="00952AEF"/>
    <w:rsid w:val="00952CCC"/>
    <w:rsid w:val="00953851"/>
    <w:rsid w:val="0095434D"/>
    <w:rsid w:val="00954773"/>
    <w:rsid w:val="00954ACE"/>
    <w:rsid w:val="009563F6"/>
    <w:rsid w:val="00957E67"/>
    <w:rsid w:val="009619F3"/>
    <w:rsid w:val="00967A82"/>
    <w:rsid w:val="00967CFC"/>
    <w:rsid w:val="00967E42"/>
    <w:rsid w:val="00972C09"/>
    <w:rsid w:val="00975982"/>
    <w:rsid w:val="00975E56"/>
    <w:rsid w:val="00976AD7"/>
    <w:rsid w:val="00977515"/>
    <w:rsid w:val="009779CE"/>
    <w:rsid w:val="0098320D"/>
    <w:rsid w:val="00987679"/>
    <w:rsid w:val="00987A2A"/>
    <w:rsid w:val="00990144"/>
    <w:rsid w:val="00990A7A"/>
    <w:rsid w:val="00990C46"/>
    <w:rsid w:val="00992630"/>
    <w:rsid w:val="00993F9A"/>
    <w:rsid w:val="0099545D"/>
    <w:rsid w:val="00995787"/>
    <w:rsid w:val="00995B45"/>
    <w:rsid w:val="00996031"/>
    <w:rsid w:val="009960F9"/>
    <w:rsid w:val="00996966"/>
    <w:rsid w:val="00997139"/>
    <w:rsid w:val="009975EE"/>
    <w:rsid w:val="009A12BF"/>
    <w:rsid w:val="009A143F"/>
    <w:rsid w:val="009A18B6"/>
    <w:rsid w:val="009A3A33"/>
    <w:rsid w:val="009A5073"/>
    <w:rsid w:val="009A569A"/>
    <w:rsid w:val="009A64BE"/>
    <w:rsid w:val="009B03B5"/>
    <w:rsid w:val="009B21C4"/>
    <w:rsid w:val="009B32B4"/>
    <w:rsid w:val="009B4CB3"/>
    <w:rsid w:val="009C05E8"/>
    <w:rsid w:val="009C1E22"/>
    <w:rsid w:val="009C2040"/>
    <w:rsid w:val="009C3727"/>
    <w:rsid w:val="009C3BE4"/>
    <w:rsid w:val="009C4DE9"/>
    <w:rsid w:val="009C59A3"/>
    <w:rsid w:val="009C668C"/>
    <w:rsid w:val="009C7DFD"/>
    <w:rsid w:val="009D0979"/>
    <w:rsid w:val="009D134F"/>
    <w:rsid w:val="009D149E"/>
    <w:rsid w:val="009D21FE"/>
    <w:rsid w:val="009D276A"/>
    <w:rsid w:val="009D5199"/>
    <w:rsid w:val="009D6B89"/>
    <w:rsid w:val="009E117A"/>
    <w:rsid w:val="009E178A"/>
    <w:rsid w:val="009E474B"/>
    <w:rsid w:val="009E57AA"/>
    <w:rsid w:val="009E5F03"/>
    <w:rsid w:val="009E69EC"/>
    <w:rsid w:val="009F06B7"/>
    <w:rsid w:val="009F1D19"/>
    <w:rsid w:val="009F27F7"/>
    <w:rsid w:val="009F31FD"/>
    <w:rsid w:val="009F3252"/>
    <w:rsid w:val="009F4109"/>
    <w:rsid w:val="009F45EB"/>
    <w:rsid w:val="009F4FC5"/>
    <w:rsid w:val="009F6527"/>
    <w:rsid w:val="009F71D7"/>
    <w:rsid w:val="009F71F4"/>
    <w:rsid w:val="009F7C90"/>
    <w:rsid w:val="00A00A65"/>
    <w:rsid w:val="00A00EFE"/>
    <w:rsid w:val="00A02B77"/>
    <w:rsid w:val="00A03832"/>
    <w:rsid w:val="00A04D37"/>
    <w:rsid w:val="00A05855"/>
    <w:rsid w:val="00A115B2"/>
    <w:rsid w:val="00A12A6F"/>
    <w:rsid w:val="00A15300"/>
    <w:rsid w:val="00A1545A"/>
    <w:rsid w:val="00A158DA"/>
    <w:rsid w:val="00A21365"/>
    <w:rsid w:val="00A21646"/>
    <w:rsid w:val="00A22CA9"/>
    <w:rsid w:val="00A2468D"/>
    <w:rsid w:val="00A269CA"/>
    <w:rsid w:val="00A26DED"/>
    <w:rsid w:val="00A27210"/>
    <w:rsid w:val="00A27FDF"/>
    <w:rsid w:val="00A3143D"/>
    <w:rsid w:val="00A344EB"/>
    <w:rsid w:val="00A350C5"/>
    <w:rsid w:val="00A35BD1"/>
    <w:rsid w:val="00A35F39"/>
    <w:rsid w:val="00A36348"/>
    <w:rsid w:val="00A37252"/>
    <w:rsid w:val="00A41D59"/>
    <w:rsid w:val="00A43D58"/>
    <w:rsid w:val="00A4552E"/>
    <w:rsid w:val="00A46881"/>
    <w:rsid w:val="00A50A7E"/>
    <w:rsid w:val="00A532D4"/>
    <w:rsid w:val="00A533E6"/>
    <w:rsid w:val="00A5373B"/>
    <w:rsid w:val="00A54841"/>
    <w:rsid w:val="00A55CE3"/>
    <w:rsid w:val="00A5628A"/>
    <w:rsid w:val="00A56B78"/>
    <w:rsid w:val="00A5741F"/>
    <w:rsid w:val="00A57F14"/>
    <w:rsid w:val="00A607AB"/>
    <w:rsid w:val="00A624A1"/>
    <w:rsid w:val="00A62959"/>
    <w:rsid w:val="00A63C76"/>
    <w:rsid w:val="00A63D0E"/>
    <w:rsid w:val="00A63DA5"/>
    <w:rsid w:val="00A640DE"/>
    <w:rsid w:val="00A64469"/>
    <w:rsid w:val="00A65F7C"/>
    <w:rsid w:val="00A66EB6"/>
    <w:rsid w:val="00A67C55"/>
    <w:rsid w:val="00A71193"/>
    <w:rsid w:val="00A71CE8"/>
    <w:rsid w:val="00A73052"/>
    <w:rsid w:val="00A73BE4"/>
    <w:rsid w:val="00A74319"/>
    <w:rsid w:val="00A74476"/>
    <w:rsid w:val="00A77FC7"/>
    <w:rsid w:val="00A8046D"/>
    <w:rsid w:val="00A81001"/>
    <w:rsid w:val="00A8600B"/>
    <w:rsid w:val="00A90290"/>
    <w:rsid w:val="00A93CFA"/>
    <w:rsid w:val="00A94849"/>
    <w:rsid w:val="00A94CC0"/>
    <w:rsid w:val="00A95ADD"/>
    <w:rsid w:val="00A964A6"/>
    <w:rsid w:val="00A964F3"/>
    <w:rsid w:val="00A9744C"/>
    <w:rsid w:val="00AA2D20"/>
    <w:rsid w:val="00AA3EA9"/>
    <w:rsid w:val="00AA4BCF"/>
    <w:rsid w:val="00AA52AB"/>
    <w:rsid w:val="00AA6393"/>
    <w:rsid w:val="00AA6806"/>
    <w:rsid w:val="00AB0A2E"/>
    <w:rsid w:val="00AB0C79"/>
    <w:rsid w:val="00AB0DC9"/>
    <w:rsid w:val="00AB0E6B"/>
    <w:rsid w:val="00AB50A6"/>
    <w:rsid w:val="00AB5F6B"/>
    <w:rsid w:val="00AB6A54"/>
    <w:rsid w:val="00AB7346"/>
    <w:rsid w:val="00AB7AA2"/>
    <w:rsid w:val="00AB7D8D"/>
    <w:rsid w:val="00AC024E"/>
    <w:rsid w:val="00AC0B2A"/>
    <w:rsid w:val="00AC225A"/>
    <w:rsid w:val="00AC278D"/>
    <w:rsid w:val="00AC44FB"/>
    <w:rsid w:val="00AC5445"/>
    <w:rsid w:val="00AC74ED"/>
    <w:rsid w:val="00AC7967"/>
    <w:rsid w:val="00AC796B"/>
    <w:rsid w:val="00AC7C38"/>
    <w:rsid w:val="00AC7E96"/>
    <w:rsid w:val="00AD2157"/>
    <w:rsid w:val="00AD5DB0"/>
    <w:rsid w:val="00AD61BD"/>
    <w:rsid w:val="00AE01DE"/>
    <w:rsid w:val="00AE1A76"/>
    <w:rsid w:val="00AE3221"/>
    <w:rsid w:val="00AE415E"/>
    <w:rsid w:val="00AE7200"/>
    <w:rsid w:val="00AF1863"/>
    <w:rsid w:val="00AF2155"/>
    <w:rsid w:val="00AF29AD"/>
    <w:rsid w:val="00AF3502"/>
    <w:rsid w:val="00AF3F57"/>
    <w:rsid w:val="00AF51F1"/>
    <w:rsid w:val="00AF5F10"/>
    <w:rsid w:val="00AF7E1C"/>
    <w:rsid w:val="00B0168C"/>
    <w:rsid w:val="00B03A59"/>
    <w:rsid w:val="00B0424D"/>
    <w:rsid w:val="00B042B9"/>
    <w:rsid w:val="00B044B2"/>
    <w:rsid w:val="00B0466E"/>
    <w:rsid w:val="00B05CD5"/>
    <w:rsid w:val="00B06489"/>
    <w:rsid w:val="00B07872"/>
    <w:rsid w:val="00B078AC"/>
    <w:rsid w:val="00B11436"/>
    <w:rsid w:val="00B123C1"/>
    <w:rsid w:val="00B127C4"/>
    <w:rsid w:val="00B13544"/>
    <w:rsid w:val="00B15443"/>
    <w:rsid w:val="00B17AB6"/>
    <w:rsid w:val="00B218EF"/>
    <w:rsid w:val="00B21C05"/>
    <w:rsid w:val="00B223C5"/>
    <w:rsid w:val="00B23233"/>
    <w:rsid w:val="00B24297"/>
    <w:rsid w:val="00B265B2"/>
    <w:rsid w:val="00B26C82"/>
    <w:rsid w:val="00B274DD"/>
    <w:rsid w:val="00B30411"/>
    <w:rsid w:val="00B32640"/>
    <w:rsid w:val="00B33700"/>
    <w:rsid w:val="00B33EE8"/>
    <w:rsid w:val="00B34CAC"/>
    <w:rsid w:val="00B361B7"/>
    <w:rsid w:val="00B36919"/>
    <w:rsid w:val="00B37816"/>
    <w:rsid w:val="00B42C54"/>
    <w:rsid w:val="00B42F10"/>
    <w:rsid w:val="00B42FA3"/>
    <w:rsid w:val="00B44902"/>
    <w:rsid w:val="00B45260"/>
    <w:rsid w:val="00B45B87"/>
    <w:rsid w:val="00B45C95"/>
    <w:rsid w:val="00B45E27"/>
    <w:rsid w:val="00B506F1"/>
    <w:rsid w:val="00B520A5"/>
    <w:rsid w:val="00B5335C"/>
    <w:rsid w:val="00B53E10"/>
    <w:rsid w:val="00B54827"/>
    <w:rsid w:val="00B5495C"/>
    <w:rsid w:val="00B54F37"/>
    <w:rsid w:val="00B55F8C"/>
    <w:rsid w:val="00B574F3"/>
    <w:rsid w:val="00B575D1"/>
    <w:rsid w:val="00B60504"/>
    <w:rsid w:val="00B60906"/>
    <w:rsid w:val="00B60F62"/>
    <w:rsid w:val="00B61BBE"/>
    <w:rsid w:val="00B628FB"/>
    <w:rsid w:val="00B633F0"/>
    <w:rsid w:val="00B6448A"/>
    <w:rsid w:val="00B64E53"/>
    <w:rsid w:val="00B657AB"/>
    <w:rsid w:val="00B66380"/>
    <w:rsid w:val="00B668B6"/>
    <w:rsid w:val="00B673F2"/>
    <w:rsid w:val="00B67CCB"/>
    <w:rsid w:val="00B71E78"/>
    <w:rsid w:val="00B72826"/>
    <w:rsid w:val="00B72903"/>
    <w:rsid w:val="00B72F8A"/>
    <w:rsid w:val="00B7316F"/>
    <w:rsid w:val="00B738DB"/>
    <w:rsid w:val="00B73BCC"/>
    <w:rsid w:val="00B77936"/>
    <w:rsid w:val="00B80593"/>
    <w:rsid w:val="00B851D2"/>
    <w:rsid w:val="00B85B31"/>
    <w:rsid w:val="00B8668C"/>
    <w:rsid w:val="00B91880"/>
    <w:rsid w:val="00B93061"/>
    <w:rsid w:val="00B9322E"/>
    <w:rsid w:val="00B93812"/>
    <w:rsid w:val="00B94A22"/>
    <w:rsid w:val="00B94DEA"/>
    <w:rsid w:val="00B968FF"/>
    <w:rsid w:val="00B97872"/>
    <w:rsid w:val="00BA1599"/>
    <w:rsid w:val="00BA448E"/>
    <w:rsid w:val="00BA5F0E"/>
    <w:rsid w:val="00BA6D73"/>
    <w:rsid w:val="00BB0389"/>
    <w:rsid w:val="00BB18B8"/>
    <w:rsid w:val="00BB208A"/>
    <w:rsid w:val="00BB2FFE"/>
    <w:rsid w:val="00BB37FD"/>
    <w:rsid w:val="00BB4E8D"/>
    <w:rsid w:val="00BB5418"/>
    <w:rsid w:val="00BB5ECB"/>
    <w:rsid w:val="00BC1691"/>
    <w:rsid w:val="00BC23B3"/>
    <w:rsid w:val="00BC2D90"/>
    <w:rsid w:val="00BC3039"/>
    <w:rsid w:val="00BC3C7C"/>
    <w:rsid w:val="00BC3F3A"/>
    <w:rsid w:val="00BC60AA"/>
    <w:rsid w:val="00BC63A0"/>
    <w:rsid w:val="00BC7ED3"/>
    <w:rsid w:val="00BD74DE"/>
    <w:rsid w:val="00BD7694"/>
    <w:rsid w:val="00BE0165"/>
    <w:rsid w:val="00BE4F98"/>
    <w:rsid w:val="00BE602D"/>
    <w:rsid w:val="00BE672F"/>
    <w:rsid w:val="00BE6C45"/>
    <w:rsid w:val="00BF0D9A"/>
    <w:rsid w:val="00BF273E"/>
    <w:rsid w:val="00BF28A0"/>
    <w:rsid w:val="00BF2A20"/>
    <w:rsid w:val="00BF526B"/>
    <w:rsid w:val="00C00718"/>
    <w:rsid w:val="00C00B51"/>
    <w:rsid w:val="00C016B3"/>
    <w:rsid w:val="00C020DD"/>
    <w:rsid w:val="00C02FD1"/>
    <w:rsid w:val="00C035E2"/>
    <w:rsid w:val="00C048B1"/>
    <w:rsid w:val="00C05627"/>
    <w:rsid w:val="00C108E8"/>
    <w:rsid w:val="00C1093C"/>
    <w:rsid w:val="00C1177C"/>
    <w:rsid w:val="00C1285C"/>
    <w:rsid w:val="00C12898"/>
    <w:rsid w:val="00C13F64"/>
    <w:rsid w:val="00C157E9"/>
    <w:rsid w:val="00C15852"/>
    <w:rsid w:val="00C1774E"/>
    <w:rsid w:val="00C22150"/>
    <w:rsid w:val="00C2346C"/>
    <w:rsid w:val="00C23956"/>
    <w:rsid w:val="00C311B8"/>
    <w:rsid w:val="00C32C43"/>
    <w:rsid w:val="00C32D2F"/>
    <w:rsid w:val="00C3360E"/>
    <w:rsid w:val="00C35E88"/>
    <w:rsid w:val="00C36B72"/>
    <w:rsid w:val="00C37221"/>
    <w:rsid w:val="00C41BB9"/>
    <w:rsid w:val="00C45B3E"/>
    <w:rsid w:val="00C50A48"/>
    <w:rsid w:val="00C51AAD"/>
    <w:rsid w:val="00C51F34"/>
    <w:rsid w:val="00C53905"/>
    <w:rsid w:val="00C539B1"/>
    <w:rsid w:val="00C54679"/>
    <w:rsid w:val="00C54D07"/>
    <w:rsid w:val="00C56E73"/>
    <w:rsid w:val="00C57DA8"/>
    <w:rsid w:val="00C57FCD"/>
    <w:rsid w:val="00C61384"/>
    <w:rsid w:val="00C61608"/>
    <w:rsid w:val="00C636DF"/>
    <w:rsid w:val="00C63AE6"/>
    <w:rsid w:val="00C63D1C"/>
    <w:rsid w:val="00C65690"/>
    <w:rsid w:val="00C65769"/>
    <w:rsid w:val="00C65A12"/>
    <w:rsid w:val="00C66F65"/>
    <w:rsid w:val="00C67B07"/>
    <w:rsid w:val="00C67C57"/>
    <w:rsid w:val="00C70788"/>
    <w:rsid w:val="00C719DA"/>
    <w:rsid w:val="00C73709"/>
    <w:rsid w:val="00C76C9A"/>
    <w:rsid w:val="00C771C6"/>
    <w:rsid w:val="00C825FA"/>
    <w:rsid w:val="00C8520D"/>
    <w:rsid w:val="00C85BDE"/>
    <w:rsid w:val="00C85F51"/>
    <w:rsid w:val="00C868CE"/>
    <w:rsid w:val="00C90C61"/>
    <w:rsid w:val="00C958B5"/>
    <w:rsid w:val="00C95A7A"/>
    <w:rsid w:val="00C97E01"/>
    <w:rsid w:val="00CA04C0"/>
    <w:rsid w:val="00CA0BCF"/>
    <w:rsid w:val="00CA3175"/>
    <w:rsid w:val="00CA38DC"/>
    <w:rsid w:val="00CA3C27"/>
    <w:rsid w:val="00CA4070"/>
    <w:rsid w:val="00CA41A3"/>
    <w:rsid w:val="00CA6D75"/>
    <w:rsid w:val="00CA7C03"/>
    <w:rsid w:val="00CB152F"/>
    <w:rsid w:val="00CB2AC8"/>
    <w:rsid w:val="00CB3704"/>
    <w:rsid w:val="00CC55B9"/>
    <w:rsid w:val="00CD10A2"/>
    <w:rsid w:val="00CD1987"/>
    <w:rsid w:val="00CD4455"/>
    <w:rsid w:val="00CD53C4"/>
    <w:rsid w:val="00CD564B"/>
    <w:rsid w:val="00CD63F6"/>
    <w:rsid w:val="00CD7D33"/>
    <w:rsid w:val="00CE0586"/>
    <w:rsid w:val="00CE1164"/>
    <w:rsid w:val="00CE385D"/>
    <w:rsid w:val="00CE3983"/>
    <w:rsid w:val="00CF369F"/>
    <w:rsid w:val="00CF3CC9"/>
    <w:rsid w:val="00CF40C5"/>
    <w:rsid w:val="00CF4124"/>
    <w:rsid w:val="00D000FB"/>
    <w:rsid w:val="00D010A5"/>
    <w:rsid w:val="00D019E9"/>
    <w:rsid w:val="00D02BE8"/>
    <w:rsid w:val="00D04541"/>
    <w:rsid w:val="00D06D15"/>
    <w:rsid w:val="00D1070F"/>
    <w:rsid w:val="00D10F3E"/>
    <w:rsid w:val="00D113CF"/>
    <w:rsid w:val="00D114BC"/>
    <w:rsid w:val="00D12262"/>
    <w:rsid w:val="00D12DB1"/>
    <w:rsid w:val="00D12E5C"/>
    <w:rsid w:val="00D13242"/>
    <w:rsid w:val="00D1334B"/>
    <w:rsid w:val="00D139FA"/>
    <w:rsid w:val="00D152B1"/>
    <w:rsid w:val="00D1530F"/>
    <w:rsid w:val="00D15711"/>
    <w:rsid w:val="00D158C3"/>
    <w:rsid w:val="00D1685E"/>
    <w:rsid w:val="00D17969"/>
    <w:rsid w:val="00D20D96"/>
    <w:rsid w:val="00D21E1C"/>
    <w:rsid w:val="00D22F6D"/>
    <w:rsid w:val="00D23B49"/>
    <w:rsid w:val="00D23C28"/>
    <w:rsid w:val="00D25F6F"/>
    <w:rsid w:val="00D30AD3"/>
    <w:rsid w:val="00D30FBC"/>
    <w:rsid w:val="00D31125"/>
    <w:rsid w:val="00D3210E"/>
    <w:rsid w:val="00D32B7F"/>
    <w:rsid w:val="00D35B4D"/>
    <w:rsid w:val="00D427FC"/>
    <w:rsid w:val="00D43D8D"/>
    <w:rsid w:val="00D4420C"/>
    <w:rsid w:val="00D4474B"/>
    <w:rsid w:val="00D47FC3"/>
    <w:rsid w:val="00D51FF8"/>
    <w:rsid w:val="00D5420A"/>
    <w:rsid w:val="00D565DC"/>
    <w:rsid w:val="00D567CA"/>
    <w:rsid w:val="00D568A6"/>
    <w:rsid w:val="00D56BB3"/>
    <w:rsid w:val="00D604AA"/>
    <w:rsid w:val="00D6188C"/>
    <w:rsid w:val="00D6226A"/>
    <w:rsid w:val="00D7104E"/>
    <w:rsid w:val="00D71433"/>
    <w:rsid w:val="00D71A43"/>
    <w:rsid w:val="00D7360C"/>
    <w:rsid w:val="00D75776"/>
    <w:rsid w:val="00D75DE4"/>
    <w:rsid w:val="00D82EAC"/>
    <w:rsid w:val="00D84D76"/>
    <w:rsid w:val="00D856D0"/>
    <w:rsid w:val="00D8609C"/>
    <w:rsid w:val="00D901A3"/>
    <w:rsid w:val="00D90878"/>
    <w:rsid w:val="00D92007"/>
    <w:rsid w:val="00D92902"/>
    <w:rsid w:val="00D929C4"/>
    <w:rsid w:val="00D933E4"/>
    <w:rsid w:val="00D935C6"/>
    <w:rsid w:val="00D94E6C"/>
    <w:rsid w:val="00D952C3"/>
    <w:rsid w:val="00D952DA"/>
    <w:rsid w:val="00D955AC"/>
    <w:rsid w:val="00DA191B"/>
    <w:rsid w:val="00DA1DD3"/>
    <w:rsid w:val="00DA2835"/>
    <w:rsid w:val="00DA333B"/>
    <w:rsid w:val="00DA5E87"/>
    <w:rsid w:val="00DA68F7"/>
    <w:rsid w:val="00DA77F4"/>
    <w:rsid w:val="00DB0B31"/>
    <w:rsid w:val="00DB3A5D"/>
    <w:rsid w:val="00DB4334"/>
    <w:rsid w:val="00DB75A7"/>
    <w:rsid w:val="00DB77F6"/>
    <w:rsid w:val="00DC11E0"/>
    <w:rsid w:val="00DC126D"/>
    <w:rsid w:val="00DC1E0C"/>
    <w:rsid w:val="00DC3271"/>
    <w:rsid w:val="00DC52DE"/>
    <w:rsid w:val="00DC65E4"/>
    <w:rsid w:val="00DD2494"/>
    <w:rsid w:val="00DD2EC3"/>
    <w:rsid w:val="00DD397E"/>
    <w:rsid w:val="00DD47E1"/>
    <w:rsid w:val="00DD6F5D"/>
    <w:rsid w:val="00DD75A9"/>
    <w:rsid w:val="00DD779C"/>
    <w:rsid w:val="00DE0BFF"/>
    <w:rsid w:val="00DE0C6F"/>
    <w:rsid w:val="00DE3F6E"/>
    <w:rsid w:val="00DE5FDA"/>
    <w:rsid w:val="00DE7414"/>
    <w:rsid w:val="00DF0098"/>
    <w:rsid w:val="00DF0BE0"/>
    <w:rsid w:val="00DF223E"/>
    <w:rsid w:val="00DF2C93"/>
    <w:rsid w:val="00DF77E5"/>
    <w:rsid w:val="00E00511"/>
    <w:rsid w:val="00E014F5"/>
    <w:rsid w:val="00E01738"/>
    <w:rsid w:val="00E045E8"/>
    <w:rsid w:val="00E04BE1"/>
    <w:rsid w:val="00E0630E"/>
    <w:rsid w:val="00E067D9"/>
    <w:rsid w:val="00E071BC"/>
    <w:rsid w:val="00E0765A"/>
    <w:rsid w:val="00E11883"/>
    <w:rsid w:val="00E11B77"/>
    <w:rsid w:val="00E14A57"/>
    <w:rsid w:val="00E14BBF"/>
    <w:rsid w:val="00E1674F"/>
    <w:rsid w:val="00E20175"/>
    <w:rsid w:val="00E241FA"/>
    <w:rsid w:val="00E2532C"/>
    <w:rsid w:val="00E26231"/>
    <w:rsid w:val="00E262E1"/>
    <w:rsid w:val="00E26B49"/>
    <w:rsid w:val="00E306A2"/>
    <w:rsid w:val="00E322A8"/>
    <w:rsid w:val="00E33B2F"/>
    <w:rsid w:val="00E3438B"/>
    <w:rsid w:val="00E34F49"/>
    <w:rsid w:val="00E3583E"/>
    <w:rsid w:val="00E35922"/>
    <w:rsid w:val="00E35E75"/>
    <w:rsid w:val="00E37CCD"/>
    <w:rsid w:val="00E4252C"/>
    <w:rsid w:val="00E42BFE"/>
    <w:rsid w:val="00E437A5"/>
    <w:rsid w:val="00E51163"/>
    <w:rsid w:val="00E5122D"/>
    <w:rsid w:val="00E51B73"/>
    <w:rsid w:val="00E52929"/>
    <w:rsid w:val="00E53751"/>
    <w:rsid w:val="00E5399F"/>
    <w:rsid w:val="00E5625A"/>
    <w:rsid w:val="00E576FE"/>
    <w:rsid w:val="00E6298F"/>
    <w:rsid w:val="00E632EC"/>
    <w:rsid w:val="00E63FC7"/>
    <w:rsid w:val="00E640E9"/>
    <w:rsid w:val="00E64515"/>
    <w:rsid w:val="00E64A70"/>
    <w:rsid w:val="00E64FAA"/>
    <w:rsid w:val="00E670F8"/>
    <w:rsid w:val="00E67683"/>
    <w:rsid w:val="00E70F12"/>
    <w:rsid w:val="00E716A5"/>
    <w:rsid w:val="00E7215B"/>
    <w:rsid w:val="00E7298E"/>
    <w:rsid w:val="00E73689"/>
    <w:rsid w:val="00E736FE"/>
    <w:rsid w:val="00E80F3C"/>
    <w:rsid w:val="00E8136E"/>
    <w:rsid w:val="00E84115"/>
    <w:rsid w:val="00E842A5"/>
    <w:rsid w:val="00E85E74"/>
    <w:rsid w:val="00E8789E"/>
    <w:rsid w:val="00E9021F"/>
    <w:rsid w:val="00E90CE6"/>
    <w:rsid w:val="00E9160F"/>
    <w:rsid w:val="00E92DE5"/>
    <w:rsid w:val="00E9501F"/>
    <w:rsid w:val="00E9506A"/>
    <w:rsid w:val="00E950E6"/>
    <w:rsid w:val="00E970A6"/>
    <w:rsid w:val="00E97A1B"/>
    <w:rsid w:val="00EA1FF0"/>
    <w:rsid w:val="00EA22A3"/>
    <w:rsid w:val="00EA2820"/>
    <w:rsid w:val="00EA41E3"/>
    <w:rsid w:val="00EA48AA"/>
    <w:rsid w:val="00EA53F2"/>
    <w:rsid w:val="00EA54A3"/>
    <w:rsid w:val="00EA6691"/>
    <w:rsid w:val="00EA72EE"/>
    <w:rsid w:val="00EB1653"/>
    <w:rsid w:val="00EB2A20"/>
    <w:rsid w:val="00EB2AB1"/>
    <w:rsid w:val="00EB3E88"/>
    <w:rsid w:val="00EB43B7"/>
    <w:rsid w:val="00EB506F"/>
    <w:rsid w:val="00EB512F"/>
    <w:rsid w:val="00EB5992"/>
    <w:rsid w:val="00EB5B81"/>
    <w:rsid w:val="00EB6052"/>
    <w:rsid w:val="00EC03AC"/>
    <w:rsid w:val="00EC03E4"/>
    <w:rsid w:val="00EC0BD2"/>
    <w:rsid w:val="00EC2F4F"/>
    <w:rsid w:val="00EC354F"/>
    <w:rsid w:val="00EC5328"/>
    <w:rsid w:val="00EC53B3"/>
    <w:rsid w:val="00EC5D41"/>
    <w:rsid w:val="00EC7ECB"/>
    <w:rsid w:val="00ED1F97"/>
    <w:rsid w:val="00ED2E0A"/>
    <w:rsid w:val="00ED50A7"/>
    <w:rsid w:val="00ED76C6"/>
    <w:rsid w:val="00EE0B03"/>
    <w:rsid w:val="00EE5369"/>
    <w:rsid w:val="00EE585F"/>
    <w:rsid w:val="00EE652E"/>
    <w:rsid w:val="00EE6BA9"/>
    <w:rsid w:val="00EE72D8"/>
    <w:rsid w:val="00EE77A2"/>
    <w:rsid w:val="00EF0913"/>
    <w:rsid w:val="00EF0EAA"/>
    <w:rsid w:val="00EF2642"/>
    <w:rsid w:val="00EF3536"/>
    <w:rsid w:val="00EF4814"/>
    <w:rsid w:val="00EF7456"/>
    <w:rsid w:val="00F01637"/>
    <w:rsid w:val="00F02597"/>
    <w:rsid w:val="00F03639"/>
    <w:rsid w:val="00F0387E"/>
    <w:rsid w:val="00F03A23"/>
    <w:rsid w:val="00F05681"/>
    <w:rsid w:val="00F078D6"/>
    <w:rsid w:val="00F07D0C"/>
    <w:rsid w:val="00F103F3"/>
    <w:rsid w:val="00F109CA"/>
    <w:rsid w:val="00F12AA1"/>
    <w:rsid w:val="00F12AF1"/>
    <w:rsid w:val="00F12E97"/>
    <w:rsid w:val="00F13A86"/>
    <w:rsid w:val="00F162BA"/>
    <w:rsid w:val="00F164DE"/>
    <w:rsid w:val="00F21345"/>
    <w:rsid w:val="00F22540"/>
    <w:rsid w:val="00F22666"/>
    <w:rsid w:val="00F242FA"/>
    <w:rsid w:val="00F24CF9"/>
    <w:rsid w:val="00F27D84"/>
    <w:rsid w:val="00F30720"/>
    <w:rsid w:val="00F30C9C"/>
    <w:rsid w:val="00F31F4E"/>
    <w:rsid w:val="00F32812"/>
    <w:rsid w:val="00F33AF1"/>
    <w:rsid w:val="00F345B6"/>
    <w:rsid w:val="00F34CFB"/>
    <w:rsid w:val="00F35CFD"/>
    <w:rsid w:val="00F365A0"/>
    <w:rsid w:val="00F37084"/>
    <w:rsid w:val="00F3779C"/>
    <w:rsid w:val="00F37BE5"/>
    <w:rsid w:val="00F37DA6"/>
    <w:rsid w:val="00F40B40"/>
    <w:rsid w:val="00F42394"/>
    <w:rsid w:val="00F42BED"/>
    <w:rsid w:val="00F44BA6"/>
    <w:rsid w:val="00F45BCB"/>
    <w:rsid w:val="00F4630A"/>
    <w:rsid w:val="00F464F2"/>
    <w:rsid w:val="00F4716D"/>
    <w:rsid w:val="00F47DA6"/>
    <w:rsid w:val="00F5012D"/>
    <w:rsid w:val="00F53828"/>
    <w:rsid w:val="00F54235"/>
    <w:rsid w:val="00F542AF"/>
    <w:rsid w:val="00F54AEE"/>
    <w:rsid w:val="00F553DF"/>
    <w:rsid w:val="00F562E2"/>
    <w:rsid w:val="00F56BC8"/>
    <w:rsid w:val="00F56C38"/>
    <w:rsid w:val="00F605AF"/>
    <w:rsid w:val="00F62F80"/>
    <w:rsid w:val="00F644A0"/>
    <w:rsid w:val="00F64880"/>
    <w:rsid w:val="00F65495"/>
    <w:rsid w:val="00F715E2"/>
    <w:rsid w:val="00F72CD8"/>
    <w:rsid w:val="00F73834"/>
    <w:rsid w:val="00F74046"/>
    <w:rsid w:val="00F754DE"/>
    <w:rsid w:val="00F80AF2"/>
    <w:rsid w:val="00F80F16"/>
    <w:rsid w:val="00F82911"/>
    <w:rsid w:val="00F843D5"/>
    <w:rsid w:val="00F85A0F"/>
    <w:rsid w:val="00F87211"/>
    <w:rsid w:val="00F87A7C"/>
    <w:rsid w:val="00F9034A"/>
    <w:rsid w:val="00F954E3"/>
    <w:rsid w:val="00F955F7"/>
    <w:rsid w:val="00F9794C"/>
    <w:rsid w:val="00FA135A"/>
    <w:rsid w:val="00FA20AC"/>
    <w:rsid w:val="00FA2E13"/>
    <w:rsid w:val="00FA7A74"/>
    <w:rsid w:val="00FB09F6"/>
    <w:rsid w:val="00FB2EA6"/>
    <w:rsid w:val="00FB3733"/>
    <w:rsid w:val="00FB3A5B"/>
    <w:rsid w:val="00FB4E11"/>
    <w:rsid w:val="00FB5184"/>
    <w:rsid w:val="00FB54C6"/>
    <w:rsid w:val="00FB59F7"/>
    <w:rsid w:val="00FB7F2C"/>
    <w:rsid w:val="00FC08B5"/>
    <w:rsid w:val="00FC0B4F"/>
    <w:rsid w:val="00FC1F91"/>
    <w:rsid w:val="00FC2EC6"/>
    <w:rsid w:val="00FC36B6"/>
    <w:rsid w:val="00FC3731"/>
    <w:rsid w:val="00FC3B21"/>
    <w:rsid w:val="00FC640A"/>
    <w:rsid w:val="00FC76FB"/>
    <w:rsid w:val="00FC7D05"/>
    <w:rsid w:val="00FD0026"/>
    <w:rsid w:val="00FD0F7D"/>
    <w:rsid w:val="00FD1DE7"/>
    <w:rsid w:val="00FD282F"/>
    <w:rsid w:val="00FD3357"/>
    <w:rsid w:val="00FD38AB"/>
    <w:rsid w:val="00FD420A"/>
    <w:rsid w:val="00FD6B37"/>
    <w:rsid w:val="00FE4157"/>
    <w:rsid w:val="00FE58A1"/>
    <w:rsid w:val="00FE5A83"/>
    <w:rsid w:val="00FE6C83"/>
    <w:rsid w:val="00FF0210"/>
    <w:rsid w:val="00FF05BB"/>
    <w:rsid w:val="00FF0F39"/>
    <w:rsid w:val="00FF135B"/>
    <w:rsid w:val="00FF17D1"/>
    <w:rsid w:val="00FF45A0"/>
    <w:rsid w:val="00FF4C1C"/>
    <w:rsid w:val="00FF5A95"/>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4714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34CFB"/>
    <w:rPr>
      <w:rFonts w:ascii="Times New Roman" w:hAnsi="Times New Roman" w:cs="Times New Roman"/>
      <w:lang w:eastAsia="en-GB"/>
    </w:rPr>
  </w:style>
  <w:style w:type="paragraph" w:styleId="Heading1">
    <w:name w:val="heading 1"/>
    <w:basedOn w:val="Normal"/>
    <w:link w:val="Heading1Char"/>
    <w:uiPriority w:val="9"/>
    <w:qFormat/>
    <w:rsid w:val="001A1B1A"/>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490F2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B764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DB75A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63D0E"/>
    <w:pPr>
      <w:spacing w:before="100" w:beforeAutospacing="1" w:after="100" w:afterAutospacing="1"/>
    </w:pPr>
  </w:style>
  <w:style w:type="paragraph" w:styleId="ListParagraph">
    <w:name w:val="List Paragraph"/>
    <w:basedOn w:val="Normal"/>
    <w:uiPriority w:val="34"/>
    <w:qFormat/>
    <w:rsid w:val="0049568A"/>
    <w:pPr>
      <w:ind w:left="720"/>
      <w:contextualSpacing/>
    </w:pPr>
    <w:rPr>
      <w:rFonts w:asciiTheme="minorHAnsi" w:hAnsiTheme="minorHAnsi" w:cstheme="minorBidi"/>
      <w:lang w:eastAsia="en-US"/>
    </w:rPr>
  </w:style>
  <w:style w:type="character" w:styleId="Hyperlink">
    <w:name w:val="Hyperlink"/>
    <w:basedOn w:val="DefaultParagraphFont"/>
    <w:uiPriority w:val="99"/>
    <w:unhideWhenUsed/>
    <w:rsid w:val="00AF2155"/>
    <w:rPr>
      <w:color w:val="0563C1" w:themeColor="hyperlink"/>
      <w:u w:val="single"/>
    </w:rPr>
  </w:style>
  <w:style w:type="character" w:styleId="CommentReference">
    <w:name w:val="annotation reference"/>
    <w:basedOn w:val="DefaultParagraphFont"/>
    <w:uiPriority w:val="99"/>
    <w:semiHidden/>
    <w:unhideWhenUsed/>
    <w:rsid w:val="00F65495"/>
    <w:rPr>
      <w:sz w:val="18"/>
      <w:szCs w:val="18"/>
    </w:rPr>
  </w:style>
  <w:style w:type="paragraph" w:styleId="CommentText">
    <w:name w:val="annotation text"/>
    <w:basedOn w:val="Normal"/>
    <w:link w:val="CommentTextChar"/>
    <w:uiPriority w:val="99"/>
    <w:semiHidden/>
    <w:unhideWhenUsed/>
    <w:rsid w:val="00F65495"/>
  </w:style>
  <w:style w:type="character" w:customStyle="1" w:styleId="CommentTextChar">
    <w:name w:val="Comment Text Char"/>
    <w:basedOn w:val="DefaultParagraphFont"/>
    <w:link w:val="CommentText"/>
    <w:uiPriority w:val="99"/>
    <w:semiHidden/>
    <w:rsid w:val="00F65495"/>
    <w:rPr>
      <w:rFonts w:ascii="Times New Roman" w:hAnsi="Times New Roman" w:cs="Times New Roman"/>
      <w:lang w:eastAsia="en-GB"/>
    </w:rPr>
  </w:style>
  <w:style w:type="paragraph" w:styleId="CommentSubject">
    <w:name w:val="annotation subject"/>
    <w:basedOn w:val="CommentText"/>
    <w:next w:val="CommentText"/>
    <w:link w:val="CommentSubjectChar"/>
    <w:uiPriority w:val="99"/>
    <w:semiHidden/>
    <w:unhideWhenUsed/>
    <w:rsid w:val="00F65495"/>
    <w:rPr>
      <w:b/>
      <w:bCs/>
      <w:sz w:val="20"/>
      <w:szCs w:val="20"/>
    </w:rPr>
  </w:style>
  <w:style w:type="character" w:customStyle="1" w:styleId="CommentSubjectChar">
    <w:name w:val="Comment Subject Char"/>
    <w:basedOn w:val="CommentTextChar"/>
    <w:link w:val="CommentSubject"/>
    <w:uiPriority w:val="99"/>
    <w:semiHidden/>
    <w:rsid w:val="00F65495"/>
    <w:rPr>
      <w:rFonts w:ascii="Times New Roman" w:hAnsi="Times New Roman" w:cs="Times New Roman"/>
      <w:b/>
      <w:bCs/>
      <w:sz w:val="20"/>
      <w:szCs w:val="20"/>
      <w:lang w:eastAsia="en-GB"/>
    </w:rPr>
  </w:style>
  <w:style w:type="paragraph" w:styleId="BalloonText">
    <w:name w:val="Balloon Text"/>
    <w:basedOn w:val="Normal"/>
    <w:link w:val="BalloonTextChar"/>
    <w:uiPriority w:val="99"/>
    <w:semiHidden/>
    <w:unhideWhenUsed/>
    <w:rsid w:val="00F65495"/>
    <w:rPr>
      <w:sz w:val="18"/>
      <w:szCs w:val="18"/>
    </w:rPr>
  </w:style>
  <w:style w:type="character" w:customStyle="1" w:styleId="BalloonTextChar">
    <w:name w:val="Balloon Text Char"/>
    <w:basedOn w:val="DefaultParagraphFont"/>
    <w:link w:val="BalloonText"/>
    <w:uiPriority w:val="99"/>
    <w:semiHidden/>
    <w:rsid w:val="00F65495"/>
    <w:rPr>
      <w:rFonts w:ascii="Times New Roman" w:hAnsi="Times New Roman" w:cs="Times New Roman"/>
      <w:sz w:val="18"/>
      <w:szCs w:val="18"/>
      <w:lang w:eastAsia="en-GB"/>
    </w:rPr>
  </w:style>
  <w:style w:type="table" w:styleId="TableGrid">
    <w:name w:val="Table Grid"/>
    <w:basedOn w:val="TableNormal"/>
    <w:uiPriority w:val="39"/>
    <w:rsid w:val="00E63FC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1944B6"/>
    <w:rPr>
      <w:color w:val="808080"/>
    </w:rPr>
  </w:style>
  <w:style w:type="character" w:styleId="FollowedHyperlink">
    <w:name w:val="FollowedHyperlink"/>
    <w:basedOn w:val="DefaultParagraphFont"/>
    <w:uiPriority w:val="99"/>
    <w:semiHidden/>
    <w:unhideWhenUsed/>
    <w:rsid w:val="00870325"/>
    <w:rPr>
      <w:color w:val="954F72" w:themeColor="followedHyperlink"/>
      <w:u w:val="single"/>
    </w:rPr>
  </w:style>
  <w:style w:type="paragraph" w:styleId="Revision">
    <w:name w:val="Revision"/>
    <w:hidden/>
    <w:uiPriority w:val="99"/>
    <w:semiHidden/>
    <w:rsid w:val="00AB7D8D"/>
    <w:rPr>
      <w:rFonts w:ascii="Times New Roman" w:hAnsi="Times New Roman" w:cs="Times New Roman"/>
      <w:lang w:eastAsia="en-GB"/>
    </w:rPr>
  </w:style>
  <w:style w:type="paragraph" w:styleId="Header">
    <w:name w:val="header"/>
    <w:basedOn w:val="Normal"/>
    <w:link w:val="HeaderChar"/>
    <w:uiPriority w:val="99"/>
    <w:unhideWhenUsed/>
    <w:rsid w:val="00642E0B"/>
    <w:pPr>
      <w:tabs>
        <w:tab w:val="center" w:pos="4513"/>
        <w:tab w:val="right" w:pos="9026"/>
      </w:tabs>
    </w:pPr>
  </w:style>
  <w:style w:type="character" w:customStyle="1" w:styleId="HeaderChar">
    <w:name w:val="Header Char"/>
    <w:basedOn w:val="DefaultParagraphFont"/>
    <w:link w:val="Header"/>
    <w:uiPriority w:val="99"/>
    <w:rsid w:val="00642E0B"/>
    <w:rPr>
      <w:rFonts w:ascii="Times New Roman" w:hAnsi="Times New Roman" w:cs="Times New Roman"/>
      <w:lang w:eastAsia="en-GB"/>
    </w:rPr>
  </w:style>
  <w:style w:type="paragraph" w:styleId="Footer">
    <w:name w:val="footer"/>
    <w:basedOn w:val="Normal"/>
    <w:link w:val="FooterChar"/>
    <w:uiPriority w:val="99"/>
    <w:unhideWhenUsed/>
    <w:rsid w:val="00642E0B"/>
    <w:pPr>
      <w:tabs>
        <w:tab w:val="center" w:pos="4513"/>
        <w:tab w:val="right" w:pos="9026"/>
      </w:tabs>
    </w:pPr>
  </w:style>
  <w:style w:type="character" w:customStyle="1" w:styleId="FooterChar">
    <w:name w:val="Footer Char"/>
    <w:basedOn w:val="DefaultParagraphFont"/>
    <w:link w:val="Footer"/>
    <w:uiPriority w:val="99"/>
    <w:rsid w:val="00642E0B"/>
    <w:rPr>
      <w:rFonts w:ascii="Times New Roman" w:hAnsi="Times New Roman" w:cs="Times New Roman"/>
      <w:lang w:eastAsia="en-GB"/>
    </w:rPr>
  </w:style>
  <w:style w:type="character" w:styleId="PageNumber">
    <w:name w:val="page number"/>
    <w:basedOn w:val="DefaultParagraphFont"/>
    <w:uiPriority w:val="99"/>
    <w:semiHidden/>
    <w:unhideWhenUsed/>
    <w:rsid w:val="000E0CF5"/>
  </w:style>
  <w:style w:type="character" w:customStyle="1" w:styleId="keyword2">
    <w:name w:val="keyword2"/>
    <w:basedOn w:val="DefaultParagraphFont"/>
    <w:rsid w:val="002E5920"/>
    <w:rPr>
      <w:b/>
      <w:bCs/>
      <w:color w:val="006699"/>
      <w:bdr w:val="none" w:sz="0" w:space="0" w:color="auto" w:frame="1"/>
    </w:rPr>
  </w:style>
  <w:style w:type="character" w:customStyle="1" w:styleId="Heading1Char">
    <w:name w:val="Heading 1 Char"/>
    <w:basedOn w:val="DefaultParagraphFont"/>
    <w:link w:val="Heading1"/>
    <w:uiPriority w:val="9"/>
    <w:rsid w:val="001A1B1A"/>
    <w:rPr>
      <w:rFonts w:ascii="Times New Roman" w:hAnsi="Times New Roman" w:cs="Times New Roman"/>
      <w:b/>
      <w:bCs/>
      <w:kern w:val="36"/>
      <w:sz w:val="48"/>
      <w:szCs w:val="48"/>
      <w:lang w:eastAsia="en-GB"/>
    </w:rPr>
  </w:style>
  <w:style w:type="paragraph" w:styleId="PlainText">
    <w:name w:val="Plain Text"/>
    <w:basedOn w:val="Normal"/>
    <w:link w:val="PlainTextChar"/>
    <w:uiPriority w:val="99"/>
    <w:unhideWhenUsed/>
    <w:rsid w:val="007D3BBF"/>
    <w:rPr>
      <w:rFonts w:ascii="Courier" w:hAnsi="Courier" w:cstheme="minorBidi"/>
      <w:sz w:val="21"/>
      <w:szCs w:val="21"/>
      <w:lang w:eastAsia="en-US"/>
    </w:rPr>
  </w:style>
  <w:style w:type="character" w:customStyle="1" w:styleId="PlainTextChar">
    <w:name w:val="Plain Text Char"/>
    <w:basedOn w:val="DefaultParagraphFont"/>
    <w:link w:val="PlainText"/>
    <w:uiPriority w:val="99"/>
    <w:rsid w:val="007D3BBF"/>
    <w:rPr>
      <w:rFonts w:ascii="Courier" w:hAnsi="Courier"/>
      <w:sz w:val="21"/>
      <w:szCs w:val="21"/>
    </w:rPr>
  </w:style>
  <w:style w:type="character" w:customStyle="1" w:styleId="Heading2Char">
    <w:name w:val="Heading 2 Char"/>
    <w:basedOn w:val="DefaultParagraphFont"/>
    <w:link w:val="Heading2"/>
    <w:uiPriority w:val="9"/>
    <w:rsid w:val="00490F24"/>
    <w:rPr>
      <w:rFonts w:asciiTheme="majorHAnsi" w:eastAsiaTheme="majorEastAsia" w:hAnsiTheme="majorHAnsi" w:cstheme="majorBidi"/>
      <w:color w:val="2F5496" w:themeColor="accent1" w:themeShade="BF"/>
      <w:sz w:val="26"/>
      <w:szCs w:val="26"/>
      <w:lang w:eastAsia="en-GB"/>
    </w:rPr>
  </w:style>
  <w:style w:type="paragraph" w:styleId="Subtitle">
    <w:name w:val="Subtitle"/>
    <w:basedOn w:val="Normal"/>
    <w:next w:val="Normal"/>
    <w:link w:val="SubtitleChar"/>
    <w:uiPriority w:val="11"/>
    <w:qFormat/>
    <w:rsid w:val="00490F2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490F24"/>
    <w:rPr>
      <w:rFonts w:eastAsiaTheme="minorEastAsia"/>
      <w:color w:val="5A5A5A" w:themeColor="text1" w:themeTint="A5"/>
      <w:spacing w:val="15"/>
      <w:sz w:val="22"/>
      <w:szCs w:val="22"/>
      <w:lang w:eastAsia="en-GB"/>
    </w:rPr>
  </w:style>
  <w:style w:type="paragraph" w:styleId="NoSpacing">
    <w:name w:val="No Spacing"/>
    <w:uiPriority w:val="1"/>
    <w:qFormat/>
    <w:rsid w:val="00490F24"/>
    <w:rPr>
      <w:rFonts w:ascii="Times New Roman" w:hAnsi="Times New Roman" w:cs="Times New Roman"/>
      <w:lang w:eastAsia="en-GB"/>
    </w:rPr>
  </w:style>
  <w:style w:type="paragraph" w:styleId="TOCHeading">
    <w:name w:val="TOC Heading"/>
    <w:basedOn w:val="Heading1"/>
    <w:next w:val="Normal"/>
    <w:uiPriority w:val="39"/>
    <w:unhideWhenUsed/>
    <w:qFormat/>
    <w:rsid w:val="004C338E"/>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lang w:val="en-US" w:eastAsia="en-US"/>
    </w:rPr>
  </w:style>
  <w:style w:type="paragraph" w:styleId="TOC1">
    <w:name w:val="toc 1"/>
    <w:basedOn w:val="Normal"/>
    <w:next w:val="Normal"/>
    <w:autoRedefine/>
    <w:uiPriority w:val="39"/>
    <w:unhideWhenUsed/>
    <w:rsid w:val="004C338E"/>
    <w:pPr>
      <w:spacing w:before="120"/>
    </w:pPr>
    <w:rPr>
      <w:rFonts w:asciiTheme="minorHAnsi" w:hAnsiTheme="minorHAnsi"/>
      <w:b/>
      <w:bCs/>
      <w:caps/>
      <w:sz w:val="22"/>
      <w:szCs w:val="22"/>
    </w:rPr>
  </w:style>
  <w:style w:type="paragraph" w:styleId="TOC2">
    <w:name w:val="toc 2"/>
    <w:basedOn w:val="Normal"/>
    <w:next w:val="Normal"/>
    <w:autoRedefine/>
    <w:uiPriority w:val="39"/>
    <w:unhideWhenUsed/>
    <w:rsid w:val="004C338E"/>
    <w:pPr>
      <w:ind w:left="240"/>
    </w:pPr>
    <w:rPr>
      <w:rFonts w:asciiTheme="minorHAnsi" w:hAnsiTheme="minorHAnsi"/>
      <w:smallCaps/>
      <w:sz w:val="22"/>
      <w:szCs w:val="22"/>
    </w:rPr>
  </w:style>
  <w:style w:type="paragraph" w:styleId="TOC3">
    <w:name w:val="toc 3"/>
    <w:basedOn w:val="Normal"/>
    <w:next w:val="Normal"/>
    <w:autoRedefine/>
    <w:uiPriority w:val="39"/>
    <w:unhideWhenUsed/>
    <w:rsid w:val="004C338E"/>
    <w:pPr>
      <w:ind w:left="480"/>
    </w:pPr>
    <w:rPr>
      <w:rFonts w:asciiTheme="minorHAnsi" w:hAnsiTheme="minorHAnsi"/>
      <w:i/>
      <w:iCs/>
      <w:sz w:val="22"/>
      <w:szCs w:val="22"/>
    </w:rPr>
  </w:style>
  <w:style w:type="paragraph" w:styleId="TOC4">
    <w:name w:val="toc 4"/>
    <w:basedOn w:val="Normal"/>
    <w:next w:val="Normal"/>
    <w:autoRedefine/>
    <w:uiPriority w:val="39"/>
    <w:semiHidden/>
    <w:unhideWhenUsed/>
    <w:rsid w:val="004C338E"/>
    <w:pPr>
      <w:ind w:left="720"/>
    </w:pPr>
    <w:rPr>
      <w:rFonts w:asciiTheme="minorHAnsi" w:hAnsiTheme="minorHAnsi"/>
      <w:sz w:val="18"/>
      <w:szCs w:val="18"/>
    </w:rPr>
  </w:style>
  <w:style w:type="paragraph" w:styleId="TOC5">
    <w:name w:val="toc 5"/>
    <w:basedOn w:val="Normal"/>
    <w:next w:val="Normal"/>
    <w:autoRedefine/>
    <w:uiPriority w:val="39"/>
    <w:semiHidden/>
    <w:unhideWhenUsed/>
    <w:rsid w:val="004C338E"/>
    <w:pPr>
      <w:ind w:left="960"/>
    </w:pPr>
    <w:rPr>
      <w:rFonts w:asciiTheme="minorHAnsi" w:hAnsiTheme="minorHAnsi"/>
      <w:sz w:val="18"/>
      <w:szCs w:val="18"/>
    </w:rPr>
  </w:style>
  <w:style w:type="paragraph" w:styleId="TOC6">
    <w:name w:val="toc 6"/>
    <w:basedOn w:val="Normal"/>
    <w:next w:val="Normal"/>
    <w:autoRedefine/>
    <w:uiPriority w:val="39"/>
    <w:semiHidden/>
    <w:unhideWhenUsed/>
    <w:rsid w:val="004C338E"/>
    <w:pPr>
      <w:ind w:left="1200"/>
    </w:pPr>
    <w:rPr>
      <w:rFonts w:asciiTheme="minorHAnsi" w:hAnsiTheme="minorHAnsi"/>
      <w:sz w:val="18"/>
      <w:szCs w:val="18"/>
    </w:rPr>
  </w:style>
  <w:style w:type="paragraph" w:styleId="TOC7">
    <w:name w:val="toc 7"/>
    <w:basedOn w:val="Normal"/>
    <w:next w:val="Normal"/>
    <w:autoRedefine/>
    <w:uiPriority w:val="39"/>
    <w:semiHidden/>
    <w:unhideWhenUsed/>
    <w:rsid w:val="004C338E"/>
    <w:pPr>
      <w:ind w:left="1440"/>
    </w:pPr>
    <w:rPr>
      <w:rFonts w:asciiTheme="minorHAnsi" w:hAnsiTheme="minorHAnsi"/>
      <w:sz w:val="18"/>
      <w:szCs w:val="18"/>
    </w:rPr>
  </w:style>
  <w:style w:type="paragraph" w:styleId="TOC8">
    <w:name w:val="toc 8"/>
    <w:basedOn w:val="Normal"/>
    <w:next w:val="Normal"/>
    <w:autoRedefine/>
    <w:uiPriority w:val="39"/>
    <w:semiHidden/>
    <w:unhideWhenUsed/>
    <w:rsid w:val="004C338E"/>
    <w:pPr>
      <w:ind w:left="1680"/>
    </w:pPr>
    <w:rPr>
      <w:rFonts w:asciiTheme="minorHAnsi" w:hAnsiTheme="minorHAnsi"/>
      <w:sz w:val="18"/>
      <w:szCs w:val="18"/>
    </w:rPr>
  </w:style>
  <w:style w:type="paragraph" w:styleId="TOC9">
    <w:name w:val="toc 9"/>
    <w:basedOn w:val="Normal"/>
    <w:next w:val="Normal"/>
    <w:autoRedefine/>
    <w:uiPriority w:val="39"/>
    <w:semiHidden/>
    <w:unhideWhenUsed/>
    <w:rsid w:val="004C338E"/>
    <w:pPr>
      <w:ind w:left="1920"/>
    </w:pPr>
    <w:rPr>
      <w:rFonts w:asciiTheme="minorHAnsi" w:hAnsiTheme="minorHAnsi"/>
      <w:sz w:val="18"/>
      <w:szCs w:val="18"/>
    </w:rPr>
  </w:style>
  <w:style w:type="character" w:customStyle="1" w:styleId="Heading3Char">
    <w:name w:val="Heading 3 Char"/>
    <w:basedOn w:val="DefaultParagraphFont"/>
    <w:link w:val="Heading3"/>
    <w:uiPriority w:val="9"/>
    <w:rsid w:val="000B764F"/>
    <w:rPr>
      <w:rFonts w:asciiTheme="majorHAnsi" w:eastAsiaTheme="majorEastAsia" w:hAnsiTheme="majorHAnsi" w:cstheme="majorBidi"/>
      <w:color w:val="1F3763" w:themeColor="accent1" w:themeShade="7F"/>
      <w:lang w:eastAsia="en-GB"/>
    </w:rPr>
  </w:style>
  <w:style w:type="character" w:customStyle="1" w:styleId="Heading4Char">
    <w:name w:val="Heading 4 Char"/>
    <w:basedOn w:val="DefaultParagraphFont"/>
    <w:link w:val="Heading4"/>
    <w:uiPriority w:val="9"/>
    <w:rsid w:val="00DB75A7"/>
    <w:rPr>
      <w:rFonts w:asciiTheme="majorHAnsi" w:eastAsiaTheme="majorEastAsia" w:hAnsiTheme="majorHAnsi" w:cstheme="majorBidi"/>
      <w:i/>
      <w:iCs/>
      <w:color w:val="2F5496" w:themeColor="accent1" w:themeShade="BF"/>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5196500">
      <w:bodyDiv w:val="1"/>
      <w:marLeft w:val="0"/>
      <w:marRight w:val="0"/>
      <w:marTop w:val="0"/>
      <w:marBottom w:val="0"/>
      <w:divBdr>
        <w:top w:val="none" w:sz="0" w:space="0" w:color="auto"/>
        <w:left w:val="none" w:sz="0" w:space="0" w:color="auto"/>
        <w:bottom w:val="none" w:sz="0" w:space="0" w:color="auto"/>
        <w:right w:val="none" w:sz="0" w:space="0" w:color="auto"/>
      </w:divBdr>
    </w:div>
    <w:div w:id="385109141">
      <w:bodyDiv w:val="1"/>
      <w:marLeft w:val="0"/>
      <w:marRight w:val="0"/>
      <w:marTop w:val="0"/>
      <w:marBottom w:val="0"/>
      <w:divBdr>
        <w:top w:val="none" w:sz="0" w:space="0" w:color="auto"/>
        <w:left w:val="none" w:sz="0" w:space="0" w:color="auto"/>
        <w:bottom w:val="none" w:sz="0" w:space="0" w:color="auto"/>
        <w:right w:val="none" w:sz="0" w:space="0" w:color="auto"/>
      </w:divBdr>
      <w:divsChild>
        <w:div w:id="742994201">
          <w:marLeft w:val="0"/>
          <w:marRight w:val="0"/>
          <w:marTop w:val="0"/>
          <w:marBottom w:val="0"/>
          <w:divBdr>
            <w:top w:val="none" w:sz="0" w:space="0" w:color="auto"/>
            <w:left w:val="none" w:sz="0" w:space="0" w:color="auto"/>
            <w:bottom w:val="none" w:sz="0" w:space="0" w:color="auto"/>
            <w:right w:val="none" w:sz="0" w:space="0" w:color="auto"/>
          </w:divBdr>
        </w:div>
      </w:divsChild>
    </w:div>
    <w:div w:id="457726757">
      <w:bodyDiv w:val="1"/>
      <w:marLeft w:val="0"/>
      <w:marRight w:val="0"/>
      <w:marTop w:val="0"/>
      <w:marBottom w:val="0"/>
      <w:divBdr>
        <w:top w:val="none" w:sz="0" w:space="0" w:color="auto"/>
        <w:left w:val="none" w:sz="0" w:space="0" w:color="auto"/>
        <w:bottom w:val="none" w:sz="0" w:space="0" w:color="auto"/>
        <w:right w:val="none" w:sz="0" w:space="0" w:color="auto"/>
      </w:divBdr>
      <w:divsChild>
        <w:div w:id="1466463721">
          <w:marLeft w:val="0"/>
          <w:marRight w:val="0"/>
          <w:marTop w:val="0"/>
          <w:marBottom w:val="0"/>
          <w:divBdr>
            <w:top w:val="none" w:sz="0" w:space="0" w:color="auto"/>
            <w:left w:val="none" w:sz="0" w:space="0" w:color="auto"/>
            <w:bottom w:val="none" w:sz="0" w:space="0" w:color="auto"/>
            <w:right w:val="none" w:sz="0" w:space="0" w:color="auto"/>
          </w:divBdr>
          <w:divsChild>
            <w:div w:id="486285223">
              <w:marLeft w:val="0"/>
              <w:marRight w:val="0"/>
              <w:marTop w:val="0"/>
              <w:marBottom w:val="0"/>
              <w:divBdr>
                <w:top w:val="none" w:sz="0" w:space="0" w:color="auto"/>
                <w:left w:val="none" w:sz="0" w:space="0" w:color="auto"/>
                <w:bottom w:val="none" w:sz="0" w:space="0" w:color="auto"/>
                <w:right w:val="none" w:sz="0" w:space="0" w:color="auto"/>
              </w:divBdr>
              <w:divsChild>
                <w:div w:id="158980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080939">
      <w:bodyDiv w:val="1"/>
      <w:marLeft w:val="0"/>
      <w:marRight w:val="0"/>
      <w:marTop w:val="0"/>
      <w:marBottom w:val="0"/>
      <w:divBdr>
        <w:top w:val="none" w:sz="0" w:space="0" w:color="auto"/>
        <w:left w:val="none" w:sz="0" w:space="0" w:color="auto"/>
        <w:bottom w:val="none" w:sz="0" w:space="0" w:color="auto"/>
        <w:right w:val="none" w:sz="0" w:space="0" w:color="auto"/>
      </w:divBdr>
      <w:divsChild>
        <w:div w:id="1880781306">
          <w:marLeft w:val="0"/>
          <w:marRight w:val="0"/>
          <w:marTop w:val="0"/>
          <w:marBottom w:val="0"/>
          <w:divBdr>
            <w:top w:val="none" w:sz="0" w:space="0" w:color="auto"/>
            <w:left w:val="none" w:sz="0" w:space="0" w:color="auto"/>
            <w:bottom w:val="none" w:sz="0" w:space="0" w:color="auto"/>
            <w:right w:val="none" w:sz="0" w:space="0" w:color="auto"/>
          </w:divBdr>
        </w:div>
      </w:divsChild>
    </w:div>
    <w:div w:id="735779940">
      <w:bodyDiv w:val="1"/>
      <w:marLeft w:val="0"/>
      <w:marRight w:val="0"/>
      <w:marTop w:val="0"/>
      <w:marBottom w:val="0"/>
      <w:divBdr>
        <w:top w:val="none" w:sz="0" w:space="0" w:color="auto"/>
        <w:left w:val="none" w:sz="0" w:space="0" w:color="auto"/>
        <w:bottom w:val="none" w:sz="0" w:space="0" w:color="auto"/>
        <w:right w:val="none" w:sz="0" w:space="0" w:color="auto"/>
      </w:divBdr>
    </w:div>
    <w:div w:id="780883259">
      <w:bodyDiv w:val="1"/>
      <w:marLeft w:val="0"/>
      <w:marRight w:val="0"/>
      <w:marTop w:val="0"/>
      <w:marBottom w:val="0"/>
      <w:divBdr>
        <w:top w:val="none" w:sz="0" w:space="0" w:color="auto"/>
        <w:left w:val="none" w:sz="0" w:space="0" w:color="auto"/>
        <w:bottom w:val="none" w:sz="0" w:space="0" w:color="auto"/>
        <w:right w:val="none" w:sz="0" w:space="0" w:color="auto"/>
      </w:divBdr>
      <w:divsChild>
        <w:div w:id="1390495113">
          <w:marLeft w:val="0"/>
          <w:marRight w:val="0"/>
          <w:marTop w:val="0"/>
          <w:marBottom w:val="0"/>
          <w:divBdr>
            <w:top w:val="none" w:sz="0" w:space="0" w:color="auto"/>
            <w:left w:val="none" w:sz="0" w:space="0" w:color="auto"/>
            <w:bottom w:val="none" w:sz="0" w:space="0" w:color="auto"/>
            <w:right w:val="none" w:sz="0" w:space="0" w:color="auto"/>
          </w:divBdr>
        </w:div>
      </w:divsChild>
    </w:div>
    <w:div w:id="850485542">
      <w:bodyDiv w:val="1"/>
      <w:marLeft w:val="0"/>
      <w:marRight w:val="0"/>
      <w:marTop w:val="0"/>
      <w:marBottom w:val="0"/>
      <w:divBdr>
        <w:top w:val="none" w:sz="0" w:space="0" w:color="auto"/>
        <w:left w:val="none" w:sz="0" w:space="0" w:color="auto"/>
        <w:bottom w:val="none" w:sz="0" w:space="0" w:color="auto"/>
        <w:right w:val="none" w:sz="0" w:space="0" w:color="auto"/>
      </w:divBdr>
    </w:div>
    <w:div w:id="929435257">
      <w:bodyDiv w:val="1"/>
      <w:marLeft w:val="0"/>
      <w:marRight w:val="0"/>
      <w:marTop w:val="0"/>
      <w:marBottom w:val="0"/>
      <w:divBdr>
        <w:top w:val="none" w:sz="0" w:space="0" w:color="auto"/>
        <w:left w:val="none" w:sz="0" w:space="0" w:color="auto"/>
        <w:bottom w:val="none" w:sz="0" w:space="0" w:color="auto"/>
        <w:right w:val="none" w:sz="0" w:space="0" w:color="auto"/>
      </w:divBdr>
    </w:div>
    <w:div w:id="945582373">
      <w:bodyDiv w:val="1"/>
      <w:marLeft w:val="0"/>
      <w:marRight w:val="0"/>
      <w:marTop w:val="0"/>
      <w:marBottom w:val="0"/>
      <w:divBdr>
        <w:top w:val="none" w:sz="0" w:space="0" w:color="auto"/>
        <w:left w:val="none" w:sz="0" w:space="0" w:color="auto"/>
        <w:bottom w:val="none" w:sz="0" w:space="0" w:color="auto"/>
        <w:right w:val="none" w:sz="0" w:space="0" w:color="auto"/>
      </w:divBdr>
    </w:div>
    <w:div w:id="988051455">
      <w:bodyDiv w:val="1"/>
      <w:marLeft w:val="0"/>
      <w:marRight w:val="0"/>
      <w:marTop w:val="0"/>
      <w:marBottom w:val="0"/>
      <w:divBdr>
        <w:top w:val="none" w:sz="0" w:space="0" w:color="auto"/>
        <w:left w:val="none" w:sz="0" w:space="0" w:color="auto"/>
        <w:bottom w:val="none" w:sz="0" w:space="0" w:color="auto"/>
        <w:right w:val="none" w:sz="0" w:space="0" w:color="auto"/>
      </w:divBdr>
    </w:div>
    <w:div w:id="1122336093">
      <w:bodyDiv w:val="1"/>
      <w:marLeft w:val="0"/>
      <w:marRight w:val="0"/>
      <w:marTop w:val="0"/>
      <w:marBottom w:val="0"/>
      <w:divBdr>
        <w:top w:val="none" w:sz="0" w:space="0" w:color="auto"/>
        <w:left w:val="none" w:sz="0" w:space="0" w:color="auto"/>
        <w:bottom w:val="none" w:sz="0" w:space="0" w:color="auto"/>
        <w:right w:val="none" w:sz="0" w:space="0" w:color="auto"/>
      </w:divBdr>
    </w:div>
    <w:div w:id="1230001300">
      <w:bodyDiv w:val="1"/>
      <w:marLeft w:val="0"/>
      <w:marRight w:val="0"/>
      <w:marTop w:val="0"/>
      <w:marBottom w:val="0"/>
      <w:divBdr>
        <w:top w:val="none" w:sz="0" w:space="0" w:color="auto"/>
        <w:left w:val="none" w:sz="0" w:space="0" w:color="auto"/>
        <w:bottom w:val="none" w:sz="0" w:space="0" w:color="auto"/>
        <w:right w:val="none" w:sz="0" w:space="0" w:color="auto"/>
      </w:divBdr>
      <w:divsChild>
        <w:div w:id="1292203071">
          <w:marLeft w:val="0"/>
          <w:marRight w:val="0"/>
          <w:marTop w:val="0"/>
          <w:marBottom w:val="0"/>
          <w:divBdr>
            <w:top w:val="none" w:sz="0" w:space="0" w:color="auto"/>
            <w:left w:val="none" w:sz="0" w:space="0" w:color="auto"/>
            <w:bottom w:val="none" w:sz="0" w:space="0" w:color="auto"/>
            <w:right w:val="none" w:sz="0" w:space="0" w:color="auto"/>
          </w:divBdr>
          <w:divsChild>
            <w:div w:id="1430735165">
              <w:marLeft w:val="0"/>
              <w:marRight w:val="0"/>
              <w:marTop w:val="0"/>
              <w:marBottom w:val="0"/>
              <w:divBdr>
                <w:top w:val="none" w:sz="0" w:space="0" w:color="auto"/>
                <w:left w:val="none" w:sz="0" w:space="0" w:color="auto"/>
                <w:bottom w:val="none" w:sz="0" w:space="0" w:color="auto"/>
                <w:right w:val="none" w:sz="0" w:space="0" w:color="auto"/>
              </w:divBdr>
              <w:divsChild>
                <w:div w:id="174109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231660">
      <w:bodyDiv w:val="1"/>
      <w:marLeft w:val="0"/>
      <w:marRight w:val="0"/>
      <w:marTop w:val="0"/>
      <w:marBottom w:val="0"/>
      <w:divBdr>
        <w:top w:val="none" w:sz="0" w:space="0" w:color="auto"/>
        <w:left w:val="none" w:sz="0" w:space="0" w:color="auto"/>
        <w:bottom w:val="none" w:sz="0" w:space="0" w:color="auto"/>
        <w:right w:val="none" w:sz="0" w:space="0" w:color="auto"/>
      </w:divBdr>
    </w:div>
    <w:div w:id="1909881740">
      <w:bodyDiv w:val="1"/>
      <w:marLeft w:val="0"/>
      <w:marRight w:val="0"/>
      <w:marTop w:val="0"/>
      <w:marBottom w:val="0"/>
      <w:divBdr>
        <w:top w:val="none" w:sz="0" w:space="0" w:color="auto"/>
        <w:left w:val="none" w:sz="0" w:space="0" w:color="auto"/>
        <w:bottom w:val="none" w:sz="0" w:space="0" w:color="auto"/>
        <w:right w:val="none" w:sz="0" w:space="0" w:color="auto"/>
      </w:divBdr>
    </w:div>
    <w:div w:id="1973361054">
      <w:bodyDiv w:val="1"/>
      <w:marLeft w:val="0"/>
      <w:marRight w:val="0"/>
      <w:marTop w:val="0"/>
      <w:marBottom w:val="0"/>
      <w:divBdr>
        <w:top w:val="none" w:sz="0" w:space="0" w:color="auto"/>
        <w:left w:val="none" w:sz="0" w:space="0" w:color="auto"/>
        <w:bottom w:val="none" w:sz="0" w:space="0" w:color="auto"/>
        <w:right w:val="none" w:sz="0" w:space="0" w:color="auto"/>
      </w:divBdr>
    </w:div>
    <w:div w:id="2050839727">
      <w:bodyDiv w:val="1"/>
      <w:marLeft w:val="0"/>
      <w:marRight w:val="0"/>
      <w:marTop w:val="0"/>
      <w:marBottom w:val="0"/>
      <w:divBdr>
        <w:top w:val="none" w:sz="0" w:space="0" w:color="auto"/>
        <w:left w:val="none" w:sz="0" w:space="0" w:color="auto"/>
        <w:bottom w:val="none" w:sz="0" w:space="0" w:color="auto"/>
        <w:right w:val="none" w:sz="0" w:space="0" w:color="auto"/>
      </w:divBdr>
      <w:divsChild>
        <w:div w:id="899901414">
          <w:marLeft w:val="0"/>
          <w:marRight w:val="0"/>
          <w:marTop w:val="0"/>
          <w:marBottom w:val="0"/>
          <w:divBdr>
            <w:top w:val="none" w:sz="0" w:space="0" w:color="auto"/>
            <w:left w:val="none" w:sz="0" w:space="0" w:color="auto"/>
            <w:bottom w:val="none" w:sz="0" w:space="0" w:color="auto"/>
            <w:right w:val="none" w:sz="0" w:space="0" w:color="auto"/>
          </w:divBdr>
          <w:divsChild>
            <w:div w:id="1061367452">
              <w:marLeft w:val="0"/>
              <w:marRight w:val="0"/>
              <w:marTop w:val="0"/>
              <w:marBottom w:val="0"/>
              <w:divBdr>
                <w:top w:val="none" w:sz="0" w:space="0" w:color="auto"/>
                <w:left w:val="none" w:sz="0" w:space="0" w:color="auto"/>
                <w:bottom w:val="none" w:sz="0" w:space="0" w:color="auto"/>
                <w:right w:val="none" w:sz="0" w:space="0" w:color="auto"/>
              </w:divBdr>
              <w:divsChild>
                <w:div w:id="133302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654560">
      <w:bodyDiv w:val="1"/>
      <w:marLeft w:val="0"/>
      <w:marRight w:val="0"/>
      <w:marTop w:val="0"/>
      <w:marBottom w:val="0"/>
      <w:divBdr>
        <w:top w:val="none" w:sz="0" w:space="0" w:color="auto"/>
        <w:left w:val="none" w:sz="0" w:space="0" w:color="auto"/>
        <w:bottom w:val="none" w:sz="0" w:space="0" w:color="auto"/>
        <w:right w:val="none" w:sz="0" w:space="0" w:color="auto"/>
      </w:divBdr>
    </w:div>
    <w:div w:id="2076779273">
      <w:bodyDiv w:val="1"/>
      <w:marLeft w:val="0"/>
      <w:marRight w:val="0"/>
      <w:marTop w:val="0"/>
      <w:marBottom w:val="0"/>
      <w:divBdr>
        <w:top w:val="none" w:sz="0" w:space="0" w:color="auto"/>
        <w:left w:val="none" w:sz="0" w:space="0" w:color="auto"/>
        <w:bottom w:val="none" w:sz="0" w:space="0" w:color="auto"/>
        <w:right w:val="none" w:sz="0" w:space="0" w:color="auto"/>
      </w:divBdr>
      <w:divsChild>
        <w:div w:id="417295264">
          <w:marLeft w:val="30"/>
          <w:marRight w:val="0"/>
          <w:marTop w:val="0"/>
          <w:marBottom w:val="75"/>
          <w:divBdr>
            <w:top w:val="none" w:sz="0" w:space="0" w:color="auto"/>
            <w:left w:val="none" w:sz="0" w:space="0" w:color="auto"/>
            <w:bottom w:val="none" w:sz="0" w:space="0" w:color="auto"/>
            <w:right w:val="none" w:sz="0" w:space="0" w:color="auto"/>
          </w:divBdr>
        </w:div>
      </w:divsChild>
    </w:div>
    <w:div w:id="209473916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9" Type="http://schemas.microsoft.com/office/2011/relationships/commentsExtended" Target="commentsExtended.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90" Type="http://schemas.openxmlformats.org/officeDocument/2006/relationships/theme" Target="theme/theme1.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jpeg"/><Relationship Id="rId43" Type="http://schemas.openxmlformats.org/officeDocument/2006/relationships/image" Target="media/image32.jpeg"/><Relationship Id="rId44" Type="http://schemas.openxmlformats.org/officeDocument/2006/relationships/image" Target="media/image33.jpeg"/><Relationship Id="rId45" Type="http://schemas.openxmlformats.org/officeDocument/2006/relationships/image" Target="media/image34.jpeg"/><Relationship Id="rId46" Type="http://schemas.openxmlformats.org/officeDocument/2006/relationships/image" Target="media/image35.jpeg"/><Relationship Id="rId47" Type="http://schemas.openxmlformats.org/officeDocument/2006/relationships/image" Target="media/image36.jpeg"/><Relationship Id="rId48" Type="http://schemas.openxmlformats.org/officeDocument/2006/relationships/image" Target="media/image37.png"/><Relationship Id="rId49" Type="http://schemas.openxmlformats.org/officeDocument/2006/relationships/image" Target="media/image3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header" Target="header1.xml"/><Relationship Id="rId86" Type="http://schemas.openxmlformats.org/officeDocument/2006/relationships/footer" Target="footer3.xml"/><Relationship Id="rId87" Type="http://schemas.openxmlformats.org/officeDocument/2006/relationships/fontTable" Target="fontTable.xml"/><Relationship Id="rId88" Type="http://schemas.microsoft.com/office/2011/relationships/people" Target="people.xml"/><Relationship Id="rId89"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6DDB"/>
    <w:rsid w:val="00867972"/>
    <w:rsid w:val="00936DDB"/>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en-GB"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6797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33231D-169C-B74D-9047-428982CB3962}">
  <we:reference id="wa104379501" version="1.0.0.0" store="en-GB"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0670492-0F22-1E41-9E72-176AE5E40C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TotalTime>
  <Pages>69</Pages>
  <Words>16177</Words>
  <Characters>92212</Characters>
  <Application>Microsoft Macintosh Word</Application>
  <DocSecurity>0</DocSecurity>
  <Lines>768</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108173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Harry Cooper</dc:creator>
  <cp:keywords/>
  <dc:description/>
  <cp:lastModifiedBy>Harry Cooper</cp:lastModifiedBy>
  <cp:revision>88</cp:revision>
  <cp:lastPrinted>2018-05-03T07:24:00Z</cp:lastPrinted>
  <dcterms:created xsi:type="dcterms:W3CDTF">2018-05-08T16:30:00Z</dcterms:created>
  <dcterms:modified xsi:type="dcterms:W3CDTF">2018-05-11T07:28:00Z</dcterms:modified>
</cp:coreProperties>
</file>