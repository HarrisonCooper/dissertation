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728865"/>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728866"/>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728867"/>
      <w:commentRangeStart w:id="3"/>
      <w:r w:rsidRPr="00226F61">
        <w:lastRenderedPageBreak/>
        <w:t>Abstract</w:t>
      </w:r>
      <w:commentRangeEnd w:id="3"/>
      <w:r w:rsidR="0056699E">
        <w:rPr>
          <w:rStyle w:val="CommentReference"/>
          <w:b w:val="0"/>
          <w:bCs w:val="0"/>
          <w:kern w:val="0"/>
        </w:rPr>
        <w:commentReference w:id="3"/>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56E436B8"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r w:rsidR="002F29D4">
        <w:rPr>
          <w:sz w:val="22"/>
        </w:rPr>
        <w:t>, therefore increasing the risk of having a heart attack</w:t>
      </w:r>
      <w:r w:rsidR="00C67B07">
        <w:rPr>
          <w:sz w:val="22"/>
        </w:rPr>
        <w:t>.</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728868"/>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728869"/>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728870"/>
      <w:commentRangeStart w:id="7"/>
      <w:r>
        <w:t>Abbreviations</w:t>
      </w:r>
      <w:commentRangeEnd w:id="7"/>
      <w:r w:rsidR="0056699E">
        <w:rPr>
          <w:rStyle w:val="CommentReference"/>
          <w:b w:val="0"/>
          <w:bCs w:val="0"/>
          <w:kern w:val="0"/>
        </w:rPr>
        <w:commentReference w:id="7"/>
      </w:r>
      <w:bookmarkEnd w:id="6"/>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728871"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1541977E" w14:textId="77777777" w:rsidR="004850FC"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728865" w:history="1">
            <w:r w:rsidR="004850FC" w:rsidRPr="00917021">
              <w:rPr>
                <w:rStyle w:val="Hyperlink"/>
                <w:noProof/>
              </w:rPr>
              <w:t>Development of an Agent-based Model Capturing Cellular</w:t>
            </w:r>
            <w:r w:rsidR="004850FC">
              <w:rPr>
                <w:noProof/>
                <w:webHidden/>
              </w:rPr>
              <w:tab/>
            </w:r>
            <w:r w:rsidR="004850FC">
              <w:rPr>
                <w:noProof/>
                <w:webHidden/>
              </w:rPr>
              <w:fldChar w:fldCharType="begin"/>
            </w:r>
            <w:r w:rsidR="004850FC">
              <w:rPr>
                <w:noProof/>
                <w:webHidden/>
              </w:rPr>
              <w:instrText xml:space="preserve"> PAGEREF _Toc513728865 \h </w:instrText>
            </w:r>
            <w:r w:rsidR="004850FC">
              <w:rPr>
                <w:noProof/>
                <w:webHidden/>
              </w:rPr>
            </w:r>
            <w:r w:rsidR="004850FC">
              <w:rPr>
                <w:noProof/>
                <w:webHidden/>
              </w:rPr>
              <w:fldChar w:fldCharType="separate"/>
            </w:r>
            <w:r w:rsidR="004850FC">
              <w:rPr>
                <w:noProof/>
                <w:webHidden/>
              </w:rPr>
              <w:t>i</w:t>
            </w:r>
            <w:r w:rsidR="004850FC">
              <w:rPr>
                <w:noProof/>
                <w:webHidden/>
              </w:rPr>
              <w:fldChar w:fldCharType="end"/>
            </w:r>
          </w:hyperlink>
        </w:p>
        <w:p w14:paraId="105D81EF"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66" w:history="1">
            <w:r w:rsidRPr="00917021">
              <w:rPr>
                <w:rStyle w:val="Hyperlink"/>
                <w:noProof/>
              </w:rPr>
              <w:t>Signed Declaration</w:t>
            </w:r>
            <w:r>
              <w:rPr>
                <w:noProof/>
                <w:webHidden/>
              </w:rPr>
              <w:tab/>
            </w:r>
            <w:r>
              <w:rPr>
                <w:noProof/>
                <w:webHidden/>
              </w:rPr>
              <w:fldChar w:fldCharType="begin"/>
            </w:r>
            <w:r>
              <w:rPr>
                <w:noProof/>
                <w:webHidden/>
              </w:rPr>
              <w:instrText xml:space="preserve"> PAGEREF _Toc513728866 \h </w:instrText>
            </w:r>
            <w:r>
              <w:rPr>
                <w:noProof/>
                <w:webHidden/>
              </w:rPr>
            </w:r>
            <w:r>
              <w:rPr>
                <w:noProof/>
                <w:webHidden/>
              </w:rPr>
              <w:fldChar w:fldCharType="separate"/>
            </w:r>
            <w:r>
              <w:rPr>
                <w:noProof/>
                <w:webHidden/>
              </w:rPr>
              <w:t>ii</w:t>
            </w:r>
            <w:r>
              <w:rPr>
                <w:noProof/>
                <w:webHidden/>
              </w:rPr>
              <w:fldChar w:fldCharType="end"/>
            </w:r>
          </w:hyperlink>
        </w:p>
        <w:p w14:paraId="6E4E7A66"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67" w:history="1">
            <w:r w:rsidRPr="00917021">
              <w:rPr>
                <w:rStyle w:val="Hyperlink"/>
                <w:noProof/>
              </w:rPr>
              <w:t>Abstract</w:t>
            </w:r>
            <w:r>
              <w:rPr>
                <w:noProof/>
                <w:webHidden/>
              </w:rPr>
              <w:tab/>
            </w:r>
            <w:r>
              <w:rPr>
                <w:noProof/>
                <w:webHidden/>
              </w:rPr>
              <w:fldChar w:fldCharType="begin"/>
            </w:r>
            <w:r>
              <w:rPr>
                <w:noProof/>
                <w:webHidden/>
              </w:rPr>
              <w:instrText xml:space="preserve"> PAGEREF _Toc513728867 \h </w:instrText>
            </w:r>
            <w:r>
              <w:rPr>
                <w:noProof/>
                <w:webHidden/>
              </w:rPr>
            </w:r>
            <w:r>
              <w:rPr>
                <w:noProof/>
                <w:webHidden/>
              </w:rPr>
              <w:fldChar w:fldCharType="separate"/>
            </w:r>
            <w:r>
              <w:rPr>
                <w:noProof/>
                <w:webHidden/>
              </w:rPr>
              <w:t>iii</w:t>
            </w:r>
            <w:r>
              <w:rPr>
                <w:noProof/>
                <w:webHidden/>
              </w:rPr>
              <w:fldChar w:fldCharType="end"/>
            </w:r>
          </w:hyperlink>
        </w:p>
        <w:p w14:paraId="53BA8D52"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68" w:history="1">
            <w:r w:rsidRPr="00917021">
              <w:rPr>
                <w:rStyle w:val="Hyperlink"/>
                <w:noProof/>
              </w:rPr>
              <w:t>Acknowledgements</w:t>
            </w:r>
            <w:r>
              <w:rPr>
                <w:noProof/>
                <w:webHidden/>
              </w:rPr>
              <w:tab/>
            </w:r>
            <w:r>
              <w:rPr>
                <w:noProof/>
                <w:webHidden/>
              </w:rPr>
              <w:fldChar w:fldCharType="begin"/>
            </w:r>
            <w:r>
              <w:rPr>
                <w:noProof/>
                <w:webHidden/>
              </w:rPr>
              <w:instrText xml:space="preserve"> PAGEREF _Toc513728868 \h </w:instrText>
            </w:r>
            <w:r>
              <w:rPr>
                <w:noProof/>
                <w:webHidden/>
              </w:rPr>
            </w:r>
            <w:r>
              <w:rPr>
                <w:noProof/>
                <w:webHidden/>
              </w:rPr>
              <w:fldChar w:fldCharType="separate"/>
            </w:r>
            <w:r>
              <w:rPr>
                <w:noProof/>
                <w:webHidden/>
              </w:rPr>
              <w:t>iv</w:t>
            </w:r>
            <w:r>
              <w:rPr>
                <w:noProof/>
                <w:webHidden/>
              </w:rPr>
              <w:fldChar w:fldCharType="end"/>
            </w:r>
          </w:hyperlink>
        </w:p>
        <w:p w14:paraId="36CC5CC7"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69" w:history="1">
            <w:r w:rsidRPr="00917021">
              <w:rPr>
                <w:rStyle w:val="Hyperlink"/>
                <w:noProof/>
              </w:rPr>
              <w:t>Glossary</w:t>
            </w:r>
            <w:r>
              <w:rPr>
                <w:noProof/>
                <w:webHidden/>
              </w:rPr>
              <w:tab/>
            </w:r>
            <w:r>
              <w:rPr>
                <w:noProof/>
                <w:webHidden/>
              </w:rPr>
              <w:fldChar w:fldCharType="begin"/>
            </w:r>
            <w:r>
              <w:rPr>
                <w:noProof/>
                <w:webHidden/>
              </w:rPr>
              <w:instrText xml:space="preserve"> PAGEREF _Toc513728869 \h </w:instrText>
            </w:r>
            <w:r>
              <w:rPr>
                <w:noProof/>
                <w:webHidden/>
              </w:rPr>
            </w:r>
            <w:r>
              <w:rPr>
                <w:noProof/>
                <w:webHidden/>
              </w:rPr>
              <w:fldChar w:fldCharType="separate"/>
            </w:r>
            <w:r>
              <w:rPr>
                <w:noProof/>
                <w:webHidden/>
              </w:rPr>
              <w:t>v</w:t>
            </w:r>
            <w:r>
              <w:rPr>
                <w:noProof/>
                <w:webHidden/>
              </w:rPr>
              <w:fldChar w:fldCharType="end"/>
            </w:r>
          </w:hyperlink>
        </w:p>
        <w:p w14:paraId="59101DE6"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70" w:history="1">
            <w:r w:rsidRPr="00917021">
              <w:rPr>
                <w:rStyle w:val="Hyperlink"/>
                <w:noProof/>
              </w:rPr>
              <w:t>Abbreviations</w:t>
            </w:r>
            <w:r>
              <w:rPr>
                <w:noProof/>
                <w:webHidden/>
              </w:rPr>
              <w:tab/>
            </w:r>
            <w:r>
              <w:rPr>
                <w:noProof/>
                <w:webHidden/>
              </w:rPr>
              <w:fldChar w:fldCharType="begin"/>
            </w:r>
            <w:r>
              <w:rPr>
                <w:noProof/>
                <w:webHidden/>
              </w:rPr>
              <w:instrText xml:space="preserve"> PAGEREF _Toc513728870 \h </w:instrText>
            </w:r>
            <w:r>
              <w:rPr>
                <w:noProof/>
                <w:webHidden/>
              </w:rPr>
            </w:r>
            <w:r>
              <w:rPr>
                <w:noProof/>
                <w:webHidden/>
              </w:rPr>
              <w:fldChar w:fldCharType="separate"/>
            </w:r>
            <w:r>
              <w:rPr>
                <w:noProof/>
                <w:webHidden/>
              </w:rPr>
              <w:t>v</w:t>
            </w:r>
            <w:r>
              <w:rPr>
                <w:noProof/>
                <w:webHidden/>
              </w:rPr>
              <w:fldChar w:fldCharType="end"/>
            </w:r>
          </w:hyperlink>
        </w:p>
        <w:p w14:paraId="5A57F810"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71" w:history="1">
            <w:r w:rsidRPr="00917021">
              <w:rPr>
                <w:rStyle w:val="Hyperlink"/>
                <w:noProof/>
              </w:rPr>
              <w:t>Table of Contents</w:t>
            </w:r>
            <w:r>
              <w:rPr>
                <w:noProof/>
                <w:webHidden/>
              </w:rPr>
              <w:tab/>
            </w:r>
            <w:r>
              <w:rPr>
                <w:noProof/>
                <w:webHidden/>
              </w:rPr>
              <w:fldChar w:fldCharType="begin"/>
            </w:r>
            <w:r>
              <w:rPr>
                <w:noProof/>
                <w:webHidden/>
              </w:rPr>
              <w:instrText xml:space="preserve"> PAGEREF _Toc513728871 \h </w:instrText>
            </w:r>
            <w:r>
              <w:rPr>
                <w:noProof/>
                <w:webHidden/>
              </w:rPr>
            </w:r>
            <w:r>
              <w:rPr>
                <w:noProof/>
                <w:webHidden/>
              </w:rPr>
              <w:fldChar w:fldCharType="separate"/>
            </w:r>
            <w:r>
              <w:rPr>
                <w:noProof/>
                <w:webHidden/>
              </w:rPr>
              <w:t>vi</w:t>
            </w:r>
            <w:r>
              <w:rPr>
                <w:noProof/>
                <w:webHidden/>
              </w:rPr>
              <w:fldChar w:fldCharType="end"/>
            </w:r>
          </w:hyperlink>
        </w:p>
        <w:p w14:paraId="7BD47326"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72" w:history="1">
            <w:r w:rsidRPr="00917021">
              <w:rPr>
                <w:rStyle w:val="Hyperlink"/>
                <w:noProof/>
              </w:rPr>
              <w:t>1 Introduction</w:t>
            </w:r>
            <w:r>
              <w:rPr>
                <w:noProof/>
                <w:webHidden/>
              </w:rPr>
              <w:tab/>
            </w:r>
            <w:r>
              <w:rPr>
                <w:noProof/>
                <w:webHidden/>
              </w:rPr>
              <w:fldChar w:fldCharType="begin"/>
            </w:r>
            <w:r>
              <w:rPr>
                <w:noProof/>
                <w:webHidden/>
              </w:rPr>
              <w:instrText xml:space="preserve"> PAGEREF _Toc513728872 \h </w:instrText>
            </w:r>
            <w:r>
              <w:rPr>
                <w:noProof/>
                <w:webHidden/>
              </w:rPr>
            </w:r>
            <w:r>
              <w:rPr>
                <w:noProof/>
                <w:webHidden/>
              </w:rPr>
              <w:fldChar w:fldCharType="separate"/>
            </w:r>
            <w:r>
              <w:rPr>
                <w:noProof/>
                <w:webHidden/>
              </w:rPr>
              <w:t>1</w:t>
            </w:r>
            <w:r>
              <w:rPr>
                <w:noProof/>
                <w:webHidden/>
              </w:rPr>
              <w:fldChar w:fldCharType="end"/>
            </w:r>
          </w:hyperlink>
        </w:p>
        <w:p w14:paraId="205263E1" w14:textId="77777777" w:rsidR="004850FC" w:rsidRDefault="004850FC">
          <w:pPr>
            <w:pStyle w:val="TOC2"/>
            <w:tabs>
              <w:tab w:val="right" w:leader="dot" w:pos="9010"/>
            </w:tabs>
            <w:rPr>
              <w:rFonts w:eastAsiaTheme="minorEastAsia" w:cstheme="minorBidi"/>
              <w:smallCaps w:val="0"/>
              <w:noProof/>
              <w:sz w:val="24"/>
              <w:szCs w:val="24"/>
            </w:rPr>
          </w:pPr>
          <w:hyperlink w:anchor="_Toc513728873" w:history="1">
            <w:r w:rsidRPr="00917021">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_Toc513728873 \h </w:instrText>
            </w:r>
            <w:r>
              <w:rPr>
                <w:noProof/>
                <w:webHidden/>
              </w:rPr>
            </w:r>
            <w:r>
              <w:rPr>
                <w:noProof/>
                <w:webHidden/>
              </w:rPr>
              <w:fldChar w:fldCharType="separate"/>
            </w:r>
            <w:r>
              <w:rPr>
                <w:noProof/>
                <w:webHidden/>
              </w:rPr>
              <w:t>1</w:t>
            </w:r>
            <w:r>
              <w:rPr>
                <w:noProof/>
                <w:webHidden/>
              </w:rPr>
              <w:fldChar w:fldCharType="end"/>
            </w:r>
          </w:hyperlink>
        </w:p>
        <w:p w14:paraId="13CE77F2" w14:textId="77777777" w:rsidR="004850FC" w:rsidRDefault="004850FC">
          <w:pPr>
            <w:pStyle w:val="TOC2"/>
            <w:tabs>
              <w:tab w:val="right" w:leader="dot" w:pos="9010"/>
            </w:tabs>
            <w:rPr>
              <w:rFonts w:eastAsiaTheme="minorEastAsia" w:cstheme="minorBidi"/>
              <w:smallCaps w:val="0"/>
              <w:noProof/>
              <w:sz w:val="24"/>
              <w:szCs w:val="24"/>
            </w:rPr>
          </w:pPr>
          <w:hyperlink w:anchor="_Toc513728874" w:history="1">
            <w:r w:rsidRPr="00917021">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_Toc513728874 \h </w:instrText>
            </w:r>
            <w:r>
              <w:rPr>
                <w:noProof/>
                <w:webHidden/>
              </w:rPr>
            </w:r>
            <w:r>
              <w:rPr>
                <w:noProof/>
                <w:webHidden/>
              </w:rPr>
              <w:fldChar w:fldCharType="separate"/>
            </w:r>
            <w:r>
              <w:rPr>
                <w:noProof/>
                <w:webHidden/>
              </w:rPr>
              <w:t>1</w:t>
            </w:r>
            <w:r>
              <w:rPr>
                <w:noProof/>
                <w:webHidden/>
              </w:rPr>
              <w:fldChar w:fldCharType="end"/>
            </w:r>
          </w:hyperlink>
        </w:p>
        <w:p w14:paraId="72DC4425" w14:textId="77777777" w:rsidR="004850FC" w:rsidRDefault="004850FC">
          <w:pPr>
            <w:pStyle w:val="TOC2"/>
            <w:tabs>
              <w:tab w:val="right" w:leader="dot" w:pos="9010"/>
            </w:tabs>
            <w:rPr>
              <w:rFonts w:eastAsiaTheme="minorEastAsia" w:cstheme="minorBidi"/>
              <w:smallCaps w:val="0"/>
              <w:noProof/>
              <w:sz w:val="24"/>
              <w:szCs w:val="24"/>
            </w:rPr>
          </w:pPr>
          <w:hyperlink w:anchor="_Toc513728875" w:history="1">
            <w:r w:rsidRPr="00917021">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_Toc513728875 \h </w:instrText>
            </w:r>
            <w:r>
              <w:rPr>
                <w:noProof/>
                <w:webHidden/>
              </w:rPr>
            </w:r>
            <w:r>
              <w:rPr>
                <w:noProof/>
                <w:webHidden/>
              </w:rPr>
              <w:fldChar w:fldCharType="separate"/>
            </w:r>
            <w:r>
              <w:rPr>
                <w:noProof/>
                <w:webHidden/>
              </w:rPr>
              <w:t>1</w:t>
            </w:r>
            <w:r>
              <w:rPr>
                <w:noProof/>
                <w:webHidden/>
              </w:rPr>
              <w:fldChar w:fldCharType="end"/>
            </w:r>
          </w:hyperlink>
        </w:p>
        <w:p w14:paraId="072F395B"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76" w:history="1">
            <w:r w:rsidRPr="00917021">
              <w:rPr>
                <w:rStyle w:val="Hyperlink"/>
                <w:noProof/>
              </w:rPr>
              <w:t>2 Literature Review</w:t>
            </w:r>
            <w:r>
              <w:rPr>
                <w:noProof/>
                <w:webHidden/>
              </w:rPr>
              <w:tab/>
            </w:r>
            <w:r>
              <w:rPr>
                <w:noProof/>
                <w:webHidden/>
              </w:rPr>
              <w:fldChar w:fldCharType="begin"/>
            </w:r>
            <w:r>
              <w:rPr>
                <w:noProof/>
                <w:webHidden/>
              </w:rPr>
              <w:instrText xml:space="preserve"> PAGEREF _Toc513728876 \h </w:instrText>
            </w:r>
            <w:r>
              <w:rPr>
                <w:noProof/>
                <w:webHidden/>
              </w:rPr>
            </w:r>
            <w:r>
              <w:rPr>
                <w:noProof/>
                <w:webHidden/>
              </w:rPr>
              <w:fldChar w:fldCharType="separate"/>
            </w:r>
            <w:r>
              <w:rPr>
                <w:noProof/>
                <w:webHidden/>
              </w:rPr>
              <w:t>2</w:t>
            </w:r>
            <w:r>
              <w:rPr>
                <w:noProof/>
                <w:webHidden/>
              </w:rPr>
              <w:fldChar w:fldCharType="end"/>
            </w:r>
          </w:hyperlink>
        </w:p>
        <w:p w14:paraId="39B7F98D" w14:textId="77777777" w:rsidR="004850FC" w:rsidRDefault="004850FC">
          <w:pPr>
            <w:pStyle w:val="TOC2"/>
            <w:tabs>
              <w:tab w:val="right" w:leader="dot" w:pos="9010"/>
            </w:tabs>
            <w:rPr>
              <w:rFonts w:eastAsiaTheme="minorEastAsia" w:cstheme="minorBidi"/>
              <w:smallCaps w:val="0"/>
              <w:noProof/>
              <w:sz w:val="24"/>
              <w:szCs w:val="24"/>
            </w:rPr>
          </w:pPr>
          <w:hyperlink w:anchor="_Toc513728877" w:history="1">
            <w:r w:rsidRPr="00917021">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_Toc513728877 \h </w:instrText>
            </w:r>
            <w:r>
              <w:rPr>
                <w:noProof/>
                <w:webHidden/>
              </w:rPr>
            </w:r>
            <w:r>
              <w:rPr>
                <w:noProof/>
                <w:webHidden/>
              </w:rPr>
              <w:fldChar w:fldCharType="separate"/>
            </w:r>
            <w:r>
              <w:rPr>
                <w:noProof/>
                <w:webHidden/>
              </w:rPr>
              <w:t>2</w:t>
            </w:r>
            <w:r>
              <w:rPr>
                <w:noProof/>
                <w:webHidden/>
              </w:rPr>
              <w:fldChar w:fldCharType="end"/>
            </w:r>
          </w:hyperlink>
        </w:p>
        <w:p w14:paraId="61ED777A" w14:textId="77777777" w:rsidR="004850FC" w:rsidRDefault="004850FC">
          <w:pPr>
            <w:pStyle w:val="TOC2"/>
            <w:tabs>
              <w:tab w:val="right" w:leader="dot" w:pos="9010"/>
            </w:tabs>
            <w:rPr>
              <w:rFonts w:eastAsiaTheme="minorEastAsia" w:cstheme="minorBidi"/>
              <w:smallCaps w:val="0"/>
              <w:noProof/>
              <w:sz w:val="24"/>
              <w:szCs w:val="24"/>
            </w:rPr>
          </w:pPr>
          <w:hyperlink w:anchor="_Toc513728878" w:history="1">
            <w:r w:rsidRPr="00917021">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_Toc513728878 \h </w:instrText>
            </w:r>
            <w:r>
              <w:rPr>
                <w:noProof/>
                <w:webHidden/>
              </w:rPr>
            </w:r>
            <w:r>
              <w:rPr>
                <w:noProof/>
                <w:webHidden/>
              </w:rPr>
              <w:fldChar w:fldCharType="separate"/>
            </w:r>
            <w:r>
              <w:rPr>
                <w:noProof/>
                <w:webHidden/>
              </w:rPr>
              <w:t>3</w:t>
            </w:r>
            <w:r>
              <w:rPr>
                <w:noProof/>
                <w:webHidden/>
              </w:rPr>
              <w:fldChar w:fldCharType="end"/>
            </w:r>
          </w:hyperlink>
        </w:p>
        <w:p w14:paraId="6E0D7AAE" w14:textId="77777777" w:rsidR="004850FC" w:rsidRDefault="004850FC">
          <w:pPr>
            <w:pStyle w:val="TOC2"/>
            <w:tabs>
              <w:tab w:val="right" w:leader="dot" w:pos="9010"/>
            </w:tabs>
            <w:rPr>
              <w:rFonts w:eastAsiaTheme="minorEastAsia" w:cstheme="minorBidi"/>
              <w:smallCaps w:val="0"/>
              <w:noProof/>
              <w:sz w:val="24"/>
              <w:szCs w:val="24"/>
            </w:rPr>
          </w:pPr>
          <w:hyperlink w:anchor="_Toc513728879" w:history="1">
            <w:r w:rsidRPr="00917021">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_Toc513728879 \h </w:instrText>
            </w:r>
            <w:r>
              <w:rPr>
                <w:noProof/>
                <w:webHidden/>
              </w:rPr>
            </w:r>
            <w:r>
              <w:rPr>
                <w:noProof/>
                <w:webHidden/>
              </w:rPr>
              <w:fldChar w:fldCharType="separate"/>
            </w:r>
            <w:r>
              <w:rPr>
                <w:noProof/>
                <w:webHidden/>
              </w:rPr>
              <w:t>3</w:t>
            </w:r>
            <w:r>
              <w:rPr>
                <w:noProof/>
                <w:webHidden/>
              </w:rPr>
              <w:fldChar w:fldCharType="end"/>
            </w:r>
          </w:hyperlink>
        </w:p>
        <w:p w14:paraId="16284C9D" w14:textId="77777777" w:rsidR="004850FC" w:rsidRDefault="004850FC">
          <w:pPr>
            <w:pStyle w:val="TOC2"/>
            <w:tabs>
              <w:tab w:val="right" w:leader="dot" w:pos="9010"/>
            </w:tabs>
            <w:rPr>
              <w:rFonts w:eastAsiaTheme="minorEastAsia" w:cstheme="minorBidi"/>
              <w:smallCaps w:val="0"/>
              <w:noProof/>
              <w:sz w:val="24"/>
              <w:szCs w:val="24"/>
            </w:rPr>
          </w:pPr>
          <w:hyperlink w:anchor="_Toc513728880" w:history="1">
            <w:r w:rsidRPr="00917021">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_Toc513728880 \h </w:instrText>
            </w:r>
            <w:r>
              <w:rPr>
                <w:noProof/>
                <w:webHidden/>
              </w:rPr>
            </w:r>
            <w:r>
              <w:rPr>
                <w:noProof/>
                <w:webHidden/>
              </w:rPr>
              <w:fldChar w:fldCharType="separate"/>
            </w:r>
            <w:r>
              <w:rPr>
                <w:noProof/>
                <w:webHidden/>
              </w:rPr>
              <w:t>3</w:t>
            </w:r>
            <w:r>
              <w:rPr>
                <w:noProof/>
                <w:webHidden/>
              </w:rPr>
              <w:fldChar w:fldCharType="end"/>
            </w:r>
          </w:hyperlink>
        </w:p>
        <w:p w14:paraId="230FEFFD" w14:textId="77777777" w:rsidR="004850FC" w:rsidRDefault="004850FC">
          <w:pPr>
            <w:pStyle w:val="TOC2"/>
            <w:tabs>
              <w:tab w:val="right" w:leader="dot" w:pos="9010"/>
            </w:tabs>
            <w:rPr>
              <w:rFonts w:eastAsiaTheme="minorEastAsia" w:cstheme="minorBidi"/>
              <w:smallCaps w:val="0"/>
              <w:noProof/>
              <w:sz w:val="24"/>
              <w:szCs w:val="24"/>
            </w:rPr>
          </w:pPr>
          <w:hyperlink w:anchor="_Toc513728881" w:history="1">
            <w:r w:rsidRPr="00917021">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_Toc513728881 \h </w:instrText>
            </w:r>
            <w:r>
              <w:rPr>
                <w:noProof/>
                <w:webHidden/>
              </w:rPr>
            </w:r>
            <w:r>
              <w:rPr>
                <w:noProof/>
                <w:webHidden/>
              </w:rPr>
              <w:fldChar w:fldCharType="separate"/>
            </w:r>
            <w:r>
              <w:rPr>
                <w:noProof/>
                <w:webHidden/>
              </w:rPr>
              <w:t>4</w:t>
            </w:r>
            <w:r>
              <w:rPr>
                <w:noProof/>
                <w:webHidden/>
              </w:rPr>
              <w:fldChar w:fldCharType="end"/>
            </w:r>
          </w:hyperlink>
        </w:p>
        <w:p w14:paraId="3576854B" w14:textId="77777777" w:rsidR="004850FC" w:rsidRDefault="004850FC">
          <w:pPr>
            <w:pStyle w:val="TOC2"/>
            <w:tabs>
              <w:tab w:val="right" w:leader="dot" w:pos="9010"/>
            </w:tabs>
            <w:rPr>
              <w:rFonts w:eastAsiaTheme="minorEastAsia" w:cstheme="minorBidi"/>
              <w:smallCaps w:val="0"/>
              <w:noProof/>
              <w:sz w:val="24"/>
              <w:szCs w:val="24"/>
            </w:rPr>
          </w:pPr>
          <w:hyperlink w:anchor="_Toc513728882" w:history="1">
            <w:r w:rsidRPr="00917021">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_Toc513728882 \h </w:instrText>
            </w:r>
            <w:r>
              <w:rPr>
                <w:noProof/>
                <w:webHidden/>
              </w:rPr>
            </w:r>
            <w:r>
              <w:rPr>
                <w:noProof/>
                <w:webHidden/>
              </w:rPr>
              <w:fldChar w:fldCharType="separate"/>
            </w:r>
            <w:r>
              <w:rPr>
                <w:noProof/>
                <w:webHidden/>
              </w:rPr>
              <w:t>4</w:t>
            </w:r>
            <w:r>
              <w:rPr>
                <w:noProof/>
                <w:webHidden/>
              </w:rPr>
              <w:fldChar w:fldCharType="end"/>
            </w:r>
          </w:hyperlink>
        </w:p>
        <w:p w14:paraId="1EE4538F" w14:textId="77777777" w:rsidR="004850FC" w:rsidRDefault="004850FC">
          <w:pPr>
            <w:pStyle w:val="TOC2"/>
            <w:tabs>
              <w:tab w:val="right" w:leader="dot" w:pos="9010"/>
            </w:tabs>
            <w:rPr>
              <w:rFonts w:eastAsiaTheme="minorEastAsia" w:cstheme="minorBidi"/>
              <w:smallCaps w:val="0"/>
              <w:noProof/>
              <w:sz w:val="24"/>
              <w:szCs w:val="24"/>
            </w:rPr>
          </w:pPr>
          <w:hyperlink w:anchor="_Toc513728883" w:history="1">
            <w:r w:rsidRPr="00917021">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_Toc513728883 \h </w:instrText>
            </w:r>
            <w:r>
              <w:rPr>
                <w:noProof/>
                <w:webHidden/>
              </w:rPr>
            </w:r>
            <w:r>
              <w:rPr>
                <w:noProof/>
                <w:webHidden/>
              </w:rPr>
              <w:fldChar w:fldCharType="separate"/>
            </w:r>
            <w:r>
              <w:rPr>
                <w:noProof/>
                <w:webHidden/>
              </w:rPr>
              <w:t>5</w:t>
            </w:r>
            <w:r>
              <w:rPr>
                <w:noProof/>
                <w:webHidden/>
              </w:rPr>
              <w:fldChar w:fldCharType="end"/>
            </w:r>
          </w:hyperlink>
        </w:p>
        <w:p w14:paraId="3866491A" w14:textId="77777777" w:rsidR="004850FC" w:rsidRDefault="004850FC">
          <w:pPr>
            <w:pStyle w:val="TOC2"/>
            <w:tabs>
              <w:tab w:val="right" w:leader="dot" w:pos="9010"/>
            </w:tabs>
            <w:rPr>
              <w:rFonts w:eastAsiaTheme="minorEastAsia" w:cstheme="minorBidi"/>
              <w:smallCaps w:val="0"/>
              <w:noProof/>
              <w:sz w:val="24"/>
              <w:szCs w:val="24"/>
            </w:rPr>
          </w:pPr>
          <w:hyperlink w:anchor="_Toc513728884" w:history="1">
            <w:r w:rsidRPr="00917021">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_Toc513728884 \h </w:instrText>
            </w:r>
            <w:r>
              <w:rPr>
                <w:noProof/>
                <w:webHidden/>
              </w:rPr>
            </w:r>
            <w:r>
              <w:rPr>
                <w:noProof/>
                <w:webHidden/>
              </w:rPr>
              <w:fldChar w:fldCharType="separate"/>
            </w:r>
            <w:r>
              <w:rPr>
                <w:noProof/>
                <w:webHidden/>
              </w:rPr>
              <w:t>5</w:t>
            </w:r>
            <w:r>
              <w:rPr>
                <w:noProof/>
                <w:webHidden/>
              </w:rPr>
              <w:fldChar w:fldCharType="end"/>
            </w:r>
          </w:hyperlink>
        </w:p>
        <w:p w14:paraId="470F2E1B"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85" w:history="1">
            <w:r w:rsidRPr="00917021">
              <w:rPr>
                <w:rStyle w:val="Hyperlink"/>
                <w:noProof/>
              </w:rPr>
              <w:t>3 Requirements and Analysis</w:t>
            </w:r>
            <w:r>
              <w:rPr>
                <w:noProof/>
                <w:webHidden/>
              </w:rPr>
              <w:tab/>
            </w:r>
            <w:r>
              <w:rPr>
                <w:noProof/>
                <w:webHidden/>
              </w:rPr>
              <w:fldChar w:fldCharType="begin"/>
            </w:r>
            <w:r>
              <w:rPr>
                <w:noProof/>
                <w:webHidden/>
              </w:rPr>
              <w:instrText xml:space="preserve"> PAGEREF _Toc513728885 \h </w:instrText>
            </w:r>
            <w:r>
              <w:rPr>
                <w:noProof/>
                <w:webHidden/>
              </w:rPr>
            </w:r>
            <w:r>
              <w:rPr>
                <w:noProof/>
                <w:webHidden/>
              </w:rPr>
              <w:fldChar w:fldCharType="separate"/>
            </w:r>
            <w:r>
              <w:rPr>
                <w:noProof/>
                <w:webHidden/>
              </w:rPr>
              <w:t>7</w:t>
            </w:r>
            <w:r>
              <w:rPr>
                <w:noProof/>
                <w:webHidden/>
              </w:rPr>
              <w:fldChar w:fldCharType="end"/>
            </w:r>
          </w:hyperlink>
        </w:p>
        <w:p w14:paraId="2C689C79" w14:textId="77777777" w:rsidR="004850FC" w:rsidRDefault="004850FC">
          <w:pPr>
            <w:pStyle w:val="TOC2"/>
            <w:tabs>
              <w:tab w:val="right" w:leader="dot" w:pos="9010"/>
            </w:tabs>
            <w:rPr>
              <w:rFonts w:eastAsiaTheme="minorEastAsia" w:cstheme="minorBidi"/>
              <w:smallCaps w:val="0"/>
              <w:noProof/>
              <w:sz w:val="24"/>
              <w:szCs w:val="24"/>
            </w:rPr>
          </w:pPr>
          <w:hyperlink w:anchor="_Toc513728886" w:history="1">
            <w:r w:rsidRPr="00917021">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_Toc513728886 \h </w:instrText>
            </w:r>
            <w:r>
              <w:rPr>
                <w:noProof/>
                <w:webHidden/>
              </w:rPr>
            </w:r>
            <w:r>
              <w:rPr>
                <w:noProof/>
                <w:webHidden/>
              </w:rPr>
              <w:fldChar w:fldCharType="separate"/>
            </w:r>
            <w:r>
              <w:rPr>
                <w:noProof/>
                <w:webHidden/>
              </w:rPr>
              <w:t>7</w:t>
            </w:r>
            <w:r>
              <w:rPr>
                <w:noProof/>
                <w:webHidden/>
              </w:rPr>
              <w:fldChar w:fldCharType="end"/>
            </w:r>
          </w:hyperlink>
        </w:p>
        <w:p w14:paraId="44479F8E" w14:textId="77777777" w:rsidR="004850FC" w:rsidRDefault="004850FC">
          <w:pPr>
            <w:pStyle w:val="TOC2"/>
            <w:tabs>
              <w:tab w:val="right" w:leader="dot" w:pos="9010"/>
            </w:tabs>
            <w:rPr>
              <w:rFonts w:eastAsiaTheme="minorEastAsia" w:cstheme="minorBidi"/>
              <w:smallCaps w:val="0"/>
              <w:noProof/>
              <w:sz w:val="24"/>
              <w:szCs w:val="24"/>
            </w:rPr>
          </w:pPr>
          <w:hyperlink w:anchor="_Toc513728887" w:history="1">
            <w:r w:rsidRPr="00917021">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_Toc513728887 \h </w:instrText>
            </w:r>
            <w:r>
              <w:rPr>
                <w:noProof/>
                <w:webHidden/>
              </w:rPr>
            </w:r>
            <w:r>
              <w:rPr>
                <w:noProof/>
                <w:webHidden/>
              </w:rPr>
              <w:fldChar w:fldCharType="separate"/>
            </w:r>
            <w:r>
              <w:rPr>
                <w:noProof/>
                <w:webHidden/>
              </w:rPr>
              <w:t>7</w:t>
            </w:r>
            <w:r>
              <w:rPr>
                <w:noProof/>
                <w:webHidden/>
              </w:rPr>
              <w:fldChar w:fldCharType="end"/>
            </w:r>
          </w:hyperlink>
        </w:p>
        <w:p w14:paraId="0AC0DD03" w14:textId="77777777" w:rsidR="004850FC" w:rsidRDefault="004850FC">
          <w:pPr>
            <w:pStyle w:val="TOC3"/>
            <w:tabs>
              <w:tab w:val="right" w:leader="dot" w:pos="9010"/>
            </w:tabs>
            <w:rPr>
              <w:rFonts w:eastAsiaTheme="minorEastAsia" w:cstheme="minorBidi"/>
              <w:i w:val="0"/>
              <w:iCs w:val="0"/>
              <w:noProof/>
              <w:sz w:val="24"/>
              <w:szCs w:val="24"/>
            </w:rPr>
          </w:pPr>
          <w:hyperlink w:anchor="_Toc513728888" w:history="1">
            <w:r w:rsidRPr="00917021">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_Toc513728888 \h </w:instrText>
            </w:r>
            <w:r>
              <w:rPr>
                <w:noProof/>
                <w:webHidden/>
              </w:rPr>
            </w:r>
            <w:r>
              <w:rPr>
                <w:noProof/>
                <w:webHidden/>
              </w:rPr>
              <w:fldChar w:fldCharType="separate"/>
            </w:r>
            <w:r>
              <w:rPr>
                <w:noProof/>
                <w:webHidden/>
              </w:rPr>
              <w:t>7</w:t>
            </w:r>
            <w:r>
              <w:rPr>
                <w:noProof/>
                <w:webHidden/>
              </w:rPr>
              <w:fldChar w:fldCharType="end"/>
            </w:r>
          </w:hyperlink>
        </w:p>
        <w:p w14:paraId="23EB6813" w14:textId="77777777" w:rsidR="004850FC" w:rsidRDefault="004850FC">
          <w:pPr>
            <w:pStyle w:val="TOC3"/>
            <w:tabs>
              <w:tab w:val="right" w:leader="dot" w:pos="9010"/>
            </w:tabs>
            <w:rPr>
              <w:rFonts w:eastAsiaTheme="minorEastAsia" w:cstheme="minorBidi"/>
              <w:i w:val="0"/>
              <w:iCs w:val="0"/>
              <w:noProof/>
              <w:sz w:val="24"/>
              <w:szCs w:val="24"/>
            </w:rPr>
          </w:pPr>
          <w:hyperlink w:anchor="_Toc513728889" w:history="1">
            <w:r w:rsidRPr="00917021">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_Toc513728889 \h </w:instrText>
            </w:r>
            <w:r>
              <w:rPr>
                <w:noProof/>
                <w:webHidden/>
              </w:rPr>
            </w:r>
            <w:r>
              <w:rPr>
                <w:noProof/>
                <w:webHidden/>
              </w:rPr>
              <w:fldChar w:fldCharType="separate"/>
            </w:r>
            <w:r>
              <w:rPr>
                <w:noProof/>
                <w:webHidden/>
              </w:rPr>
              <w:t>8</w:t>
            </w:r>
            <w:r>
              <w:rPr>
                <w:noProof/>
                <w:webHidden/>
              </w:rPr>
              <w:fldChar w:fldCharType="end"/>
            </w:r>
          </w:hyperlink>
        </w:p>
        <w:p w14:paraId="19046C48" w14:textId="77777777" w:rsidR="004850FC" w:rsidRDefault="004850FC">
          <w:pPr>
            <w:pStyle w:val="TOC3"/>
            <w:tabs>
              <w:tab w:val="right" w:leader="dot" w:pos="9010"/>
            </w:tabs>
            <w:rPr>
              <w:rFonts w:eastAsiaTheme="minorEastAsia" w:cstheme="minorBidi"/>
              <w:i w:val="0"/>
              <w:iCs w:val="0"/>
              <w:noProof/>
              <w:sz w:val="24"/>
              <w:szCs w:val="24"/>
            </w:rPr>
          </w:pPr>
          <w:hyperlink w:anchor="_Toc513728890" w:history="1">
            <w:r w:rsidRPr="00917021">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_Toc513728890 \h </w:instrText>
            </w:r>
            <w:r>
              <w:rPr>
                <w:noProof/>
                <w:webHidden/>
              </w:rPr>
            </w:r>
            <w:r>
              <w:rPr>
                <w:noProof/>
                <w:webHidden/>
              </w:rPr>
              <w:fldChar w:fldCharType="separate"/>
            </w:r>
            <w:r>
              <w:rPr>
                <w:noProof/>
                <w:webHidden/>
              </w:rPr>
              <w:t>8</w:t>
            </w:r>
            <w:r>
              <w:rPr>
                <w:noProof/>
                <w:webHidden/>
              </w:rPr>
              <w:fldChar w:fldCharType="end"/>
            </w:r>
          </w:hyperlink>
        </w:p>
        <w:p w14:paraId="59BAD5A7" w14:textId="77777777" w:rsidR="004850FC" w:rsidRDefault="004850FC">
          <w:pPr>
            <w:pStyle w:val="TOC3"/>
            <w:tabs>
              <w:tab w:val="right" w:leader="dot" w:pos="9010"/>
            </w:tabs>
            <w:rPr>
              <w:rFonts w:eastAsiaTheme="minorEastAsia" w:cstheme="minorBidi"/>
              <w:i w:val="0"/>
              <w:iCs w:val="0"/>
              <w:noProof/>
              <w:sz w:val="24"/>
              <w:szCs w:val="24"/>
            </w:rPr>
          </w:pPr>
          <w:hyperlink w:anchor="_Toc513728891" w:history="1">
            <w:r w:rsidRPr="00917021">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_Toc513728891 \h </w:instrText>
            </w:r>
            <w:r>
              <w:rPr>
                <w:noProof/>
                <w:webHidden/>
              </w:rPr>
            </w:r>
            <w:r>
              <w:rPr>
                <w:noProof/>
                <w:webHidden/>
              </w:rPr>
              <w:fldChar w:fldCharType="separate"/>
            </w:r>
            <w:r>
              <w:rPr>
                <w:noProof/>
                <w:webHidden/>
              </w:rPr>
              <w:t>8</w:t>
            </w:r>
            <w:r>
              <w:rPr>
                <w:noProof/>
                <w:webHidden/>
              </w:rPr>
              <w:fldChar w:fldCharType="end"/>
            </w:r>
          </w:hyperlink>
        </w:p>
        <w:p w14:paraId="6FA35D27" w14:textId="77777777" w:rsidR="004850FC" w:rsidRDefault="004850FC">
          <w:pPr>
            <w:pStyle w:val="TOC2"/>
            <w:tabs>
              <w:tab w:val="right" w:leader="dot" w:pos="9010"/>
            </w:tabs>
            <w:rPr>
              <w:rFonts w:eastAsiaTheme="minorEastAsia" w:cstheme="minorBidi"/>
              <w:smallCaps w:val="0"/>
              <w:noProof/>
              <w:sz w:val="24"/>
              <w:szCs w:val="24"/>
            </w:rPr>
          </w:pPr>
          <w:hyperlink w:anchor="_Toc513728892" w:history="1">
            <w:r w:rsidRPr="00917021">
              <w:rPr>
                <w:rStyle w:val="Hyperlink"/>
                <w:rFonts w:ascii="Times New Roman" w:eastAsia="Times New Roman" w:hAnsi="Times New Roman"/>
                <w:noProof/>
              </w:rPr>
              <w:t>3.3 An overview of Python and its Class System</w:t>
            </w:r>
            <w:r>
              <w:rPr>
                <w:noProof/>
                <w:webHidden/>
              </w:rPr>
              <w:tab/>
            </w:r>
            <w:r>
              <w:rPr>
                <w:noProof/>
                <w:webHidden/>
              </w:rPr>
              <w:fldChar w:fldCharType="begin"/>
            </w:r>
            <w:r>
              <w:rPr>
                <w:noProof/>
                <w:webHidden/>
              </w:rPr>
              <w:instrText xml:space="preserve"> PAGEREF _Toc513728892 \h </w:instrText>
            </w:r>
            <w:r>
              <w:rPr>
                <w:noProof/>
                <w:webHidden/>
              </w:rPr>
            </w:r>
            <w:r>
              <w:rPr>
                <w:noProof/>
                <w:webHidden/>
              </w:rPr>
              <w:fldChar w:fldCharType="separate"/>
            </w:r>
            <w:r>
              <w:rPr>
                <w:noProof/>
                <w:webHidden/>
              </w:rPr>
              <w:t>8</w:t>
            </w:r>
            <w:r>
              <w:rPr>
                <w:noProof/>
                <w:webHidden/>
              </w:rPr>
              <w:fldChar w:fldCharType="end"/>
            </w:r>
          </w:hyperlink>
        </w:p>
        <w:p w14:paraId="69399A2D" w14:textId="77777777" w:rsidR="004850FC" w:rsidRDefault="004850FC">
          <w:pPr>
            <w:pStyle w:val="TOC2"/>
            <w:tabs>
              <w:tab w:val="right" w:leader="dot" w:pos="9010"/>
            </w:tabs>
            <w:rPr>
              <w:rFonts w:eastAsiaTheme="minorEastAsia" w:cstheme="minorBidi"/>
              <w:smallCaps w:val="0"/>
              <w:noProof/>
              <w:sz w:val="24"/>
              <w:szCs w:val="24"/>
            </w:rPr>
          </w:pPr>
          <w:hyperlink w:anchor="_Toc513728893" w:history="1">
            <w:r w:rsidRPr="00917021">
              <w:rPr>
                <w:rStyle w:val="Hyperlink"/>
                <w:rFonts w:ascii="Times New Roman" w:hAnsi="Times New Roman"/>
                <w:noProof/>
              </w:rPr>
              <w:t>3.4 Limitations of Model</w:t>
            </w:r>
            <w:r>
              <w:rPr>
                <w:noProof/>
                <w:webHidden/>
              </w:rPr>
              <w:tab/>
            </w:r>
            <w:r>
              <w:rPr>
                <w:noProof/>
                <w:webHidden/>
              </w:rPr>
              <w:fldChar w:fldCharType="begin"/>
            </w:r>
            <w:r>
              <w:rPr>
                <w:noProof/>
                <w:webHidden/>
              </w:rPr>
              <w:instrText xml:space="preserve"> PAGEREF _Toc513728893 \h </w:instrText>
            </w:r>
            <w:r>
              <w:rPr>
                <w:noProof/>
                <w:webHidden/>
              </w:rPr>
            </w:r>
            <w:r>
              <w:rPr>
                <w:noProof/>
                <w:webHidden/>
              </w:rPr>
              <w:fldChar w:fldCharType="separate"/>
            </w:r>
            <w:r>
              <w:rPr>
                <w:noProof/>
                <w:webHidden/>
              </w:rPr>
              <w:t>8</w:t>
            </w:r>
            <w:r>
              <w:rPr>
                <w:noProof/>
                <w:webHidden/>
              </w:rPr>
              <w:fldChar w:fldCharType="end"/>
            </w:r>
          </w:hyperlink>
        </w:p>
        <w:p w14:paraId="61DC97AC" w14:textId="77777777" w:rsidR="004850FC" w:rsidRDefault="004850FC">
          <w:pPr>
            <w:pStyle w:val="TOC2"/>
            <w:tabs>
              <w:tab w:val="right" w:leader="dot" w:pos="9010"/>
            </w:tabs>
            <w:rPr>
              <w:rFonts w:eastAsiaTheme="minorEastAsia" w:cstheme="minorBidi"/>
              <w:smallCaps w:val="0"/>
              <w:noProof/>
              <w:sz w:val="24"/>
              <w:szCs w:val="24"/>
            </w:rPr>
          </w:pPr>
          <w:hyperlink w:anchor="_Toc513728894" w:history="1">
            <w:r w:rsidRPr="00917021">
              <w:rPr>
                <w:rStyle w:val="Hyperlink"/>
                <w:rFonts w:ascii="Times New Roman" w:hAnsi="Times New Roman"/>
                <w:noProof/>
              </w:rPr>
              <w:t>3.5 Risk Analysis</w:t>
            </w:r>
            <w:r>
              <w:rPr>
                <w:noProof/>
                <w:webHidden/>
              </w:rPr>
              <w:tab/>
            </w:r>
            <w:r>
              <w:rPr>
                <w:noProof/>
                <w:webHidden/>
              </w:rPr>
              <w:fldChar w:fldCharType="begin"/>
            </w:r>
            <w:r>
              <w:rPr>
                <w:noProof/>
                <w:webHidden/>
              </w:rPr>
              <w:instrText xml:space="preserve"> PAGEREF _Toc513728894 \h </w:instrText>
            </w:r>
            <w:r>
              <w:rPr>
                <w:noProof/>
                <w:webHidden/>
              </w:rPr>
            </w:r>
            <w:r>
              <w:rPr>
                <w:noProof/>
                <w:webHidden/>
              </w:rPr>
              <w:fldChar w:fldCharType="separate"/>
            </w:r>
            <w:r>
              <w:rPr>
                <w:noProof/>
                <w:webHidden/>
              </w:rPr>
              <w:t>9</w:t>
            </w:r>
            <w:r>
              <w:rPr>
                <w:noProof/>
                <w:webHidden/>
              </w:rPr>
              <w:fldChar w:fldCharType="end"/>
            </w:r>
          </w:hyperlink>
        </w:p>
        <w:p w14:paraId="66B38DD4" w14:textId="77777777" w:rsidR="004850FC" w:rsidRDefault="004850FC">
          <w:pPr>
            <w:pStyle w:val="TOC2"/>
            <w:tabs>
              <w:tab w:val="right" w:leader="dot" w:pos="9010"/>
            </w:tabs>
            <w:rPr>
              <w:rFonts w:eastAsiaTheme="minorEastAsia" w:cstheme="minorBidi"/>
              <w:smallCaps w:val="0"/>
              <w:noProof/>
              <w:sz w:val="24"/>
              <w:szCs w:val="24"/>
            </w:rPr>
          </w:pPr>
          <w:hyperlink w:anchor="_Toc513728895" w:history="1">
            <w:r w:rsidRPr="00917021">
              <w:rPr>
                <w:rStyle w:val="Hyperlink"/>
                <w:rFonts w:ascii="Times New Roman" w:hAnsi="Times New Roman"/>
                <w:noProof/>
              </w:rPr>
              <w:t>3.6 Evaluation and Testing</w:t>
            </w:r>
            <w:r>
              <w:rPr>
                <w:noProof/>
                <w:webHidden/>
              </w:rPr>
              <w:tab/>
            </w:r>
            <w:r>
              <w:rPr>
                <w:noProof/>
                <w:webHidden/>
              </w:rPr>
              <w:fldChar w:fldCharType="begin"/>
            </w:r>
            <w:r>
              <w:rPr>
                <w:noProof/>
                <w:webHidden/>
              </w:rPr>
              <w:instrText xml:space="preserve"> PAGEREF _Toc513728895 \h </w:instrText>
            </w:r>
            <w:r>
              <w:rPr>
                <w:noProof/>
                <w:webHidden/>
              </w:rPr>
            </w:r>
            <w:r>
              <w:rPr>
                <w:noProof/>
                <w:webHidden/>
              </w:rPr>
              <w:fldChar w:fldCharType="separate"/>
            </w:r>
            <w:r>
              <w:rPr>
                <w:noProof/>
                <w:webHidden/>
              </w:rPr>
              <w:t>10</w:t>
            </w:r>
            <w:r>
              <w:rPr>
                <w:noProof/>
                <w:webHidden/>
              </w:rPr>
              <w:fldChar w:fldCharType="end"/>
            </w:r>
          </w:hyperlink>
        </w:p>
        <w:p w14:paraId="1154F0E2"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896" w:history="1">
            <w:r w:rsidRPr="00917021">
              <w:rPr>
                <w:rStyle w:val="Hyperlink"/>
                <w:noProof/>
              </w:rPr>
              <w:t>4 Design</w:t>
            </w:r>
            <w:r>
              <w:rPr>
                <w:noProof/>
                <w:webHidden/>
              </w:rPr>
              <w:tab/>
            </w:r>
            <w:r>
              <w:rPr>
                <w:noProof/>
                <w:webHidden/>
              </w:rPr>
              <w:fldChar w:fldCharType="begin"/>
            </w:r>
            <w:r>
              <w:rPr>
                <w:noProof/>
                <w:webHidden/>
              </w:rPr>
              <w:instrText xml:space="preserve"> PAGEREF _Toc513728896 \h </w:instrText>
            </w:r>
            <w:r>
              <w:rPr>
                <w:noProof/>
                <w:webHidden/>
              </w:rPr>
            </w:r>
            <w:r>
              <w:rPr>
                <w:noProof/>
                <w:webHidden/>
              </w:rPr>
              <w:fldChar w:fldCharType="separate"/>
            </w:r>
            <w:r>
              <w:rPr>
                <w:noProof/>
                <w:webHidden/>
              </w:rPr>
              <w:t>11</w:t>
            </w:r>
            <w:r>
              <w:rPr>
                <w:noProof/>
                <w:webHidden/>
              </w:rPr>
              <w:fldChar w:fldCharType="end"/>
            </w:r>
          </w:hyperlink>
        </w:p>
        <w:p w14:paraId="02A9D30A" w14:textId="77777777" w:rsidR="004850FC" w:rsidRDefault="004850FC">
          <w:pPr>
            <w:pStyle w:val="TOC2"/>
            <w:tabs>
              <w:tab w:val="right" w:leader="dot" w:pos="9010"/>
            </w:tabs>
            <w:rPr>
              <w:rFonts w:eastAsiaTheme="minorEastAsia" w:cstheme="minorBidi"/>
              <w:smallCaps w:val="0"/>
              <w:noProof/>
              <w:sz w:val="24"/>
              <w:szCs w:val="24"/>
            </w:rPr>
          </w:pPr>
          <w:hyperlink w:anchor="_Toc513728897" w:history="1">
            <w:r w:rsidRPr="00917021">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_Toc513728897 \h </w:instrText>
            </w:r>
            <w:r>
              <w:rPr>
                <w:noProof/>
                <w:webHidden/>
              </w:rPr>
            </w:r>
            <w:r>
              <w:rPr>
                <w:noProof/>
                <w:webHidden/>
              </w:rPr>
              <w:fldChar w:fldCharType="separate"/>
            </w:r>
            <w:r>
              <w:rPr>
                <w:noProof/>
                <w:webHidden/>
              </w:rPr>
              <w:t>11</w:t>
            </w:r>
            <w:r>
              <w:rPr>
                <w:noProof/>
                <w:webHidden/>
              </w:rPr>
              <w:fldChar w:fldCharType="end"/>
            </w:r>
          </w:hyperlink>
        </w:p>
        <w:p w14:paraId="4811DE4E" w14:textId="77777777" w:rsidR="004850FC" w:rsidRDefault="004850FC">
          <w:pPr>
            <w:pStyle w:val="TOC3"/>
            <w:tabs>
              <w:tab w:val="right" w:leader="dot" w:pos="9010"/>
            </w:tabs>
            <w:rPr>
              <w:rFonts w:eastAsiaTheme="minorEastAsia" w:cstheme="minorBidi"/>
              <w:i w:val="0"/>
              <w:iCs w:val="0"/>
              <w:noProof/>
              <w:sz w:val="24"/>
              <w:szCs w:val="24"/>
            </w:rPr>
          </w:pPr>
          <w:hyperlink w:anchor="_Toc513728898" w:history="1">
            <w:r w:rsidRPr="00917021">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_Toc513728898 \h </w:instrText>
            </w:r>
            <w:r>
              <w:rPr>
                <w:noProof/>
                <w:webHidden/>
              </w:rPr>
            </w:r>
            <w:r>
              <w:rPr>
                <w:noProof/>
                <w:webHidden/>
              </w:rPr>
              <w:fldChar w:fldCharType="separate"/>
            </w:r>
            <w:r>
              <w:rPr>
                <w:noProof/>
                <w:webHidden/>
              </w:rPr>
              <w:t>11</w:t>
            </w:r>
            <w:r>
              <w:rPr>
                <w:noProof/>
                <w:webHidden/>
              </w:rPr>
              <w:fldChar w:fldCharType="end"/>
            </w:r>
          </w:hyperlink>
        </w:p>
        <w:p w14:paraId="708A2E9A" w14:textId="77777777" w:rsidR="004850FC" w:rsidRDefault="004850FC">
          <w:pPr>
            <w:pStyle w:val="TOC3"/>
            <w:tabs>
              <w:tab w:val="right" w:leader="dot" w:pos="9010"/>
            </w:tabs>
            <w:rPr>
              <w:rFonts w:eastAsiaTheme="minorEastAsia" w:cstheme="minorBidi"/>
              <w:i w:val="0"/>
              <w:iCs w:val="0"/>
              <w:noProof/>
              <w:sz w:val="24"/>
              <w:szCs w:val="24"/>
            </w:rPr>
          </w:pPr>
          <w:hyperlink w:anchor="_Toc513728899" w:history="1">
            <w:r w:rsidRPr="00917021">
              <w:rPr>
                <w:rStyle w:val="Hyperlink"/>
                <w:rFonts w:ascii="Times New Roman" w:eastAsia="Times New Roman" w:hAnsi="Times New Roman"/>
                <w:noProof/>
              </w:rPr>
              <w:t>4.1.2 Cell Transitions</w:t>
            </w:r>
            <w:r>
              <w:rPr>
                <w:noProof/>
                <w:webHidden/>
              </w:rPr>
              <w:tab/>
            </w:r>
            <w:r>
              <w:rPr>
                <w:noProof/>
                <w:webHidden/>
              </w:rPr>
              <w:fldChar w:fldCharType="begin"/>
            </w:r>
            <w:r>
              <w:rPr>
                <w:noProof/>
                <w:webHidden/>
              </w:rPr>
              <w:instrText xml:space="preserve"> PAGEREF _Toc513728899 \h </w:instrText>
            </w:r>
            <w:r>
              <w:rPr>
                <w:noProof/>
                <w:webHidden/>
              </w:rPr>
            </w:r>
            <w:r>
              <w:rPr>
                <w:noProof/>
                <w:webHidden/>
              </w:rPr>
              <w:fldChar w:fldCharType="separate"/>
            </w:r>
            <w:r>
              <w:rPr>
                <w:noProof/>
                <w:webHidden/>
              </w:rPr>
              <w:t>13</w:t>
            </w:r>
            <w:r>
              <w:rPr>
                <w:noProof/>
                <w:webHidden/>
              </w:rPr>
              <w:fldChar w:fldCharType="end"/>
            </w:r>
          </w:hyperlink>
        </w:p>
        <w:p w14:paraId="002AB9BE" w14:textId="77777777" w:rsidR="004850FC" w:rsidRDefault="004850FC">
          <w:pPr>
            <w:pStyle w:val="TOC3"/>
            <w:tabs>
              <w:tab w:val="right" w:leader="dot" w:pos="9010"/>
            </w:tabs>
            <w:rPr>
              <w:rFonts w:eastAsiaTheme="minorEastAsia" w:cstheme="minorBidi"/>
              <w:i w:val="0"/>
              <w:iCs w:val="0"/>
              <w:noProof/>
              <w:sz w:val="24"/>
              <w:szCs w:val="24"/>
            </w:rPr>
          </w:pPr>
          <w:hyperlink w:anchor="_Toc513728900" w:history="1">
            <w:r w:rsidRPr="00917021">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_Toc513728900 \h </w:instrText>
            </w:r>
            <w:r>
              <w:rPr>
                <w:noProof/>
                <w:webHidden/>
              </w:rPr>
            </w:r>
            <w:r>
              <w:rPr>
                <w:noProof/>
                <w:webHidden/>
              </w:rPr>
              <w:fldChar w:fldCharType="separate"/>
            </w:r>
            <w:r>
              <w:rPr>
                <w:noProof/>
                <w:webHidden/>
              </w:rPr>
              <w:t>14</w:t>
            </w:r>
            <w:r>
              <w:rPr>
                <w:noProof/>
                <w:webHidden/>
              </w:rPr>
              <w:fldChar w:fldCharType="end"/>
            </w:r>
          </w:hyperlink>
        </w:p>
        <w:p w14:paraId="022461CE" w14:textId="77777777" w:rsidR="004850FC" w:rsidRDefault="004850FC">
          <w:pPr>
            <w:pStyle w:val="TOC3"/>
            <w:tabs>
              <w:tab w:val="right" w:leader="dot" w:pos="9010"/>
            </w:tabs>
            <w:rPr>
              <w:rFonts w:eastAsiaTheme="minorEastAsia" w:cstheme="minorBidi"/>
              <w:i w:val="0"/>
              <w:iCs w:val="0"/>
              <w:noProof/>
              <w:sz w:val="24"/>
              <w:szCs w:val="24"/>
            </w:rPr>
          </w:pPr>
          <w:hyperlink w:anchor="_Toc513728901" w:history="1">
            <w:r w:rsidRPr="00917021">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_Toc513728901 \h </w:instrText>
            </w:r>
            <w:r>
              <w:rPr>
                <w:noProof/>
                <w:webHidden/>
              </w:rPr>
            </w:r>
            <w:r>
              <w:rPr>
                <w:noProof/>
                <w:webHidden/>
              </w:rPr>
              <w:fldChar w:fldCharType="separate"/>
            </w:r>
            <w:r>
              <w:rPr>
                <w:noProof/>
                <w:webHidden/>
              </w:rPr>
              <w:t>14</w:t>
            </w:r>
            <w:r>
              <w:rPr>
                <w:noProof/>
                <w:webHidden/>
              </w:rPr>
              <w:fldChar w:fldCharType="end"/>
            </w:r>
          </w:hyperlink>
        </w:p>
        <w:p w14:paraId="48C8BCA8" w14:textId="77777777" w:rsidR="004850FC" w:rsidRDefault="004850FC">
          <w:pPr>
            <w:pStyle w:val="TOC3"/>
            <w:tabs>
              <w:tab w:val="right" w:leader="dot" w:pos="9010"/>
            </w:tabs>
            <w:rPr>
              <w:rFonts w:eastAsiaTheme="minorEastAsia" w:cstheme="minorBidi"/>
              <w:i w:val="0"/>
              <w:iCs w:val="0"/>
              <w:noProof/>
              <w:sz w:val="24"/>
              <w:szCs w:val="24"/>
            </w:rPr>
          </w:pPr>
          <w:hyperlink w:anchor="_Toc513728902" w:history="1">
            <w:r w:rsidRPr="00917021">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_Toc513728902 \h </w:instrText>
            </w:r>
            <w:r>
              <w:rPr>
                <w:noProof/>
                <w:webHidden/>
              </w:rPr>
            </w:r>
            <w:r>
              <w:rPr>
                <w:noProof/>
                <w:webHidden/>
              </w:rPr>
              <w:fldChar w:fldCharType="separate"/>
            </w:r>
            <w:r>
              <w:rPr>
                <w:noProof/>
                <w:webHidden/>
              </w:rPr>
              <w:t>15</w:t>
            </w:r>
            <w:r>
              <w:rPr>
                <w:noProof/>
                <w:webHidden/>
              </w:rPr>
              <w:fldChar w:fldCharType="end"/>
            </w:r>
          </w:hyperlink>
        </w:p>
        <w:p w14:paraId="57FA504F" w14:textId="77777777" w:rsidR="004850FC" w:rsidRDefault="004850FC">
          <w:pPr>
            <w:pStyle w:val="TOC2"/>
            <w:tabs>
              <w:tab w:val="right" w:leader="dot" w:pos="9010"/>
            </w:tabs>
            <w:rPr>
              <w:rFonts w:eastAsiaTheme="minorEastAsia" w:cstheme="minorBidi"/>
              <w:smallCaps w:val="0"/>
              <w:noProof/>
              <w:sz w:val="24"/>
              <w:szCs w:val="24"/>
            </w:rPr>
          </w:pPr>
          <w:hyperlink w:anchor="_Toc513728903" w:history="1">
            <w:r w:rsidRPr="00917021">
              <w:rPr>
                <w:rStyle w:val="Hyperlink"/>
                <w:rFonts w:ascii="Times New Roman" w:eastAsia="Times New Roman" w:hAnsi="Times New Roman"/>
                <w:noProof/>
              </w:rPr>
              <w:t>4.2 Class Diagrams</w:t>
            </w:r>
            <w:r>
              <w:rPr>
                <w:noProof/>
                <w:webHidden/>
              </w:rPr>
              <w:tab/>
            </w:r>
            <w:r>
              <w:rPr>
                <w:noProof/>
                <w:webHidden/>
              </w:rPr>
              <w:fldChar w:fldCharType="begin"/>
            </w:r>
            <w:r>
              <w:rPr>
                <w:noProof/>
                <w:webHidden/>
              </w:rPr>
              <w:instrText xml:space="preserve"> PAGEREF _Toc513728903 \h </w:instrText>
            </w:r>
            <w:r>
              <w:rPr>
                <w:noProof/>
                <w:webHidden/>
              </w:rPr>
            </w:r>
            <w:r>
              <w:rPr>
                <w:noProof/>
                <w:webHidden/>
              </w:rPr>
              <w:fldChar w:fldCharType="separate"/>
            </w:r>
            <w:r>
              <w:rPr>
                <w:noProof/>
                <w:webHidden/>
              </w:rPr>
              <w:t>16</w:t>
            </w:r>
            <w:r>
              <w:rPr>
                <w:noProof/>
                <w:webHidden/>
              </w:rPr>
              <w:fldChar w:fldCharType="end"/>
            </w:r>
          </w:hyperlink>
        </w:p>
        <w:p w14:paraId="38E7D811" w14:textId="77777777" w:rsidR="004850FC" w:rsidRDefault="004850FC">
          <w:pPr>
            <w:pStyle w:val="TOC2"/>
            <w:tabs>
              <w:tab w:val="right" w:leader="dot" w:pos="9010"/>
            </w:tabs>
            <w:rPr>
              <w:rFonts w:eastAsiaTheme="minorEastAsia" w:cstheme="minorBidi"/>
              <w:smallCaps w:val="0"/>
              <w:noProof/>
              <w:sz w:val="24"/>
              <w:szCs w:val="24"/>
            </w:rPr>
          </w:pPr>
          <w:hyperlink w:anchor="_Toc513728904" w:history="1">
            <w:r w:rsidRPr="00917021">
              <w:rPr>
                <w:rStyle w:val="Hyperlink"/>
                <w:rFonts w:ascii="Times New Roman" w:eastAsia="Times New Roman" w:hAnsi="Times New Roman"/>
                <w:noProof/>
              </w:rPr>
              <w:t>4.3 Environment</w:t>
            </w:r>
            <w:r>
              <w:rPr>
                <w:noProof/>
                <w:webHidden/>
              </w:rPr>
              <w:tab/>
            </w:r>
            <w:r>
              <w:rPr>
                <w:noProof/>
                <w:webHidden/>
              </w:rPr>
              <w:fldChar w:fldCharType="begin"/>
            </w:r>
            <w:r>
              <w:rPr>
                <w:noProof/>
                <w:webHidden/>
              </w:rPr>
              <w:instrText xml:space="preserve"> PAGEREF _Toc513728904 \h </w:instrText>
            </w:r>
            <w:r>
              <w:rPr>
                <w:noProof/>
                <w:webHidden/>
              </w:rPr>
            </w:r>
            <w:r>
              <w:rPr>
                <w:noProof/>
                <w:webHidden/>
              </w:rPr>
              <w:fldChar w:fldCharType="separate"/>
            </w:r>
            <w:r>
              <w:rPr>
                <w:noProof/>
                <w:webHidden/>
              </w:rPr>
              <w:t>17</w:t>
            </w:r>
            <w:r>
              <w:rPr>
                <w:noProof/>
                <w:webHidden/>
              </w:rPr>
              <w:fldChar w:fldCharType="end"/>
            </w:r>
          </w:hyperlink>
        </w:p>
        <w:p w14:paraId="3158D733" w14:textId="77777777" w:rsidR="004850FC" w:rsidRDefault="004850FC">
          <w:pPr>
            <w:pStyle w:val="TOC2"/>
            <w:tabs>
              <w:tab w:val="right" w:leader="dot" w:pos="9010"/>
            </w:tabs>
            <w:rPr>
              <w:rFonts w:eastAsiaTheme="minorEastAsia" w:cstheme="minorBidi"/>
              <w:smallCaps w:val="0"/>
              <w:noProof/>
              <w:sz w:val="24"/>
              <w:szCs w:val="24"/>
            </w:rPr>
          </w:pPr>
          <w:hyperlink w:anchor="_Toc513728905" w:history="1">
            <w:r w:rsidRPr="00917021">
              <w:rPr>
                <w:rStyle w:val="Hyperlink"/>
                <w:rFonts w:ascii="Times New Roman" w:eastAsia="Times New Roman" w:hAnsi="Times New Roman"/>
                <w:noProof/>
              </w:rPr>
              <w:t>4.4 Simulations to Run</w:t>
            </w:r>
            <w:r>
              <w:rPr>
                <w:noProof/>
                <w:webHidden/>
              </w:rPr>
              <w:tab/>
            </w:r>
            <w:r>
              <w:rPr>
                <w:noProof/>
                <w:webHidden/>
              </w:rPr>
              <w:fldChar w:fldCharType="begin"/>
            </w:r>
            <w:r>
              <w:rPr>
                <w:noProof/>
                <w:webHidden/>
              </w:rPr>
              <w:instrText xml:space="preserve"> PAGEREF _Toc513728905 \h </w:instrText>
            </w:r>
            <w:r>
              <w:rPr>
                <w:noProof/>
                <w:webHidden/>
              </w:rPr>
            </w:r>
            <w:r>
              <w:rPr>
                <w:noProof/>
                <w:webHidden/>
              </w:rPr>
              <w:fldChar w:fldCharType="separate"/>
            </w:r>
            <w:r>
              <w:rPr>
                <w:noProof/>
                <w:webHidden/>
              </w:rPr>
              <w:t>18</w:t>
            </w:r>
            <w:r>
              <w:rPr>
                <w:noProof/>
                <w:webHidden/>
              </w:rPr>
              <w:fldChar w:fldCharType="end"/>
            </w:r>
          </w:hyperlink>
        </w:p>
        <w:p w14:paraId="38447CE5"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906" w:history="1">
            <w:r w:rsidRPr="00917021">
              <w:rPr>
                <w:rStyle w:val="Hyperlink"/>
                <w:noProof/>
              </w:rPr>
              <w:t xml:space="preserve">5 Implementation and Testing </w:t>
            </w:r>
            <w:r>
              <w:rPr>
                <w:noProof/>
                <w:webHidden/>
              </w:rPr>
              <w:tab/>
            </w:r>
            <w:r>
              <w:rPr>
                <w:noProof/>
                <w:webHidden/>
              </w:rPr>
              <w:fldChar w:fldCharType="begin"/>
            </w:r>
            <w:r>
              <w:rPr>
                <w:noProof/>
                <w:webHidden/>
              </w:rPr>
              <w:instrText xml:space="preserve"> PAGEREF _Toc513728906 \h </w:instrText>
            </w:r>
            <w:r>
              <w:rPr>
                <w:noProof/>
                <w:webHidden/>
              </w:rPr>
            </w:r>
            <w:r>
              <w:rPr>
                <w:noProof/>
                <w:webHidden/>
              </w:rPr>
              <w:fldChar w:fldCharType="separate"/>
            </w:r>
            <w:r>
              <w:rPr>
                <w:noProof/>
                <w:webHidden/>
              </w:rPr>
              <w:t>19</w:t>
            </w:r>
            <w:r>
              <w:rPr>
                <w:noProof/>
                <w:webHidden/>
              </w:rPr>
              <w:fldChar w:fldCharType="end"/>
            </w:r>
          </w:hyperlink>
        </w:p>
        <w:p w14:paraId="36782DF7" w14:textId="77777777" w:rsidR="004850FC" w:rsidRDefault="004850FC">
          <w:pPr>
            <w:pStyle w:val="TOC2"/>
            <w:tabs>
              <w:tab w:val="right" w:leader="dot" w:pos="9010"/>
            </w:tabs>
            <w:rPr>
              <w:rFonts w:eastAsiaTheme="minorEastAsia" w:cstheme="minorBidi"/>
              <w:smallCaps w:val="0"/>
              <w:noProof/>
              <w:sz w:val="24"/>
              <w:szCs w:val="24"/>
            </w:rPr>
          </w:pPr>
          <w:hyperlink w:anchor="_Toc513728907" w:history="1">
            <w:r w:rsidRPr="00917021">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_Toc513728907 \h </w:instrText>
            </w:r>
            <w:r>
              <w:rPr>
                <w:noProof/>
                <w:webHidden/>
              </w:rPr>
            </w:r>
            <w:r>
              <w:rPr>
                <w:noProof/>
                <w:webHidden/>
              </w:rPr>
              <w:fldChar w:fldCharType="separate"/>
            </w:r>
            <w:r>
              <w:rPr>
                <w:noProof/>
                <w:webHidden/>
              </w:rPr>
              <w:t>19</w:t>
            </w:r>
            <w:r>
              <w:rPr>
                <w:noProof/>
                <w:webHidden/>
              </w:rPr>
              <w:fldChar w:fldCharType="end"/>
            </w:r>
          </w:hyperlink>
        </w:p>
        <w:p w14:paraId="3B882F3A" w14:textId="77777777" w:rsidR="004850FC" w:rsidRDefault="004850FC">
          <w:pPr>
            <w:pStyle w:val="TOC3"/>
            <w:tabs>
              <w:tab w:val="right" w:leader="dot" w:pos="9010"/>
            </w:tabs>
            <w:rPr>
              <w:rFonts w:eastAsiaTheme="minorEastAsia" w:cstheme="minorBidi"/>
              <w:i w:val="0"/>
              <w:iCs w:val="0"/>
              <w:noProof/>
              <w:sz w:val="24"/>
              <w:szCs w:val="24"/>
            </w:rPr>
          </w:pPr>
          <w:hyperlink w:anchor="_Toc513728908" w:history="1">
            <w:r w:rsidRPr="00917021">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_Toc513728908 \h </w:instrText>
            </w:r>
            <w:r>
              <w:rPr>
                <w:noProof/>
                <w:webHidden/>
              </w:rPr>
            </w:r>
            <w:r>
              <w:rPr>
                <w:noProof/>
                <w:webHidden/>
              </w:rPr>
              <w:fldChar w:fldCharType="separate"/>
            </w:r>
            <w:r>
              <w:rPr>
                <w:noProof/>
                <w:webHidden/>
              </w:rPr>
              <w:t>19</w:t>
            </w:r>
            <w:r>
              <w:rPr>
                <w:noProof/>
                <w:webHidden/>
              </w:rPr>
              <w:fldChar w:fldCharType="end"/>
            </w:r>
          </w:hyperlink>
        </w:p>
        <w:p w14:paraId="72889D62" w14:textId="77777777" w:rsidR="004850FC" w:rsidRDefault="004850FC">
          <w:pPr>
            <w:pStyle w:val="TOC3"/>
            <w:tabs>
              <w:tab w:val="right" w:leader="dot" w:pos="9010"/>
            </w:tabs>
            <w:rPr>
              <w:rFonts w:eastAsiaTheme="minorEastAsia" w:cstheme="minorBidi"/>
              <w:i w:val="0"/>
              <w:iCs w:val="0"/>
              <w:noProof/>
              <w:sz w:val="24"/>
              <w:szCs w:val="24"/>
            </w:rPr>
          </w:pPr>
          <w:hyperlink w:anchor="_Toc513728909" w:history="1">
            <w:r w:rsidRPr="00917021">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_Toc513728909 \h </w:instrText>
            </w:r>
            <w:r>
              <w:rPr>
                <w:noProof/>
                <w:webHidden/>
              </w:rPr>
            </w:r>
            <w:r>
              <w:rPr>
                <w:noProof/>
                <w:webHidden/>
              </w:rPr>
              <w:fldChar w:fldCharType="separate"/>
            </w:r>
            <w:r>
              <w:rPr>
                <w:noProof/>
                <w:webHidden/>
              </w:rPr>
              <w:t>19</w:t>
            </w:r>
            <w:r>
              <w:rPr>
                <w:noProof/>
                <w:webHidden/>
              </w:rPr>
              <w:fldChar w:fldCharType="end"/>
            </w:r>
          </w:hyperlink>
        </w:p>
        <w:p w14:paraId="7E0AA638" w14:textId="77777777" w:rsidR="004850FC" w:rsidRDefault="004850FC">
          <w:pPr>
            <w:pStyle w:val="TOC3"/>
            <w:tabs>
              <w:tab w:val="right" w:leader="dot" w:pos="9010"/>
            </w:tabs>
            <w:rPr>
              <w:rFonts w:eastAsiaTheme="minorEastAsia" w:cstheme="minorBidi"/>
              <w:i w:val="0"/>
              <w:iCs w:val="0"/>
              <w:noProof/>
              <w:sz w:val="24"/>
              <w:szCs w:val="24"/>
            </w:rPr>
          </w:pPr>
          <w:hyperlink w:anchor="_Toc513728910" w:history="1">
            <w:r w:rsidRPr="00917021">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_Toc513728910 \h </w:instrText>
            </w:r>
            <w:r>
              <w:rPr>
                <w:noProof/>
                <w:webHidden/>
              </w:rPr>
            </w:r>
            <w:r>
              <w:rPr>
                <w:noProof/>
                <w:webHidden/>
              </w:rPr>
              <w:fldChar w:fldCharType="separate"/>
            </w:r>
            <w:r>
              <w:rPr>
                <w:noProof/>
                <w:webHidden/>
              </w:rPr>
              <w:t>21</w:t>
            </w:r>
            <w:r>
              <w:rPr>
                <w:noProof/>
                <w:webHidden/>
              </w:rPr>
              <w:fldChar w:fldCharType="end"/>
            </w:r>
          </w:hyperlink>
        </w:p>
        <w:p w14:paraId="7997A8A7" w14:textId="77777777" w:rsidR="004850FC" w:rsidRDefault="004850FC">
          <w:pPr>
            <w:pStyle w:val="TOC3"/>
            <w:tabs>
              <w:tab w:val="right" w:leader="dot" w:pos="9010"/>
            </w:tabs>
            <w:rPr>
              <w:rFonts w:eastAsiaTheme="minorEastAsia" w:cstheme="minorBidi"/>
              <w:i w:val="0"/>
              <w:iCs w:val="0"/>
              <w:noProof/>
              <w:sz w:val="24"/>
              <w:szCs w:val="24"/>
            </w:rPr>
          </w:pPr>
          <w:hyperlink w:anchor="_Toc513728911" w:history="1">
            <w:r w:rsidRPr="00917021">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_Toc513728911 \h </w:instrText>
            </w:r>
            <w:r>
              <w:rPr>
                <w:noProof/>
                <w:webHidden/>
              </w:rPr>
            </w:r>
            <w:r>
              <w:rPr>
                <w:noProof/>
                <w:webHidden/>
              </w:rPr>
              <w:fldChar w:fldCharType="separate"/>
            </w:r>
            <w:r>
              <w:rPr>
                <w:noProof/>
                <w:webHidden/>
              </w:rPr>
              <w:t>22</w:t>
            </w:r>
            <w:r>
              <w:rPr>
                <w:noProof/>
                <w:webHidden/>
              </w:rPr>
              <w:fldChar w:fldCharType="end"/>
            </w:r>
          </w:hyperlink>
        </w:p>
        <w:p w14:paraId="4A2E07AD" w14:textId="77777777" w:rsidR="004850FC" w:rsidRDefault="004850FC">
          <w:pPr>
            <w:pStyle w:val="TOC3"/>
            <w:tabs>
              <w:tab w:val="right" w:leader="dot" w:pos="9010"/>
            </w:tabs>
            <w:rPr>
              <w:rFonts w:eastAsiaTheme="minorEastAsia" w:cstheme="minorBidi"/>
              <w:i w:val="0"/>
              <w:iCs w:val="0"/>
              <w:noProof/>
              <w:sz w:val="24"/>
              <w:szCs w:val="24"/>
            </w:rPr>
          </w:pPr>
          <w:hyperlink w:anchor="_Toc513728912" w:history="1">
            <w:r w:rsidRPr="00917021">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_Toc513728912 \h </w:instrText>
            </w:r>
            <w:r>
              <w:rPr>
                <w:noProof/>
                <w:webHidden/>
              </w:rPr>
            </w:r>
            <w:r>
              <w:rPr>
                <w:noProof/>
                <w:webHidden/>
              </w:rPr>
              <w:fldChar w:fldCharType="separate"/>
            </w:r>
            <w:r>
              <w:rPr>
                <w:noProof/>
                <w:webHidden/>
              </w:rPr>
              <w:t>26</w:t>
            </w:r>
            <w:r>
              <w:rPr>
                <w:noProof/>
                <w:webHidden/>
              </w:rPr>
              <w:fldChar w:fldCharType="end"/>
            </w:r>
          </w:hyperlink>
        </w:p>
        <w:p w14:paraId="62E95F2C" w14:textId="77777777" w:rsidR="004850FC" w:rsidRDefault="004850FC">
          <w:pPr>
            <w:pStyle w:val="TOC3"/>
            <w:tabs>
              <w:tab w:val="right" w:leader="dot" w:pos="9010"/>
            </w:tabs>
            <w:rPr>
              <w:rFonts w:eastAsiaTheme="minorEastAsia" w:cstheme="minorBidi"/>
              <w:i w:val="0"/>
              <w:iCs w:val="0"/>
              <w:noProof/>
              <w:sz w:val="24"/>
              <w:szCs w:val="24"/>
            </w:rPr>
          </w:pPr>
          <w:hyperlink w:anchor="_Toc513728913" w:history="1">
            <w:r w:rsidRPr="00917021">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_Toc513728913 \h </w:instrText>
            </w:r>
            <w:r>
              <w:rPr>
                <w:noProof/>
                <w:webHidden/>
              </w:rPr>
            </w:r>
            <w:r>
              <w:rPr>
                <w:noProof/>
                <w:webHidden/>
              </w:rPr>
              <w:fldChar w:fldCharType="separate"/>
            </w:r>
            <w:r>
              <w:rPr>
                <w:noProof/>
                <w:webHidden/>
              </w:rPr>
              <w:t>26</w:t>
            </w:r>
            <w:r>
              <w:rPr>
                <w:noProof/>
                <w:webHidden/>
              </w:rPr>
              <w:fldChar w:fldCharType="end"/>
            </w:r>
          </w:hyperlink>
        </w:p>
        <w:p w14:paraId="2DF50755" w14:textId="77777777" w:rsidR="004850FC" w:rsidRDefault="004850FC">
          <w:pPr>
            <w:pStyle w:val="TOC3"/>
            <w:tabs>
              <w:tab w:val="right" w:leader="dot" w:pos="9010"/>
            </w:tabs>
            <w:rPr>
              <w:rFonts w:eastAsiaTheme="minorEastAsia" w:cstheme="minorBidi"/>
              <w:i w:val="0"/>
              <w:iCs w:val="0"/>
              <w:noProof/>
              <w:sz w:val="24"/>
              <w:szCs w:val="24"/>
            </w:rPr>
          </w:pPr>
          <w:hyperlink w:anchor="_Toc513728914" w:history="1">
            <w:r w:rsidRPr="00917021">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_Toc513728914 \h </w:instrText>
            </w:r>
            <w:r>
              <w:rPr>
                <w:noProof/>
                <w:webHidden/>
              </w:rPr>
            </w:r>
            <w:r>
              <w:rPr>
                <w:noProof/>
                <w:webHidden/>
              </w:rPr>
              <w:fldChar w:fldCharType="separate"/>
            </w:r>
            <w:r>
              <w:rPr>
                <w:noProof/>
                <w:webHidden/>
              </w:rPr>
              <w:t>27</w:t>
            </w:r>
            <w:r>
              <w:rPr>
                <w:noProof/>
                <w:webHidden/>
              </w:rPr>
              <w:fldChar w:fldCharType="end"/>
            </w:r>
          </w:hyperlink>
        </w:p>
        <w:p w14:paraId="2C271462" w14:textId="77777777" w:rsidR="004850FC" w:rsidRDefault="004850FC">
          <w:pPr>
            <w:pStyle w:val="TOC3"/>
            <w:tabs>
              <w:tab w:val="right" w:leader="dot" w:pos="9010"/>
            </w:tabs>
            <w:rPr>
              <w:rFonts w:eastAsiaTheme="minorEastAsia" w:cstheme="minorBidi"/>
              <w:i w:val="0"/>
              <w:iCs w:val="0"/>
              <w:noProof/>
              <w:sz w:val="24"/>
              <w:szCs w:val="24"/>
            </w:rPr>
          </w:pPr>
          <w:hyperlink w:anchor="_Toc513728915" w:history="1">
            <w:r w:rsidRPr="00917021">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_Toc513728915 \h </w:instrText>
            </w:r>
            <w:r>
              <w:rPr>
                <w:noProof/>
                <w:webHidden/>
              </w:rPr>
            </w:r>
            <w:r>
              <w:rPr>
                <w:noProof/>
                <w:webHidden/>
              </w:rPr>
              <w:fldChar w:fldCharType="separate"/>
            </w:r>
            <w:r>
              <w:rPr>
                <w:noProof/>
                <w:webHidden/>
              </w:rPr>
              <w:t>27</w:t>
            </w:r>
            <w:r>
              <w:rPr>
                <w:noProof/>
                <w:webHidden/>
              </w:rPr>
              <w:fldChar w:fldCharType="end"/>
            </w:r>
          </w:hyperlink>
        </w:p>
        <w:p w14:paraId="7245B888" w14:textId="77777777" w:rsidR="004850FC" w:rsidRDefault="004850FC">
          <w:pPr>
            <w:pStyle w:val="TOC3"/>
            <w:tabs>
              <w:tab w:val="right" w:leader="dot" w:pos="9010"/>
            </w:tabs>
            <w:rPr>
              <w:rFonts w:eastAsiaTheme="minorEastAsia" w:cstheme="minorBidi"/>
              <w:i w:val="0"/>
              <w:iCs w:val="0"/>
              <w:noProof/>
              <w:sz w:val="24"/>
              <w:szCs w:val="24"/>
            </w:rPr>
          </w:pPr>
          <w:hyperlink w:anchor="_Toc513728916" w:history="1">
            <w:r w:rsidRPr="00917021">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_Toc513728916 \h </w:instrText>
            </w:r>
            <w:r>
              <w:rPr>
                <w:noProof/>
                <w:webHidden/>
              </w:rPr>
            </w:r>
            <w:r>
              <w:rPr>
                <w:noProof/>
                <w:webHidden/>
              </w:rPr>
              <w:fldChar w:fldCharType="separate"/>
            </w:r>
            <w:r>
              <w:rPr>
                <w:noProof/>
                <w:webHidden/>
              </w:rPr>
              <w:t>27</w:t>
            </w:r>
            <w:r>
              <w:rPr>
                <w:noProof/>
                <w:webHidden/>
              </w:rPr>
              <w:fldChar w:fldCharType="end"/>
            </w:r>
          </w:hyperlink>
        </w:p>
        <w:p w14:paraId="77C53DCD" w14:textId="77777777" w:rsidR="004850FC" w:rsidRDefault="004850FC">
          <w:pPr>
            <w:pStyle w:val="TOC2"/>
            <w:tabs>
              <w:tab w:val="right" w:leader="dot" w:pos="9010"/>
            </w:tabs>
            <w:rPr>
              <w:rFonts w:eastAsiaTheme="minorEastAsia" w:cstheme="minorBidi"/>
              <w:smallCaps w:val="0"/>
              <w:noProof/>
              <w:sz w:val="24"/>
              <w:szCs w:val="24"/>
            </w:rPr>
          </w:pPr>
          <w:hyperlink w:anchor="_Toc513728917" w:history="1">
            <w:r w:rsidRPr="00917021">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_Toc513728917 \h </w:instrText>
            </w:r>
            <w:r>
              <w:rPr>
                <w:noProof/>
                <w:webHidden/>
              </w:rPr>
            </w:r>
            <w:r>
              <w:rPr>
                <w:noProof/>
                <w:webHidden/>
              </w:rPr>
              <w:fldChar w:fldCharType="separate"/>
            </w:r>
            <w:r>
              <w:rPr>
                <w:noProof/>
                <w:webHidden/>
              </w:rPr>
              <w:t>28</w:t>
            </w:r>
            <w:r>
              <w:rPr>
                <w:noProof/>
                <w:webHidden/>
              </w:rPr>
              <w:fldChar w:fldCharType="end"/>
            </w:r>
          </w:hyperlink>
        </w:p>
        <w:p w14:paraId="64E0E02D" w14:textId="77777777" w:rsidR="004850FC" w:rsidRDefault="004850FC">
          <w:pPr>
            <w:pStyle w:val="TOC2"/>
            <w:tabs>
              <w:tab w:val="right" w:leader="dot" w:pos="9010"/>
            </w:tabs>
            <w:rPr>
              <w:rFonts w:eastAsiaTheme="minorEastAsia" w:cstheme="minorBidi"/>
              <w:smallCaps w:val="0"/>
              <w:noProof/>
              <w:sz w:val="24"/>
              <w:szCs w:val="24"/>
            </w:rPr>
          </w:pPr>
          <w:hyperlink w:anchor="_Toc513728918" w:history="1">
            <w:r w:rsidRPr="00917021">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_Toc513728918 \h </w:instrText>
            </w:r>
            <w:r>
              <w:rPr>
                <w:noProof/>
                <w:webHidden/>
              </w:rPr>
            </w:r>
            <w:r>
              <w:rPr>
                <w:noProof/>
                <w:webHidden/>
              </w:rPr>
              <w:fldChar w:fldCharType="separate"/>
            </w:r>
            <w:r>
              <w:rPr>
                <w:noProof/>
                <w:webHidden/>
              </w:rPr>
              <w:t>28</w:t>
            </w:r>
            <w:r>
              <w:rPr>
                <w:noProof/>
                <w:webHidden/>
              </w:rPr>
              <w:fldChar w:fldCharType="end"/>
            </w:r>
          </w:hyperlink>
        </w:p>
        <w:p w14:paraId="2204FE2F" w14:textId="77777777" w:rsidR="004850FC" w:rsidRDefault="004850FC">
          <w:pPr>
            <w:pStyle w:val="TOC3"/>
            <w:tabs>
              <w:tab w:val="right" w:leader="dot" w:pos="9010"/>
            </w:tabs>
            <w:rPr>
              <w:rFonts w:eastAsiaTheme="minorEastAsia" w:cstheme="minorBidi"/>
              <w:i w:val="0"/>
              <w:iCs w:val="0"/>
              <w:noProof/>
              <w:sz w:val="24"/>
              <w:szCs w:val="24"/>
            </w:rPr>
          </w:pPr>
          <w:hyperlink w:anchor="_Toc513728919" w:history="1">
            <w:r w:rsidRPr="00917021">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_Toc513728919 \h </w:instrText>
            </w:r>
            <w:r>
              <w:rPr>
                <w:noProof/>
                <w:webHidden/>
              </w:rPr>
            </w:r>
            <w:r>
              <w:rPr>
                <w:noProof/>
                <w:webHidden/>
              </w:rPr>
              <w:fldChar w:fldCharType="separate"/>
            </w:r>
            <w:r>
              <w:rPr>
                <w:noProof/>
                <w:webHidden/>
              </w:rPr>
              <w:t>28</w:t>
            </w:r>
            <w:r>
              <w:rPr>
                <w:noProof/>
                <w:webHidden/>
              </w:rPr>
              <w:fldChar w:fldCharType="end"/>
            </w:r>
          </w:hyperlink>
        </w:p>
        <w:p w14:paraId="349810C4" w14:textId="77777777" w:rsidR="004850FC" w:rsidRDefault="004850FC">
          <w:pPr>
            <w:pStyle w:val="TOC3"/>
            <w:tabs>
              <w:tab w:val="right" w:leader="dot" w:pos="9010"/>
            </w:tabs>
            <w:rPr>
              <w:rFonts w:eastAsiaTheme="minorEastAsia" w:cstheme="minorBidi"/>
              <w:i w:val="0"/>
              <w:iCs w:val="0"/>
              <w:noProof/>
              <w:sz w:val="24"/>
              <w:szCs w:val="24"/>
            </w:rPr>
          </w:pPr>
          <w:hyperlink w:anchor="_Toc513728920" w:history="1">
            <w:r w:rsidRPr="00917021">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_Toc513728920 \h </w:instrText>
            </w:r>
            <w:r>
              <w:rPr>
                <w:noProof/>
                <w:webHidden/>
              </w:rPr>
            </w:r>
            <w:r>
              <w:rPr>
                <w:noProof/>
                <w:webHidden/>
              </w:rPr>
              <w:fldChar w:fldCharType="separate"/>
            </w:r>
            <w:r>
              <w:rPr>
                <w:noProof/>
                <w:webHidden/>
              </w:rPr>
              <w:t>29</w:t>
            </w:r>
            <w:r>
              <w:rPr>
                <w:noProof/>
                <w:webHidden/>
              </w:rPr>
              <w:fldChar w:fldCharType="end"/>
            </w:r>
          </w:hyperlink>
        </w:p>
        <w:p w14:paraId="48C7F1D0"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921" w:history="1">
            <w:r w:rsidRPr="00917021">
              <w:rPr>
                <w:rStyle w:val="Hyperlink"/>
                <w:noProof/>
              </w:rPr>
              <w:t>6 Results and Discussion</w:t>
            </w:r>
            <w:r>
              <w:rPr>
                <w:noProof/>
                <w:webHidden/>
              </w:rPr>
              <w:tab/>
            </w:r>
            <w:r>
              <w:rPr>
                <w:noProof/>
                <w:webHidden/>
              </w:rPr>
              <w:fldChar w:fldCharType="begin"/>
            </w:r>
            <w:r>
              <w:rPr>
                <w:noProof/>
                <w:webHidden/>
              </w:rPr>
              <w:instrText xml:space="preserve"> PAGEREF _Toc513728921 \h </w:instrText>
            </w:r>
            <w:r>
              <w:rPr>
                <w:noProof/>
                <w:webHidden/>
              </w:rPr>
            </w:r>
            <w:r>
              <w:rPr>
                <w:noProof/>
                <w:webHidden/>
              </w:rPr>
              <w:fldChar w:fldCharType="separate"/>
            </w:r>
            <w:r>
              <w:rPr>
                <w:noProof/>
                <w:webHidden/>
              </w:rPr>
              <w:t>33</w:t>
            </w:r>
            <w:r>
              <w:rPr>
                <w:noProof/>
                <w:webHidden/>
              </w:rPr>
              <w:fldChar w:fldCharType="end"/>
            </w:r>
          </w:hyperlink>
        </w:p>
        <w:p w14:paraId="3994A4C2" w14:textId="77777777" w:rsidR="004850FC" w:rsidRDefault="004850FC">
          <w:pPr>
            <w:pStyle w:val="TOC2"/>
            <w:tabs>
              <w:tab w:val="right" w:leader="dot" w:pos="9010"/>
            </w:tabs>
            <w:rPr>
              <w:rFonts w:eastAsiaTheme="minorEastAsia" w:cstheme="minorBidi"/>
              <w:smallCaps w:val="0"/>
              <w:noProof/>
              <w:sz w:val="24"/>
              <w:szCs w:val="24"/>
            </w:rPr>
          </w:pPr>
          <w:hyperlink w:anchor="_Toc513728922" w:history="1">
            <w:r w:rsidRPr="00917021">
              <w:rPr>
                <w:rStyle w:val="Hyperlink"/>
                <w:rFonts w:ascii="Times New Roman" w:eastAsia="Times New Roman" w:hAnsi="Times New Roman"/>
                <w:noProof/>
              </w:rPr>
              <w:t>6.1 Wound Healing Rate Results</w:t>
            </w:r>
            <w:r>
              <w:rPr>
                <w:noProof/>
                <w:webHidden/>
              </w:rPr>
              <w:tab/>
            </w:r>
            <w:r>
              <w:rPr>
                <w:noProof/>
                <w:webHidden/>
              </w:rPr>
              <w:fldChar w:fldCharType="begin"/>
            </w:r>
            <w:r>
              <w:rPr>
                <w:noProof/>
                <w:webHidden/>
              </w:rPr>
              <w:instrText xml:space="preserve"> PAGEREF _Toc513728922 \h </w:instrText>
            </w:r>
            <w:r>
              <w:rPr>
                <w:noProof/>
                <w:webHidden/>
              </w:rPr>
            </w:r>
            <w:r>
              <w:rPr>
                <w:noProof/>
                <w:webHidden/>
              </w:rPr>
              <w:fldChar w:fldCharType="separate"/>
            </w:r>
            <w:r>
              <w:rPr>
                <w:noProof/>
                <w:webHidden/>
              </w:rPr>
              <w:t>33</w:t>
            </w:r>
            <w:r>
              <w:rPr>
                <w:noProof/>
                <w:webHidden/>
              </w:rPr>
              <w:fldChar w:fldCharType="end"/>
            </w:r>
          </w:hyperlink>
        </w:p>
        <w:p w14:paraId="16818B68" w14:textId="77777777" w:rsidR="004850FC" w:rsidRDefault="004850FC">
          <w:pPr>
            <w:pStyle w:val="TOC2"/>
            <w:tabs>
              <w:tab w:val="right" w:leader="dot" w:pos="9010"/>
            </w:tabs>
            <w:rPr>
              <w:rFonts w:eastAsiaTheme="minorEastAsia" w:cstheme="minorBidi"/>
              <w:smallCaps w:val="0"/>
              <w:noProof/>
              <w:sz w:val="24"/>
              <w:szCs w:val="24"/>
            </w:rPr>
          </w:pPr>
          <w:hyperlink w:anchor="_Toc513728923" w:history="1">
            <w:r w:rsidRPr="00917021">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_Toc513728923 \h </w:instrText>
            </w:r>
            <w:r>
              <w:rPr>
                <w:noProof/>
                <w:webHidden/>
              </w:rPr>
            </w:r>
            <w:r>
              <w:rPr>
                <w:noProof/>
                <w:webHidden/>
              </w:rPr>
              <w:fldChar w:fldCharType="separate"/>
            </w:r>
            <w:r>
              <w:rPr>
                <w:noProof/>
                <w:webHidden/>
              </w:rPr>
              <w:t>39</w:t>
            </w:r>
            <w:r>
              <w:rPr>
                <w:noProof/>
                <w:webHidden/>
              </w:rPr>
              <w:fldChar w:fldCharType="end"/>
            </w:r>
          </w:hyperlink>
        </w:p>
        <w:p w14:paraId="02CDE1F6" w14:textId="77777777" w:rsidR="004850FC" w:rsidRDefault="004850FC">
          <w:pPr>
            <w:pStyle w:val="TOC2"/>
            <w:tabs>
              <w:tab w:val="right" w:leader="dot" w:pos="9010"/>
            </w:tabs>
            <w:rPr>
              <w:rFonts w:eastAsiaTheme="minorEastAsia" w:cstheme="minorBidi"/>
              <w:smallCaps w:val="0"/>
              <w:noProof/>
              <w:sz w:val="24"/>
              <w:szCs w:val="24"/>
            </w:rPr>
          </w:pPr>
          <w:hyperlink w:anchor="_Toc513728924" w:history="1">
            <w:r w:rsidRPr="00917021">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_Toc513728924 \h </w:instrText>
            </w:r>
            <w:r>
              <w:rPr>
                <w:noProof/>
                <w:webHidden/>
              </w:rPr>
            </w:r>
            <w:r>
              <w:rPr>
                <w:noProof/>
                <w:webHidden/>
              </w:rPr>
              <w:fldChar w:fldCharType="separate"/>
            </w:r>
            <w:r>
              <w:rPr>
                <w:noProof/>
                <w:webHidden/>
              </w:rPr>
              <w:t>40</w:t>
            </w:r>
            <w:r>
              <w:rPr>
                <w:noProof/>
                <w:webHidden/>
              </w:rPr>
              <w:fldChar w:fldCharType="end"/>
            </w:r>
          </w:hyperlink>
        </w:p>
        <w:p w14:paraId="2F62514A" w14:textId="77777777" w:rsidR="004850FC" w:rsidRDefault="004850FC">
          <w:pPr>
            <w:pStyle w:val="TOC2"/>
            <w:tabs>
              <w:tab w:val="right" w:leader="dot" w:pos="9010"/>
            </w:tabs>
            <w:rPr>
              <w:rFonts w:eastAsiaTheme="minorEastAsia" w:cstheme="minorBidi"/>
              <w:smallCaps w:val="0"/>
              <w:noProof/>
              <w:sz w:val="24"/>
              <w:szCs w:val="24"/>
            </w:rPr>
          </w:pPr>
          <w:hyperlink w:anchor="_Toc513728925" w:history="1">
            <w:r w:rsidRPr="00917021">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_Toc513728925 \h </w:instrText>
            </w:r>
            <w:r>
              <w:rPr>
                <w:noProof/>
                <w:webHidden/>
              </w:rPr>
            </w:r>
            <w:r>
              <w:rPr>
                <w:noProof/>
                <w:webHidden/>
              </w:rPr>
              <w:fldChar w:fldCharType="separate"/>
            </w:r>
            <w:r>
              <w:rPr>
                <w:noProof/>
                <w:webHidden/>
              </w:rPr>
              <w:t>41</w:t>
            </w:r>
            <w:r>
              <w:rPr>
                <w:noProof/>
                <w:webHidden/>
              </w:rPr>
              <w:fldChar w:fldCharType="end"/>
            </w:r>
          </w:hyperlink>
        </w:p>
        <w:p w14:paraId="69D56331" w14:textId="77777777" w:rsidR="004850FC" w:rsidRDefault="004850FC">
          <w:pPr>
            <w:pStyle w:val="TOC2"/>
            <w:tabs>
              <w:tab w:val="right" w:leader="dot" w:pos="9010"/>
            </w:tabs>
            <w:rPr>
              <w:rFonts w:eastAsiaTheme="minorEastAsia" w:cstheme="minorBidi"/>
              <w:smallCaps w:val="0"/>
              <w:noProof/>
              <w:sz w:val="24"/>
              <w:szCs w:val="24"/>
            </w:rPr>
          </w:pPr>
          <w:hyperlink w:anchor="_Toc513728926" w:history="1">
            <w:r w:rsidRPr="00917021">
              <w:rPr>
                <w:rStyle w:val="Hyperlink"/>
                <w:rFonts w:ascii="Times New Roman" w:eastAsia="Times New Roman" w:hAnsi="Times New Roman"/>
                <w:noProof/>
              </w:rPr>
              <w:t>6.5 Feedback from Domain Expert</w:t>
            </w:r>
            <w:r>
              <w:rPr>
                <w:noProof/>
                <w:webHidden/>
              </w:rPr>
              <w:tab/>
            </w:r>
            <w:r>
              <w:rPr>
                <w:noProof/>
                <w:webHidden/>
              </w:rPr>
              <w:fldChar w:fldCharType="begin"/>
            </w:r>
            <w:r>
              <w:rPr>
                <w:noProof/>
                <w:webHidden/>
              </w:rPr>
              <w:instrText xml:space="preserve"> PAGEREF _Toc513728926 \h </w:instrText>
            </w:r>
            <w:r>
              <w:rPr>
                <w:noProof/>
                <w:webHidden/>
              </w:rPr>
            </w:r>
            <w:r>
              <w:rPr>
                <w:noProof/>
                <w:webHidden/>
              </w:rPr>
              <w:fldChar w:fldCharType="separate"/>
            </w:r>
            <w:r>
              <w:rPr>
                <w:noProof/>
                <w:webHidden/>
              </w:rPr>
              <w:t>42</w:t>
            </w:r>
            <w:r>
              <w:rPr>
                <w:noProof/>
                <w:webHidden/>
              </w:rPr>
              <w:fldChar w:fldCharType="end"/>
            </w:r>
          </w:hyperlink>
        </w:p>
        <w:p w14:paraId="3A4B4171" w14:textId="77777777" w:rsidR="004850FC" w:rsidRDefault="004850FC">
          <w:pPr>
            <w:pStyle w:val="TOC2"/>
            <w:tabs>
              <w:tab w:val="right" w:leader="dot" w:pos="9010"/>
            </w:tabs>
            <w:rPr>
              <w:rFonts w:eastAsiaTheme="minorEastAsia" w:cstheme="minorBidi"/>
              <w:smallCaps w:val="0"/>
              <w:noProof/>
              <w:sz w:val="24"/>
              <w:szCs w:val="24"/>
            </w:rPr>
          </w:pPr>
          <w:hyperlink w:anchor="_Toc513728927" w:history="1">
            <w:r w:rsidRPr="00917021">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_Toc513728927 \h </w:instrText>
            </w:r>
            <w:r>
              <w:rPr>
                <w:noProof/>
                <w:webHidden/>
              </w:rPr>
            </w:r>
            <w:r>
              <w:rPr>
                <w:noProof/>
                <w:webHidden/>
              </w:rPr>
              <w:fldChar w:fldCharType="separate"/>
            </w:r>
            <w:r>
              <w:rPr>
                <w:noProof/>
                <w:webHidden/>
              </w:rPr>
              <w:t>42</w:t>
            </w:r>
            <w:r>
              <w:rPr>
                <w:noProof/>
                <w:webHidden/>
              </w:rPr>
              <w:fldChar w:fldCharType="end"/>
            </w:r>
          </w:hyperlink>
        </w:p>
        <w:p w14:paraId="741A6271" w14:textId="77777777" w:rsidR="004850FC" w:rsidRDefault="004850FC">
          <w:pPr>
            <w:pStyle w:val="TOC2"/>
            <w:tabs>
              <w:tab w:val="right" w:leader="dot" w:pos="9010"/>
            </w:tabs>
            <w:rPr>
              <w:rFonts w:eastAsiaTheme="minorEastAsia" w:cstheme="minorBidi"/>
              <w:smallCaps w:val="0"/>
              <w:noProof/>
              <w:sz w:val="24"/>
              <w:szCs w:val="24"/>
            </w:rPr>
          </w:pPr>
          <w:hyperlink w:anchor="_Toc513728928" w:history="1">
            <w:r w:rsidRPr="00917021">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_Toc513728928 \h </w:instrText>
            </w:r>
            <w:r>
              <w:rPr>
                <w:noProof/>
                <w:webHidden/>
              </w:rPr>
            </w:r>
            <w:r>
              <w:rPr>
                <w:noProof/>
                <w:webHidden/>
              </w:rPr>
              <w:fldChar w:fldCharType="separate"/>
            </w:r>
            <w:r>
              <w:rPr>
                <w:noProof/>
                <w:webHidden/>
              </w:rPr>
              <w:t>42</w:t>
            </w:r>
            <w:r>
              <w:rPr>
                <w:noProof/>
                <w:webHidden/>
              </w:rPr>
              <w:fldChar w:fldCharType="end"/>
            </w:r>
          </w:hyperlink>
        </w:p>
        <w:p w14:paraId="333F7373"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929" w:history="1">
            <w:r w:rsidRPr="00917021">
              <w:rPr>
                <w:rStyle w:val="Hyperlink"/>
                <w:noProof/>
              </w:rPr>
              <w:t>7 Conclusion</w:t>
            </w:r>
            <w:r>
              <w:rPr>
                <w:noProof/>
                <w:webHidden/>
              </w:rPr>
              <w:tab/>
            </w:r>
            <w:r>
              <w:rPr>
                <w:noProof/>
                <w:webHidden/>
              </w:rPr>
              <w:fldChar w:fldCharType="begin"/>
            </w:r>
            <w:r>
              <w:rPr>
                <w:noProof/>
                <w:webHidden/>
              </w:rPr>
              <w:instrText xml:space="preserve"> PAGEREF _Toc513728929 \h </w:instrText>
            </w:r>
            <w:r>
              <w:rPr>
                <w:noProof/>
                <w:webHidden/>
              </w:rPr>
            </w:r>
            <w:r>
              <w:rPr>
                <w:noProof/>
                <w:webHidden/>
              </w:rPr>
              <w:fldChar w:fldCharType="separate"/>
            </w:r>
            <w:r>
              <w:rPr>
                <w:noProof/>
                <w:webHidden/>
              </w:rPr>
              <w:t>45</w:t>
            </w:r>
            <w:r>
              <w:rPr>
                <w:noProof/>
                <w:webHidden/>
              </w:rPr>
              <w:fldChar w:fldCharType="end"/>
            </w:r>
          </w:hyperlink>
        </w:p>
        <w:p w14:paraId="243CD9EC"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930" w:history="1">
            <w:r w:rsidRPr="00917021">
              <w:rPr>
                <w:rStyle w:val="Hyperlink"/>
                <w:noProof/>
              </w:rPr>
              <w:t>References</w:t>
            </w:r>
            <w:r>
              <w:rPr>
                <w:noProof/>
                <w:webHidden/>
              </w:rPr>
              <w:tab/>
            </w:r>
            <w:r>
              <w:rPr>
                <w:noProof/>
                <w:webHidden/>
              </w:rPr>
              <w:fldChar w:fldCharType="begin"/>
            </w:r>
            <w:r>
              <w:rPr>
                <w:noProof/>
                <w:webHidden/>
              </w:rPr>
              <w:instrText xml:space="preserve"> PAGEREF _Toc513728930 \h </w:instrText>
            </w:r>
            <w:r>
              <w:rPr>
                <w:noProof/>
                <w:webHidden/>
              </w:rPr>
            </w:r>
            <w:r>
              <w:rPr>
                <w:noProof/>
                <w:webHidden/>
              </w:rPr>
              <w:fldChar w:fldCharType="separate"/>
            </w:r>
            <w:r>
              <w:rPr>
                <w:noProof/>
                <w:webHidden/>
              </w:rPr>
              <w:t>46</w:t>
            </w:r>
            <w:r>
              <w:rPr>
                <w:noProof/>
                <w:webHidden/>
              </w:rPr>
              <w:fldChar w:fldCharType="end"/>
            </w:r>
          </w:hyperlink>
        </w:p>
        <w:p w14:paraId="4D80EFBA" w14:textId="77777777" w:rsidR="004850FC" w:rsidRDefault="004850FC">
          <w:pPr>
            <w:pStyle w:val="TOC1"/>
            <w:tabs>
              <w:tab w:val="right" w:leader="dot" w:pos="9010"/>
            </w:tabs>
            <w:rPr>
              <w:rFonts w:eastAsiaTheme="minorEastAsia" w:cstheme="minorBidi"/>
              <w:b w:val="0"/>
              <w:bCs w:val="0"/>
              <w:caps w:val="0"/>
              <w:noProof/>
              <w:sz w:val="24"/>
              <w:szCs w:val="24"/>
            </w:rPr>
          </w:pPr>
          <w:hyperlink w:anchor="_Toc513728931" w:history="1">
            <w:r w:rsidRPr="00917021">
              <w:rPr>
                <w:rStyle w:val="Hyperlink"/>
                <w:noProof/>
              </w:rPr>
              <w:t>Appendix</w:t>
            </w:r>
            <w:r>
              <w:rPr>
                <w:noProof/>
                <w:webHidden/>
              </w:rPr>
              <w:tab/>
            </w:r>
            <w:r>
              <w:rPr>
                <w:noProof/>
                <w:webHidden/>
              </w:rPr>
              <w:fldChar w:fldCharType="begin"/>
            </w:r>
            <w:r>
              <w:rPr>
                <w:noProof/>
                <w:webHidden/>
              </w:rPr>
              <w:instrText xml:space="preserve"> PAGEREF _Toc513728931 \h </w:instrText>
            </w:r>
            <w:r>
              <w:rPr>
                <w:noProof/>
                <w:webHidden/>
              </w:rPr>
            </w:r>
            <w:r>
              <w:rPr>
                <w:noProof/>
                <w:webHidden/>
              </w:rPr>
              <w:fldChar w:fldCharType="separate"/>
            </w:r>
            <w:r>
              <w:rPr>
                <w:noProof/>
                <w:webHidden/>
              </w:rPr>
              <w:t>49</w:t>
            </w:r>
            <w:r>
              <w:rPr>
                <w:noProof/>
                <w:webHidden/>
              </w:rPr>
              <w:fldChar w:fldCharType="end"/>
            </w:r>
          </w:hyperlink>
        </w:p>
        <w:p w14:paraId="667986DD" w14:textId="77777777" w:rsidR="004850FC" w:rsidRDefault="004850FC">
          <w:pPr>
            <w:pStyle w:val="TOC2"/>
            <w:tabs>
              <w:tab w:val="right" w:leader="dot" w:pos="9010"/>
            </w:tabs>
            <w:rPr>
              <w:rFonts w:eastAsiaTheme="minorEastAsia" w:cstheme="minorBidi"/>
              <w:smallCaps w:val="0"/>
              <w:noProof/>
              <w:sz w:val="24"/>
              <w:szCs w:val="24"/>
            </w:rPr>
          </w:pPr>
          <w:hyperlink w:anchor="_Toc513728932" w:history="1">
            <w:r w:rsidRPr="00917021">
              <w:rPr>
                <w:rStyle w:val="Hyperlink"/>
                <w:rFonts w:ascii="Times New Roman" w:hAnsi="Times New Roman"/>
                <w:noProof/>
              </w:rPr>
              <w:t>Main Simulation Results</w:t>
            </w:r>
            <w:r>
              <w:rPr>
                <w:noProof/>
                <w:webHidden/>
              </w:rPr>
              <w:tab/>
            </w:r>
            <w:r>
              <w:rPr>
                <w:noProof/>
                <w:webHidden/>
              </w:rPr>
              <w:fldChar w:fldCharType="begin"/>
            </w:r>
            <w:r>
              <w:rPr>
                <w:noProof/>
                <w:webHidden/>
              </w:rPr>
              <w:instrText xml:space="preserve"> PAGEREF _Toc513728932 \h </w:instrText>
            </w:r>
            <w:r>
              <w:rPr>
                <w:noProof/>
                <w:webHidden/>
              </w:rPr>
            </w:r>
            <w:r>
              <w:rPr>
                <w:noProof/>
                <w:webHidden/>
              </w:rPr>
              <w:fldChar w:fldCharType="separate"/>
            </w:r>
            <w:r>
              <w:rPr>
                <w:noProof/>
                <w:webHidden/>
              </w:rPr>
              <w:t>49</w:t>
            </w:r>
            <w:r>
              <w:rPr>
                <w:noProof/>
                <w:webHidden/>
              </w:rPr>
              <w:fldChar w:fldCharType="end"/>
            </w:r>
          </w:hyperlink>
        </w:p>
        <w:p w14:paraId="5F37B363" w14:textId="77777777" w:rsidR="004850FC" w:rsidRDefault="004850FC">
          <w:pPr>
            <w:pStyle w:val="TOC2"/>
            <w:tabs>
              <w:tab w:val="right" w:leader="dot" w:pos="9010"/>
            </w:tabs>
            <w:rPr>
              <w:rFonts w:eastAsiaTheme="minorEastAsia" w:cstheme="minorBidi"/>
              <w:smallCaps w:val="0"/>
              <w:noProof/>
              <w:sz w:val="24"/>
              <w:szCs w:val="24"/>
            </w:rPr>
          </w:pPr>
          <w:hyperlink w:anchor="_Toc513728933" w:history="1">
            <w:r w:rsidRPr="00917021">
              <w:rPr>
                <w:rStyle w:val="Hyperlink"/>
                <w:rFonts w:ascii="Times New Roman" w:hAnsi="Times New Roman"/>
                <w:noProof/>
              </w:rPr>
              <w:t>Simulations Results with 1 Hour Time Step</w:t>
            </w:r>
            <w:r>
              <w:rPr>
                <w:noProof/>
                <w:webHidden/>
              </w:rPr>
              <w:tab/>
            </w:r>
            <w:r>
              <w:rPr>
                <w:noProof/>
                <w:webHidden/>
              </w:rPr>
              <w:fldChar w:fldCharType="begin"/>
            </w:r>
            <w:r>
              <w:rPr>
                <w:noProof/>
                <w:webHidden/>
              </w:rPr>
              <w:instrText xml:space="preserve"> PAGEREF _Toc513728933 \h </w:instrText>
            </w:r>
            <w:r>
              <w:rPr>
                <w:noProof/>
                <w:webHidden/>
              </w:rPr>
            </w:r>
            <w:r>
              <w:rPr>
                <w:noProof/>
                <w:webHidden/>
              </w:rPr>
              <w:fldChar w:fldCharType="separate"/>
            </w:r>
            <w:r>
              <w:rPr>
                <w:noProof/>
                <w:webHidden/>
              </w:rPr>
              <w:t>51</w:t>
            </w:r>
            <w:r>
              <w:rPr>
                <w:noProof/>
                <w:webHidden/>
              </w:rPr>
              <w:fldChar w:fldCharType="end"/>
            </w:r>
          </w:hyperlink>
        </w:p>
        <w:p w14:paraId="76E9B467" w14:textId="77777777" w:rsidR="004850FC" w:rsidRDefault="004850FC">
          <w:pPr>
            <w:pStyle w:val="TOC2"/>
            <w:tabs>
              <w:tab w:val="right" w:leader="dot" w:pos="9010"/>
            </w:tabs>
            <w:rPr>
              <w:rFonts w:eastAsiaTheme="minorEastAsia" w:cstheme="minorBidi"/>
              <w:smallCaps w:val="0"/>
              <w:noProof/>
              <w:sz w:val="24"/>
              <w:szCs w:val="24"/>
            </w:rPr>
          </w:pPr>
          <w:hyperlink w:anchor="_Toc513728934" w:history="1">
            <w:r w:rsidRPr="00917021">
              <w:rPr>
                <w:rStyle w:val="Hyperlink"/>
                <w:rFonts w:ascii="Times New Roman" w:hAnsi="Times New Roman"/>
                <w:noProof/>
              </w:rPr>
              <w:t>Sensitivity Analysis Results</w:t>
            </w:r>
            <w:r>
              <w:rPr>
                <w:noProof/>
                <w:webHidden/>
              </w:rPr>
              <w:tab/>
            </w:r>
            <w:r>
              <w:rPr>
                <w:noProof/>
                <w:webHidden/>
              </w:rPr>
              <w:fldChar w:fldCharType="begin"/>
            </w:r>
            <w:r>
              <w:rPr>
                <w:noProof/>
                <w:webHidden/>
              </w:rPr>
              <w:instrText xml:space="preserve"> PAGEREF _Toc513728934 \h </w:instrText>
            </w:r>
            <w:r>
              <w:rPr>
                <w:noProof/>
                <w:webHidden/>
              </w:rPr>
            </w:r>
            <w:r>
              <w:rPr>
                <w:noProof/>
                <w:webHidden/>
              </w:rPr>
              <w:fldChar w:fldCharType="separate"/>
            </w:r>
            <w:r>
              <w:rPr>
                <w:noProof/>
                <w:webHidden/>
              </w:rPr>
              <w:t>56</w:t>
            </w:r>
            <w:r>
              <w:rPr>
                <w:noProof/>
                <w:webHidden/>
              </w:rPr>
              <w:fldChar w:fldCharType="end"/>
            </w:r>
          </w:hyperlink>
        </w:p>
        <w:p w14:paraId="7EBAD2A5" w14:textId="77777777" w:rsidR="004850FC" w:rsidRDefault="004850FC">
          <w:pPr>
            <w:pStyle w:val="TOC2"/>
            <w:tabs>
              <w:tab w:val="right" w:leader="dot" w:pos="9010"/>
            </w:tabs>
            <w:rPr>
              <w:rFonts w:eastAsiaTheme="minorEastAsia" w:cstheme="minorBidi"/>
              <w:smallCaps w:val="0"/>
              <w:noProof/>
              <w:sz w:val="24"/>
              <w:szCs w:val="24"/>
            </w:rPr>
          </w:pPr>
          <w:hyperlink w:anchor="_Toc513728935" w:history="1">
            <w:r w:rsidRPr="00917021">
              <w:rPr>
                <w:rStyle w:val="Hyperlink"/>
                <w:rFonts w:ascii="Times New Roman" w:eastAsia="Times New Roman" w:hAnsi="Times New Roman"/>
                <w:noProof/>
              </w:rPr>
              <w:t>Code Snippets</w:t>
            </w:r>
            <w:r>
              <w:rPr>
                <w:noProof/>
                <w:webHidden/>
              </w:rPr>
              <w:tab/>
            </w:r>
            <w:r>
              <w:rPr>
                <w:noProof/>
                <w:webHidden/>
              </w:rPr>
              <w:fldChar w:fldCharType="begin"/>
            </w:r>
            <w:r>
              <w:rPr>
                <w:noProof/>
                <w:webHidden/>
              </w:rPr>
              <w:instrText xml:space="preserve"> PAGEREF _Toc513728935 \h </w:instrText>
            </w:r>
            <w:r>
              <w:rPr>
                <w:noProof/>
                <w:webHidden/>
              </w:rPr>
            </w:r>
            <w:r>
              <w:rPr>
                <w:noProof/>
                <w:webHidden/>
              </w:rPr>
              <w:fldChar w:fldCharType="separate"/>
            </w:r>
            <w:r>
              <w:rPr>
                <w:noProof/>
                <w:webHidden/>
              </w:rPr>
              <w:t>59</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728872"/>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728873"/>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 xml:space="preserve">Endothelium. This layer of cells </w:t>
      </w:r>
      <w:del w:id="1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4"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5" w:name="_Toc513728874"/>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5"/>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6"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7"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8" w:author="Harry Cooper" w:date="2017-11-29T15:27:00Z"/>
          <w:sz w:val="22"/>
          <w:szCs w:val="28"/>
        </w:rPr>
      </w:pPr>
      <w:del w:id="19" w:author="D.Walker" w:date="2017-11-28T16:25:00Z">
        <w:r w:rsidRPr="000B764F" w:rsidDel="00B24297">
          <w:rPr>
            <w:sz w:val="22"/>
            <w:szCs w:val="28"/>
          </w:rPr>
          <w:delText xml:space="preserve">Interestingly, </w:delText>
        </w:r>
      </w:del>
      <w:ins w:id="20" w:author="D.Walker" w:date="2017-11-28T16:25:00Z">
        <w:r w:rsidR="00B24297" w:rsidRPr="000B764F">
          <w:rPr>
            <w:sz w:val="22"/>
            <w:szCs w:val="28"/>
          </w:rPr>
          <w:t>T</w:t>
        </w:r>
      </w:ins>
      <w:del w:id="21"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2" w:author="Harry Cooper" w:date="2017-11-29T15:40:00Z">
        <w:r w:rsidR="00C45B3E" w:rsidRPr="000B764F">
          <w:rPr>
            <w:sz w:val="22"/>
            <w:szCs w:val="28"/>
          </w:rPr>
          <w:t xml:space="preserve"> </w:t>
        </w:r>
      </w:ins>
    </w:p>
    <w:p w14:paraId="05584602" w14:textId="77777777" w:rsidR="007048D0" w:rsidRPr="000B764F" w:rsidRDefault="007048D0">
      <w:pPr>
        <w:pPrChange w:id="2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4" w:name="_Toc513728875"/>
      <w:commentRangeStart w:id="2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commentRangeEnd w:id="25"/>
      <w:r w:rsidR="0056699E">
        <w:rPr>
          <w:rStyle w:val="CommentReference"/>
          <w:rFonts w:ascii="Times New Roman" w:eastAsiaTheme="minorHAnsi" w:hAnsi="Times New Roman" w:cs="Times New Roman"/>
          <w:color w:val="auto"/>
        </w:rPr>
        <w:commentReference w:id="25"/>
      </w:r>
      <w:bookmarkEnd w:id="24"/>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6" w:name="_Toc513728876"/>
      <w:r w:rsidRPr="00226F61">
        <w:lastRenderedPageBreak/>
        <w:t xml:space="preserve">2 </w:t>
      </w:r>
      <w:r w:rsidR="0049568A" w:rsidRPr="00226F61">
        <w:t>Literature Review</w:t>
      </w:r>
      <w:bookmarkEnd w:id="26"/>
    </w:p>
    <w:p w14:paraId="50858CFA" w14:textId="77777777" w:rsidR="007F3A5D" w:rsidRPr="00226F61" w:rsidRDefault="007F3A5D"/>
    <w:p w14:paraId="29F51D4B" w14:textId="7E0FA991"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162ABA">
        <w:rPr>
          <w:sz w:val="22"/>
          <w:szCs w:val="22"/>
        </w:rPr>
        <w:t>cause</w:t>
      </w:r>
      <w:r w:rsidR="008E3876">
        <w:rPr>
          <w:sz w:val="22"/>
          <w:szCs w:val="22"/>
        </w:rPr>
        <w:t xml:space="preserve">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7" w:name="_Toc513728877"/>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407F199A" w:rsidR="008E65F6" w:rsidRDefault="00AF2155" w:rsidP="00DB75A7">
      <w:pPr>
        <w:rPr>
          <w:sz w:val="22"/>
          <w:szCs w:val="22"/>
        </w:rPr>
      </w:pPr>
      <w:r w:rsidRPr="00226F61">
        <w:rPr>
          <w:sz w:val="22"/>
          <w:szCs w:val="22"/>
        </w:rPr>
        <w:t xml:space="preserve">EC’s, like other Eukaryotic Cells undergo several distinct phases during replication as shown in the </w:t>
      </w:r>
      <w:r w:rsidR="00026696">
        <w:rPr>
          <w:sz w:val="22"/>
          <w:szCs w:val="22"/>
        </w:rPr>
        <w:t>Figure2.1.</w:t>
      </w:r>
    </w:p>
    <w:p w14:paraId="67060900" w14:textId="77777777" w:rsidR="00026696" w:rsidRPr="00226F61" w:rsidRDefault="00026696" w:rsidP="00DB75A7">
      <w:pPr>
        <w:rPr>
          <w:sz w:val="22"/>
          <w:szCs w:val="22"/>
        </w:rPr>
      </w:pP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lastRenderedPageBreak/>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29" w:name="_Toc513728878"/>
      <w:commentRangeStart w:id="30"/>
      <w:r w:rsidRPr="000B764F">
        <w:rPr>
          <w:rFonts w:ascii="Times New Roman" w:hAnsi="Times New Roman" w:cs="Times New Roman"/>
          <w:color w:val="auto"/>
        </w:rPr>
        <w:t xml:space="preserve">2.2 </w:t>
      </w:r>
      <w:ins w:id="31" w:author="Harry Cooper" w:date="2017-11-29T15:23:00Z">
        <w:r w:rsidR="00B77936" w:rsidRPr="000B764F">
          <w:rPr>
            <w:rFonts w:ascii="Times New Roman" w:hAnsi="Times New Roman" w:cs="Times New Roman"/>
            <w:color w:val="auto"/>
          </w:rPr>
          <w:t>Ageing</w:t>
        </w:r>
      </w:ins>
      <w:commentRangeEnd w:id="30"/>
      <w:r w:rsidR="0056699E">
        <w:rPr>
          <w:rStyle w:val="CommentReference"/>
          <w:rFonts w:ascii="Times New Roman" w:eastAsiaTheme="minorHAnsi" w:hAnsi="Times New Roman" w:cs="Times New Roman"/>
          <w:color w:val="auto"/>
        </w:rPr>
        <w:commentReference w:id="30"/>
      </w:r>
      <w:bookmarkEnd w:id="29"/>
    </w:p>
    <w:p w14:paraId="5CBA7330" w14:textId="77777777" w:rsidR="00B851D2" w:rsidRPr="00226F61" w:rsidRDefault="00B851D2" w:rsidP="00B851D2">
      <w:pPr>
        <w:rPr>
          <w:ins w:id="32" w:author="Harry Cooper" w:date="2017-11-29T15:23:00Z"/>
          <w:color w:val="ED7D31" w:themeColor="accent2"/>
          <w:sz w:val="22"/>
          <w:szCs w:val="22"/>
          <w:rPrChange w:id="33" w:author="Harry Cooper" w:date="2017-11-29T15:23:00Z">
            <w:rPr>
              <w:ins w:id="3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404FE24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r w:rsidR="00972C09">
        <w:rPr>
          <w:sz w:val="22"/>
          <w:szCs w:val="22"/>
        </w:rPr>
        <w:t>simulations</w:t>
      </w:r>
      <w:r w:rsidR="00284FF0">
        <w:rPr>
          <w:sz w:val="22"/>
          <w:szCs w:val="22"/>
        </w:rPr>
        <w:t>.</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5" w:name="_Toc513728879"/>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7" w:author="Harry Cooper" w:date="2017-11-29T15:32:00Z">
        <w:r w:rsidR="00BD74DE" w:rsidRPr="000B764F">
          <w:rPr>
            <w:sz w:val="22"/>
            <w:szCs w:val="22"/>
          </w:rPr>
          <w:t xml:space="preserve">, </w:t>
        </w:r>
      </w:ins>
      <w:ins w:id="38" w:author="Harry Cooper" w:date="2017-11-29T15:33:00Z">
        <w:r w:rsidR="00BD74DE" w:rsidRPr="000B764F">
          <w:rPr>
            <w:sz w:val="22"/>
            <w:szCs w:val="22"/>
          </w:rPr>
          <w:t>t</w:t>
        </w:r>
      </w:ins>
      <w:del w:id="39" w:author="Harry Cooper" w:date="2017-11-29T15:33:00Z">
        <w:r w:rsidR="00F01637" w:rsidRPr="000B764F" w:rsidDel="00BD74DE">
          <w:rPr>
            <w:sz w:val="22"/>
            <w:szCs w:val="22"/>
          </w:rPr>
          <w:delText>T</w:delText>
        </w:r>
      </w:del>
      <w:r w:rsidR="00F01637" w:rsidRPr="000B764F">
        <w:rPr>
          <w:sz w:val="22"/>
          <w:szCs w:val="22"/>
        </w:rPr>
        <w:t xml:space="preserve">hey </w:t>
      </w:r>
      <w:del w:id="40" w:author="Harry Cooper" w:date="2017-11-29T15:33:00Z">
        <w:r w:rsidR="00F01637" w:rsidRPr="000B764F" w:rsidDel="00BD74DE">
          <w:rPr>
            <w:sz w:val="22"/>
            <w:szCs w:val="22"/>
          </w:rPr>
          <w:delText>tend to be more</w:delText>
        </w:r>
      </w:del>
      <w:ins w:id="41" w:author="Harry Cooper" w:date="2017-11-29T15:33:00Z">
        <w:r w:rsidR="00BD74DE" w:rsidRPr="000B764F">
          <w:rPr>
            <w:sz w:val="22"/>
            <w:szCs w:val="22"/>
          </w:rPr>
          <w:t>become</w:t>
        </w:r>
      </w:ins>
      <w:r w:rsidR="00F01637" w:rsidRPr="000B764F">
        <w:rPr>
          <w:sz w:val="22"/>
          <w:szCs w:val="22"/>
        </w:rPr>
        <w:t xml:space="preserve"> enlarged</w:t>
      </w:r>
      <w:ins w:id="42" w:author="Harry Cooper" w:date="2017-11-29T15:32:00Z">
        <w:r w:rsidR="00BD74DE" w:rsidRPr="000B764F">
          <w:rPr>
            <w:sz w:val="22"/>
            <w:szCs w:val="22"/>
          </w:rPr>
          <w:t xml:space="preserve"> </w:t>
        </w:r>
      </w:ins>
      <w:ins w:id="43" w:author="Harry Cooper" w:date="2017-11-29T15:33:00Z">
        <w:r w:rsidR="00BD74DE" w:rsidRPr="000B764F">
          <w:rPr>
            <w:sz w:val="22"/>
            <w:szCs w:val="22"/>
          </w:rPr>
          <w:t xml:space="preserve">after entering this state </w:t>
        </w:r>
      </w:ins>
      <w:del w:id="44" w:author="Harry Cooper" w:date="2017-11-29T15:32:00Z">
        <w:r w:rsidR="00F01637" w:rsidRPr="000B764F" w:rsidDel="00BD74DE">
          <w:rPr>
            <w:sz w:val="22"/>
            <w:szCs w:val="22"/>
          </w:rPr>
          <w:delText xml:space="preserve">, </w:delText>
        </w:r>
        <w:commentRangeStart w:id="4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5"/>
        <w:r w:rsidR="00807C12" w:rsidRPr="000B764F" w:rsidDel="00BD74DE">
          <w:rPr>
            <w:rStyle w:val="CommentReference"/>
            <w:sz w:val="22"/>
            <w:szCs w:val="22"/>
          </w:rPr>
          <w:commentReference w:id="4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7" w:author="Harry Cooper" w:date="2017-11-29T15:23:00Z"/>
        </w:rPr>
      </w:pPr>
      <w:commentRangeStart w:id="48"/>
      <w:del w:id="49" w:author="Harry Cooper" w:date="2017-11-29T15:23:00Z">
        <w:r w:rsidRPr="000B764F" w:rsidDel="00B77936">
          <w:delText>Environment</w:delText>
        </w:r>
        <w:commentRangeEnd w:id="48"/>
        <w:r w:rsidR="00F65495" w:rsidRPr="000B764F" w:rsidDel="00B77936">
          <w:rPr>
            <w:rStyle w:val="CommentReference"/>
          </w:rPr>
          <w:commentReference w:id="48"/>
        </w:r>
        <w:r w:rsidRPr="000B764F" w:rsidDel="00B77936">
          <w:delText>:</w:delText>
        </w:r>
      </w:del>
    </w:p>
    <w:p w14:paraId="3104400E" w14:textId="1B11B815" w:rsidR="001E297F" w:rsidRPr="000B764F" w:rsidDel="00B77936" w:rsidRDefault="001E297F">
      <w:pPr>
        <w:rPr>
          <w:del w:id="50" w:author="Harry Cooper" w:date="2017-11-29T15:23:00Z"/>
        </w:rPr>
      </w:pPr>
      <w:del w:id="51" w:author="Harry Cooper" w:date="2017-11-29T15:23:00Z">
        <w:r w:rsidRPr="000B764F" w:rsidDel="00B77936">
          <w:tab/>
        </w:r>
      </w:del>
    </w:p>
    <w:p w14:paraId="0B1A33FA" w14:textId="59826543" w:rsidR="001E297F" w:rsidRPr="000B764F" w:rsidDel="00B77936" w:rsidRDefault="001E297F" w:rsidP="001E297F">
      <w:pPr>
        <w:ind w:left="720"/>
        <w:rPr>
          <w:del w:id="52" w:author="Harry Cooper" w:date="2017-11-29T15:23:00Z"/>
        </w:rPr>
      </w:pPr>
      <w:del w:id="53" w:author="Harry Cooper" w:date="2017-11-29T15:23:00Z">
        <w:r w:rsidRPr="000B764F" w:rsidDel="00B77936">
          <w:delText xml:space="preserve">The type of environment that is most interesting to us is that involving low sheer </w:delText>
        </w:r>
      </w:del>
      <w:ins w:id="54" w:author="D.Walker" w:date="2017-11-28T16:47:00Z">
        <w:del w:id="55" w:author="Harry Cooper" w:date="2017-11-29T15:23:00Z">
          <w:r w:rsidR="00807C12" w:rsidRPr="000B764F" w:rsidDel="00B77936">
            <w:delText xml:space="preserve">shear </w:delText>
          </w:r>
        </w:del>
      </w:ins>
      <w:del w:id="5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7" w:author="Harry Cooper" w:date="2017-11-29T15:23:00Z"/>
          <w:rFonts w:ascii="Times New Roman" w:hAnsi="Times New Roman" w:cs="Times New Roman"/>
        </w:rPr>
      </w:pPr>
      <w:del w:id="5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59" w:author="Harry Cooper" w:date="2017-11-29T15:23:00Z"/>
          <w:sz w:val="22"/>
          <w:szCs w:val="22"/>
        </w:rPr>
      </w:pPr>
      <w:del w:id="6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1" w:author="Harry Cooper" w:date="2017-11-29T15:23:00Z"/>
          <w:rFonts w:ascii="Times New Roman" w:hAnsi="Times New Roman" w:cs="Times New Roman"/>
        </w:rPr>
      </w:pPr>
      <w:del w:id="6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4" w:name="_Toc513728880"/>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4"/>
    </w:p>
    <w:p w14:paraId="10C36F9F" w14:textId="77777777" w:rsidR="00133275" w:rsidRPr="00226F61" w:rsidRDefault="00133275"/>
    <w:p w14:paraId="10FE37F9" w14:textId="6B35C8F1"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5" w:author="D.Walker" w:date="2017-11-28T16:48:00Z">
        <w:r w:rsidR="00726DB1" w:rsidRPr="00226F61" w:rsidDel="00807C12">
          <w:rPr>
            <w:sz w:val="22"/>
            <w:szCs w:val="22"/>
          </w:rPr>
          <w:delText xml:space="preserve">physiology </w:delText>
        </w:r>
      </w:del>
      <w:ins w:id="6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2F48FEC5" w:rsidR="00933DAB" w:rsidRDefault="00933DAB" w:rsidP="00DB75A7">
      <w:pPr>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w:t>
      </w:r>
      <w:r w:rsidR="006E137C">
        <w:rPr>
          <w:sz w:val="22"/>
          <w:szCs w:val="22"/>
        </w:rPr>
        <w:t xml:space="preserve">increased levels of </w:t>
      </w:r>
      <w:r w:rsidRPr="00226F61">
        <w:rPr>
          <w:sz w:val="22"/>
          <w:szCs w:val="22"/>
        </w:rPr>
        <w:t>injury</w:t>
      </w:r>
      <w:r w:rsidR="006E137C">
        <w:rPr>
          <w:sz w:val="22"/>
          <w:szCs w:val="22"/>
        </w:rPr>
        <w:t xml:space="preserve"> on</w:t>
      </w:r>
      <w:r w:rsidR="00133275" w:rsidRPr="00226F61">
        <w:rPr>
          <w:sz w:val="22"/>
          <w:szCs w:val="22"/>
        </w:rPr>
        <w:t xml:space="preserve">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CF47EAF" w14:textId="77777777" w:rsidR="00712ACD" w:rsidRPr="00226F61" w:rsidRDefault="00712ACD" w:rsidP="00DB75A7">
      <w:pPr>
        <w:rPr>
          <w:sz w:val="22"/>
          <w:szCs w:val="22"/>
        </w:rPr>
      </w:pPr>
    </w:p>
    <w:p w14:paraId="30E402FA" w14:textId="3BD2A3AC" w:rsidR="007147F2" w:rsidRPr="000B764F" w:rsidRDefault="00DD2494" w:rsidP="000B764F">
      <w:pPr>
        <w:pStyle w:val="Heading2"/>
        <w:rPr>
          <w:ins w:id="67" w:author="Harry Cooper" w:date="2017-11-29T15:53:00Z"/>
          <w:rFonts w:ascii="Times New Roman" w:hAnsi="Times New Roman" w:cs="Times New Roman"/>
          <w:color w:val="auto"/>
          <w:lang w:eastAsia="en-US"/>
        </w:rPr>
      </w:pPr>
      <w:bookmarkStart w:id="68" w:name="_Toc513728881"/>
      <w:commentRangeStart w:id="69"/>
      <w:r w:rsidRPr="000B764F">
        <w:rPr>
          <w:rFonts w:ascii="Times New Roman" w:hAnsi="Times New Roman" w:cs="Times New Roman"/>
          <w:color w:val="auto"/>
        </w:rPr>
        <w:t xml:space="preserve">2.5 </w:t>
      </w:r>
      <w:ins w:id="70" w:author="Harry Cooper" w:date="2017-11-29T15:51:00Z">
        <w:r w:rsidR="007147F2" w:rsidRPr="000B764F">
          <w:rPr>
            <w:rFonts w:ascii="Times New Roman" w:hAnsi="Times New Roman" w:cs="Times New Roman"/>
            <w:color w:val="auto"/>
          </w:rPr>
          <w:t>Methods of Modelling</w:t>
        </w:r>
      </w:ins>
      <w:commentRangeEnd w:id="69"/>
      <w:r w:rsidR="0056699E">
        <w:rPr>
          <w:rStyle w:val="CommentReference"/>
          <w:rFonts w:ascii="Times New Roman" w:eastAsiaTheme="minorHAnsi" w:hAnsi="Times New Roman" w:cs="Times New Roman"/>
          <w:color w:val="auto"/>
        </w:rPr>
        <w:commentReference w:id="69"/>
      </w:r>
      <w:bookmarkEnd w:id="68"/>
    </w:p>
    <w:p w14:paraId="2489F3CC" w14:textId="77777777" w:rsidR="000D0F3D" w:rsidRPr="00226F61" w:rsidRDefault="000D0F3D">
      <w:pPr>
        <w:rPr>
          <w:ins w:id="71" w:author="Harry Cooper" w:date="2017-11-29T15:51:00Z"/>
        </w:rPr>
      </w:pPr>
    </w:p>
    <w:p w14:paraId="20D7FB22" w14:textId="10C270CB" w:rsidR="00232009" w:rsidRPr="00DB75A7" w:rsidRDefault="007147F2" w:rsidP="00DB75A7">
      <w:pPr>
        <w:rPr>
          <w:sz w:val="22"/>
        </w:rPr>
      </w:pPr>
      <w:ins w:id="72" w:author="Harry Cooper" w:date="2017-11-29T15:51:00Z">
        <w:r w:rsidRPr="00DB75A7">
          <w:rPr>
            <w:sz w:val="22"/>
          </w:rPr>
          <w:t xml:space="preserve">There </w:t>
        </w:r>
      </w:ins>
      <w:r w:rsidR="0014737D">
        <w:rPr>
          <w:sz w:val="22"/>
        </w:rPr>
        <w:t xml:space="preserve">are </w:t>
      </w:r>
      <w:r w:rsidR="00323593" w:rsidRPr="00DB75A7">
        <w:rPr>
          <w:sz w:val="22"/>
        </w:rPr>
        <w:t>three</w:t>
      </w:r>
      <w:ins w:id="73"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4" w:author="Harry Cooper" w:date="2017-11-29T15:52:00Z">
        <w:r w:rsidRPr="00DB75A7">
          <w:rPr>
            <w:sz w:val="22"/>
          </w:rPr>
          <w:t>. C</w:t>
        </w:r>
        <w:r w:rsidR="00743677" w:rsidRPr="00DB75A7">
          <w:rPr>
            <w:sz w:val="22"/>
          </w:rPr>
          <w:t xml:space="preserve">ellular </w:t>
        </w:r>
      </w:ins>
      <w:r w:rsidR="00C54679" w:rsidRPr="00DB75A7">
        <w:rPr>
          <w:sz w:val="22"/>
        </w:rPr>
        <w:t>A</w:t>
      </w:r>
      <w:ins w:id="75" w:author="Harry Cooper" w:date="2017-11-29T15:52:00Z">
        <w:r w:rsidR="00743677" w:rsidRPr="00DB75A7">
          <w:rPr>
            <w:sz w:val="22"/>
          </w:rPr>
          <w:t>utomata</w:t>
        </w:r>
      </w:ins>
      <w:ins w:id="76" w:author="Harry Cooper" w:date="2017-11-30T09:46:00Z">
        <w:r w:rsidR="003D7006" w:rsidRPr="00DB75A7">
          <w:rPr>
            <w:sz w:val="22"/>
          </w:rPr>
          <w:t xml:space="preserve"> (CA)</w:t>
        </w:r>
      </w:ins>
      <w:ins w:id="77" w:author="Harry Cooper" w:date="2017-11-29T15:52:00Z">
        <w:r w:rsidR="003F3729" w:rsidRPr="00DB75A7">
          <w:rPr>
            <w:sz w:val="22"/>
          </w:rPr>
          <w:t xml:space="preserve"> </w:t>
        </w:r>
      </w:ins>
      <w:r w:rsidR="003D75FF" w:rsidRPr="00DB75A7">
        <w:rPr>
          <w:sz w:val="22"/>
        </w:rPr>
        <w:t>uses</w:t>
      </w:r>
      <w:ins w:id="78" w:author="Harry Cooper" w:date="2017-11-29T15:52:00Z">
        <w:r w:rsidR="003F3729" w:rsidRPr="00DB75A7">
          <w:rPr>
            <w:sz w:val="22"/>
          </w:rPr>
          <w:t xml:space="preserve"> an </w:t>
        </w:r>
      </w:ins>
      <w:ins w:id="79" w:author="Harry Cooper" w:date="2017-11-30T09:43:00Z">
        <w:r w:rsidR="003F3729" w:rsidRPr="00DB75A7">
          <w:rPr>
            <w:sz w:val="22"/>
          </w:rPr>
          <w:t>orthogonal</w:t>
        </w:r>
      </w:ins>
      <w:ins w:id="80" w:author="Harry Cooper" w:date="2017-11-29T15:52:00Z">
        <w:r w:rsidR="003F3729" w:rsidRPr="00DB75A7">
          <w:rPr>
            <w:sz w:val="22"/>
          </w:rPr>
          <w:t xml:space="preserve"> </w:t>
        </w:r>
      </w:ins>
      <w:ins w:id="81" w:author="Harry Cooper" w:date="2017-11-30T09:43:00Z">
        <w:r w:rsidR="003F3729" w:rsidRPr="00DB75A7">
          <w:rPr>
            <w:sz w:val="22"/>
          </w:rPr>
          <w:t xml:space="preserve">grid of </w:t>
        </w:r>
      </w:ins>
      <w:r w:rsidR="003D75FF" w:rsidRPr="00DB75A7">
        <w:rPr>
          <w:sz w:val="22"/>
        </w:rPr>
        <w:t>homogeneous</w:t>
      </w:r>
      <w:ins w:id="82" w:author="Harry Cooper" w:date="2017-11-30T09:43:00Z">
        <w:r w:rsidR="003F3729" w:rsidRPr="00DB75A7">
          <w:rPr>
            <w:sz w:val="22"/>
          </w:rPr>
          <w:t xml:space="preserve"> cells that interact with their neighbouring cells</w:t>
        </w:r>
      </w:ins>
      <w:ins w:id="83" w:author="Harry Cooper" w:date="2017-11-29T15:52:00Z">
        <w:r w:rsidRPr="00DB75A7">
          <w:rPr>
            <w:sz w:val="22"/>
          </w:rPr>
          <w:t xml:space="preserve">. </w:t>
        </w:r>
      </w:ins>
      <w:ins w:id="84" w:author="Harry Cooper" w:date="2017-11-30T09:35:00Z">
        <w:r w:rsidR="00E9506A" w:rsidRPr="00DB75A7">
          <w:rPr>
            <w:sz w:val="22"/>
          </w:rPr>
          <w:t xml:space="preserve">Its advantages are that runtime is </w:t>
        </w:r>
      </w:ins>
      <w:ins w:id="85" w:author="Harry Cooper" w:date="2017-11-30T09:40:00Z">
        <w:r w:rsidR="00E9506A" w:rsidRPr="00DB75A7">
          <w:rPr>
            <w:sz w:val="22"/>
          </w:rPr>
          <w:t>extremely</w:t>
        </w:r>
      </w:ins>
      <w:ins w:id="86" w:author="Harry Cooper" w:date="2017-11-30T09:35:00Z">
        <w:r w:rsidR="00E9506A" w:rsidRPr="00DB75A7">
          <w:rPr>
            <w:sz w:val="22"/>
          </w:rPr>
          <w:t xml:space="preserve"> </w:t>
        </w:r>
      </w:ins>
      <w:ins w:id="87" w:author="Harry Cooper" w:date="2017-11-30T09:40:00Z">
        <w:r w:rsidR="00E9506A" w:rsidRPr="00DB75A7">
          <w:rPr>
            <w:sz w:val="22"/>
          </w:rPr>
          <w:t>quick</w:t>
        </w:r>
        <w:r w:rsidR="003521BA" w:rsidRPr="00DB75A7">
          <w:rPr>
            <w:sz w:val="22"/>
          </w:rPr>
          <w:t xml:space="preserve"> and it can produce </w:t>
        </w:r>
      </w:ins>
      <w:ins w:id="88" w:author="Harry Cooper" w:date="2017-11-30T09:42:00Z">
        <w:r w:rsidR="003F3729" w:rsidRPr="00DB75A7">
          <w:rPr>
            <w:sz w:val="22"/>
          </w:rPr>
          <w:t xml:space="preserve">complex macro-scale </w:t>
        </w:r>
      </w:ins>
      <w:ins w:id="89" w:author="Harry Cooper" w:date="2017-11-30T09:40:00Z">
        <w:r w:rsidR="003521BA" w:rsidRPr="00DB75A7">
          <w:rPr>
            <w:sz w:val="22"/>
          </w:rPr>
          <w:t xml:space="preserve">emergent behaviour </w:t>
        </w:r>
        <w:r w:rsidR="003F3729" w:rsidRPr="00DB75A7">
          <w:rPr>
            <w:sz w:val="22"/>
          </w:rPr>
          <w:t>of the interacting cells</w:t>
        </w:r>
      </w:ins>
      <w:ins w:id="90" w:author="Harry Cooper" w:date="2017-11-30T09:42:00Z">
        <w:r w:rsidR="003F3729" w:rsidRPr="00DB75A7">
          <w:rPr>
            <w:sz w:val="22"/>
          </w:rPr>
          <w:t xml:space="preserve"> [</w:t>
        </w:r>
      </w:ins>
      <w:r w:rsidR="00F553DF" w:rsidRPr="00DB75A7">
        <w:rPr>
          <w:sz w:val="22"/>
        </w:rPr>
        <w:t>1</w:t>
      </w:r>
      <w:r w:rsidR="0078550B" w:rsidRPr="00DB75A7">
        <w:rPr>
          <w:sz w:val="22"/>
        </w:rPr>
        <w:t>9</w:t>
      </w:r>
      <w:ins w:id="91" w:author="Harry Cooper" w:date="2017-11-30T09:42:00Z">
        <w:r w:rsidR="003F3729" w:rsidRPr="00DB75A7">
          <w:rPr>
            <w:sz w:val="22"/>
          </w:rPr>
          <w:t>]</w:t>
        </w:r>
      </w:ins>
      <w:ins w:id="92" w:author="Harry Cooper" w:date="2017-11-30T09:40:00Z">
        <w:r w:rsidR="003F3729" w:rsidRPr="00DB75A7">
          <w:rPr>
            <w:sz w:val="22"/>
          </w:rPr>
          <w:t>.</w:t>
        </w:r>
      </w:ins>
      <w:ins w:id="93" w:author="Harry Cooper" w:date="2017-11-30T09:42:00Z">
        <w:r w:rsidR="003F3729" w:rsidRPr="00DB75A7">
          <w:rPr>
            <w:sz w:val="22"/>
          </w:rPr>
          <w:t xml:space="preserve"> However, the disadvantages are that </w:t>
        </w:r>
      </w:ins>
      <w:ins w:id="94"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DB75A7">
          <w:rPr>
            <w:sz w:val="22"/>
          </w:rPr>
          <w:t xml:space="preserve"> Another disadvantage </w:t>
        </w:r>
      </w:ins>
      <w:ins w:id="96" w:author="Harry Cooper" w:date="2017-11-30T09:47:00Z">
        <w:r w:rsidR="003D7006" w:rsidRPr="00DB75A7">
          <w:rPr>
            <w:sz w:val="22"/>
          </w:rPr>
          <w:t>of</w:t>
        </w:r>
      </w:ins>
      <w:ins w:id="97" w:author="Harry Cooper" w:date="2017-11-30T09:46:00Z">
        <w:r w:rsidR="003D7006" w:rsidRPr="00DB75A7">
          <w:rPr>
            <w:sz w:val="22"/>
          </w:rPr>
          <w:t xml:space="preserve"> CA </w:t>
        </w:r>
      </w:ins>
      <w:ins w:id="98" w:author="Harry Cooper" w:date="2017-11-30T09:47:00Z">
        <w:r w:rsidR="003D7006" w:rsidRPr="00DB75A7">
          <w:rPr>
            <w:sz w:val="22"/>
          </w:rPr>
          <w:t xml:space="preserve">is that it can only model local interaction between neighbouring cells, therefore </w:t>
        </w:r>
      </w:ins>
      <w:ins w:id="99" w:author="Harry Cooper" w:date="2017-11-30T10:04:00Z">
        <w:r w:rsidR="007C03ED" w:rsidRPr="00DB75A7">
          <w:rPr>
            <w:sz w:val="22"/>
          </w:rPr>
          <w:t>any change</w:t>
        </w:r>
      </w:ins>
      <w:ins w:id="100" w:author="Harry Cooper" w:date="2017-11-30T09:47:00Z">
        <w:r w:rsidR="003D7006" w:rsidRPr="00DB75A7">
          <w:rPr>
            <w:sz w:val="22"/>
          </w:rPr>
          <w:t xml:space="preserve"> further away from the cell won’t be </w:t>
        </w:r>
      </w:ins>
      <w:ins w:id="101" w:author="Harry Cooper" w:date="2017-11-30T09:48:00Z">
        <w:r w:rsidR="003D7006" w:rsidRPr="00DB75A7">
          <w:rPr>
            <w:sz w:val="22"/>
          </w:rPr>
          <w:t>noticed</w:t>
        </w:r>
      </w:ins>
      <w:ins w:id="102" w:author="Harry Cooper" w:date="2017-11-30T09:47:00Z">
        <w:r w:rsidR="003D7006" w:rsidRPr="00DB75A7">
          <w:rPr>
            <w:sz w:val="22"/>
          </w:rPr>
          <w:t xml:space="preserve"> until it cascades down</w:t>
        </w:r>
      </w:ins>
      <w:ins w:id="103" w:author="Harry Cooper" w:date="2017-11-30T09:48:00Z">
        <w:r w:rsidR="003D7006" w:rsidRPr="00DB75A7">
          <w:rPr>
            <w:sz w:val="22"/>
          </w:rPr>
          <w:t xml:space="preserve"> the subsequent neighbouring cells</w:t>
        </w:r>
      </w:ins>
      <w:ins w:id="104" w:author="Harry Cooper" w:date="2017-11-30T09:47:00Z">
        <w:r w:rsidR="003D7006" w:rsidRPr="00DB75A7">
          <w:rPr>
            <w:sz w:val="22"/>
          </w:rPr>
          <w:t xml:space="preserve"> over several iterations</w:t>
        </w:r>
      </w:ins>
      <w:r w:rsidR="006C114B">
        <w:rPr>
          <w:sz w:val="22"/>
        </w:rPr>
        <w:t>.</w:t>
      </w:r>
    </w:p>
    <w:p w14:paraId="504D9D53" w14:textId="2974D882" w:rsidR="00B9322E" w:rsidRPr="00DB75A7" w:rsidRDefault="00B9322E" w:rsidP="00DB75A7">
      <w:pPr>
        <w:rPr>
          <w:ins w:id="105"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6" w:author="Harry Cooper" w:date="2017-11-30T10:04:00Z"/>
          <w:sz w:val="22"/>
        </w:rPr>
      </w:pPr>
      <w:r w:rsidRPr="00DB75A7">
        <w:rPr>
          <w:sz w:val="22"/>
        </w:rPr>
        <w:t>Finally,</w:t>
      </w:r>
      <w:ins w:id="107" w:author="Harry Cooper" w:date="2017-11-29T15:52:00Z">
        <w:r w:rsidR="007147F2" w:rsidRPr="00DB75A7">
          <w:rPr>
            <w:sz w:val="22"/>
          </w:rPr>
          <w:t xml:space="preserve"> an Agent Based Model </w:t>
        </w:r>
      </w:ins>
      <w:r w:rsidR="00591A12" w:rsidRPr="00DB75A7">
        <w:rPr>
          <w:sz w:val="22"/>
        </w:rPr>
        <w:t xml:space="preserve">(ABM) </w:t>
      </w:r>
      <w:ins w:id="108"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09"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0" w:author="Harry Cooper" w:date="2017-11-29T15:53:00Z">
        <w:r w:rsidR="000D0F3D" w:rsidRPr="00DB75A7">
          <w:rPr>
            <w:sz w:val="22"/>
          </w:rPr>
          <w:t xml:space="preserve">For these </w:t>
        </w:r>
      </w:ins>
      <w:ins w:id="111" w:author="Harry Cooper" w:date="2017-11-29T15:54:00Z">
        <w:r w:rsidR="00766C00" w:rsidRPr="00DB75A7">
          <w:rPr>
            <w:sz w:val="22"/>
          </w:rPr>
          <w:t>reasons,</w:t>
        </w:r>
      </w:ins>
      <w:ins w:id="112"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3" w:name="_Toc513728882"/>
      <w:commentRangeStart w:id="114"/>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commentRangeEnd w:id="114"/>
      <w:r w:rsidR="0056699E">
        <w:rPr>
          <w:rStyle w:val="CommentReference"/>
          <w:rFonts w:ascii="Times New Roman" w:eastAsiaTheme="minorHAnsi" w:hAnsi="Times New Roman" w:cs="Times New Roman"/>
          <w:color w:val="auto"/>
        </w:rPr>
        <w:commentReference w:id="114"/>
      </w:r>
      <w:bookmarkEnd w:id="113"/>
    </w:p>
    <w:p w14:paraId="462ADD9B" w14:textId="77777777" w:rsidR="00B60F62" w:rsidRPr="000B764F" w:rsidRDefault="00B60F62" w:rsidP="00CD4455">
      <w:pPr>
        <w:pStyle w:val="NormalWeb"/>
        <w:spacing w:before="0" w:beforeAutospacing="0" w:after="0" w:afterAutospacing="0"/>
        <w:rPr>
          <w:szCs w:val="22"/>
        </w:rPr>
      </w:pPr>
    </w:p>
    <w:p w14:paraId="167D93B4" w14:textId="5D56B37D"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w:t>
      </w:r>
      <w:r w:rsidR="008D79F6">
        <w:rPr>
          <w:sz w:val="22"/>
          <w:szCs w:val="22"/>
        </w:rPr>
        <w:t>.</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0EDD8532" w14:textId="453A3D10" w:rsidR="00E11883" w:rsidRPr="003B05A4" w:rsidRDefault="00071C91" w:rsidP="00DA2835">
      <w:pPr>
        <w:pStyle w:val="NormalWeb"/>
        <w:spacing w:before="0" w:beforeAutospacing="0" w:after="0" w:afterAutospacing="0"/>
        <w:rPr>
          <w:color w:val="FF0000"/>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655886D4"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w:t>
      </w:r>
      <w:r w:rsidR="00917EF0">
        <w:rPr>
          <w:sz w:val="22"/>
          <w:szCs w:val="22"/>
        </w:rPr>
        <w:t xml:space="preserve"> modelling the number of cells</w:t>
      </w:r>
      <w:r w:rsidR="002427AE" w:rsidRPr="000B764F">
        <w:rPr>
          <w:sz w:val="22"/>
          <w:szCs w:val="22"/>
        </w:rPr>
        <w:t xml:space="preserve"> require</w:t>
      </w:r>
      <w:r w:rsidR="00917EF0">
        <w:rPr>
          <w:sz w:val="22"/>
          <w:szCs w:val="22"/>
        </w:rPr>
        <w:t>d</w:t>
      </w:r>
      <w:r w:rsidR="002427AE" w:rsidRPr="000B764F">
        <w:rPr>
          <w:sz w:val="22"/>
          <w:szCs w:val="22"/>
        </w:rPr>
        <w:t xml:space="preserv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53A169EE"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5" w:author="D.Walker" w:date="2017-11-28T16:52:00Z">
        <w:r w:rsidR="00807C12" w:rsidRPr="000B764F">
          <w:rPr>
            <w:sz w:val="22"/>
            <w:szCs w:val="22"/>
          </w:rPr>
          <w:t xml:space="preserve">s the user </w:t>
        </w:r>
      </w:ins>
      <w:del w:id="116"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w:t>
      </w:r>
      <w:r w:rsidR="004F637C">
        <w:rPr>
          <w:sz w:val="22"/>
          <w:szCs w:val="22"/>
        </w:rPr>
        <w:t>,</w:t>
      </w:r>
      <w:r w:rsidR="00E63FC7" w:rsidRPr="000B764F">
        <w:rPr>
          <w:sz w:val="22"/>
          <w:szCs w:val="22"/>
        </w:rPr>
        <w:t xml:space="preserve">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4F637C" w:rsidRDefault="001944B6" w:rsidP="00115F28">
      <w:pPr>
        <w:pStyle w:val="NormalWeb"/>
        <w:spacing w:before="0" w:beforeAutospacing="0" w:after="0" w:afterAutospacing="0"/>
        <w:rPr>
          <w:sz w:val="22"/>
          <w:szCs w:val="22"/>
        </w:rPr>
      </w:pPr>
    </w:p>
    <w:p w14:paraId="48D246DB" w14:textId="5B2BF9A9" w:rsidR="00BA448E" w:rsidRPr="004F637C" w:rsidRDefault="00BA448E" w:rsidP="00DB75A7">
      <w:pPr>
        <w:pStyle w:val="NormalWeb"/>
        <w:spacing w:before="0" w:beforeAutospacing="0" w:after="0" w:afterAutospacing="0"/>
        <w:rPr>
          <w:sz w:val="22"/>
          <w:szCs w:val="22"/>
        </w:rPr>
      </w:pPr>
      <w:r w:rsidRPr="004F637C">
        <w:rPr>
          <w:sz w:val="22"/>
          <w:szCs w:val="22"/>
        </w:rPr>
        <w:t xml:space="preserve">There are three other software frameworks </w:t>
      </w:r>
      <w:r w:rsidR="004F637C" w:rsidRPr="004F637C">
        <w:rPr>
          <w:sz w:val="22"/>
          <w:szCs w:val="22"/>
        </w:rPr>
        <w:t>that have been</w:t>
      </w:r>
      <w:r w:rsidRPr="004F637C">
        <w:rPr>
          <w:sz w:val="22"/>
          <w:szCs w:val="22"/>
        </w:rPr>
        <w:t xml:space="preserve"> looked at, but not as in-depth as the two described above; they are: Net Logo, Mason, and Repast.</w:t>
      </w:r>
      <w:r w:rsidR="00185A9C" w:rsidRPr="004F637C">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0B764F"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0B764F" w:rsidDel="001944B6" w14:paraId="43103CE0" w14:textId="493D0ADD" w:rsidTr="00E63FC7">
        <w:trPr>
          <w:trHeight w:val="260"/>
          <w:del w:id="123"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0B764F" w:rsidDel="001944B6" w14:paraId="53645236" w14:textId="5300A506" w:rsidTr="00E63FC7">
        <w:trPr>
          <w:trHeight w:val="260"/>
          <w:del w:id="125"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6"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7"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0B764F">
                <w:rPr>
                  <w:b/>
                  <w:sz w:val="22"/>
                  <w:szCs w:val="22"/>
                  <w:rPrChange w:id="133"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0B764F">
              <w:rPr>
                <w:b/>
                <w:sz w:val="22"/>
                <w:szCs w:val="22"/>
                <w:rPrChange w:id="135"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0B764F">
              <w:rPr>
                <w:b/>
                <w:sz w:val="22"/>
                <w:szCs w:val="22"/>
                <w:rPrChange w:id="137"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0B764F">
              <w:rPr>
                <w:b/>
                <w:sz w:val="22"/>
                <w:szCs w:val="22"/>
                <w:rPrChange w:id="139"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0B764F">
              <w:rPr>
                <w:b/>
                <w:sz w:val="22"/>
                <w:szCs w:val="22"/>
                <w:rPrChange w:id="141"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0B764F">
              <w:rPr>
                <w:b/>
                <w:sz w:val="22"/>
                <w:szCs w:val="22"/>
              </w:rPr>
              <w:t>Repa</w:t>
            </w:r>
            <w:r w:rsidRPr="000B764F">
              <w:rPr>
                <w:b/>
                <w:sz w:val="22"/>
                <w:szCs w:val="22"/>
                <w:rPrChange w:id="143"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4115A96D"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r w:rsidR="004F637C">
        <w:rPr>
          <w:sz w:val="22"/>
          <w:szCs w:val="22"/>
        </w:rPr>
        <w:t>.</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49" w:author="Harry Cooper" w:date="2017-11-29T15:19:00Z"/>
          <w:szCs w:val="22"/>
        </w:rPr>
      </w:pPr>
      <w:commentRangeStart w:id="150"/>
      <w:del w:id="151"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0"/>
        <w:r w:rsidR="00D20D96" w:rsidRPr="000B764F" w:rsidDel="00D933E4">
          <w:rPr>
            <w:rStyle w:val="CommentReference"/>
          </w:rPr>
          <w:commentReference w:id="150"/>
        </w:r>
      </w:del>
    </w:p>
    <w:p w14:paraId="610E4DF1" w14:textId="78F959A0" w:rsidR="003A46F8" w:rsidRPr="000B764F" w:rsidDel="00D933E4" w:rsidRDefault="003A46F8" w:rsidP="003A46F8">
      <w:pPr>
        <w:pStyle w:val="NormalWeb"/>
        <w:spacing w:before="0" w:beforeAutospacing="0" w:after="0" w:afterAutospacing="0"/>
        <w:ind w:firstLine="720"/>
        <w:rPr>
          <w:del w:id="152" w:author="Harry Cooper" w:date="2017-11-29T15:19:00Z"/>
          <w:szCs w:val="22"/>
        </w:rPr>
      </w:pPr>
      <w:del w:id="153" w:author="Harry Cooper" w:date="2017-11-29T15:19:00Z">
        <w:r w:rsidRPr="000B764F" w:rsidDel="00D933E4">
          <w:rPr>
            <w:noProof/>
            <w:szCs w:val="22"/>
            <w:rPrChange w:id="154"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8"/>
        <w:r w:rsidRPr="000B764F" w:rsidDel="00D933E4">
          <w:rPr>
            <w:szCs w:val="22"/>
          </w:rPr>
          <w:delText>cells</w:delText>
        </w:r>
        <w:commentRangeEnd w:id="158"/>
        <w:r w:rsidR="00D20D96" w:rsidRPr="000B764F" w:rsidDel="00D933E4">
          <w:rPr>
            <w:rStyle w:val="CommentReference"/>
          </w:rPr>
          <w:commentReference w:id="158"/>
        </w:r>
        <w:r w:rsidRPr="000B764F" w:rsidDel="00D933E4">
          <w:rPr>
            <w:szCs w:val="22"/>
          </w:rPr>
          <w:delText>.</w:delText>
        </w:r>
        <w:commentRangeEnd w:id="156"/>
        <w:r w:rsidR="00F65495" w:rsidRPr="000B764F" w:rsidDel="00D933E4">
          <w:rPr>
            <w:rStyle w:val="CommentReference"/>
          </w:rPr>
          <w:commentReference w:id="156"/>
        </w:r>
      </w:del>
    </w:p>
    <w:p w14:paraId="61BA3340" w14:textId="7671A816" w:rsidR="007D6F87" w:rsidRPr="000B764F"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0B764F" w:rsidDel="00D933E4">
          <w:rPr>
            <w:noProof/>
            <w:szCs w:val="22"/>
            <w:rPrChange w:id="161"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2"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4" w:author="Harry Cooper" w:date="2017-11-29T15:19:00Z"/>
          <w:szCs w:val="22"/>
        </w:rPr>
      </w:pPr>
      <w:del w:id="165" w:author="Harry Cooper" w:date="2017-11-29T15:19:00Z">
        <w:r w:rsidRPr="000B764F" w:rsidDel="00D933E4">
          <w:rPr>
            <w:szCs w:val="22"/>
          </w:rPr>
          <w:delText xml:space="preserve">A possible </w:delText>
        </w:r>
      </w:del>
      <w:commentRangeStart w:id="166"/>
      <w:del w:id="167" w:author="Harry Cooper" w:date="2017-11-29T15:17:00Z">
        <w:r w:rsidRPr="000B764F" w:rsidDel="00CA0BCF">
          <w:rPr>
            <w:szCs w:val="22"/>
          </w:rPr>
          <w:delText>detriment</w:delText>
        </w:r>
        <w:commentRangeEnd w:id="166"/>
        <w:r w:rsidR="00D20D96" w:rsidRPr="000B764F" w:rsidDel="00CA0BCF">
          <w:rPr>
            <w:rStyle w:val="CommentReference"/>
          </w:rPr>
          <w:commentReference w:id="166"/>
        </w:r>
        <w:r w:rsidRPr="000B764F" w:rsidDel="00CA0BCF">
          <w:rPr>
            <w:szCs w:val="22"/>
          </w:rPr>
          <w:delText xml:space="preserve"> </w:delText>
        </w:r>
      </w:del>
      <w:del w:id="16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6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0" w:author="Harry Cooper" w:date="2017-11-29T15:19:00Z"/>
          <w:szCs w:val="22"/>
        </w:rPr>
      </w:pPr>
      <w:del w:id="17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2"/>
        <w:r w:rsidRPr="000B764F" w:rsidDel="00D933E4">
          <w:rPr>
            <w:szCs w:val="22"/>
          </w:rPr>
          <w:delText>This is a simplification which I’ll endeavour to update with my implementation.</w:delText>
        </w:r>
        <w:commentRangeEnd w:id="172"/>
        <w:r w:rsidR="00D20D96" w:rsidRPr="000B764F" w:rsidDel="00D933E4">
          <w:rPr>
            <w:rStyle w:val="CommentReference"/>
          </w:rPr>
          <w:commentReference w:id="172"/>
        </w:r>
      </w:del>
    </w:p>
    <w:p w14:paraId="2B4D48EC" w14:textId="589A0F11" w:rsidR="009F31FD" w:rsidRPr="000B764F" w:rsidRDefault="009F31FD" w:rsidP="000B764F">
      <w:pPr>
        <w:pStyle w:val="Heading2"/>
        <w:rPr>
          <w:rFonts w:ascii="Times New Roman" w:hAnsi="Times New Roman" w:cs="Times New Roman"/>
          <w:color w:val="auto"/>
        </w:rPr>
      </w:pPr>
      <w:bookmarkStart w:id="173" w:name="_Toc513728883"/>
      <w:r w:rsidRPr="000B764F">
        <w:rPr>
          <w:rFonts w:ascii="Times New Roman" w:hAnsi="Times New Roman" w:cs="Times New Roman"/>
          <w:color w:val="auto"/>
        </w:rPr>
        <w:t>2.7 Cell Migration</w:t>
      </w:r>
      <w:bookmarkEnd w:id="17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4" w:name="_Toc513728884"/>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4"/>
    </w:p>
    <w:p w14:paraId="4E2C5D03" w14:textId="77777777" w:rsidR="00987679" w:rsidRPr="002A18A9" w:rsidRDefault="00987679" w:rsidP="000E3C72">
      <w:pPr>
        <w:pStyle w:val="NormalWeb"/>
        <w:spacing w:before="0" w:beforeAutospacing="0" w:after="0" w:afterAutospacing="0"/>
        <w:rPr>
          <w:szCs w:val="22"/>
        </w:rPr>
      </w:pPr>
    </w:p>
    <w:p w14:paraId="33A9A06E" w14:textId="7445AAFD"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w:t>
      </w:r>
      <w:r w:rsidR="000E2499">
        <w:rPr>
          <w:sz w:val="22"/>
          <w:szCs w:val="22"/>
        </w:rPr>
        <w:t>change</w:t>
      </w:r>
      <w:r w:rsidR="00CF3CC9">
        <w:rPr>
          <w:sz w:val="22"/>
          <w:szCs w:val="22"/>
        </w:rPr>
        <w:t xml:space="preserve"> into q</w:t>
      </w:r>
      <w:r w:rsidR="008C4479" w:rsidRPr="002A18A9">
        <w:rPr>
          <w:sz w:val="22"/>
          <w:szCs w:val="22"/>
        </w:rPr>
        <w:t>uiescent cells where they no longer undergo mitosis.</w:t>
      </w:r>
    </w:p>
    <w:p w14:paraId="299EFF52" w14:textId="17AF26AC" w:rsidR="008C4479" w:rsidRPr="002A18A9" w:rsidRDefault="00881A99" w:rsidP="008C4479">
      <w:pPr>
        <w:pStyle w:val="NormalWeb"/>
        <w:spacing w:before="0" w:beforeAutospacing="0" w:after="0" w:afterAutospacing="0"/>
        <w:rPr>
          <w:sz w:val="22"/>
          <w:szCs w:val="22"/>
        </w:rPr>
      </w:pPr>
      <w:r w:rsidRPr="002A18A9">
        <w:rPr>
          <w:sz w:val="22"/>
          <w:szCs w:val="22"/>
        </w:rPr>
        <w:lastRenderedPageBreak/>
        <w:t xml:space="preserve">Confluence Detection </w:t>
      </w:r>
      <w:r w:rsidR="00F03A23" w:rsidRPr="002A18A9">
        <w:rPr>
          <w:sz w:val="22"/>
          <w:szCs w:val="22"/>
        </w:rPr>
        <w:t xml:space="preserve">occurs when migration and proliferation is no longer possible due to the contact inhibition on the monolayer. At this point, several of the ECs will have </w:t>
      </w:r>
      <w:r w:rsidR="000E2499">
        <w:rPr>
          <w:sz w:val="22"/>
          <w:szCs w:val="22"/>
        </w:rPr>
        <w:t>changed</w:t>
      </w:r>
      <w:r w:rsidR="00F03A23" w:rsidRPr="002A18A9">
        <w:rPr>
          <w:sz w:val="22"/>
          <w:szCs w:val="22"/>
        </w:rPr>
        <w:t xml:space="preserve"> into Quiescent Cells.</w:t>
      </w:r>
    </w:p>
    <w:p w14:paraId="455DACC3" w14:textId="77777777" w:rsidR="006D5F03"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067CA7DD" w14:textId="35B97DE5"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5" w:name="_Toc513728885"/>
      <w:r w:rsidRPr="000B764F">
        <w:lastRenderedPageBreak/>
        <w:t xml:space="preserve">3 </w:t>
      </w:r>
      <w:r w:rsidR="0049568A" w:rsidRPr="000B764F">
        <w:t>Requirements and Analysis</w:t>
      </w:r>
      <w:bookmarkEnd w:id="17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6" w:name="_Toc513728886"/>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7" w:name="_Toc513728887"/>
      <w:commentRangeStart w:id="178"/>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commentRangeEnd w:id="178"/>
      <w:r w:rsidR="0056699E">
        <w:rPr>
          <w:rStyle w:val="CommentReference"/>
          <w:rFonts w:ascii="Times New Roman" w:eastAsiaTheme="minorHAnsi" w:hAnsi="Times New Roman" w:cs="Times New Roman"/>
          <w:color w:val="auto"/>
        </w:rPr>
        <w:commentReference w:id="178"/>
      </w:r>
      <w:bookmarkEnd w:id="177"/>
    </w:p>
    <w:p w14:paraId="693F74D1" w14:textId="77777777" w:rsidR="0049568A" w:rsidRPr="000B764F" w:rsidRDefault="0049568A" w:rsidP="00BE672F">
      <w:pPr>
        <w:rPr>
          <w:sz w:val="22"/>
          <w:szCs w:val="22"/>
        </w:rPr>
      </w:pPr>
      <w:r w:rsidRPr="000B764F">
        <w:rPr>
          <w:sz w:val="22"/>
          <w:szCs w:val="22"/>
        </w:rPr>
        <w:t> </w:t>
      </w:r>
    </w:p>
    <w:p w14:paraId="279647FF" w14:textId="492E3FDE" w:rsidR="00FE5A83" w:rsidRPr="000B764F" w:rsidRDefault="00164FDF" w:rsidP="00FD6B37">
      <w:pPr>
        <w:rPr>
          <w:sz w:val="22"/>
          <w:szCs w:val="22"/>
        </w:rPr>
      </w:pPr>
      <w:r w:rsidRPr="000B764F">
        <w:rPr>
          <w:sz w:val="22"/>
          <w:szCs w:val="22"/>
        </w:rPr>
        <w:t>The main aim of this project is to demonstrate and help professional</w:t>
      </w:r>
      <w:r w:rsidR="008D73CB">
        <w:rPr>
          <w:sz w:val="22"/>
          <w:szCs w:val="22"/>
        </w:rPr>
        <w:t>s</w:t>
      </w:r>
      <w:r w:rsidRPr="000B764F">
        <w:rPr>
          <w:sz w:val="22"/>
          <w:szCs w:val="22"/>
        </w:rPr>
        <w:t xml:space="preserve">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1C85C54F" w:rsidR="00E950E6" w:rsidRPr="000B764F" w:rsidRDefault="008D73CB" w:rsidP="00FD6B37">
      <w:pPr>
        <w:rPr>
          <w:sz w:val="22"/>
          <w:szCs w:val="22"/>
        </w:rPr>
      </w:pPr>
      <w:r>
        <w:rPr>
          <w:sz w:val="22"/>
          <w:szCs w:val="22"/>
        </w:rPr>
        <w:t>To observe</w:t>
      </w:r>
      <w:r w:rsidR="00793058" w:rsidRPr="000B764F">
        <w:rPr>
          <w:sz w:val="22"/>
          <w:szCs w:val="22"/>
        </w:rPr>
        <w:t xml:space="preserve">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model</w:t>
      </w:r>
      <w:r>
        <w:rPr>
          <w:sz w:val="22"/>
          <w:szCs w:val="22"/>
        </w:rPr>
        <w:t xml:space="preserve"> are outlined</w:t>
      </w:r>
      <w:r w:rsidR="002E5FB2" w:rsidRPr="000B764F">
        <w:rPr>
          <w:sz w:val="22"/>
          <w:szCs w:val="22"/>
        </w:rPr>
        <w:t>.</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79" w:name="_Toc513728888"/>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79"/>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5DDBE407"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r w:rsidR="007C39A0">
        <w:rPr>
          <w:sz w:val="22"/>
          <w:szCs w:val="22"/>
        </w:rPr>
        <w:t>.</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57C7C552" w:rsidR="00351E47" w:rsidRPr="000B764F" w:rsidRDefault="0007031C" w:rsidP="00FD6B37">
      <w:pPr>
        <w:ind w:left="720"/>
        <w:rPr>
          <w:sz w:val="22"/>
          <w:szCs w:val="22"/>
        </w:rPr>
      </w:pPr>
      <w:r w:rsidRPr="000B764F">
        <w:rPr>
          <w:sz w:val="22"/>
          <w:szCs w:val="22"/>
        </w:rPr>
        <w:t>Table 3.2: Important functional requirements</w:t>
      </w:r>
      <w:r w:rsidR="007C39A0">
        <w:rPr>
          <w:sz w:val="22"/>
          <w:szCs w:val="22"/>
        </w:rPr>
        <w:t>.</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25E9C065" w:rsidR="00CE1164" w:rsidRPr="000B764F" w:rsidRDefault="0007031C" w:rsidP="00164FDF">
      <w:pPr>
        <w:ind w:left="720"/>
        <w:rPr>
          <w:sz w:val="22"/>
          <w:szCs w:val="22"/>
        </w:rPr>
      </w:pPr>
      <w:r w:rsidRPr="000B764F">
        <w:rPr>
          <w:sz w:val="22"/>
          <w:szCs w:val="22"/>
        </w:rPr>
        <w:t>Table 3.3: Desirable functional requirements</w:t>
      </w:r>
      <w:r w:rsidR="007C39A0">
        <w:rPr>
          <w:sz w:val="22"/>
          <w:szCs w:val="22"/>
        </w:rPr>
        <w:t>.</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386A1DC" w:rsidR="00CE1164" w:rsidRPr="000B764F" w:rsidRDefault="0007031C" w:rsidP="00351E47">
      <w:pPr>
        <w:rPr>
          <w:sz w:val="22"/>
          <w:szCs w:val="22"/>
        </w:rPr>
      </w:pPr>
      <w:r w:rsidRPr="000B764F">
        <w:rPr>
          <w:sz w:val="22"/>
          <w:szCs w:val="22"/>
        </w:rPr>
        <w:tab/>
        <w:t>Table 3.4: Optional functional requirements</w:t>
      </w:r>
      <w:r w:rsidR="007C39A0">
        <w:rPr>
          <w:sz w:val="22"/>
          <w:szCs w:val="22"/>
        </w:rPr>
        <w:t>.</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0" w:name="_Toc513728889"/>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0"/>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1B5BBA95" w:rsidR="00A94849" w:rsidRDefault="00FD282F" w:rsidP="00395D7C">
      <w:pPr>
        <w:rPr>
          <w:sz w:val="22"/>
          <w:szCs w:val="22"/>
        </w:rPr>
      </w:pPr>
      <w:r>
        <w:rPr>
          <w:sz w:val="22"/>
          <w:szCs w:val="22"/>
        </w:rPr>
        <w:tab/>
        <w:t>3.5</w:t>
      </w:r>
      <w:r w:rsidR="0007031C">
        <w:rPr>
          <w:sz w:val="22"/>
          <w:szCs w:val="22"/>
        </w:rPr>
        <w:t>: Non-functional requirements</w:t>
      </w:r>
      <w:r w:rsidR="007C39A0">
        <w:rPr>
          <w:sz w:val="22"/>
          <w:szCs w:val="22"/>
        </w:rPr>
        <w:t>.</w:t>
      </w:r>
    </w:p>
    <w:p w14:paraId="4D0B0A06" w14:textId="77777777" w:rsidR="0007031C" w:rsidRPr="00395D7C" w:rsidRDefault="0007031C" w:rsidP="001F5E47">
      <w:pPr>
        <w:pStyle w:val="Heading3"/>
        <w:rPr>
          <w:ins w:id="181" w:author="Harry Cooper" w:date="2017-11-29T15:22:00Z"/>
        </w:rPr>
      </w:pPr>
    </w:p>
    <w:p w14:paraId="7A1B1D1E" w14:textId="438012D8" w:rsidR="00F40B40" w:rsidRPr="001F5E47" w:rsidRDefault="00DE0C6F" w:rsidP="001F5E47">
      <w:pPr>
        <w:pStyle w:val="Heading3"/>
        <w:rPr>
          <w:rFonts w:ascii="Times New Roman" w:hAnsi="Times New Roman" w:cs="Times New Roman"/>
        </w:rPr>
        <w:pPrChange w:id="182" w:author="Harry Cooper" w:date="2017-11-29T15:34:00Z">
          <w:pPr/>
        </w:pPrChange>
      </w:pPr>
      <w:bookmarkStart w:id="183" w:name="_Toc513728890"/>
      <w:r w:rsidRPr="001F5E47">
        <w:rPr>
          <w:rFonts w:ascii="Times New Roman" w:hAnsi="Times New Roman" w:cs="Times New Roman"/>
        </w:rPr>
        <w:t>3.2.3</w:t>
      </w:r>
      <w:r w:rsidR="00DD2494" w:rsidRPr="001F5E47">
        <w:rPr>
          <w:rFonts w:ascii="Times New Roman" w:hAnsi="Times New Roman" w:cs="Times New Roman"/>
        </w:rPr>
        <w:t xml:space="preserve"> </w:t>
      </w:r>
      <w:r w:rsidR="001F5E47" w:rsidRPr="001F5E47">
        <w:rPr>
          <w:rFonts w:ascii="Times New Roman" w:hAnsi="Times New Roman" w:cs="Times New Roman"/>
        </w:rPr>
        <w:t xml:space="preserve">Parameters </w:t>
      </w:r>
      <w:r w:rsidR="0013087A" w:rsidRPr="001F5E47">
        <w:rPr>
          <w:rFonts w:ascii="Times New Roman" w:hAnsi="Times New Roman" w:cs="Times New Roman"/>
        </w:rPr>
        <w:t>and Rules</w:t>
      </w:r>
      <w:bookmarkEnd w:id="183"/>
      <w:r w:rsidR="008A5B6C" w:rsidRPr="001F5E47">
        <w:rPr>
          <w:rFonts w:ascii="Times New Roman" w:hAnsi="Times New Roman" w:cs="Times New Roman"/>
        </w:rPr>
        <w:br/>
      </w:r>
    </w:p>
    <w:p w14:paraId="28A6787C" w14:textId="089B9610" w:rsidR="0013087A" w:rsidRPr="00FD6B37" w:rsidRDefault="006E15E8" w:rsidP="00FD6B37">
      <w:pPr>
        <w:rPr>
          <w:sz w:val="22"/>
          <w:szCs w:val="22"/>
        </w:rPr>
      </w:pPr>
      <w:r w:rsidRPr="00FD6B37">
        <w:rPr>
          <w:sz w:val="22"/>
          <w:szCs w:val="22"/>
        </w:rPr>
        <w:t xml:space="preserve">The desired emergent behaviour will be produced through the interaction of </w:t>
      </w:r>
      <w:r w:rsidR="007C39A0">
        <w:rPr>
          <w:sz w:val="22"/>
          <w:szCs w:val="22"/>
        </w:rPr>
        <w:t>many</w:t>
      </w:r>
      <w:r w:rsidRPr="00FD6B37">
        <w:rPr>
          <w:sz w:val="22"/>
          <w:szCs w:val="22"/>
        </w:rPr>
        <w:t xml:space="preserve">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4" w:name="_Toc513728891"/>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4"/>
    </w:p>
    <w:p w14:paraId="68E74A6A" w14:textId="77777777" w:rsidR="00CA7C03" w:rsidRPr="00374FA1" w:rsidRDefault="00CA7C03" w:rsidP="00BE672F">
      <w:pPr>
        <w:rPr>
          <w:szCs w:val="22"/>
        </w:rPr>
      </w:pPr>
    </w:p>
    <w:p w14:paraId="0C1EC025" w14:textId="7D00F363"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 xml:space="preserve">the expansion of tumours. For this project, </w:t>
      </w:r>
      <w:r w:rsidR="00B54F37">
        <w:rPr>
          <w:szCs w:val="22"/>
        </w:rPr>
        <w:t xml:space="preserve">it is expected </w:t>
      </w:r>
      <w:r w:rsidR="00996031" w:rsidRPr="00374FA1">
        <w:rPr>
          <w:szCs w:val="22"/>
        </w:rPr>
        <w:t>to see an emergent behaviour of wound healing when the blood ve</w:t>
      </w:r>
      <w:r w:rsidR="009B4CB3">
        <w:rPr>
          <w:szCs w:val="22"/>
        </w:rPr>
        <w:t>ssel is damaged, by having the q</w:t>
      </w:r>
      <w:r w:rsidR="00996031" w:rsidRPr="00374FA1">
        <w:rPr>
          <w:szCs w:val="22"/>
        </w:rPr>
        <w:t>uiescent</w:t>
      </w:r>
      <w:r w:rsidR="009B4CB3">
        <w:rPr>
          <w:szCs w:val="22"/>
        </w:rPr>
        <w:t xml:space="preserve"> cells </w:t>
      </w:r>
      <w:r w:rsidR="0092592C">
        <w:rPr>
          <w:szCs w:val="22"/>
        </w:rPr>
        <w:t>change</w:t>
      </w:r>
      <w:r w:rsidR="009B4CB3">
        <w:rPr>
          <w:szCs w:val="22"/>
        </w:rPr>
        <w:t xml:space="preserve"> </w:t>
      </w:r>
      <w:r w:rsidR="0092592C">
        <w:rPr>
          <w:szCs w:val="22"/>
        </w:rPr>
        <w:t>in</w:t>
      </w:r>
      <w:r w:rsidR="009B4CB3">
        <w:rPr>
          <w:szCs w:val="22"/>
        </w:rPr>
        <w:t>to p</w:t>
      </w:r>
      <w:r w:rsidR="003B1FD8" w:rsidRPr="00374FA1">
        <w:rPr>
          <w:szCs w:val="22"/>
        </w:rPr>
        <w:t>roliferating cells (PCs)</w:t>
      </w:r>
      <w:r w:rsidR="00996031" w:rsidRPr="00374FA1">
        <w:rPr>
          <w:szCs w:val="22"/>
        </w:rPr>
        <w:t xml:space="preserve"> due to the </w:t>
      </w:r>
      <w:r w:rsidR="00B54F37">
        <w:rPr>
          <w:szCs w:val="22"/>
        </w:rPr>
        <w:t>increased space. T</w:t>
      </w:r>
      <w:r w:rsidR="003B1FD8" w:rsidRPr="00374FA1">
        <w:rPr>
          <w:szCs w:val="22"/>
        </w:rPr>
        <w:t>hese P</w:t>
      </w:r>
      <w:r w:rsidR="00996031" w:rsidRPr="00374FA1">
        <w:rPr>
          <w:szCs w:val="22"/>
        </w:rPr>
        <w:t xml:space="preserve">Cs </w:t>
      </w:r>
      <w:r w:rsidR="00B54F37">
        <w:rPr>
          <w:szCs w:val="22"/>
        </w:rPr>
        <w:t>migrate</w:t>
      </w:r>
      <w:r w:rsidR="00996031" w:rsidRPr="00374FA1">
        <w:rPr>
          <w:szCs w:val="22"/>
        </w:rPr>
        <w:t xml:space="preserve"> and </w:t>
      </w:r>
      <w:r w:rsidR="00B54F37">
        <w:rPr>
          <w:szCs w:val="22"/>
        </w:rPr>
        <w:t>proliferate</w:t>
      </w:r>
      <w:r w:rsidR="00996031" w:rsidRPr="00374FA1">
        <w:rPr>
          <w:szCs w:val="22"/>
        </w:rPr>
        <w:t xml:space="preserve"> to fill the space; once m</w:t>
      </w:r>
      <w:r w:rsidR="0092592C">
        <w:rPr>
          <w:szCs w:val="22"/>
        </w:rPr>
        <w:t>ore forming a monolayer</w:t>
      </w:r>
      <w:r w:rsidR="00996031" w:rsidRPr="00374FA1">
        <w:rPr>
          <w:szCs w:val="22"/>
        </w:rPr>
        <w:t xml:space="preserve"> wh</w:t>
      </w:r>
      <w:r w:rsidR="009B4CB3">
        <w:rPr>
          <w:szCs w:val="22"/>
        </w:rPr>
        <w:t xml:space="preserve">ich will </w:t>
      </w:r>
      <w:r w:rsidR="0092592C">
        <w:rPr>
          <w:szCs w:val="22"/>
        </w:rPr>
        <w:t>change</w:t>
      </w:r>
      <w:r w:rsidR="009B4CB3">
        <w:rPr>
          <w:szCs w:val="22"/>
        </w:rPr>
        <w:t xml:space="preserve"> back to quiescent c</w:t>
      </w:r>
      <w:r w:rsidR="00996031" w:rsidRPr="00374FA1">
        <w:rPr>
          <w:szCs w:val="22"/>
        </w:rPr>
        <w:t>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w:t>
      </w:r>
      <w:r w:rsidR="009B4CB3">
        <w:rPr>
          <w:szCs w:val="22"/>
        </w:rPr>
        <w:t>rom the s</w:t>
      </w:r>
      <w:r w:rsidR="005B1129" w:rsidRPr="00374FA1">
        <w:rPr>
          <w:szCs w:val="22"/>
        </w:rPr>
        <w:t>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5" w:name="_Toc513728892"/>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5"/>
    </w:p>
    <w:p w14:paraId="1BAD18AD" w14:textId="66E8F0DB"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004D4471">
        <w:rPr>
          <w:rFonts w:eastAsia="Times New Roman"/>
          <w:color w:val="FF0000"/>
          <w:sz w:val="22"/>
          <w:szCs w:val="22"/>
        </w:rPr>
        <w:t>30</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E95790B"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sidR="00F0387E">
        <w:rPr>
          <w:rFonts w:eastAsia="Times New Roman"/>
          <w:sz w:val="22"/>
          <w:szCs w:val="22"/>
        </w:rPr>
        <w:t xml:space="preserve">n overall general </w:t>
      </w:r>
      <w:r>
        <w:rPr>
          <w:rFonts w:eastAsia="Times New Roman"/>
          <w:sz w:val="22"/>
          <w:szCs w:val="22"/>
        </w:rPr>
        <w:t>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6" w:name="_Toc513728893"/>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6"/>
    </w:p>
    <w:p w14:paraId="27DDCB1A" w14:textId="77777777" w:rsidR="001F449B" w:rsidRPr="00226F61" w:rsidRDefault="001F449B" w:rsidP="00BE672F">
      <w:pPr>
        <w:rPr>
          <w:sz w:val="22"/>
          <w:szCs w:val="22"/>
        </w:rPr>
      </w:pPr>
    </w:p>
    <w:p w14:paraId="0DECA0C6" w14:textId="1BB94ACE"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7D52D5">
        <w:rPr>
          <w:sz w:val="22"/>
          <w:szCs w:val="22"/>
        </w:rPr>
        <w:t>the advanced b</w:t>
      </w:r>
      <w:r w:rsidR="006360B5" w:rsidRPr="00226F61">
        <w:rPr>
          <w:sz w:val="22"/>
          <w:szCs w:val="22"/>
        </w:rPr>
        <w:t xml:space="preserve">iology of the inner workings of ECs, </w:t>
      </w:r>
      <w:r w:rsidR="00191998">
        <w:rPr>
          <w:sz w:val="22"/>
          <w:szCs w:val="22"/>
        </w:rPr>
        <w:t xml:space="preserve">not all the rules biologists have found that cause cellular senescence </w:t>
      </w:r>
      <w:r w:rsidR="006360B5" w:rsidRPr="00226F61">
        <w:rPr>
          <w:sz w:val="22"/>
          <w:szCs w:val="22"/>
        </w:rPr>
        <w:t>will be implement</w:t>
      </w:r>
      <w:r w:rsidR="00191998">
        <w:rPr>
          <w:sz w:val="22"/>
          <w:szCs w:val="22"/>
        </w:rPr>
        <w:t>ed.</w:t>
      </w:r>
      <w:r w:rsidR="006360B5" w:rsidRPr="00226F61">
        <w:rPr>
          <w:sz w:val="22"/>
          <w:szCs w:val="22"/>
        </w:rPr>
        <w:t xml:space="preserve"> </w:t>
      </w:r>
    </w:p>
    <w:p w14:paraId="63C6EDFE" w14:textId="5B0DFDDE" w:rsidR="00644EDD" w:rsidRPr="0078550B" w:rsidRDefault="006360B5" w:rsidP="00FD6B37">
      <w:pPr>
        <w:rPr>
          <w:ins w:id="187" w:author="Harry Cooper" w:date="2017-11-29T15:22:00Z"/>
          <w:sz w:val="22"/>
          <w:szCs w:val="22"/>
        </w:rPr>
      </w:pPr>
      <w:r w:rsidRPr="00226F61">
        <w:rPr>
          <w:sz w:val="22"/>
          <w:szCs w:val="22"/>
        </w:rPr>
        <w:t xml:space="preserve">Another area </w:t>
      </w:r>
      <w:r w:rsidR="00191998">
        <w:rPr>
          <w:sz w:val="22"/>
          <w:szCs w:val="22"/>
        </w:rPr>
        <w:t>that will not be covered</w:t>
      </w:r>
      <w:r w:rsidRPr="00226F61">
        <w:rPr>
          <w:sz w:val="22"/>
          <w:szCs w:val="22"/>
        </w:rPr>
        <w:t xml:space="preserve">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w:t>
      </w:r>
      <w:r w:rsidR="001669A6" w:rsidRPr="00226F61">
        <w:rPr>
          <w:sz w:val="22"/>
          <w:szCs w:val="22"/>
        </w:rPr>
        <w:lastRenderedPageBreak/>
        <w:t xml:space="preserve">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8" w:author="Harry Cooper" w:date="2017-11-29T15:22:00Z">
        <w:r w:rsidR="00644EDD" w:rsidRPr="0078550B">
          <w:rPr>
            <w:sz w:val="22"/>
            <w:szCs w:val="22"/>
          </w:rPr>
          <w:t>[</w:t>
        </w:r>
      </w:ins>
      <w:r w:rsidR="0078550B" w:rsidRPr="0078550B">
        <w:rPr>
          <w:sz w:val="22"/>
          <w:szCs w:val="22"/>
        </w:rPr>
        <w:t>8</w:t>
      </w:r>
      <w:ins w:id="189" w:author="Harry Cooper" w:date="2017-11-29T15:22:00Z">
        <w:r w:rsidR="00644EDD" w:rsidRPr="0078550B">
          <w:rPr>
            <w:sz w:val="22"/>
            <w:szCs w:val="22"/>
          </w:rPr>
          <w:t>]</w:t>
        </w:r>
      </w:ins>
      <w:r w:rsidR="003E2605" w:rsidRPr="0078550B">
        <w:rPr>
          <w:sz w:val="22"/>
          <w:szCs w:val="22"/>
        </w:rPr>
        <w:t>.</w:t>
      </w:r>
    </w:p>
    <w:p w14:paraId="36EC161F" w14:textId="2D79A288" w:rsidR="00644EDD" w:rsidRPr="00FD6B37" w:rsidRDefault="00644EDD" w:rsidP="00FD6B37">
      <w:pPr>
        <w:rPr>
          <w:sz w:val="22"/>
          <w:szCs w:val="22"/>
        </w:rPr>
      </w:pPr>
      <w:r w:rsidRPr="00FD6B37">
        <w:rPr>
          <w:sz w:val="22"/>
          <w:szCs w:val="22"/>
        </w:rPr>
        <w:t>I</w:t>
      </w:r>
      <w:r w:rsidR="00191998">
        <w:rPr>
          <w:sz w:val="22"/>
          <w:szCs w:val="22"/>
        </w:rPr>
        <w:t>t is also assumed, that the program is</w:t>
      </w:r>
      <w:r w:rsidRPr="00FD6B37">
        <w:rPr>
          <w:sz w:val="22"/>
          <w:szCs w:val="22"/>
        </w:rPr>
        <w:t xml:space="preserve">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0"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1" w:author="Harry Cooper" w:date="2017-11-29T15:22:00Z">
        <w:r w:rsidRPr="00FD6B37">
          <w:rPr>
            <w:sz w:val="22"/>
            <w:szCs w:val="22"/>
          </w:rPr>
          <w:t>].</w:t>
        </w:r>
      </w:ins>
    </w:p>
    <w:p w14:paraId="34BFEC2C" w14:textId="0BC3BF74" w:rsidR="006E25AA" w:rsidRPr="00226F61" w:rsidRDefault="00191998" w:rsidP="00FD6B37">
      <w:pPr>
        <w:rPr>
          <w:ins w:id="192" w:author="Harry Cooper" w:date="2017-11-29T15:22:00Z"/>
          <w:sz w:val="22"/>
          <w:szCs w:val="22"/>
        </w:rPr>
      </w:pPr>
      <w:r>
        <w:rPr>
          <w:sz w:val="22"/>
          <w:szCs w:val="22"/>
        </w:rPr>
        <w:t>A graphical user interface (GUI) will not be created</w:t>
      </w:r>
      <w:r w:rsidR="009234F2" w:rsidRPr="00226F61">
        <w:rPr>
          <w:sz w:val="22"/>
          <w:szCs w:val="22"/>
        </w:rPr>
        <w:t xml:space="preserve"> for the user to </w:t>
      </w:r>
      <w:ins w:id="193" w:author="Harry Cooper" w:date="2017-11-30T09:12:00Z">
        <w:r w:rsidR="006E25AA" w:rsidRPr="00226F61">
          <w:rPr>
            <w:sz w:val="22"/>
            <w:szCs w:val="22"/>
          </w:rPr>
          <w:t>change parameters on the fly</w:t>
        </w:r>
      </w:ins>
      <w:r w:rsidR="009234F2"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4" w:author="Harry Cooper" w:date="2017-11-29T15:26:00Z"/>
          <w:rFonts w:ascii="Times New Roman" w:hAnsi="Times New Roman" w:cs="Times New Roman"/>
          <w:sz w:val="22"/>
          <w:szCs w:val="22"/>
          <w:lang w:eastAsia="en-GB"/>
        </w:rPr>
        <w:pPrChange w:id="195"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6" w:author="Harry Cooper" w:date="2017-11-30T09:49:00Z"/>
          <w:rFonts w:ascii="Times New Roman" w:hAnsi="Times New Roman" w:cs="Times New Roman"/>
          <w:color w:val="auto"/>
        </w:rPr>
      </w:pPr>
      <w:bookmarkStart w:id="197" w:name="_Toc513728894"/>
      <w:r>
        <w:rPr>
          <w:rFonts w:ascii="Times New Roman" w:hAnsi="Times New Roman" w:cs="Times New Roman"/>
          <w:color w:val="auto"/>
        </w:rPr>
        <w:t>3.5</w:t>
      </w:r>
      <w:r w:rsidR="00DD2494" w:rsidRPr="000B764F">
        <w:rPr>
          <w:rFonts w:ascii="Times New Roman" w:hAnsi="Times New Roman" w:cs="Times New Roman"/>
          <w:color w:val="auto"/>
        </w:rPr>
        <w:t xml:space="preserve"> </w:t>
      </w:r>
      <w:ins w:id="198" w:author="Harry Cooper" w:date="2017-11-30T09:49:00Z">
        <w:r w:rsidR="00135A10" w:rsidRPr="000B764F">
          <w:rPr>
            <w:rFonts w:ascii="Times New Roman" w:hAnsi="Times New Roman" w:cs="Times New Roman"/>
            <w:color w:val="auto"/>
          </w:rPr>
          <w:t>Risk Analysis</w:t>
        </w:r>
        <w:bookmarkEnd w:id="197"/>
      </w:ins>
    </w:p>
    <w:p w14:paraId="1A78EB8D" w14:textId="77777777" w:rsidR="00135A10" w:rsidRPr="00226F61" w:rsidRDefault="00135A10" w:rsidP="00135A10">
      <w:pPr>
        <w:rPr>
          <w:ins w:id="199" w:author="Harry Cooper" w:date="2017-11-30T09:50:00Z"/>
        </w:rPr>
      </w:pPr>
    </w:p>
    <w:p w14:paraId="7B6939E3" w14:textId="4CD661A3" w:rsidR="00476511" w:rsidRPr="00226F61" w:rsidRDefault="00191998" w:rsidP="00FD6B37">
      <w:pPr>
        <w:rPr>
          <w:sz w:val="22"/>
        </w:rPr>
      </w:pPr>
      <w:r>
        <w:rPr>
          <w:sz w:val="22"/>
        </w:rPr>
        <w:t xml:space="preserve">All the risks believed to be </w:t>
      </w:r>
      <w:ins w:id="200" w:author="Harry Cooper" w:date="2017-11-30T09:50:00Z">
        <w:r w:rsidR="00135A10" w:rsidRPr="00226F61">
          <w:rPr>
            <w:sz w:val="22"/>
          </w:rPr>
          <w:t xml:space="preserve">associated with </w:t>
        </w:r>
      </w:ins>
      <w:r>
        <w:rPr>
          <w:sz w:val="22"/>
        </w:rPr>
        <w:t>the</w:t>
      </w:r>
      <w:ins w:id="201" w:author="Harry Cooper" w:date="2017-11-30T09:50:00Z">
        <w:r w:rsidR="00135A10" w:rsidRPr="00226F61">
          <w:rPr>
            <w:sz w:val="22"/>
          </w:rPr>
          <w:t xml:space="preserve"> project </w:t>
        </w:r>
      </w:ins>
      <w:r>
        <w:rPr>
          <w:sz w:val="22"/>
        </w:rPr>
        <w:t xml:space="preserve">are described </w:t>
      </w:r>
      <w:ins w:id="202" w:author="Harry Cooper" w:date="2017-11-30T09:50:00Z">
        <w:r w:rsidR="00135A10" w:rsidRPr="00226F61">
          <w:rPr>
            <w:sz w:val="22"/>
          </w:rPr>
          <w:t>below</w:t>
        </w:r>
      </w:ins>
      <w:r>
        <w:rPr>
          <w:sz w:val="22"/>
        </w:rPr>
        <w:t xml:space="preserve"> in table 3.7</w:t>
      </w:r>
      <w:ins w:id="203" w:author="Harry Cooper" w:date="2017-11-30T09:50:00Z">
        <w:r w:rsidR="00135A10" w:rsidRPr="00226F61">
          <w:rPr>
            <w:sz w:val="22"/>
          </w:rPr>
          <w:t xml:space="preserve">. </w:t>
        </w:r>
      </w:ins>
      <w:r>
        <w:rPr>
          <w:sz w:val="22"/>
        </w:rPr>
        <w:t>The nature of the risk is</w:t>
      </w:r>
      <w:ins w:id="204" w:author="Harry Cooper" w:date="2017-11-30T09:50:00Z">
        <w:r w:rsidR="00135A10" w:rsidRPr="00226F61">
          <w:rPr>
            <w:sz w:val="22"/>
          </w:rPr>
          <w:t xml:space="preserve"> outline</w:t>
        </w:r>
      </w:ins>
      <w:r>
        <w:rPr>
          <w:sz w:val="22"/>
        </w:rPr>
        <w:t>d</w:t>
      </w:r>
      <w:ins w:id="205" w:author="Harry Cooper" w:date="2017-11-30T09:50:00Z">
        <w:r w:rsidR="00135A10" w:rsidRPr="00226F61">
          <w:rPr>
            <w:sz w:val="22"/>
          </w:rPr>
          <w:t>, then give</w:t>
        </w:r>
      </w:ins>
      <w:r>
        <w:rPr>
          <w:sz w:val="22"/>
        </w:rPr>
        <w:t>n</w:t>
      </w:r>
      <w:ins w:id="206" w:author="Harry Cooper" w:date="2017-11-30T09:50:00Z">
        <w:r w:rsidR="00135A10" w:rsidRPr="00226F61">
          <w:rPr>
            <w:sz w:val="22"/>
          </w:rPr>
          <w:t xml:space="preserve"> a likelihood and </w:t>
        </w:r>
      </w:ins>
      <w:ins w:id="207" w:author="Harry Cooper" w:date="2017-11-30T09:51:00Z">
        <w:r w:rsidR="00135A10" w:rsidRPr="00226F61">
          <w:rPr>
            <w:sz w:val="22"/>
          </w:rPr>
          <w:t xml:space="preserve">impact score from 1 – 4, 1 being unlikely / negligible and 4 being very likely / project </w:t>
        </w:r>
      </w:ins>
      <w:ins w:id="208" w:author="Harry Cooper" w:date="2017-11-30T09:52:00Z">
        <w:r w:rsidR="00135A10" w:rsidRPr="00226F61">
          <w:rPr>
            <w:sz w:val="22"/>
          </w:rPr>
          <w:t>threatening</w:t>
        </w:r>
      </w:ins>
      <w:r>
        <w:rPr>
          <w:sz w:val="22"/>
        </w:rPr>
        <w:t>,</w:t>
      </w:r>
      <w:r w:rsidR="00FC7D05" w:rsidRPr="00226F61">
        <w:rPr>
          <w:sz w:val="22"/>
        </w:rPr>
        <w:t xml:space="preserve"> then a mitigation plan to decrease severity</w:t>
      </w:r>
      <w:r>
        <w:rPr>
          <w:sz w:val="22"/>
        </w:rPr>
        <w:t xml:space="preserve"> is provided</w:t>
      </w:r>
      <w:ins w:id="209" w:author="Harry Cooper" w:date="2017-11-30T09:51:00Z">
        <w:r w:rsidR="00135A10"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6866F8">
        <w:trPr>
          <w:trHeight w:val="432"/>
          <w:jc w:val="center"/>
        </w:trPr>
        <w:tc>
          <w:tcPr>
            <w:tcW w:w="2384" w:type="dxa"/>
            <w:gridSpan w:val="2"/>
            <w:vMerge w:val="restart"/>
            <w:vAlign w:val="center"/>
          </w:tcPr>
          <w:p w14:paraId="16A5D552" w14:textId="0BE88568" w:rsidR="002B0CB9" w:rsidRPr="00226F61" w:rsidRDefault="002B0CB9" w:rsidP="002B0CB9">
            <w:pPr>
              <w:jc w:val="center"/>
              <w:rPr>
                <w:sz w:val="22"/>
              </w:rPr>
            </w:pPr>
          </w:p>
        </w:tc>
        <w:tc>
          <w:tcPr>
            <w:tcW w:w="5788" w:type="dxa"/>
            <w:gridSpan w:val="4"/>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6866F8">
        <w:trPr>
          <w:trHeight w:val="404"/>
          <w:jc w:val="center"/>
        </w:trPr>
        <w:tc>
          <w:tcPr>
            <w:tcW w:w="2384" w:type="dxa"/>
            <w:gridSpan w:val="2"/>
            <w:vMerge/>
            <w:textDirection w:val="btLr"/>
            <w:vAlign w:val="center"/>
          </w:tcPr>
          <w:p w14:paraId="540FED5B" w14:textId="6476D15D" w:rsidR="002B0CB9" w:rsidRPr="00226F61" w:rsidRDefault="002B0CB9" w:rsidP="002B0CB9">
            <w:pPr>
              <w:jc w:val="center"/>
              <w:rPr>
                <w:sz w:val="22"/>
              </w:rPr>
            </w:pPr>
          </w:p>
        </w:tc>
        <w:tc>
          <w:tcPr>
            <w:tcW w:w="1475" w:type="dxa"/>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6866F8">
        <w:trPr>
          <w:trHeight w:val="324"/>
          <w:jc w:val="center"/>
        </w:trPr>
        <w:tc>
          <w:tcPr>
            <w:tcW w:w="825" w:type="dxa"/>
            <w:vMerge w:val="restart"/>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6866F8">
        <w:trPr>
          <w:trHeight w:val="321"/>
          <w:jc w:val="center"/>
        </w:trPr>
        <w:tc>
          <w:tcPr>
            <w:tcW w:w="825" w:type="dxa"/>
            <w:vMerge/>
            <w:vAlign w:val="center"/>
          </w:tcPr>
          <w:p w14:paraId="34F1E481" w14:textId="77777777" w:rsidR="002B0CB9" w:rsidRPr="00226F61" w:rsidRDefault="002B0CB9" w:rsidP="002B0CB9">
            <w:pPr>
              <w:jc w:val="center"/>
              <w:rPr>
                <w:sz w:val="22"/>
              </w:rPr>
            </w:pPr>
          </w:p>
        </w:tc>
        <w:tc>
          <w:tcPr>
            <w:tcW w:w="1559" w:type="dxa"/>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6866F8">
        <w:trPr>
          <w:trHeight w:val="305"/>
          <w:jc w:val="center"/>
        </w:trPr>
        <w:tc>
          <w:tcPr>
            <w:tcW w:w="825" w:type="dxa"/>
            <w:vMerge/>
            <w:vAlign w:val="center"/>
          </w:tcPr>
          <w:p w14:paraId="55FE1394" w14:textId="77777777" w:rsidR="002B0CB9" w:rsidRPr="00226F61" w:rsidRDefault="002B0CB9" w:rsidP="002B0CB9">
            <w:pPr>
              <w:jc w:val="center"/>
              <w:rPr>
                <w:sz w:val="22"/>
              </w:rPr>
            </w:pPr>
          </w:p>
        </w:tc>
        <w:tc>
          <w:tcPr>
            <w:tcW w:w="1559" w:type="dxa"/>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6866F8">
        <w:trPr>
          <w:trHeight w:val="332"/>
          <w:jc w:val="center"/>
        </w:trPr>
        <w:tc>
          <w:tcPr>
            <w:tcW w:w="825" w:type="dxa"/>
            <w:vMerge/>
            <w:vAlign w:val="center"/>
          </w:tcPr>
          <w:p w14:paraId="37FABE0A" w14:textId="77777777" w:rsidR="002B0CB9" w:rsidRPr="00226F61" w:rsidRDefault="002B0CB9" w:rsidP="002B0CB9">
            <w:pPr>
              <w:jc w:val="center"/>
              <w:rPr>
                <w:sz w:val="22"/>
              </w:rPr>
            </w:pPr>
          </w:p>
        </w:tc>
        <w:tc>
          <w:tcPr>
            <w:tcW w:w="1559" w:type="dxa"/>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0"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11" w:name="_Toc513728895"/>
      <w:commentRangeStart w:id="212"/>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commentRangeEnd w:id="212"/>
      <w:r w:rsidR="0056699E">
        <w:rPr>
          <w:rStyle w:val="CommentReference"/>
          <w:rFonts w:ascii="Times New Roman" w:eastAsiaTheme="minorHAnsi" w:hAnsi="Times New Roman" w:cs="Times New Roman"/>
          <w:color w:val="auto"/>
        </w:rPr>
        <w:commentReference w:id="212"/>
      </w:r>
      <w:bookmarkEnd w:id="211"/>
    </w:p>
    <w:p w14:paraId="0B6EF8E4" w14:textId="77777777" w:rsidR="00FD6B37" w:rsidRDefault="00FD6B37" w:rsidP="00F05681">
      <w:pPr>
        <w:ind w:left="720"/>
        <w:rPr>
          <w:szCs w:val="22"/>
        </w:rPr>
      </w:pPr>
    </w:p>
    <w:p w14:paraId="72D759DB" w14:textId="4091AAE6"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F34CFB">
        <w:rPr>
          <w:rFonts w:eastAsia="Times New Roman"/>
          <w:color w:val="FF0000"/>
          <w:sz w:val="22"/>
          <w:szCs w:val="22"/>
        </w:rPr>
        <w:t>27</w:t>
      </w:r>
      <w:r w:rsidR="00AA3EA9" w:rsidRPr="0078550B">
        <w:rPr>
          <w:sz w:val="22"/>
          <w:szCs w:val="22"/>
        </w:rPr>
        <w:t>], can be used to check expected behaviour in simple scenarios and full simu</w:t>
      </w:r>
      <w:r w:rsidR="00D856D0" w:rsidRPr="0078550B">
        <w:rPr>
          <w:sz w:val="22"/>
          <w:szCs w:val="22"/>
        </w:rPr>
        <w:t xml:space="preserve">lations. </w:t>
      </w:r>
      <w:r w:rsidR="006A051B">
        <w:rPr>
          <w:sz w:val="22"/>
          <w:szCs w:val="22"/>
        </w:rPr>
        <w:t>Quantitati</w:t>
      </w:r>
      <w:r w:rsidR="006A051B" w:rsidRPr="0078550B">
        <w:rPr>
          <w:sz w:val="22"/>
          <w:szCs w:val="22"/>
        </w:rPr>
        <w:t>ve</w:t>
      </w:r>
      <w:r w:rsidR="00753219" w:rsidRPr="0078550B">
        <w:rPr>
          <w:sz w:val="22"/>
          <w:szCs w:val="22"/>
        </w:rPr>
        <w:t xml:space="preserv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4D4471">
        <w:rPr>
          <w:rFonts w:eastAsia="Times New Roman"/>
          <w:sz w:val="22"/>
          <w:szCs w:val="22"/>
        </w:rPr>
        <w:t>28</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4D4471">
        <w:rPr>
          <w:rFonts w:eastAsia="Times New Roman"/>
        </w:rPr>
        <w:t>29</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64C035D6" w:rsidR="000B764F" w:rsidRPr="00221C2E" w:rsidRDefault="00F37084" w:rsidP="00FD6B37">
      <w:pPr>
        <w:rPr>
          <w:rStyle w:val="Heading1Char"/>
        </w:rPr>
      </w:pPr>
      <w:r>
        <w:rPr>
          <w:sz w:val="22"/>
          <w:szCs w:val="22"/>
        </w:rPr>
        <w:t>Finally, local</w:t>
      </w:r>
      <w:r w:rsidR="00A964A6">
        <w:rPr>
          <w:sz w:val="22"/>
          <w:szCs w:val="22"/>
        </w:rPr>
        <w:t xml:space="preserve">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3CDE3426" w14:textId="77777777" w:rsidR="00F37084" w:rsidRDefault="00AE01DE" w:rsidP="000B764F">
      <w:pPr>
        <w:rPr>
          <w:rStyle w:val="Heading1Char"/>
        </w:rPr>
      </w:pPr>
      <w:r>
        <w:rPr>
          <w:rStyle w:val="Heading1Char"/>
        </w:rPr>
        <w:br/>
      </w:r>
    </w:p>
    <w:p w14:paraId="68BB4D50" w14:textId="338374BD" w:rsidR="00221C2E" w:rsidRDefault="00AE01DE" w:rsidP="000B764F">
      <w:pPr>
        <w:rPr>
          <w:rStyle w:val="Heading1Char"/>
        </w:rPr>
      </w:pP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3" w:name="_Toc513728896"/>
      <w:r w:rsidRPr="00221C2E">
        <w:lastRenderedPageBreak/>
        <w:t xml:space="preserve">4 </w:t>
      </w:r>
      <w:r w:rsidR="00F42394" w:rsidRPr="00221C2E">
        <w:t>Design</w:t>
      </w:r>
      <w:bookmarkEnd w:id="213"/>
    </w:p>
    <w:p w14:paraId="3BE2BD12" w14:textId="65E417E2"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w:t>
      </w:r>
      <w:r w:rsidR="00906A1D" w:rsidRPr="005150DE">
        <w:rPr>
          <w:rFonts w:eastAsia="Times New Roman"/>
          <w:sz w:val="22"/>
          <w:szCs w:val="22"/>
        </w:rPr>
        <w:t>been decided to continue work on CellABM, a PhD project by Marzieh Tehrani</w:t>
      </w:r>
      <w:r w:rsidR="00A46881" w:rsidRPr="005150DE">
        <w:rPr>
          <w:rFonts w:eastAsia="Times New Roman"/>
          <w:sz w:val="22"/>
          <w:szCs w:val="22"/>
        </w:rPr>
        <w:t>. In this</w:t>
      </w:r>
      <w:r w:rsidR="00C57FCD" w:rsidRPr="005150DE">
        <w:rPr>
          <w:rFonts w:eastAsia="Times New Roman"/>
          <w:sz w:val="22"/>
          <w:szCs w:val="22"/>
        </w:rPr>
        <w:t xml:space="preserve"> chapter</w:t>
      </w:r>
      <w:r w:rsidR="00A46881" w:rsidRPr="005150DE">
        <w:rPr>
          <w:rFonts w:eastAsia="Times New Roman"/>
          <w:sz w:val="22"/>
          <w:szCs w:val="22"/>
        </w:rPr>
        <w:t xml:space="preserve">, </w:t>
      </w:r>
      <w:r w:rsidR="004C65DE" w:rsidRPr="005150DE">
        <w:rPr>
          <w:rFonts w:eastAsia="Times New Roman"/>
          <w:sz w:val="22"/>
          <w:szCs w:val="22"/>
        </w:rPr>
        <w:t xml:space="preserve">we will </w:t>
      </w:r>
      <w:r w:rsidR="003F0491" w:rsidRPr="005150DE">
        <w:rPr>
          <w:rFonts w:eastAsia="Times New Roman"/>
          <w:sz w:val="22"/>
          <w:szCs w:val="22"/>
        </w:rPr>
        <w:t xml:space="preserve">discuss the class diagram and flow charts of how information will flow through the system, finally discussing what simulations will be </w:t>
      </w:r>
      <w:r w:rsidR="00377CC0" w:rsidRPr="005150DE">
        <w:rPr>
          <w:rFonts w:eastAsia="Times New Roman"/>
          <w:sz w:val="22"/>
          <w:szCs w:val="22"/>
        </w:rPr>
        <w:t>run</w:t>
      </w:r>
      <w:r w:rsidR="003F0491" w:rsidRPr="005150DE">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4" w:name="_Toc513728897"/>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4"/>
    </w:p>
    <w:p w14:paraId="5BA3CAF7" w14:textId="3ABDB647"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150DE">
        <w:rPr>
          <w:rFonts w:eastAsia="Times New Roman"/>
          <w:sz w:val="22"/>
          <w:szCs w:val="22"/>
        </w:rPr>
        <w:t>p</w:t>
      </w:r>
      <w:r w:rsidR="00537C4C" w:rsidRPr="00221C2E">
        <w:rPr>
          <w:rFonts w:eastAsia="Times New Roman"/>
          <w:sz w:val="22"/>
          <w:szCs w:val="22"/>
        </w:rPr>
        <w:t>roliferating</w:t>
      </w:r>
      <w:r w:rsidR="00403B5F" w:rsidRPr="00221C2E">
        <w:rPr>
          <w:rFonts w:eastAsia="Times New Roman"/>
          <w:sz w:val="22"/>
          <w:szCs w:val="22"/>
        </w:rPr>
        <w:t xml:space="preserve"> cells, then they ca</w:t>
      </w:r>
      <w:r w:rsidR="005150DE">
        <w:rPr>
          <w:rFonts w:eastAsia="Times New Roman"/>
          <w:sz w:val="22"/>
          <w:szCs w:val="22"/>
        </w:rPr>
        <w:t>n either move onto being quiescent or s</w:t>
      </w:r>
      <w:r w:rsidR="00403B5F" w:rsidRPr="00221C2E">
        <w:rPr>
          <w:rFonts w:eastAsia="Times New Roman"/>
          <w:sz w:val="22"/>
          <w:szCs w:val="22"/>
        </w:rPr>
        <w:t xml:space="preserve">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150DE">
        <w:rPr>
          <w:rFonts w:eastAsia="Times New Roman"/>
          <w:sz w:val="22"/>
          <w:szCs w:val="22"/>
        </w:rPr>
        <w:t>p</w:t>
      </w:r>
      <w:r w:rsidR="00537C4C" w:rsidRPr="00221C2E">
        <w:rPr>
          <w:rFonts w:eastAsia="Times New Roman"/>
          <w:sz w:val="22"/>
          <w:szCs w:val="22"/>
        </w:rPr>
        <w:t>roliferating</w:t>
      </w:r>
      <w:r w:rsidR="005150DE">
        <w:rPr>
          <w:rFonts w:eastAsia="Times New Roman"/>
          <w:sz w:val="22"/>
          <w:szCs w:val="22"/>
        </w:rPr>
        <w:t xml:space="preserve"> cells or turn s</w:t>
      </w:r>
      <w:r w:rsidR="00403B5F" w:rsidRPr="00221C2E">
        <w:rPr>
          <w:rFonts w:eastAsia="Times New Roman"/>
          <w:sz w:val="22"/>
          <w:szCs w:val="22"/>
        </w:rPr>
        <w:t xml:space="preserve">enescent if they </w:t>
      </w:r>
      <w:r w:rsidR="005150DE">
        <w:rPr>
          <w:rFonts w:eastAsia="Times New Roman"/>
          <w:sz w:val="22"/>
          <w:szCs w:val="22"/>
        </w:rPr>
        <w:t>persist long enough. As shown, s</w:t>
      </w:r>
      <w:r w:rsidR="00403B5F" w:rsidRPr="00221C2E">
        <w:rPr>
          <w:rFonts w:eastAsia="Times New Roman"/>
          <w:sz w:val="22"/>
          <w:szCs w:val="22"/>
        </w:rPr>
        <w:t>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687EDCA8"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xml:space="preserve">: Cellular </w:t>
      </w:r>
      <w:r w:rsidR="005150DE">
        <w:rPr>
          <w:rFonts w:ascii="Times New Roman" w:eastAsia="Times New Roman" w:hAnsi="Times New Roman" w:cs="Times New Roman"/>
          <w:sz w:val="22"/>
          <w:szCs w:val="22"/>
        </w:rPr>
        <w:t>state change.</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5" w:name="_Toc513728898"/>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5"/>
    </w:p>
    <w:p w14:paraId="57974BE8" w14:textId="4ABDCFD5" w:rsidR="007143B1" w:rsidRPr="00221C2E" w:rsidRDefault="003968FB" w:rsidP="00221C2E">
      <w:pPr>
        <w:rPr>
          <w:rFonts w:eastAsia="Times New Roman"/>
          <w:b/>
          <w:sz w:val="22"/>
          <w:szCs w:val="22"/>
        </w:rPr>
      </w:pPr>
      <w:r w:rsidRPr="00221C2E">
        <w:rPr>
          <w:rFonts w:eastAsia="Times New Roman"/>
          <w:b/>
          <w:sz w:val="22"/>
          <w:szCs w:val="22"/>
        </w:rPr>
        <w:br/>
      </w:r>
      <w:r w:rsidR="00562415" w:rsidRPr="00562415">
        <w:rPr>
          <w:rFonts w:eastAsia="Times New Roman"/>
          <w:sz w:val="22"/>
          <w:szCs w:val="22"/>
        </w:rPr>
        <w:t xml:space="preserve">Figure 4.2 </w:t>
      </w:r>
      <w:r w:rsidRPr="00562415">
        <w:rPr>
          <w:rFonts w:eastAsia="Times New Roman"/>
          <w:sz w:val="22"/>
          <w:szCs w:val="22"/>
        </w:rPr>
        <w:t xml:space="preserve">shows </w:t>
      </w:r>
      <w:r w:rsidRPr="00221C2E">
        <w:rPr>
          <w:rFonts w:eastAsia="Times New Roman"/>
          <w:sz w:val="22"/>
          <w:szCs w:val="22"/>
        </w:rPr>
        <w:t xml:space="preserve">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6FD74B13"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r w:rsidR="005150DE">
        <w:rPr>
          <w:rFonts w:ascii="Times New Roman" w:eastAsia="Times New Roman" w:hAnsi="Times New Roman" w:cs="Times New Roman"/>
          <w:sz w:val="22"/>
          <w:szCs w:val="22"/>
        </w:rPr>
        <w:t>.</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6" w:name="_Toc513728899"/>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6"/>
    </w:p>
    <w:p w14:paraId="38A291E2" w14:textId="77777777" w:rsidR="00221C2E" w:rsidRPr="00221C2E" w:rsidRDefault="00221C2E" w:rsidP="00221C2E">
      <w:pPr>
        <w:rPr>
          <w:rFonts w:eastAsia="Times New Roman"/>
          <w:b/>
          <w:szCs w:val="22"/>
        </w:rPr>
      </w:pPr>
    </w:p>
    <w:p w14:paraId="2640B61C" w14:textId="46FFBF94"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036C8A">
        <w:rPr>
          <w:rFonts w:eastAsia="Times New Roman"/>
          <w:sz w:val="22"/>
          <w:szCs w:val="22"/>
        </w:rPr>
        <w:t>change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F1EDC3E" w:rsidR="00641B53" w:rsidRPr="00221C2E" w:rsidRDefault="00036C8A" w:rsidP="00221C2E">
      <w:pPr>
        <w:rPr>
          <w:rFonts w:eastAsia="Times New Roman"/>
          <w:sz w:val="22"/>
          <w:szCs w:val="22"/>
        </w:rPr>
      </w:pPr>
      <w:r>
        <w:rPr>
          <w:rFonts w:eastAsia="Times New Roman"/>
          <w:sz w:val="22"/>
          <w:szCs w:val="22"/>
        </w:rPr>
        <w:t>The p</w:t>
      </w:r>
      <w:r w:rsidR="00641B53" w:rsidRPr="00221C2E">
        <w:rPr>
          <w:rFonts w:eastAsia="Times New Roman"/>
          <w:sz w:val="22"/>
          <w:szCs w:val="22"/>
        </w:rPr>
        <w:t xml:space="preserve">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00641B53" w:rsidRPr="00221C2E">
        <w:rPr>
          <w:rFonts w:eastAsia="Times New Roman"/>
          <w:sz w:val="22"/>
          <w:szCs w:val="22"/>
        </w:rPr>
        <w:t xml:space="preserve">mentioned in the </w:t>
      </w:r>
      <w:r w:rsidR="002A17EB" w:rsidRPr="00221C2E">
        <w:rPr>
          <w:rFonts w:eastAsia="Times New Roman"/>
          <w:sz w:val="22"/>
          <w:szCs w:val="22"/>
        </w:rPr>
        <w:t>Chapter 2.2</w:t>
      </w:r>
      <w:r w:rsidR="00641B53"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003F458D">
        <w:rPr>
          <w:rFonts w:eastAsia="Times New Roman"/>
          <w:sz w:val="22"/>
          <w:szCs w:val="22"/>
        </w:rPr>
        <w:t>change</w:t>
      </w:r>
      <w:r w:rsidR="00641B53" w:rsidRPr="00221C2E">
        <w:rPr>
          <w:rFonts w:eastAsia="Times New Roman"/>
          <w:sz w:val="22"/>
          <w:szCs w:val="22"/>
        </w:rPr>
        <w:t xml:space="preserve"> </w:t>
      </w:r>
      <w:r w:rsidR="00000E09" w:rsidRPr="00221C2E">
        <w:rPr>
          <w:rFonts w:eastAsia="Times New Roman"/>
          <w:sz w:val="22"/>
          <w:szCs w:val="22"/>
        </w:rPr>
        <w:t>in</w:t>
      </w:r>
      <w:r w:rsidR="00641B53" w:rsidRPr="00221C2E">
        <w:rPr>
          <w:rFonts w:eastAsia="Times New Roman"/>
          <w:sz w:val="22"/>
          <w:szCs w:val="22"/>
        </w:rPr>
        <w:t xml:space="preserve">to a senescent cell. Cell stage however, </w:t>
      </w:r>
      <w:r w:rsidR="00000E09" w:rsidRPr="00221C2E">
        <w:rPr>
          <w:rFonts w:eastAsia="Times New Roman"/>
          <w:sz w:val="22"/>
          <w:szCs w:val="22"/>
        </w:rPr>
        <w:t>will be</w:t>
      </w:r>
      <w:r w:rsidR="00641B53" w:rsidRPr="00221C2E">
        <w:rPr>
          <w:rFonts w:eastAsia="Times New Roman"/>
          <w:sz w:val="22"/>
          <w:szCs w:val="22"/>
        </w:rPr>
        <w:t xml:space="preserve"> used to track what stage in the cell cycle the cell is at and to decide whether the proliferative cell should undergo mitosis that iteration.</w:t>
      </w:r>
    </w:p>
    <w:p w14:paraId="7709A2BF" w14:textId="47B56CB4" w:rsidR="00036C8A"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31680C3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r w:rsidR="005150DE">
        <w:rPr>
          <w:rFonts w:ascii="Times New Roman" w:eastAsia="Times New Roman" w:hAnsi="Times New Roman" w:cs="Times New Roman"/>
          <w:sz w:val="22"/>
          <w:szCs w:val="22"/>
        </w:rPr>
        <w:t>.</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7" w:name="_Toc513728900"/>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7"/>
    </w:p>
    <w:p w14:paraId="6CCCF422" w14:textId="701EA1B2" w:rsidR="00684951" w:rsidRPr="00CA6D75" w:rsidRDefault="00F754DE" w:rsidP="00CA6D75">
      <w:pPr>
        <w:rPr>
          <w:rFonts w:eastAsia="Times New Roman"/>
          <w:sz w:val="22"/>
          <w:szCs w:val="22"/>
        </w:rPr>
      </w:pPr>
      <w:r w:rsidRPr="00CA6D75">
        <w:rPr>
          <w:rFonts w:eastAsia="Times New Roman"/>
          <w:b/>
          <w:sz w:val="22"/>
          <w:szCs w:val="22"/>
        </w:rPr>
        <w:br/>
      </w:r>
      <w:r w:rsidR="00E33B2F">
        <w:rPr>
          <w:rFonts w:eastAsia="Times New Roman"/>
          <w:sz w:val="22"/>
          <w:szCs w:val="22"/>
        </w:rPr>
        <w:t xml:space="preserve">Figure 4.4 </w:t>
      </w:r>
      <w:r w:rsidR="000A6A7E" w:rsidRPr="00E33B2F">
        <w:rPr>
          <w:rFonts w:eastAsia="Times New Roman"/>
          <w:sz w:val="22"/>
          <w:szCs w:val="22"/>
        </w:rPr>
        <w:t xml:space="preserve">has </w:t>
      </w:r>
      <w:r w:rsidR="000A6A7E" w:rsidRPr="00CA6D75">
        <w:rPr>
          <w:rFonts w:eastAsia="Times New Roman"/>
          <w:sz w:val="22"/>
          <w:szCs w:val="22"/>
        </w:rPr>
        <w:t>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CE63290" w:rsidR="00164343" w:rsidRPr="00CA6D75" w:rsidRDefault="00E33B2F" w:rsidP="00CA6D75">
      <w:pPr>
        <w:rPr>
          <w:rFonts w:eastAsia="Times New Roman"/>
          <w:sz w:val="22"/>
          <w:szCs w:val="22"/>
        </w:rPr>
      </w:pPr>
      <w:r>
        <w:rPr>
          <w:rFonts w:eastAsia="Times New Roman"/>
          <w:sz w:val="22"/>
          <w:szCs w:val="22"/>
        </w:rPr>
        <w:t>For proliferative and quiescent c</w:t>
      </w:r>
      <w:r w:rsidR="004E780A" w:rsidRPr="00CA6D75">
        <w:rPr>
          <w:rFonts w:eastAsia="Times New Roman"/>
          <w:sz w:val="22"/>
          <w:szCs w:val="22"/>
        </w:rPr>
        <w:t>ells, it is important to</w:t>
      </w:r>
      <w:r>
        <w:rPr>
          <w:rFonts w:eastAsia="Times New Roman"/>
          <w:sz w:val="22"/>
          <w:szCs w:val="22"/>
        </w:rPr>
        <w:t xml:space="preserve"> test whether they will become s</w:t>
      </w:r>
      <w:r w:rsidR="004E780A" w:rsidRPr="00CA6D75">
        <w:rPr>
          <w:rFonts w:eastAsia="Times New Roman"/>
          <w:sz w:val="22"/>
          <w:szCs w:val="22"/>
        </w:rPr>
        <w:t xml:space="preserve">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004E780A" w:rsidRPr="00CA6D75">
        <w:rPr>
          <w:rFonts w:eastAsia="Times New Roman"/>
          <w:sz w:val="22"/>
          <w:szCs w:val="22"/>
        </w:rPr>
        <w:t xml:space="preserve"> </w:t>
      </w:r>
    </w:p>
    <w:p w14:paraId="7E591AAD" w14:textId="57E81FA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w:t>
      </w:r>
      <w:r w:rsidR="003F458D">
        <w:rPr>
          <w:rFonts w:eastAsia="Times New Roman"/>
          <w:sz w:val="22"/>
          <w:szCs w:val="22"/>
        </w:rPr>
        <w:t>change</w:t>
      </w:r>
      <w:r w:rsidRPr="00CA6D75">
        <w:rPr>
          <w:rFonts w:eastAsia="Times New Roman"/>
          <w:sz w:val="22"/>
          <w:szCs w:val="22"/>
        </w:rPr>
        <w:t xml:space="preserve"> back to a PC or QC, thus ever iteration they only test to see whether they will under</w:t>
      </w:r>
      <w:r w:rsidR="00E33B2F">
        <w:rPr>
          <w:rFonts w:eastAsia="Times New Roman"/>
          <w:sz w:val="22"/>
          <w:szCs w:val="22"/>
        </w:rPr>
        <w:t>go</w:t>
      </w:r>
      <w:r w:rsidRPr="00CA6D75">
        <w:rPr>
          <w:rFonts w:eastAsia="Times New Roman"/>
          <w:sz w:val="22"/>
          <w:szCs w:val="22"/>
        </w:rPr>
        <w:t xml:space="preserve">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7FA88A0A"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5150DE">
        <w:rPr>
          <w:rFonts w:ascii="Times New Roman" w:eastAsia="Times New Roman" w:hAnsi="Times New Roman" w:cs="Times New Roman"/>
          <w:sz w:val="22"/>
          <w:szCs w:val="22"/>
        </w:rPr>
        <w:t>.</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8" w:name="_Toc513728901"/>
      <w:commentRangeStart w:id="219"/>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commentRangeEnd w:id="219"/>
      <w:r w:rsidR="0056699E">
        <w:rPr>
          <w:rStyle w:val="CommentReference"/>
          <w:rFonts w:ascii="Times New Roman" w:eastAsiaTheme="minorHAnsi" w:hAnsi="Times New Roman" w:cs="Times New Roman"/>
          <w:color w:val="auto"/>
        </w:rPr>
        <w:commentReference w:id="219"/>
      </w:r>
      <w:bookmarkEnd w:id="218"/>
    </w:p>
    <w:p w14:paraId="43AF1539" w14:textId="77777777" w:rsidR="00893BBE" w:rsidRPr="00CA6D75" w:rsidRDefault="00893BBE" w:rsidP="00CA6D75">
      <w:pPr>
        <w:rPr>
          <w:rFonts w:eastAsia="Times New Roman"/>
          <w:b/>
          <w:szCs w:val="22"/>
        </w:rPr>
      </w:pPr>
    </w:p>
    <w:p w14:paraId="2ECE15BB" w14:textId="7A5B268A" w:rsidR="00893BBE" w:rsidRPr="00F21345" w:rsidRDefault="00723BBD" w:rsidP="00F21345">
      <w:pPr>
        <w:rPr>
          <w:rFonts w:eastAsia="Times New Roman"/>
          <w:sz w:val="22"/>
          <w:szCs w:val="22"/>
        </w:rPr>
      </w:pPr>
      <w:r>
        <w:rPr>
          <w:rFonts w:eastAsia="Times New Roman"/>
          <w:sz w:val="22"/>
          <w:szCs w:val="22"/>
        </w:rPr>
        <w:t>With e</w:t>
      </w:r>
      <w:r w:rsidR="00F21345">
        <w:rPr>
          <w:rFonts w:eastAsia="Times New Roman"/>
          <w:sz w:val="22"/>
          <w:szCs w:val="22"/>
        </w:rPr>
        <w:t>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E33B2F">
        <w:rPr>
          <w:rFonts w:eastAsia="Times New Roman"/>
          <w:sz w:val="22"/>
          <w:szCs w:val="22"/>
        </w:rPr>
        <w:t>ng algorithm shown in f</w:t>
      </w:r>
      <w:r w:rsidR="003D2EC0" w:rsidRPr="00F21345">
        <w:rPr>
          <w:rFonts w:eastAsia="Times New Roman"/>
          <w:sz w:val="22"/>
          <w:szCs w:val="22"/>
        </w:rPr>
        <w:t>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02B08EB7" w:rsidR="00257A78" w:rsidRPr="00E33B2F" w:rsidRDefault="003D2EC0" w:rsidP="00257A78">
      <w:pPr>
        <w:pStyle w:val="ListParagraph"/>
        <w:jc w:val="center"/>
        <w:rPr>
          <w:rFonts w:ascii="Times New Roman" w:eastAsia="Times New Roman" w:hAnsi="Times New Roman" w:cs="Times New Roman"/>
          <w:sz w:val="22"/>
          <w:szCs w:val="22"/>
        </w:rPr>
      </w:pPr>
      <w:r w:rsidRPr="00E33B2F">
        <w:rPr>
          <w:rFonts w:ascii="Times New Roman" w:eastAsia="Times New Roman" w:hAnsi="Times New Roman" w:cs="Times New Roman"/>
          <w:sz w:val="22"/>
          <w:szCs w:val="22"/>
        </w:rPr>
        <w:t>Figure 4.5</w:t>
      </w:r>
      <w:r w:rsidR="00257A78" w:rsidRPr="00E33B2F">
        <w:rPr>
          <w:rFonts w:ascii="Times New Roman" w:eastAsia="Times New Roman" w:hAnsi="Times New Roman" w:cs="Times New Roman"/>
          <w:sz w:val="22"/>
          <w:szCs w:val="22"/>
        </w:rPr>
        <w:t>: How growth is calculated each iteration</w:t>
      </w:r>
      <w:r w:rsidR="00E33B2F" w:rsidRPr="00E33B2F">
        <w:rPr>
          <w:rFonts w:ascii="Times New Roman" w:eastAsia="Times New Roman" w:hAnsi="Times New Roman" w:cs="Times New Roman"/>
          <w:sz w:val="22"/>
          <w:szCs w:val="22"/>
        </w:rPr>
        <w:t>.</w:t>
      </w:r>
    </w:p>
    <w:p w14:paraId="36CA56F9" w14:textId="77777777" w:rsidR="008946D5" w:rsidRPr="00E33B2F" w:rsidRDefault="008946D5" w:rsidP="00257A78">
      <w:pPr>
        <w:pStyle w:val="ListParagraph"/>
        <w:jc w:val="center"/>
        <w:rPr>
          <w:rFonts w:ascii="Times New Roman" w:eastAsia="Times New Roman" w:hAnsi="Times New Roman" w:cs="Times New Roman"/>
          <w:sz w:val="22"/>
          <w:szCs w:val="22"/>
        </w:rPr>
      </w:pPr>
    </w:p>
    <w:p w14:paraId="4887F867" w14:textId="58AF1B44" w:rsidR="00257A78" w:rsidRPr="00E33B2F" w:rsidRDefault="00CA6D75" w:rsidP="00CA6D75">
      <w:pPr>
        <w:pStyle w:val="Heading3"/>
        <w:rPr>
          <w:rFonts w:ascii="Times New Roman" w:eastAsia="Times New Roman" w:hAnsi="Times New Roman" w:cs="Times New Roman"/>
        </w:rPr>
      </w:pPr>
      <w:bookmarkStart w:id="220" w:name="_Toc513728902"/>
      <w:commentRangeStart w:id="221"/>
      <w:r w:rsidRPr="00E33B2F">
        <w:rPr>
          <w:rFonts w:ascii="Times New Roman" w:eastAsia="Times New Roman" w:hAnsi="Times New Roman" w:cs="Times New Roman"/>
        </w:rPr>
        <w:t xml:space="preserve">4.1.5 </w:t>
      </w:r>
      <w:r w:rsidR="0062558D" w:rsidRPr="00E33B2F">
        <w:rPr>
          <w:rFonts w:ascii="Times New Roman" w:eastAsia="Times New Roman" w:hAnsi="Times New Roman" w:cs="Times New Roman"/>
        </w:rPr>
        <w:t>Mitosis</w:t>
      </w:r>
      <w:commentRangeEnd w:id="221"/>
      <w:r w:rsidR="0056699E" w:rsidRPr="00E33B2F">
        <w:rPr>
          <w:rStyle w:val="CommentReference"/>
          <w:rFonts w:ascii="Times New Roman" w:eastAsiaTheme="minorHAnsi" w:hAnsi="Times New Roman" w:cs="Times New Roman"/>
          <w:color w:val="auto"/>
        </w:rPr>
        <w:commentReference w:id="221"/>
      </w:r>
      <w:bookmarkEnd w:id="220"/>
    </w:p>
    <w:p w14:paraId="3CA3D7EB" w14:textId="77777777" w:rsidR="00CA6D75" w:rsidRPr="00E33B2F" w:rsidRDefault="00CA6D75" w:rsidP="00CA6D75">
      <w:pPr>
        <w:rPr>
          <w:rFonts w:eastAsia="Times New Roman"/>
          <w:b/>
          <w:szCs w:val="22"/>
        </w:rPr>
      </w:pPr>
    </w:p>
    <w:p w14:paraId="709C755E" w14:textId="67A904A4" w:rsidR="008946D5" w:rsidRPr="00E33B2F" w:rsidRDefault="008946D5" w:rsidP="00CA6D75">
      <w:pPr>
        <w:rPr>
          <w:rFonts w:eastAsia="Times New Roman"/>
          <w:sz w:val="22"/>
          <w:szCs w:val="22"/>
        </w:rPr>
      </w:pPr>
      <w:r w:rsidRPr="00E33B2F">
        <w:rPr>
          <w:rFonts w:eastAsia="Times New Roman"/>
          <w:sz w:val="22"/>
          <w:szCs w:val="22"/>
        </w:rPr>
        <w:t xml:space="preserve">After the proliferative cell has undergone growth, </w:t>
      </w:r>
      <w:r w:rsidR="00F30720" w:rsidRPr="00E33B2F">
        <w:rPr>
          <w:rFonts w:eastAsia="Times New Roman"/>
          <w:sz w:val="22"/>
          <w:szCs w:val="22"/>
        </w:rPr>
        <w:t>the program</w:t>
      </w:r>
      <w:r w:rsidRPr="00E33B2F">
        <w:rPr>
          <w:rFonts w:eastAsia="Times New Roman"/>
          <w:sz w:val="22"/>
          <w:szCs w:val="22"/>
        </w:rPr>
        <w:t xml:space="preserve"> checks to see whether it can perform mitosis</w:t>
      </w:r>
      <w:r w:rsidR="00E33B2F">
        <w:rPr>
          <w:rFonts w:eastAsia="Times New Roman"/>
          <w:sz w:val="22"/>
          <w:szCs w:val="22"/>
        </w:rPr>
        <w:t xml:space="preserve"> as shown in figure 4.6</w:t>
      </w:r>
      <w:r w:rsidRPr="00E33B2F">
        <w:rPr>
          <w:rFonts w:eastAsia="Times New Roman"/>
          <w:sz w:val="22"/>
          <w:szCs w:val="22"/>
        </w:rPr>
        <w:t>.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sidRPr="00E33B2F">
        <w:rPr>
          <w:rFonts w:eastAsia="Times New Roman"/>
          <w:sz w:val="22"/>
          <w:szCs w:val="22"/>
        </w:rPr>
        <w:t xml:space="preserve"> If the cell is not in M phase, the program increments the stage of the cell cycle by one and returns it.</w:t>
      </w:r>
    </w:p>
    <w:p w14:paraId="340BCA4F" w14:textId="77777777" w:rsidR="00257A78" w:rsidRPr="00E33B2F" w:rsidRDefault="0062558D" w:rsidP="00914971">
      <w:pPr>
        <w:pStyle w:val="ListParagraph"/>
        <w:ind w:left="0"/>
        <w:jc w:val="center"/>
        <w:rPr>
          <w:rFonts w:ascii="Times New Roman" w:eastAsia="Times New Roman" w:hAnsi="Times New Roman" w:cs="Times New Roman"/>
          <w:b/>
          <w:szCs w:val="22"/>
        </w:rPr>
      </w:pPr>
      <w:r w:rsidRPr="00E33B2F">
        <w:rPr>
          <w:rFonts w:ascii="Times New Roman" w:eastAsia="Times New Roman" w:hAnsi="Times New Roman" w:cs="Times New Roman"/>
          <w:b/>
          <w:szCs w:val="22"/>
        </w:rPr>
        <w:lastRenderedPageBreak/>
        <w:br/>
      </w:r>
      <w:r w:rsidR="00257A78" w:rsidRPr="00E33B2F">
        <w:rPr>
          <w:rFonts w:ascii="Times New Roman" w:eastAsia="Times New Roman" w:hAnsi="Times New Roman" w:cs="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4A5FAFA9" w:rsidR="002B398E" w:rsidRPr="0062558D" w:rsidRDefault="003D2EC0" w:rsidP="00257A78">
      <w:pPr>
        <w:pStyle w:val="ListParagraph"/>
        <w:jc w:val="center"/>
        <w:rPr>
          <w:rFonts w:eastAsia="Times New Roman"/>
          <w:b/>
          <w:szCs w:val="22"/>
        </w:rPr>
      </w:pPr>
      <w:r w:rsidRPr="00E33B2F">
        <w:rPr>
          <w:rFonts w:ascii="Times New Roman" w:eastAsia="Times New Roman" w:hAnsi="Times New Roman" w:cs="Times New Roman"/>
          <w:sz w:val="22"/>
          <w:szCs w:val="22"/>
        </w:rPr>
        <w:t>Figure 4.6</w:t>
      </w:r>
      <w:r w:rsidR="00257A78" w:rsidRPr="00E33B2F">
        <w:rPr>
          <w:rFonts w:ascii="Times New Roman" w:eastAsia="Times New Roman" w:hAnsi="Times New Roman" w:cs="Times New Roman"/>
          <w:sz w:val="22"/>
          <w:szCs w:val="22"/>
        </w:rPr>
        <w:t>: Mitosis</w:t>
      </w:r>
      <w:r w:rsidR="008946D5" w:rsidRPr="00E33B2F">
        <w:rPr>
          <w:rFonts w:ascii="Times New Roman" w:eastAsia="Times New Roman" w:hAnsi="Times New Roman" w:cs="Times New Roman"/>
          <w:sz w:val="22"/>
          <w:szCs w:val="22"/>
        </w:rPr>
        <w:t xml:space="preserve"> algorithm</w:t>
      </w:r>
      <w:r w:rsidR="00E33B2F" w:rsidRPr="00E33B2F">
        <w:rPr>
          <w:rFonts w:ascii="Times New Roman" w:eastAsia="Times New Roman" w:hAnsi="Times New Roman" w:cs="Times New Roman"/>
          <w:sz w:val="22"/>
          <w:szCs w:val="22"/>
        </w:rPr>
        <w:t>.</w:t>
      </w:r>
      <w:r w:rsidR="00E14BBF" w:rsidRPr="0062558D">
        <w:rPr>
          <w:rFonts w:eastAsia="Times New Roman"/>
          <w:b/>
          <w:szCs w:val="22"/>
        </w:rPr>
        <w:br/>
      </w:r>
    </w:p>
    <w:p w14:paraId="45CD6D4F" w14:textId="558ABA2C"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5C68C6A" w:rsidR="00CA6D75" w:rsidRPr="00CA6D75" w:rsidRDefault="004E09B2" w:rsidP="00CA6D75">
      <w:pPr>
        <w:pStyle w:val="Heading2"/>
        <w:rPr>
          <w:rFonts w:ascii="Times New Roman" w:eastAsia="Times New Roman" w:hAnsi="Times New Roman" w:cs="Times New Roman"/>
          <w:color w:val="auto"/>
        </w:rPr>
      </w:pPr>
      <w:bookmarkStart w:id="222" w:name="_Toc513728903"/>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22"/>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103D51ED">
            <wp:extent cx="6283940" cy="3094866"/>
            <wp:effectExtent l="0" t="5715" r="10160" b="1016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6294033" cy="3099837"/>
                    </a:xfrm>
                    <a:prstGeom prst="rect">
                      <a:avLst/>
                    </a:prstGeom>
                    <a:noFill/>
                    <a:ln>
                      <a:noFill/>
                    </a:ln>
                  </pic:spPr>
                </pic:pic>
              </a:graphicData>
            </a:graphic>
          </wp:inline>
        </w:drawing>
      </w:r>
    </w:p>
    <w:p w14:paraId="4BF261E5" w14:textId="71B2229C"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E33B2F">
        <w:rPr>
          <w:rFonts w:eastAsia="Times New Roman"/>
          <w:sz w:val="22"/>
          <w:szCs w:val="22"/>
        </w:rPr>
        <w:t>.</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3" w:name="_Toc513728904"/>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3"/>
    </w:p>
    <w:p w14:paraId="2CA26064" w14:textId="54BC1346"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At the beginning of the program, the user will define several key parameters used to initialise the environment. Notably, the size (in microm</w:t>
      </w:r>
      <w:r w:rsidR="00E33B2F">
        <w:rPr>
          <w:rFonts w:eastAsia="Times New Roman"/>
          <w:sz w:val="22"/>
          <w:szCs w:val="22"/>
        </w:rPr>
        <w:t>etres), the number of starting proliferating c</w:t>
      </w:r>
      <w:r w:rsidRPr="00DB75A7">
        <w:rPr>
          <w:rFonts w:eastAsia="Times New Roman"/>
          <w:sz w:val="22"/>
          <w:szCs w:val="22"/>
        </w:rPr>
        <w:t>e</w:t>
      </w:r>
      <w:r w:rsidR="00E33B2F">
        <w:rPr>
          <w:rFonts w:eastAsia="Times New Roman"/>
          <w:sz w:val="22"/>
          <w:szCs w:val="22"/>
        </w:rPr>
        <w:t>lls and the number of starting senescent c</w:t>
      </w:r>
      <w:r w:rsidRPr="00DB75A7">
        <w:rPr>
          <w:rFonts w:eastAsia="Times New Roman"/>
          <w:sz w:val="22"/>
          <w:szCs w:val="22"/>
        </w:rPr>
        <w:t xml:space="preserve">ells. This allows the user to define cell ratios for differing patient ages in accordance with the research question. </w:t>
      </w:r>
    </w:p>
    <w:p w14:paraId="6C5899C4" w14:textId="7A72549C" w:rsidR="002B398E" w:rsidRPr="00DB75A7" w:rsidRDefault="00E33B2F" w:rsidP="00DB75A7">
      <w:pPr>
        <w:rPr>
          <w:rFonts w:eastAsia="Times New Roman"/>
          <w:b/>
          <w:sz w:val="22"/>
          <w:szCs w:val="22"/>
        </w:rPr>
      </w:pPr>
      <w:r>
        <w:rPr>
          <w:rFonts w:eastAsia="Times New Roman"/>
          <w:sz w:val="22"/>
          <w:szCs w:val="22"/>
        </w:rPr>
        <w:t>The e</w:t>
      </w:r>
      <w:r w:rsidR="002B398E" w:rsidRPr="00DB75A7">
        <w:rPr>
          <w:rFonts w:eastAsia="Times New Roman"/>
          <w:sz w:val="22"/>
          <w:szCs w:val="22"/>
        </w:rPr>
        <w:t xml:space="preserv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lastRenderedPageBreak/>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4" w:name="_Toc513728905"/>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4"/>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118C79E3"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4D4471">
        <w:rPr>
          <w:rFonts w:eastAsia="Times New Roman"/>
          <w:sz w:val="22"/>
          <w:szCs w:val="22"/>
        </w:rPr>
        <w:t>28</w:t>
      </w:r>
      <w:r w:rsidR="00090EDC" w:rsidRPr="00A00EFE">
        <w:rPr>
          <w:rFonts w:eastAsia="Times New Roman"/>
          <w:sz w:val="22"/>
          <w:szCs w:val="22"/>
        </w:rPr>
        <w:t>]</w:t>
      </w:r>
      <w:r w:rsidR="00090EDC" w:rsidRPr="00F345B6">
        <w:rPr>
          <w:rFonts w:eastAsia="Times New Roman"/>
          <w:sz w:val="22"/>
          <w:szCs w:val="22"/>
        </w:rPr>
        <w:t xml:space="preserve">. </w:t>
      </w:r>
    </w:p>
    <w:p w14:paraId="281F97DB" w14:textId="77777777" w:rsidR="006D5F03"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p>
    <w:p w14:paraId="38E8C794" w14:textId="77777777" w:rsidR="006D5F03" w:rsidRDefault="006D5F03">
      <w:pPr>
        <w:rPr>
          <w:rFonts w:eastAsia="Times New Roman"/>
          <w:sz w:val="22"/>
          <w:szCs w:val="22"/>
        </w:rPr>
      </w:pPr>
    </w:p>
    <w:p w14:paraId="553D5A19" w14:textId="77777777" w:rsidR="006D5F03" w:rsidRDefault="006D5F03">
      <w:pPr>
        <w:rPr>
          <w:rFonts w:eastAsia="Times New Roman"/>
          <w:sz w:val="22"/>
          <w:szCs w:val="22"/>
        </w:rPr>
      </w:pPr>
    </w:p>
    <w:p w14:paraId="2DB6490D" w14:textId="77777777" w:rsidR="006D5F03" w:rsidRDefault="006D5F03">
      <w:pPr>
        <w:rPr>
          <w:rFonts w:eastAsia="Times New Roman"/>
          <w:sz w:val="22"/>
          <w:szCs w:val="22"/>
        </w:rPr>
      </w:pPr>
    </w:p>
    <w:p w14:paraId="451D34A4" w14:textId="77777777" w:rsidR="006D5F03" w:rsidRDefault="006D5F03">
      <w:pPr>
        <w:rPr>
          <w:rFonts w:eastAsia="Times New Roman"/>
          <w:sz w:val="22"/>
          <w:szCs w:val="22"/>
        </w:rPr>
      </w:pPr>
    </w:p>
    <w:p w14:paraId="0C7944E8" w14:textId="77777777" w:rsidR="006D5F03" w:rsidRDefault="006D5F03">
      <w:pPr>
        <w:rPr>
          <w:rFonts w:eastAsia="Times New Roman"/>
          <w:sz w:val="22"/>
          <w:szCs w:val="22"/>
        </w:rPr>
      </w:pPr>
    </w:p>
    <w:p w14:paraId="23553D24" w14:textId="77777777" w:rsidR="006D5F03" w:rsidRDefault="006D5F03">
      <w:pPr>
        <w:rPr>
          <w:rFonts w:eastAsia="Times New Roman"/>
          <w:sz w:val="22"/>
          <w:szCs w:val="22"/>
        </w:rPr>
      </w:pPr>
    </w:p>
    <w:p w14:paraId="18176526" w14:textId="77777777" w:rsidR="006D5F03" w:rsidRDefault="006D5F03">
      <w:pPr>
        <w:rPr>
          <w:rFonts w:eastAsia="Times New Roman"/>
          <w:sz w:val="22"/>
          <w:szCs w:val="22"/>
        </w:rPr>
      </w:pPr>
    </w:p>
    <w:p w14:paraId="549018D4" w14:textId="77777777" w:rsidR="006D5F03" w:rsidRDefault="006D5F03">
      <w:pPr>
        <w:rPr>
          <w:rFonts w:eastAsia="Times New Roman"/>
          <w:sz w:val="22"/>
          <w:szCs w:val="22"/>
        </w:rPr>
      </w:pPr>
    </w:p>
    <w:p w14:paraId="3715556F" w14:textId="77777777" w:rsidR="006D5F03" w:rsidRDefault="006D5F03">
      <w:pPr>
        <w:rPr>
          <w:rFonts w:eastAsia="Times New Roman"/>
          <w:sz w:val="22"/>
          <w:szCs w:val="22"/>
        </w:rPr>
      </w:pPr>
    </w:p>
    <w:p w14:paraId="487B43B0" w14:textId="77777777" w:rsidR="006D5F03" w:rsidRDefault="006D5F03">
      <w:pPr>
        <w:rPr>
          <w:rFonts w:eastAsia="Times New Roman"/>
          <w:sz w:val="22"/>
          <w:szCs w:val="22"/>
        </w:rPr>
      </w:pPr>
    </w:p>
    <w:p w14:paraId="3BE091E7" w14:textId="77777777" w:rsidR="006D5F03" w:rsidRDefault="006D5F03">
      <w:pPr>
        <w:rPr>
          <w:rFonts w:eastAsia="Times New Roman"/>
          <w:sz w:val="22"/>
          <w:szCs w:val="22"/>
        </w:rPr>
      </w:pPr>
    </w:p>
    <w:p w14:paraId="314A1207" w14:textId="77777777" w:rsidR="006D5F03" w:rsidRDefault="006D5F03">
      <w:pPr>
        <w:rPr>
          <w:rFonts w:eastAsia="Times New Roman"/>
          <w:sz w:val="22"/>
          <w:szCs w:val="22"/>
        </w:rPr>
      </w:pPr>
    </w:p>
    <w:p w14:paraId="01A2587C" w14:textId="77777777" w:rsidR="006D5F03" w:rsidRDefault="006D5F03">
      <w:pPr>
        <w:rPr>
          <w:rFonts w:eastAsia="Times New Roman"/>
          <w:sz w:val="22"/>
          <w:szCs w:val="22"/>
        </w:rPr>
      </w:pPr>
    </w:p>
    <w:p w14:paraId="4C293A87" w14:textId="77777777" w:rsidR="006D5F03" w:rsidRDefault="006D5F03">
      <w:pPr>
        <w:rPr>
          <w:rFonts w:eastAsia="Times New Roman"/>
          <w:sz w:val="22"/>
          <w:szCs w:val="22"/>
        </w:rPr>
      </w:pPr>
    </w:p>
    <w:p w14:paraId="64B730B2" w14:textId="77777777" w:rsidR="006D5F03" w:rsidRDefault="006D5F03">
      <w:pPr>
        <w:rPr>
          <w:rFonts w:eastAsia="Times New Roman"/>
          <w:sz w:val="22"/>
          <w:szCs w:val="22"/>
        </w:rPr>
      </w:pPr>
    </w:p>
    <w:p w14:paraId="62D4184B" w14:textId="77777777" w:rsidR="006D5F03" w:rsidRDefault="006D5F03">
      <w:pPr>
        <w:rPr>
          <w:rFonts w:eastAsia="Times New Roman"/>
          <w:sz w:val="22"/>
          <w:szCs w:val="22"/>
        </w:rPr>
      </w:pPr>
    </w:p>
    <w:p w14:paraId="7DB4EA35" w14:textId="77777777" w:rsidR="006D5F03" w:rsidRDefault="006D5F03">
      <w:pPr>
        <w:rPr>
          <w:rFonts w:eastAsia="Times New Roman"/>
          <w:sz w:val="22"/>
          <w:szCs w:val="22"/>
        </w:rPr>
      </w:pPr>
    </w:p>
    <w:p w14:paraId="2089E1DA" w14:textId="77777777" w:rsidR="006D5F03" w:rsidRDefault="006D5F03">
      <w:pPr>
        <w:rPr>
          <w:rFonts w:eastAsia="Times New Roman"/>
          <w:sz w:val="22"/>
          <w:szCs w:val="22"/>
        </w:rPr>
      </w:pPr>
    </w:p>
    <w:p w14:paraId="64AA1F91" w14:textId="77777777" w:rsidR="006D5F03" w:rsidRDefault="006D5F03">
      <w:pPr>
        <w:rPr>
          <w:rFonts w:eastAsia="Times New Roman"/>
          <w:sz w:val="22"/>
          <w:szCs w:val="22"/>
        </w:rPr>
      </w:pPr>
    </w:p>
    <w:p w14:paraId="6D89E06E" w14:textId="77777777" w:rsidR="006D5F03" w:rsidRDefault="006D5F03">
      <w:pPr>
        <w:rPr>
          <w:rFonts w:eastAsia="Times New Roman"/>
          <w:sz w:val="22"/>
          <w:szCs w:val="22"/>
        </w:rPr>
      </w:pPr>
    </w:p>
    <w:p w14:paraId="5D73C53C" w14:textId="77777777" w:rsidR="006D5F03" w:rsidRDefault="006D5F03">
      <w:pPr>
        <w:rPr>
          <w:rFonts w:eastAsia="Times New Roman"/>
          <w:sz w:val="22"/>
          <w:szCs w:val="22"/>
        </w:rPr>
      </w:pPr>
    </w:p>
    <w:p w14:paraId="3D627094" w14:textId="77777777" w:rsidR="006D5F03" w:rsidRDefault="006D5F03">
      <w:pPr>
        <w:rPr>
          <w:rFonts w:eastAsia="Times New Roman"/>
          <w:sz w:val="22"/>
          <w:szCs w:val="22"/>
        </w:rPr>
      </w:pPr>
    </w:p>
    <w:p w14:paraId="0485B92F" w14:textId="77777777" w:rsidR="006D5F03" w:rsidRDefault="006D5F03">
      <w:pPr>
        <w:rPr>
          <w:rFonts w:eastAsia="Times New Roman"/>
          <w:sz w:val="22"/>
          <w:szCs w:val="22"/>
        </w:rPr>
      </w:pPr>
    </w:p>
    <w:p w14:paraId="191DE444" w14:textId="77777777" w:rsidR="006D5F03" w:rsidRDefault="006D5F03">
      <w:pPr>
        <w:rPr>
          <w:rFonts w:eastAsia="Times New Roman"/>
          <w:sz w:val="22"/>
          <w:szCs w:val="22"/>
        </w:rPr>
      </w:pPr>
    </w:p>
    <w:p w14:paraId="2ACAD447" w14:textId="77777777" w:rsidR="006D5F03" w:rsidRDefault="006D5F03">
      <w:pPr>
        <w:rPr>
          <w:rFonts w:eastAsia="Times New Roman"/>
          <w:sz w:val="22"/>
          <w:szCs w:val="22"/>
        </w:rPr>
      </w:pPr>
    </w:p>
    <w:p w14:paraId="423E7DE3" w14:textId="77777777" w:rsidR="006D5F03" w:rsidRDefault="006D5F03">
      <w:pPr>
        <w:rPr>
          <w:rFonts w:eastAsia="Times New Roman"/>
          <w:sz w:val="22"/>
          <w:szCs w:val="22"/>
        </w:rPr>
      </w:pPr>
    </w:p>
    <w:p w14:paraId="72703BFD" w14:textId="77777777" w:rsidR="006D5F03" w:rsidRDefault="006D5F03">
      <w:pPr>
        <w:rPr>
          <w:rFonts w:eastAsia="Times New Roman"/>
          <w:sz w:val="22"/>
          <w:szCs w:val="22"/>
        </w:rPr>
      </w:pPr>
    </w:p>
    <w:p w14:paraId="56BA4089" w14:textId="77777777" w:rsidR="006D5F03" w:rsidRDefault="006D5F03">
      <w:pPr>
        <w:rPr>
          <w:rFonts w:eastAsia="Times New Roman"/>
          <w:sz w:val="22"/>
          <w:szCs w:val="22"/>
        </w:rPr>
      </w:pPr>
    </w:p>
    <w:p w14:paraId="424AA9B3" w14:textId="77777777" w:rsidR="006D5F03" w:rsidRDefault="006D5F03">
      <w:pPr>
        <w:rPr>
          <w:rFonts w:eastAsia="Times New Roman"/>
          <w:sz w:val="22"/>
          <w:szCs w:val="22"/>
        </w:rPr>
      </w:pPr>
    </w:p>
    <w:p w14:paraId="14D26F95" w14:textId="5F1161FB"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5" w:name="_Toc513728906"/>
      <w:commentRangeStart w:id="226"/>
      <w:r>
        <w:lastRenderedPageBreak/>
        <w:t xml:space="preserve">5 </w:t>
      </w:r>
      <w:r w:rsidR="00F42394" w:rsidRPr="00DB75A7">
        <w:t>Implementation and Testing</w:t>
      </w:r>
      <w:r>
        <w:br/>
      </w:r>
      <w:commentRangeEnd w:id="226"/>
      <w:r w:rsidR="0056699E">
        <w:rPr>
          <w:rStyle w:val="CommentReference"/>
          <w:b w:val="0"/>
          <w:bCs w:val="0"/>
          <w:kern w:val="0"/>
        </w:rPr>
        <w:commentReference w:id="226"/>
      </w:r>
      <w:bookmarkEnd w:id="225"/>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7" w:name="_Toc513728907"/>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7"/>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8" w:name="_Toc513728908"/>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8"/>
    </w:p>
    <w:p w14:paraId="354A8322" w14:textId="77777777" w:rsidR="00DB75A7" w:rsidRPr="00B42FA3" w:rsidRDefault="00DB75A7" w:rsidP="00B42FA3">
      <w:pPr>
        <w:ind w:firstLine="500"/>
        <w:rPr>
          <w:rFonts w:eastAsia="Times New Roman"/>
          <w:szCs w:val="22"/>
        </w:rPr>
      </w:pPr>
    </w:p>
    <w:p w14:paraId="47321E9D" w14:textId="2FE794B9"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4D4471">
        <w:rPr>
          <w:rFonts w:eastAsia="Times New Roman"/>
          <w:sz w:val="22"/>
          <w:szCs w:val="22"/>
        </w:rPr>
        <w:t>31</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9" w:name="_Toc513728909"/>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9"/>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3D8AE1BF"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 xml:space="preserve">As proliferating and quiescent cells can </w:t>
      </w:r>
      <w:r w:rsidR="00866EE7">
        <w:rPr>
          <w:rFonts w:eastAsia="Times New Roman"/>
          <w:sz w:val="22"/>
          <w:szCs w:val="22"/>
        </w:rPr>
        <w:t>change</w:t>
      </w:r>
      <w:r w:rsidR="00B33700" w:rsidRPr="00DB75A7">
        <w:rPr>
          <w:rFonts w:eastAsia="Times New Roman"/>
          <w:sz w:val="22"/>
          <w:szCs w:val="22"/>
        </w:rPr>
        <w:t xml:space="preserv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lastRenderedPageBreak/>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30"/>
      <w:r w:rsidR="00A03832" w:rsidRPr="00DB75A7">
        <w:rPr>
          <w:rFonts w:eastAsia="Times New Roman"/>
          <w:sz w:val="22"/>
          <w:szCs w:val="22"/>
        </w:rPr>
        <w:t xml:space="preserve"> </w:t>
      </w:r>
      <w:commentRangeEnd w:id="230"/>
      <w:r w:rsidR="00A03832">
        <w:rPr>
          <w:rStyle w:val="CommentReference"/>
        </w:rPr>
        <w:commentReference w:id="230"/>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1" w:name="_Toc513728910"/>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1"/>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571C6515" w:rsidR="001C7A82" w:rsidRPr="00B55F8C" w:rsidRDefault="00B55F8C" w:rsidP="00DB75A7">
      <w:pPr>
        <w:rPr>
          <w:rFonts w:eastAsia="Times New Roman"/>
          <w:sz w:val="22"/>
          <w:szCs w:val="22"/>
        </w:rPr>
      </w:pPr>
      <w:r w:rsidRPr="00B55F8C">
        <w:rPr>
          <w:rFonts w:eastAsia="Times New Roman"/>
          <w:sz w:val="22"/>
          <w:szCs w:val="22"/>
        </w:rPr>
        <w:t xml:space="preserve">Quiescent cells (QCs) can </w:t>
      </w:r>
      <w:r w:rsidR="00866EE7">
        <w:rPr>
          <w:rFonts w:eastAsia="Times New Roman"/>
          <w:sz w:val="22"/>
          <w:szCs w:val="22"/>
        </w:rPr>
        <w:t>change</w:t>
      </w:r>
      <w:r w:rsidRPr="00B55F8C">
        <w:rPr>
          <w:rFonts w:eastAsia="Times New Roman"/>
          <w:sz w:val="22"/>
          <w:szCs w:val="22"/>
        </w:rPr>
        <w:t xml:space="preserv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2" w:name="_Toc513728911"/>
      <w:r w:rsidRPr="00DB75A7">
        <w:rPr>
          <w:rFonts w:ascii="Times New Roman" w:eastAsia="Times New Roman" w:hAnsi="Times New Roman" w:cs="Times New Roman"/>
          <w:color w:val="auto"/>
        </w:rPr>
        <w:t>5.1.4 Proliferating Agent</w:t>
      </w:r>
      <w:bookmarkEnd w:id="232"/>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54E43EEF" w14:textId="77777777" w:rsidR="002D1968" w:rsidRDefault="002D1968" w:rsidP="006A62CC">
      <w:pPr>
        <w:jc w:val="center"/>
        <w:rPr>
          <w:rFonts w:eastAsia="Times New Roman"/>
          <w:sz w:val="22"/>
          <w:szCs w:val="22"/>
        </w:rPr>
      </w:pP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0F35048D" w:rsidR="00DB75A7" w:rsidRDefault="00E576FE" w:rsidP="00DB75A7">
      <w:pPr>
        <w:rPr>
          <w:rFonts w:eastAsia="Times New Roman"/>
          <w:sz w:val="22"/>
          <w:szCs w:val="22"/>
        </w:rPr>
      </w:pPr>
      <w:r>
        <w:rPr>
          <w:rFonts w:eastAsia="Times New Roman"/>
          <w:sz w:val="22"/>
          <w:szCs w:val="22"/>
        </w:rPr>
        <w:t>Figure 5.7</w:t>
      </w:r>
      <w:r w:rsidR="0012507E">
        <w:rPr>
          <w:rFonts w:eastAsia="Times New Roman"/>
          <w:sz w:val="22"/>
          <w:szCs w:val="22"/>
        </w:rPr>
        <w:t>: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60947CBD" w:rsidR="007A4D60" w:rsidRDefault="001D3D3A" w:rsidP="00F30C9C">
      <w:pPr>
        <w:rPr>
          <w:rFonts w:eastAsia="Times New Roman"/>
          <w:szCs w:val="22"/>
        </w:rPr>
      </w:pPr>
      <w:r>
        <w:rPr>
          <w:rFonts w:eastAsia="Times New Roman"/>
          <w:szCs w:val="22"/>
        </w:rPr>
        <w:t>Figure 5.8</w:t>
      </w:r>
      <w:r w:rsidR="0012507E">
        <w:rPr>
          <w:rFonts w:eastAsia="Times New Roman"/>
          <w:szCs w:val="22"/>
        </w:rPr>
        <w:t>: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68871D87" w:rsidR="007929F6" w:rsidRDefault="007929F6" w:rsidP="00DB75A7">
      <w:pPr>
        <w:rPr>
          <w:rFonts w:eastAsia="Times New Roman"/>
          <w:sz w:val="22"/>
          <w:szCs w:val="22"/>
        </w:rPr>
      </w:pPr>
      <w:r>
        <w:rPr>
          <w:rFonts w:eastAsia="Times New Roman"/>
          <w:sz w:val="22"/>
          <w:szCs w:val="22"/>
        </w:rPr>
        <w:lastRenderedPageBreak/>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1D3D3A">
        <w:rPr>
          <w:rFonts w:eastAsia="Times New Roman"/>
          <w:sz w:val="22"/>
          <w:szCs w:val="22"/>
        </w:rPr>
        <w:t>5.9</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1D3D3A">
        <w:rPr>
          <w:rFonts w:eastAsia="Times New Roman"/>
          <w:sz w:val="22"/>
          <w:szCs w:val="22"/>
        </w:rPr>
        <w:t>10</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11506F0D"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D3D3A">
        <w:rPr>
          <w:rFonts w:eastAsia="Times New Roman"/>
          <w:sz w:val="22"/>
          <w:szCs w:val="22"/>
        </w:rPr>
        <w:t>9</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6627F694" w:rsidR="00FD38AB" w:rsidRPr="00FD38AB" w:rsidRDefault="001D3D3A" w:rsidP="00F30C9C">
      <w:pPr>
        <w:rPr>
          <w:rFonts w:eastAsia="Times New Roman"/>
          <w:sz w:val="22"/>
          <w:szCs w:val="22"/>
        </w:rPr>
      </w:pPr>
      <w:r>
        <w:rPr>
          <w:rFonts w:eastAsia="Times New Roman"/>
          <w:sz w:val="22"/>
          <w:szCs w:val="22"/>
        </w:rPr>
        <w:t>Figure 5.10</w:t>
      </w:r>
      <w:r w:rsidR="0012507E">
        <w:rPr>
          <w:rFonts w:eastAsia="Times New Roman"/>
          <w:sz w:val="22"/>
          <w:szCs w:val="22"/>
        </w:rPr>
        <w:t>:</w:t>
      </w:r>
      <w:r w:rsidR="00FD38AB">
        <w:rPr>
          <w:rFonts w:eastAsia="Times New Roman"/>
          <w:sz w:val="22"/>
          <w:szCs w:val="22"/>
        </w:rPr>
        <w:t xml:space="preserve"> Proliferating </w:t>
      </w:r>
      <w:r w:rsidR="0012507E">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lastRenderedPageBreak/>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550E543F" w:rsidR="007A4D60" w:rsidRDefault="001D3D3A" w:rsidP="00F30C9C">
      <w:pPr>
        <w:rPr>
          <w:rFonts w:eastAsia="Times New Roman"/>
          <w:sz w:val="22"/>
          <w:szCs w:val="22"/>
        </w:rPr>
      </w:pPr>
      <w:r>
        <w:rPr>
          <w:rFonts w:eastAsia="Times New Roman"/>
          <w:sz w:val="22"/>
          <w:szCs w:val="22"/>
        </w:rPr>
        <w:t>Figure 5.11</w:t>
      </w:r>
      <w:r w:rsidR="00CF369F">
        <w:rPr>
          <w:rFonts w:eastAsia="Times New Roman"/>
          <w:sz w:val="22"/>
          <w:szCs w:val="22"/>
        </w:rPr>
        <w:t>: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4AD1D81C" w:rsidR="007A4D60" w:rsidRDefault="001D3D3A" w:rsidP="00F30C9C">
      <w:pPr>
        <w:rPr>
          <w:rFonts w:eastAsia="Times New Roman"/>
          <w:sz w:val="22"/>
          <w:szCs w:val="22"/>
        </w:rPr>
      </w:pPr>
      <w:r>
        <w:rPr>
          <w:rFonts w:eastAsia="Times New Roman"/>
          <w:sz w:val="22"/>
          <w:szCs w:val="22"/>
        </w:rPr>
        <w:t>Figure 5.12</w:t>
      </w:r>
      <w:r w:rsidR="00CF369F">
        <w:rPr>
          <w:rFonts w:eastAsia="Times New Roman"/>
          <w:sz w:val="22"/>
          <w:szCs w:val="22"/>
        </w:rPr>
        <w:t>: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lastRenderedPageBreak/>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4DAB3CF5" w:rsidR="007A4D60" w:rsidRDefault="001D3D3A" w:rsidP="00F30C9C">
      <w:pPr>
        <w:rPr>
          <w:rFonts w:eastAsia="Times New Roman"/>
          <w:sz w:val="22"/>
          <w:szCs w:val="22"/>
        </w:rPr>
      </w:pPr>
      <w:r>
        <w:rPr>
          <w:rFonts w:eastAsia="Times New Roman"/>
          <w:sz w:val="22"/>
          <w:szCs w:val="22"/>
        </w:rPr>
        <w:t>Figure 5.13</w:t>
      </w:r>
      <w:r w:rsidR="00D35B4D">
        <w:rPr>
          <w:rFonts w:eastAsia="Times New Roman"/>
          <w:sz w:val="22"/>
          <w:szCs w:val="22"/>
        </w:rPr>
        <w:t>:</w:t>
      </w:r>
      <w:r w:rsidR="00CF369F">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241F13" w:rsidRDefault="00592198" w:rsidP="00DB75A7">
      <w:pPr>
        <w:pStyle w:val="Heading3"/>
        <w:rPr>
          <w:rFonts w:ascii="Times New Roman" w:eastAsia="Times New Roman" w:hAnsi="Times New Roman" w:cs="Times New Roman"/>
          <w:color w:val="auto"/>
        </w:rPr>
      </w:pPr>
      <w:bookmarkStart w:id="233" w:name="_Toc513728912"/>
      <w:r w:rsidRPr="00241F13">
        <w:rPr>
          <w:rFonts w:ascii="Times New Roman" w:eastAsia="Times New Roman" w:hAnsi="Times New Roman" w:cs="Times New Roman"/>
          <w:color w:val="auto"/>
        </w:rPr>
        <w:t>5.1.5 Agent Solve</w:t>
      </w:r>
      <w:bookmarkEnd w:id="233"/>
    </w:p>
    <w:p w14:paraId="0DA57339" w14:textId="77777777" w:rsidR="008E4F8D" w:rsidRDefault="008E4F8D" w:rsidP="00F30C9C">
      <w:pPr>
        <w:rPr>
          <w:rFonts w:eastAsia="Times New Roman"/>
          <w:szCs w:val="22"/>
        </w:rPr>
      </w:pPr>
    </w:p>
    <w:p w14:paraId="4CB9B0EA" w14:textId="6D3548F2" w:rsidR="00D952DA" w:rsidRPr="00707C90" w:rsidRDefault="00D952DA" w:rsidP="00F30C9C">
      <w:pPr>
        <w:rPr>
          <w:rFonts w:eastAsia="Times New Roman"/>
          <w:sz w:val="22"/>
          <w:szCs w:val="22"/>
        </w:rPr>
      </w:pPr>
      <w:r>
        <w:rPr>
          <w:rFonts w:eastAsia="Times New Roman"/>
          <w:sz w:val="22"/>
          <w:szCs w:val="22"/>
        </w:rPr>
        <w:t xml:space="preserve">The logic of the agent solve function has been extended from </w:t>
      </w:r>
      <w:r w:rsidR="00E9160F">
        <w:rPr>
          <w:rFonts w:eastAsia="Times New Roman"/>
          <w:sz w:val="22"/>
          <w:szCs w:val="22"/>
        </w:rPr>
        <w:t>the original program in the following ways:</w:t>
      </w:r>
    </w:p>
    <w:p w14:paraId="03987F72" w14:textId="47010B59" w:rsidR="00707C90" w:rsidRPr="00707C90" w:rsidRDefault="00E9160F" w:rsidP="00707C90">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Cancer and stem cells have been refactored into senescent and proliferating cells.</w:t>
      </w:r>
    </w:p>
    <w:p w14:paraId="59E05DAA" w14:textId="1096DD1E" w:rsidR="00E04BE1" w:rsidRDefault="00E9160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quiescent cell was introduced, and following figure 4.4, each cell is first</w:t>
      </w:r>
      <w:r w:rsidR="00D113CF">
        <w:rPr>
          <w:rFonts w:ascii="Times New Roman" w:eastAsia="Times New Roman" w:hAnsi="Times New Roman" w:cs="Times New Roman"/>
          <w:sz w:val="22"/>
          <w:szCs w:val="22"/>
        </w:rPr>
        <w:t xml:space="preserve"> checked to see if it can turn s</w:t>
      </w:r>
      <w:r>
        <w:rPr>
          <w:rFonts w:ascii="Times New Roman" w:eastAsia="Times New Roman" w:hAnsi="Times New Roman" w:cs="Times New Roman"/>
          <w:sz w:val="22"/>
          <w:szCs w:val="22"/>
        </w:rPr>
        <w:t>enescent and then whether it can exit the G0 state before migrating.</w:t>
      </w:r>
    </w:p>
    <w:p w14:paraId="1335DBB2" w14:textId="16DBC006" w:rsidR="00D113CF" w:rsidRDefault="00D113C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proliferating cells first check to see whether they can turn senescent</w:t>
      </w:r>
      <w:r w:rsidR="00FC3731">
        <w:rPr>
          <w:rFonts w:ascii="Times New Roman" w:eastAsia="Times New Roman" w:hAnsi="Times New Roman" w:cs="Times New Roman"/>
          <w:sz w:val="22"/>
          <w:szCs w:val="22"/>
        </w:rPr>
        <w:t xml:space="preserve"> and then if they can turn quiescent before migrating.</w:t>
      </w:r>
    </w:p>
    <w:p w14:paraId="010498D1" w14:textId="7FE92762" w:rsidR="0069297C" w:rsidRDefault="00FC3731" w:rsidP="00FC373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senescent cells will only check to see if their stage has reached three years and if so are removed fro</w:t>
      </w:r>
      <w:r w:rsidR="00241F13">
        <w:rPr>
          <w:rFonts w:ascii="Times New Roman" w:eastAsia="Times New Roman" w:hAnsi="Times New Roman" w:cs="Times New Roman"/>
          <w:sz w:val="22"/>
          <w:szCs w:val="22"/>
        </w:rPr>
        <w:t>m the simulation</w:t>
      </w:r>
      <w:r>
        <w:rPr>
          <w:rFonts w:ascii="Times New Roman" w:eastAsia="Times New Roman" w:hAnsi="Times New Roman" w:cs="Times New Roman"/>
          <w:sz w:val="22"/>
          <w:szCs w:val="22"/>
        </w:rPr>
        <w:t>.</w:t>
      </w:r>
    </w:p>
    <w:p w14:paraId="7BCB6199" w14:textId="446C2371" w:rsidR="00707C90" w:rsidRDefault="00707C90" w:rsidP="0069297C">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Decreased number of environment types to only include synchronous implementation of agents.</w:t>
      </w:r>
    </w:p>
    <w:p w14:paraId="6F4F86BA" w14:textId="5B8AB1E5" w:rsidR="0069297C" w:rsidRPr="0069297C" w:rsidRDefault="0069297C" w:rsidP="0069297C">
      <w:pPr>
        <w:rPr>
          <w:rFonts w:eastAsia="Times New Roman"/>
          <w:sz w:val="22"/>
          <w:szCs w:val="22"/>
        </w:rPr>
      </w:pPr>
      <w:r>
        <w:rPr>
          <w:rFonts w:eastAsia="Times New Roman"/>
          <w:sz w:val="22"/>
          <w:szCs w:val="22"/>
        </w:rPr>
        <w:t xml:space="preserve">Implemented code can be found in appendix </w:t>
      </w:r>
      <w:r w:rsidRPr="00241F13">
        <w:rPr>
          <w:rFonts w:eastAsia="Times New Roman"/>
          <w:sz w:val="22"/>
          <w:szCs w:val="22"/>
        </w:rPr>
        <w:t>figure A.1</w:t>
      </w:r>
      <w:r w:rsidR="00F13A86" w:rsidRPr="00241F13">
        <w:rPr>
          <w:rFonts w:eastAsia="Times New Roman"/>
          <w:sz w:val="22"/>
          <w:szCs w:val="22"/>
        </w:rPr>
        <w:t>.</w:t>
      </w:r>
    </w:p>
    <w:p w14:paraId="4E9625C7" w14:textId="77777777" w:rsidR="007E058A" w:rsidRPr="00B6448A" w:rsidRDefault="007E058A" w:rsidP="00F30C9C">
      <w:pPr>
        <w:rPr>
          <w:rFonts w:eastAsia="Times New Roman"/>
          <w:sz w:val="22"/>
          <w:szCs w:val="22"/>
        </w:rPr>
      </w:pPr>
    </w:p>
    <w:p w14:paraId="38E9CD7D" w14:textId="718FC991" w:rsidR="00592198" w:rsidRPr="008A06E5" w:rsidRDefault="00592198" w:rsidP="00FD6B37">
      <w:pPr>
        <w:pStyle w:val="Heading3"/>
        <w:rPr>
          <w:rFonts w:ascii="Times New Roman" w:eastAsia="Times New Roman" w:hAnsi="Times New Roman" w:cs="Times New Roman"/>
          <w:color w:val="auto"/>
        </w:rPr>
      </w:pPr>
      <w:bookmarkStart w:id="234" w:name="_Toc513728913"/>
      <w:r w:rsidRPr="008A06E5">
        <w:rPr>
          <w:rFonts w:ascii="Times New Roman" w:eastAsia="Times New Roman" w:hAnsi="Times New Roman" w:cs="Times New Roman"/>
          <w:color w:val="auto"/>
        </w:rPr>
        <w:t>5.1.6 Environment</w:t>
      </w:r>
      <w:bookmarkEnd w:id="234"/>
      <w:r w:rsidRPr="008A06E5">
        <w:rPr>
          <w:rFonts w:ascii="Times New Roman" w:eastAsia="Times New Roman" w:hAnsi="Times New Roman" w:cs="Times New Roman"/>
          <w:color w:val="auto"/>
        </w:rPr>
        <w:t xml:space="preserve"> </w:t>
      </w:r>
    </w:p>
    <w:p w14:paraId="39B6F450" w14:textId="77777777" w:rsidR="00592198" w:rsidRPr="008A06E5" w:rsidRDefault="00592198" w:rsidP="00F30C9C">
      <w:pPr>
        <w:rPr>
          <w:rFonts w:eastAsia="Times New Roman"/>
          <w:szCs w:val="22"/>
        </w:rPr>
      </w:pPr>
    </w:p>
    <w:p w14:paraId="0E286BD6" w14:textId="1213147A" w:rsidR="001844BB" w:rsidRPr="008A06E5" w:rsidRDefault="00592198" w:rsidP="00FD6B37">
      <w:pPr>
        <w:pStyle w:val="Heading4"/>
        <w:rPr>
          <w:rFonts w:ascii="Times New Roman" w:eastAsia="Times New Roman" w:hAnsi="Times New Roman" w:cs="Times New Roman"/>
          <w:i w:val="0"/>
          <w:color w:val="auto"/>
        </w:rPr>
      </w:pPr>
      <w:r w:rsidRPr="008A06E5">
        <w:rPr>
          <w:rFonts w:ascii="Times New Roman" w:eastAsia="Times New Roman" w:hAnsi="Times New Roman" w:cs="Times New Roman"/>
          <w:i w:val="0"/>
          <w:color w:val="auto"/>
        </w:rPr>
        <w:t>5.1.6.1 Create Agents</w:t>
      </w:r>
    </w:p>
    <w:p w14:paraId="6131C0D9" w14:textId="77777777" w:rsidR="00FD6B37" w:rsidRPr="008A06E5" w:rsidRDefault="00FD6B37" w:rsidP="001844BB">
      <w:pPr>
        <w:ind w:left="1440"/>
        <w:rPr>
          <w:rFonts w:eastAsia="Times New Roman"/>
          <w:szCs w:val="22"/>
        </w:rPr>
      </w:pPr>
    </w:p>
    <w:p w14:paraId="08FD99A5" w14:textId="77777777" w:rsidR="002E43CE" w:rsidRPr="008A06E5" w:rsidRDefault="001844BB" w:rsidP="00FD6B37">
      <w:pPr>
        <w:rPr>
          <w:rFonts w:eastAsia="Times New Roman"/>
          <w:szCs w:val="22"/>
        </w:rPr>
      </w:pPr>
      <w:r w:rsidRPr="008A06E5">
        <w:rPr>
          <w:rFonts w:eastAsia="Times New Roman"/>
          <w:szCs w:val="22"/>
        </w:rPr>
        <w:t>This function has been adapted from the original</w:t>
      </w:r>
      <w:r w:rsidR="002E43CE" w:rsidRPr="008A06E5">
        <w:rPr>
          <w:rFonts w:eastAsia="Times New Roman"/>
          <w:szCs w:val="22"/>
        </w:rPr>
        <w:t xml:space="preserve"> in the following ways:</w:t>
      </w:r>
    </w:p>
    <w:p w14:paraId="35E462CC" w14:textId="77777777" w:rsidR="00C51F34" w:rsidRPr="008A06E5" w:rsidRDefault="001A1F5C"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Cancer cell</w:t>
      </w:r>
      <w:r w:rsidR="00867B0A" w:rsidRPr="008A06E5">
        <w:rPr>
          <w:rFonts w:ascii="Times New Roman" w:eastAsia="Times New Roman" w:hAnsi="Times New Roman" w:cs="Times New Roman"/>
          <w:sz w:val="22"/>
          <w:szCs w:val="22"/>
        </w:rPr>
        <w:t xml:space="preserve">s refactored to senescent cells, a </w:t>
      </w:r>
      <w:r w:rsidRPr="008A06E5">
        <w:rPr>
          <w:rFonts w:ascii="Times New Roman" w:eastAsia="Times New Roman" w:hAnsi="Times New Roman" w:cs="Times New Roman"/>
          <w:sz w:val="22"/>
          <w:szCs w:val="22"/>
        </w:rPr>
        <w:t>stochastic radius (between 10 and 50</w:t>
      </w:r>
      <w:r w:rsidRPr="008A06E5">
        <w:rPr>
          <w:rFonts w:ascii="Times New Roman" w:hAnsi="Times New Roman" w:cs="Times New Roman"/>
          <w:sz w:val="22"/>
        </w:rPr>
        <w:sym w:font="Symbol" w:char="F06D"/>
      </w:r>
      <w:r w:rsidRPr="008A06E5">
        <w:rPr>
          <w:rFonts w:ascii="Times New Roman" w:hAnsi="Times New Roman" w:cs="Times New Roman"/>
          <w:sz w:val="22"/>
        </w:rPr>
        <w:t>m</w:t>
      </w:r>
      <w:r w:rsidR="00867B0A" w:rsidRPr="008A06E5">
        <w:rPr>
          <w:rFonts w:ascii="Times New Roman" w:hAnsi="Times New Roman" w:cs="Times New Roman"/>
          <w:sz w:val="22"/>
        </w:rPr>
        <w:t>)</w:t>
      </w:r>
      <w:r w:rsidR="00F47DA6" w:rsidRPr="008A06E5">
        <w:rPr>
          <w:rFonts w:ascii="Times New Roman" w:hAnsi="Times New Roman" w:cs="Times New Roman"/>
          <w:sz w:val="22"/>
        </w:rPr>
        <w:t xml:space="preserve"> and</w:t>
      </w:r>
      <w:r w:rsidR="00867B0A" w:rsidRPr="008A06E5">
        <w:rPr>
          <w:rFonts w:ascii="Times New Roman" w:hAnsi="Times New Roman" w:cs="Times New Roman"/>
          <w:sz w:val="22"/>
        </w:rPr>
        <w:t xml:space="preserve"> </w:t>
      </w:r>
      <w:r w:rsidRPr="008A06E5">
        <w:rPr>
          <w:rFonts w:ascii="Times New Roman" w:hAnsi="Times New Roman" w:cs="Times New Roman"/>
          <w:sz w:val="22"/>
        </w:rPr>
        <w:t xml:space="preserve">starting age </w:t>
      </w:r>
      <w:r w:rsidR="00F47DA6" w:rsidRPr="008A06E5">
        <w:rPr>
          <w:rFonts w:ascii="Times New Roman" w:hAnsi="Times New Roman" w:cs="Times New Roman"/>
          <w:sz w:val="22"/>
        </w:rPr>
        <w:t>(</w:t>
      </w:r>
      <w:r w:rsidRPr="008A06E5">
        <w:rPr>
          <w:rFonts w:ascii="Times New Roman" w:hAnsi="Times New Roman" w:cs="Times New Roman"/>
          <w:sz w:val="22"/>
        </w:rPr>
        <w:t>b</w:t>
      </w:r>
      <w:r w:rsidR="00867B0A" w:rsidRPr="008A06E5">
        <w:rPr>
          <w:rFonts w:ascii="Times New Roman" w:hAnsi="Times New Roman" w:cs="Times New Roman"/>
          <w:sz w:val="22"/>
        </w:rPr>
        <w:t>etween 0 and 3 years</w:t>
      </w:r>
      <w:r w:rsidR="00F47DA6" w:rsidRPr="008A06E5">
        <w:rPr>
          <w:rFonts w:ascii="Times New Roman" w:hAnsi="Times New Roman" w:cs="Times New Roman"/>
          <w:sz w:val="22"/>
        </w:rPr>
        <w:t>)</w:t>
      </w:r>
      <w:r w:rsidR="00867B0A" w:rsidRPr="008A06E5">
        <w:rPr>
          <w:rFonts w:ascii="Times New Roman" w:hAnsi="Times New Roman" w:cs="Times New Roman"/>
          <w:sz w:val="22"/>
        </w:rPr>
        <w:t xml:space="preserve"> have been implemented.</w:t>
      </w:r>
      <w:r w:rsidR="00867B0A" w:rsidRPr="008A06E5">
        <w:rPr>
          <w:rFonts w:ascii="Times New Roman" w:eastAsia="Times New Roman" w:hAnsi="Times New Roman" w:cs="Times New Roman"/>
          <w:sz w:val="22"/>
          <w:szCs w:val="22"/>
        </w:rPr>
        <w:t xml:space="preserve"> </w:t>
      </w:r>
    </w:p>
    <w:p w14:paraId="20ED9B31" w14:textId="3643EADB" w:rsidR="002E43CE" w:rsidRPr="008A06E5" w:rsidRDefault="00C51F34"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 xml:space="preserve">Stem cells </w:t>
      </w:r>
      <w:r w:rsidR="00EB5B81" w:rsidRPr="008A06E5">
        <w:rPr>
          <w:rFonts w:ascii="Times New Roman" w:eastAsia="Times New Roman" w:hAnsi="Times New Roman" w:cs="Times New Roman"/>
          <w:sz w:val="22"/>
          <w:szCs w:val="22"/>
        </w:rPr>
        <w:t>refactored</w:t>
      </w:r>
      <w:r w:rsidRPr="008A06E5">
        <w:rPr>
          <w:rFonts w:ascii="Times New Roman" w:eastAsia="Times New Roman" w:hAnsi="Times New Roman" w:cs="Times New Roman"/>
          <w:sz w:val="22"/>
          <w:szCs w:val="22"/>
        </w:rPr>
        <w:t xml:space="preserve"> to proliferating cells, with a </w:t>
      </w:r>
      <w:r w:rsidR="00EB5B81" w:rsidRPr="008A06E5">
        <w:rPr>
          <w:rFonts w:ascii="Times New Roman" w:eastAsia="Times New Roman" w:hAnsi="Times New Roman" w:cs="Times New Roman"/>
          <w:sz w:val="22"/>
          <w:szCs w:val="22"/>
        </w:rPr>
        <w:t xml:space="preserve">turnover to track number of times the cell has proliferated, a </w:t>
      </w:r>
      <w:r w:rsidRPr="008A06E5">
        <w:rPr>
          <w:rFonts w:ascii="Times New Roman" w:eastAsia="Times New Roman" w:hAnsi="Times New Roman" w:cs="Times New Roman"/>
          <w:sz w:val="22"/>
          <w:szCs w:val="22"/>
        </w:rPr>
        <w:t>stochastic radius (between 5 and 10</w:t>
      </w:r>
      <w:r w:rsidR="00E00511" w:rsidRPr="008A06E5">
        <w:rPr>
          <w:rFonts w:ascii="Times New Roman" w:hAnsi="Times New Roman" w:cs="Times New Roman"/>
          <w:sz w:val="22"/>
        </w:rPr>
        <w:sym w:font="Symbol" w:char="F06D"/>
      </w:r>
      <w:r w:rsidR="00E00511" w:rsidRPr="008A06E5">
        <w:rPr>
          <w:rFonts w:ascii="Times New Roman" w:hAnsi="Times New Roman" w:cs="Times New Roman"/>
          <w:sz w:val="22"/>
        </w:rPr>
        <w:t>m</w:t>
      </w:r>
      <w:r w:rsidRPr="008A06E5">
        <w:rPr>
          <w:rFonts w:ascii="Times New Roman" w:eastAsia="Times New Roman" w:hAnsi="Times New Roman" w:cs="Times New Roman"/>
          <w:sz w:val="22"/>
          <w:szCs w:val="22"/>
        </w:rPr>
        <w:t>),</w:t>
      </w:r>
      <w:r w:rsidR="00EB5B81" w:rsidRPr="008A06E5">
        <w:rPr>
          <w:rFonts w:ascii="Times New Roman" w:eastAsia="Times New Roman" w:hAnsi="Times New Roman" w:cs="Times New Roman"/>
          <w:sz w:val="22"/>
          <w:szCs w:val="22"/>
        </w:rPr>
        <w:t xml:space="preserve"> and stochastic</w:t>
      </w:r>
      <w:r w:rsidRPr="008A06E5">
        <w:rPr>
          <w:rFonts w:ascii="Times New Roman" w:eastAsia="Times New Roman" w:hAnsi="Times New Roman" w:cs="Times New Roman"/>
          <w:sz w:val="22"/>
          <w:szCs w:val="22"/>
        </w:rPr>
        <w:t xml:space="preserve"> stage of cell cycle (between 1 and 4) </w:t>
      </w:r>
      <w:r w:rsidR="00E00511" w:rsidRPr="008A06E5">
        <w:rPr>
          <w:rFonts w:ascii="Times New Roman" w:eastAsia="Times New Roman" w:hAnsi="Times New Roman" w:cs="Times New Roman"/>
          <w:sz w:val="22"/>
          <w:szCs w:val="22"/>
        </w:rPr>
        <w:t xml:space="preserve">being </w:t>
      </w:r>
      <w:r w:rsidR="00EB5B81" w:rsidRPr="008A06E5">
        <w:rPr>
          <w:rFonts w:ascii="Times New Roman" w:eastAsia="Times New Roman" w:hAnsi="Times New Roman" w:cs="Times New Roman"/>
          <w:sz w:val="22"/>
          <w:szCs w:val="22"/>
        </w:rPr>
        <w:t>implemented.</w:t>
      </w:r>
    </w:p>
    <w:p w14:paraId="74E42F39" w14:textId="1C95B509" w:rsidR="007A1431" w:rsidRPr="008A06E5" w:rsidRDefault="00655615" w:rsidP="00FD6B37">
      <w:pPr>
        <w:rPr>
          <w:rFonts w:eastAsia="Times New Roman"/>
          <w:sz w:val="22"/>
          <w:szCs w:val="22"/>
        </w:rPr>
      </w:pPr>
      <w:r w:rsidRPr="008A06E5">
        <w:rPr>
          <w:rFonts w:eastAsia="Times New Roman"/>
          <w:sz w:val="22"/>
          <w:szCs w:val="22"/>
        </w:rPr>
        <w:t>Implemented code can be found in appendix figure A.2.</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129E30A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w:t>
      </w:r>
      <w:r w:rsidR="001D3D3A" w:rsidRPr="001D3D3A">
        <w:rPr>
          <w:rFonts w:eastAsia="Times New Roman"/>
          <w:sz w:val="22"/>
          <w:szCs w:val="22"/>
        </w:rPr>
        <w:t>where x2 – x1</w:t>
      </w:r>
      <w:r w:rsidR="00C56E73" w:rsidRPr="001D3D3A">
        <w:rPr>
          <w:rFonts w:eastAsia="Times New Roman"/>
          <w:sz w:val="22"/>
          <w:szCs w:val="22"/>
        </w:rPr>
        <w:t xml:space="preserve"> = wound size</w:t>
      </w:r>
      <w:r w:rsidR="00C56E73">
        <w:rPr>
          <w:rFonts w:eastAsia="Times New Roman"/>
          <w:sz w:val="22"/>
          <w:szCs w:val="22"/>
        </w:rPr>
        <w:t xml:space="preserve">) </w:t>
      </w:r>
      <w:r w:rsidR="005E0566">
        <w:rPr>
          <w:rFonts w:eastAsia="Times New Roman"/>
          <w:sz w:val="22"/>
          <w:szCs w:val="22"/>
        </w:rPr>
        <w:t>are removed from the simulation using the .kill_cell() method.</w:t>
      </w:r>
    </w:p>
    <w:p w14:paraId="3AA1FFF9" w14:textId="70996AC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w:t>
      </w:r>
      <w:r w:rsidR="001D3D3A">
        <w:rPr>
          <w:rFonts w:eastAsia="Times New Roman"/>
          <w:sz w:val="22"/>
          <w:szCs w:val="22"/>
        </w:rPr>
        <w:t>ned comparisons with Figure 5.15</w:t>
      </w:r>
      <w:r>
        <w:rPr>
          <w:rFonts w:eastAsia="Times New Roman"/>
          <w:sz w:val="22"/>
          <w:szCs w:val="22"/>
        </w:rPr>
        <w:t xml:space="preserve"> being the desired</w:t>
      </w:r>
      <w:r w:rsidR="001D3D3A">
        <w:rPr>
          <w:rFonts w:eastAsia="Times New Roman"/>
          <w:sz w:val="22"/>
          <w:szCs w:val="22"/>
        </w:rPr>
        <w:t xml:space="preserve"> implementation over Figure 5.14</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lastRenderedPageBreak/>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01B16321" w:rsidR="00000A3D" w:rsidRDefault="001D3D3A" w:rsidP="00F30C9C">
      <w:pPr>
        <w:rPr>
          <w:rFonts w:eastAsia="Times New Roman"/>
          <w:sz w:val="22"/>
          <w:szCs w:val="22"/>
        </w:rPr>
      </w:pPr>
      <w:r>
        <w:rPr>
          <w:rFonts w:eastAsia="Times New Roman"/>
          <w:sz w:val="22"/>
          <w:szCs w:val="22"/>
        </w:rPr>
        <w:t>Figure 5.14</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5BC68859" w:rsidR="00D929C4" w:rsidRDefault="001D3D3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11259" w:rsidRDefault="00592198" w:rsidP="00FD6B37">
      <w:pPr>
        <w:pStyle w:val="Heading3"/>
        <w:rPr>
          <w:rFonts w:ascii="Times New Roman" w:eastAsia="Times New Roman" w:hAnsi="Times New Roman" w:cs="Times New Roman"/>
          <w:color w:val="auto"/>
        </w:rPr>
      </w:pPr>
      <w:bookmarkStart w:id="235" w:name="_Toc513728914"/>
      <w:r w:rsidRPr="00011259">
        <w:rPr>
          <w:rFonts w:ascii="Times New Roman" w:eastAsia="Times New Roman" w:hAnsi="Times New Roman" w:cs="Times New Roman"/>
          <w:color w:val="auto"/>
        </w:rPr>
        <w:t>5.1.7 Overlap Correction</w:t>
      </w:r>
      <w:bookmarkEnd w:id="235"/>
    </w:p>
    <w:p w14:paraId="51855C4A" w14:textId="77777777" w:rsidR="00592198" w:rsidRDefault="00592198" w:rsidP="00F30C9C">
      <w:pPr>
        <w:rPr>
          <w:rFonts w:eastAsia="Times New Roman"/>
          <w:szCs w:val="22"/>
        </w:rPr>
      </w:pPr>
    </w:p>
    <w:p w14:paraId="27323EBE" w14:textId="706C6BF8" w:rsidR="001516F3" w:rsidRDefault="001516F3" w:rsidP="00F30C9C">
      <w:pPr>
        <w:rPr>
          <w:rFonts w:eastAsia="Times New Roman"/>
          <w:szCs w:val="22"/>
        </w:rPr>
      </w:pPr>
      <w:r>
        <w:rPr>
          <w:rFonts w:eastAsia="Times New Roman"/>
          <w:szCs w:val="22"/>
        </w:rPr>
        <w:t xml:space="preserve">This class has been extended to check the number of neighbours each cell has. If a proliferating cell has four or more neighbours it will turn quiescent, and if a quiescent cell has fewer than four neighbours it will change back into a proliferating cell.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6" w:name="_Toc513728915"/>
      <w:r w:rsidRPr="00FD6B37">
        <w:rPr>
          <w:rFonts w:ascii="Times New Roman" w:eastAsia="Times New Roman" w:hAnsi="Times New Roman" w:cs="Times New Roman"/>
          <w:color w:val="auto"/>
        </w:rPr>
        <w:t>5.1.8 Confluence Detection</w:t>
      </w:r>
      <w:bookmarkEnd w:id="236"/>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4A205270" w:rsidR="00AB6A54" w:rsidRDefault="001D3D3A" w:rsidP="00F30C9C">
      <w:pPr>
        <w:rPr>
          <w:rFonts w:eastAsia="Times New Roman"/>
          <w:sz w:val="22"/>
          <w:szCs w:val="22"/>
        </w:rPr>
      </w:pPr>
      <w:r>
        <w:rPr>
          <w:rFonts w:eastAsia="Times New Roman"/>
          <w:sz w:val="22"/>
          <w:szCs w:val="22"/>
        </w:rPr>
        <w:t>Figure 5.16</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7" w:name="_Toc513728916"/>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7"/>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1B81AA32" w:rsidR="00F56BC8" w:rsidRDefault="001D3D3A" w:rsidP="005C2860">
      <w:pPr>
        <w:rPr>
          <w:sz w:val="22"/>
        </w:rPr>
      </w:pPr>
      <w:r>
        <w:rPr>
          <w:sz w:val="22"/>
        </w:rPr>
        <w:t>Figure 5.17</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DBAC218" w:rsidR="00301FCE" w:rsidRPr="00E640E9" w:rsidRDefault="00E640E9" w:rsidP="005C2860">
      <w:pPr>
        <w:rPr>
          <w:sz w:val="22"/>
        </w:rPr>
      </w:pPr>
      <w:r>
        <w:rPr>
          <w:sz w:val="22"/>
        </w:rPr>
        <w:t>Figure 5</w:t>
      </w:r>
      <w:r w:rsidR="001D3D3A">
        <w:rPr>
          <w:sz w:val="22"/>
        </w:rPr>
        <w:t>.18</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8" w:name="_Toc513728917"/>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8"/>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39" w:name="OLE_LINK5"/>
            <w:bookmarkStart w:id="240"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39"/>
            <w:bookmarkEnd w:id="240"/>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41" w:author="Harry Cooper" w:date="2017-11-29T15:34:00Z">
        <w:r w:rsidR="004A548E" w:rsidRPr="004A548E">
          <w:rPr>
            <w:color w:val="ED7D31" w:themeColor="accent2"/>
            <w:sz w:val="22"/>
            <w:szCs w:val="22"/>
            <w:rPrChange w:id="242"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3" w:name="_Toc513728918"/>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3"/>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4" w:name="_Toc513728919"/>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4"/>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lastRenderedPageBreak/>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51F63FE8" w:rsidR="00EB2A20" w:rsidRPr="008D48E8" w:rsidRDefault="001D3D3A" w:rsidP="008D48E8">
      <w:pPr>
        <w:rPr>
          <w:rFonts w:eastAsia="Times New Roman"/>
          <w:b/>
          <w:sz w:val="22"/>
          <w:szCs w:val="22"/>
        </w:rPr>
      </w:pPr>
      <w:r>
        <w:rPr>
          <w:rFonts w:eastAsia="Times New Roman"/>
          <w:sz w:val="22"/>
          <w:szCs w:val="22"/>
        </w:rPr>
        <w:t>Figure 5.19</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5" w:name="OLE_LINK1"/>
            <w:bookmarkStart w:id="246" w:name="OLE_LINK2"/>
            <w:r w:rsidRPr="00B32640">
              <w:rPr>
                <w:rFonts w:ascii="Times New Roman" w:eastAsia="Times New Roman" w:hAnsi="Times New Roman" w:cs="Times New Roman"/>
                <w:sz w:val="22"/>
                <w:szCs w:val="22"/>
              </w:rPr>
              <w:t>Pass</w:t>
            </w:r>
            <w:bookmarkEnd w:id="245"/>
            <w:bookmarkEnd w:id="246"/>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7" w:name="_Toc513728920"/>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7"/>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32FD2755" w:rsidR="00B738DB" w:rsidRPr="00FD6B37" w:rsidRDefault="001D3D3A"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5.20</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47DBFACA"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1D3D3A">
        <w:rPr>
          <w:rFonts w:ascii="Times New Roman" w:eastAsia="Times New Roman" w:hAnsi="Times New Roman" w:cs="Times New Roman"/>
          <w:sz w:val="22"/>
          <w:szCs w:val="22"/>
        </w:rPr>
        <w:br/>
        <w:t>Figure 5.21</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4D0E70D" w14:textId="76893D1A" w:rsidR="00B11436" w:rsidRDefault="001D3D3A" w:rsidP="001D3D3A">
      <w:pPr>
        <w:jc w:val="center"/>
        <w:rPr>
          <w:rFonts w:eastAsia="Times New Roman"/>
          <w:sz w:val="22"/>
          <w:szCs w:val="22"/>
        </w:rPr>
      </w:pPr>
      <w:r>
        <w:rPr>
          <w:rFonts w:eastAsia="Times New Roman"/>
          <w:sz w:val="22"/>
          <w:szCs w:val="22"/>
        </w:rPr>
        <w:t>Figure 5.22</w:t>
      </w:r>
      <w:r w:rsidR="000C2207">
        <w:rPr>
          <w:rFonts w:eastAsia="Times New Roman"/>
          <w:sz w:val="22"/>
          <w:szCs w:val="22"/>
        </w:rPr>
        <w:t>: Proliferating cell turning quiescent.</w:t>
      </w: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7647B65" w:rsidR="00615A67" w:rsidRDefault="001D3D3A" w:rsidP="000C2207">
      <w:pPr>
        <w:jc w:val="center"/>
        <w:rPr>
          <w:rFonts w:eastAsia="Times New Roman"/>
          <w:sz w:val="22"/>
          <w:szCs w:val="22"/>
        </w:rPr>
      </w:pPr>
      <w:r>
        <w:rPr>
          <w:rFonts w:eastAsia="Times New Roman"/>
          <w:sz w:val="22"/>
          <w:szCs w:val="22"/>
        </w:rPr>
        <w:t>Figure 5.23</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2F755A6A" w:rsidR="00BF0D9A" w:rsidRDefault="001D3D3A" w:rsidP="00EB2A20">
      <w:pPr>
        <w:jc w:val="center"/>
        <w:rPr>
          <w:rFonts w:eastAsia="Times New Roman"/>
          <w:sz w:val="22"/>
          <w:szCs w:val="22"/>
        </w:rPr>
      </w:pPr>
      <w:r>
        <w:rPr>
          <w:rFonts w:eastAsia="Times New Roman"/>
          <w:sz w:val="22"/>
          <w:szCs w:val="22"/>
        </w:rPr>
        <w:t>Figure 5.24</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07A491C2"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w:t>
      </w:r>
      <w:r w:rsidR="00866EE7">
        <w:rPr>
          <w:rFonts w:eastAsia="Times New Roman"/>
          <w:sz w:val="22"/>
          <w:szCs w:val="22"/>
        </w:rPr>
        <w:t>change</w:t>
      </w:r>
      <w:r>
        <w:rPr>
          <w:rFonts w:eastAsia="Times New Roman"/>
          <w:sz w:val="22"/>
          <w:szCs w:val="22"/>
        </w:rPr>
        <w:t xml:space="preserv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12E2A5D" w:rsidR="009D6B89" w:rsidRDefault="001D3D3A" w:rsidP="00EA22A3">
      <w:pPr>
        <w:jc w:val="center"/>
        <w:rPr>
          <w:rFonts w:eastAsia="Times New Roman"/>
          <w:sz w:val="22"/>
          <w:szCs w:val="22"/>
        </w:rPr>
      </w:pPr>
      <w:r>
        <w:rPr>
          <w:rFonts w:eastAsia="Times New Roman"/>
          <w:sz w:val="22"/>
          <w:szCs w:val="22"/>
        </w:rPr>
        <w:t>Figure 5.25</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8" w:name="_Toc513728921"/>
      <w:commentRangeStart w:id="249"/>
      <w:r>
        <w:lastRenderedPageBreak/>
        <w:t xml:space="preserve">6 </w:t>
      </w:r>
      <w:r w:rsidR="00950D7A" w:rsidRPr="009C3727">
        <w:t>Results and Discussion</w:t>
      </w:r>
      <w:commentRangeEnd w:id="249"/>
      <w:r w:rsidR="0056699E">
        <w:rPr>
          <w:rStyle w:val="CommentReference"/>
          <w:b w:val="0"/>
          <w:bCs w:val="0"/>
          <w:kern w:val="0"/>
        </w:rPr>
        <w:commentReference w:id="249"/>
      </w:r>
      <w:bookmarkEnd w:id="248"/>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50" w:name="_Toc513728922"/>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50"/>
    </w:p>
    <w:p w14:paraId="1EA3411D" w14:textId="790885E9"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4D4471">
        <w:rPr>
          <w:rFonts w:ascii="Times New Roman" w:eastAsia="Times New Roman" w:hAnsi="Times New Roman" w:cs="Times New Roman"/>
          <w:sz w:val="22"/>
          <w:szCs w:val="22"/>
        </w:rPr>
        <w:t>28</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4D4471">
        <w:rPr>
          <w:rFonts w:ascii="Times New Roman" w:eastAsia="Times New Roman" w:hAnsi="Times New Roman" w:cs="Times New Roman"/>
          <w:sz w:val="22"/>
          <w:szCs w:val="22"/>
        </w:rPr>
        <w:t>28</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2F8C4C09" w:rsidR="007B235B"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w:t>
      </w:r>
      <w:r w:rsidR="009E69EC">
        <w:rPr>
          <w:rFonts w:eastAsia="Times New Roman"/>
          <w:sz w:val="22"/>
          <w:szCs w:val="22"/>
        </w:rPr>
        <w:t xml:space="preserve">form </w:t>
      </w:r>
      <w:r w:rsidR="002D3FDA">
        <w:rPr>
          <w:rFonts w:eastAsia="Times New Roman"/>
          <w:sz w:val="22"/>
          <w:szCs w:val="22"/>
        </w:rPr>
        <w:t>the</w:t>
      </w:r>
      <w:r w:rsidR="009E69EC">
        <w:rPr>
          <w:rFonts w:eastAsia="Times New Roman"/>
          <w:sz w:val="22"/>
          <w:szCs w:val="22"/>
        </w:rPr>
        <w:t xml:space="preserve"> initial confluence with </w:t>
      </w:r>
      <w:r w:rsidR="00810C35" w:rsidRPr="00FD6B37">
        <w:rPr>
          <w:rFonts w:eastAsia="Times New Roman"/>
          <w:sz w:val="22"/>
          <w:szCs w:val="22"/>
        </w:rPr>
        <w:t xml:space="preserve">the desired percentage senescence. </w:t>
      </w:r>
      <w:r w:rsidR="004A2158">
        <w:rPr>
          <w:rFonts w:eastAsia="Times New Roman"/>
          <w:sz w:val="22"/>
          <w:szCs w:val="22"/>
        </w:rPr>
        <w:t xml:space="preserve">The averages and standard deviations of the percentage senescent and number of cells in the wound each iteration after the wounding are provided in tables 6.1 – </w:t>
      </w:r>
      <w:r w:rsidR="004A2158" w:rsidRPr="005921AE">
        <w:rPr>
          <w:rFonts w:eastAsia="Times New Roman"/>
          <w:sz w:val="22"/>
          <w:szCs w:val="22"/>
        </w:rPr>
        <w:t>6.</w:t>
      </w:r>
      <w:r w:rsidR="005921AE" w:rsidRPr="005921AE">
        <w:rPr>
          <w:rFonts w:eastAsia="Times New Roman"/>
          <w:sz w:val="22"/>
          <w:szCs w:val="22"/>
        </w:rPr>
        <w:t>6</w:t>
      </w:r>
      <w:r w:rsidR="005C0E5F">
        <w:rPr>
          <w:rFonts w:eastAsia="Times New Roman"/>
          <w:sz w:val="22"/>
          <w:szCs w:val="22"/>
        </w:rPr>
        <w:t xml:space="preserve"> </w:t>
      </w:r>
      <w:r w:rsidR="004A2158">
        <w:rPr>
          <w:rFonts w:eastAsia="Times New Roman"/>
          <w:sz w:val="22"/>
          <w:szCs w:val="22"/>
        </w:rPr>
        <w:t>below with the raw data from each simulation provided</w:t>
      </w:r>
      <w:r w:rsidR="005C0E5F">
        <w:rPr>
          <w:rFonts w:eastAsia="Times New Roman"/>
          <w:sz w:val="22"/>
          <w:szCs w:val="22"/>
        </w:rPr>
        <w:t xml:space="preserve"> in Appendix Tables A.1 to Table A.</w:t>
      </w:r>
      <w:r w:rsidR="00550F08">
        <w:rPr>
          <w:rFonts w:eastAsia="Times New Roman"/>
          <w:sz w:val="22"/>
          <w:szCs w:val="22"/>
        </w:rPr>
        <w:t>6.</w:t>
      </w:r>
    </w:p>
    <w:p w14:paraId="6E5606B9" w14:textId="77777777" w:rsidR="0039122D" w:rsidRDefault="0039122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56D1FF11" w14:textId="77777777" w:rsidTr="00AC74ED">
        <w:trPr>
          <w:trHeight w:val="261"/>
          <w:jc w:val="center"/>
        </w:trPr>
        <w:tc>
          <w:tcPr>
            <w:tcW w:w="3461" w:type="dxa"/>
            <w:gridSpan w:val="2"/>
            <w:vAlign w:val="center"/>
          </w:tcPr>
          <w:p w14:paraId="07F0F29D" w14:textId="77777777" w:rsidR="0039122D" w:rsidRPr="00AC74ED" w:rsidRDefault="0039122D" w:rsidP="00AC74ED">
            <w:pPr>
              <w:jc w:val="center"/>
              <w:rPr>
                <w:rFonts w:eastAsia="Times New Roman"/>
                <w:b/>
                <w:sz w:val="22"/>
                <w:szCs w:val="22"/>
              </w:rPr>
            </w:pPr>
          </w:p>
        </w:tc>
        <w:tc>
          <w:tcPr>
            <w:tcW w:w="1869" w:type="dxa"/>
            <w:vAlign w:val="center"/>
          </w:tcPr>
          <w:p w14:paraId="41981693" w14:textId="7E8BC060" w:rsidR="0039122D" w:rsidRPr="00AC74ED" w:rsidRDefault="0039122D" w:rsidP="00AC74ED">
            <w:pPr>
              <w:jc w:val="center"/>
              <w:rPr>
                <w:rFonts w:eastAsia="Times New Roman"/>
                <w:b/>
                <w:sz w:val="22"/>
                <w:szCs w:val="22"/>
              </w:rPr>
            </w:pPr>
            <w:r w:rsidRPr="00AC74ED">
              <w:rPr>
                <w:rFonts w:eastAsia="Times New Roman"/>
                <w:b/>
                <w:sz w:val="22"/>
                <w:szCs w:val="22"/>
              </w:rPr>
              <w:t>Average</w:t>
            </w:r>
          </w:p>
        </w:tc>
        <w:tc>
          <w:tcPr>
            <w:tcW w:w="2100" w:type="dxa"/>
            <w:vAlign w:val="center"/>
          </w:tcPr>
          <w:p w14:paraId="02A6DF52" w14:textId="52600CD3" w:rsidR="0039122D" w:rsidRPr="00AC74ED" w:rsidRDefault="0039122D" w:rsidP="00AC74ED">
            <w:pPr>
              <w:jc w:val="center"/>
              <w:rPr>
                <w:rFonts w:eastAsia="Times New Roman"/>
                <w:b/>
                <w:sz w:val="22"/>
                <w:szCs w:val="22"/>
              </w:rPr>
            </w:pPr>
            <w:r w:rsidRPr="00AC74ED">
              <w:rPr>
                <w:rFonts w:eastAsia="Times New Roman"/>
                <w:b/>
                <w:sz w:val="22"/>
                <w:szCs w:val="22"/>
              </w:rPr>
              <w:t>Standard Deviation</w:t>
            </w:r>
          </w:p>
        </w:tc>
      </w:tr>
      <w:tr w:rsidR="00AC74ED" w14:paraId="565023B4" w14:textId="77777777" w:rsidTr="00AC74ED">
        <w:trPr>
          <w:trHeight w:val="261"/>
          <w:jc w:val="center"/>
        </w:trPr>
        <w:tc>
          <w:tcPr>
            <w:tcW w:w="3461" w:type="dxa"/>
            <w:gridSpan w:val="2"/>
            <w:vAlign w:val="center"/>
          </w:tcPr>
          <w:p w14:paraId="2D3E6F05" w14:textId="32A6B35C" w:rsidR="0039122D" w:rsidRPr="00AC74ED" w:rsidRDefault="0039122D" w:rsidP="00AC74ED">
            <w:pPr>
              <w:jc w:val="center"/>
              <w:rPr>
                <w:rFonts w:eastAsia="Times New Roman"/>
                <w:b/>
                <w:sz w:val="22"/>
                <w:szCs w:val="22"/>
              </w:rPr>
            </w:pPr>
            <w:r w:rsidRPr="00AC74ED">
              <w:rPr>
                <w:rFonts w:eastAsia="Times New Roman"/>
                <w:b/>
                <w:sz w:val="22"/>
                <w:szCs w:val="22"/>
              </w:rPr>
              <w:t>% Senescent</w:t>
            </w:r>
          </w:p>
        </w:tc>
        <w:tc>
          <w:tcPr>
            <w:tcW w:w="1869" w:type="dxa"/>
            <w:vAlign w:val="center"/>
          </w:tcPr>
          <w:p w14:paraId="4F35D1FB" w14:textId="49D8CE7F" w:rsidR="0039122D" w:rsidRDefault="0039122D" w:rsidP="00AC74ED">
            <w:pPr>
              <w:jc w:val="center"/>
              <w:rPr>
                <w:rFonts w:eastAsia="Times New Roman"/>
                <w:sz w:val="22"/>
                <w:szCs w:val="22"/>
              </w:rPr>
            </w:pPr>
            <w:r>
              <w:rPr>
                <w:rFonts w:eastAsia="Times New Roman"/>
                <w:sz w:val="22"/>
                <w:szCs w:val="22"/>
              </w:rPr>
              <w:t>0</w:t>
            </w:r>
          </w:p>
        </w:tc>
        <w:tc>
          <w:tcPr>
            <w:tcW w:w="2100" w:type="dxa"/>
            <w:vAlign w:val="center"/>
          </w:tcPr>
          <w:p w14:paraId="5EC568BE" w14:textId="1D76C1CB" w:rsidR="0039122D" w:rsidRDefault="0039122D" w:rsidP="00AC74ED">
            <w:pPr>
              <w:jc w:val="center"/>
              <w:rPr>
                <w:rFonts w:eastAsia="Times New Roman"/>
                <w:sz w:val="22"/>
                <w:szCs w:val="22"/>
              </w:rPr>
            </w:pPr>
            <w:r>
              <w:rPr>
                <w:rFonts w:eastAsia="Times New Roman"/>
                <w:sz w:val="22"/>
                <w:szCs w:val="22"/>
              </w:rPr>
              <w:t>0</w:t>
            </w:r>
          </w:p>
        </w:tc>
      </w:tr>
      <w:tr w:rsidR="00AC74ED" w14:paraId="579DB64D" w14:textId="77777777" w:rsidTr="00AC74ED">
        <w:trPr>
          <w:trHeight w:val="261"/>
          <w:jc w:val="center"/>
        </w:trPr>
        <w:tc>
          <w:tcPr>
            <w:tcW w:w="3461" w:type="dxa"/>
            <w:gridSpan w:val="2"/>
            <w:vAlign w:val="center"/>
          </w:tcPr>
          <w:p w14:paraId="6EE69C7D" w14:textId="0E82F2A5" w:rsidR="0039122D" w:rsidRPr="00AC74ED" w:rsidRDefault="0039122D" w:rsidP="00AC74ED">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00E61D8" w14:textId="6FF5528C" w:rsidR="0039122D" w:rsidRDefault="0039122D" w:rsidP="00AC74ED">
            <w:pPr>
              <w:jc w:val="center"/>
              <w:rPr>
                <w:rFonts w:eastAsia="Times New Roman"/>
                <w:sz w:val="22"/>
                <w:szCs w:val="22"/>
              </w:rPr>
            </w:pPr>
            <w:r>
              <w:rPr>
                <w:rFonts w:eastAsia="Times New Roman"/>
                <w:sz w:val="22"/>
                <w:szCs w:val="22"/>
              </w:rPr>
              <w:t>30</w:t>
            </w:r>
          </w:p>
        </w:tc>
        <w:tc>
          <w:tcPr>
            <w:tcW w:w="2100" w:type="dxa"/>
            <w:vAlign w:val="center"/>
          </w:tcPr>
          <w:p w14:paraId="62CC6DD0" w14:textId="316CC1D7" w:rsidR="0039122D" w:rsidRDefault="0039122D" w:rsidP="00AC74ED">
            <w:pPr>
              <w:jc w:val="center"/>
              <w:rPr>
                <w:rFonts w:eastAsia="Times New Roman"/>
                <w:sz w:val="22"/>
                <w:szCs w:val="22"/>
              </w:rPr>
            </w:pPr>
            <w:r>
              <w:rPr>
                <w:rFonts w:eastAsia="Times New Roman"/>
                <w:sz w:val="22"/>
                <w:szCs w:val="22"/>
              </w:rPr>
              <w:t>0</w:t>
            </w:r>
          </w:p>
        </w:tc>
      </w:tr>
      <w:tr w:rsidR="00AC74ED" w14:paraId="430A9D84" w14:textId="77777777" w:rsidTr="00AC74ED">
        <w:trPr>
          <w:trHeight w:val="261"/>
          <w:jc w:val="center"/>
        </w:trPr>
        <w:tc>
          <w:tcPr>
            <w:tcW w:w="1721" w:type="dxa"/>
            <w:vMerge w:val="restart"/>
            <w:vAlign w:val="center"/>
          </w:tcPr>
          <w:p w14:paraId="58679DD5" w14:textId="5463002A" w:rsidR="0039122D" w:rsidRPr="00AC74ED" w:rsidRDefault="0039122D" w:rsidP="00AC74ED">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A1EE9DE" w14:textId="750A3C06" w:rsidR="0039122D" w:rsidRPr="00AC74ED" w:rsidRDefault="0039122D" w:rsidP="00AC74ED">
            <w:pPr>
              <w:jc w:val="center"/>
              <w:rPr>
                <w:rFonts w:eastAsia="Times New Roman"/>
                <w:b/>
                <w:sz w:val="22"/>
                <w:szCs w:val="22"/>
              </w:rPr>
            </w:pPr>
            <w:r w:rsidRPr="00AC74ED">
              <w:rPr>
                <w:rFonts w:eastAsia="Times New Roman"/>
                <w:b/>
                <w:sz w:val="22"/>
                <w:szCs w:val="22"/>
              </w:rPr>
              <w:t>IT 1</w:t>
            </w:r>
          </w:p>
        </w:tc>
        <w:tc>
          <w:tcPr>
            <w:tcW w:w="1869" w:type="dxa"/>
            <w:vAlign w:val="center"/>
          </w:tcPr>
          <w:p w14:paraId="2EFEBC4C" w14:textId="35A6E711" w:rsidR="0039122D" w:rsidRDefault="0039122D" w:rsidP="00AC74ED">
            <w:pPr>
              <w:jc w:val="center"/>
              <w:rPr>
                <w:rFonts w:eastAsia="Times New Roman"/>
                <w:sz w:val="22"/>
                <w:szCs w:val="22"/>
              </w:rPr>
            </w:pPr>
            <w:r w:rsidRPr="004D7E1F">
              <w:rPr>
                <w:rFonts w:eastAsia="Times New Roman"/>
                <w:color w:val="000000"/>
                <w:sz w:val="22"/>
                <w:szCs w:val="22"/>
              </w:rPr>
              <w:t>204.4</w:t>
            </w:r>
          </w:p>
        </w:tc>
        <w:tc>
          <w:tcPr>
            <w:tcW w:w="2100" w:type="dxa"/>
            <w:vAlign w:val="center"/>
          </w:tcPr>
          <w:p w14:paraId="7D8A707E" w14:textId="5EFB44F3" w:rsidR="0039122D" w:rsidRDefault="0039122D" w:rsidP="00AC74ED">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AC74ED" w14:paraId="7769C868" w14:textId="77777777" w:rsidTr="00AC74ED">
        <w:trPr>
          <w:trHeight w:val="156"/>
          <w:jc w:val="center"/>
        </w:trPr>
        <w:tc>
          <w:tcPr>
            <w:tcW w:w="1721" w:type="dxa"/>
            <w:vMerge/>
            <w:vAlign w:val="center"/>
          </w:tcPr>
          <w:p w14:paraId="0949A1A8" w14:textId="77777777" w:rsidR="0039122D" w:rsidRPr="00AC74ED" w:rsidRDefault="0039122D" w:rsidP="00AC74ED">
            <w:pPr>
              <w:jc w:val="center"/>
              <w:rPr>
                <w:rFonts w:eastAsia="Times New Roman"/>
                <w:b/>
                <w:sz w:val="22"/>
                <w:szCs w:val="22"/>
              </w:rPr>
            </w:pPr>
          </w:p>
        </w:tc>
        <w:tc>
          <w:tcPr>
            <w:tcW w:w="1740" w:type="dxa"/>
            <w:vAlign w:val="center"/>
          </w:tcPr>
          <w:p w14:paraId="68CB4F32" w14:textId="24AD9A2F" w:rsidR="0039122D" w:rsidRPr="00AC74ED" w:rsidRDefault="0039122D" w:rsidP="00AC74ED">
            <w:pPr>
              <w:jc w:val="center"/>
              <w:rPr>
                <w:rFonts w:eastAsia="Times New Roman"/>
                <w:b/>
                <w:sz w:val="22"/>
                <w:szCs w:val="22"/>
              </w:rPr>
            </w:pPr>
            <w:r w:rsidRPr="00AC74ED">
              <w:rPr>
                <w:rFonts w:eastAsia="Times New Roman"/>
                <w:b/>
                <w:sz w:val="22"/>
                <w:szCs w:val="22"/>
              </w:rPr>
              <w:t>IT 2</w:t>
            </w:r>
          </w:p>
        </w:tc>
        <w:tc>
          <w:tcPr>
            <w:tcW w:w="1869" w:type="dxa"/>
            <w:vAlign w:val="center"/>
          </w:tcPr>
          <w:p w14:paraId="5AAA0E99" w14:textId="68910CF2" w:rsidR="0039122D" w:rsidRDefault="0039122D" w:rsidP="00AC74ED">
            <w:pPr>
              <w:jc w:val="center"/>
              <w:rPr>
                <w:rFonts w:eastAsia="Times New Roman"/>
                <w:sz w:val="22"/>
                <w:szCs w:val="22"/>
              </w:rPr>
            </w:pPr>
            <w:r w:rsidRPr="004D7E1F">
              <w:rPr>
                <w:rFonts w:eastAsia="Times New Roman"/>
                <w:color w:val="000000"/>
                <w:sz w:val="22"/>
                <w:szCs w:val="22"/>
              </w:rPr>
              <w:t>272.8</w:t>
            </w:r>
          </w:p>
        </w:tc>
        <w:tc>
          <w:tcPr>
            <w:tcW w:w="2100" w:type="dxa"/>
            <w:vAlign w:val="center"/>
          </w:tcPr>
          <w:p w14:paraId="48FEF0D4" w14:textId="1FAA849F" w:rsidR="0039122D" w:rsidRDefault="0039122D" w:rsidP="00AC74ED">
            <w:pPr>
              <w:jc w:val="center"/>
              <w:rPr>
                <w:rFonts w:eastAsia="Times New Roman"/>
                <w:sz w:val="22"/>
                <w:szCs w:val="22"/>
              </w:rPr>
            </w:pPr>
            <w:r>
              <w:rPr>
                <w:rFonts w:eastAsia="Times New Roman"/>
                <w:color w:val="000000"/>
                <w:sz w:val="22"/>
                <w:szCs w:val="22"/>
              </w:rPr>
              <w:t>9.93</w:t>
            </w:r>
          </w:p>
        </w:tc>
      </w:tr>
      <w:tr w:rsidR="00AC74ED" w14:paraId="7FB8CFDE" w14:textId="77777777" w:rsidTr="00AC74ED">
        <w:trPr>
          <w:trHeight w:val="156"/>
          <w:jc w:val="center"/>
        </w:trPr>
        <w:tc>
          <w:tcPr>
            <w:tcW w:w="1721" w:type="dxa"/>
            <w:vMerge/>
            <w:vAlign w:val="center"/>
          </w:tcPr>
          <w:p w14:paraId="303A445B" w14:textId="77777777" w:rsidR="0039122D" w:rsidRPr="00AC74ED" w:rsidRDefault="0039122D" w:rsidP="00AC74ED">
            <w:pPr>
              <w:jc w:val="center"/>
              <w:rPr>
                <w:rFonts w:eastAsia="Times New Roman"/>
                <w:b/>
                <w:sz w:val="22"/>
                <w:szCs w:val="22"/>
              </w:rPr>
            </w:pPr>
          </w:p>
        </w:tc>
        <w:tc>
          <w:tcPr>
            <w:tcW w:w="1740" w:type="dxa"/>
            <w:vAlign w:val="center"/>
          </w:tcPr>
          <w:p w14:paraId="465D133A" w14:textId="3300B50C" w:rsidR="0039122D" w:rsidRPr="00AC74ED" w:rsidRDefault="0039122D" w:rsidP="00AC74ED">
            <w:pPr>
              <w:jc w:val="center"/>
              <w:rPr>
                <w:rFonts w:eastAsia="Times New Roman"/>
                <w:b/>
                <w:sz w:val="22"/>
                <w:szCs w:val="22"/>
              </w:rPr>
            </w:pPr>
            <w:r w:rsidRPr="00AC74ED">
              <w:rPr>
                <w:rFonts w:eastAsia="Times New Roman"/>
                <w:b/>
                <w:sz w:val="22"/>
                <w:szCs w:val="22"/>
              </w:rPr>
              <w:t>IT 3</w:t>
            </w:r>
          </w:p>
        </w:tc>
        <w:tc>
          <w:tcPr>
            <w:tcW w:w="1869" w:type="dxa"/>
            <w:vAlign w:val="center"/>
          </w:tcPr>
          <w:p w14:paraId="7BB76C70" w14:textId="6BAE8008" w:rsidR="0039122D" w:rsidRDefault="0039122D" w:rsidP="00AC74ED">
            <w:pPr>
              <w:jc w:val="center"/>
              <w:rPr>
                <w:rFonts w:eastAsia="Times New Roman"/>
                <w:sz w:val="22"/>
                <w:szCs w:val="22"/>
              </w:rPr>
            </w:pPr>
            <w:r>
              <w:rPr>
                <w:rFonts w:eastAsia="Times New Roman"/>
                <w:color w:val="000000"/>
                <w:sz w:val="22"/>
                <w:szCs w:val="22"/>
              </w:rPr>
              <w:t>339</w:t>
            </w:r>
          </w:p>
        </w:tc>
        <w:tc>
          <w:tcPr>
            <w:tcW w:w="2100" w:type="dxa"/>
            <w:vAlign w:val="center"/>
          </w:tcPr>
          <w:p w14:paraId="46C7F2C2" w14:textId="20729C8F" w:rsidR="0039122D" w:rsidRDefault="0039122D" w:rsidP="00AC74ED">
            <w:pPr>
              <w:jc w:val="center"/>
              <w:rPr>
                <w:rFonts w:eastAsia="Times New Roman"/>
                <w:sz w:val="22"/>
                <w:szCs w:val="22"/>
              </w:rPr>
            </w:pPr>
            <w:r>
              <w:rPr>
                <w:rFonts w:eastAsia="Times New Roman"/>
                <w:color w:val="000000"/>
                <w:sz w:val="22"/>
                <w:szCs w:val="22"/>
              </w:rPr>
              <w:t>9.36</w:t>
            </w:r>
          </w:p>
        </w:tc>
      </w:tr>
      <w:tr w:rsidR="00AC74ED" w14:paraId="30D7C9EE" w14:textId="77777777" w:rsidTr="00AC74ED">
        <w:trPr>
          <w:trHeight w:val="156"/>
          <w:jc w:val="center"/>
        </w:trPr>
        <w:tc>
          <w:tcPr>
            <w:tcW w:w="1721" w:type="dxa"/>
            <w:vMerge/>
            <w:vAlign w:val="center"/>
          </w:tcPr>
          <w:p w14:paraId="700B7E38" w14:textId="77777777" w:rsidR="0039122D" w:rsidRPr="00AC74ED" w:rsidRDefault="0039122D" w:rsidP="00AC74ED">
            <w:pPr>
              <w:jc w:val="center"/>
              <w:rPr>
                <w:rFonts w:eastAsia="Times New Roman"/>
                <w:b/>
                <w:sz w:val="22"/>
                <w:szCs w:val="22"/>
              </w:rPr>
            </w:pPr>
          </w:p>
        </w:tc>
        <w:tc>
          <w:tcPr>
            <w:tcW w:w="1740" w:type="dxa"/>
            <w:vAlign w:val="center"/>
          </w:tcPr>
          <w:p w14:paraId="03F60CE1" w14:textId="3D2E5B23" w:rsidR="0039122D" w:rsidRPr="00AC74ED" w:rsidRDefault="0039122D" w:rsidP="00AC74ED">
            <w:pPr>
              <w:jc w:val="center"/>
              <w:rPr>
                <w:rFonts w:eastAsia="Times New Roman"/>
                <w:b/>
                <w:sz w:val="22"/>
                <w:szCs w:val="22"/>
              </w:rPr>
            </w:pPr>
            <w:r w:rsidRPr="00AC74ED">
              <w:rPr>
                <w:rFonts w:eastAsia="Times New Roman"/>
                <w:b/>
                <w:sz w:val="22"/>
                <w:szCs w:val="22"/>
              </w:rPr>
              <w:t>IT 4</w:t>
            </w:r>
          </w:p>
        </w:tc>
        <w:tc>
          <w:tcPr>
            <w:tcW w:w="1869" w:type="dxa"/>
            <w:vAlign w:val="center"/>
          </w:tcPr>
          <w:p w14:paraId="1158C1D3" w14:textId="67ECD1EB" w:rsidR="0039122D" w:rsidRDefault="0039122D" w:rsidP="00AC74ED">
            <w:pPr>
              <w:jc w:val="center"/>
              <w:rPr>
                <w:rFonts w:eastAsia="Times New Roman"/>
                <w:sz w:val="22"/>
                <w:szCs w:val="22"/>
              </w:rPr>
            </w:pPr>
            <w:r w:rsidRPr="004D7E1F">
              <w:rPr>
                <w:rFonts w:eastAsia="Times New Roman"/>
                <w:color w:val="000000"/>
                <w:sz w:val="22"/>
                <w:szCs w:val="22"/>
              </w:rPr>
              <w:t>356.4</w:t>
            </w:r>
          </w:p>
        </w:tc>
        <w:tc>
          <w:tcPr>
            <w:tcW w:w="2100" w:type="dxa"/>
            <w:vAlign w:val="center"/>
          </w:tcPr>
          <w:p w14:paraId="151063F7" w14:textId="033E1884" w:rsidR="0039122D" w:rsidRDefault="0039122D" w:rsidP="00AC74ED">
            <w:pPr>
              <w:jc w:val="center"/>
              <w:rPr>
                <w:rFonts w:eastAsia="Times New Roman"/>
                <w:sz w:val="22"/>
                <w:szCs w:val="22"/>
              </w:rPr>
            </w:pPr>
            <w:r w:rsidRPr="004D7E1F">
              <w:rPr>
                <w:rFonts w:eastAsia="Times New Roman"/>
                <w:color w:val="000000"/>
                <w:sz w:val="22"/>
                <w:szCs w:val="22"/>
              </w:rPr>
              <w:t>9.84</w:t>
            </w:r>
          </w:p>
        </w:tc>
      </w:tr>
      <w:tr w:rsidR="00AC74ED" w14:paraId="79C9DB73" w14:textId="77777777" w:rsidTr="00AC74ED">
        <w:trPr>
          <w:trHeight w:val="156"/>
          <w:jc w:val="center"/>
        </w:trPr>
        <w:tc>
          <w:tcPr>
            <w:tcW w:w="1721" w:type="dxa"/>
            <w:vMerge/>
            <w:vAlign w:val="center"/>
          </w:tcPr>
          <w:p w14:paraId="616A8913" w14:textId="77777777" w:rsidR="0039122D" w:rsidRPr="00AC74ED" w:rsidRDefault="0039122D" w:rsidP="00AC74ED">
            <w:pPr>
              <w:jc w:val="center"/>
              <w:rPr>
                <w:rFonts w:eastAsia="Times New Roman"/>
                <w:b/>
                <w:sz w:val="22"/>
                <w:szCs w:val="22"/>
              </w:rPr>
            </w:pPr>
          </w:p>
        </w:tc>
        <w:tc>
          <w:tcPr>
            <w:tcW w:w="1740" w:type="dxa"/>
            <w:vAlign w:val="center"/>
          </w:tcPr>
          <w:p w14:paraId="4F198108" w14:textId="366B1606" w:rsidR="0039122D" w:rsidRPr="00AC74ED" w:rsidRDefault="0039122D" w:rsidP="00AC74ED">
            <w:pPr>
              <w:jc w:val="center"/>
              <w:rPr>
                <w:rFonts w:eastAsia="Times New Roman"/>
                <w:b/>
                <w:sz w:val="22"/>
                <w:szCs w:val="22"/>
              </w:rPr>
            </w:pPr>
            <w:r w:rsidRPr="00AC74ED">
              <w:rPr>
                <w:rFonts w:eastAsia="Times New Roman"/>
                <w:b/>
                <w:sz w:val="22"/>
                <w:szCs w:val="22"/>
              </w:rPr>
              <w:t>IT 5</w:t>
            </w:r>
          </w:p>
        </w:tc>
        <w:tc>
          <w:tcPr>
            <w:tcW w:w="1869" w:type="dxa"/>
            <w:vAlign w:val="center"/>
          </w:tcPr>
          <w:p w14:paraId="2077F5A9" w14:textId="003F21E6" w:rsidR="0039122D" w:rsidRDefault="0039122D" w:rsidP="00AC74ED">
            <w:pPr>
              <w:jc w:val="center"/>
              <w:rPr>
                <w:rFonts w:eastAsia="Times New Roman"/>
                <w:sz w:val="22"/>
                <w:szCs w:val="22"/>
              </w:rPr>
            </w:pPr>
            <w:r w:rsidRPr="004D7E1F">
              <w:rPr>
                <w:rFonts w:eastAsia="Times New Roman"/>
                <w:color w:val="000000"/>
                <w:sz w:val="22"/>
                <w:szCs w:val="22"/>
              </w:rPr>
              <w:t>399</w:t>
            </w:r>
          </w:p>
        </w:tc>
        <w:tc>
          <w:tcPr>
            <w:tcW w:w="2100" w:type="dxa"/>
            <w:vAlign w:val="center"/>
          </w:tcPr>
          <w:p w14:paraId="3518217F" w14:textId="110432E7" w:rsidR="0039122D" w:rsidRDefault="0039122D" w:rsidP="00AC74ED">
            <w:pPr>
              <w:jc w:val="center"/>
              <w:rPr>
                <w:rFonts w:eastAsia="Times New Roman"/>
                <w:sz w:val="22"/>
                <w:szCs w:val="22"/>
              </w:rPr>
            </w:pPr>
            <w:r>
              <w:rPr>
                <w:rFonts w:eastAsia="Times New Roman"/>
                <w:color w:val="000000"/>
                <w:sz w:val="22"/>
                <w:szCs w:val="22"/>
              </w:rPr>
              <w:t>11.36</w:t>
            </w:r>
          </w:p>
        </w:tc>
      </w:tr>
    </w:tbl>
    <w:p w14:paraId="1D9C4F6A" w14:textId="36E4FFC4" w:rsidR="0039122D" w:rsidRDefault="00AC74ED" w:rsidP="00FD6B37">
      <w:pPr>
        <w:rPr>
          <w:rFonts w:eastAsia="Times New Roman"/>
          <w:sz w:val="22"/>
          <w:szCs w:val="22"/>
        </w:rPr>
      </w:pPr>
      <w:r>
        <w:rPr>
          <w:rFonts w:eastAsia="Times New Roman"/>
          <w:sz w:val="22"/>
          <w:szCs w:val="22"/>
        </w:rPr>
        <w:tab/>
        <w:t>Table 6.1: Averages and Standard Deviations for 0% senescent category</w:t>
      </w:r>
      <w:r w:rsidR="00C15852">
        <w:rPr>
          <w:rFonts w:eastAsia="Times New Roman"/>
          <w:sz w:val="22"/>
          <w:szCs w:val="22"/>
        </w:rPr>
        <w:t>.</w:t>
      </w:r>
    </w:p>
    <w:p w14:paraId="397C1E46" w14:textId="77777777" w:rsidR="00AC74ED" w:rsidRDefault="00AC74E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292B3D5A" w14:textId="77777777" w:rsidTr="00D17969">
        <w:trPr>
          <w:trHeight w:val="261"/>
          <w:jc w:val="center"/>
        </w:trPr>
        <w:tc>
          <w:tcPr>
            <w:tcW w:w="3461" w:type="dxa"/>
            <w:gridSpan w:val="2"/>
            <w:vAlign w:val="center"/>
          </w:tcPr>
          <w:p w14:paraId="2997FA23" w14:textId="77777777" w:rsidR="00AC74ED" w:rsidRPr="00AC74ED" w:rsidRDefault="00AC74ED" w:rsidP="00D17969">
            <w:pPr>
              <w:jc w:val="center"/>
              <w:rPr>
                <w:rFonts w:eastAsia="Times New Roman"/>
                <w:b/>
                <w:sz w:val="22"/>
                <w:szCs w:val="22"/>
              </w:rPr>
            </w:pPr>
          </w:p>
        </w:tc>
        <w:tc>
          <w:tcPr>
            <w:tcW w:w="1869" w:type="dxa"/>
            <w:vAlign w:val="center"/>
          </w:tcPr>
          <w:p w14:paraId="4663C8FC" w14:textId="77777777" w:rsidR="00AC74ED" w:rsidRPr="00AC74ED" w:rsidRDefault="00AC74ED"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D225531" w14:textId="77777777" w:rsidR="00AC74ED" w:rsidRPr="00AC74ED" w:rsidRDefault="00AC74ED" w:rsidP="00D17969">
            <w:pPr>
              <w:jc w:val="center"/>
              <w:rPr>
                <w:rFonts w:eastAsia="Times New Roman"/>
                <w:b/>
                <w:sz w:val="22"/>
                <w:szCs w:val="22"/>
              </w:rPr>
            </w:pPr>
            <w:r w:rsidRPr="00AC74ED">
              <w:rPr>
                <w:rFonts w:eastAsia="Times New Roman"/>
                <w:b/>
                <w:sz w:val="22"/>
                <w:szCs w:val="22"/>
              </w:rPr>
              <w:t>Standard Deviation</w:t>
            </w:r>
          </w:p>
        </w:tc>
      </w:tr>
      <w:tr w:rsidR="00C15852" w14:paraId="5CEA5B1E" w14:textId="77777777" w:rsidTr="00D17969">
        <w:trPr>
          <w:trHeight w:val="261"/>
          <w:jc w:val="center"/>
        </w:trPr>
        <w:tc>
          <w:tcPr>
            <w:tcW w:w="3461" w:type="dxa"/>
            <w:gridSpan w:val="2"/>
            <w:vAlign w:val="center"/>
          </w:tcPr>
          <w:p w14:paraId="7ADD659B"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1A8FE931" w14:textId="5D9C2FC9" w:rsidR="00C15852" w:rsidRDefault="00C15852" w:rsidP="00D17969">
            <w:pPr>
              <w:jc w:val="center"/>
              <w:rPr>
                <w:rFonts w:eastAsia="Times New Roman"/>
                <w:sz w:val="22"/>
                <w:szCs w:val="22"/>
              </w:rPr>
            </w:pPr>
            <w:r>
              <w:rPr>
                <w:rFonts w:eastAsia="Times New Roman"/>
                <w:sz w:val="22"/>
                <w:szCs w:val="22"/>
              </w:rPr>
              <w:t>2.74</w:t>
            </w:r>
          </w:p>
        </w:tc>
        <w:tc>
          <w:tcPr>
            <w:tcW w:w="2100" w:type="dxa"/>
            <w:vAlign w:val="center"/>
          </w:tcPr>
          <w:p w14:paraId="1DF1B646" w14:textId="4BE2251C" w:rsidR="00C15852" w:rsidRDefault="00C15852" w:rsidP="00D17969">
            <w:pPr>
              <w:jc w:val="center"/>
              <w:rPr>
                <w:rFonts w:eastAsia="Times New Roman"/>
                <w:sz w:val="22"/>
                <w:szCs w:val="22"/>
              </w:rPr>
            </w:pPr>
            <w:r>
              <w:rPr>
                <w:rFonts w:eastAsia="Times New Roman"/>
                <w:sz w:val="22"/>
                <w:szCs w:val="22"/>
              </w:rPr>
              <w:t>0.06</w:t>
            </w:r>
          </w:p>
        </w:tc>
      </w:tr>
      <w:tr w:rsidR="00C15852" w14:paraId="0AC73341" w14:textId="77777777" w:rsidTr="00D17969">
        <w:trPr>
          <w:trHeight w:val="261"/>
          <w:jc w:val="center"/>
        </w:trPr>
        <w:tc>
          <w:tcPr>
            <w:tcW w:w="3461" w:type="dxa"/>
            <w:gridSpan w:val="2"/>
            <w:vAlign w:val="center"/>
          </w:tcPr>
          <w:p w14:paraId="25B676E0"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63FB3535" w14:textId="3DB67D03" w:rsidR="00C15852" w:rsidRDefault="00C15852" w:rsidP="00D17969">
            <w:pPr>
              <w:jc w:val="center"/>
              <w:rPr>
                <w:rFonts w:eastAsia="Times New Roman"/>
                <w:sz w:val="22"/>
                <w:szCs w:val="22"/>
              </w:rPr>
            </w:pPr>
            <w:r>
              <w:rPr>
                <w:rFonts w:eastAsia="Times New Roman"/>
                <w:sz w:val="22"/>
                <w:szCs w:val="22"/>
              </w:rPr>
              <w:t>34.8</w:t>
            </w:r>
          </w:p>
        </w:tc>
        <w:tc>
          <w:tcPr>
            <w:tcW w:w="2100" w:type="dxa"/>
            <w:vAlign w:val="center"/>
          </w:tcPr>
          <w:p w14:paraId="3735172F" w14:textId="1CE6ADC4" w:rsidR="00C15852" w:rsidRDefault="00C15852" w:rsidP="00D17969">
            <w:pPr>
              <w:jc w:val="center"/>
              <w:rPr>
                <w:rFonts w:eastAsia="Times New Roman"/>
                <w:sz w:val="22"/>
                <w:szCs w:val="22"/>
              </w:rPr>
            </w:pPr>
            <w:r>
              <w:rPr>
                <w:rFonts w:eastAsia="Times New Roman"/>
                <w:sz w:val="22"/>
                <w:szCs w:val="22"/>
              </w:rPr>
              <w:t>1.07</w:t>
            </w:r>
          </w:p>
        </w:tc>
      </w:tr>
      <w:tr w:rsidR="00C15852" w14:paraId="3A4BCD73" w14:textId="77777777" w:rsidTr="00D17969">
        <w:trPr>
          <w:trHeight w:val="261"/>
          <w:jc w:val="center"/>
        </w:trPr>
        <w:tc>
          <w:tcPr>
            <w:tcW w:w="1721" w:type="dxa"/>
            <w:vMerge w:val="restart"/>
            <w:vAlign w:val="center"/>
          </w:tcPr>
          <w:p w14:paraId="1705FB8A"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5B8F96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2E7D58E8" w14:textId="56517096" w:rsidR="00C15852" w:rsidRDefault="00C15852" w:rsidP="00D17969">
            <w:pPr>
              <w:jc w:val="center"/>
              <w:rPr>
                <w:rFonts w:eastAsia="Times New Roman"/>
                <w:sz w:val="22"/>
                <w:szCs w:val="22"/>
              </w:rPr>
            </w:pPr>
            <w:r>
              <w:rPr>
                <w:rFonts w:eastAsia="Times New Roman"/>
                <w:sz w:val="22"/>
                <w:szCs w:val="22"/>
              </w:rPr>
              <w:t>132</w:t>
            </w:r>
          </w:p>
        </w:tc>
        <w:tc>
          <w:tcPr>
            <w:tcW w:w="2100" w:type="dxa"/>
            <w:vAlign w:val="center"/>
          </w:tcPr>
          <w:p w14:paraId="19C87561" w14:textId="0D59089B" w:rsidR="00C15852" w:rsidRDefault="00C15852" w:rsidP="00D17969">
            <w:pPr>
              <w:jc w:val="center"/>
              <w:rPr>
                <w:rFonts w:eastAsia="Times New Roman"/>
                <w:sz w:val="22"/>
                <w:szCs w:val="22"/>
              </w:rPr>
            </w:pPr>
            <w:r>
              <w:rPr>
                <w:rFonts w:eastAsia="Times New Roman"/>
                <w:sz w:val="22"/>
                <w:szCs w:val="22"/>
              </w:rPr>
              <w:t>7.39</w:t>
            </w:r>
          </w:p>
        </w:tc>
      </w:tr>
      <w:tr w:rsidR="00C15852" w14:paraId="4211DDC6" w14:textId="77777777" w:rsidTr="00D17969">
        <w:trPr>
          <w:trHeight w:val="156"/>
          <w:jc w:val="center"/>
        </w:trPr>
        <w:tc>
          <w:tcPr>
            <w:tcW w:w="1721" w:type="dxa"/>
            <w:vMerge/>
            <w:vAlign w:val="center"/>
          </w:tcPr>
          <w:p w14:paraId="09158BFF" w14:textId="77777777" w:rsidR="00C15852" w:rsidRPr="00AC74ED" w:rsidRDefault="00C15852" w:rsidP="00D17969">
            <w:pPr>
              <w:jc w:val="center"/>
              <w:rPr>
                <w:rFonts w:eastAsia="Times New Roman"/>
                <w:b/>
                <w:sz w:val="22"/>
                <w:szCs w:val="22"/>
              </w:rPr>
            </w:pPr>
          </w:p>
        </w:tc>
        <w:tc>
          <w:tcPr>
            <w:tcW w:w="1740" w:type="dxa"/>
            <w:vAlign w:val="center"/>
          </w:tcPr>
          <w:p w14:paraId="1AA87999"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C4DB2C1" w14:textId="2BABDB2E" w:rsidR="00C15852" w:rsidRDefault="00C15852" w:rsidP="00D17969">
            <w:pPr>
              <w:jc w:val="center"/>
              <w:rPr>
                <w:rFonts w:eastAsia="Times New Roman"/>
                <w:sz w:val="22"/>
                <w:szCs w:val="22"/>
              </w:rPr>
            </w:pPr>
            <w:r>
              <w:rPr>
                <w:rFonts w:eastAsia="Times New Roman"/>
                <w:sz w:val="22"/>
                <w:szCs w:val="22"/>
              </w:rPr>
              <w:t>178.4</w:t>
            </w:r>
          </w:p>
        </w:tc>
        <w:tc>
          <w:tcPr>
            <w:tcW w:w="2100" w:type="dxa"/>
            <w:vAlign w:val="center"/>
          </w:tcPr>
          <w:p w14:paraId="5BCF7D96" w14:textId="7B044860" w:rsidR="00C15852" w:rsidRDefault="00C15852" w:rsidP="00D17969">
            <w:pPr>
              <w:jc w:val="center"/>
              <w:rPr>
                <w:rFonts w:eastAsia="Times New Roman"/>
                <w:sz w:val="22"/>
                <w:szCs w:val="22"/>
              </w:rPr>
            </w:pPr>
            <w:r>
              <w:rPr>
                <w:rFonts w:eastAsia="Times New Roman"/>
                <w:sz w:val="22"/>
                <w:szCs w:val="22"/>
              </w:rPr>
              <w:t>9.12</w:t>
            </w:r>
          </w:p>
        </w:tc>
      </w:tr>
      <w:tr w:rsidR="00C15852" w14:paraId="488FD32F" w14:textId="77777777" w:rsidTr="00D17969">
        <w:trPr>
          <w:trHeight w:val="156"/>
          <w:jc w:val="center"/>
        </w:trPr>
        <w:tc>
          <w:tcPr>
            <w:tcW w:w="1721" w:type="dxa"/>
            <w:vMerge/>
            <w:vAlign w:val="center"/>
          </w:tcPr>
          <w:p w14:paraId="4275DF8E" w14:textId="77777777" w:rsidR="00C15852" w:rsidRPr="00AC74ED" w:rsidRDefault="00C15852" w:rsidP="00D17969">
            <w:pPr>
              <w:jc w:val="center"/>
              <w:rPr>
                <w:rFonts w:eastAsia="Times New Roman"/>
                <w:b/>
                <w:sz w:val="22"/>
                <w:szCs w:val="22"/>
              </w:rPr>
            </w:pPr>
          </w:p>
        </w:tc>
        <w:tc>
          <w:tcPr>
            <w:tcW w:w="1740" w:type="dxa"/>
            <w:vAlign w:val="center"/>
          </w:tcPr>
          <w:p w14:paraId="3F0E1045"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1992FE10" w14:textId="6E5994D1" w:rsidR="00C15852" w:rsidRDefault="00C15852" w:rsidP="00D17969">
            <w:pPr>
              <w:jc w:val="center"/>
              <w:rPr>
                <w:rFonts w:eastAsia="Times New Roman"/>
                <w:sz w:val="22"/>
                <w:szCs w:val="22"/>
              </w:rPr>
            </w:pPr>
            <w:r>
              <w:rPr>
                <w:rFonts w:eastAsia="Times New Roman"/>
                <w:sz w:val="22"/>
                <w:szCs w:val="22"/>
              </w:rPr>
              <w:t>227</w:t>
            </w:r>
          </w:p>
        </w:tc>
        <w:tc>
          <w:tcPr>
            <w:tcW w:w="2100" w:type="dxa"/>
            <w:vAlign w:val="center"/>
          </w:tcPr>
          <w:p w14:paraId="37295ADE" w14:textId="7DAEFF32" w:rsidR="00C15852" w:rsidRDefault="00C15852" w:rsidP="00D17969">
            <w:pPr>
              <w:jc w:val="center"/>
              <w:rPr>
                <w:rFonts w:eastAsia="Times New Roman"/>
                <w:sz w:val="22"/>
                <w:szCs w:val="22"/>
              </w:rPr>
            </w:pPr>
            <w:r>
              <w:rPr>
                <w:rFonts w:eastAsia="Times New Roman"/>
                <w:sz w:val="22"/>
                <w:szCs w:val="22"/>
              </w:rPr>
              <w:t>9.53</w:t>
            </w:r>
          </w:p>
        </w:tc>
      </w:tr>
      <w:tr w:rsidR="00C15852" w14:paraId="47F32D5C" w14:textId="77777777" w:rsidTr="00D17969">
        <w:trPr>
          <w:trHeight w:val="156"/>
          <w:jc w:val="center"/>
        </w:trPr>
        <w:tc>
          <w:tcPr>
            <w:tcW w:w="1721" w:type="dxa"/>
            <w:vMerge/>
            <w:vAlign w:val="center"/>
          </w:tcPr>
          <w:p w14:paraId="50A5986D" w14:textId="77777777" w:rsidR="00C15852" w:rsidRPr="00AC74ED" w:rsidRDefault="00C15852" w:rsidP="00D17969">
            <w:pPr>
              <w:jc w:val="center"/>
              <w:rPr>
                <w:rFonts w:eastAsia="Times New Roman"/>
                <w:b/>
                <w:sz w:val="22"/>
                <w:szCs w:val="22"/>
              </w:rPr>
            </w:pPr>
          </w:p>
        </w:tc>
        <w:tc>
          <w:tcPr>
            <w:tcW w:w="1740" w:type="dxa"/>
            <w:vAlign w:val="center"/>
          </w:tcPr>
          <w:p w14:paraId="7BD56C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45A03D57" w14:textId="3D81294F" w:rsidR="00C15852" w:rsidRDefault="00C15852" w:rsidP="00D17969">
            <w:pPr>
              <w:jc w:val="center"/>
              <w:rPr>
                <w:rFonts w:eastAsia="Times New Roman"/>
                <w:sz w:val="22"/>
                <w:szCs w:val="22"/>
              </w:rPr>
            </w:pPr>
            <w:r>
              <w:rPr>
                <w:rFonts w:eastAsia="Times New Roman"/>
                <w:sz w:val="22"/>
                <w:szCs w:val="22"/>
              </w:rPr>
              <w:t>262.6</w:t>
            </w:r>
          </w:p>
        </w:tc>
        <w:tc>
          <w:tcPr>
            <w:tcW w:w="2100" w:type="dxa"/>
            <w:vAlign w:val="center"/>
          </w:tcPr>
          <w:p w14:paraId="2F5E1909" w14:textId="1F1A9730" w:rsidR="00C15852" w:rsidRDefault="00C15852" w:rsidP="00D17969">
            <w:pPr>
              <w:jc w:val="center"/>
              <w:rPr>
                <w:rFonts w:eastAsia="Times New Roman"/>
                <w:sz w:val="22"/>
                <w:szCs w:val="22"/>
              </w:rPr>
            </w:pPr>
            <w:r>
              <w:rPr>
                <w:rFonts w:eastAsia="Times New Roman"/>
                <w:sz w:val="22"/>
                <w:szCs w:val="22"/>
              </w:rPr>
              <w:t>8.61</w:t>
            </w:r>
          </w:p>
        </w:tc>
      </w:tr>
      <w:tr w:rsidR="00C15852" w14:paraId="4AF704DE" w14:textId="77777777" w:rsidTr="00D17969">
        <w:trPr>
          <w:trHeight w:val="156"/>
          <w:jc w:val="center"/>
        </w:trPr>
        <w:tc>
          <w:tcPr>
            <w:tcW w:w="1721" w:type="dxa"/>
            <w:vMerge/>
            <w:vAlign w:val="center"/>
          </w:tcPr>
          <w:p w14:paraId="571FFA03" w14:textId="77777777" w:rsidR="00C15852" w:rsidRPr="00AC74ED" w:rsidRDefault="00C15852" w:rsidP="00D17969">
            <w:pPr>
              <w:jc w:val="center"/>
              <w:rPr>
                <w:rFonts w:eastAsia="Times New Roman"/>
                <w:b/>
                <w:sz w:val="22"/>
                <w:szCs w:val="22"/>
              </w:rPr>
            </w:pPr>
          </w:p>
        </w:tc>
        <w:tc>
          <w:tcPr>
            <w:tcW w:w="1740" w:type="dxa"/>
            <w:vAlign w:val="center"/>
          </w:tcPr>
          <w:p w14:paraId="00C72BE5"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3EBABC2" w14:textId="5A26DDF5" w:rsidR="00C15852" w:rsidRDefault="00C15852" w:rsidP="00D17969">
            <w:pPr>
              <w:jc w:val="center"/>
              <w:rPr>
                <w:rFonts w:eastAsia="Times New Roman"/>
                <w:sz w:val="22"/>
                <w:szCs w:val="22"/>
              </w:rPr>
            </w:pPr>
            <w:r>
              <w:rPr>
                <w:rFonts w:eastAsia="Times New Roman"/>
                <w:sz w:val="22"/>
                <w:szCs w:val="22"/>
              </w:rPr>
              <w:t>304.2</w:t>
            </w:r>
          </w:p>
        </w:tc>
        <w:tc>
          <w:tcPr>
            <w:tcW w:w="2100" w:type="dxa"/>
            <w:vAlign w:val="center"/>
          </w:tcPr>
          <w:p w14:paraId="33291AD4" w14:textId="201DF1D2" w:rsidR="00C15852" w:rsidRDefault="00C15852" w:rsidP="00D17969">
            <w:pPr>
              <w:jc w:val="center"/>
              <w:rPr>
                <w:rFonts w:eastAsia="Times New Roman"/>
                <w:sz w:val="22"/>
                <w:szCs w:val="22"/>
              </w:rPr>
            </w:pPr>
            <w:r>
              <w:rPr>
                <w:rFonts w:eastAsia="Times New Roman"/>
                <w:sz w:val="22"/>
                <w:szCs w:val="22"/>
              </w:rPr>
              <w:t>7.95</w:t>
            </w:r>
          </w:p>
        </w:tc>
      </w:tr>
      <w:tr w:rsidR="00C15852" w14:paraId="7D13386A" w14:textId="77777777" w:rsidTr="00AC74ED">
        <w:trPr>
          <w:trHeight w:val="197"/>
          <w:jc w:val="center"/>
        </w:trPr>
        <w:tc>
          <w:tcPr>
            <w:tcW w:w="1721" w:type="dxa"/>
            <w:vMerge/>
            <w:vAlign w:val="center"/>
          </w:tcPr>
          <w:p w14:paraId="097147BB" w14:textId="77777777" w:rsidR="00C15852" w:rsidRPr="00AC74ED" w:rsidRDefault="00C15852" w:rsidP="00D17969">
            <w:pPr>
              <w:jc w:val="center"/>
              <w:rPr>
                <w:rFonts w:eastAsia="Times New Roman"/>
                <w:b/>
                <w:sz w:val="22"/>
                <w:szCs w:val="22"/>
              </w:rPr>
            </w:pPr>
          </w:p>
        </w:tc>
        <w:tc>
          <w:tcPr>
            <w:tcW w:w="1740" w:type="dxa"/>
            <w:vAlign w:val="center"/>
          </w:tcPr>
          <w:p w14:paraId="59D97E0A" w14:textId="26D0F60D"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07C52CD0" w14:textId="37D2DBC2" w:rsidR="00C15852" w:rsidRDefault="00C15852" w:rsidP="00D17969">
            <w:pPr>
              <w:jc w:val="center"/>
              <w:rPr>
                <w:rFonts w:eastAsia="Times New Roman"/>
                <w:sz w:val="22"/>
                <w:szCs w:val="22"/>
              </w:rPr>
            </w:pPr>
            <w:r>
              <w:rPr>
                <w:rFonts w:eastAsia="Times New Roman"/>
                <w:sz w:val="22"/>
                <w:szCs w:val="22"/>
              </w:rPr>
              <w:t>334.5</w:t>
            </w:r>
          </w:p>
        </w:tc>
        <w:tc>
          <w:tcPr>
            <w:tcW w:w="2100" w:type="dxa"/>
            <w:vAlign w:val="center"/>
          </w:tcPr>
          <w:p w14:paraId="3254DF9C" w14:textId="2F456C7B" w:rsidR="00C15852" w:rsidRDefault="00C15852" w:rsidP="00D17969">
            <w:pPr>
              <w:jc w:val="center"/>
              <w:rPr>
                <w:rFonts w:eastAsia="Times New Roman"/>
                <w:sz w:val="22"/>
                <w:szCs w:val="22"/>
              </w:rPr>
            </w:pPr>
            <w:r>
              <w:rPr>
                <w:rFonts w:eastAsia="Times New Roman"/>
                <w:sz w:val="22"/>
                <w:szCs w:val="22"/>
              </w:rPr>
              <w:t>11.40</w:t>
            </w:r>
          </w:p>
        </w:tc>
      </w:tr>
    </w:tbl>
    <w:p w14:paraId="73825D95" w14:textId="0B664620" w:rsidR="00AC74ED" w:rsidRDefault="00C15852" w:rsidP="00FD6B37">
      <w:pPr>
        <w:rPr>
          <w:rFonts w:eastAsia="Times New Roman"/>
          <w:sz w:val="22"/>
          <w:szCs w:val="22"/>
        </w:rPr>
      </w:pPr>
      <w:r>
        <w:rPr>
          <w:rFonts w:eastAsia="Times New Roman"/>
          <w:sz w:val="22"/>
          <w:szCs w:val="22"/>
        </w:rPr>
        <w:tab/>
        <w:t>Table 6.2: Averages and Standard Deviations for 0-5% senescent category.</w:t>
      </w:r>
    </w:p>
    <w:p w14:paraId="155F7DB5"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22047C23" w14:textId="77777777" w:rsidTr="00D17969">
        <w:trPr>
          <w:trHeight w:val="261"/>
          <w:jc w:val="center"/>
        </w:trPr>
        <w:tc>
          <w:tcPr>
            <w:tcW w:w="3461" w:type="dxa"/>
            <w:gridSpan w:val="2"/>
            <w:vAlign w:val="center"/>
          </w:tcPr>
          <w:p w14:paraId="7C732D7A" w14:textId="77777777" w:rsidR="00C15852" w:rsidRPr="00AC74ED" w:rsidRDefault="00C15852" w:rsidP="00D17969">
            <w:pPr>
              <w:jc w:val="center"/>
              <w:rPr>
                <w:rFonts w:eastAsia="Times New Roman"/>
                <w:b/>
                <w:sz w:val="22"/>
                <w:szCs w:val="22"/>
              </w:rPr>
            </w:pPr>
          </w:p>
        </w:tc>
        <w:tc>
          <w:tcPr>
            <w:tcW w:w="1869" w:type="dxa"/>
            <w:vAlign w:val="center"/>
          </w:tcPr>
          <w:p w14:paraId="69A491A3"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6973FED7"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C15852" w14:paraId="4DF8D07E" w14:textId="77777777" w:rsidTr="00D17969">
        <w:trPr>
          <w:trHeight w:val="261"/>
          <w:jc w:val="center"/>
        </w:trPr>
        <w:tc>
          <w:tcPr>
            <w:tcW w:w="3461" w:type="dxa"/>
            <w:gridSpan w:val="2"/>
            <w:vAlign w:val="center"/>
          </w:tcPr>
          <w:p w14:paraId="211B1220"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26930D13" w14:textId="40FEFD38" w:rsidR="00C15852" w:rsidRDefault="00C15852" w:rsidP="00D17969">
            <w:pPr>
              <w:jc w:val="center"/>
              <w:rPr>
                <w:rFonts w:eastAsia="Times New Roman"/>
                <w:sz w:val="22"/>
                <w:szCs w:val="22"/>
              </w:rPr>
            </w:pPr>
            <w:r>
              <w:rPr>
                <w:rFonts w:eastAsia="Times New Roman"/>
                <w:sz w:val="22"/>
                <w:szCs w:val="22"/>
              </w:rPr>
              <w:t>6.98</w:t>
            </w:r>
          </w:p>
        </w:tc>
        <w:tc>
          <w:tcPr>
            <w:tcW w:w="2100" w:type="dxa"/>
            <w:vAlign w:val="center"/>
          </w:tcPr>
          <w:p w14:paraId="72695543" w14:textId="11451C06" w:rsidR="00C15852" w:rsidRDefault="00C15852" w:rsidP="00D17969">
            <w:pPr>
              <w:jc w:val="center"/>
              <w:rPr>
                <w:rFonts w:eastAsia="Times New Roman"/>
                <w:sz w:val="22"/>
                <w:szCs w:val="22"/>
              </w:rPr>
            </w:pPr>
            <w:r>
              <w:rPr>
                <w:rFonts w:eastAsia="Times New Roman"/>
                <w:sz w:val="22"/>
                <w:szCs w:val="22"/>
              </w:rPr>
              <w:t>0.36</w:t>
            </w:r>
          </w:p>
        </w:tc>
      </w:tr>
      <w:tr w:rsidR="00C15852" w14:paraId="5BFA7460" w14:textId="77777777" w:rsidTr="00D17969">
        <w:trPr>
          <w:trHeight w:val="261"/>
          <w:jc w:val="center"/>
        </w:trPr>
        <w:tc>
          <w:tcPr>
            <w:tcW w:w="3461" w:type="dxa"/>
            <w:gridSpan w:val="2"/>
            <w:vAlign w:val="center"/>
          </w:tcPr>
          <w:p w14:paraId="5D635401"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469A8939" w14:textId="2350BB05" w:rsidR="00C15852" w:rsidRDefault="00C15852" w:rsidP="00D17969">
            <w:pPr>
              <w:jc w:val="center"/>
              <w:rPr>
                <w:rFonts w:eastAsia="Times New Roman"/>
                <w:sz w:val="22"/>
                <w:szCs w:val="22"/>
              </w:rPr>
            </w:pPr>
            <w:r>
              <w:rPr>
                <w:rFonts w:eastAsia="Times New Roman"/>
                <w:sz w:val="22"/>
                <w:szCs w:val="22"/>
              </w:rPr>
              <w:t>39.6</w:t>
            </w:r>
          </w:p>
        </w:tc>
        <w:tc>
          <w:tcPr>
            <w:tcW w:w="2100" w:type="dxa"/>
            <w:vAlign w:val="center"/>
          </w:tcPr>
          <w:p w14:paraId="318F27E6" w14:textId="6B236211" w:rsidR="00C15852" w:rsidRDefault="00C15852" w:rsidP="00D17969">
            <w:pPr>
              <w:jc w:val="center"/>
              <w:rPr>
                <w:rFonts w:eastAsia="Times New Roman"/>
                <w:sz w:val="22"/>
                <w:szCs w:val="22"/>
              </w:rPr>
            </w:pPr>
            <w:r>
              <w:rPr>
                <w:rFonts w:eastAsia="Times New Roman"/>
                <w:sz w:val="22"/>
                <w:szCs w:val="22"/>
              </w:rPr>
              <w:t>1.31</w:t>
            </w:r>
          </w:p>
        </w:tc>
      </w:tr>
      <w:tr w:rsidR="00C15852" w14:paraId="66835384" w14:textId="77777777" w:rsidTr="00D17969">
        <w:trPr>
          <w:trHeight w:val="261"/>
          <w:jc w:val="center"/>
        </w:trPr>
        <w:tc>
          <w:tcPr>
            <w:tcW w:w="1721" w:type="dxa"/>
            <w:vMerge w:val="restart"/>
            <w:vAlign w:val="center"/>
          </w:tcPr>
          <w:p w14:paraId="324F6E34"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C4386E0"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359A0BE1" w14:textId="3915C511" w:rsidR="00C15852" w:rsidRDefault="00C15852" w:rsidP="00D17969">
            <w:pPr>
              <w:jc w:val="center"/>
              <w:rPr>
                <w:rFonts w:eastAsia="Times New Roman"/>
                <w:sz w:val="22"/>
                <w:szCs w:val="22"/>
              </w:rPr>
            </w:pPr>
            <w:r>
              <w:rPr>
                <w:rFonts w:eastAsia="Times New Roman"/>
                <w:sz w:val="22"/>
                <w:szCs w:val="22"/>
              </w:rPr>
              <w:t>111.8</w:t>
            </w:r>
          </w:p>
        </w:tc>
        <w:tc>
          <w:tcPr>
            <w:tcW w:w="2100" w:type="dxa"/>
            <w:vAlign w:val="center"/>
          </w:tcPr>
          <w:p w14:paraId="71C67BAB" w14:textId="1335FCF0" w:rsidR="00C15852" w:rsidRDefault="00C15852" w:rsidP="00D17969">
            <w:pPr>
              <w:jc w:val="center"/>
              <w:rPr>
                <w:rFonts w:eastAsia="Times New Roman"/>
                <w:sz w:val="22"/>
                <w:szCs w:val="22"/>
              </w:rPr>
            </w:pPr>
            <w:r>
              <w:rPr>
                <w:rFonts w:eastAsia="Times New Roman"/>
                <w:sz w:val="22"/>
                <w:szCs w:val="22"/>
              </w:rPr>
              <w:t>5.58</w:t>
            </w:r>
          </w:p>
        </w:tc>
      </w:tr>
      <w:tr w:rsidR="00C15852" w14:paraId="0D96D2FA" w14:textId="77777777" w:rsidTr="00D17969">
        <w:trPr>
          <w:trHeight w:val="156"/>
          <w:jc w:val="center"/>
        </w:trPr>
        <w:tc>
          <w:tcPr>
            <w:tcW w:w="1721" w:type="dxa"/>
            <w:vMerge/>
            <w:vAlign w:val="center"/>
          </w:tcPr>
          <w:p w14:paraId="5727EDA8" w14:textId="77777777" w:rsidR="00C15852" w:rsidRPr="00AC74ED" w:rsidRDefault="00C15852" w:rsidP="00D17969">
            <w:pPr>
              <w:jc w:val="center"/>
              <w:rPr>
                <w:rFonts w:eastAsia="Times New Roman"/>
                <w:b/>
                <w:sz w:val="22"/>
                <w:szCs w:val="22"/>
              </w:rPr>
            </w:pPr>
          </w:p>
        </w:tc>
        <w:tc>
          <w:tcPr>
            <w:tcW w:w="1740" w:type="dxa"/>
            <w:vAlign w:val="center"/>
          </w:tcPr>
          <w:p w14:paraId="31D525CA"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59179577" w14:textId="19353BE9" w:rsidR="00C15852" w:rsidRDefault="00C15852" w:rsidP="00D17969">
            <w:pPr>
              <w:jc w:val="center"/>
              <w:rPr>
                <w:rFonts w:eastAsia="Times New Roman"/>
                <w:sz w:val="22"/>
                <w:szCs w:val="22"/>
              </w:rPr>
            </w:pPr>
            <w:r>
              <w:rPr>
                <w:rFonts w:eastAsia="Times New Roman"/>
                <w:sz w:val="22"/>
                <w:szCs w:val="22"/>
              </w:rPr>
              <w:t>154.4</w:t>
            </w:r>
          </w:p>
        </w:tc>
        <w:tc>
          <w:tcPr>
            <w:tcW w:w="2100" w:type="dxa"/>
            <w:vAlign w:val="center"/>
          </w:tcPr>
          <w:p w14:paraId="78CDE353" w14:textId="2A482061" w:rsidR="00C15852" w:rsidRDefault="00C15852" w:rsidP="00D17969">
            <w:pPr>
              <w:jc w:val="center"/>
              <w:rPr>
                <w:rFonts w:eastAsia="Times New Roman"/>
                <w:sz w:val="22"/>
                <w:szCs w:val="22"/>
              </w:rPr>
            </w:pPr>
            <w:r>
              <w:rPr>
                <w:rFonts w:eastAsia="Times New Roman"/>
                <w:sz w:val="22"/>
                <w:szCs w:val="22"/>
              </w:rPr>
              <w:t>13.04</w:t>
            </w:r>
          </w:p>
        </w:tc>
      </w:tr>
      <w:tr w:rsidR="00C15852" w14:paraId="15578CDA" w14:textId="77777777" w:rsidTr="00D17969">
        <w:trPr>
          <w:trHeight w:val="156"/>
          <w:jc w:val="center"/>
        </w:trPr>
        <w:tc>
          <w:tcPr>
            <w:tcW w:w="1721" w:type="dxa"/>
            <w:vMerge/>
            <w:vAlign w:val="center"/>
          </w:tcPr>
          <w:p w14:paraId="6E2882FB" w14:textId="77777777" w:rsidR="00C15852" w:rsidRPr="00AC74ED" w:rsidRDefault="00C15852" w:rsidP="00D17969">
            <w:pPr>
              <w:jc w:val="center"/>
              <w:rPr>
                <w:rFonts w:eastAsia="Times New Roman"/>
                <w:b/>
                <w:sz w:val="22"/>
                <w:szCs w:val="22"/>
              </w:rPr>
            </w:pPr>
          </w:p>
        </w:tc>
        <w:tc>
          <w:tcPr>
            <w:tcW w:w="1740" w:type="dxa"/>
            <w:vAlign w:val="center"/>
          </w:tcPr>
          <w:p w14:paraId="2335BFEF"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60110B44" w14:textId="2C0EEEB3" w:rsidR="00C15852" w:rsidRDefault="00C15852" w:rsidP="00D17969">
            <w:pPr>
              <w:jc w:val="center"/>
              <w:rPr>
                <w:rFonts w:eastAsia="Times New Roman"/>
                <w:sz w:val="22"/>
                <w:szCs w:val="22"/>
              </w:rPr>
            </w:pPr>
            <w:r>
              <w:rPr>
                <w:rFonts w:eastAsia="Times New Roman"/>
                <w:sz w:val="22"/>
                <w:szCs w:val="22"/>
              </w:rPr>
              <w:t>190.4</w:t>
            </w:r>
          </w:p>
        </w:tc>
        <w:tc>
          <w:tcPr>
            <w:tcW w:w="2100" w:type="dxa"/>
            <w:vAlign w:val="center"/>
          </w:tcPr>
          <w:p w14:paraId="08EA0892" w14:textId="53E80B1D" w:rsidR="00C15852" w:rsidRDefault="00C15852" w:rsidP="00D17969">
            <w:pPr>
              <w:jc w:val="center"/>
              <w:rPr>
                <w:rFonts w:eastAsia="Times New Roman"/>
                <w:sz w:val="22"/>
                <w:szCs w:val="22"/>
              </w:rPr>
            </w:pPr>
            <w:r>
              <w:rPr>
                <w:rFonts w:eastAsia="Times New Roman"/>
                <w:sz w:val="22"/>
                <w:szCs w:val="22"/>
              </w:rPr>
              <w:t>12.53</w:t>
            </w:r>
          </w:p>
        </w:tc>
      </w:tr>
      <w:tr w:rsidR="00C15852" w14:paraId="2B9824D0" w14:textId="77777777" w:rsidTr="00D17969">
        <w:trPr>
          <w:trHeight w:val="156"/>
          <w:jc w:val="center"/>
        </w:trPr>
        <w:tc>
          <w:tcPr>
            <w:tcW w:w="1721" w:type="dxa"/>
            <w:vMerge/>
            <w:vAlign w:val="center"/>
          </w:tcPr>
          <w:p w14:paraId="5AC3496E" w14:textId="77777777" w:rsidR="00C15852" w:rsidRPr="00AC74ED" w:rsidRDefault="00C15852" w:rsidP="00D17969">
            <w:pPr>
              <w:jc w:val="center"/>
              <w:rPr>
                <w:rFonts w:eastAsia="Times New Roman"/>
                <w:b/>
                <w:sz w:val="22"/>
                <w:szCs w:val="22"/>
              </w:rPr>
            </w:pPr>
          </w:p>
        </w:tc>
        <w:tc>
          <w:tcPr>
            <w:tcW w:w="1740" w:type="dxa"/>
            <w:vAlign w:val="center"/>
          </w:tcPr>
          <w:p w14:paraId="10E4F0AF"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9F21662" w14:textId="07FF3952" w:rsidR="00C15852" w:rsidRDefault="00C15852" w:rsidP="00D17969">
            <w:pPr>
              <w:jc w:val="center"/>
              <w:rPr>
                <w:rFonts w:eastAsia="Times New Roman"/>
                <w:sz w:val="22"/>
                <w:szCs w:val="22"/>
              </w:rPr>
            </w:pPr>
            <w:r>
              <w:rPr>
                <w:rFonts w:eastAsia="Times New Roman"/>
                <w:sz w:val="22"/>
                <w:szCs w:val="22"/>
              </w:rPr>
              <w:t>206</w:t>
            </w:r>
          </w:p>
        </w:tc>
        <w:tc>
          <w:tcPr>
            <w:tcW w:w="2100" w:type="dxa"/>
            <w:vAlign w:val="center"/>
          </w:tcPr>
          <w:p w14:paraId="175178E8" w14:textId="6546B3D6" w:rsidR="00C15852" w:rsidRDefault="00C15852" w:rsidP="00D17969">
            <w:pPr>
              <w:jc w:val="center"/>
              <w:rPr>
                <w:rFonts w:eastAsia="Times New Roman"/>
                <w:sz w:val="22"/>
                <w:szCs w:val="22"/>
              </w:rPr>
            </w:pPr>
            <w:r>
              <w:rPr>
                <w:rFonts w:eastAsia="Times New Roman"/>
                <w:sz w:val="22"/>
                <w:szCs w:val="22"/>
              </w:rPr>
              <w:t>10.93</w:t>
            </w:r>
          </w:p>
        </w:tc>
      </w:tr>
      <w:tr w:rsidR="00C15852" w14:paraId="54D35430" w14:textId="77777777" w:rsidTr="00D17969">
        <w:trPr>
          <w:trHeight w:val="156"/>
          <w:jc w:val="center"/>
        </w:trPr>
        <w:tc>
          <w:tcPr>
            <w:tcW w:w="1721" w:type="dxa"/>
            <w:vMerge/>
            <w:vAlign w:val="center"/>
          </w:tcPr>
          <w:p w14:paraId="06C912D0" w14:textId="77777777" w:rsidR="00C15852" w:rsidRPr="00AC74ED" w:rsidRDefault="00C15852" w:rsidP="00D17969">
            <w:pPr>
              <w:jc w:val="center"/>
              <w:rPr>
                <w:rFonts w:eastAsia="Times New Roman"/>
                <w:b/>
                <w:sz w:val="22"/>
                <w:szCs w:val="22"/>
              </w:rPr>
            </w:pPr>
          </w:p>
        </w:tc>
        <w:tc>
          <w:tcPr>
            <w:tcW w:w="1740" w:type="dxa"/>
            <w:vAlign w:val="center"/>
          </w:tcPr>
          <w:p w14:paraId="6AE36178"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301F235E" w14:textId="646E09A8" w:rsidR="00C15852" w:rsidRDefault="00C15852" w:rsidP="00D17969">
            <w:pPr>
              <w:jc w:val="center"/>
              <w:rPr>
                <w:rFonts w:eastAsia="Times New Roman"/>
                <w:sz w:val="22"/>
                <w:szCs w:val="22"/>
              </w:rPr>
            </w:pPr>
            <w:r>
              <w:rPr>
                <w:rFonts w:eastAsia="Times New Roman"/>
                <w:sz w:val="22"/>
                <w:szCs w:val="22"/>
              </w:rPr>
              <w:t>249.4</w:t>
            </w:r>
          </w:p>
        </w:tc>
        <w:tc>
          <w:tcPr>
            <w:tcW w:w="2100" w:type="dxa"/>
            <w:vAlign w:val="center"/>
          </w:tcPr>
          <w:p w14:paraId="359CA0D8" w14:textId="6C7567F7" w:rsidR="00C15852" w:rsidRDefault="00C15852" w:rsidP="00D17969">
            <w:pPr>
              <w:jc w:val="center"/>
              <w:rPr>
                <w:rFonts w:eastAsia="Times New Roman"/>
                <w:sz w:val="22"/>
                <w:szCs w:val="22"/>
              </w:rPr>
            </w:pPr>
            <w:r>
              <w:rPr>
                <w:rFonts w:eastAsia="Times New Roman"/>
                <w:sz w:val="22"/>
                <w:szCs w:val="22"/>
              </w:rPr>
              <w:t>9.74</w:t>
            </w:r>
          </w:p>
        </w:tc>
      </w:tr>
      <w:tr w:rsidR="00C15852" w14:paraId="20985A4A" w14:textId="77777777" w:rsidTr="00D17969">
        <w:trPr>
          <w:trHeight w:val="197"/>
          <w:jc w:val="center"/>
        </w:trPr>
        <w:tc>
          <w:tcPr>
            <w:tcW w:w="1721" w:type="dxa"/>
            <w:vMerge/>
            <w:vAlign w:val="center"/>
          </w:tcPr>
          <w:p w14:paraId="4A51877C" w14:textId="77777777" w:rsidR="00C15852" w:rsidRPr="00AC74ED" w:rsidRDefault="00C15852" w:rsidP="00D17969">
            <w:pPr>
              <w:jc w:val="center"/>
              <w:rPr>
                <w:rFonts w:eastAsia="Times New Roman"/>
                <w:b/>
                <w:sz w:val="22"/>
                <w:szCs w:val="22"/>
              </w:rPr>
            </w:pPr>
          </w:p>
        </w:tc>
        <w:tc>
          <w:tcPr>
            <w:tcW w:w="1740" w:type="dxa"/>
            <w:vAlign w:val="center"/>
          </w:tcPr>
          <w:p w14:paraId="34C775EA" w14:textId="77777777"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630371FD" w14:textId="6F226B2F" w:rsidR="00C15852" w:rsidRDefault="00C15852" w:rsidP="00D17969">
            <w:pPr>
              <w:jc w:val="center"/>
              <w:rPr>
                <w:rFonts w:eastAsia="Times New Roman"/>
                <w:sz w:val="22"/>
                <w:szCs w:val="22"/>
              </w:rPr>
            </w:pPr>
            <w:r>
              <w:rPr>
                <w:rFonts w:eastAsia="Times New Roman"/>
                <w:sz w:val="22"/>
                <w:szCs w:val="22"/>
              </w:rPr>
              <w:t>302.8</w:t>
            </w:r>
          </w:p>
        </w:tc>
        <w:tc>
          <w:tcPr>
            <w:tcW w:w="2100" w:type="dxa"/>
            <w:vAlign w:val="center"/>
          </w:tcPr>
          <w:p w14:paraId="1638EAE7" w14:textId="1676DF0A" w:rsidR="00C15852" w:rsidRDefault="00C15852" w:rsidP="00D17969">
            <w:pPr>
              <w:jc w:val="center"/>
              <w:rPr>
                <w:rFonts w:eastAsia="Times New Roman"/>
                <w:sz w:val="22"/>
                <w:szCs w:val="22"/>
              </w:rPr>
            </w:pPr>
            <w:r>
              <w:rPr>
                <w:rFonts w:eastAsia="Times New Roman"/>
                <w:sz w:val="22"/>
                <w:szCs w:val="22"/>
              </w:rPr>
              <w:t>12.41</w:t>
            </w:r>
          </w:p>
        </w:tc>
      </w:tr>
      <w:tr w:rsidR="00C15852" w14:paraId="35980C8E" w14:textId="77777777" w:rsidTr="00D17969">
        <w:trPr>
          <w:trHeight w:val="197"/>
          <w:jc w:val="center"/>
        </w:trPr>
        <w:tc>
          <w:tcPr>
            <w:tcW w:w="1721" w:type="dxa"/>
            <w:vMerge/>
            <w:vAlign w:val="center"/>
          </w:tcPr>
          <w:p w14:paraId="211F5477" w14:textId="77777777" w:rsidR="00C15852" w:rsidRPr="00AC74ED" w:rsidRDefault="00C15852" w:rsidP="00D17969">
            <w:pPr>
              <w:jc w:val="center"/>
              <w:rPr>
                <w:rFonts w:eastAsia="Times New Roman"/>
                <w:b/>
                <w:sz w:val="22"/>
                <w:szCs w:val="22"/>
              </w:rPr>
            </w:pPr>
          </w:p>
        </w:tc>
        <w:tc>
          <w:tcPr>
            <w:tcW w:w="1740" w:type="dxa"/>
            <w:vAlign w:val="center"/>
          </w:tcPr>
          <w:p w14:paraId="49F82DC0" w14:textId="1079CEBD" w:rsidR="00C15852" w:rsidRDefault="00C15852" w:rsidP="00D17969">
            <w:pPr>
              <w:jc w:val="center"/>
              <w:rPr>
                <w:rFonts w:eastAsia="Times New Roman"/>
                <w:b/>
                <w:sz w:val="22"/>
                <w:szCs w:val="22"/>
              </w:rPr>
            </w:pPr>
            <w:r>
              <w:rPr>
                <w:rFonts w:eastAsia="Times New Roman"/>
                <w:b/>
                <w:sz w:val="22"/>
                <w:szCs w:val="22"/>
              </w:rPr>
              <w:t>IT 7</w:t>
            </w:r>
          </w:p>
        </w:tc>
        <w:tc>
          <w:tcPr>
            <w:tcW w:w="1869" w:type="dxa"/>
            <w:vAlign w:val="center"/>
          </w:tcPr>
          <w:p w14:paraId="50FFF464" w14:textId="69574AF0" w:rsidR="00C15852" w:rsidRDefault="00C15852" w:rsidP="00D17969">
            <w:pPr>
              <w:jc w:val="center"/>
              <w:rPr>
                <w:rFonts w:eastAsia="Times New Roman"/>
                <w:sz w:val="22"/>
                <w:szCs w:val="22"/>
              </w:rPr>
            </w:pPr>
            <w:r>
              <w:rPr>
                <w:rFonts w:eastAsia="Times New Roman"/>
                <w:sz w:val="22"/>
                <w:szCs w:val="22"/>
              </w:rPr>
              <w:t>317.67</w:t>
            </w:r>
          </w:p>
        </w:tc>
        <w:tc>
          <w:tcPr>
            <w:tcW w:w="2100" w:type="dxa"/>
            <w:vAlign w:val="center"/>
          </w:tcPr>
          <w:p w14:paraId="064F91C6" w14:textId="54E2BDE4" w:rsidR="00C15852" w:rsidRDefault="00C15852" w:rsidP="00D17969">
            <w:pPr>
              <w:jc w:val="center"/>
              <w:rPr>
                <w:rFonts w:eastAsia="Times New Roman"/>
                <w:sz w:val="22"/>
                <w:szCs w:val="22"/>
              </w:rPr>
            </w:pPr>
            <w:r>
              <w:rPr>
                <w:rFonts w:eastAsia="Times New Roman"/>
                <w:sz w:val="22"/>
                <w:szCs w:val="22"/>
              </w:rPr>
              <w:t>15.31</w:t>
            </w:r>
          </w:p>
        </w:tc>
      </w:tr>
    </w:tbl>
    <w:p w14:paraId="1666AFCE" w14:textId="70EA44EA" w:rsidR="00C15852" w:rsidRDefault="00C15852" w:rsidP="00FD6B37">
      <w:pPr>
        <w:rPr>
          <w:rFonts w:eastAsia="Times New Roman"/>
          <w:sz w:val="22"/>
          <w:szCs w:val="22"/>
        </w:rPr>
      </w:pPr>
      <w:r>
        <w:rPr>
          <w:rFonts w:eastAsia="Times New Roman"/>
          <w:sz w:val="22"/>
          <w:szCs w:val="22"/>
        </w:rPr>
        <w:tab/>
        <w:t>Table 6.3: Averages and Standard Deviations for 5-10% senescent category.</w:t>
      </w:r>
    </w:p>
    <w:p w14:paraId="199BB277"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400560E7" w14:textId="77777777" w:rsidTr="00D17969">
        <w:trPr>
          <w:trHeight w:val="261"/>
          <w:jc w:val="center"/>
        </w:trPr>
        <w:tc>
          <w:tcPr>
            <w:tcW w:w="3461" w:type="dxa"/>
            <w:gridSpan w:val="2"/>
            <w:vAlign w:val="center"/>
          </w:tcPr>
          <w:p w14:paraId="35A8A61E" w14:textId="77777777" w:rsidR="00C15852" w:rsidRPr="00AC74ED" w:rsidRDefault="00C15852" w:rsidP="00D17969">
            <w:pPr>
              <w:jc w:val="center"/>
              <w:rPr>
                <w:rFonts w:eastAsia="Times New Roman"/>
                <w:b/>
                <w:sz w:val="22"/>
                <w:szCs w:val="22"/>
              </w:rPr>
            </w:pPr>
          </w:p>
        </w:tc>
        <w:tc>
          <w:tcPr>
            <w:tcW w:w="1869" w:type="dxa"/>
            <w:vAlign w:val="center"/>
          </w:tcPr>
          <w:p w14:paraId="21F9973B"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F2B6D19"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11B02123" w14:textId="77777777" w:rsidTr="00D17969">
        <w:trPr>
          <w:trHeight w:val="261"/>
          <w:jc w:val="center"/>
        </w:trPr>
        <w:tc>
          <w:tcPr>
            <w:tcW w:w="3461" w:type="dxa"/>
            <w:gridSpan w:val="2"/>
            <w:vAlign w:val="center"/>
          </w:tcPr>
          <w:p w14:paraId="29634B78"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6153145B" w14:textId="58A63109" w:rsidR="00D75776" w:rsidRDefault="00D75776" w:rsidP="00D17969">
            <w:pPr>
              <w:jc w:val="center"/>
              <w:rPr>
                <w:rFonts w:eastAsia="Times New Roman"/>
                <w:sz w:val="22"/>
                <w:szCs w:val="22"/>
              </w:rPr>
            </w:pPr>
            <w:r>
              <w:rPr>
                <w:rFonts w:eastAsia="Times New Roman"/>
                <w:sz w:val="22"/>
                <w:szCs w:val="22"/>
              </w:rPr>
              <w:t>12.88</w:t>
            </w:r>
          </w:p>
        </w:tc>
        <w:tc>
          <w:tcPr>
            <w:tcW w:w="2100" w:type="dxa"/>
            <w:vAlign w:val="center"/>
          </w:tcPr>
          <w:p w14:paraId="4B40D820" w14:textId="7AB40F51" w:rsidR="00D75776" w:rsidRDefault="00D75776" w:rsidP="00D17969">
            <w:pPr>
              <w:jc w:val="center"/>
              <w:rPr>
                <w:rFonts w:eastAsia="Times New Roman"/>
                <w:sz w:val="22"/>
                <w:szCs w:val="22"/>
              </w:rPr>
            </w:pPr>
            <w:r>
              <w:rPr>
                <w:rFonts w:eastAsia="Times New Roman"/>
                <w:sz w:val="22"/>
                <w:szCs w:val="22"/>
              </w:rPr>
              <w:t>0.45</w:t>
            </w:r>
          </w:p>
        </w:tc>
      </w:tr>
      <w:tr w:rsidR="00D75776" w14:paraId="442076EE" w14:textId="77777777" w:rsidTr="00D17969">
        <w:trPr>
          <w:trHeight w:val="261"/>
          <w:jc w:val="center"/>
        </w:trPr>
        <w:tc>
          <w:tcPr>
            <w:tcW w:w="3461" w:type="dxa"/>
            <w:gridSpan w:val="2"/>
            <w:vAlign w:val="center"/>
          </w:tcPr>
          <w:p w14:paraId="2CF4099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91FCEF4" w14:textId="68BC8997" w:rsidR="00D75776" w:rsidRDefault="00D75776" w:rsidP="00D17969">
            <w:pPr>
              <w:jc w:val="center"/>
              <w:rPr>
                <w:rFonts w:eastAsia="Times New Roman"/>
                <w:sz w:val="22"/>
                <w:szCs w:val="22"/>
              </w:rPr>
            </w:pPr>
            <w:r>
              <w:rPr>
                <w:rFonts w:eastAsia="Times New Roman"/>
                <w:sz w:val="22"/>
                <w:szCs w:val="22"/>
              </w:rPr>
              <w:t>44.4</w:t>
            </w:r>
          </w:p>
        </w:tc>
        <w:tc>
          <w:tcPr>
            <w:tcW w:w="2100" w:type="dxa"/>
            <w:vAlign w:val="center"/>
          </w:tcPr>
          <w:p w14:paraId="445320DC" w14:textId="23F746BD" w:rsidR="00D75776" w:rsidRDefault="00D75776" w:rsidP="00D17969">
            <w:pPr>
              <w:jc w:val="center"/>
              <w:rPr>
                <w:rFonts w:eastAsia="Times New Roman"/>
                <w:sz w:val="22"/>
                <w:szCs w:val="22"/>
              </w:rPr>
            </w:pPr>
            <w:r>
              <w:rPr>
                <w:rFonts w:eastAsia="Times New Roman"/>
                <w:sz w:val="22"/>
                <w:szCs w:val="22"/>
              </w:rPr>
              <w:t>1.31</w:t>
            </w:r>
          </w:p>
        </w:tc>
      </w:tr>
      <w:tr w:rsidR="00D75776" w14:paraId="1C0A8314" w14:textId="77777777" w:rsidTr="00D17969">
        <w:trPr>
          <w:trHeight w:val="261"/>
          <w:jc w:val="center"/>
        </w:trPr>
        <w:tc>
          <w:tcPr>
            <w:tcW w:w="1721" w:type="dxa"/>
            <w:vMerge w:val="restart"/>
            <w:vAlign w:val="center"/>
          </w:tcPr>
          <w:p w14:paraId="2C7F6E97"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FC26070"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4EFA6A66" w14:textId="02D43DCD" w:rsidR="00D75776" w:rsidRDefault="00D75776" w:rsidP="00D17969">
            <w:pPr>
              <w:jc w:val="center"/>
              <w:rPr>
                <w:rFonts w:eastAsia="Times New Roman"/>
                <w:sz w:val="22"/>
                <w:szCs w:val="22"/>
              </w:rPr>
            </w:pPr>
            <w:r>
              <w:rPr>
                <w:rFonts w:eastAsia="Times New Roman"/>
                <w:sz w:val="22"/>
                <w:szCs w:val="22"/>
              </w:rPr>
              <w:t>76.8</w:t>
            </w:r>
          </w:p>
        </w:tc>
        <w:tc>
          <w:tcPr>
            <w:tcW w:w="2100" w:type="dxa"/>
            <w:vAlign w:val="center"/>
          </w:tcPr>
          <w:p w14:paraId="77D0B05B" w14:textId="235394BA" w:rsidR="00D75776" w:rsidRDefault="00D75776" w:rsidP="00D17969">
            <w:pPr>
              <w:jc w:val="center"/>
              <w:rPr>
                <w:rFonts w:eastAsia="Times New Roman"/>
                <w:sz w:val="22"/>
                <w:szCs w:val="22"/>
              </w:rPr>
            </w:pPr>
            <w:r>
              <w:rPr>
                <w:rFonts w:eastAsia="Times New Roman"/>
                <w:sz w:val="22"/>
                <w:szCs w:val="22"/>
              </w:rPr>
              <w:t>3.03</w:t>
            </w:r>
          </w:p>
        </w:tc>
      </w:tr>
      <w:tr w:rsidR="00D75776" w14:paraId="222DE19D" w14:textId="77777777" w:rsidTr="00D17969">
        <w:trPr>
          <w:trHeight w:val="156"/>
          <w:jc w:val="center"/>
        </w:trPr>
        <w:tc>
          <w:tcPr>
            <w:tcW w:w="1721" w:type="dxa"/>
            <w:vMerge/>
            <w:vAlign w:val="center"/>
          </w:tcPr>
          <w:p w14:paraId="5A535F05" w14:textId="77777777" w:rsidR="00D75776" w:rsidRPr="00AC74ED" w:rsidRDefault="00D75776" w:rsidP="00D17969">
            <w:pPr>
              <w:jc w:val="center"/>
              <w:rPr>
                <w:rFonts w:eastAsia="Times New Roman"/>
                <w:b/>
                <w:sz w:val="22"/>
                <w:szCs w:val="22"/>
              </w:rPr>
            </w:pPr>
          </w:p>
        </w:tc>
        <w:tc>
          <w:tcPr>
            <w:tcW w:w="1740" w:type="dxa"/>
            <w:vAlign w:val="center"/>
          </w:tcPr>
          <w:p w14:paraId="4B712AF7"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F8A3200" w14:textId="587D6057" w:rsidR="00D75776" w:rsidRDefault="00D75776" w:rsidP="00D17969">
            <w:pPr>
              <w:jc w:val="center"/>
              <w:rPr>
                <w:rFonts w:eastAsia="Times New Roman"/>
                <w:sz w:val="22"/>
                <w:szCs w:val="22"/>
              </w:rPr>
            </w:pPr>
            <w:r>
              <w:rPr>
                <w:rFonts w:eastAsia="Times New Roman"/>
                <w:sz w:val="22"/>
                <w:szCs w:val="22"/>
              </w:rPr>
              <w:t>101.8</w:t>
            </w:r>
          </w:p>
        </w:tc>
        <w:tc>
          <w:tcPr>
            <w:tcW w:w="2100" w:type="dxa"/>
            <w:vAlign w:val="center"/>
          </w:tcPr>
          <w:p w14:paraId="03AD15E7" w14:textId="5CE5BFFF" w:rsidR="00D75776" w:rsidRDefault="00D75776" w:rsidP="00D17969">
            <w:pPr>
              <w:jc w:val="center"/>
              <w:rPr>
                <w:rFonts w:eastAsia="Times New Roman"/>
                <w:sz w:val="22"/>
                <w:szCs w:val="22"/>
              </w:rPr>
            </w:pPr>
            <w:r>
              <w:rPr>
                <w:rFonts w:eastAsia="Times New Roman"/>
                <w:sz w:val="22"/>
                <w:szCs w:val="22"/>
              </w:rPr>
              <w:t>2.61</w:t>
            </w:r>
          </w:p>
        </w:tc>
      </w:tr>
      <w:tr w:rsidR="00D75776" w14:paraId="4C12FD77" w14:textId="77777777" w:rsidTr="00D17969">
        <w:trPr>
          <w:trHeight w:val="156"/>
          <w:jc w:val="center"/>
        </w:trPr>
        <w:tc>
          <w:tcPr>
            <w:tcW w:w="1721" w:type="dxa"/>
            <w:vMerge/>
            <w:vAlign w:val="center"/>
          </w:tcPr>
          <w:p w14:paraId="5534FB55" w14:textId="77777777" w:rsidR="00D75776" w:rsidRPr="00AC74ED" w:rsidRDefault="00D75776" w:rsidP="00D17969">
            <w:pPr>
              <w:jc w:val="center"/>
              <w:rPr>
                <w:rFonts w:eastAsia="Times New Roman"/>
                <w:b/>
                <w:sz w:val="22"/>
                <w:szCs w:val="22"/>
              </w:rPr>
            </w:pPr>
          </w:p>
        </w:tc>
        <w:tc>
          <w:tcPr>
            <w:tcW w:w="1740" w:type="dxa"/>
            <w:vAlign w:val="center"/>
          </w:tcPr>
          <w:p w14:paraId="6C9AC7AA"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08EAB228" w14:textId="75038408" w:rsidR="00D75776" w:rsidRDefault="00D75776" w:rsidP="00D17969">
            <w:pPr>
              <w:jc w:val="center"/>
              <w:rPr>
                <w:rFonts w:eastAsia="Times New Roman"/>
                <w:sz w:val="22"/>
                <w:szCs w:val="22"/>
              </w:rPr>
            </w:pPr>
            <w:r>
              <w:rPr>
                <w:rFonts w:eastAsia="Times New Roman"/>
                <w:sz w:val="22"/>
                <w:szCs w:val="22"/>
              </w:rPr>
              <w:t>125.4</w:t>
            </w:r>
          </w:p>
        </w:tc>
        <w:tc>
          <w:tcPr>
            <w:tcW w:w="2100" w:type="dxa"/>
            <w:vAlign w:val="center"/>
          </w:tcPr>
          <w:p w14:paraId="2EC16380" w14:textId="22ED246A" w:rsidR="00D75776" w:rsidRDefault="00D75776" w:rsidP="00D17969">
            <w:pPr>
              <w:jc w:val="center"/>
              <w:rPr>
                <w:rFonts w:eastAsia="Times New Roman"/>
                <w:sz w:val="22"/>
                <w:szCs w:val="22"/>
              </w:rPr>
            </w:pPr>
            <w:r>
              <w:rPr>
                <w:rFonts w:eastAsia="Times New Roman"/>
                <w:sz w:val="22"/>
                <w:szCs w:val="22"/>
              </w:rPr>
              <w:t>4.64</w:t>
            </w:r>
          </w:p>
        </w:tc>
      </w:tr>
      <w:tr w:rsidR="00D75776" w14:paraId="509BB3E3" w14:textId="77777777" w:rsidTr="00D17969">
        <w:trPr>
          <w:trHeight w:val="156"/>
          <w:jc w:val="center"/>
        </w:trPr>
        <w:tc>
          <w:tcPr>
            <w:tcW w:w="1721" w:type="dxa"/>
            <w:vMerge/>
            <w:vAlign w:val="center"/>
          </w:tcPr>
          <w:p w14:paraId="0F92A184" w14:textId="77777777" w:rsidR="00D75776" w:rsidRPr="00AC74ED" w:rsidRDefault="00D75776" w:rsidP="00D17969">
            <w:pPr>
              <w:jc w:val="center"/>
              <w:rPr>
                <w:rFonts w:eastAsia="Times New Roman"/>
                <w:b/>
                <w:sz w:val="22"/>
                <w:szCs w:val="22"/>
              </w:rPr>
            </w:pPr>
          </w:p>
        </w:tc>
        <w:tc>
          <w:tcPr>
            <w:tcW w:w="1740" w:type="dxa"/>
            <w:vAlign w:val="center"/>
          </w:tcPr>
          <w:p w14:paraId="074AEBEB"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0495B3B" w14:textId="7E9AB392" w:rsidR="00D75776" w:rsidRDefault="00D75776" w:rsidP="00D17969">
            <w:pPr>
              <w:jc w:val="center"/>
              <w:rPr>
                <w:rFonts w:eastAsia="Times New Roman"/>
                <w:sz w:val="22"/>
                <w:szCs w:val="22"/>
              </w:rPr>
            </w:pPr>
            <w:r>
              <w:rPr>
                <w:rFonts w:eastAsia="Times New Roman"/>
                <w:sz w:val="22"/>
                <w:szCs w:val="22"/>
              </w:rPr>
              <w:t>143</w:t>
            </w:r>
          </w:p>
        </w:tc>
        <w:tc>
          <w:tcPr>
            <w:tcW w:w="2100" w:type="dxa"/>
            <w:vAlign w:val="center"/>
          </w:tcPr>
          <w:p w14:paraId="793DBD7F" w14:textId="0FE7E9AB" w:rsidR="00D75776" w:rsidRDefault="00D75776" w:rsidP="00D17969">
            <w:pPr>
              <w:jc w:val="center"/>
              <w:rPr>
                <w:rFonts w:eastAsia="Times New Roman"/>
                <w:sz w:val="22"/>
                <w:szCs w:val="22"/>
              </w:rPr>
            </w:pPr>
            <w:r>
              <w:rPr>
                <w:rFonts w:eastAsia="Times New Roman"/>
                <w:sz w:val="22"/>
                <w:szCs w:val="22"/>
              </w:rPr>
              <w:t>2.53</w:t>
            </w:r>
          </w:p>
        </w:tc>
      </w:tr>
      <w:tr w:rsidR="00D75776" w14:paraId="1A3AA7E8" w14:textId="77777777" w:rsidTr="00D17969">
        <w:trPr>
          <w:trHeight w:val="156"/>
          <w:jc w:val="center"/>
        </w:trPr>
        <w:tc>
          <w:tcPr>
            <w:tcW w:w="1721" w:type="dxa"/>
            <w:vMerge/>
            <w:vAlign w:val="center"/>
          </w:tcPr>
          <w:p w14:paraId="0050E3F6" w14:textId="77777777" w:rsidR="00D75776" w:rsidRPr="00AC74ED" w:rsidRDefault="00D75776" w:rsidP="00D17969">
            <w:pPr>
              <w:jc w:val="center"/>
              <w:rPr>
                <w:rFonts w:eastAsia="Times New Roman"/>
                <w:b/>
                <w:sz w:val="22"/>
                <w:szCs w:val="22"/>
              </w:rPr>
            </w:pPr>
          </w:p>
        </w:tc>
        <w:tc>
          <w:tcPr>
            <w:tcW w:w="1740" w:type="dxa"/>
            <w:vAlign w:val="center"/>
          </w:tcPr>
          <w:p w14:paraId="3A45F55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28E1BB16" w14:textId="4EFC01E3" w:rsidR="00D75776" w:rsidRDefault="00D75776" w:rsidP="00D17969">
            <w:pPr>
              <w:jc w:val="center"/>
              <w:rPr>
                <w:rFonts w:eastAsia="Times New Roman"/>
                <w:sz w:val="22"/>
                <w:szCs w:val="22"/>
              </w:rPr>
            </w:pPr>
            <w:r>
              <w:rPr>
                <w:rFonts w:eastAsia="Times New Roman"/>
                <w:sz w:val="22"/>
                <w:szCs w:val="22"/>
              </w:rPr>
              <w:t>166.8</w:t>
            </w:r>
          </w:p>
        </w:tc>
        <w:tc>
          <w:tcPr>
            <w:tcW w:w="2100" w:type="dxa"/>
            <w:vAlign w:val="center"/>
          </w:tcPr>
          <w:p w14:paraId="76D310DB" w14:textId="34E14738" w:rsidR="00D75776" w:rsidRDefault="00D75776" w:rsidP="00D17969">
            <w:pPr>
              <w:jc w:val="center"/>
              <w:rPr>
                <w:rFonts w:eastAsia="Times New Roman"/>
                <w:sz w:val="22"/>
                <w:szCs w:val="22"/>
              </w:rPr>
            </w:pPr>
            <w:r>
              <w:rPr>
                <w:rFonts w:eastAsia="Times New Roman"/>
                <w:sz w:val="22"/>
                <w:szCs w:val="22"/>
              </w:rPr>
              <w:t>2.88</w:t>
            </w:r>
          </w:p>
        </w:tc>
      </w:tr>
      <w:tr w:rsidR="00D75776" w14:paraId="615B303A" w14:textId="77777777" w:rsidTr="00D17969">
        <w:trPr>
          <w:trHeight w:val="197"/>
          <w:jc w:val="center"/>
        </w:trPr>
        <w:tc>
          <w:tcPr>
            <w:tcW w:w="1721" w:type="dxa"/>
            <w:vMerge/>
            <w:vAlign w:val="center"/>
          </w:tcPr>
          <w:p w14:paraId="57483CFB" w14:textId="77777777" w:rsidR="00D75776" w:rsidRPr="00AC74ED" w:rsidRDefault="00D75776" w:rsidP="00D17969">
            <w:pPr>
              <w:jc w:val="center"/>
              <w:rPr>
                <w:rFonts w:eastAsia="Times New Roman"/>
                <w:b/>
                <w:sz w:val="22"/>
                <w:szCs w:val="22"/>
              </w:rPr>
            </w:pPr>
          </w:p>
        </w:tc>
        <w:tc>
          <w:tcPr>
            <w:tcW w:w="1740" w:type="dxa"/>
            <w:vAlign w:val="center"/>
          </w:tcPr>
          <w:p w14:paraId="095850E3"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1C23D6EE" w14:textId="4175FC72" w:rsidR="00D75776" w:rsidRDefault="00D75776" w:rsidP="00D17969">
            <w:pPr>
              <w:jc w:val="center"/>
              <w:rPr>
                <w:rFonts w:eastAsia="Times New Roman"/>
                <w:sz w:val="22"/>
                <w:szCs w:val="22"/>
              </w:rPr>
            </w:pPr>
            <w:r>
              <w:rPr>
                <w:rFonts w:eastAsia="Times New Roman"/>
                <w:sz w:val="22"/>
                <w:szCs w:val="22"/>
              </w:rPr>
              <w:t>220.8</w:t>
            </w:r>
          </w:p>
        </w:tc>
        <w:tc>
          <w:tcPr>
            <w:tcW w:w="2100" w:type="dxa"/>
            <w:vAlign w:val="center"/>
          </w:tcPr>
          <w:p w14:paraId="25F9205C" w14:textId="666277BB" w:rsidR="00D75776" w:rsidRDefault="00D75776" w:rsidP="00D17969">
            <w:pPr>
              <w:jc w:val="center"/>
              <w:rPr>
                <w:rFonts w:eastAsia="Times New Roman"/>
                <w:sz w:val="22"/>
                <w:szCs w:val="22"/>
              </w:rPr>
            </w:pPr>
            <w:r>
              <w:rPr>
                <w:rFonts w:eastAsia="Times New Roman"/>
                <w:sz w:val="22"/>
                <w:szCs w:val="22"/>
              </w:rPr>
              <w:t>9.82</w:t>
            </w:r>
          </w:p>
        </w:tc>
      </w:tr>
      <w:tr w:rsidR="00D75776" w14:paraId="425CFF5F" w14:textId="77777777" w:rsidTr="00D17969">
        <w:trPr>
          <w:trHeight w:val="197"/>
          <w:jc w:val="center"/>
        </w:trPr>
        <w:tc>
          <w:tcPr>
            <w:tcW w:w="1721" w:type="dxa"/>
            <w:vMerge/>
            <w:vAlign w:val="center"/>
          </w:tcPr>
          <w:p w14:paraId="1E7729A3" w14:textId="77777777" w:rsidR="00D75776" w:rsidRPr="00AC74ED" w:rsidRDefault="00D75776" w:rsidP="00D17969">
            <w:pPr>
              <w:jc w:val="center"/>
              <w:rPr>
                <w:rFonts w:eastAsia="Times New Roman"/>
                <w:b/>
                <w:sz w:val="22"/>
                <w:szCs w:val="22"/>
              </w:rPr>
            </w:pPr>
          </w:p>
        </w:tc>
        <w:tc>
          <w:tcPr>
            <w:tcW w:w="1740" w:type="dxa"/>
            <w:vAlign w:val="center"/>
          </w:tcPr>
          <w:p w14:paraId="5C850BFC" w14:textId="5C05BF7B"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729A99C" w14:textId="6A98245C" w:rsidR="00D75776" w:rsidRDefault="00D75776" w:rsidP="00D17969">
            <w:pPr>
              <w:jc w:val="center"/>
              <w:rPr>
                <w:rFonts w:eastAsia="Times New Roman"/>
                <w:sz w:val="22"/>
                <w:szCs w:val="22"/>
              </w:rPr>
            </w:pPr>
            <w:r>
              <w:rPr>
                <w:rFonts w:eastAsia="Times New Roman"/>
                <w:sz w:val="22"/>
                <w:szCs w:val="22"/>
              </w:rPr>
              <w:t>235.8</w:t>
            </w:r>
          </w:p>
        </w:tc>
        <w:tc>
          <w:tcPr>
            <w:tcW w:w="2100" w:type="dxa"/>
            <w:vAlign w:val="center"/>
          </w:tcPr>
          <w:p w14:paraId="145CACC7" w14:textId="69B7DF0C" w:rsidR="00D75776" w:rsidRDefault="00D75776" w:rsidP="00D17969">
            <w:pPr>
              <w:jc w:val="center"/>
              <w:rPr>
                <w:rFonts w:eastAsia="Times New Roman"/>
                <w:sz w:val="22"/>
                <w:szCs w:val="22"/>
              </w:rPr>
            </w:pPr>
            <w:r>
              <w:rPr>
                <w:rFonts w:eastAsia="Times New Roman"/>
                <w:sz w:val="22"/>
                <w:szCs w:val="22"/>
              </w:rPr>
              <w:t>9.05</w:t>
            </w:r>
          </w:p>
        </w:tc>
      </w:tr>
      <w:tr w:rsidR="00D75776" w14:paraId="1DEB3B10" w14:textId="77777777" w:rsidTr="00D17969">
        <w:trPr>
          <w:trHeight w:val="197"/>
          <w:jc w:val="center"/>
        </w:trPr>
        <w:tc>
          <w:tcPr>
            <w:tcW w:w="1721" w:type="dxa"/>
            <w:vMerge/>
            <w:vAlign w:val="center"/>
          </w:tcPr>
          <w:p w14:paraId="46E0E761" w14:textId="77777777" w:rsidR="00D75776" w:rsidRPr="00AC74ED" w:rsidRDefault="00D75776" w:rsidP="00D17969">
            <w:pPr>
              <w:jc w:val="center"/>
              <w:rPr>
                <w:rFonts w:eastAsia="Times New Roman"/>
                <w:b/>
                <w:sz w:val="22"/>
                <w:szCs w:val="22"/>
              </w:rPr>
            </w:pPr>
          </w:p>
        </w:tc>
        <w:tc>
          <w:tcPr>
            <w:tcW w:w="1740" w:type="dxa"/>
            <w:vAlign w:val="center"/>
          </w:tcPr>
          <w:p w14:paraId="3D193FB1" w14:textId="638FCA8B"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0CAD3FC6" w14:textId="4DF4B257" w:rsidR="00D75776" w:rsidRDefault="00D75776" w:rsidP="00D17969">
            <w:pPr>
              <w:jc w:val="center"/>
              <w:rPr>
                <w:rFonts w:eastAsia="Times New Roman"/>
                <w:sz w:val="22"/>
                <w:szCs w:val="22"/>
              </w:rPr>
            </w:pPr>
            <w:r>
              <w:rPr>
                <w:rFonts w:eastAsia="Times New Roman"/>
                <w:sz w:val="22"/>
                <w:szCs w:val="22"/>
              </w:rPr>
              <w:t>253.5</w:t>
            </w:r>
          </w:p>
        </w:tc>
        <w:tc>
          <w:tcPr>
            <w:tcW w:w="2100" w:type="dxa"/>
            <w:vAlign w:val="center"/>
          </w:tcPr>
          <w:p w14:paraId="6D743391" w14:textId="3F6A8B6C" w:rsidR="00D75776" w:rsidRDefault="00D75776" w:rsidP="00D17969">
            <w:pPr>
              <w:jc w:val="center"/>
              <w:rPr>
                <w:rFonts w:eastAsia="Times New Roman"/>
                <w:sz w:val="22"/>
                <w:szCs w:val="22"/>
              </w:rPr>
            </w:pPr>
            <w:r>
              <w:rPr>
                <w:rFonts w:eastAsia="Times New Roman"/>
                <w:sz w:val="22"/>
                <w:szCs w:val="22"/>
              </w:rPr>
              <w:t>22.27</w:t>
            </w:r>
          </w:p>
        </w:tc>
      </w:tr>
    </w:tbl>
    <w:p w14:paraId="0FCC8F78" w14:textId="6B8B9A55" w:rsidR="00C15852" w:rsidRDefault="00D75776" w:rsidP="00FD6B37">
      <w:pPr>
        <w:rPr>
          <w:rFonts w:eastAsia="Times New Roman"/>
          <w:sz w:val="22"/>
          <w:szCs w:val="22"/>
        </w:rPr>
      </w:pPr>
      <w:r>
        <w:rPr>
          <w:rFonts w:eastAsia="Times New Roman"/>
          <w:sz w:val="22"/>
          <w:szCs w:val="22"/>
        </w:rPr>
        <w:tab/>
        <w:t>Table 6.4: Averages and Standard Deviations for 10-15% senescent category.</w:t>
      </w:r>
    </w:p>
    <w:p w14:paraId="75738393"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6CC48417" w14:textId="77777777" w:rsidTr="00D17969">
        <w:trPr>
          <w:trHeight w:val="261"/>
          <w:jc w:val="center"/>
        </w:trPr>
        <w:tc>
          <w:tcPr>
            <w:tcW w:w="3461" w:type="dxa"/>
            <w:gridSpan w:val="2"/>
            <w:vAlign w:val="center"/>
          </w:tcPr>
          <w:p w14:paraId="3B44C340" w14:textId="77777777" w:rsidR="00C15852" w:rsidRPr="00AC74ED" w:rsidRDefault="00C15852" w:rsidP="00D17969">
            <w:pPr>
              <w:jc w:val="center"/>
              <w:rPr>
                <w:rFonts w:eastAsia="Times New Roman"/>
                <w:b/>
                <w:sz w:val="22"/>
                <w:szCs w:val="22"/>
              </w:rPr>
            </w:pPr>
          </w:p>
        </w:tc>
        <w:tc>
          <w:tcPr>
            <w:tcW w:w="1869" w:type="dxa"/>
            <w:vAlign w:val="center"/>
          </w:tcPr>
          <w:p w14:paraId="58035068"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123094AE"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43D923B2" w14:textId="77777777" w:rsidTr="00D17969">
        <w:trPr>
          <w:trHeight w:val="261"/>
          <w:jc w:val="center"/>
        </w:trPr>
        <w:tc>
          <w:tcPr>
            <w:tcW w:w="3461" w:type="dxa"/>
            <w:gridSpan w:val="2"/>
            <w:vAlign w:val="center"/>
          </w:tcPr>
          <w:p w14:paraId="4A0C5EFD"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7A4FAD5" w14:textId="7DF0A7A3" w:rsidR="00D75776" w:rsidRDefault="00D75776" w:rsidP="00D17969">
            <w:pPr>
              <w:jc w:val="center"/>
              <w:rPr>
                <w:rFonts w:eastAsia="Times New Roman"/>
                <w:sz w:val="22"/>
                <w:szCs w:val="22"/>
              </w:rPr>
            </w:pPr>
            <w:r>
              <w:rPr>
                <w:rFonts w:eastAsia="Times New Roman"/>
                <w:sz w:val="22"/>
                <w:szCs w:val="22"/>
              </w:rPr>
              <w:t>17.28</w:t>
            </w:r>
          </w:p>
        </w:tc>
        <w:tc>
          <w:tcPr>
            <w:tcW w:w="2100" w:type="dxa"/>
            <w:vAlign w:val="center"/>
          </w:tcPr>
          <w:p w14:paraId="6F379EEF" w14:textId="145C0B28" w:rsidR="00D75776" w:rsidRDefault="00D75776" w:rsidP="00D17969">
            <w:pPr>
              <w:jc w:val="center"/>
              <w:rPr>
                <w:rFonts w:eastAsia="Times New Roman"/>
                <w:sz w:val="22"/>
                <w:szCs w:val="22"/>
              </w:rPr>
            </w:pPr>
            <w:r>
              <w:rPr>
                <w:rFonts w:eastAsia="Times New Roman"/>
                <w:sz w:val="22"/>
                <w:szCs w:val="22"/>
              </w:rPr>
              <w:t>0.67</w:t>
            </w:r>
          </w:p>
        </w:tc>
      </w:tr>
      <w:tr w:rsidR="00D75776" w14:paraId="4B614F6A" w14:textId="77777777" w:rsidTr="00D17969">
        <w:trPr>
          <w:trHeight w:val="261"/>
          <w:jc w:val="center"/>
        </w:trPr>
        <w:tc>
          <w:tcPr>
            <w:tcW w:w="3461" w:type="dxa"/>
            <w:gridSpan w:val="2"/>
            <w:vAlign w:val="center"/>
          </w:tcPr>
          <w:p w14:paraId="7C3B3AA7"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07461474" w14:textId="2A24C996" w:rsidR="00D75776" w:rsidRDefault="00D75776" w:rsidP="00D17969">
            <w:pPr>
              <w:jc w:val="center"/>
              <w:rPr>
                <w:rFonts w:eastAsia="Times New Roman"/>
                <w:sz w:val="22"/>
                <w:szCs w:val="22"/>
              </w:rPr>
            </w:pPr>
            <w:r>
              <w:rPr>
                <w:rFonts w:eastAsia="Times New Roman"/>
                <w:sz w:val="22"/>
                <w:szCs w:val="22"/>
              </w:rPr>
              <w:t>49.4</w:t>
            </w:r>
          </w:p>
        </w:tc>
        <w:tc>
          <w:tcPr>
            <w:tcW w:w="2100" w:type="dxa"/>
            <w:vAlign w:val="center"/>
          </w:tcPr>
          <w:p w14:paraId="268B5C51" w14:textId="605640FA" w:rsidR="00D75776" w:rsidRDefault="00D75776" w:rsidP="00D17969">
            <w:pPr>
              <w:jc w:val="center"/>
              <w:rPr>
                <w:rFonts w:eastAsia="Times New Roman"/>
                <w:sz w:val="22"/>
                <w:szCs w:val="22"/>
              </w:rPr>
            </w:pPr>
            <w:r>
              <w:rPr>
                <w:rFonts w:eastAsia="Times New Roman"/>
                <w:sz w:val="22"/>
                <w:szCs w:val="22"/>
              </w:rPr>
              <w:t>1.87</w:t>
            </w:r>
          </w:p>
        </w:tc>
      </w:tr>
      <w:tr w:rsidR="00D75776" w14:paraId="6E402E3C" w14:textId="77777777" w:rsidTr="00D17969">
        <w:trPr>
          <w:trHeight w:val="261"/>
          <w:jc w:val="center"/>
        </w:trPr>
        <w:tc>
          <w:tcPr>
            <w:tcW w:w="1721" w:type="dxa"/>
            <w:vMerge w:val="restart"/>
            <w:vAlign w:val="center"/>
          </w:tcPr>
          <w:p w14:paraId="6F3073FD"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30DEB2FD"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6A8553F9" w14:textId="420E1E37" w:rsidR="00D75776" w:rsidRDefault="00D75776" w:rsidP="00D17969">
            <w:pPr>
              <w:jc w:val="center"/>
              <w:rPr>
                <w:rFonts w:eastAsia="Times New Roman"/>
                <w:sz w:val="22"/>
                <w:szCs w:val="22"/>
              </w:rPr>
            </w:pPr>
            <w:r>
              <w:rPr>
                <w:rFonts w:eastAsia="Times New Roman"/>
                <w:sz w:val="22"/>
                <w:szCs w:val="22"/>
              </w:rPr>
              <w:t>77</w:t>
            </w:r>
          </w:p>
        </w:tc>
        <w:tc>
          <w:tcPr>
            <w:tcW w:w="2100" w:type="dxa"/>
            <w:vAlign w:val="center"/>
          </w:tcPr>
          <w:p w14:paraId="17F35CEA" w14:textId="32AA016B" w:rsidR="00D75776" w:rsidRDefault="00D75776" w:rsidP="00D17969">
            <w:pPr>
              <w:jc w:val="center"/>
              <w:rPr>
                <w:rFonts w:eastAsia="Times New Roman"/>
                <w:sz w:val="22"/>
                <w:szCs w:val="22"/>
              </w:rPr>
            </w:pPr>
            <w:r>
              <w:rPr>
                <w:rFonts w:eastAsia="Times New Roman"/>
                <w:sz w:val="22"/>
                <w:szCs w:val="22"/>
              </w:rPr>
              <w:t>7.68</w:t>
            </w:r>
          </w:p>
        </w:tc>
      </w:tr>
      <w:tr w:rsidR="00D75776" w14:paraId="06B5D05A" w14:textId="77777777" w:rsidTr="00D17969">
        <w:trPr>
          <w:trHeight w:val="156"/>
          <w:jc w:val="center"/>
        </w:trPr>
        <w:tc>
          <w:tcPr>
            <w:tcW w:w="1721" w:type="dxa"/>
            <w:vMerge/>
            <w:vAlign w:val="center"/>
          </w:tcPr>
          <w:p w14:paraId="2F3A9A9A" w14:textId="77777777" w:rsidR="00D75776" w:rsidRPr="00AC74ED" w:rsidRDefault="00D75776" w:rsidP="00D17969">
            <w:pPr>
              <w:jc w:val="center"/>
              <w:rPr>
                <w:rFonts w:eastAsia="Times New Roman"/>
                <w:b/>
                <w:sz w:val="22"/>
                <w:szCs w:val="22"/>
              </w:rPr>
            </w:pPr>
          </w:p>
        </w:tc>
        <w:tc>
          <w:tcPr>
            <w:tcW w:w="1740" w:type="dxa"/>
            <w:vAlign w:val="center"/>
          </w:tcPr>
          <w:p w14:paraId="7649C183"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0691A7F1" w14:textId="3F052CC1" w:rsidR="00D75776" w:rsidRDefault="00D75776" w:rsidP="00D17969">
            <w:pPr>
              <w:jc w:val="center"/>
              <w:rPr>
                <w:rFonts w:eastAsia="Times New Roman"/>
                <w:sz w:val="22"/>
                <w:szCs w:val="22"/>
              </w:rPr>
            </w:pPr>
            <w:r>
              <w:rPr>
                <w:rFonts w:eastAsia="Times New Roman"/>
                <w:sz w:val="22"/>
                <w:szCs w:val="22"/>
              </w:rPr>
              <w:t>86.2</w:t>
            </w:r>
          </w:p>
        </w:tc>
        <w:tc>
          <w:tcPr>
            <w:tcW w:w="2100" w:type="dxa"/>
            <w:vAlign w:val="center"/>
          </w:tcPr>
          <w:p w14:paraId="1CE48B04" w14:textId="4492BB82" w:rsidR="00D75776" w:rsidRDefault="00D75776" w:rsidP="00D17969">
            <w:pPr>
              <w:jc w:val="center"/>
              <w:rPr>
                <w:rFonts w:eastAsia="Times New Roman"/>
                <w:sz w:val="22"/>
                <w:szCs w:val="22"/>
              </w:rPr>
            </w:pPr>
            <w:r>
              <w:rPr>
                <w:rFonts w:eastAsia="Times New Roman"/>
                <w:sz w:val="22"/>
                <w:szCs w:val="22"/>
              </w:rPr>
              <w:t>7.27</w:t>
            </w:r>
          </w:p>
        </w:tc>
      </w:tr>
      <w:tr w:rsidR="00D75776" w14:paraId="4EC1F3F8" w14:textId="77777777" w:rsidTr="00D17969">
        <w:trPr>
          <w:trHeight w:val="156"/>
          <w:jc w:val="center"/>
        </w:trPr>
        <w:tc>
          <w:tcPr>
            <w:tcW w:w="1721" w:type="dxa"/>
            <w:vMerge/>
            <w:vAlign w:val="center"/>
          </w:tcPr>
          <w:p w14:paraId="0806D382" w14:textId="77777777" w:rsidR="00D75776" w:rsidRPr="00AC74ED" w:rsidRDefault="00D75776" w:rsidP="00D17969">
            <w:pPr>
              <w:jc w:val="center"/>
              <w:rPr>
                <w:rFonts w:eastAsia="Times New Roman"/>
                <w:b/>
                <w:sz w:val="22"/>
                <w:szCs w:val="22"/>
              </w:rPr>
            </w:pPr>
          </w:p>
        </w:tc>
        <w:tc>
          <w:tcPr>
            <w:tcW w:w="1740" w:type="dxa"/>
            <w:vAlign w:val="center"/>
          </w:tcPr>
          <w:p w14:paraId="08ECC84B"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7ECCA335" w14:textId="4C304A6F" w:rsidR="00D75776" w:rsidRDefault="00D75776" w:rsidP="00D17969">
            <w:pPr>
              <w:jc w:val="center"/>
              <w:rPr>
                <w:rFonts w:eastAsia="Times New Roman"/>
                <w:sz w:val="22"/>
                <w:szCs w:val="22"/>
              </w:rPr>
            </w:pPr>
            <w:r>
              <w:rPr>
                <w:rFonts w:eastAsia="Times New Roman"/>
                <w:sz w:val="22"/>
                <w:szCs w:val="22"/>
              </w:rPr>
              <w:t>108</w:t>
            </w:r>
          </w:p>
        </w:tc>
        <w:tc>
          <w:tcPr>
            <w:tcW w:w="2100" w:type="dxa"/>
            <w:vAlign w:val="center"/>
          </w:tcPr>
          <w:p w14:paraId="0B9E30C7" w14:textId="73A466DA" w:rsidR="00D75776" w:rsidRDefault="00D75776" w:rsidP="00D17969">
            <w:pPr>
              <w:jc w:val="center"/>
              <w:rPr>
                <w:rFonts w:eastAsia="Times New Roman"/>
                <w:sz w:val="22"/>
                <w:szCs w:val="22"/>
              </w:rPr>
            </w:pPr>
            <w:r>
              <w:rPr>
                <w:rFonts w:eastAsia="Times New Roman"/>
                <w:sz w:val="22"/>
                <w:szCs w:val="22"/>
              </w:rPr>
              <w:t>4.83</w:t>
            </w:r>
          </w:p>
        </w:tc>
      </w:tr>
      <w:tr w:rsidR="00D75776" w14:paraId="022B5AEE" w14:textId="77777777" w:rsidTr="00D17969">
        <w:trPr>
          <w:trHeight w:val="156"/>
          <w:jc w:val="center"/>
        </w:trPr>
        <w:tc>
          <w:tcPr>
            <w:tcW w:w="1721" w:type="dxa"/>
            <w:vMerge/>
            <w:vAlign w:val="center"/>
          </w:tcPr>
          <w:p w14:paraId="01B95B59" w14:textId="77777777" w:rsidR="00D75776" w:rsidRPr="00AC74ED" w:rsidRDefault="00D75776" w:rsidP="00D17969">
            <w:pPr>
              <w:jc w:val="center"/>
              <w:rPr>
                <w:rFonts w:eastAsia="Times New Roman"/>
                <w:b/>
                <w:sz w:val="22"/>
                <w:szCs w:val="22"/>
              </w:rPr>
            </w:pPr>
          </w:p>
        </w:tc>
        <w:tc>
          <w:tcPr>
            <w:tcW w:w="1740" w:type="dxa"/>
            <w:vAlign w:val="center"/>
          </w:tcPr>
          <w:p w14:paraId="3EF2082D"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6306B95" w14:textId="050AB3EF" w:rsidR="00D75776" w:rsidRDefault="00D75776" w:rsidP="00D17969">
            <w:pPr>
              <w:jc w:val="center"/>
              <w:rPr>
                <w:rFonts w:eastAsia="Times New Roman"/>
                <w:sz w:val="22"/>
                <w:szCs w:val="22"/>
              </w:rPr>
            </w:pPr>
            <w:r>
              <w:rPr>
                <w:rFonts w:eastAsia="Times New Roman"/>
                <w:sz w:val="22"/>
                <w:szCs w:val="22"/>
              </w:rPr>
              <w:t>122.4</w:t>
            </w:r>
          </w:p>
        </w:tc>
        <w:tc>
          <w:tcPr>
            <w:tcW w:w="2100" w:type="dxa"/>
            <w:vAlign w:val="center"/>
          </w:tcPr>
          <w:p w14:paraId="6A9C1DAD" w14:textId="06A57952" w:rsidR="00D75776" w:rsidRDefault="00D75776" w:rsidP="00D17969">
            <w:pPr>
              <w:jc w:val="center"/>
              <w:rPr>
                <w:rFonts w:eastAsia="Times New Roman"/>
                <w:sz w:val="22"/>
                <w:szCs w:val="22"/>
              </w:rPr>
            </w:pPr>
            <w:r>
              <w:rPr>
                <w:rFonts w:eastAsia="Times New Roman"/>
                <w:sz w:val="22"/>
                <w:szCs w:val="22"/>
              </w:rPr>
              <w:t>8.83</w:t>
            </w:r>
          </w:p>
        </w:tc>
      </w:tr>
      <w:tr w:rsidR="00D75776" w14:paraId="31F62B58" w14:textId="77777777" w:rsidTr="00D17969">
        <w:trPr>
          <w:trHeight w:val="156"/>
          <w:jc w:val="center"/>
        </w:trPr>
        <w:tc>
          <w:tcPr>
            <w:tcW w:w="1721" w:type="dxa"/>
            <w:vMerge/>
            <w:vAlign w:val="center"/>
          </w:tcPr>
          <w:p w14:paraId="544C1136" w14:textId="77777777" w:rsidR="00D75776" w:rsidRPr="00AC74ED" w:rsidRDefault="00D75776" w:rsidP="00D17969">
            <w:pPr>
              <w:jc w:val="center"/>
              <w:rPr>
                <w:rFonts w:eastAsia="Times New Roman"/>
                <w:b/>
                <w:sz w:val="22"/>
                <w:szCs w:val="22"/>
              </w:rPr>
            </w:pPr>
          </w:p>
        </w:tc>
        <w:tc>
          <w:tcPr>
            <w:tcW w:w="1740" w:type="dxa"/>
            <w:vAlign w:val="center"/>
          </w:tcPr>
          <w:p w14:paraId="053D19AB"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140E5F75" w14:textId="152BF9B0" w:rsidR="00D75776" w:rsidRDefault="00D75776" w:rsidP="00D17969">
            <w:pPr>
              <w:jc w:val="center"/>
              <w:rPr>
                <w:rFonts w:eastAsia="Times New Roman"/>
                <w:sz w:val="22"/>
                <w:szCs w:val="22"/>
              </w:rPr>
            </w:pPr>
            <w:r>
              <w:rPr>
                <w:rFonts w:eastAsia="Times New Roman"/>
                <w:sz w:val="22"/>
                <w:szCs w:val="22"/>
              </w:rPr>
              <w:t>139.4</w:t>
            </w:r>
          </w:p>
        </w:tc>
        <w:tc>
          <w:tcPr>
            <w:tcW w:w="2100" w:type="dxa"/>
            <w:vAlign w:val="center"/>
          </w:tcPr>
          <w:p w14:paraId="0670D709" w14:textId="53167F92" w:rsidR="00D75776" w:rsidRDefault="00D75776" w:rsidP="00D17969">
            <w:pPr>
              <w:jc w:val="center"/>
              <w:rPr>
                <w:rFonts w:eastAsia="Times New Roman"/>
                <w:sz w:val="22"/>
                <w:szCs w:val="22"/>
              </w:rPr>
            </w:pPr>
            <w:r>
              <w:rPr>
                <w:rFonts w:eastAsia="Times New Roman"/>
                <w:sz w:val="22"/>
                <w:szCs w:val="22"/>
              </w:rPr>
              <w:t>9.39</w:t>
            </w:r>
          </w:p>
        </w:tc>
      </w:tr>
      <w:tr w:rsidR="00D75776" w14:paraId="796D9069" w14:textId="77777777" w:rsidTr="00D17969">
        <w:trPr>
          <w:trHeight w:val="197"/>
          <w:jc w:val="center"/>
        </w:trPr>
        <w:tc>
          <w:tcPr>
            <w:tcW w:w="1721" w:type="dxa"/>
            <w:vMerge/>
            <w:vAlign w:val="center"/>
          </w:tcPr>
          <w:p w14:paraId="4BE995DA" w14:textId="77777777" w:rsidR="00D75776" w:rsidRPr="00AC74ED" w:rsidRDefault="00D75776" w:rsidP="00D17969">
            <w:pPr>
              <w:jc w:val="center"/>
              <w:rPr>
                <w:rFonts w:eastAsia="Times New Roman"/>
                <w:b/>
                <w:sz w:val="22"/>
                <w:szCs w:val="22"/>
              </w:rPr>
            </w:pPr>
          </w:p>
        </w:tc>
        <w:tc>
          <w:tcPr>
            <w:tcW w:w="1740" w:type="dxa"/>
            <w:vAlign w:val="center"/>
          </w:tcPr>
          <w:p w14:paraId="5B269F97"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73C54410" w14:textId="2128EB71" w:rsidR="00D75776" w:rsidRDefault="00D75776" w:rsidP="00D17969">
            <w:pPr>
              <w:jc w:val="center"/>
              <w:rPr>
                <w:rFonts w:eastAsia="Times New Roman"/>
                <w:sz w:val="22"/>
                <w:szCs w:val="22"/>
              </w:rPr>
            </w:pPr>
            <w:r>
              <w:rPr>
                <w:rFonts w:eastAsia="Times New Roman"/>
                <w:sz w:val="22"/>
                <w:szCs w:val="22"/>
              </w:rPr>
              <w:t>174</w:t>
            </w:r>
          </w:p>
        </w:tc>
        <w:tc>
          <w:tcPr>
            <w:tcW w:w="2100" w:type="dxa"/>
            <w:vAlign w:val="center"/>
          </w:tcPr>
          <w:p w14:paraId="71D0FC57" w14:textId="39DD1B01" w:rsidR="00D75776" w:rsidRDefault="00D75776" w:rsidP="00D17969">
            <w:pPr>
              <w:jc w:val="center"/>
              <w:rPr>
                <w:rFonts w:eastAsia="Times New Roman"/>
                <w:sz w:val="22"/>
                <w:szCs w:val="22"/>
              </w:rPr>
            </w:pPr>
            <w:r>
              <w:rPr>
                <w:rFonts w:eastAsia="Times New Roman"/>
                <w:sz w:val="22"/>
                <w:szCs w:val="22"/>
              </w:rPr>
              <w:t>15.10</w:t>
            </w:r>
          </w:p>
        </w:tc>
      </w:tr>
      <w:tr w:rsidR="00D75776" w14:paraId="5F38BFDA" w14:textId="77777777" w:rsidTr="00D17969">
        <w:trPr>
          <w:trHeight w:val="197"/>
          <w:jc w:val="center"/>
        </w:trPr>
        <w:tc>
          <w:tcPr>
            <w:tcW w:w="1721" w:type="dxa"/>
            <w:vMerge/>
            <w:vAlign w:val="center"/>
          </w:tcPr>
          <w:p w14:paraId="103AB7C7" w14:textId="77777777" w:rsidR="00D75776" w:rsidRPr="00AC74ED" w:rsidRDefault="00D75776" w:rsidP="00D17969">
            <w:pPr>
              <w:jc w:val="center"/>
              <w:rPr>
                <w:rFonts w:eastAsia="Times New Roman"/>
                <w:b/>
                <w:sz w:val="22"/>
                <w:szCs w:val="22"/>
              </w:rPr>
            </w:pPr>
          </w:p>
        </w:tc>
        <w:tc>
          <w:tcPr>
            <w:tcW w:w="1740" w:type="dxa"/>
            <w:vAlign w:val="center"/>
          </w:tcPr>
          <w:p w14:paraId="37A909C3" w14:textId="471902F1"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6AE847B8" w14:textId="7261BDBE" w:rsidR="00D75776" w:rsidRDefault="00D75776" w:rsidP="00D17969">
            <w:pPr>
              <w:jc w:val="center"/>
              <w:rPr>
                <w:rFonts w:eastAsia="Times New Roman"/>
                <w:sz w:val="22"/>
                <w:szCs w:val="22"/>
              </w:rPr>
            </w:pPr>
            <w:r>
              <w:rPr>
                <w:rFonts w:eastAsia="Times New Roman"/>
                <w:sz w:val="22"/>
                <w:szCs w:val="22"/>
              </w:rPr>
              <w:t>193.4</w:t>
            </w:r>
          </w:p>
        </w:tc>
        <w:tc>
          <w:tcPr>
            <w:tcW w:w="2100" w:type="dxa"/>
            <w:vAlign w:val="center"/>
          </w:tcPr>
          <w:p w14:paraId="6C143B6D" w14:textId="2AB90DB2" w:rsidR="00D75776" w:rsidRDefault="00D75776" w:rsidP="00D17969">
            <w:pPr>
              <w:jc w:val="center"/>
              <w:rPr>
                <w:rFonts w:eastAsia="Times New Roman"/>
                <w:sz w:val="22"/>
                <w:szCs w:val="22"/>
              </w:rPr>
            </w:pPr>
            <w:r>
              <w:rPr>
                <w:rFonts w:eastAsia="Times New Roman"/>
                <w:sz w:val="22"/>
                <w:szCs w:val="22"/>
              </w:rPr>
              <w:t>12.57</w:t>
            </w:r>
          </w:p>
        </w:tc>
      </w:tr>
      <w:tr w:rsidR="00D75776" w14:paraId="7C3301EE" w14:textId="77777777" w:rsidTr="00D17969">
        <w:trPr>
          <w:trHeight w:val="197"/>
          <w:jc w:val="center"/>
        </w:trPr>
        <w:tc>
          <w:tcPr>
            <w:tcW w:w="1721" w:type="dxa"/>
            <w:vMerge/>
            <w:vAlign w:val="center"/>
          </w:tcPr>
          <w:p w14:paraId="620A4A7B" w14:textId="77777777" w:rsidR="00D75776" w:rsidRPr="00AC74ED" w:rsidRDefault="00D75776" w:rsidP="00D17969">
            <w:pPr>
              <w:jc w:val="center"/>
              <w:rPr>
                <w:rFonts w:eastAsia="Times New Roman"/>
                <w:b/>
                <w:sz w:val="22"/>
                <w:szCs w:val="22"/>
              </w:rPr>
            </w:pPr>
          </w:p>
        </w:tc>
        <w:tc>
          <w:tcPr>
            <w:tcW w:w="1740" w:type="dxa"/>
            <w:vAlign w:val="center"/>
          </w:tcPr>
          <w:p w14:paraId="3FD848B8" w14:textId="2592C433"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676A943B" w14:textId="184F4041" w:rsidR="00D75776" w:rsidRDefault="00D75776" w:rsidP="00D17969">
            <w:pPr>
              <w:jc w:val="center"/>
              <w:rPr>
                <w:rFonts w:eastAsia="Times New Roman"/>
                <w:sz w:val="22"/>
                <w:szCs w:val="22"/>
              </w:rPr>
            </w:pPr>
            <w:r>
              <w:rPr>
                <w:rFonts w:eastAsia="Times New Roman"/>
                <w:sz w:val="22"/>
                <w:szCs w:val="22"/>
              </w:rPr>
              <w:t>204.5</w:t>
            </w:r>
          </w:p>
        </w:tc>
        <w:tc>
          <w:tcPr>
            <w:tcW w:w="2100" w:type="dxa"/>
            <w:vAlign w:val="center"/>
          </w:tcPr>
          <w:p w14:paraId="7EC59005" w14:textId="3360C83E" w:rsidR="00D75776" w:rsidRDefault="00D75776" w:rsidP="00D17969">
            <w:pPr>
              <w:jc w:val="center"/>
              <w:rPr>
                <w:rFonts w:eastAsia="Times New Roman"/>
                <w:sz w:val="22"/>
                <w:szCs w:val="22"/>
              </w:rPr>
            </w:pPr>
            <w:r>
              <w:rPr>
                <w:rFonts w:eastAsia="Times New Roman"/>
                <w:sz w:val="22"/>
                <w:szCs w:val="22"/>
              </w:rPr>
              <w:t>12.84</w:t>
            </w:r>
          </w:p>
        </w:tc>
      </w:tr>
      <w:tr w:rsidR="00D75776" w14:paraId="03898877" w14:textId="77777777" w:rsidTr="00D17969">
        <w:trPr>
          <w:trHeight w:val="197"/>
          <w:jc w:val="center"/>
        </w:trPr>
        <w:tc>
          <w:tcPr>
            <w:tcW w:w="1721" w:type="dxa"/>
            <w:vMerge/>
            <w:vAlign w:val="center"/>
          </w:tcPr>
          <w:p w14:paraId="5F9F7ACB" w14:textId="77777777" w:rsidR="00D75776" w:rsidRPr="00AC74ED" w:rsidRDefault="00D75776" w:rsidP="00D17969">
            <w:pPr>
              <w:jc w:val="center"/>
              <w:rPr>
                <w:rFonts w:eastAsia="Times New Roman"/>
                <w:b/>
                <w:sz w:val="22"/>
                <w:szCs w:val="22"/>
              </w:rPr>
            </w:pPr>
          </w:p>
        </w:tc>
        <w:tc>
          <w:tcPr>
            <w:tcW w:w="1740" w:type="dxa"/>
            <w:vAlign w:val="center"/>
          </w:tcPr>
          <w:p w14:paraId="0436A5FA" w14:textId="0A7D9A8B"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3F8A0E55" w14:textId="22EEC911" w:rsidR="00D75776" w:rsidRDefault="00D75776" w:rsidP="00D17969">
            <w:pPr>
              <w:jc w:val="center"/>
              <w:rPr>
                <w:rFonts w:eastAsia="Times New Roman"/>
                <w:sz w:val="22"/>
                <w:szCs w:val="22"/>
              </w:rPr>
            </w:pPr>
            <w:r>
              <w:rPr>
                <w:rFonts w:eastAsia="Times New Roman"/>
                <w:sz w:val="22"/>
                <w:szCs w:val="22"/>
              </w:rPr>
              <w:t>195.5</w:t>
            </w:r>
          </w:p>
        </w:tc>
        <w:tc>
          <w:tcPr>
            <w:tcW w:w="2100" w:type="dxa"/>
            <w:vAlign w:val="center"/>
          </w:tcPr>
          <w:p w14:paraId="2E54BAA8" w14:textId="3DA46326" w:rsidR="00D75776" w:rsidRDefault="00D75776" w:rsidP="00D17969">
            <w:pPr>
              <w:jc w:val="center"/>
              <w:rPr>
                <w:rFonts w:eastAsia="Times New Roman"/>
                <w:sz w:val="22"/>
                <w:szCs w:val="22"/>
              </w:rPr>
            </w:pPr>
            <w:r>
              <w:rPr>
                <w:rFonts w:eastAsia="Times New Roman"/>
                <w:sz w:val="22"/>
                <w:szCs w:val="22"/>
              </w:rPr>
              <w:t>18.74</w:t>
            </w:r>
          </w:p>
        </w:tc>
      </w:tr>
    </w:tbl>
    <w:p w14:paraId="025613DD" w14:textId="5009187F" w:rsidR="00C15852" w:rsidRDefault="00D75776" w:rsidP="00FD6B37">
      <w:pPr>
        <w:rPr>
          <w:rFonts w:eastAsia="Times New Roman"/>
          <w:sz w:val="22"/>
          <w:szCs w:val="22"/>
        </w:rPr>
      </w:pPr>
      <w:r>
        <w:rPr>
          <w:rFonts w:eastAsia="Times New Roman"/>
          <w:sz w:val="22"/>
          <w:szCs w:val="22"/>
        </w:rPr>
        <w:tab/>
        <w:t>Table 6.5: Averages and Standard Deviations for 15-20% senescent category.</w:t>
      </w:r>
    </w:p>
    <w:p w14:paraId="667C77B4"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3EF669D7" w14:textId="77777777" w:rsidTr="00D17969">
        <w:trPr>
          <w:trHeight w:val="261"/>
          <w:jc w:val="center"/>
        </w:trPr>
        <w:tc>
          <w:tcPr>
            <w:tcW w:w="3461" w:type="dxa"/>
            <w:gridSpan w:val="2"/>
            <w:vAlign w:val="center"/>
          </w:tcPr>
          <w:p w14:paraId="611F1738" w14:textId="77777777" w:rsidR="00C15852" w:rsidRPr="00AC74ED" w:rsidRDefault="00C15852" w:rsidP="00D17969">
            <w:pPr>
              <w:jc w:val="center"/>
              <w:rPr>
                <w:rFonts w:eastAsia="Times New Roman"/>
                <w:b/>
                <w:sz w:val="22"/>
                <w:szCs w:val="22"/>
              </w:rPr>
            </w:pPr>
          </w:p>
        </w:tc>
        <w:tc>
          <w:tcPr>
            <w:tcW w:w="1869" w:type="dxa"/>
            <w:vAlign w:val="center"/>
          </w:tcPr>
          <w:p w14:paraId="00CA9BE2"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7CAED16"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339CC2D3" w14:textId="77777777" w:rsidTr="00D17969">
        <w:trPr>
          <w:trHeight w:val="261"/>
          <w:jc w:val="center"/>
        </w:trPr>
        <w:tc>
          <w:tcPr>
            <w:tcW w:w="3461" w:type="dxa"/>
            <w:gridSpan w:val="2"/>
            <w:vAlign w:val="center"/>
          </w:tcPr>
          <w:p w14:paraId="0E47446F"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F191C4E" w14:textId="351F952F" w:rsidR="00D75776" w:rsidRDefault="00D75776" w:rsidP="00D17969">
            <w:pPr>
              <w:jc w:val="center"/>
              <w:rPr>
                <w:rFonts w:eastAsia="Times New Roman"/>
                <w:sz w:val="22"/>
                <w:szCs w:val="22"/>
              </w:rPr>
            </w:pPr>
            <w:r>
              <w:rPr>
                <w:rFonts w:eastAsia="Times New Roman"/>
                <w:sz w:val="22"/>
                <w:szCs w:val="22"/>
              </w:rPr>
              <w:t>23.54</w:t>
            </w:r>
          </w:p>
        </w:tc>
        <w:tc>
          <w:tcPr>
            <w:tcW w:w="2100" w:type="dxa"/>
            <w:vAlign w:val="center"/>
          </w:tcPr>
          <w:p w14:paraId="615FCF33" w14:textId="17AB0BE9" w:rsidR="00D75776" w:rsidRDefault="00D75776" w:rsidP="00D17969">
            <w:pPr>
              <w:jc w:val="center"/>
              <w:rPr>
                <w:rFonts w:eastAsia="Times New Roman"/>
                <w:sz w:val="22"/>
                <w:szCs w:val="22"/>
              </w:rPr>
            </w:pPr>
            <w:r>
              <w:rPr>
                <w:rFonts w:eastAsia="Times New Roman"/>
                <w:sz w:val="22"/>
                <w:szCs w:val="22"/>
              </w:rPr>
              <w:t>0.89</w:t>
            </w:r>
          </w:p>
        </w:tc>
      </w:tr>
      <w:tr w:rsidR="00D75776" w14:paraId="01C1F36C" w14:textId="77777777" w:rsidTr="00D17969">
        <w:trPr>
          <w:trHeight w:val="261"/>
          <w:jc w:val="center"/>
        </w:trPr>
        <w:tc>
          <w:tcPr>
            <w:tcW w:w="3461" w:type="dxa"/>
            <w:gridSpan w:val="2"/>
            <w:vAlign w:val="center"/>
          </w:tcPr>
          <w:p w14:paraId="1FEAF6B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14069635" w14:textId="17F4A956" w:rsidR="00D75776" w:rsidRDefault="00D75776" w:rsidP="00D17969">
            <w:pPr>
              <w:jc w:val="center"/>
              <w:rPr>
                <w:rFonts w:eastAsia="Times New Roman"/>
                <w:sz w:val="22"/>
                <w:szCs w:val="22"/>
              </w:rPr>
            </w:pPr>
            <w:r>
              <w:rPr>
                <w:rFonts w:eastAsia="Times New Roman"/>
                <w:sz w:val="22"/>
                <w:szCs w:val="22"/>
              </w:rPr>
              <w:t>48</w:t>
            </w:r>
          </w:p>
        </w:tc>
        <w:tc>
          <w:tcPr>
            <w:tcW w:w="2100" w:type="dxa"/>
            <w:vAlign w:val="center"/>
          </w:tcPr>
          <w:p w14:paraId="5BBD21AE" w14:textId="20110ADB" w:rsidR="00D75776" w:rsidRDefault="00D75776" w:rsidP="00D17969">
            <w:pPr>
              <w:jc w:val="center"/>
              <w:rPr>
                <w:rFonts w:eastAsia="Times New Roman"/>
                <w:sz w:val="22"/>
                <w:szCs w:val="22"/>
              </w:rPr>
            </w:pPr>
            <w:r>
              <w:rPr>
                <w:rFonts w:eastAsia="Times New Roman"/>
                <w:sz w:val="22"/>
                <w:szCs w:val="22"/>
              </w:rPr>
              <w:t>1.70</w:t>
            </w:r>
          </w:p>
        </w:tc>
      </w:tr>
      <w:tr w:rsidR="00D75776" w14:paraId="52306590" w14:textId="77777777" w:rsidTr="00D17969">
        <w:trPr>
          <w:trHeight w:val="261"/>
          <w:jc w:val="center"/>
        </w:trPr>
        <w:tc>
          <w:tcPr>
            <w:tcW w:w="1721" w:type="dxa"/>
            <w:vMerge w:val="restart"/>
            <w:vAlign w:val="center"/>
          </w:tcPr>
          <w:p w14:paraId="08A4163C"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9F59E6B"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7ECB3631" w14:textId="40503F77" w:rsidR="00D75776" w:rsidRDefault="00D75776" w:rsidP="00D17969">
            <w:pPr>
              <w:jc w:val="center"/>
              <w:rPr>
                <w:rFonts w:eastAsia="Times New Roman"/>
                <w:sz w:val="22"/>
                <w:szCs w:val="22"/>
              </w:rPr>
            </w:pPr>
            <w:r>
              <w:rPr>
                <w:rFonts w:eastAsia="Times New Roman"/>
                <w:sz w:val="22"/>
                <w:szCs w:val="22"/>
              </w:rPr>
              <w:t>58.6</w:t>
            </w:r>
          </w:p>
        </w:tc>
        <w:tc>
          <w:tcPr>
            <w:tcW w:w="2100" w:type="dxa"/>
            <w:vAlign w:val="center"/>
          </w:tcPr>
          <w:p w14:paraId="54EAE3C2" w14:textId="619F7DFD" w:rsidR="00D75776" w:rsidRDefault="00D75776" w:rsidP="00D17969">
            <w:pPr>
              <w:jc w:val="center"/>
              <w:rPr>
                <w:rFonts w:eastAsia="Times New Roman"/>
                <w:sz w:val="22"/>
                <w:szCs w:val="22"/>
              </w:rPr>
            </w:pPr>
            <w:r>
              <w:rPr>
                <w:rFonts w:eastAsia="Times New Roman"/>
                <w:sz w:val="22"/>
                <w:szCs w:val="22"/>
              </w:rPr>
              <w:t>1.79</w:t>
            </w:r>
          </w:p>
        </w:tc>
      </w:tr>
      <w:tr w:rsidR="00D75776" w14:paraId="0B213A31" w14:textId="77777777" w:rsidTr="00D17969">
        <w:trPr>
          <w:trHeight w:val="156"/>
          <w:jc w:val="center"/>
        </w:trPr>
        <w:tc>
          <w:tcPr>
            <w:tcW w:w="1721" w:type="dxa"/>
            <w:vMerge/>
            <w:vAlign w:val="center"/>
          </w:tcPr>
          <w:p w14:paraId="25B52838" w14:textId="77777777" w:rsidR="00D75776" w:rsidRPr="00AC74ED" w:rsidRDefault="00D75776" w:rsidP="00D17969">
            <w:pPr>
              <w:jc w:val="center"/>
              <w:rPr>
                <w:rFonts w:eastAsia="Times New Roman"/>
                <w:b/>
                <w:sz w:val="22"/>
                <w:szCs w:val="22"/>
              </w:rPr>
            </w:pPr>
          </w:p>
        </w:tc>
        <w:tc>
          <w:tcPr>
            <w:tcW w:w="1740" w:type="dxa"/>
            <w:vAlign w:val="center"/>
          </w:tcPr>
          <w:p w14:paraId="31D4BD31"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96ADA44" w14:textId="3EB130DF" w:rsidR="00D75776" w:rsidRDefault="00D75776" w:rsidP="00D17969">
            <w:pPr>
              <w:jc w:val="center"/>
              <w:rPr>
                <w:rFonts w:eastAsia="Times New Roman"/>
                <w:sz w:val="22"/>
                <w:szCs w:val="22"/>
              </w:rPr>
            </w:pPr>
            <w:r>
              <w:rPr>
                <w:rFonts w:eastAsia="Times New Roman"/>
                <w:sz w:val="22"/>
                <w:szCs w:val="22"/>
              </w:rPr>
              <w:t>76</w:t>
            </w:r>
          </w:p>
        </w:tc>
        <w:tc>
          <w:tcPr>
            <w:tcW w:w="2100" w:type="dxa"/>
            <w:vAlign w:val="center"/>
          </w:tcPr>
          <w:p w14:paraId="234437E6" w14:textId="2EACAC4F" w:rsidR="00D75776" w:rsidRDefault="00D75776" w:rsidP="00D17969">
            <w:pPr>
              <w:jc w:val="center"/>
              <w:rPr>
                <w:rFonts w:eastAsia="Times New Roman"/>
                <w:sz w:val="22"/>
                <w:szCs w:val="22"/>
              </w:rPr>
            </w:pPr>
            <w:r>
              <w:rPr>
                <w:rFonts w:eastAsia="Times New Roman"/>
                <w:sz w:val="22"/>
                <w:szCs w:val="22"/>
              </w:rPr>
              <w:t>3.16</w:t>
            </w:r>
          </w:p>
        </w:tc>
      </w:tr>
      <w:tr w:rsidR="00D75776" w14:paraId="77E1381C" w14:textId="77777777" w:rsidTr="00D17969">
        <w:trPr>
          <w:trHeight w:val="156"/>
          <w:jc w:val="center"/>
        </w:trPr>
        <w:tc>
          <w:tcPr>
            <w:tcW w:w="1721" w:type="dxa"/>
            <w:vMerge/>
            <w:vAlign w:val="center"/>
          </w:tcPr>
          <w:p w14:paraId="14C20FCB" w14:textId="77777777" w:rsidR="00D75776" w:rsidRPr="00AC74ED" w:rsidRDefault="00D75776" w:rsidP="00D17969">
            <w:pPr>
              <w:jc w:val="center"/>
              <w:rPr>
                <w:rFonts w:eastAsia="Times New Roman"/>
                <w:b/>
                <w:sz w:val="22"/>
                <w:szCs w:val="22"/>
              </w:rPr>
            </w:pPr>
          </w:p>
        </w:tc>
        <w:tc>
          <w:tcPr>
            <w:tcW w:w="1740" w:type="dxa"/>
            <w:vAlign w:val="center"/>
          </w:tcPr>
          <w:p w14:paraId="73E495BE"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2351804D" w14:textId="315B2F9D" w:rsidR="00D75776" w:rsidRDefault="00D75776" w:rsidP="00D17969">
            <w:pPr>
              <w:jc w:val="center"/>
              <w:rPr>
                <w:rFonts w:eastAsia="Times New Roman"/>
                <w:sz w:val="22"/>
                <w:szCs w:val="22"/>
              </w:rPr>
            </w:pPr>
            <w:r>
              <w:rPr>
                <w:rFonts w:eastAsia="Times New Roman"/>
                <w:sz w:val="22"/>
                <w:szCs w:val="22"/>
              </w:rPr>
              <w:t>92</w:t>
            </w:r>
          </w:p>
        </w:tc>
        <w:tc>
          <w:tcPr>
            <w:tcW w:w="2100" w:type="dxa"/>
            <w:vAlign w:val="center"/>
          </w:tcPr>
          <w:p w14:paraId="08B3E191" w14:textId="123E5681" w:rsidR="00D75776" w:rsidRDefault="00D75776" w:rsidP="00D17969">
            <w:pPr>
              <w:jc w:val="center"/>
              <w:rPr>
                <w:rFonts w:eastAsia="Times New Roman"/>
                <w:sz w:val="22"/>
                <w:szCs w:val="22"/>
              </w:rPr>
            </w:pPr>
            <w:r>
              <w:rPr>
                <w:rFonts w:eastAsia="Times New Roman"/>
                <w:sz w:val="22"/>
                <w:szCs w:val="22"/>
              </w:rPr>
              <w:t>3.72</w:t>
            </w:r>
          </w:p>
        </w:tc>
      </w:tr>
      <w:tr w:rsidR="00D75776" w14:paraId="606B1320" w14:textId="77777777" w:rsidTr="00D17969">
        <w:trPr>
          <w:trHeight w:val="156"/>
          <w:jc w:val="center"/>
        </w:trPr>
        <w:tc>
          <w:tcPr>
            <w:tcW w:w="1721" w:type="dxa"/>
            <w:vMerge/>
            <w:vAlign w:val="center"/>
          </w:tcPr>
          <w:p w14:paraId="16329278" w14:textId="77777777" w:rsidR="00D75776" w:rsidRPr="00AC74ED" w:rsidRDefault="00D75776" w:rsidP="00D17969">
            <w:pPr>
              <w:jc w:val="center"/>
              <w:rPr>
                <w:rFonts w:eastAsia="Times New Roman"/>
                <w:b/>
                <w:sz w:val="22"/>
                <w:szCs w:val="22"/>
              </w:rPr>
            </w:pPr>
          </w:p>
        </w:tc>
        <w:tc>
          <w:tcPr>
            <w:tcW w:w="1740" w:type="dxa"/>
            <w:vAlign w:val="center"/>
          </w:tcPr>
          <w:p w14:paraId="2D29C8A8"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7039E50" w14:textId="7C895CBD" w:rsidR="00D75776" w:rsidRDefault="00D75776" w:rsidP="00D17969">
            <w:pPr>
              <w:jc w:val="center"/>
              <w:rPr>
                <w:rFonts w:eastAsia="Times New Roman"/>
                <w:sz w:val="22"/>
                <w:szCs w:val="22"/>
              </w:rPr>
            </w:pPr>
            <w:r>
              <w:rPr>
                <w:rFonts w:eastAsia="Times New Roman"/>
                <w:sz w:val="22"/>
                <w:szCs w:val="22"/>
              </w:rPr>
              <w:t>106</w:t>
            </w:r>
          </w:p>
        </w:tc>
        <w:tc>
          <w:tcPr>
            <w:tcW w:w="2100" w:type="dxa"/>
            <w:vAlign w:val="center"/>
          </w:tcPr>
          <w:p w14:paraId="20DD2F44" w14:textId="3CB7C29C" w:rsidR="00D75776" w:rsidRDefault="00D75776" w:rsidP="00D17969">
            <w:pPr>
              <w:jc w:val="center"/>
              <w:rPr>
                <w:rFonts w:eastAsia="Times New Roman"/>
                <w:sz w:val="22"/>
                <w:szCs w:val="22"/>
              </w:rPr>
            </w:pPr>
            <w:r>
              <w:rPr>
                <w:rFonts w:eastAsia="Times New Roman"/>
                <w:sz w:val="22"/>
                <w:szCs w:val="22"/>
              </w:rPr>
              <w:t>3.36</w:t>
            </w:r>
          </w:p>
        </w:tc>
      </w:tr>
      <w:tr w:rsidR="00D75776" w14:paraId="5A2C1D14" w14:textId="77777777" w:rsidTr="00D17969">
        <w:trPr>
          <w:trHeight w:val="156"/>
          <w:jc w:val="center"/>
        </w:trPr>
        <w:tc>
          <w:tcPr>
            <w:tcW w:w="1721" w:type="dxa"/>
            <w:vMerge/>
            <w:vAlign w:val="center"/>
          </w:tcPr>
          <w:p w14:paraId="06C9A126" w14:textId="77777777" w:rsidR="00D75776" w:rsidRPr="00AC74ED" w:rsidRDefault="00D75776" w:rsidP="00D17969">
            <w:pPr>
              <w:jc w:val="center"/>
              <w:rPr>
                <w:rFonts w:eastAsia="Times New Roman"/>
                <w:b/>
                <w:sz w:val="22"/>
                <w:szCs w:val="22"/>
              </w:rPr>
            </w:pPr>
          </w:p>
        </w:tc>
        <w:tc>
          <w:tcPr>
            <w:tcW w:w="1740" w:type="dxa"/>
            <w:vAlign w:val="center"/>
          </w:tcPr>
          <w:p w14:paraId="0037DF3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A7ADB21" w14:textId="70B1AF90" w:rsidR="00D75776" w:rsidRDefault="00D75776" w:rsidP="00D17969">
            <w:pPr>
              <w:jc w:val="center"/>
              <w:rPr>
                <w:rFonts w:eastAsia="Times New Roman"/>
                <w:sz w:val="22"/>
                <w:szCs w:val="22"/>
              </w:rPr>
            </w:pPr>
            <w:r>
              <w:rPr>
                <w:rFonts w:eastAsia="Times New Roman"/>
                <w:sz w:val="22"/>
                <w:szCs w:val="22"/>
              </w:rPr>
              <w:t>128</w:t>
            </w:r>
          </w:p>
        </w:tc>
        <w:tc>
          <w:tcPr>
            <w:tcW w:w="2100" w:type="dxa"/>
            <w:vAlign w:val="center"/>
          </w:tcPr>
          <w:p w14:paraId="563569E3" w14:textId="6BA91FCB" w:rsidR="00D75776" w:rsidRDefault="00D75776" w:rsidP="00D17969">
            <w:pPr>
              <w:jc w:val="center"/>
              <w:rPr>
                <w:rFonts w:eastAsia="Times New Roman"/>
                <w:sz w:val="22"/>
                <w:szCs w:val="22"/>
              </w:rPr>
            </w:pPr>
            <w:r>
              <w:rPr>
                <w:rFonts w:eastAsia="Times New Roman"/>
                <w:sz w:val="22"/>
                <w:szCs w:val="22"/>
              </w:rPr>
              <w:t>5.51</w:t>
            </w:r>
          </w:p>
        </w:tc>
      </w:tr>
      <w:tr w:rsidR="00D75776" w14:paraId="00F63409" w14:textId="77777777" w:rsidTr="00D17969">
        <w:trPr>
          <w:trHeight w:val="197"/>
          <w:jc w:val="center"/>
        </w:trPr>
        <w:tc>
          <w:tcPr>
            <w:tcW w:w="1721" w:type="dxa"/>
            <w:vMerge/>
            <w:vAlign w:val="center"/>
          </w:tcPr>
          <w:p w14:paraId="69646C84" w14:textId="77777777" w:rsidR="00D75776" w:rsidRPr="00AC74ED" w:rsidRDefault="00D75776" w:rsidP="00D17969">
            <w:pPr>
              <w:jc w:val="center"/>
              <w:rPr>
                <w:rFonts w:eastAsia="Times New Roman"/>
                <w:b/>
                <w:sz w:val="22"/>
                <w:szCs w:val="22"/>
              </w:rPr>
            </w:pPr>
          </w:p>
        </w:tc>
        <w:tc>
          <w:tcPr>
            <w:tcW w:w="1740" w:type="dxa"/>
            <w:vAlign w:val="center"/>
          </w:tcPr>
          <w:p w14:paraId="4CA40581"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4B7401E0" w14:textId="5235B1F2" w:rsidR="00D75776" w:rsidRDefault="00D75776" w:rsidP="00D17969">
            <w:pPr>
              <w:jc w:val="center"/>
              <w:rPr>
                <w:rFonts w:eastAsia="Times New Roman"/>
                <w:sz w:val="22"/>
                <w:szCs w:val="22"/>
              </w:rPr>
            </w:pPr>
            <w:r>
              <w:rPr>
                <w:rFonts w:eastAsia="Times New Roman"/>
                <w:sz w:val="22"/>
                <w:szCs w:val="22"/>
              </w:rPr>
              <w:t>155.2</w:t>
            </w:r>
          </w:p>
        </w:tc>
        <w:tc>
          <w:tcPr>
            <w:tcW w:w="2100" w:type="dxa"/>
            <w:vAlign w:val="center"/>
          </w:tcPr>
          <w:p w14:paraId="3C78CA50" w14:textId="70F86CD9" w:rsidR="00D75776" w:rsidRDefault="00D75776" w:rsidP="00D17969">
            <w:pPr>
              <w:jc w:val="center"/>
              <w:rPr>
                <w:rFonts w:eastAsia="Times New Roman"/>
                <w:sz w:val="22"/>
                <w:szCs w:val="22"/>
              </w:rPr>
            </w:pPr>
            <w:r>
              <w:rPr>
                <w:rFonts w:eastAsia="Times New Roman"/>
                <w:sz w:val="22"/>
                <w:szCs w:val="22"/>
              </w:rPr>
              <w:t>7.98</w:t>
            </w:r>
          </w:p>
        </w:tc>
      </w:tr>
      <w:tr w:rsidR="00D75776" w14:paraId="42D934FD" w14:textId="77777777" w:rsidTr="00D17969">
        <w:trPr>
          <w:trHeight w:val="197"/>
          <w:jc w:val="center"/>
        </w:trPr>
        <w:tc>
          <w:tcPr>
            <w:tcW w:w="1721" w:type="dxa"/>
            <w:vMerge/>
            <w:vAlign w:val="center"/>
          </w:tcPr>
          <w:p w14:paraId="020543D0" w14:textId="77777777" w:rsidR="00D75776" w:rsidRPr="00AC74ED" w:rsidRDefault="00D75776" w:rsidP="00D17969">
            <w:pPr>
              <w:jc w:val="center"/>
              <w:rPr>
                <w:rFonts w:eastAsia="Times New Roman"/>
                <w:b/>
                <w:sz w:val="22"/>
                <w:szCs w:val="22"/>
              </w:rPr>
            </w:pPr>
          </w:p>
        </w:tc>
        <w:tc>
          <w:tcPr>
            <w:tcW w:w="1740" w:type="dxa"/>
            <w:vAlign w:val="center"/>
          </w:tcPr>
          <w:p w14:paraId="1F07312C" w14:textId="0965EFF7"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1F617B6" w14:textId="0574BC2B" w:rsidR="00D75776" w:rsidRDefault="00D75776" w:rsidP="00D17969">
            <w:pPr>
              <w:jc w:val="center"/>
              <w:rPr>
                <w:rFonts w:eastAsia="Times New Roman"/>
                <w:sz w:val="22"/>
                <w:szCs w:val="22"/>
              </w:rPr>
            </w:pPr>
            <w:r>
              <w:rPr>
                <w:rFonts w:eastAsia="Times New Roman"/>
                <w:sz w:val="22"/>
                <w:szCs w:val="22"/>
              </w:rPr>
              <w:t>175</w:t>
            </w:r>
          </w:p>
        </w:tc>
        <w:tc>
          <w:tcPr>
            <w:tcW w:w="2100" w:type="dxa"/>
            <w:vAlign w:val="center"/>
          </w:tcPr>
          <w:p w14:paraId="08F890D7" w14:textId="6A63707F" w:rsidR="00D75776" w:rsidRDefault="00D75776" w:rsidP="00D17969">
            <w:pPr>
              <w:jc w:val="center"/>
              <w:rPr>
                <w:rFonts w:eastAsia="Times New Roman"/>
                <w:sz w:val="22"/>
                <w:szCs w:val="22"/>
              </w:rPr>
            </w:pPr>
            <w:r>
              <w:rPr>
                <w:rFonts w:eastAsia="Times New Roman"/>
                <w:sz w:val="22"/>
                <w:szCs w:val="22"/>
              </w:rPr>
              <w:t>6.17</w:t>
            </w:r>
          </w:p>
        </w:tc>
      </w:tr>
      <w:tr w:rsidR="00D75776" w14:paraId="66299A97" w14:textId="77777777" w:rsidTr="00D75776">
        <w:trPr>
          <w:trHeight w:val="215"/>
          <w:jc w:val="center"/>
        </w:trPr>
        <w:tc>
          <w:tcPr>
            <w:tcW w:w="1721" w:type="dxa"/>
            <w:vMerge/>
            <w:vAlign w:val="center"/>
          </w:tcPr>
          <w:p w14:paraId="39588A2E" w14:textId="77777777" w:rsidR="00D75776" w:rsidRPr="00AC74ED" w:rsidRDefault="00D75776" w:rsidP="00D17969">
            <w:pPr>
              <w:jc w:val="center"/>
              <w:rPr>
                <w:rFonts w:eastAsia="Times New Roman"/>
                <w:b/>
                <w:sz w:val="22"/>
                <w:szCs w:val="22"/>
              </w:rPr>
            </w:pPr>
          </w:p>
        </w:tc>
        <w:tc>
          <w:tcPr>
            <w:tcW w:w="1740" w:type="dxa"/>
            <w:vAlign w:val="center"/>
          </w:tcPr>
          <w:p w14:paraId="14B9DC35" w14:textId="26B384F7"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39419A65" w14:textId="03DF9ECB" w:rsidR="00D75776" w:rsidRDefault="00D75776" w:rsidP="00D17969">
            <w:pPr>
              <w:jc w:val="center"/>
              <w:rPr>
                <w:rFonts w:eastAsia="Times New Roman"/>
                <w:sz w:val="22"/>
                <w:szCs w:val="22"/>
              </w:rPr>
            </w:pPr>
            <w:r>
              <w:rPr>
                <w:rFonts w:eastAsia="Times New Roman"/>
                <w:sz w:val="22"/>
                <w:szCs w:val="22"/>
              </w:rPr>
              <w:t>190</w:t>
            </w:r>
          </w:p>
        </w:tc>
        <w:tc>
          <w:tcPr>
            <w:tcW w:w="2100" w:type="dxa"/>
            <w:vAlign w:val="center"/>
          </w:tcPr>
          <w:p w14:paraId="24CCF6ED" w14:textId="34DB7F61" w:rsidR="00D75776" w:rsidRDefault="00D75776" w:rsidP="00D17969">
            <w:pPr>
              <w:jc w:val="center"/>
              <w:rPr>
                <w:rFonts w:eastAsia="Times New Roman"/>
                <w:sz w:val="22"/>
                <w:szCs w:val="22"/>
              </w:rPr>
            </w:pPr>
            <w:r>
              <w:rPr>
                <w:rFonts w:eastAsia="Times New Roman"/>
                <w:sz w:val="22"/>
                <w:szCs w:val="22"/>
              </w:rPr>
              <w:t>8.78</w:t>
            </w:r>
          </w:p>
        </w:tc>
      </w:tr>
      <w:tr w:rsidR="00D75776" w14:paraId="23C342E0" w14:textId="77777777" w:rsidTr="00D75776">
        <w:trPr>
          <w:trHeight w:val="215"/>
          <w:jc w:val="center"/>
        </w:trPr>
        <w:tc>
          <w:tcPr>
            <w:tcW w:w="1721" w:type="dxa"/>
            <w:vMerge/>
            <w:vAlign w:val="center"/>
          </w:tcPr>
          <w:p w14:paraId="0A1C1151" w14:textId="77777777" w:rsidR="00D75776" w:rsidRPr="00AC74ED" w:rsidRDefault="00D75776" w:rsidP="00D17969">
            <w:pPr>
              <w:jc w:val="center"/>
              <w:rPr>
                <w:rFonts w:eastAsia="Times New Roman"/>
                <w:b/>
                <w:sz w:val="22"/>
                <w:szCs w:val="22"/>
              </w:rPr>
            </w:pPr>
          </w:p>
        </w:tc>
        <w:tc>
          <w:tcPr>
            <w:tcW w:w="1740" w:type="dxa"/>
            <w:vAlign w:val="center"/>
          </w:tcPr>
          <w:p w14:paraId="71D10266" w14:textId="5000ADFA"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7A56092C" w14:textId="63B27777" w:rsidR="00D75776" w:rsidRDefault="00D75776" w:rsidP="00D17969">
            <w:pPr>
              <w:jc w:val="center"/>
              <w:rPr>
                <w:rFonts w:eastAsia="Times New Roman"/>
                <w:sz w:val="22"/>
                <w:szCs w:val="22"/>
              </w:rPr>
            </w:pPr>
            <w:r>
              <w:rPr>
                <w:rFonts w:eastAsia="Times New Roman"/>
                <w:sz w:val="22"/>
                <w:szCs w:val="22"/>
              </w:rPr>
              <w:t>182</w:t>
            </w:r>
          </w:p>
        </w:tc>
        <w:tc>
          <w:tcPr>
            <w:tcW w:w="2100" w:type="dxa"/>
            <w:vAlign w:val="center"/>
          </w:tcPr>
          <w:p w14:paraId="51AAE295" w14:textId="509DF828" w:rsidR="00D75776" w:rsidRDefault="00D75776" w:rsidP="00D17969">
            <w:pPr>
              <w:jc w:val="center"/>
              <w:rPr>
                <w:rFonts w:eastAsia="Times New Roman"/>
                <w:sz w:val="22"/>
                <w:szCs w:val="22"/>
              </w:rPr>
            </w:pPr>
            <w:r>
              <w:rPr>
                <w:rFonts w:eastAsia="Times New Roman"/>
                <w:sz w:val="22"/>
                <w:szCs w:val="22"/>
              </w:rPr>
              <w:t>0</w:t>
            </w:r>
          </w:p>
        </w:tc>
      </w:tr>
    </w:tbl>
    <w:p w14:paraId="7B4A0141" w14:textId="5745EDE6" w:rsidR="00C15852" w:rsidRPr="00FD6B37" w:rsidRDefault="00D75776" w:rsidP="00FD6B37">
      <w:pPr>
        <w:rPr>
          <w:rFonts w:eastAsia="Times New Roman"/>
          <w:sz w:val="22"/>
          <w:szCs w:val="22"/>
        </w:rPr>
      </w:pPr>
      <w:r>
        <w:rPr>
          <w:rFonts w:eastAsia="Times New Roman"/>
          <w:sz w:val="22"/>
          <w:szCs w:val="22"/>
        </w:rPr>
        <w:tab/>
        <w:t>Table 6.6: Averages and Standard Deviations for 20-25% senescent category.</w:t>
      </w:r>
    </w:p>
    <w:p w14:paraId="548DF8E0" w14:textId="076E9C30"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CF40C5">
        <w:rPr>
          <w:rFonts w:eastAsia="Times New Roman"/>
          <w:noProof/>
          <w:sz w:val="22"/>
          <w:szCs w:val="22"/>
        </w:rPr>
        <w:drawing>
          <wp:inline distT="0" distB="0" distL="0" distR="0" wp14:anchorId="019C1547" wp14:editId="74403205">
            <wp:extent cx="4572000" cy="3431922"/>
            <wp:effectExtent l="0" t="0" r="0" b="0"/>
            <wp:docPr id="10" name="Picture 10"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s%20Images/TimeToHealRa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C2111E2" w14:textId="26ADA6C1" w:rsidR="00BA1599" w:rsidRDefault="00F54235" w:rsidP="00B0424D">
      <w:pPr>
        <w:rPr>
          <w:rFonts w:eastAsia="Times New Roman"/>
          <w:sz w:val="22"/>
          <w:szCs w:val="22"/>
        </w:rPr>
      </w:pPr>
      <w:bookmarkStart w:id="251" w:name="OLE_LINK19"/>
      <w:bookmarkStart w:id="252"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9960F9">
        <w:rPr>
          <w:rFonts w:eastAsia="Times New Roman"/>
          <w:sz w:val="22"/>
          <w:szCs w:val="22"/>
        </w:rPr>
        <w:t>Averages and standard deviations of each categories time to heal 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51"/>
      <w:bookmarkEnd w:id="252"/>
      <w:r w:rsidR="00DF223E">
        <w:rPr>
          <w:rFonts w:eastAsia="Times New Roman"/>
          <w:sz w:val="22"/>
          <w:szCs w:val="22"/>
        </w:rPr>
        <w:br/>
      </w:r>
      <w:r w:rsidR="00DF223E">
        <w:rPr>
          <w:rFonts w:eastAsia="Times New Roman"/>
          <w:sz w:val="22"/>
          <w:szCs w:val="22"/>
        </w:rPr>
        <w:br/>
      </w:r>
      <w:r w:rsidR="00992630">
        <w:rPr>
          <w:rFonts w:eastAsia="Times New Roman"/>
          <w:sz w:val="22"/>
          <w:szCs w:val="22"/>
        </w:rPr>
        <w:t xml:space="preserve">Figure 6.1 </w:t>
      </w:r>
      <w:r w:rsidR="007F164D">
        <w:rPr>
          <w:rFonts w:eastAsia="Times New Roman"/>
          <w:sz w:val="22"/>
          <w:szCs w:val="22"/>
        </w:rPr>
        <w:t>top uses the averages</w:t>
      </w:r>
      <w:r w:rsidR="00485063">
        <w:rPr>
          <w:rFonts w:eastAsia="Times New Roman"/>
          <w:sz w:val="22"/>
          <w:szCs w:val="22"/>
        </w:rPr>
        <w:t xml:space="preserve"> and standard deviations</w:t>
      </w:r>
      <w:r w:rsidR="007F164D">
        <w:rPr>
          <w:rFonts w:eastAsia="Times New Roman"/>
          <w:sz w:val="22"/>
          <w:szCs w:val="22"/>
        </w:rPr>
        <w:t xml:space="preserve"> from </w:t>
      </w:r>
      <w:r w:rsidR="009960F9">
        <w:rPr>
          <w:rFonts w:eastAsia="Times New Roman"/>
          <w:sz w:val="22"/>
          <w:szCs w:val="22"/>
        </w:rPr>
        <w:t xml:space="preserve">tables 6.1 – </w:t>
      </w:r>
      <w:r w:rsidR="009960F9" w:rsidRPr="005921AE">
        <w:rPr>
          <w:rFonts w:eastAsia="Times New Roman"/>
          <w:sz w:val="22"/>
          <w:szCs w:val="22"/>
        </w:rPr>
        <w:t>6.</w:t>
      </w:r>
      <w:r w:rsidR="005921AE" w:rsidRPr="005921AE">
        <w:rPr>
          <w:rFonts w:eastAsia="Times New Roman"/>
          <w:sz w:val="22"/>
          <w:szCs w:val="22"/>
        </w:rPr>
        <w:t>6</w:t>
      </w:r>
      <w:r w:rsidR="009960F9">
        <w:rPr>
          <w:rFonts w:eastAsia="Times New Roman"/>
          <w:sz w:val="22"/>
          <w:szCs w:val="22"/>
        </w:rPr>
        <w:t xml:space="preserve"> </w:t>
      </w:r>
      <w:r w:rsidR="007F164D">
        <w:rPr>
          <w:rFonts w:eastAsia="Times New Roman"/>
          <w:sz w:val="22"/>
          <w:szCs w:val="22"/>
        </w:rPr>
        <w:t xml:space="preserve">to produce </w:t>
      </w:r>
      <w:r w:rsidR="00485063">
        <w:rPr>
          <w:rFonts w:eastAsia="Times New Roman"/>
          <w:sz w:val="22"/>
          <w:szCs w:val="22"/>
        </w:rPr>
        <w:t xml:space="preserve">error bars showing the general trend of the data. Figure 6.1 also </w:t>
      </w:r>
      <w:r w:rsidR="00992630">
        <w:rPr>
          <w:rFonts w:eastAsia="Times New Roman"/>
          <w:sz w:val="22"/>
          <w:szCs w:val="22"/>
        </w:rPr>
        <w:t>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w:t>
      </w:r>
      <w:r w:rsidR="00DF0BE0">
        <w:rPr>
          <w:rFonts w:eastAsia="Times New Roman"/>
          <w:sz w:val="22"/>
          <w:szCs w:val="22"/>
        </w:rPr>
        <w:lastRenderedPageBreak/>
        <w:t xml:space="preserve">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7DBEB070" w:rsidR="009619F3" w:rsidRDefault="009619F3" w:rsidP="00B0424D">
      <w:pPr>
        <w:rPr>
          <w:rFonts w:eastAsia="Times New Roman"/>
          <w:sz w:val="22"/>
          <w:szCs w:val="22"/>
        </w:rPr>
      </w:pPr>
      <w:r>
        <w:rPr>
          <w:rFonts w:eastAsia="Times New Roman"/>
          <w:sz w:val="22"/>
          <w:szCs w:val="22"/>
        </w:rPr>
        <w:t xml:space="preserve">Data from Tables </w:t>
      </w:r>
      <w:r w:rsidR="00077058">
        <w:rPr>
          <w:rFonts w:eastAsia="Times New Roman"/>
          <w:sz w:val="22"/>
          <w:szCs w:val="22"/>
        </w:rPr>
        <w:t>6.1 to 6</w:t>
      </w:r>
      <w:r w:rsidR="00444050">
        <w:rPr>
          <w:rFonts w:eastAsia="Times New Roman"/>
          <w:sz w:val="22"/>
          <w:szCs w:val="22"/>
        </w:rPr>
        <w:t>.6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406731">
        <w:rPr>
          <w:rFonts w:eastAsia="Times New Roman"/>
          <w:sz w:val="22"/>
          <w:szCs w:val="22"/>
        </w:rPr>
        <w:t>.7</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4D4471">
        <w:rPr>
          <w:rFonts w:eastAsia="Times New Roman"/>
          <w:sz w:val="22"/>
          <w:szCs w:val="22"/>
        </w:rPr>
        <w:t>28</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D4471">
        <w:rPr>
          <w:rFonts w:eastAsia="Times New Roman"/>
        </w:rPr>
        <w:t>29</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A55DAD5" w:rsidR="009619F3" w:rsidRPr="00605099" w:rsidRDefault="00077058" w:rsidP="00605099">
            <w:pPr>
              <w:jc w:val="center"/>
              <w:rPr>
                <w:rFonts w:eastAsia="Times New Roman"/>
                <w:b/>
                <w:sz w:val="22"/>
                <w:szCs w:val="22"/>
              </w:rPr>
            </w:pPr>
            <w:r>
              <w:rPr>
                <w:rFonts w:eastAsia="Times New Roman"/>
                <w:b/>
                <w:sz w:val="22"/>
                <w:szCs w:val="22"/>
              </w:rPr>
              <w:t xml:space="preserve">Average </w:t>
            </w:r>
            <w:r w:rsidR="009619F3"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4AB917E3" w:rsidR="005A0A99" w:rsidRDefault="005A0A99" w:rsidP="00605099">
            <w:pPr>
              <w:jc w:val="center"/>
              <w:rPr>
                <w:rFonts w:eastAsia="Times New Roman"/>
                <w:sz w:val="22"/>
                <w:szCs w:val="22"/>
              </w:rPr>
            </w:pPr>
            <w:r>
              <w:rPr>
                <w:rFonts w:eastAsia="Times New Roman"/>
                <w:sz w:val="22"/>
                <w:szCs w:val="22"/>
              </w:rPr>
              <w:t>0</w:t>
            </w:r>
            <w:r w:rsidR="00077058">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6A4A380A" w:rsidR="009619F3" w:rsidRDefault="00077058" w:rsidP="00605099">
            <w:pPr>
              <w:jc w:val="center"/>
              <w:rPr>
                <w:rFonts w:eastAsia="Times New Roman"/>
                <w:sz w:val="22"/>
                <w:szCs w:val="22"/>
              </w:rPr>
            </w:pPr>
            <w:r>
              <w:rPr>
                <w:rFonts w:eastAsia="Times New Roman"/>
                <w:sz w:val="22"/>
                <w:szCs w:val="22"/>
              </w:rPr>
              <w:t>2.7</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D08C881" w:rsidR="009619F3" w:rsidRDefault="00077058" w:rsidP="00605099">
            <w:pPr>
              <w:jc w:val="center"/>
              <w:rPr>
                <w:rFonts w:eastAsia="Times New Roman"/>
                <w:sz w:val="22"/>
                <w:szCs w:val="22"/>
              </w:rPr>
            </w:pPr>
            <w:r>
              <w:rPr>
                <w:rFonts w:eastAsia="Times New Roman"/>
                <w:sz w:val="22"/>
                <w:szCs w:val="22"/>
              </w:rPr>
              <w:t>7.0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389632F7" w:rsidR="009619F3" w:rsidRDefault="00077058" w:rsidP="00605099">
            <w:pPr>
              <w:jc w:val="center"/>
              <w:rPr>
                <w:rFonts w:eastAsia="Times New Roman"/>
                <w:sz w:val="22"/>
                <w:szCs w:val="22"/>
              </w:rPr>
            </w:pPr>
            <w:r>
              <w:rPr>
                <w:rFonts w:eastAsia="Times New Roman"/>
                <w:sz w:val="22"/>
                <w:szCs w:val="22"/>
              </w:rPr>
              <w:t>12.9</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00BA4B2A" w:rsidR="009619F3" w:rsidRDefault="00077058" w:rsidP="00605099">
            <w:pPr>
              <w:jc w:val="center"/>
              <w:rPr>
                <w:rFonts w:eastAsia="Times New Roman"/>
                <w:sz w:val="22"/>
                <w:szCs w:val="22"/>
              </w:rPr>
            </w:pPr>
            <w:r>
              <w:rPr>
                <w:rFonts w:eastAsia="Times New Roman"/>
                <w:sz w:val="22"/>
                <w:szCs w:val="22"/>
              </w:rPr>
              <w:t>17.3</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4589C1B" w:rsidR="009619F3" w:rsidRDefault="00077058" w:rsidP="00605099">
            <w:pPr>
              <w:jc w:val="center"/>
              <w:rPr>
                <w:rFonts w:eastAsia="Times New Roman"/>
                <w:sz w:val="22"/>
                <w:szCs w:val="22"/>
              </w:rPr>
            </w:pPr>
            <w:r>
              <w:rPr>
                <w:rFonts w:eastAsia="Times New Roman"/>
                <w:sz w:val="22"/>
                <w:szCs w:val="22"/>
              </w:rPr>
              <w:t>23.5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54643F97" w:rsidR="009619F3" w:rsidRDefault="00406731" w:rsidP="00B0424D">
      <w:pPr>
        <w:rPr>
          <w:rFonts w:eastAsia="Times New Roman"/>
          <w:sz w:val="22"/>
          <w:szCs w:val="22"/>
        </w:rPr>
      </w:pPr>
      <w:r>
        <w:rPr>
          <w:rFonts w:eastAsia="Times New Roman"/>
          <w:sz w:val="22"/>
          <w:szCs w:val="22"/>
        </w:rPr>
        <w:t>Table 6.7</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97D0D7C" w:rsidR="00896B15" w:rsidRDefault="00F12AA1" w:rsidP="00B0424D">
      <w:pPr>
        <w:rPr>
          <w:rFonts w:eastAsia="Times New Roman"/>
          <w:sz w:val="22"/>
          <w:szCs w:val="22"/>
        </w:rPr>
      </w:pPr>
      <w:r>
        <w:rPr>
          <w:rFonts w:eastAsia="Times New Roman"/>
          <w:sz w:val="22"/>
          <w:szCs w:val="22"/>
        </w:rPr>
        <w:t xml:space="preserve">Figure 6.2 </w:t>
      </w:r>
      <w:r w:rsidR="00B72903">
        <w:rPr>
          <w:rFonts w:eastAsia="Times New Roman"/>
          <w:sz w:val="22"/>
          <w:szCs w:val="22"/>
        </w:rPr>
        <w:t xml:space="preserve">has been created using the averages and standard deviations in tables 6.1- 6.6 and </w:t>
      </w:r>
      <w:r>
        <w:rPr>
          <w:rFonts w:eastAsia="Times New Roman"/>
          <w:sz w:val="22"/>
          <w:szCs w:val="22"/>
        </w:rPr>
        <w:t xml:space="preserve">shows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FAEE69C" w14:textId="77777777" w:rsidR="005B331F" w:rsidRPr="00830EE5" w:rsidRDefault="005B331F" w:rsidP="00B0424D">
      <w:pPr>
        <w:rPr>
          <w:rFonts w:eastAsia="Times New Roman"/>
          <w:sz w:val="22"/>
          <w:szCs w:val="22"/>
        </w:rPr>
      </w:pPr>
    </w:p>
    <w:p w14:paraId="5ABA8D92" w14:textId="66EF41D5" w:rsidR="00A73BE4" w:rsidRDefault="00DD397E" w:rsidP="009F4FC5">
      <w:pPr>
        <w:jc w:val="center"/>
        <w:rPr>
          <w:rFonts w:eastAsia="Times New Roman"/>
          <w:sz w:val="22"/>
          <w:szCs w:val="22"/>
        </w:rPr>
      </w:pPr>
      <w:r>
        <w:rPr>
          <w:rFonts w:eastAsia="Times New Roman"/>
          <w:noProof/>
          <w:sz w:val="22"/>
          <w:szCs w:val="22"/>
        </w:rPr>
        <w:drawing>
          <wp:inline distT="0" distB="0" distL="0" distR="0" wp14:anchorId="00F3434B" wp14:editId="03BD71CF">
            <wp:extent cx="4572000" cy="3431922"/>
            <wp:effectExtent l="0" t="0" r="0" b="0"/>
            <wp:docPr id="11" name="Picture 11" descr="Results%20Images/NewActual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s%20Images/NewActualCellsInWoundWithTi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tbl>
      <w:tblPr>
        <w:tblStyle w:val="TableGrid"/>
        <w:tblW w:w="0" w:type="auto"/>
        <w:tblLook w:val="04A0" w:firstRow="1" w:lastRow="0" w:firstColumn="1" w:lastColumn="0" w:noHBand="0" w:noVBand="1"/>
      </w:tblPr>
      <w:tblGrid>
        <w:gridCol w:w="4505"/>
        <w:gridCol w:w="4505"/>
      </w:tblGrid>
      <w:tr w:rsidR="0048678B" w14:paraId="508F815C" w14:textId="77777777" w:rsidTr="00D17969">
        <w:tc>
          <w:tcPr>
            <w:tcW w:w="4505" w:type="dxa"/>
          </w:tcPr>
          <w:p w14:paraId="3323C862" w14:textId="77777777" w:rsidR="0048678B" w:rsidRDefault="0048678B" w:rsidP="00D17969">
            <w:pPr>
              <w:rPr>
                <w:rFonts w:eastAsia="Times New Roman"/>
                <w:sz w:val="22"/>
                <w:szCs w:val="22"/>
              </w:rPr>
            </w:pPr>
            <w:r>
              <w:rPr>
                <w:rFonts w:eastAsia="Times New Roman"/>
                <w:noProof/>
                <w:sz w:val="22"/>
                <w:szCs w:val="22"/>
              </w:rPr>
              <w:lastRenderedPageBreak/>
              <w:drawing>
                <wp:inline distT="0" distB="0" distL="0" distR="0" wp14:anchorId="627BD445" wp14:editId="438B470A">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ECB17A9" w14:textId="5E8384CC" w:rsidR="0048678B" w:rsidRPr="0093266D" w:rsidRDefault="0093266D" w:rsidP="0093266D">
            <w:pPr>
              <w:pStyle w:val="ListParagraph"/>
              <w:numPr>
                <w:ilvl w:val="0"/>
                <w:numId w:val="19"/>
              </w:numPr>
              <w:jc w:val="center"/>
              <w:rPr>
                <w:rFonts w:ascii="Times New Roman" w:eastAsia="Times New Roman" w:hAnsi="Times New Roman" w:cs="Times New Roman"/>
                <w:sz w:val="22"/>
                <w:szCs w:val="22"/>
              </w:rPr>
            </w:pPr>
            <w:r w:rsidRPr="0093266D">
              <w:rPr>
                <w:rFonts w:ascii="Times New Roman" w:eastAsia="Times New Roman" w:hAnsi="Times New Roman" w:cs="Times New Roman"/>
                <w:sz w:val="22"/>
                <w:szCs w:val="22"/>
              </w:rPr>
              <w:t>Itera</w:t>
            </w:r>
            <w:r>
              <w:rPr>
                <w:rFonts w:ascii="Times New Roman" w:eastAsia="Times New Roman" w:hAnsi="Times New Roman" w:cs="Times New Roman"/>
                <w:sz w:val="22"/>
                <w:szCs w:val="22"/>
              </w:rPr>
              <w:t>tion before wound</w:t>
            </w:r>
          </w:p>
        </w:tc>
        <w:tc>
          <w:tcPr>
            <w:tcW w:w="4505" w:type="dxa"/>
          </w:tcPr>
          <w:p w14:paraId="5057BA36" w14:textId="202019B0"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51311AA8" wp14:editId="63D87892">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r w:rsidR="0093266D">
              <w:rPr>
                <w:rFonts w:eastAsia="Times New Roman"/>
                <w:sz w:val="22"/>
                <w:szCs w:val="22"/>
              </w:rPr>
              <w:t xml:space="preserve"> – Iteration of wounding</w:t>
            </w:r>
          </w:p>
        </w:tc>
      </w:tr>
      <w:tr w:rsidR="0048678B" w14:paraId="0AEB25E4" w14:textId="77777777" w:rsidTr="00D17969">
        <w:tc>
          <w:tcPr>
            <w:tcW w:w="4505" w:type="dxa"/>
          </w:tcPr>
          <w:p w14:paraId="2C6274CC" w14:textId="2BEB8CDD"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2965534" wp14:editId="5C4F6F66">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r w:rsidR="0093266D">
              <w:rPr>
                <w:rFonts w:eastAsia="Times New Roman"/>
                <w:sz w:val="22"/>
                <w:szCs w:val="22"/>
              </w:rPr>
              <w:t xml:space="preserve"> – 6 hours after wounding</w:t>
            </w:r>
          </w:p>
        </w:tc>
        <w:tc>
          <w:tcPr>
            <w:tcW w:w="4505" w:type="dxa"/>
          </w:tcPr>
          <w:p w14:paraId="58278FCC"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E718F25" wp14:editId="158D6F49">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0C46F36" w14:textId="60BEA909" w:rsidR="0048678B" w:rsidRDefault="0048678B" w:rsidP="00D17969">
            <w:pPr>
              <w:jc w:val="center"/>
              <w:rPr>
                <w:rFonts w:eastAsia="Times New Roman"/>
                <w:sz w:val="22"/>
                <w:szCs w:val="22"/>
              </w:rPr>
            </w:pPr>
            <w:r>
              <w:rPr>
                <w:rFonts w:eastAsia="Times New Roman"/>
                <w:sz w:val="22"/>
                <w:szCs w:val="22"/>
              </w:rPr>
              <w:t>D</w:t>
            </w:r>
            <w:r w:rsidR="0093266D">
              <w:rPr>
                <w:rFonts w:eastAsia="Times New Roman"/>
                <w:sz w:val="22"/>
                <w:szCs w:val="22"/>
              </w:rPr>
              <w:t xml:space="preserve"> – 12 hours after wounding</w:t>
            </w:r>
          </w:p>
        </w:tc>
      </w:tr>
      <w:tr w:rsidR="0048678B" w14:paraId="02C9636C" w14:textId="77777777" w:rsidTr="00D17969">
        <w:tc>
          <w:tcPr>
            <w:tcW w:w="4505" w:type="dxa"/>
          </w:tcPr>
          <w:p w14:paraId="7A1942F0" w14:textId="6935FF18"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6DF30C46" wp14:editId="202AC195">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E</w:t>
            </w:r>
            <w:r w:rsidR="0093266D">
              <w:rPr>
                <w:rFonts w:eastAsia="Times New Roman"/>
                <w:sz w:val="22"/>
                <w:szCs w:val="22"/>
              </w:rPr>
              <w:t xml:space="preserve"> – 18 hours after wounding</w:t>
            </w:r>
          </w:p>
        </w:tc>
        <w:tc>
          <w:tcPr>
            <w:tcW w:w="4505" w:type="dxa"/>
          </w:tcPr>
          <w:p w14:paraId="3629F5D9" w14:textId="2DDD8745"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513730" wp14:editId="7DBEFFE7">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F</w:t>
            </w:r>
            <w:r w:rsidR="0093266D">
              <w:rPr>
                <w:rFonts w:eastAsia="Times New Roman"/>
                <w:sz w:val="22"/>
                <w:szCs w:val="22"/>
              </w:rPr>
              <w:t xml:space="preserve"> – 24 hours after wounding</w:t>
            </w:r>
          </w:p>
        </w:tc>
      </w:tr>
      <w:tr w:rsidR="0048678B" w14:paraId="2695F8F0" w14:textId="77777777" w:rsidTr="00D17969">
        <w:tc>
          <w:tcPr>
            <w:tcW w:w="4505" w:type="dxa"/>
          </w:tcPr>
          <w:p w14:paraId="02F7D4B2" w14:textId="17584026"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6C4E76" wp14:editId="0D0ABCFE">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G</w:t>
            </w:r>
            <w:r w:rsidR="0093266D">
              <w:rPr>
                <w:rFonts w:eastAsia="Times New Roman"/>
                <w:sz w:val="22"/>
                <w:szCs w:val="22"/>
              </w:rPr>
              <w:t xml:space="preserve"> – 30 hours after wounding</w:t>
            </w:r>
          </w:p>
        </w:tc>
        <w:tc>
          <w:tcPr>
            <w:tcW w:w="4505" w:type="dxa"/>
          </w:tcPr>
          <w:p w14:paraId="78A75574"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7001119F" wp14:editId="740DE730">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6863B19" w14:textId="3EE3E76D" w:rsidR="0048678B" w:rsidRDefault="0048678B" w:rsidP="00D17969">
            <w:pPr>
              <w:jc w:val="center"/>
              <w:rPr>
                <w:rFonts w:eastAsia="Times New Roman"/>
                <w:sz w:val="22"/>
                <w:szCs w:val="22"/>
              </w:rPr>
            </w:pPr>
            <w:r>
              <w:rPr>
                <w:rFonts w:eastAsia="Times New Roman"/>
                <w:sz w:val="22"/>
                <w:szCs w:val="22"/>
              </w:rPr>
              <w:t>H</w:t>
            </w:r>
            <w:r w:rsidR="0093266D">
              <w:rPr>
                <w:rFonts w:eastAsia="Times New Roman"/>
                <w:sz w:val="22"/>
                <w:szCs w:val="22"/>
              </w:rPr>
              <w:t xml:space="preserve"> – 36 hours after wounding</w:t>
            </w:r>
          </w:p>
        </w:tc>
      </w:tr>
    </w:tbl>
    <w:p w14:paraId="5F4AC9FB" w14:textId="31EDE6F9" w:rsidR="00F54235" w:rsidRDefault="0048678B" w:rsidP="002E3764">
      <w:pPr>
        <w:rPr>
          <w:rFonts w:eastAsia="Times New Roman"/>
          <w:sz w:val="22"/>
          <w:szCs w:val="22"/>
        </w:rPr>
      </w:pPr>
      <w:r>
        <w:rPr>
          <w:rFonts w:eastAsia="Times New Roman"/>
          <w:sz w:val="22"/>
          <w:szCs w:val="22"/>
        </w:rPr>
        <w:t xml:space="preserve">Figure 6.3: Figures A-H showing the iteration before wounding, the wound, and subsequent iterations after wounding </w:t>
      </w:r>
      <w:r w:rsidR="00726962">
        <w:rPr>
          <w:rFonts w:eastAsia="Times New Roman"/>
          <w:sz w:val="22"/>
          <w:szCs w:val="22"/>
        </w:rPr>
        <w:t xml:space="preserve">at 2.7% senescence </w:t>
      </w:r>
      <w:r>
        <w:rPr>
          <w:rFonts w:eastAsia="Times New Roman"/>
          <w:sz w:val="22"/>
          <w:szCs w:val="22"/>
        </w:rPr>
        <w:t>until confluence formation.</w:t>
      </w:r>
      <w:r>
        <w:rPr>
          <w:rFonts w:eastAsia="Times New Roman"/>
          <w:sz w:val="22"/>
          <w:szCs w:val="22"/>
        </w:rPr>
        <w:br/>
      </w:r>
    </w:p>
    <w:p w14:paraId="103B6B81" w14:textId="77777777" w:rsidR="00BB208A" w:rsidRDefault="00BB208A" w:rsidP="002E3764">
      <w:pPr>
        <w:rPr>
          <w:rFonts w:eastAsia="Times New Roman"/>
          <w:sz w:val="22"/>
          <w:szCs w:val="22"/>
        </w:rPr>
      </w:pPr>
    </w:p>
    <w:p w14:paraId="2171B583" w14:textId="77777777" w:rsidR="0048678B" w:rsidRDefault="0048678B" w:rsidP="002E3764">
      <w:pPr>
        <w:rPr>
          <w:rFonts w:eastAsia="Times New Roman"/>
          <w:sz w:val="22"/>
          <w:szCs w:val="22"/>
        </w:rPr>
      </w:pPr>
    </w:p>
    <w:p w14:paraId="20764477" w14:textId="5F7E7AD9" w:rsidR="0048678B" w:rsidRDefault="0048678B" w:rsidP="0048678B">
      <w:pPr>
        <w:rPr>
          <w:rFonts w:eastAsia="Times New Roman"/>
          <w:sz w:val="22"/>
          <w:szCs w:val="22"/>
        </w:rPr>
      </w:pPr>
      <w:r>
        <w:rPr>
          <w:rFonts w:eastAsia="Times New Roman"/>
          <w:sz w:val="22"/>
          <w:szCs w:val="22"/>
        </w:rPr>
        <w:lastRenderedPageBreak/>
        <w:t>Following the images in Figure 6.3, we can see that after the wound is formed, cells start to migrate into the wound as expected. Two iterations (</w:t>
      </w:r>
      <w:r w:rsidR="0093266D">
        <w:rPr>
          <w:rFonts w:eastAsia="Times New Roman"/>
          <w:sz w:val="22"/>
          <w:szCs w:val="22"/>
        </w:rPr>
        <w:t>figure D</w:t>
      </w:r>
      <w:r>
        <w:rPr>
          <w:rFonts w:eastAsia="Times New Roman"/>
          <w:sz w:val="22"/>
          <w:szCs w:val="22"/>
        </w:rPr>
        <w:t>) after the wound, all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 As the senescent cells are so large, the proliferative cells behind them are unable to easily migrate into the wound space, slowing down the total migration.</w:t>
      </w:r>
    </w:p>
    <w:p w14:paraId="03D86A65" w14:textId="77777777" w:rsidR="0048678B" w:rsidRDefault="0048678B" w:rsidP="002E3764">
      <w:pPr>
        <w:rPr>
          <w:rFonts w:eastAsia="Times New Roman"/>
          <w:sz w:val="22"/>
          <w:szCs w:val="22"/>
        </w:rPr>
      </w:pPr>
    </w:p>
    <w:p w14:paraId="698D9A44" w14:textId="69CAEE71" w:rsidR="00714D38" w:rsidRDefault="0048678B" w:rsidP="002E3764">
      <w:pPr>
        <w:rPr>
          <w:rFonts w:eastAsia="Times New Roman"/>
          <w:sz w:val="22"/>
          <w:szCs w:val="22"/>
        </w:rPr>
      </w:pPr>
      <w:r>
        <w:rPr>
          <w:rFonts w:eastAsia="Times New Roman"/>
          <w:sz w:val="22"/>
          <w:szCs w:val="22"/>
        </w:rPr>
        <w:t>Figure 6.4</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455596B" w14:textId="28373F5E" w:rsidR="00FD6B37" w:rsidRDefault="00FD6B37"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48678B" w14:paraId="151B61A6" w14:textId="77777777" w:rsidTr="00D17969">
        <w:tc>
          <w:tcPr>
            <w:tcW w:w="4505" w:type="dxa"/>
          </w:tcPr>
          <w:p w14:paraId="60B28EE9"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47120934" wp14:editId="19F7F17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D215B15" w14:textId="77777777" w:rsidR="0048678B" w:rsidRDefault="0048678B" w:rsidP="00D17969">
            <w:pPr>
              <w:jc w:val="center"/>
              <w:rPr>
                <w:rFonts w:eastAsia="Times New Roman"/>
                <w:sz w:val="22"/>
                <w:szCs w:val="22"/>
              </w:rPr>
            </w:pPr>
            <w:r>
              <w:rPr>
                <w:rFonts w:eastAsia="Times New Roman"/>
                <w:sz w:val="22"/>
                <w:szCs w:val="22"/>
              </w:rPr>
              <w:t>A</w:t>
            </w:r>
          </w:p>
        </w:tc>
        <w:tc>
          <w:tcPr>
            <w:tcW w:w="4505" w:type="dxa"/>
          </w:tcPr>
          <w:p w14:paraId="43B017AF"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57F69ABF" wp14:editId="2A9B86A7">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589735C" w14:textId="77777777" w:rsidR="0048678B" w:rsidRDefault="0048678B" w:rsidP="00D17969">
            <w:pPr>
              <w:jc w:val="center"/>
              <w:rPr>
                <w:rFonts w:eastAsia="Times New Roman"/>
                <w:sz w:val="22"/>
                <w:szCs w:val="22"/>
              </w:rPr>
            </w:pPr>
            <w:r>
              <w:rPr>
                <w:rFonts w:eastAsia="Times New Roman"/>
                <w:sz w:val="22"/>
                <w:szCs w:val="22"/>
              </w:rPr>
              <w:t>B</w:t>
            </w:r>
          </w:p>
        </w:tc>
      </w:tr>
      <w:tr w:rsidR="0048678B" w14:paraId="40607ACB" w14:textId="77777777" w:rsidTr="00D17969">
        <w:tc>
          <w:tcPr>
            <w:tcW w:w="4505" w:type="dxa"/>
          </w:tcPr>
          <w:p w14:paraId="567DCCE2"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B897269" wp14:editId="52F6F365">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329E10E" w14:textId="77777777" w:rsidR="0048678B" w:rsidRDefault="0048678B" w:rsidP="00D17969">
            <w:pPr>
              <w:jc w:val="center"/>
              <w:rPr>
                <w:rFonts w:eastAsia="Times New Roman"/>
                <w:sz w:val="22"/>
                <w:szCs w:val="22"/>
              </w:rPr>
            </w:pPr>
            <w:r>
              <w:rPr>
                <w:rFonts w:eastAsia="Times New Roman"/>
                <w:sz w:val="22"/>
                <w:szCs w:val="22"/>
              </w:rPr>
              <w:t>C</w:t>
            </w:r>
          </w:p>
        </w:tc>
        <w:tc>
          <w:tcPr>
            <w:tcW w:w="4505" w:type="dxa"/>
          </w:tcPr>
          <w:p w14:paraId="68AB9F97"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6E44DF2" wp14:editId="5F8F181A">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B1644F7" w14:textId="77777777" w:rsidR="0048678B" w:rsidRDefault="0048678B" w:rsidP="00D17969">
            <w:pPr>
              <w:jc w:val="center"/>
              <w:rPr>
                <w:rFonts w:eastAsia="Times New Roman"/>
                <w:sz w:val="22"/>
                <w:szCs w:val="22"/>
              </w:rPr>
            </w:pPr>
            <w:r>
              <w:rPr>
                <w:rFonts w:eastAsia="Times New Roman"/>
                <w:sz w:val="22"/>
                <w:szCs w:val="22"/>
              </w:rPr>
              <w:t>D</w:t>
            </w:r>
          </w:p>
        </w:tc>
      </w:tr>
      <w:tr w:rsidR="0048678B" w14:paraId="015222EA" w14:textId="77777777" w:rsidTr="00D17969">
        <w:tc>
          <w:tcPr>
            <w:tcW w:w="4505" w:type="dxa"/>
          </w:tcPr>
          <w:p w14:paraId="50538706"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F9C7976" wp14:editId="00EC5972">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F6FE3BF" w14:textId="77777777" w:rsidR="0048678B" w:rsidRDefault="0048678B" w:rsidP="00D17969">
            <w:pPr>
              <w:jc w:val="center"/>
              <w:rPr>
                <w:rFonts w:eastAsia="Times New Roman"/>
                <w:sz w:val="22"/>
                <w:szCs w:val="22"/>
              </w:rPr>
            </w:pPr>
            <w:r>
              <w:rPr>
                <w:rFonts w:eastAsia="Times New Roman"/>
                <w:sz w:val="22"/>
                <w:szCs w:val="22"/>
              </w:rPr>
              <w:t>E</w:t>
            </w:r>
          </w:p>
        </w:tc>
        <w:tc>
          <w:tcPr>
            <w:tcW w:w="4505" w:type="dxa"/>
          </w:tcPr>
          <w:p w14:paraId="7280E5CF" w14:textId="77777777" w:rsidR="0048678B" w:rsidRDefault="0048678B" w:rsidP="00D17969">
            <w:pPr>
              <w:rPr>
                <w:rFonts w:eastAsia="Times New Roman"/>
                <w:sz w:val="22"/>
                <w:szCs w:val="22"/>
              </w:rPr>
            </w:pPr>
          </w:p>
          <w:p w14:paraId="55FD24B8" w14:textId="77777777" w:rsidR="0048678B" w:rsidRDefault="0048678B" w:rsidP="00D17969">
            <w:pPr>
              <w:rPr>
                <w:rFonts w:eastAsia="Times New Roman"/>
                <w:sz w:val="22"/>
                <w:szCs w:val="22"/>
              </w:rPr>
            </w:pPr>
          </w:p>
          <w:p w14:paraId="6B767DAF" w14:textId="77777777" w:rsidR="0048678B" w:rsidRDefault="0048678B" w:rsidP="00D17969">
            <w:pPr>
              <w:rPr>
                <w:rFonts w:eastAsia="Times New Roman"/>
                <w:sz w:val="22"/>
                <w:szCs w:val="22"/>
              </w:rPr>
            </w:pPr>
          </w:p>
          <w:p w14:paraId="3BC0906B" w14:textId="77777777" w:rsidR="0048678B" w:rsidRDefault="0048678B" w:rsidP="00D17969">
            <w:pPr>
              <w:rPr>
                <w:rFonts w:eastAsia="Times New Roman"/>
                <w:sz w:val="22"/>
                <w:szCs w:val="22"/>
              </w:rPr>
            </w:pPr>
          </w:p>
          <w:p w14:paraId="65713DCC" w14:textId="77777777" w:rsidR="0048678B" w:rsidRDefault="0048678B" w:rsidP="00D17969">
            <w:pPr>
              <w:rPr>
                <w:rFonts w:eastAsia="Times New Roman"/>
                <w:sz w:val="22"/>
                <w:szCs w:val="22"/>
              </w:rPr>
            </w:pPr>
          </w:p>
          <w:p w14:paraId="445CAEA6" w14:textId="77777777" w:rsidR="0048678B" w:rsidRDefault="0048678B" w:rsidP="00D17969">
            <w:pPr>
              <w:rPr>
                <w:rFonts w:eastAsia="Times New Roman"/>
                <w:sz w:val="22"/>
                <w:szCs w:val="22"/>
              </w:rPr>
            </w:pPr>
          </w:p>
          <w:p w14:paraId="32A4F397" w14:textId="77777777" w:rsidR="0048678B" w:rsidRDefault="0048678B" w:rsidP="00D17969">
            <w:pPr>
              <w:rPr>
                <w:rFonts w:eastAsia="Times New Roman"/>
                <w:sz w:val="22"/>
                <w:szCs w:val="22"/>
              </w:rPr>
            </w:pPr>
          </w:p>
          <w:p w14:paraId="7D21C729" w14:textId="77777777" w:rsidR="0048678B" w:rsidRDefault="0048678B" w:rsidP="00D17969">
            <w:pPr>
              <w:rPr>
                <w:rFonts w:eastAsia="Times New Roman"/>
                <w:sz w:val="22"/>
                <w:szCs w:val="22"/>
              </w:rPr>
            </w:pPr>
          </w:p>
          <w:p w14:paraId="13E271E6" w14:textId="77777777" w:rsidR="0048678B" w:rsidRDefault="0048678B" w:rsidP="00D17969">
            <w:pPr>
              <w:rPr>
                <w:rFonts w:eastAsia="Times New Roman"/>
                <w:sz w:val="22"/>
                <w:szCs w:val="22"/>
              </w:rPr>
            </w:pPr>
          </w:p>
          <w:p w14:paraId="71383DB9" w14:textId="77777777" w:rsidR="0048678B" w:rsidRDefault="0048678B" w:rsidP="00D17969">
            <w:pPr>
              <w:rPr>
                <w:rFonts w:eastAsia="Times New Roman"/>
                <w:sz w:val="22"/>
                <w:szCs w:val="22"/>
              </w:rPr>
            </w:pPr>
          </w:p>
          <w:p w14:paraId="15A4D2C1" w14:textId="77777777" w:rsidR="0048678B" w:rsidRDefault="0048678B" w:rsidP="00D17969">
            <w:pPr>
              <w:rPr>
                <w:rFonts w:eastAsia="Times New Roman"/>
                <w:sz w:val="22"/>
                <w:szCs w:val="22"/>
              </w:rPr>
            </w:pPr>
          </w:p>
          <w:p w14:paraId="6F35E2FE" w14:textId="77777777" w:rsidR="0048678B" w:rsidRDefault="0048678B" w:rsidP="00D17969">
            <w:pPr>
              <w:rPr>
                <w:rFonts w:eastAsia="Times New Roman"/>
                <w:sz w:val="22"/>
                <w:szCs w:val="22"/>
              </w:rPr>
            </w:pPr>
          </w:p>
        </w:tc>
      </w:tr>
    </w:tbl>
    <w:p w14:paraId="7E3CADE7" w14:textId="59E80A7C" w:rsidR="0048678B" w:rsidRDefault="0048678B" w:rsidP="0048678B">
      <w:pPr>
        <w:rPr>
          <w:rFonts w:eastAsia="Times New Roman"/>
          <w:sz w:val="22"/>
          <w:szCs w:val="22"/>
        </w:rPr>
      </w:pPr>
      <w:r>
        <w:rPr>
          <w:rFonts w:eastAsia="Times New Roman"/>
          <w:sz w:val="22"/>
          <w:szCs w:val="22"/>
        </w:rPr>
        <w:t xml:space="preserve">Figure 6.4: Figures A-E showing the final iteration from each sample. A: 0-5%, B: 5-10%, C: 10-15%, D: 15-20%, E: 20-25% </w:t>
      </w:r>
      <w:r w:rsidR="003C0FB2">
        <w:rPr>
          <w:rFonts w:eastAsia="Times New Roman"/>
          <w:sz w:val="22"/>
          <w:szCs w:val="22"/>
        </w:rPr>
        <w:t>senescence.</w:t>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3" w:name="_Toc513728923"/>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3"/>
    </w:p>
    <w:p w14:paraId="46CBEC28" w14:textId="77777777" w:rsidR="003C3DC4" w:rsidRDefault="003C3DC4" w:rsidP="002E3764">
      <w:pPr>
        <w:rPr>
          <w:rFonts w:eastAsia="Times New Roman"/>
          <w:sz w:val="22"/>
          <w:szCs w:val="22"/>
        </w:rPr>
      </w:pPr>
    </w:p>
    <w:p w14:paraId="2B8F7286" w14:textId="2E297545"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w:t>
      </w:r>
      <w:r w:rsidR="00D22F6D">
        <w:rPr>
          <w:rFonts w:eastAsia="Times New Roman"/>
          <w:sz w:val="22"/>
          <w:szCs w:val="22"/>
        </w:rPr>
        <w:t>t due to the low sample size. These simulations do</w:t>
      </w:r>
      <w:r>
        <w:rPr>
          <w:rFonts w:eastAsia="Times New Roman"/>
          <w:sz w:val="22"/>
          <w:szCs w:val="22"/>
        </w:rPr>
        <w:t>,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2F449060" w:rsidR="00D935C6" w:rsidRPr="003E7AB1" w:rsidRDefault="001703A1" w:rsidP="00B60906">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w:t>
      </w:r>
      <w:r w:rsidR="006C376C">
        <w:rPr>
          <w:rFonts w:eastAsia="Times New Roman"/>
          <w:sz w:val="22"/>
          <w:szCs w:val="22"/>
        </w:rPr>
        <w:t xml:space="preserve">As results were taken every hour rather than every six hours </w:t>
      </w:r>
      <w:r w:rsidR="00313DD6">
        <w:rPr>
          <w:rFonts w:eastAsia="Times New Roman"/>
          <w:sz w:val="22"/>
          <w:szCs w:val="22"/>
        </w:rPr>
        <w:t>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w:t>
      </w:r>
      <w:r w:rsidR="00B60906">
        <w:rPr>
          <w:rFonts w:eastAsia="Times New Roman"/>
          <w:sz w:val="22"/>
          <w:szCs w:val="22"/>
        </w:rPr>
        <w:t xml:space="preserve">healing decreases significantly after 6.6%, </w:t>
      </w:r>
      <w:r w:rsidR="00E970A6">
        <w:rPr>
          <w:rFonts w:eastAsia="Times New Roman"/>
          <w:sz w:val="22"/>
          <w:szCs w:val="22"/>
        </w:rPr>
        <w:t>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B60906">
        <w:rPr>
          <w:rFonts w:eastAsia="Times New Roman"/>
          <w:sz w:val="22"/>
          <w:szCs w:val="22"/>
        </w:rPr>
        <w:t>6.6</w:t>
      </w:r>
      <w:r w:rsidR="003E7AB1">
        <w:rPr>
          <w:rFonts w:eastAsia="Times New Roman"/>
          <w:sz w:val="22"/>
          <w:szCs w:val="22"/>
        </w:rPr>
        <w:t>% senesc</w:t>
      </w:r>
      <w:r w:rsidR="00B60906">
        <w:rPr>
          <w:rFonts w:eastAsia="Times New Roman"/>
          <w:sz w:val="22"/>
          <w:szCs w:val="22"/>
        </w:rPr>
        <w:t>ence equates to an age around 17.5</w:t>
      </w:r>
      <w:r w:rsidR="003E7AB1">
        <w:rPr>
          <w:rFonts w:eastAsia="Times New Roman"/>
          <w:sz w:val="22"/>
          <w:szCs w:val="22"/>
        </w:rPr>
        <w:t xml:space="preserve"> years which is just over half the life expectancy of the average baboon. Therefore, taking this over to a human with an average life expectancy of 71.4 years [</w:t>
      </w:r>
      <w:r w:rsidR="004D4471">
        <w:rPr>
          <w:rFonts w:eastAsia="Times New Roman"/>
          <w:sz w:val="22"/>
          <w:szCs w:val="22"/>
        </w:rPr>
        <w:t>32</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w:t>
      </w:r>
      <w:r w:rsidR="00A5741F">
        <w:rPr>
          <w:rFonts w:eastAsia="Times New Roman"/>
          <w:sz w:val="22"/>
          <w:szCs w:val="22"/>
        </w:rPr>
        <w:t xml:space="preserve"> decreased beyond the age of 41</w:t>
      </w:r>
      <w:r w:rsidR="003E7AB1">
        <w:rPr>
          <w:rFonts w:eastAsia="Times New Roman"/>
          <w:sz w:val="22"/>
          <w:szCs w:val="22"/>
        </w:rPr>
        <w:t>.</w:t>
      </w:r>
      <w:r w:rsidR="00A607AB">
        <w:rPr>
          <w:rFonts w:eastAsia="Times New Roman"/>
          <w:sz w:val="22"/>
          <w:szCs w:val="22"/>
        </w:rPr>
        <w:t xml:space="preserve"> Meaning that after the age of 41, you will be at a similar risk of developing a thrombosis leading to a heart attack for the rest of </w:t>
      </w:r>
    </w:p>
    <w:p w14:paraId="20297FEB" w14:textId="77777777" w:rsidR="00D935C6" w:rsidRDefault="00D935C6" w:rsidP="002E3764">
      <w:pPr>
        <w:rPr>
          <w:rFonts w:eastAsia="Times New Roman"/>
          <w:sz w:val="22"/>
          <w:szCs w:val="22"/>
        </w:rPr>
      </w:pPr>
    </w:p>
    <w:p w14:paraId="26598F32" w14:textId="13D16AF1" w:rsidR="00741011" w:rsidRDefault="00B60906" w:rsidP="00A73BE4">
      <w:pPr>
        <w:jc w:val="center"/>
        <w:rPr>
          <w:rFonts w:eastAsia="Times New Roman"/>
          <w:sz w:val="22"/>
          <w:szCs w:val="22"/>
        </w:rPr>
      </w:pPr>
      <w:r>
        <w:rPr>
          <w:rFonts w:eastAsia="Times New Roman"/>
          <w:noProof/>
          <w:sz w:val="22"/>
          <w:szCs w:val="22"/>
        </w:rPr>
        <w:drawing>
          <wp:inline distT="0" distB="0" distL="0" distR="0" wp14:anchorId="56E8C069" wp14:editId="64005B57">
            <wp:extent cx="4572000" cy="3431922"/>
            <wp:effectExtent l="0" t="0" r="0" b="0"/>
            <wp:docPr id="12" name="Picture 12" descr="Results%20Images/NewActual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s%20Images/NewActual1hrCellsInWoundWithTi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F3F3023" w14:textId="6EA79D25"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r w:rsidR="00A607AB">
        <w:rPr>
          <w:rFonts w:eastAsia="Times New Roman"/>
          <w:sz w:val="22"/>
          <w:szCs w:val="22"/>
        </w:rPr>
        <w:t>.</w:t>
      </w:r>
    </w:p>
    <w:p w14:paraId="56267958" w14:textId="77777777" w:rsidR="00502685" w:rsidRDefault="00502685" w:rsidP="002E3764">
      <w:pPr>
        <w:rPr>
          <w:rFonts w:eastAsia="Times New Roman"/>
          <w:sz w:val="22"/>
          <w:szCs w:val="22"/>
        </w:rPr>
      </w:pPr>
    </w:p>
    <w:p w14:paraId="14B6C9E0" w14:textId="43B46839" w:rsidR="00726962" w:rsidRDefault="00125F58" w:rsidP="002E3764">
      <w:pPr>
        <w:rPr>
          <w:rFonts w:eastAsia="Times New Roman"/>
          <w:sz w:val="22"/>
          <w:szCs w:val="22"/>
        </w:rPr>
      </w:pPr>
      <w:r>
        <w:rPr>
          <w:rFonts w:eastAsia="Times New Roman"/>
          <w:sz w:val="22"/>
          <w:szCs w:val="22"/>
        </w:rPr>
        <w:t xml:space="preserve">Figure 6.7 shows a select few iterations from the 1 hour simulations. This simulation was run with identical starting parameters to the simulation shown in figure 6.3 </w:t>
      </w:r>
      <w:r w:rsidR="00EF2642">
        <w:rPr>
          <w:rFonts w:eastAsia="Times New Roman"/>
          <w:sz w:val="22"/>
          <w:szCs w:val="22"/>
        </w:rPr>
        <w:t>but with a time step of 1 hour rather than 6. This simulation</w:t>
      </w:r>
      <w:r>
        <w:rPr>
          <w:rFonts w:eastAsia="Times New Roman"/>
          <w:sz w:val="22"/>
          <w:szCs w:val="22"/>
        </w:rPr>
        <w:t xml:space="preserve"> </w:t>
      </w:r>
      <w:r w:rsidR="00EF2642">
        <w:rPr>
          <w:rFonts w:eastAsia="Times New Roman"/>
          <w:sz w:val="22"/>
          <w:szCs w:val="22"/>
        </w:rPr>
        <w:t>also</w:t>
      </w:r>
      <w:r>
        <w:rPr>
          <w:rFonts w:eastAsia="Times New Roman"/>
          <w:sz w:val="22"/>
          <w:szCs w:val="22"/>
        </w:rPr>
        <w:t xml:space="preserve"> produced a monolayer with 2.7% senescence, therefore figure 6.7 and 6.3 can be accurately compared. The two simulations produce similar results, however in figure 6.7 C </w:t>
      </w:r>
      <w:r w:rsidR="00EF2642">
        <w:rPr>
          <w:rFonts w:eastAsia="Times New Roman"/>
          <w:sz w:val="22"/>
          <w:szCs w:val="22"/>
        </w:rPr>
        <w:t>all</w:t>
      </w:r>
      <w:r>
        <w:rPr>
          <w:rFonts w:eastAsia="Times New Roman"/>
          <w:sz w:val="22"/>
          <w:szCs w:val="22"/>
        </w:rPr>
        <w:t xml:space="preserve"> quiescent cells have turned into prolif</w:t>
      </w:r>
      <w:r w:rsidR="00EF2642">
        <w:rPr>
          <w:rFonts w:eastAsia="Times New Roman"/>
          <w:sz w:val="22"/>
          <w:szCs w:val="22"/>
        </w:rPr>
        <w:t>erating cells by the sixth hour and</w:t>
      </w:r>
      <w:r>
        <w:rPr>
          <w:rFonts w:eastAsia="Times New Roman"/>
          <w:sz w:val="22"/>
          <w:szCs w:val="22"/>
        </w:rPr>
        <w:t xml:space="preserve"> in figure 6.3 C around 1/3 of the cells were still quiescent</w:t>
      </w:r>
      <w:r w:rsidR="00EF2642">
        <w:rPr>
          <w:rFonts w:eastAsia="Times New Roman"/>
          <w:sz w:val="22"/>
          <w:szCs w:val="22"/>
        </w:rPr>
        <w:t xml:space="preserve"> by the sixth hour</w:t>
      </w:r>
      <w:r>
        <w:rPr>
          <w:rFonts w:eastAsia="Times New Roman"/>
          <w:sz w:val="22"/>
          <w:szCs w:val="22"/>
        </w:rPr>
        <w:t>.</w:t>
      </w:r>
      <w:r w:rsidR="00EF2642">
        <w:rPr>
          <w:rFonts w:eastAsia="Times New Roman"/>
          <w:sz w:val="22"/>
          <w:szCs w:val="22"/>
        </w:rPr>
        <w:t xml:space="preserve"> Another difference is that the figure 6.7 took 27</w:t>
      </w:r>
      <w:r w:rsidR="002A2119">
        <w:rPr>
          <w:rFonts w:eastAsia="Times New Roman"/>
          <w:sz w:val="22"/>
          <w:szCs w:val="22"/>
        </w:rPr>
        <w:t xml:space="preserve"> </w:t>
      </w:r>
      <w:r w:rsidR="00EF2642">
        <w:rPr>
          <w:rFonts w:eastAsia="Times New Roman"/>
          <w:sz w:val="22"/>
          <w:szCs w:val="22"/>
        </w:rPr>
        <w:t xml:space="preserve">hours to heal whereas figure 6.3 took 36 hours. </w:t>
      </w:r>
      <w:r>
        <w:rPr>
          <w:rFonts w:eastAsia="Times New Roman"/>
          <w:sz w:val="22"/>
          <w:szCs w:val="22"/>
        </w:rPr>
        <w:t xml:space="preserve"> </w:t>
      </w:r>
    </w:p>
    <w:p w14:paraId="50B8308B" w14:textId="77777777" w:rsidR="00125F58" w:rsidRPr="00726962" w:rsidRDefault="00125F5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E34F49" w14:paraId="2B1B4BAB" w14:textId="77777777" w:rsidTr="00C90C61">
        <w:tc>
          <w:tcPr>
            <w:tcW w:w="4505" w:type="dxa"/>
            <w:vAlign w:val="bottom"/>
          </w:tcPr>
          <w:p w14:paraId="10F952FF" w14:textId="423AAD1E" w:rsidR="00E34F49" w:rsidRDefault="00931F70" w:rsidP="00C90C61">
            <w:pPr>
              <w:jc w:val="center"/>
              <w:rPr>
                <w:rFonts w:eastAsia="Times New Roman"/>
                <w:sz w:val="22"/>
                <w:szCs w:val="22"/>
              </w:rPr>
            </w:pPr>
            <w:r>
              <w:rPr>
                <w:rFonts w:eastAsia="Times New Roman"/>
                <w:noProof/>
                <w:sz w:val="22"/>
                <w:szCs w:val="22"/>
              </w:rPr>
              <w:lastRenderedPageBreak/>
              <w:drawing>
                <wp:inline distT="0" distB="0" distL="0" distR="0" wp14:anchorId="020BFE50" wp14:editId="55D071A6">
                  <wp:extent cx="2743200" cy="1828800"/>
                  <wp:effectExtent l="0" t="0" r="0" b="0"/>
                  <wp:docPr id="14" name="Picture 14" descr="../../../../../../../Library/Containers/com.apple.mail/Data/Library/Mail%20Downloads/193E6CEE-2ABF-4CF7-AC25-C99FE6ED6323/Iteration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apple.mail/Data/Library/Mail%20Downloads/193E6CEE-2ABF-4CF7-AC25-C99FE6ED6323/Iteration_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338FC94" w14:textId="5CC23F31" w:rsidR="00C90C61" w:rsidRDefault="00C90C61" w:rsidP="00C90C61">
            <w:pPr>
              <w:jc w:val="center"/>
              <w:rPr>
                <w:rFonts w:eastAsia="Times New Roman"/>
                <w:sz w:val="22"/>
                <w:szCs w:val="22"/>
              </w:rPr>
            </w:pPr>
            <w:r>
              <w:rPr>
                <w:rFonts w:eastAsia="Times New Roman"/>
                <w:sz w:val="22"/>
                <w:szCs w:val="22"/>
              </w:rPr>
              <w:t>A</w:t>
            </w:r>
            <w:r w:rsidR="00D4420C">
              <w:rPr>
                <w:rFonts w:eastAsia="Times New Roman"/>
                <w:sz w:val="22"/>
                <w:szCs w:val="22"/>
              </w:rPr>
              <w:t xml:space="preserve"> – Iteration before wound</w:t>
            </w:r>
          </w:p>
        </w:tc>
        <w:tc>
          <w:tcPr>
            <w:tcW w:w="4505" w:type="dxa"/>
            <w:vAlign w:val="bottom"/>
          </w:tcPr>
          <w:p w14:paraId="1E8C0EBA" w14:textId="4FC04B87" w:rsidR="00E34F49" w:rsidRDefault="003D371A" w:rsidP="00C90C61">
            <w:pPr>
              <w:jc w:val="center"/>
              <w:rPr>
                <w:rFonts w:eastAsia="Times New Roman"/>
                <w:sz w:val="22"/>
                <w:szCs w:val="22"/>
              </w:rPr>
            </w:pPr>
            <w:r>
              <w:rPr>
                <w:rFonts w:eastAsia="Times New Roman"/>
                <w:noProof/>
                <w:sz w:val="22"/>
                <w:szCs w:val="22"/>
              </w:rPr>
              <w:drawing>
                <wp:inline distT="0" distB="0" distL="0" distR="0" wp14:anchorId="259E9448" wp14:editId="2644936C">
                  <wp:extent cx="2743200" cy="1828800"/>
                  <wp:effectExtent l="0" t="0" r="0" b="0"/>
                  <wp:docPr id="16" name="Picture 16" descr="../../../../../../../Library/Containers/com.apple.mail/Data/Library/Mail%20Downloads/DE1C71E0-DFD0-4154-BBAE-5444D70B1518/Iteration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apple.mail/Data/Library/Mail%20Downloads/DE1C71E0-DFD0-4154-BBAE-5444D70B1518/Iteration_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C3EAA63" w14:textId="23C58BCD" w:rsidR="00C90C61" w:rsidRDefault="00C90C61" w:rsidP="00C90C61">
            <w:pPr>
              <w:jc w:val="center"/>
              <w:rPr>
                <w:rFonts w:eastAsia="Times New Roman"/>
                <w:sz w:val="22"/>
                <w:szCs w:val="22"/>
              </w:rPr>
            </w:pPr>
            <w:r>
              <w:rPr>
                <w:rFonts w:eastAsia="Times New Roman"/>
                <w:sz w:val="22"/>
                <w:szCs w:val="22"/>
              </w:rPr>
              <w:t>B</w:t>
            </w:r>
            <w:r w:rsidR="00D4420C">
              <w:rPr>
                <w:rFonts w:eastAsia="Times New Roman"/>
                <w:sz w:val="22"/>
                <w:szCs w:val="22"/>
              </w:rPr>
              <w:t xml:space="preserve"> – Iteration of wounding</w:t>
            </w:r>
          </w:p>
        </w:tc>
      </w:tr>
      <w:tr w:rsidR="00E34F49" w14:paraId="04ADED6B" w14:textId="77777777" w:rsidTr="00C90C61">
        <w:tc>
          <w:tcPr>
            <w:tcW w:w="4505" w:type="dxa"/>
            <w:vAlign w:val="bottom"/>
          </w:tcPr>
          <w:p w14:paraId="1F81F43B" w14:textId="07972789"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6F0674C9" wp14:editId="6BA36FA5">
                  <wp:extent cx="2743200" cy="1828800"/>
                  <wp:effectExtent l="0" t="0" r="0" b="0"/>
                  <wp:docPr id="38" name="Picture 38" descr="../../../../../../../Library/Containers/com.apple.mail/Data/Library/Mail%20Downloads/71BC9FFB-076B-49B7-90F3-512CE6741F53/Iteration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apple.mail/Data/Library/Mail%20Downloads/71BC9FFB-076B-49B7-90F3-512CE6741F53/Iteration_1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1329F55" w14:textId="144C66EC" w:rsidR="00C90C61" w:rsidRDefault="00C90C61" w:rsidP="00C90C61">
            <w:pPr>
              <w:jc w:val="center"/>
              <w:rPr>
                <w:rFonts w:eastAsia="Times New Roman"/>
                <w:sz w:val="22"/>
                <w:szCs w:val="22"/>
              </w:rPr>
            </w:pPr>
            <w:r>
              <w:rPr>
                <w:rFonts w:eastAsia="Times New Roman"/>
                <w:sz w:val="22"/>
                <w:szCs w:val="22"/>
              </w:rPr>
              <w:t>C</w:t>
            </w:r>
            <w:r w:rsidR="00D4420C">
              <w:rPr>
                <w:rFonts w:eastAsia="Times New Roman"/>
                <w:sz w:val="22"/>
                <w:szCs w:val="22"/>
              </w:rPr>
              <w:t xml:space="preserve"> – 6 hours after wounding</w:t>
            </w:r>
          </w:p>
        </w:tc>
        <w:tc>
          <w:tcPr>
            <w:tcW w:w="4505" w:type="dxa"/>
            <w:vAlign w:val="bottom"/>
          </w:tcPr>
          <w:p w14:paraId="5E9A3317" w14:textId="35AA1372"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0DA51691" wp14:editId="3502A634">
                  <wp:extent cx="2743200" cy="1828800"/>
                  <wp:effectExtent l="0" t="0" r="0" b="0"/>
                  <wp:docPr id="39" name="Picture 39" descr="../../../../../../../Library/Containers/com.apple.mail/Data/Library/Mail%20Downloads/4AC238DF-5FCE-4FB9-9930-6B3C9864249F/Iteration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brary/Containers/com.apple.mail/Data/Library/Mail%20Downloads/4AC238DF-5FCE-4FB9-9930-6B3C9864249F/Iteration_1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E177345" w14:textId="65FF9B15" w:rsidR="00C90C61" w:rsidRDefault="00C90C61" w:rsidP="00C90C61">
            <w:pPr>
              <w:jc w:val="center"/>
              <w:rPr>
                <w:rFonts w:eastAsia="Times New Roman"/>
                <w:sz w:val="22"/>
                <w:szCs w:val="22"/>
              </w:rPr>
            </w:pPr>
            <w:r>
              <w:rPr>
                <w:rFonts w:eastAsia="Times New Roman"/>
                <w:sz w:val="22"/>
                <w:szCs w:val="22"/>
              </w:rPr>
              <w:t>D</w:t>
            </w:r>
            <w:r w:rsidR="00D4420C">
              <w:rPr>
                <w:rFonts w:eastAsia="Times New Roman"/>
                <w:sz w:val="22"/>
                <w:szCs w:val="22"/>
              </w:rPr>
              <w:t xml:space="preserve"> – 12 hours after wounding</w:t>
            </w:r>
          </w:p>
        </w:tc>
      </w:tr>
      <w:tr w:rsidR="00E34F49" w14:paraId="3DBC76BF" w14:textId="77777777" w:rsidTr="00C90C61">
        <w:tc>
          <w:tcPr>
            <w:tcW w:w="4505" w:type="dxa"/>
            <w:vAlign w:val="bottom"/>
          </w:tcPr>
          <w:p w14:paraId="0AA44CF0" w14:textId="015A3C66"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43BBA769" wp14:editId="7402DBE6">
                  <wp:extent cx="2743200" cy="1828800"/>
                  <wp:effectExtent l="0" t="0" r="0" b="0"/>
                  <wp:docPr id="40" name="Picture 40" descr="../../../../../../../Library/Containers/com.apple.mail/Data/Library/Mail%20Downloads/B4E0127B-CD00-4F52-A2F9-2FFC6B7A97B7/Iteration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apple.mail/Data/Library/Mail%20Downloads/B4E0127B-CD00-4F52-A2F9-2FFC6B7A97B7/Iteration_1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79E310" w14:textId="6BF28209" w:rsidR="00C90C61" w:rsidRDefault="00C90C61" w:rsidP="00C90C61">
            <w:pPr>
              <w:jc w:val="center"/>
              <w:rPr>
                <w:rFonts w:eastAsia="Times New Roman"/>
                <w:sz w:val="22"/>
                <w:szCs w:val="22"/>
              </w:rPr>
            </w:pPr>
            <w:r>
              <w:rPr>
                <w:rFonts w:eastAsia="Times New Roman"/>
                <w:sz w:val="22"/>
                <w:szCs w:val="22"/>
              </w:rPr>
              <w:t>E</w:t>
            </w:r>
            <w:r w:rsidR="00D4420C">
              <w:rPr>
                <w:rFonts w:eastAsia="Times New Roman"/>
                <w:sz w:val="22"/>
                <w:szCs w:val="22"/>
              </w:rPr>
              <w:t xml:space="preserve"> – 18 hours after wounding</w:t>
            </w:r>
          </w:p>
        </w:tc>
        <w:tc>
          <w:tcPr>
            <w:tcW w:w="4505" w:type="dxa"/>
            <w:vAlign w:val="bottom"/>
          </w:tcPr>
          <w:p w14:paraId="1139ED47" w14:textId="3B2C473A"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0FCD0494" wp14:editId="79668D80">
                  <wp:extent cx="2743200" cy="1828800"/>
                  <wp:effectExtent l="0" t="0" r="0" b="0"/>
                  <wp:docPr id="41" name="Picture 41" descr="../../../../../../../Library/Containers/com.apple.mail/Data/Library/Mail%20Downloads/D2DF1D2D-86FB-453F-A3BF-66A55EA04155/Iteration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brary/Containers/com.apple.mail/Data/Library/Mail%20Downloads/D2DF1D2D-86FB-453F-A3BF-66A55EA04155/Iteration_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2089157" w14:textId="6FAB35E7" w:rsidR="00C90C61" w:rsidRDefault="00C90C61" w:rsidP="00C90C61">
            <w:pPr>
              <w:jc w:val="center"/>
              <w:rPr>
                <w:rFonts w:eastAsia="Times New Roman"/>
                <w:sz w:val="22"/>
                <w:szCs w:val="22"/>
              </w:rPr>
            </w:pPr>
            <w:r>
              <w:rPr>
                <w:rFonts w:eastAsia="Times New Roman"/>
                <w:sz w:val="22"/>
                <w:szCs w:val="22"/>
              </w:rPr>
              <w:t>F</w:t>
            </w:r>
            <w:r w:rsidR="00D4420C">
              <w:rPr>
                <w:rFonts w:eastAsia="Times New Roman"/>
                <w:sz w:val="22"/>
                <w:szCs w:val="22"/>
              </w:rPr>
              <w:t xml:space="preserve"> - 24 hours after wounding </w:t>
            </w:r>
          </w:p>
        </w:tc>
      </w:tr>
      <w:tr w:rsidR="00E34F49" w14:paraId="566BA847" w14:textId="77777777" w:rsidTr="00C90C61">
        <w:tc>
          <w:tcPr>
            <w:tcW w:w="4505" w:type="dxa"/>
            <w:vAlign w:val="bottom"/>
          </w:tcPr>
          <w:p w14:paraId="064EDFFC" w14:textId="1F1C2A53"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454E78F3" wp14:editId="7A46765B">
                  <wp:extent cx="2743200" cy="1828800"/>
                  <wp:effectExtent l="0" t="0" r="0" b="0"/>
                  <wp:docPr id="42" name="Picture 42" descr="../../../../../../../Library/Containers/com.apple.mail/Data/Library/Mail%20Downloads/464A706D-1629-4489-9482-04D811DBA18E/Iteration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brary/Containers/com.apple.mail/Data/Library/Mail%20Downloads/464A706D-1629-4489-9482-04D811DBA18E/Iteration_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2244373" w14:textId="20628A40" w:rsidR="00C90C61" w:rsidRDefault="00C90C61" w:rsidP="00C90C61">
            <w:pPr>
              <w:jc w:val="center"/>
              <w:rPr>
                <w:rFonts w:eastAsia="Times New Roman"/>
                <w:sz w:val="22"/>
                <w:szCs w:val="22"/>
              </w:rPr>
            </w:pPr>
            <w:r>
              <w:rPr>
                <w:rFonts w:eastAsia="Times New Roman"/>
                <w:sz w:val="22"/>
                <w:szCs w:val="22"/>
              </w:rPr>
              <w:t>G</w:t>
            </w:r>
            <w:r w:rsidR="00D4420C">
              <w:rPr>
                <w:rFonts w:eastAsia="Times New Roman"/>
                <w:sz w:val="22"/>
                <w:szCs w:val="22"/>
              </w:rPr>
              <w:t xml:space="preserve"> – 27 hours after wounding (healed)</w:t>
            </w:r>
          </w:p>
        </w:tc>
        <w:tc>
          <w:tcPr>
            <w:tcW w:w="4505" w:type="dxa"/>
            <w:vAlign w:val="bottom"/>
          </w:tcPr>
          <w:p w14:paraId="09A88956" w14:textId="2B9F520D" w:rsidR="00E34F49" w:rsidRDefault="00E34F49" w:rsidP="00C90C61">
            <w:pPr>
              <w:jc w:val="center"/>
              <w:rPr>
                <w:rFonts w:eastAsia="Times New Roman"/>
                <w:sz w:val="22"/>
                <w:szCs w:val="22"/>
              </w:rPr>
            </w:pPr>
          </w:p>
          <w:p w14:paraId="443C3FE2" w14:textId="1690804E" w:rsidR="00C90C61" w:rsidRDefault="00C90C61" w:rsidP="00C90C61">
            <w:pPr>
              <w:jc w:val="center"/>
              <w:rPr>
                <w:rFonts w:eastAsia="Times New Roman"/>
                <w:sz w:val="22"/>
                <w:szCs w:val="22"/>
              </w:rPr>
            </w:pPr>
          </w:p>
        </w:tc>
      </w:tr>
    </w:tbl>
    <w:p w14:paraId="4115664D" w14:textId="6B8B6091" w:rsidR="0051098B" w:rsidRDefault="00E34F49" w:rsidP="002E3764">
      <w:pPr>
        <w:rPr>
          <w:rFonts w:eastAsia="Times New Roman"/>
          <w:sz w:val="22"/>
          <w:szCs w:val="22"/>
        </w:rPr>
      </w:pPr>
      <w:r>
        <w:rPr>
          <w:rFonts w:eastAsia="Times New Roman"/>
          <w:sz w:val="22"/>
          <w:szCs w:val="22"/>
        </w:rPr>
        <w:t xml:space="preserve">Figure 6.7: </w:t>
      </w:r>
      <w:r w:rsidR="00EF2642">
        <w:rPr>
          <w:rFonts w:eastAsia="Times New Roman"/>
          <w:sz w:val="22"/>
          <w:szCs w:val="22"/>
        </w:rPr>
        <w:t>1 hour time step</w:t>
      </w:r>
      <w:r w:rsidR="00196954">
        <w:rPr>
          <w:rFonts w:eastAsia="Times New Roman"/>
          <w:sz w:val="22"/>
          <w:szCs w:val="22"/>
        </w:rPr>
        <w:t xml:space="preserve"> simulation results at 2.7% senescence.</w:t>
      </w:r>
    </w:p>
    <w:p w14:paraId="6D027D33" w14:textId="77777777" w:rsidR="0051098B" w:rsidRPr="00F54235" w:rsidRDefault="0051098B"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4" w:name="_Toc513728924"/>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4"/>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lastRenderedPageBreak/>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5DD9A6B5"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w:t>
      </w:r>
      <w:r w:rsidR="00EE72D8">
        <w:rPr>
          <w:rFonts w:eastAsia="Times New Roman"/>
          <w:sz w:val="22"/>
          <w:szCs w:val="22"/>
        </w:rPr>
        <w:t xml:space="preserve"> of senescence</w:t>
      </w:r>
      <w:r w:rsidR="00EE77A2">
        <w:rPr>
          <w:rFonts w:eastAsia="Times New Roman"/>
          <w:sz w:val="22"/>
          <w:szCs w:val="22"/>
        </w:rPr>
        <w:t xml:space="preserv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rameter than migration rate and more experiments should be run with smaller changes to the mitosis rate. Since the time step of each iteration is an assumption</w:t>
      </w:r>
      <w:r w:rsidR="00EE72D8">
        <w:rPr>
          <w:rFonts w:eastAsia="Times New Roman"/>
          <w:sz w:val="22"/>
          <w:szCs w:val="22"/>
        </w:rPr>
        <w:t>,</w:t>
      </w:r>
      <w:r w:rsidR="0011196C">
        <w:rPr>
          <w:rFonts w:eastAsia="Times New Roman"/>
          <w:sz w:val="22"/>
          <w:szCs w:val="22"/>
        </w:rPr>
        <w:t xml:space="preserve"> and rate of mitosis is based on the time step it shows that the time step assumption is one of the more important estimates and therefore more experiments varying the time step should be run. </w:t>
      </w:r>
      <w:r w:rsidR="002B2150">
        <w:rPr>
          <w:rFonts w:eastAsia="Times New Roman"/>
          <w:sz w:val="22"/>
          <w:szCs w:val="22"/>
        </w:rPr>
        <w:t xml:space="preserve">These results also tell us that an increased mitosis rate </w:t>
      </w:r>
      <w:r w:rsidR="00A74476">
        <w:rPr>
          <w:rFonts w:eastAsia="Times New Roman"/>
          <w:sz w:val="22"/>
          <w:szCs w:val="22"/>
        </w:rPr>
        <w:t>reduces the time taken to heal the wound due to cells splitting more frequently and so filling the gap faster, and a decreased mitosis rate increases the time to heal the wound. Therefore, when you increase the rate of mitosis, you are less likely to have a heart attack as the wound heals in a faster time</w:t>
      </w:r>
      <w:r w:rsidR="00DA1DD3">
        <w:rPr>
          <w:rFonts w:eastAsia="Times New Roman"/>
          <w:sz w:val="22"/>
          <w:szCs w:val="22"/>
        </w:rPr>
        <w:t>, decreasing the chance of forming a blood clot</w:t>
      </w:r>
      <w:r w:rsidR="00A74476">
        <w:rPr>
          <w:rFonts w:eastAsia="Times New Roman"/>
          <w:sz w:val="22"/>
          <w:szCs w:val="22"/>
        </w:rPr>
        <w:t>.</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5" w:name="_Toc513728925"/>
      <w:r w:rsidRPr="00C53905">
        <w:rPr>
          <w:rFonts w:ascii="Times New Roman" w:hAnsi="Times New Roman" w:cs="Times New Roman"/>
          <w:color w:val="auto"/>
        </w:rPr>
        <w:t>6.4 Program Efficiency and Runtime Analysis</w:t>
      </w:r>
      <w:bookmarkEnd w:id="255"/>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6241DC5C" w:rsidR="00F85A0F" w:rsidRPr="00192019" w:rsidRDefault="009424EA" w:rsidP="00192019">
      <w:pPr>
        <w:rPr>
          <w:rFonts w:eastAsia="Times New Roman"/>
          <w:sz w:val="22"/>
          <w:szCs w:val="22"/>
        </w:rPr>
      </w:pPr>
      <w:r>
        <w:rPr>
          <w:rFonts w:eastAsia="Times New Roman"/>
          <w:sz w:val="22"/>
          <w:szCs w:val="22"/>
        </w:rPr>
        <w:t>Figure 6.8</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lastRenderedPageBreak/>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54032D63" w:rsidR="008774B2" w:rsidRDefault="009424EA" w:rsidP="0041325E">
      <w:pPr>
        <w:jc w:val="center"/>
        <w:rPr>
          <w:rFonts w:eastAsia="Times New Roman"/>
          <w:sz w:val="22"/>
          <w:szCs w:val="22"/>
        </w:rPr>
      </w:pPr>
      <w:r>
        <w:rPr>
          <w:rFonts w:eastAsia="Times New Roman"/>
          <w:sz w:val="22"/>
          <w:szCs w:val="22"/>
        </w:rPr>
        <w:t>Figure 6.8</w:t>
      </w:r>
      <w:r w:rsidR="00F85A0F">
        <w:rPr>
          <w:rFonts w:eastAsia="Times New Roman"/>
          <w:sz w:val="22"/>
          <w:szCs w:val="22"/>
        </w:rPr>
        <w:t>: Time complexity of program.</w:t>
      </w:r>
    </w:p>
    <w:p w14:paraId="7AD05191" w14:textId="77777777" w:rsidR="00F85A0F" w:rsidRPr="008774B2" w:rsidRDefault="00F85A0F" w:rsidP="008774B2">
      <w:pPr>
        <w:rPr>
          <w:rFonts w:eastAsia="Times New Roman"/>
          <w:b/>
          <w:sz w:val="22"/>
          <w:szCs w:val="22"/>
        </w:rPr>
      </w:pPr>
    </w:p>
    <w:p w14:paraId="64DCE0DE" w14:textId="4675284F" w:rsidR="00581231" w:rsidRPr="00192019" w:rsidRDefault="00121C18" w:rsidP="00192019">
      <w:pPr>
        <w:pStyle w:val="Heading2"/>
        <w:rPr>
          <w:rFonts w:ascii="Times New Roman" w:eastAsia="Times New Roman" w:hAnsi="Times New Roman" w:cs="Times New Roman"/>
          <w:color w:val="auto"/>
        </w:rPr>
      </w:pPr>
      <w:bookmarkStart w:id="256" w:name="_Toc513728926"/>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 xml:space="preserve">Feedback </w:t>
      </w:r>
      <w:r w:rsidR="00D12DB1">
        <w:rPr>
          <w:rFonts w:ascii="Times New Roman" w:eastAsia="Times New Roman" w:hAnsi="Times New Roman" w:cs="Times New Roman"/>
          <w:color w:val="auto"/>
        </w:rPr>
        <w:t>from</w:t>
      </w:r>
      <w:r w:rsidR="00581231" w:rsidRPr="00192019">
        <w:rPr>
          <w:rFonts w:ascii="Times New Roman" w:eastAsia="Times New Roman" w:hAnsi="Times New Roman" w:cs="Times New Roman"/>
          <w:color w:val="auto"/>
        </w:rPr>
        <w:t xml:space="preserve"> Domain Expert</w:t>
      </w:r>
      <w:bookmarkEnd w:id="256"/>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B8FF986"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w:t>
      </w:r>
      <w:r w:rsidR="00B8668C">
        <w:rPr>
          <w:rFonts w:eastAsia="Times New Roman"/>
          <w:sz w:val="22"/>
          <w:szCs w:val="22"/>
        </w:rPr>
        <w:t>his</w:t>
      </w:r>
      <w:r w:rsidR="00920571">
        <w:rPr>
          <w:rFonts w:eastAsia="Times New Roman"/>
          <w:sz w:val="22"/>
          <w:szCs w:val="22"/>
        </w:rPr>
        <w:t xml:space="preserv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7" w:name="_Toc513728927"/>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7"/>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412051FC"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xml:space="preserve">. In regard to requirement 1) the two time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w:t>
      </w:r>
      <w:r w:rsidR="00952AEF">
        <w:rPr>
          <w:rFonts w:eastAsia="Times New Roman"/>
          <w:sz w:val="22"/>
          <w:szCs w:val="22"/>
        </w:rPr>
        <w:t xml:space="preserve">requirement </w:t>
      </w:r>
      <w:r w:rsidR="00DC1E0C">
        <w:rPr>
          <w:rFonts w:eastAsia="Times New Roman"/>
          <w:sz w:val="22"/>
          <w:szCs w:val="22"/>
        </w:rPr>
        <w:t>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w:t>
      </w:r>
      <w:r w:rsidR="007263A8">
        <w:rPr>
          <w:rFonts w:eastAsia="Times New Roman"/>
          <w:sz w:val="22"/>
          <w:szCs w:val="22"/>
        </w:rPr>
        <w:lastRenderedPageBreak/>
        <w:t xml:space="preserve">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8" w:name="_Toc513728928"/>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8"/>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6F0B1C">
      <w:pPr>
        <w:rPr>
          <w:rFonts w:eastAsia="Times New Roman"/>
          <w:sz w:val="22"/>
          <w:szCs w:val="22"/>
        </w:rPr>
      </w:pPr>
    </w:p>
    <w:p w14:paraId="01BA9D05" w14:textId="7241D4A0"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4D4471">
        <w:rPr>
          <w:rFonts w:eastAsia="Times New Roman"/>
          <w:sz w:val="22"/>
          <w:szCs w:val="22"/>
        </w:rPr>
        <w:t>28</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w:t>
      </w:r>
      <w:r w:rsidR="009424EA">
        <w:rPr>
          <w:rFonts w:eastAsia="Times New Roman"/>
          <w:sz w:val="22"/>
          <w:szCs w:val="22"/>
        </w:rPr>
        <w:t>ly healed is shown in Figure 6.9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7783B72F"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4D4471">
        <w:rPr>
          <w:rFonts w:eastAsia="Times New Roman"/>
          <w:sz w:val="22"/>
          <w:szCs w:val="22"/>
        </w:rPr>
        <w:t>28</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4D4471">
        <w:rPr>
          <w:rFonts w:eastAsia="Times New Roman"/>
          <w:sz w:val="22"/>
        </w:rPr>
        <w:t>29</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29EB2DD0"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r w:rsidR="002F40B0">
              <w:rPr>
                <w:rFonts w:eastAsia="Times New Roman"/>
                <w:sz w:val="22"/>
                <w:szCs w:val="22"/>
              </w:rPr>
              <w:t xml:space="preserve"> – Iteration before wounding</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7FD062A9" w:rsidR="007B06F4" w:rsidRPr="007B06F4" w:rsidRDefault="007B06F4" w:rsidP="007B06F4">
            <w:pPr>
              <w:jc w:val="center"/>
              <w:rPr>
                <w:rFonts w:eastAsia="Times New Roman"/>
                <w:sz w:val="22"/>
                <w:szCs w:val="22"/>
              </w:rPr>
            </w:pPr>
            <w:r>
              <w:rPr>
                <w:rFonts w:eastAsia="Times New Roman"/>
                <w:sz w:val="22"/>
                <w:szCs w:val="22"/>
              </w:rPr>
              <w:t>B</w:t>
            </w:r>
            <w:r w:rsidR="002F40B0">
              <w:rPr>
                <w:rFonts w:eastAsia="Times New Roman"/>
                <w:sz w:val="22"/>
                <w:szCs w:val="22"/>
              </w:rPr>
              <w:t xml:space="preserve"> – Iteration of wounding</w:t>
            </w:r>
          </w:p>
        </w:tc>
      </w:tr>
      <w:tr w:rsidR="00C958B5" w14:paraId="1E86E641" w14:textId="77777777" w:rsidTr="00C958B5">
        <w:tc>
          <w:tcPr>
            <w:tcW w:w="0" w:type="auto"/>
          </w:tcPr>
          <w:p w14:paraId="01FE6B5C" w14:textId="7865E055"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r w:rsidR="002F40B0">
              <w:rPr>
                <w:rFonts w:eastAsia="Times New Roman"/>
                <w:sz w:val="22"/>
                <w:szCs w:val="22"/>
              </w:rPr>
              <w:t xml:space="preserve"> – 6 hours after wounding</w:t>
            </w:r>
          </w:p>
        </w:tc>
        <w:tc>
          <w:tcPr>
            <w:tcW w:w="0" w:type="auto"/>
          </w:tcPr>
          <w:p w14:paraId="18696651" w14:textId="2570D97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r w:rsidR="002F40B0">
              <w:rPr>
                <w:rFonts w:eastAsia="Times New Roman"/>
                <w:sz w:val="22"/>
                <w:szCs w:val="22"/>
              </w:rPr>
              <w:t xml:space="preserve"> – 12 hours after wounding</w:t>
            </w:r>
          </w:p>
        </w:tc>
      </w:tr>
      <w:tr w:rsidR="00C958B5" w14:paraId="49D7CC32" w14:textId="77777777" w:rsidTr="00C958B5">
        <w:tc>
          <w:tcPr>
            <w:tcW w:w="0" w:type="auto"/>
          </w:tcPr>
          <w:p w14:paraId="383C1844" w14:textId="492EC45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r w:rsidR="002F40B0">
              <w:rPr>
                <w:rFonts w:eastAsia="Times New Roman"/>
                <w:sz w:val="22"/>
                <w:szCs w:val="22"/>
              </w:rPr>
              <w:t xml:space="preserve"> – 18 hours after wounding</w:t>
            </w:r>
          </w:p>
        </w:tc>
        <w:tc>
          <w:tcPr>
            <w:tcW w:w="0" w:type="auto"/>
          </w:tcPr>
          <w:p w14:paraId="747BBB92" w14:textId="38934782"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r w:rsidR="00AB0C79">
              <w:rPr>
                <w:rFonts w:eastAsia="Times New Roman"/>
                <w:sz w:val="22"/>
                <w:szCs w:val="22"/>
              </w:rPr>
              <w:t xml:space="preserve"> – 24 hours after wounding</w:t>
            </w:r>
          </w:p>
        </w:tc>
      </w:tr>
      <w:tr w:rsidR="00C958B5" w14:paraId="295C3BC1" w14:textId="77777777" w:rsidTr="00C958B5">
        <w:tc>
          <w:tcPr>
            <w:tcW w:w="0" w:type="auto"/>
          </w:tcPr>
          <w:p w14:paraId="76C17340" w14:textId="7DA72719"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r w:rsidR="00AB0C79">
              <w:rPr>
                <w:rFonts w:eastAsia="Times New Roman"/>
                <w:sz w:val="22"/>
                <w:szCs w:val="22"/>
              </w:rPr>
              <w:t xml:space="preserve"> – 30 hours after wounding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6E86D882" w:rsidR="00473A09" w:rsidRPr="007B06F4" w:rsidRDefault="007B06F4" w:rsidP="007B06F4">
            <w:pPr>
              <w:jc w:val="center"/>
              <w:rPr>
                <w:rFonts w:eastAsia="Times New Roman"/>
                <w:sz w:val="22"/>
                <w:szCs w:val="22"/>
              </w:rPr>
            </w:pPr>
            <w:r>
              <w:rPr>
                <w:rFonts w:eastAsia="Times New Roman"/>
                <w:sz w:val="22"/>
                <w:szCs w:val="22"/>
              </w:rPr>
              <w:t>H</w:t>
            </w:r>
            <w:r w:rsidR="00AB0C79">
              <w:rPr>
                <w:rFonts w:eastAsia="Times New Roman"/>
                <w:sz w:val="22"/>
                <w:szCs w:val="22"/>
              </w:rPr>
              <w:t xml:space="preserve"> – 36 hours after wounding</w:t>
            </w:r>
          </w:p>
        </w:tc>
      </w:tr>
    </w:tbl>
    <w:p w14:paraId="2FE1523F" w14:textId="6E7EBDC7" w:rsidR="0049568A" w:rsidRPr="00D6226A" w:rsidDel="00D933E4" w:rsidRDefault="009424EA" w:rsidP="005C1C06">
      <w:pPr>
        <w:ind w:left="360"/>
        <w:rPr>
          <w:del w:id="259" w:author="Harry Cooper" w:date="2017-11-29T15:21:00Z"/>
          <w:rFonts w:eastAsia="Times New Roman"/>
          <w:sz w:val="22"/>
          <w:szCs w:val="22"/>
        </w:rPr>
      </w:pPr>
      <w:r>
        <w:rPr>
          <w:rFonts w:eastAsia="Times New Roman"/>
          <w:sz w:val="22"/>
          <w:szCs w:val="22"/>
        </w:rPr>
        <w:t>Figure 6.9</w:t>
      </w:r>
      <w:r w:rsidR="007B06F4">
        <w:rPr>
          <w:rFonts w:eastAsia="Times New Roman"/>
          <w:sz w:val="22"/>
          <w:szCs w:val="22"/>
        </w:rPr>
        <w:t xml:space="preserve">: </w:t>
      </w:r>
      <w:r w:rsidR="00AF3502">
        <w:rPr>
          <w:rFonts w:eastAsia="Times New Roman"/>
          <w:sz w:val="22"/>
          <w:szCs w:val="22"/>
        </w:rPr>
        <w:t>State of wound each iteration after wounding</w:t>
      </w:r>
      <w:r w:rsidR="003E1033">
        <w:rPr>
          <w:rFonts w:eastAsia="Times New Roman"/>
          <w:sz w:val="22"/>
          <w:szCs w:val="22"/>
        </w:rPr>
        <w:t xml:space="preserve"> in a 1mm</w:t>
      </w:r>
      <w:r w:rsidR="003E1033">
        <w:rPr>
          <w:rFonts w:eastAsia="Times New Roman"/>
          <w:sz w:val="22"/>
          <w:szCs w:val="22"/>
          <w:vertAlign w:val="superscript"/>
        </w:rPr>
        <w:t>2</w:t>
      </w:r>
      <w:r w:rsidR="003E1033">
        <w:rPr>
          <w:rFonts w:eastAsia="Times New Roman"/>
          <w:sz w:val="22"/>
          <w:szCs w:val="22"/>
        </w:rPr>
        <w:t xml:space="preserve"> simulation</w:t>
      </w:r>
      <w:r w:rsidR="00BC23B3">
        <w:rPr>
          <w:rFonts w:eastAsia="Times New Roman"/>
          <w:sz w:val="22"/>
          <w:szCs w:val="22"/>
        </w:rPr>
        <w:t xml:space="preserve"> at 1.7% </w:t>
      </w:r>
      <w:r w:rsidR="0032165F">
        <w:rPr>
          <w:rFonts w:eastAsia="Times New Roman"/>
          <w:sz w:val="22"/>
          <w:szCs w:val="22"/>
        </w:rPr>
        <w:t>senescence</w:t>
      </w:r>
      <w:r w:rsidR="00AF3502">
        <w:rPr>
          <w:rFonts w:eastAsia="Times New Roman"/>
          <w:sz w:val="22"/>
          <w:szCs w:val="22"/>
        </w:rPr>
        <w:t xml:space="preserve">. </w:t>
      </w:r>
      <w:r w:rsidR="00324CD8" w:rsidRPr="00D6226A">
        <w:rPr>
          <w:rFonts w:eastAsia="Times New Roman"/>
          <w:b/>
          <w:sz w:val="22"/>
          <w:szCs w:val="22"/>
        </w:rPr>
        <w:br/>
      </w:r>
      <w:del w:id="260"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5E948D8E" w14:textId="3BAB7F5B" w:rsidR="0049568A" w:rsidRPr="009C3727" w:rsidRDefault="00192019" w:rsidP="00192019">
      <w:pPr>
        <w:pStyle w:val="Heading1"/>
      </w:pPr>
      <w:bookmarkStart w:id="261" w:name="_Toc513728929"/>
      <w:bookmarkStart w:id="262" w:name="_GoBack"/>
      <w:bookmarkEnd w:id="262"/>
      <w:commentRangeStart w:id="263"/>
      <w:r>
        <w:lastRenderedPageBreak/>
        <w:t xml:space="preserve">7 </w:t>
      </w:r>
      <w:r w:rsidR="0049568A" w:rsidRPr="009C3727">
        <w:t>Conclusion</w:t>
      </w:r>
      <w:commentRangeEnd w:id="263"/>
      <w:r w:rsidR="0056699E">
        <w:rPr>
          <w:rStyle w:val="CommentReference"/>
          <w:b w:val="0"/>
          <w:bCs w:val="0"/>
          <w:kern w:val="0"/>
        </w:rPr>
        <w:commentReference w:id="263"/>
      </w:r>
      <w:bookmarkEnd w:id="261"/>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63C5D587" w:rsidR="00E6298F" w:rsidRPr="004B2FD3" w:rsidRDefault="00E6298F">
      <w:pPr>
        <w:rPr>
          <w:color w:val="FF0000"/>
          <w:sz w:val="22"/>
          <w:szCs w:val="22"/>
        </w:rPr>
      </w:pPr>
      <w:r w:rsidRPr="00694482">
        <w:rPr>
          <w:sz w:val="22"/>
          <w:szCs w:val="22"/>
        </w:rPr>
        <w:t xml:space="preserve">The program was run with </w:t>
      </w:r>
      <w:r w:rsidR="00697E70">
        <w:rPr>
          <w:sz w:val="22"/>
          <w:szCs w:val="22"/>
        </w:rPr>
        <w:t xml:space="preserve">a </w:t>
      </w:r>
      <w:r w:rsidRPr="00694482">
        <w:rPr>
          <w:sz w:val="22"/>
          <w:szCs w:val="22"/>
        </w:rPr>
        <w:t>varying starting numbe</w:t>
      </w:r>
      <w:r w:rsidR="00D17969">
        <w:rPr>
          <w:sz w:val="22"/>
          <w:szCs w:val="22"/>
        </w:rPr>
        <w:t>r of senescent cells to produce</w:t>
      </w:r>
      <w:r w:rsidRPr="00694482">
        <w:rPr>
          <w:sz w:val="22"/>
          <w:szCs w:val="22"/>
        </w:rPr>
        <w:t xml:space="preserve">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increase</w:t>
      </w:r>
      <w:r w:rsidR="00D17969">
        <w:rPr>
          <w:sz w:val="22"/>
          <w:szCs w:val="22"/>
        </w:rPr>
        <w:t>s</w:t>
      </w:r>
      <w:r w:rsidRPr="00694482">
        <w:rPr>
          <w:sz w:val="22"/>
          <w:szCs w:val="22"/>
        </w:rPr>
        <w:t xml:space="preserve">, the time taken for the wound to heal increases with it. And that </w:t>
      </w:r>
      <w:r w:rsidR="00D17969">
        <w:rPr>
          <w:sz w:val="22"/>
          <w:szCs w:val="22"/>
        </w:rPr>
        <w:t xml:space="preserve">the </w:t>
      </w:r>
      <w:r w:rsidRPr="00694482">
        <w:rPr>
          <w:sz w:val="22"/>
          <w:szCs w:val="22"/>
        </w:rPr>
        <w:t>time</w:t>
      </w:r>
      <w:r w:rsidR="00D17969">
        <w:rPr>
          <w:sz w:val="22"/>
          <w:szCs w:val="22"/>
        </w:rPr>
        <w:t xml:space="preserve"> taken</w:t>
      </w:r>
      <w:r w:rsidRPr="00694482">
        <w:rPr>
          <w:sz w:val="22"/>
          <w:szCs w:val="22"/>
        </w:rPr>
        <w:t xml:space="preserve"> to heal was most sensitive at lower percentages of senescence. </w:t>
      </w:r>
      <w:r w:rsidR="00697E70">
        <w:rPr>
          <w:sz w:val="22"/>
          <w:szCs w:val="22"/>
        </w:rPr>
        <w:t xml:space="preserve">It was found that after around 41 years, wound healing has reached a saturation point and increasing the percentage of senescent cells has little effect on increasing time taken to heal. </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1A11F97E"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r w:rsidR="002920A8">
        <w:rPr>
          <w:sz w:val="22"/>
          <w:szCs w:val="22"/>
        </w:rPr>
        <w:t xml:space="preserve">This has a knock-on effect to heart attacks as the decreased ability to heal wounds in the blood vessels increases the chance of thrombosis </w:t>
      </w:r>
      <w:r w:rsidR="00E071BC">
        <w:rPr>
          <w:sz w:val="22"/>
          <w:szCs w:val="22"/>
        </w:rPr>
        <w:t>which can decrease blood flow to the heart, causing a heart attack.</w:t>
      </w:r>
    </w:p>
    <w:p w14:paraId="457089AD" w14:textId="77777777" w:rsidR="00C2346C" w:rsidRPr="00694482" w:rsidRDefault="00C2346C" w:rsidP="00E6298F">
      <w:pPr>
        <w:rPr>
          <w:sz w:val="22"/>
          <w:szCs w:val="22"/>
        </w:rPr>
      </w:pPr>
    </w:p>
    <w:p w14:paraId="095E95E1" w14:textId="1695E36C" w:rsidR="00C2346C" w:rsidRPr="00694482" w:rsidRDefault="00D1070F" w:rsidP="00E6298F">
      <w:pPr>
        <w:rPr>
          <w:sz w:val="22"/>
          <w:szCs w:val="22"/>
        </w:rPr>
      </w:pPr>
      <w:r w:rsidRPr="00694482">
        <w:rPr>
          <w:sz w:val="22"/>
          <w:szCs w:val="22"/>
        </w:rPr>
        <w:t xml:space="preserve">The implemented model has </w:t>
      </w:r>
      <w:r w:rsidR="00944CFA">
        <w:rPr>
          <w:sz w:val="22"/>
          <w:szCs w:val="22"/>
        </w:rPr>
        <w:t>fully met all functional and non-functional requirements, however there are some</w:t>
      </w:r>
      <w:r w:rsidRPr="00694482">
        <w:rPr>
          <w:sz w:val="22"/>
          <w:szCs w:val="22"/>
        </w:rPr>
        <w:t xml:space="preserve">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in reality there would be cells further out migrating to fill these gaps.</w:t>
      </w:r>
    </w:p>
    <w:p w14:paraId="0615E5BB" w14:textId="77777777" w:rsidR="00C53905" w:rsidRPr="00694482" w:rsidRDefault="00C53905" w:rsidP="00C53905">
      <w:pPr>
        <w:rPr>
          <w:sz w:val="22"/>
          <w:szCs w:val="22"/>
        </w:rPr>
      </w:pPr>
    </w:p>
    <w:p w14:paraId="111AE432" w14:textId="4C9F642C" w:rsidR="00C53905" w:rsidRPr="00694482" w:rsidRDefault="00D1070F" w:rsidP="00C53905">
      <w:pPr>
        <w:rPr>
          <w:sz w:val="22"/>
          <w:szCs w:val="22"/>
        </w:rPr>
      </w:pPr>
      <w:r w:rsidRPr="00694482">
        <w:rPr>
          <w:sz w:val="22"/>
          <w:szCs w:val="22"/>
        </w:rPr>
        <w:t>Further work can be conducted to decrease the time complexity and therefore increase the size of the simulation</w:t>
      </w:r>
      <w:r w:rsidR="00944CFA">
        <w:rPr>
          <w:sz w:val="22"/>
          <w:szCs w:val="22"/>
        </w:rPr>
        <w:t xml:space="preserve"> to be more a typical scratch assay size of 1mm</w:t>
      </w:r>
      <w:r w:rsidR="00944CFA">
        <w:rPr>
          <w:sz w:val="22"/>
          <w:szCs w:val="22"/>
          <w:vertAlign w:val="superscript"/>
        </w:rPr>
        <w:t>2</w:t>
      </w:r>
      <w:r w:rsidRPr="00694482">
        <w:rPr>
          <w:sz w:val="22"/>
          <w:szCs w:val="22"/>
        </w:rPr>
        <w:t xml:space="preserve">.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4" w:name="_Toc513728930"/>
      <w:r w:rsidRPr="006434DA">
        <w:lastRenderedPageBreak/>
        <w:t>References</w:t>
      </w:r>
      <w:bookmarkEnd w:id="264"/>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Zakkar, M., Boyle, J., Cuhlmann, S., van der Heiden, K., Luong, L., Davis, J., Platt, A., Mason, J., Krams, R., Haskard,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Default="008614D1" w:rsidP="008614D1">
      <w:pPr>
        <w:rPr>
          <w:rFonts w:eastAsia="Times New Roman"/>
          <w:sz w:val="22"/>
        </w:rPr>
      </w:pPr>
    </w:p>
    <w:p w14:paraId="16A5FB0A" w14:textId="04DC9A8C" w:rsidR="00F34CFB" w:rsidRDefault="00F34CFB" w:rsidP="00F34CFB">
      <w:pPr>
        <w:rPr>
          <w:rFonts w:eastAsia="Times New Roman"/>
          <w:i/>
          <w:iCs/>
          <w:color w:val="222222"/>
          <w:sz w:val="21"/>
          <w:szCs w:val="20"/>
          <w:shd w:val="clear" w:color="auto" w:fill="FFFFFF"/>
        </w:rPr>
      </w:pPr>
      <w:r>
        <w:rPr>
          <w:rFonts w:eastAsia="Times New Roman"/>
          <w:color w:val="222222"/>
          <w:sz w:val="21"/>
          <w:szCs w:val="20"/>
          <w:shd w:val="clear" w:color="auto" w:fill="FFFFFF"/>
        </w:rPr>
        <w:t>[</w:t>
      </w:r>
      <w:r w:rsidRPr="00F34CFB">
        <w:rPr>
          <w:rFonts w:eastAsia="Times New Roman"/>
          <w:color w:val="222222"/>
          <w:sz w:val="22"/>
          <w:szCs w:val="20"/>
          <w:shd w:val="clear" w:color="auto" w:fill="FFFFFF"/>
        </w:rPr>
        <w:t>27</w:t>
      </w:r>
      <w:r>
        <w:rPr>
          <w:rFonts w:eastAsia="Times New Roman"/>
          <w:color w:val="222222"/>
          <w:sz w:val="21"/>
          <w:szCs w:val="20"/>
          <w:shd w:val="clear" w:color="auto" w:fill="FFFFFF"/>
        </w:rPr>
        <w:t xml:space="preserve">] </w:t>
      </w:r>
      <w:r w:rsidRPr="00F34CFB">
        <w:rPr>
          <w:rFonts w:eastAsia="Times New Roman"/>
          <w:color w:val="222222"/>
          <w:sz w:val="21"/>
          <w:szCs w:val="20"/>
          <w:shd w:val="clear" w:color="auto" w:fill="FFFFFF"/>
        </w:rPr>
        <w:t>Klügl, F., 2008, March. A validation methodology for agent-based simulations. In </w:t>
      </w:r>
      <w:r w:rsidRPr="00F34CFB">
        <w:rPr>
          <w:rFonts w:eastAsia="Times New Roman"/>
          <w:i/>
          <w:iCs/>
          <w:color w:val="222222"/>
          <w:sz w:val="21"/>
          <w:szCs w:val="20"/>
          <w:shd w:val="clear" w:color="auto" w:fill="FFFFFF"/>
        </w:rPr>
        <w:t xml:space="preserve">Proceedings of the </w:t>
      </w:r>
      <w:r>
        <w:rPr>
          <w:rFonts w:eastAsia="Times New Roman"/>
          <w:i/>
          <w:iCs/>
          <w:color w:val="222222"/>
          <w:sz w:val="21"/>
          <w:szCs w:val="20"/>
          <w:shd w:val="clear" w:color="auto" w:fill="FFFFFF"/>
        </w:rPr>
        <w:t xml:space="preserve"> </w:t>
      </w:r>
    </w:p>
    <w:p w14:paraId="2BB6582F" w14:textId="1E218F54" w:rsidR="00F34CFB" w:rsidRPr="00F34CFB" w:rsidRDefault="00F34CFB" w:rsidP="00F34CFB">
      <w:pPr>
        <w:ind w:firstLine="450"/>
        <w:rPr>
          <w:rFonts w:eastAsia="Times New Roman"/>
        </w:rPr>
      </w:pPr>
      <w:r w:rsidRPr="00F34CFB">
        <w:rPr>
          <w:rFonts w:eastAsia="Times New Roman"/>
          <w:i/>
          <w:iCs/>
          <w:color w:val="222222"/>
          <w:sz w:val="21"/>
          <w:szCs w:val="20"/>
          <w:shd w:val="clear" w:color="auto" w:fill="FFFFFF"/>
        </w:rPr>
        <w:t>2008 ACM symposium on Applied computing</w:t>
      </w:r>
      <w:r w:rsidRPr="00F34CFB">
        <w:rPr>
          <w:rFonts w:eastAsia="Times New Roman"/>
          <w:color w:val="222222"/>
          <w:sz w:val="21"/>
          <w:szCs w:val="20"/>
          <w:shd w:val="clear" w:color="auto" w:fill="FFFFFF"/>
        </w:rPr>
        <w:t> (pp. 39-43). ACM.</w:t>
      </w:r>
    </w:p>
    <w:p w14:paraId="0D61BC66" w14:textId="77777777" w:rsidR="00F34CFB" w:rsidRPr="006434DA" w:rsidRDefault="00F34CFB" w:rsidP="008614D1">
      <w:pPr>
        <w:rPr>
          <w:rFonts w:eastAsia="Times New Roman"/>
          <w:sz w:val="22"/>
        </w:rPr>
      </w:pPr>
    </w:p>
    <w:p w14:paraId="7964CC67" w14:textId="57550937" w:rsidR="008614D1" w:rsidRPr="003A4F17" w:rsidRDefault="00F34CFB" w:rsidP="008614D1">
      <w:pPr>
        <w:spacing w:after="180"/>
        <w:ind w:left="450" w:hanging="450"/>
        <w:rPr>
          <w:sz w:val="22"/>
          <w:szCs w:val="22"/>
        </w:rPr>
      </w:pPr>
      <w:r>
        <w:rPr>
          <w:sz w:val="22"/>
          <w:szCs w:val="22"/>
        </w:rPr>
        <w:t>[28</w:t>
      </w:r>
      <w:r w:rsidR="008614D1" w:rsidRPr="006434DA">
        <w:rPr>
          <w:sz w:val="22"/>
          <w:szCs w:val="22"/>
        </w:rPr>
        <w:t xml:space="preserve">] </w:t>
      </w:r>
      <w:r w:rsidR="008614D1" w:rsidRPr="003A4F17">
        <w:rPr>
          <w:sz w:val="22"/>
          <w:szCs w:val="22"/>
        </w:rPr>
        <w:t>Jonkman, J., Cathcart, J., Xu, F., Bartolini, M., Amon, J., Stevens, K. and Colarusso, P. (2014). An introduction to the wound healing assay using live-cell microscopy. </w:t>
      </w:r>
      <w:r w:rsidR="008614D1" w:rsidRPr="003A4F17">
        <w:rPr>
          <w:i/>
          <w:iCs/>
          <w:sz w:val="22"/>
          <w:szCs w:val="22"/>
        </w:rPr>
        <w:t>Cell Adhesion &amp; Migration</w:t>
      </w:r>
      <w:r w:rsidR="008614D1" w:rsidRPr="003A4F17">
        <w:rPr>
          <w:sz w:val="22"/>
          <w:szCs w:val="22"/>
        </w:rPr>
        <w:t>, 8(5), pp.440-451.</w:t>
      </w:r>
    </w:p>
    <w:p w14:paraId="2B02943D" w14:textId="266BD626" w:rsidR="008614D1" w:rsidRPr="003A4F17" w:rsidRDefault="00F34CFB" w:rsidP="008614D1">
      <w:pPr>
        <w:spacing w:after="180"/>
        <w:ind w:left="450" w:hanging="450"/>
        <w:rPr>
          <w:sz w:val="22"/>
          <w:szCs w:val="22"/>
        </w:rPr>
      </w:pPr>
      <w:r>
        <w:rPr>
          <w:sz w:val="22"/>
          <w:szCs w:val="22"/>
        </w:rPr>
        <w:t>[29</w:t>
      </w:r>
      <w:r w:rsidR="008614D1" w:rsidRPr="006434DA">
        <w:rPr>
          <w:sz w:val="22"/>
          <w:szCs w:val="22"/>
        </w:rPr>
        <w:t xml:space="preserve">] </w:t>
      </w:r>
      <w:r w:rsidR="008614D1" w:rsidRPr="003A4F17">
        <w:rPr>
          <w:sz w:val="22"/>
          <w:szCs w:val="22"/>
        </w:rPr>
        <w:t>Matsuda, M., Sawa, M., Edelhauser, H., Bartels, S., Neufeld, A. and Kenyon, K. (1985). Cellular migration and morphology in corneal endothelial wound repair. </w:t>
      </w:r>
      <w:r w:rsidR="008614D1" w:rsidRPr="003A4F17">
        <w:rPr>
          <w:i/>
          <w:iCs/>
          <w:sz w:val="22"/>
          <w:szCs w:val="22"/>
        </w:rPr>
        <w:t>Invest. Ophthalmol. Vis. Sci.</w:t>
      </w:r>
      <w:r w:rsidR="008614D1" w:rsidRPr="003A4F17">
        <w:rPr>
          <w:sz w:val="22"/>
          <w:szCs w:val="22"/>
        </w:rPr>
        <w:t>, 26(4), pp.443-449.</w:t>
      </w:r>
    </w:p>
    <w:p w14:paraId="1CFDB5B7" w14:textId="20A92D96" w:rsidR="008614D1" w:rsidRPr="003A4F17" w:rsidRDefault="00F34CFB" w:rsidP="008614D1">
      <w:pPr>
        <w:spacing w:after="180"/>
        <w:ind w:left="450" w:hanging="450"/>
        <w:rPr>
          <w:sz w:val="22"/>
          <w:szCs w:val="22"/>
        </w:rPr>
      </w:pPr>
      <w:r>
        <w:rPr>
          <w:sz w:val="22"/>
          <w:szCs w:val="22"/>
        </w:rPr>
        <w:t>[30</w:t>
      </w:r>
      <w:r w:rsidR="008614D1" w:rsidRPr="006434DA">
        <w:rPr>
          <w:sz w:val="22"/>
          <w:szCs w:val="22"/>
        </w:rPr>
        <w:t xml:space="preserve">] </w:t>
      </w:r>
      <w:r w:rsidR="008614D1" w:rsidRPr="003A4F17">
        <w:rPr>
          <w:sz w:val="22"/>
          <w:szCs w:val="22"/>
        </w:rPr>
        <w:t>Python.org. (n.d.). </w:t>
      </w:r>
      <w:r w:rsidR="008614D1" w:rsidRPr="003A4F17">
        <w:rPr>
          <w:i/>
          <w:iCs/>
          <w:sz w:val="22"/>
          <w:szCs w:val="22"/>
        </w:rPr>
        <w:t>Comparing Python to Other Languages</w:t>
      </w:r>
      <w:r w:rsidR="008614D1" w:rsidRPr="003A4F17">
        <w:rPr>
          <w:sz w:val="22"/>
          <w:szCs w:val="22"/>
        </w:rPr>
        <w:t>. [online] Available at: https://www.python.org/doc/essays/comparisons/ [Accessed 2 Apr. 2018].</w:t>
      </w:r>
    </w:p>
    <w:p w14:paraId="4C30E0E2" w14:textId="4DFF6667" w:rsidR="008614D1" w:rsidRPr="003A4F17" w:rsidRDefault="00F34CFB" w:rsidP="008614D1">
      <w:pPr>
        <w:spacing w:after="180"/>
        <w:ind w:left="450" w:hanging="450"/>
        <w:rPr>
          <w:sz w:val="22"/>
          <w:szCs w:val="22"/>
        </w:rPr>
      </w:pPr>
      <w:r>
        <w:rPr>
          <w:sz w:val="22"/>
          <w:szCs w:val="22"/>
        </w:rPr>
        <w:lastRenderedPageBreak/>
        <w:t>[31</w:t>
      </w:r>
      <w:r w:rsidR="008614D1" w:rsidRPr="006434DA">
        <w:rPr>
          <w:sz w:val="22"/>
          <w:szCs w:val="22"/>
        </w:rPr>
        <w:t xml:space="preserve">] </w:t>
      </w:r>
      <w:r w:rsidR="008614D1" w:rsidRPr="003A4F17">
        <w:rPr>
          <w:sz w:val="22"/>
          <w:szCs w:val="22"/>
        </w:rPr>
        <w:t>Python.org. (2018). </w:t>
      </w:r>
      <w:r w:rsidR="008614D1" w:rsidRPr="003A4F17">
        <w:rPr>
          <w:i/>
          <w:iCs/>
          <w:sz w:val="22"/>
          <w:szCs w:val="22"/>
        </w:rPr>
        <w:t>PEP 8 -- Style Guide for Python Code</w:t>
      </w:r>
      <w:r w:rsidR="008614D1" w:rsidRPr="003A4F17">
        <w:rPr>
          <w:sz w:val="22"/>
          <w:szCs w:val="22"/>
        </w:rPr>
        <w:t>. [online] Available at: https://www.python.org/dev/peps/pep-0008/ [Accessed 2 Apr. 2018].</w:t>
      </w:r>
    </w:p>
    <w:p w14:paraId="5128A90D" w14:textId="0E27C3B8" w:rsidR="00F80AF2" w:rsidRDefault="00F34CFB" w:rsidP="00F80AF2">
      <w:pPr>
        <w:spacing w:after="180"/>
        <w:ind w:left="450" w:hanging="450"/>
        <w:rPr>
          <w:sz w:val="22"/>
          <w:szCs w:val="22"/>
        </w:rPr>
      </w:pPr>
      <w:r>
        <w:rPr>
          <w:sz w:val="22"/>
          <w:szCs w:val="22"/>
        </w:rPr>
        <w:t>[32</w:t>
      </w:r>
      <w:r w:rsidR="008614D1" w:rsidRPr="006434DA">
        <w:rPr>
          <w:sz w:val="22"/>
          <w:szCs w:val="22"/>
        </w:rPr>
        <w:t xml:space="preserve">] </w:t>
      </w:r>
      <w:r w:rsidR="008614D1" w:rsidRPr="003A4F17">
        <w:rPr>
          <w:sz w:val="22"/>
          <w:szCs w:val="22"/>
        </w:rPr>
        <w:t>World Health Organization. (2018). </w:t>
      </w:r>
      <w:r w:rsidR="008614D1" w:rsidRPr="003A4F17">
        <w:rPr>
          <w:i/>
          <w:iCs/>
          <w:sz w:val="22"/>
          <w:szCs w:val="22"/>
        </w:rPr>
        <w:t>Life expectancy</w:t>
      </w:r>
      <w:r w:rsidR="008614D1"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5" w:name="_Toc513728931"/>
      <w:commentRangeStart w:id="266"/>
      <w:r>
        <w:lastRenderedPageBreak/>
        <w:t>Appendix</w:t>
      </w:r>
      <w:commentRangeEnd w:id="266"/>
      <w:r w:rsidR="0018231A">
        <w:rPr>
          <w:rStyle w:val="CommentReference"/>
          <w:b w:val="0"/>
          <w:bCs w:val="0"/>
          <w:kern w:val="0"/>
        </w:rPr>
        <w:commentReference w:id="266"/>
      </w:r>
      <w:bookmarkEnd w:id="265"/>
    </w:p>
    <w:p w14:paraId="57204CC8" w14:textId="79629617" w:rsidR="007D3EB3" w:rsidRPr="00FB5184" w:rsidRDefault="007D3EB3" w:rsidP="00FB5184">
      <w:pPr>
        <w:pStyle w:val="Heading2"/>
        <w:rPr>
          <w:rFonts w:ascii="Times New Roman" w:hAnsi="Times New Roman" w:cs="Times New Roman"/>
          <w:color w:val="auto"/>
        </w:rPr>
      </w:pPr>
      <w:bookmarkStart w:id="267" w:name="_Toc513728932"/>
      <w:r w:rsidRPr="007D3EB3">
        <w:rPr>
          <w:rFonts w:ascii="Times New Roman" w:hAnsi="Times New Roman" w:cs="Times New Roman"/>
          <w:color w:val="auto"/>
        </w:rPr>
        <w:t>Main Simulation Results</w:t>
      </w:r>
      <w:bookmarkEnd w:id="267"/>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5DB5C7D0" w:rsidR="00FB5184" w:rsidRPr="00A02B77" w:rsidRDefault="00FB5184" w:rsidP="006A4182">
            <w:pPr>
              <w:jc w:val="center"/>
              <w:rPr>
                <w:rFonts w:eastAsia="Times New Roman"/>
                <w:sz w:val="22"/>
                <w:szCs w:val="22"/>
              </w:rPr>
            </w:pPr>
            <w:r>
              <w:rPr>
                <w:rFonts w:eastAsia="Times New Roman"/>
                <w:sz w:val="22"/>
                <w:szCs w:val="22"/>
              </w:rPr>
              <w:t>4</w:t>
            </w:r>
            <w:r w:rsidR="00E322A8">
              <w:rPr>
                <w:rFonts w:eastAsia="Times New Roman"/>
                <w:sz w:val="22"/>
                <w:szCs w:val="22"/>
              </w:rPr>
              <w:t>2</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8" w:name="_Toc513728933"/>
      <w:r w:rsidRPr="007D3EB3">
        <w:rPr>
          <w:rFonts w:ascii="Times New Roman" w:hAnsi="Times New Roman" w:cs="Times New Roman"/>
          <w:color w:val="auto"/>
        </w:rPr>
        <w:lastRenderedPageBreak/>
        <w:t>Simulations Results with 1 Hour Time Step</w:t>
      </w:r>
      <w:bookmarkEnd w:id="268"/>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9" w:name="_Toc513728934"/>
      <w:r w:rsidRPr="007D3EB3">
        <w:rPr>
          <w:rFonts w:ascii="Times New Roman" w:hAnsi="Times New Roman" w:cs="Times New Roman"/>
          <w:color w:val="auto"/>
        </w:rPr>
        <w:t>Sensitivity Analysis Results</w:t>
      </w:r>
      <w:bookmarkEnd w:id="269"/>
    </w:p>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42E76740" w14:textId="77777777" w:rsidR="00241F13" w:rsidRDefault="00241F13" w:rsidP="00241F13">
      <w:pPr>
        <w:rPr>
          <w:rFonts w:eastAsia="Times New Roman"/>
          <w:szCs w:val="22"/>
        </w:rPr>
      </w:pPr>
    </w:p>
    <w:p w14:paraId="4270E17C" w14:textId="77777777" w:rsidR="00241F13" w:rsidRDefault="00241F13" w:rsidP="00241F13">
      <w:pPr>
        <w:rPr>
          <w:rFonts w:eastAsia="Times New Roman"/>
          <w:szCs w:val="22"/>
        </w:rPr>
      </w:pPr>
    </w:p>
    <w:p w14:paraId="7F87322D" w14:textId="77777777" w:rsidR="00241F13" w:rsidRDefault="00241F13" w:rsidP="00241F13">
      <w:pPr>
        <w:rPr>
          <w:rFonts w:eastAsia="Times New Roman"/>
          <w:szCs w:val="22"/>
        </w:rPr>
      </w:pPr>
    </w:p>
    <w:p w14:paraId="4254F029" w14:textId="77777777" w:rsidR="00241F13" w:rsidRDefault="00241F13" w:rsidP="00241F13">
      <w:pPr>
        <w:rPr>
          <w:rFonts w:eastAsia="Times New Roman"/>
          <w:szCs w:val="22"/>
        </w:rPr>
      </w:pPr>
    </w:p>
    <w:p w14:paraId="4F8E2D29" w14:textId="77777777" w:rsidR="00241F13" w:rsidRDefault="00241F13" w:rsidP="00241F13">
      <w:pPr>
        <w:rPr>
          <w:rFonts w:eastAsia="Times New Roman"/>
          <w:szCs w:val="22"/>
        </w:rPr>
      </w:pPr>
    </w:p>
    <w:p w14:paraId="1C6756B0" w14:textId="77777777" w:rsidR="00241F13" w:rsidRDefault="00241F13" w:rsidP="00241F13">
      <w:pPr>
        <w:rPr>
          <w:rFonts w:eastAsia="Times New Roman"/>
          <w:szCs w:val="22"/>
        </w:rPr>
      </w:pPr>
    </w:p>
    <w:p w14:paraId="43755AC8" w14:textId="77777777" w:rsidR="00241F13" w:rsidRDefault="00241F13" w:rsidP="00241F13">
      <w:pPr>
        <w:rPr>
          <w:rFonts w:eastAsia="Times New Roman"/>
          <w:szCs w:val="22"/>
        </w:rPr>
      </w:pPr>
    </w:p>
    <w:p w14:paraId="08287105" w14:textId="77777777" w:rsidR="00241F13" w:rsidRDefault="00241F13" w:rsidP="00241F13">
      <w:pPr>
        <w:rPr>
          <w:rFonts w:eastAsia="Times New Roman"/>
          <w:szCs w:val="22"/>
        </w:rPr>
      </w:pPr>
    </w:p>
    <w:p w14:paraId="12846F70" w14:textId="77777777" w:rsidR="00241F13" w:rsidRDefault="00241F13" w:rsidP="00241F13">
      <w:pPr>
        <w:rPr>
          <w:rFonts w:eastAsia="Times New Roman"/>
          <w:szCs w:val="22"/>
        </w:rPr>
      </w:pPr>
    </w:p>
    <w:p w14:paraId="7DB3CC03" w14:textId="77777777" w:rsidR="00241F13" w:rsidRDefault="00241F13" w:rsidP="00241F13">
      <w:pPr>
        <w:rPr>
          <w:rFonts w:eastAsia="Times New Roman"/>
          <w:szCs w:val="22"/>
        </w:rPr>
      </w:pPr>
    </w:p>
    <w:p w14:paraId="75A6955C" w14:textId="77777777" w:rsidR="00241F13" w:rsidRDefault="00241F13" w:rsidP="00241F13">
      <w:pPr>
        <w:rPr>
          <w:rFonts w:eastAsia="Times New Roman"/>
          <w:szCs w:val="22"/>
        </w:rPr>
      </w:pPr>
    </w:p>
    <w:p w14:paraId="12BCD772" w14:textId="77777777" w:rsidR="00241F13" w:rsidRDefault="00241F13" w:rsidP="00241F13">
      <w:pPr>
        <w:rPr>
          <w:rFonts w:eastAsia="Times New Roman"/>
          <w:szCs w:val="22"/>
        </w:rPr>
      </w:pPr>
    </w:p>
    <w:p w14:paraId="71A1EEFA" w14:textId="77777777" w:rsidR="00241F13" w:rsidRDefault="00241F13" w:rsidP="00241F13">
      <w:pPr>
        <w:rPr>
          <w:rFonts w:eastAsia="Times New Roman"/>
          <w:szCs w:val="22"/>
        </w:rPr>
      </w:pPr>
    </w:p>
    <w:p w14:paraId="6C59E05B" w14:textId="77777777" w:rsidR="00241F13" w:rsidRDefault="00241F13" w:rsidP="00241F13">
      <w:pPr>
        <w:rPr>
          <w:rFonts w:eastAsia="Times New Roman"/>
          <w:szCs w:val="22"/>
        </w:rPr>
      </w:pPr>
    </w:p>
    <w:p w14:paraId="4F0106DB" w14:textId="77777777" w:rsidR="00241F13" w:rsidRDefault="00241F13" w:rsidP="00241F13">
      <w:pPr>
        <w:rPr>
          <w:rFonts w:eastAsia="Times New Roman"/>
          <w:szCs w:val="22"/>
        </w:rPr>
      </w:pPr>
    </w:p>
    <w:p w14:paraId="7570ECE0" w14:textId="77777777" w:rsidR="00241F13" w:rsidRDefault="00241F13" w:rsidP="00241F13">
      <w:pPr>
        <w:rPr>
          <w:rFonts w:eastAsia="Times New Roman"/>
          <w:szCs w:val="22"/>
        </w:rPr>
      </w:pPr>
    </w:p>
    <w:p w14:paraId="083C4E1B" w14:textId="77777777" w:rsidR="00241F13" w:rsidRDefault="00241F13" w:rsidP="00241F13">
      <w:pPr>
        <w:rPr>
          <w:rFonts w:eastAsia="Times New Roman"/>
          <w:szCs w:val="22"/>
        </w:rPr>
      </w:pPr>
    </w:p>
    <w:p w14:paraId="0C8D17AF" w14:textId="77777777" w:rsidR="00241F13" w:rsidRDefault="00241F13" w:rsidP="00241F13">
      <w:pPr>
        <w:rPr>
          <w:rFonts w:eastAsia="Times New Roman"/>
          <w:szCs w:val="22"/>
        </w:rPr>
      </w:pPr>
    </w:p>
    <w:p w14:paraId="1BD25F0E" w14:textId="77777777" w:rsidR="00241F13" w:rsidRDefault="00241F13" w:rsidP="00241F13">
      <w:pPr>
        <w:rPr>
          <w:rFonts w:eastAsia="Times New Roman"/>
          <w:szCs w:val="22"/>
        </w:rPr>
      </w:pPr>
    </w:p>
    <w:p w14:paraId="709564B0" w14:textId="77777777" w:rsidR="00241F13" w:rsidRDefault="00241F13" w:rsidP="00241F13">
      <w:pPr>
        <w:rPr>
          <w:rFonts w:eastAsia="Times New Roman"/>
          <w:szCs w:val="22"/>
        </w:rPr>
      </w:pPr>
    </w:p>
    <w:p w14:paraId="2E44B484" w14:textId="77777777" w:rsidR="00241F13" w:rsidRDefault="00241F13" w:rsidP="00241F13">
      <w:pPr>
        <w:rPr>
          <w:rFonts w:eastAsia="Times New Roman"/>
          <w:szCs w:val="22"/>
        </w:rPr>
      </w:pPr>
    </w:p>
    <w:p w14:paraId="1CCDFA1B" w14:textId="77777777" w:rsidR="00241F13" w:rsidRDefault="00241F13" w:rsidP="00241F13">
      <w:pPr>
        <w:rPr>
          <w:rFonts w:eastAsia="Times New Roman"/>
          <w:szCs w:val="22"/>
        </w:rPr>
      </w:pPr>
    </w:p>
    <w:p w14:paraId="2500A298" w14:textId="77777777" w:rsidR="00241F13" w:rsidRDefault="00241F13" w:rsidP="00241F13">
      <w:pPr>
        <w:rPr>
          <w:rFonts w:eastAsia="Times New Roman"/>
          <w:szCs w:val="22"/>
        </w:rPr>
      </w:pPr>
    </w:p>
    <w:p w14:paraId="246A7152" w14:textId="77777777" w:rsidR="00241F13" w:rsidRDefault="00241F13" w:rsidP="00241F13">
      <w:pPr>
        <w:rPr>
          <w:rFonts w:eastAsia="Times New Roman"/>
          <w:szCs w:val="22"/>
        </w:rPr>
      </w:pPr>
    </w:p>
    <w:p w14:paraId="228A10EF" w14:textId="77777777" w:rsidR="00241F13" w:rsidRDefault="00241F13" w:rsidP="00241F13">
      <w:pPr>
        <w:rPr>
          <w:rFonts w:eastAsia="Times New Roman"/>
          <w:szCs w:val="22"/>
        </w:rPr>
      </w:pPr>
    </w:p>
    <w:p w14:paraId="25B878DE" w14:textId="77777777" w:rsidR="00241F13" w:rsidRDefault="00241F13" w:rsidP="00241F13">
      <w:pPr>
        <w:rPr>
          <w:rFonts w:eastAsia="Times New Roman"/>
          <w:szCs w:val="22"/>
        </w:rPr>
      </w:pPr>
    </w:p>
    <w:p w14:paraId="3101A089" w14:textId="77777777" w:rsidR="00241F13" w:rsidRDefault="00241F13" w:rsidP="00241F13">
      <w:pPr>
        <w:rPr>
          <w:rFonts w:eastAsia="Times New Roman"/>
          <w:szCs w:val="22"/>
        </w:rPr>
      </w:pPr>
    </w:p>
    <w:p w14:paraId="267870FA" w14:textId="77777777" w:rsidR="00241F13" w:rsidRDefault="00241F13" w:rsidP="00241F13">
      <w:pPr>
        <w:rPr>
          <w:rFonts w:eastAsia="Times New Roman"/>
          <w:szCs w:val="22"/>
        </w:rPr>
      </w:pPr>
    </w:p>
    <w:p w14:paraId="7592EC0D" w14:textId="77777777" w:rsidR="00241F13" w:rsidRDefault="00241F13" w:rsidP="00241F13">
      <w:pPr>
        <w:rPr>
          <w:rFonts w:eastAsia="Times New Roman"/>
          <w:szCs w:val="22"/>
        </w:rPr>
      </w:pPr>
    </w:p>
    <w:p w14:paraId="2076A8A2" w14:textId="77777777" w:rsidR="00241F13" w:rsidRDefault="00241F13" w:rsidP="00241F13">
      <w:pPr>
        <w:rPr>
          <w:rFonts w:eastAsia="Times New Roman"/>
          <w:szCs w:val="22"/>
        </w:rPr>
      </w:pPr>
    </w:p>
    <w:p w14:paraId="033016B6" w14:textId="53BAE717" w:rsidR="00241F13" w:rsidRPr="00241F13" w:rsidRDefault="00241F13" w:rsidP="00241F13">
      <w:pPr>
        <w:pStyle w:val="Heading2"/>
        <w:rPr>
          <w:rFonts w:ascii="Times New Roman" w:eastAsia="Times New Roman" w:hAnsi="Times New Roman" w:cs="Times New Roman"/>
          <w:color w:val="auto"/>
        </w:rPr>
      </w:pPr>
      <w:bookmarkStart w:id="270" w:name="_Toc513728935"/>
      <w:r w:rsidRPr="00241F13">
        <w:rPr>
          <w:rFonts w:ascii="Times New Roman" w:eastAsia="Times New Roman" w:hAnsi="Times New Roman" w:cs="Times New Roman"/>
          <w:color w:val="auto"/>
        </w:rPr>
        <w:lastRenderedPageBreak/>
        <w:t>Code Snippets</w:t>
      </w:r>
      <w:bookmarkEnd w:id="270"/>
      <w:r w:rsidRPr="00241F13">
        <w:rPr>
          <w:rFonts w:ascii="Times New Roman" w:eastAsia="Times New Roman" w:hAnsi="Times New Roman" w:cs="Times New Roman"/>
          <w:color w:val="auto"/>
        </w:rPr>
        <w:t xml:space="preserve"> </w:t>
      </w:r>
    </w:p>
    <w:p w14:paraId="66E3FF02" w14:textId="77777777" w:rsidR="00241F13" w:rsidRDefault="00241F13" w:rsidP="00241F13">
      <w:pPr>
        <w:rPr>
          <w:rFonts w:eastAsia="Times New Roman"/>
          <w:szCs w:val="22"/>
        </w:rPr>
      </w:pPr>
    </w:p>
    <w:p w14:paraId="5F8B024D" w14:textId="1DBEF8A1" w:rsidR="00241F13" w:rsidRDefault="00241F13" w:rsidP="00241F13">
      <w:pPr>
        <w:rPr>
          <w:rFonts w:eastAsia="Times New Roman"/>
          <w:szCs w:val="22"/>
        </w:rPr>
      </w:pPr>
      <w:r>
        <w:rPr>
          <w:rFonts w:eastAsia="Times New Roman"/>
          <w:noProof/>
          <w:szCs w:val="22"/>
        </w:rPr>
        <w:drawing>
          <wp:inline distT="0" distB="0" distL="0" distR="0" wp14:anchorId="68847B6A" wp14:editId="3D7F71DE">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0148FFA8" w14:textId="012D5375" w:rsidR="00241F13" w:rsidRDefault="00241F13" w:rsidP="00241F13">
      <w:pPr>
        <w:rPr>
          <w:rFonts w:eastAsia="Times New Roman"/>
          <w:sz w:val="22"/>
          <w:szCs w:val="22"/>
        </w:rPr>
      </w:pPr>
      <w:r>
        <w:rPr>
          <w:rFonts w:eastAsia="Times New Roman"/>
          <w:sz w:val="22"/>
          <w:szCs w:val="22"/>
        </w:rPr>
        <w:t xml:space="preserve">Figure A.1: Function which applies rules to each agent each iteration </w:t>
      </w:r>
    </w:p>
    <w:p w14:paraId="58A64874" w14:textId="77777777" w:rsidR="00FB5184" w:rsidRDefault="00FB5184" w:rsidP="00FB5184"/>
    <w:p w14:paraId="1F64E263" w14:textId="77777777" w:rsidR="00D30FBC" w:rsidRDefault="00D30FBC" w:rsidP="00D30FBC">
      <w:pPr>
        <w:rPr>
          <w:rFonts w:eastAsia="Times New Roman"/>
          <w:szCs w:val="22"/>
        </w:rPr>
      </w:pPr>
      <w:r>
        <w:rPr>
          <w:rFonts w:eastAsia="Times New Roman"/>
          <w:noProof/>
          <w:szCs w:val="22"/>
        </w:rPr>
        <w:lastRenderedPageBreak/>
        <w:drawing>
          <wp:inline distT="0" distB="0" distL="0" distR="0" wp14:anchorId="495319EC" wp14:editId="14164588">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7C4DA22A" w14:textId="14B15193" w:rsidR="00D30FBC" w:rsidRDefault="00D30FBC" w:rsidP="00D30FBC">
      <w:pPr>
        <w:rPr>
          <w:rFonts w:eastAsia="Times New Roman"/>
          <w:sz w:val="22"/>
          <w:szCs w:val="22"/>
        </w:rPr>
      </w:pPr>
      <w:r>
        <w:rPr>
          <w:rFonts w:eastAsia="Times New Roman"/>
          <w:sz w:val="22"/>
          <w:szCs w:val="22"/>
        </w:rPr>
        <w:t>Figure A.2: Stochastic creation of initial agents</w:t>
      </w:r>
    </w:p>
    <w:p w14:paraId="5DDDC1E9" w14:textId="77777777" w:rsidR="00D30FBC" w:rsidRPr="00FB5184" w:rsidRDefault="00D30FBC" w:rsidP="00FB5184"/>
    <w:sectPr w:rsidR="00D30FBC" w:rsidRPr="00FB5184" w:rsidSect="00362C77">
      <w:headerReference w:type="default" r:id="rId85"/>
      <w:footerReference w:type="default" r:id="rId86"/>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4850FC" w:rsidRDefault="004850FC">
      <w:pPr>
        <w:pStyle w:val="CommentText"/>
      </w:pPr>
      <w:r>
        <w:rPr>
          <w:rStyle w:val="CommentReference"/>
        </w:rPr>
        <w:annotationRef/>
      </w:r>
      <w:r>
        <w:t>New</w:t>
      </w:r>
    </w:p>
  </w:comment>
  <w:comment w:id="7" w:author="Harry Cooper" w:date="2018-05-03T11:12:00Z" w:initials="HC">
    <w:p w14:paraId="022F0130" w14:textId="103F702B" w:rsidR="004850FC" w:rsidRDefault="004850FC">
      <w:pPr>
        <w:pStyle w:val="CommentText"/>
      </w:pPr>
      <w:r>
        <w:rPr>
          <w:rStyle w:val="CommentReference"/>
        </w:rPr>
        <w:annotationRef/>
      </w:r>
      <w:r>
        <w:t>New</w:t>
      </w:r>
    </w:p>
  </w:comment>
  <w:comment w:id="25" w:author="Harry Cooper" w:date="2018-05-03T11:12:00Z" w:initials="HC">
    <w:p w14:paraId="1E45879A" w14:textId="1094773E" w:rsidR="004850FC" w:rsidRDefault="004850FC">
      <w:pPr>
        <w:pStyle w:val="CommentText"/>
      </w:pPr>
      <w:r>
        <w:rPr>
          <w:rStyle w:val="CommentReference"/>
        </w:rPr>
        <w:annotationRef/>
      </w:r>
      <w:r>
        <w:t>New</w:t>
      </w:r>
    </w:p>
  </w:comment>
  <w:comment w:id="30" w:author="Harry Cooper" w:date="2018-05-03T11:13:00Z" w:initials="HC">
    <w:p w14:paraId="7CA541F3" w14:textId="58960CEF" w:rsidR="004850FC" w:rsidRDefault="004850FC">
      <w:pPr>
        <w:pStyle w:val="CommentText"/>
      </w:pPr>
      <w:r>
        <w:rPr>
          <w:rStyle w:val="CommentReference"/>
        </w:rPr>
        <w:annotationRef/>
      </w:r>
      <w:r>
        <w:t>New</w:t>
      </w:r>
    </w:p>
  </w:comment>
  <w:comment w:id="45" w:author="D.Walker" w:date="2017-11-28T16:45:00Z" w:initials="D">
    <w:p w14:paraId="1564BAE0" w14:textId="61B19FCD" w:rsidR="004850FC" w:rsidRDefault="004850FC">
      <w:pPr>
        <w:pStyle w:val="CommentText"/>
      </w:pPr>
      <w:r>
        <w:rPr>
          <w:rStyle w:val="CommentReference"/>
        </w:rPr>
        <w:annotationRef/>
      </w:r>
      <w:r>
        <w:t>Meaning what? Stick to describing characteristics which are relevant (and you understand) i.e. how the behaviour differs!</w:t>
      </w:r>
    </w:p>
  </w:comment>
  <w:comment w:id="48" w:author="Harry Cooper" w:date="2017-11-27T16:14:00Z" w:initials="HC">
    <w:p w14:paraId="1A57B82B" w14:textId="6E7AD587" w:rsidR="004850FC" w:rsidRDefault="004850FC">
      <w:pPr>
        <w:pStyle w:val="CommentText"/>
      </w:pPr>
      <w:r>
        <w:rPr>
          <w:rStyle w:val="CommentReference"/>
        </w:rPr>
        <w:annotationRef/>
      </w:r>
      <w:r>
        <w:t>Not started, however I feel I can implicitly cover all the rules of the environment within other sub-chapters, such as the EC sub-chapter above.</w:t>
      </w:r>
    </w:p>
  </w:comment>
  <w:comment w:id="69" w:author="Harry Cooper" w:date="2018-05-03T11:13:00Z" w:initials="HC">
    <w:p w14:paraId="5E73EAAD" w14:textId="47B7EDAB" w:rsidR="004850FC" w:rsidRDefault="004850FC">
      <w:pPr>
        <w:pStyle w:val="CommentText"/>
      </w:pPr>
      <w:r>
        <w:rPr>
          <w:rStyle w:val="CommentReference"/>
        </w:rPr>
        <w:annotationRef/>
      </w:r>
      <w:r>
        <w:t>New</w:t>
      </w:r>
    </w:p>
  </w:comment>
  <w:comment w:id="114" w:author="Harry Cooper" w:date="2018-05-03T11:13:00Z" w:initials="HC">
    <w:p w14:paraId="76259C79" w14:textId="7F4D1635" w:rsidR="004850FC" w:rsidRDefault="004850FC">
      <w:pPr>
        <w:pStyle w:val="CommentText"/>
      </w:pPr>
      <w:r>
        <w:rPr>
          <w:rStyle w:val="CommentReference"/>
        </w:rPr>
        <w:annotationRef/>
      </w:r>
      <w:r>
        <w:t>Rewritten</w:t>
      </w:r>
    </w:p>
  </w:comment>
  <w:comment w:id="150" w:author="D.Walker" w:date="2017-11-28T16:54:00Z" w:initials="D">
    <w:p w14:paraId="5C31F8C5" w14:textId="02003547" w:rsidR="004850FC" w:rsidRDefault="004850FC">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8" w:author="D.Walker" w:date="2017-11-28T16:55:00Z" w:initials="D">
    <w:p w14:paraId="3E284327" w14:textId="396B58DA" w:rsidR="004850FC" w:rsidRDefault="004850FC">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4850FC" w:rsidRDefault="004850FC">
      <w:pPr>
        <w:pStyle w:val="CommentText"/>
      </w:pPr>
      <w:r>
        <w:rPr>
          <w:rStyle w:val="CommentReference"/>
        </w:rPr>
        <w:annotationRef/>
      </w:r>
      <w:r>
        <w:t>Do I just have an Appendices at the back with each image and description, rather than in line with the text?</w:t>
      </w:r>
    </w:p>
  </w:comment>
  <w:comment w:id="166" w:author="D.Walker" w:date="2017-11-28T16:56:00Z" w:initials="D">
    <w:p w14:paraId="663C8008" w14:textId="34B33BD5" w:rsidR="004850FC" w:rsidRDefault="004850FC">
      <w:pPr>
        <w:pStyle w:val="CommentText"/>
      </w:pPr>
      <w:r>
        <w:rPr>
          <w:rStyle w:val="CommentReference"/>
        </w:rPr>
        <w:annotationRef/>
      </w:r>
      <w:r>
        <w:t>Drawback?</w:t>
      </w:r>
    </w:p>
  </w:comment>
  <w:comment w:id="172" w:author="D.Walker" w:date="2017-11-28T16:57:00Z" w:initials="D">
    <w:p w14:paraId="5B0B2D19" w14:textId="242767F3" w:rsidR="004850FC" w:rsidRDefault="004850FC">
      <w:pPr>
        <w:pStyle w:val="CommentText"/>
      </w:pPr>
      <w:r>
        <w:rPr>
          <w:rStyle w:val="CommentReference"/>
        </w:rPr>
        <w:annotationRef/>
      </w:r>
      <w:r>
        <w:t>Would be nice, but not essential</w:t>
      </w:r>
    </w:p>
  </w:comment>
  <w:comment w:id="178" w:author="Harry Cooper" w:date="2018-05-03T11:14:00Z" w:initials="HC">
    <w:p w14:paraId="1AFB1621" w14:textId="2D8CB2C0" w:rsidR="004850FC" w:rsidRDefault="004850FC">
      <w:pPr>
        <w:pStyle w:val="CommentText"/>
      </w:pPr>
      <w:r>
        <w:rPr>
          <w:rStyle w:val="CommentReference"/>
        </w:rPr>
        <w:annotationRef/>
      </w:r>
      <w:r>
        <w:t>Rewritten</w:t>
      </w:r>
    </w:p>
  </w:comment>
  <w:comment w:id="212" w:author="Harry Cooper" w:date="2018-05-03T11:15:00Z" w:initials="HC">
    <w:p w14:paraId="741AE6E1" w14:textId="08F543AA" w:rsidR="004850FC" w:rsidRDefault="004850FC">
      <w:pPr>
        <w:pStyle w:val="CommentText"/>
      </w:pPr>
      <w:r>
        <w:rPr>
          <w:rStyle w:val="CommentReference"/>
        </w:rPr>
        <w:annotationRef/>
      </w:r>
      <w:r>
        <w:t>Rewritten</w:t>
      </w:r>
    </w:p>
  </w:comment>
  <w:comment w:id="219" w:author="Harry Cooper" w:date="2018-05-03T11:15:00Z" w:initials="HC">
    <w:p w14:paraId="76EC26DD" w14:textId="09C39734" w:rsidR="004850FC" w:rsidRDefault="004850FC">
      <w:pPr>
        <w:pStyle w:val="CommentText"/>
      </w:pPr>
      <w:r>
        <w:rPr>
          <w:rStyle w:val="CommentReference"/>
        </w:rPr>
        <w:annotationRef/>
      </w:r>
      <w:r>
        <w:t>New</w:t>
      </w:r>
    </w:p>
  </w:comment>
  <w:comment w:id="221" w:author="Harry Cooper" w:date="2018-05-03T11:15:00Z" w:initials="HC">
    <w:p w14:paraId="2F8C5F23" w14:textId="007239E4" w:rsidR="004850FC" w:rsidRDefault="004850FC">
      <w:pPr>
        <w:pStyle w:val="CommentText"/>
      </w:pPr>
      <w:r>
        <w:rPr>
          <w:rStyle w:val="CommentReference"/>
        </w:rPr>
        <w:annotationRef/>
      </w:r>
      <w:r>
        <w:t>New</w:t>
      </w:r>
    </w:p>
  </w:comment>
  <w:comment w:id="226" w:author="Harry Cooper" w:date="2018-05-03T11:16:00Z" w:initials="HC">
    <w:p w14:paraId="4A777A5E" w14:textId="078EEA19" w:rsidR="004850FC" w:rsidRDefault="004850FC">
      <w:pPr>
        <w:pStyle w:val="CommentText"/>
      </w:pPr>
      <w:r>
        <w:rPr>
          <w:rStyle w:val="CommentReference"/>
        </w:rPr>
        <w:annotationRef/>
      </w:r>
      <w:r>
        <w:t>New</w:t>
      </w:r>
    </w:p>
  </w:comment>
  <w:comment w:id="230" w:author="Harry Cooper" w:date="2018-04-24T07:48:00Z" w:initials="HC">
    <w:p w14:paraId="6F4F23C8" w14:textId="0BA573B7" w:rsidR="004850FC" w:rsidRDefault="004850FC">
      <w:pPr>
        <w:pStyle w:val="CommentText"/>
      </w:pPr>
      <w:r>
        <w:rPr>
          <w:rStyle w:val="CommentReference"/>
        </w:rPr>
        <w:annotationRef/>
      </w:r>
      <w:r>
        <w:t>Is it confusing switching to radius?</w:t>
      </w:r>
    </w:p>
  </w:comment>
  <w:comment w:id="249" w:author="Harry Cooper" w:date="2018-05-03T11:16:00Z" w:initials="HC">
    <w:p w14:paraId="58AE050F" w14:textId="03F5DB0A" w:rsidR="004850FC" w:rsidRDefault="004850FC">
      <w:pPr>
        <w:pStyle w:val="CommentText"/>
      </w:pPr>
      <w:r>
        <w:rPr>
          <w:rStyle w:val="CommentReference"/>
        </w:rPr>
        <w:annotationRef/>
      </w:r>
      <w:r>
        <w:t>New</w:t>
      </w:r>
    </w:p>
  </w:comment>
  <w:comment w:id="263" w:author="Harry Cooper" w:date="2018-05-03T11:16:00Z" w:initials="HC">
    <w:p w14:paraId="09E0C5DC" w14:textId="6F404F64" w:rsidR="004850FC" w:rsidRDefault="004850FC">
      <w:pPr>
        <w:pStyle w:val="CommentText"/>
      </w:pPr>
      <w:r>
        <w:rPr>
          <w:rStyle w:val="CommentReference"/>
        </w:rPr>
        <w:annotationRef/>
      </w:r>
      <w:r>
        <w:t>New</w:t>
      </w:r>
    </w:p>
  </w:comment>
  <w:comment w:id="266" w:author="Harry Cooper" w:date="2018-05-03T11:19:00Z" w:initials="HC">
    <w:p w14:paraId="478B30F7" w14:textId="0B28DE66" w:rsidR="004850FC" w:rsidRDefault="004850FC">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A08E4D" w14:textId="77777777" w:rsidR="00F914DA" w:rsidRDefault="00F914DA" w:rsidP="00642E0B">
      <w:r>
        <w:separator/>
      </w:r>
    </w:p>
  </w:endnote>
  <w:endnote w:type="continuationSeparator" w:id="0">
    <w:p w14:paraId="6BE7237D" w14:textId="77777777" w:rsidR="00F914DA" w:rsidRDefault="00F914DA"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4850FC" w:rsidRDefault="004850FC"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4850FC" w:rsidRDefault="004850F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4850FC" w:rsidRDefault="004850FC"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7287">
      <w:rPr>
        <w:rStyle w:val="PageNumber"/>
        <w:noProof/>
      </w:rPr>
      <w:t>vii</w:t>
    </w:r>
    <w:r>
      <w:rPr>
        <w:rStyle w:val="PageNumber"/>
      </w:rPr>
      <w:fldChar w:fldCharType="end"/>
    </w:r>
  </w:p>
  <w:p w14:paraId="1AC764E3" w14:textId="6ABE33BF" w:rsidR="004850FC" w:rsidRDefault="004850FC"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4850FC" w:rsidRDefault="004850FC"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7287">
      <w:rPr>
        <w:rStyle w:val="PageNumber"/>
        <w:noProof/>
      </w:rPr>
      <w:t>42</w:t>
    </w:r>
    <w:r>
      <w:rPr>
        <w:rStyle w:val="PageNumber"/>
      </w:rPr>
      <w:fldChar w:fldCharType="end"/>
    </w:r>
  </w:p>
  <w:p w14:paraId="04D4E42B" w14:textId="77777777" w:rsidR="004850FC" w:rsidRDefault="004850FC"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1CD4BC" w14:textId="77777777" w:rsidR="00F914DA" w:rsidRDefault="00F914DA" w:rsidP="00642E0B">
      <w:r>
        <w:separator/>
      </w:r>
    </w:p>
  </w:footnote>
  <w:footnote w:type="continuationSeparator" w:id="0">
    <w:p w14:paraId="1407404D" w14:textId="77777777" w:rsidR="00F914DA" w:rsidRDefault="00F914DA"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4850FC" w:rsidRDefault="004850FC"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8CA5CAE"/>
    <w:multiLevelType w:val="hybridMultilevel"/>
    <w:tmpl w:val="7E781F70"/>
    <w:lvl w:ilvl="0" w:tplc="4DF8A66E">
      <w:start w:val="1"/>
      <w:numFmt w:val="upperLetter"/>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8924AF1"/>
    <w:multiLevelType w:val="hybridMultilevel"/>
    <w:tmpl w:val="D536261E"/>
    <w:lvl w:ilvl="0" w:tplc="2FD66AA6">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7">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4"/>
  </w:num>
  <w:num w:numId="2">
    <w:abstractNumId w:val="11"/>
  </w:num>
  <w:num w:numId="3">
    <w:abstractNumId w:val="3"/>
  </w:num>
  <w:num w:numId="4">
    <w:abstractNumId w:val="4"/>
  </w:num>
  <w:num w:numId="5">
    <w:abstractNumId w:val="16"/>
  </w:num>
  <w:num w:numId="6">
    <w:abstractNumId w:val="5"/>
  </w:num>
  <w:num w:numId="7">
    <w:abstractNumId w:val="13"/>
  </w:num>
  <w:num w:numId="8">
    <w:abstractNumId w:val="9"/>
  </w:num>
  <w:num w:numId="9">
    <w:abstractNumId w:val="18"/>
  </w:num>
  <w:num w:numId="10">
    <w:abstractNumId w:val="6"/>
  </w:num>
  <w:num w:numId="11">
    <w:abstractNumId w:val="15"/>
  </w:num>
  <w:num w:numId="12">
    <w:abstractNumId w:val="2"/>
  </w:num>
  <w:num w:numId="13">
    <w:abstractNumId w:val="0"/>
  </w:num>
  <w:num w:numId="14">
    <w:abstractNumId w:val="12"/>
  </w:num>
  <w:num w:numId="15">
    <w:abstractNumId w:val="1"/>
  </w:num>
  <w:num w:numId="16">
    <w:abstractNumId w:val="7"/>
  </w:num>
  <w:num w:numId="17">
    <w:abstractNumId w:val="17"/>
  </w:num>
  <w:num w:numId="18">
    <w:abstractNumId w:val="10"/>
  </w:num>
  <w:num w:numId="19">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1259"/>
    <w:rsid w:val="0001395B"/>
    <w:rsid w:val="00013ABD"/>
    <w:rsid w:val="000144FD"/>
    <w:rsid w:val="00014AB7"/>
    <w:rsid w:val="00022563"/>
    <w:rsid w:val="000243F2"/>
    <w:rsid w:val="00024A80"/>
    <w:rsid w:val="00025145"/>
    <w:rsid w:val="00026696"/>
    <w:rsid w:val="000276A7"/>
    <w:rsid w:val="00030239"/>
    <w:rsid w:val="00032422"/>
    <w:rsid w:val="0003588D"/>
    <w:rsid w:val="00036C3D"/>
    <w:rsid w:val="00036C8A"/>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061F"/>
    <w:rsid w:val="00062007"/>
    <w:rsid w:val="00062857"/>
    <w:rsid w:val="000635E8"/>
    <w:rsid w:val="00066869"/>
    <w:rsid w:val="00067FEF"/>
    <w:rsid w:val="0007031C"/>
    <w:rsid w:val="00071C91"/>
    <w:rsid w:val="00072823"/>
    <w:rsid w:val="0007364A"/>
    <w:rsid w:val="00073C79"/>
    <w:rsid w:val="00074EE2"/>
    <w:rsid w:val="000754DE"/>
    <w:rsid w:val="00077058"/>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499"/>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25F58"/>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37D"/>
    <w:rsid w:val="0014742D"/>
    <w:rsid w:val="001516F3"/>
    <w:rsid w:val="00151F9B"/>
    <w:rsid w:val="0015264F"/>
    <w:rsid w:val="0015270A"/>
    <w:rsid w:val="0015301E"/>
    <w:rsid w:val="00154030"/>
    <w:rsid w:val="00154419"/>
    <w:rsid w:val="00160BE0"/>
    <w:rsid w:val="001625A7"/>
    <w:rsid w:val="00162ABA"/>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1998"/>
    <w:rsid w:val="00192019"/>
    <w:rsid w:val="00193106"/>
    <w:rsid w:val="00193DDE"/>
    <w:rsid w:val="001944B6"/>
    <w:rsid w:val="00194E51"/>
    <w:rsid w:val="00196954"/>
    <w:rsid w:val="001979FD"/>
    <w:rsid w:val="001A03CC"/>
    <w:rsid w:val="001A1B1A"/>
    <w:rsid w:val="001A1B64"/>
    <w:rsid w:val="001A1BE5"/>
    <w:rsid w:val="001A1F5C"/>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5B2"/>
    <w:rsid w:val="001D291C"/>
    <w:rsid w:val="001D3D3A"/>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1F5E47"/>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0C22"/>
    <w:rsid w:val="00232009"/>
    <w:rsid w:val="00233001"/>
    <w:rsid w:val="002355DD"/>
    <w:rsid w:val="00235903"/>
    <w:rsid w:val="00236C4C"/>
    <w:rsid w:val="00237E16"/>
    <w:rsid w:val="00241F13"/>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0A8"/>
    <w:rsid w:val="00292AA9"/>
    <w:rsid w:val="00293BC2"/>
    <w:rsid w:val="0029476B"/>
    <w:rsid w:val="00295359"/>
    <w:rsid w:val="00295AFC"/>
    <w:rsid w:val="00295C2F"/>
    <w:rsid w:val="00297964"/>
    <w:rsid w:val="002A1787"/>
    <w:rsid w:val="002A17EB"/>
    <w:rsid w:val="002A18A9"/>
    <w:rsid w:val="002A2119"/>
    <w:rsid w:val="002A3C8B"/>
    <w:rsid w:val="002A4631"/>
    <w:rsid w:val="002A4F6B"/>
    <w:rsid w:val="002B0CB9"/>
    <w:rsid w:val="002B1166"/>
    <w:rsid w:val="002B2150"/>
    <w:rsid w:val="002B398E"/>
    <w:rsid w:val="002B49BC"/>
    <w:rsid w:val="002B51FE"/>
    <w:rsid w:val="002B6118"/>
    <w:rsid w:val="002B7FE6"/>
    <w:rsid w:val="002C0EF7"/>
    <w:rsid w:val="002C12BE"/>
    <w:rsid w:val="002C2267"/>
    <w:rsid w:val="002C284A"/>
    <w:rsid w:val="002C4684"/>
    <w:rsid w:val="002C58D8"/>
    <w:rsid w:val="002C68EC"/>
    <w:rsid w:val="002D1968"/>
    <w:rsid w:val="002D2321"/>
    <w:rsid w:val="002D3D73"/>
    <w:rsid w:val="002D3FDA"/>
    <w:rsid w:val="002D560C"/>
    <w:rsid w:val="002D6328"/>
    <w:rsid w:val="002E02C5"/>
    <w:rsid w:val="002E0304"/>
    <w:rsid w:val="002E1ED3"/>
    <w:rsid w:val="002E3764"/>
    <w:rsid w:val="002E43CE"/>
    <w:rsid w:val="002E49E0"/>
    <w:rsid w:val="002E5920"/>
    <w:rsid w:val="002E5FB2"/>
    <w:rsid w:val="002F04FB"/>
    <w:rsid w:val="002F07D4"/>
    <w:rsid w:val="002F0A40"/>
    <w:rsid w:val="002F15DD"/>
    <w:rsid w:val="002F1CF6"/>
    <w:rsid w:val="002F29D4"/>
    <w:rsid w:val="002F2BB1"/>
    <w:rsid w:val="002F40B0"/>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65F"/>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122D"/>
    <w:rsid w:val="00392046"/>
    <w:rsid w:val="003940FD"/>
    <w:rsid w:val="00395D7C"/>
    <w:rsid w:val="0039643A"/>
    <w:rsid w:val="003968FB"/>
    <w:rsid w:val="00397D5C"/>
    <w:rsid w:val="003A1254"/>
    <w:rsid w:val="003A2877"/>
    <w:rsid w:val="003A4453"/>
    <w:rsid w:val="003A46F8"/>
    <w:rsid w:val="003A5B5A"/>
    <w:rsid w:val="003A7DDE"/>
    <w:rsid w:val="003B05A4"/>
    <w:rsid w:val="003B118F"/>
    <w:rsid w:val="003B1FD8"/>
    <w:rsid w:val="003B206B"/>
    <w:rsid w:val="003B276D"/>
    <w:rsid w:val="003C0013"/>
    <w:rsid w:val="003C0AE5"/>
    <w:rsid w:val="003C0BBF"/>
    <w:rsid w:val="003C0FB2"/>
    <w:rsid w:val="003C10D7"/>
    <w:rsid w:val="003C2C4B"/>
    <w:rsid w:val="003C3DC4"/>
    <w:rsid w:val="003C42F1"/>
    <w:rsid w:val="003C57A1"/>
    <w:rsid w:val="003C6E05"/>
    <w:rsid w:val="003D16B2"/>
    <w:rsid w:val="003D2EC0"/>
    <w:rsid w:val="003D2FB2"/>
    <w:rsid w:val="003D371A"/>
    <w:rsid w:val="003D7006"/>
    <w:rsid w:val="003D75FF"/>
    <w:rsid w:val="003E1033"/>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58D"/>
    <w:rsid w:val="003F4A0A"/>
    <w:rsid w:val="003F4CC1"/>
    <w:rsid w:val="003F52D5"/>
    <w:rsid w:val="00402A07"/>
    <w:rsid w:val="00403107"/>
    <w:rsid w:val="00403110"/>
    <w:rsid w:val="00403B5F"/>
    <w:rsid w:val="00404457"/>
    <w:rsid w:val="00404D16"/>
    <w:rsid w:val="00405C1F"/>
    <w:rsid w:val="004061BB"/>
    <w:rsid w:val="00406731"/>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063"/>
    <w:rsid w:val="004850FC"/>
    <w:rsid w:val="00485556"/>
    <w:rsid w:val="00486550"/>
    <w:rsid w:val="0048678B"/>
    <w:rsid w:val="004867D9"/>
    <w:rsid w:val="0048744A"/>
    <w:rsid w:val="00490F24"/>
    <w:rsid w:val="004920DC"/>
    <w:rsid w:val="0049568A"/>
    <w:rsid w:val="00497A19"/>
    <w:rsid w:val="004A0279"/>
    <w:rsid w:val="004A063E"/>
    <w:rsid w:val="004A1EE7"/>
    <w:rsid w:val="004A2158"/>
    <w:rsid w:val="004A4021"/>
    <w:rsid w:val="004A548E"/>
    <w:rsid w:val="004A6310"/>
    <w:rsid w:val="004A69C0"/>
    <w:rsid w:val="004B202A"/>
    <w:rsid w:val="004B2FD3"/>
    <w:rsid w:val="004B7BCF"/>
    <w:rsid w:val="004C0203"/>
    <w:rsid w:val="004C1A83"/>
    <w:rsid w:val="004C338E"/>
    <w:rsid w:val="004C3C9B"/>
    <w:rsid w:val="004C435A"/>
    <w:rsid w:val="004C65DE"/>
    <w:rsid w:val="004C6FD3"/>
    <w:rsid w:val="004D0D9B"/>
    <w:rsid w:val="004D13A3"/>
    <w:rsid w:val="004D423A"/>
    <w:rsid w:val="004D4471"/>
    <w:rsid w:val="004D4BA0"/>
    <w:rsid w:val="004D5C6D"/>
    <w:rsid w:val="004D7E1F"/>
    <w:rsid w:val="004E09B2"/>
    <w:rsid w:val="004E5B30"/>
    <w:rsid w:val="004E7439"/>
    <w:rsid w:val="004E780A"/>
    <w:rsid w:val="004F2D86"/>
    <w:rsid w:val="004F2F1B"/>
    <w:rsid w:val="004F3D6F"/>
    <w:rsid w:val="004F45B2"/>
    <w:rsid w:val="004F4BFA"/>
    <w:rsid w:val="004F637C"/>
    <w:rsid w:val="004F6D66"/>
    <w:rsid w:val="00502685"/>
    <w:rsid w:val="00502D44"/>
    <w:rsid w:val="00504DDF"/>
    <w:rsid w:val="00505C2B"/>
    <w:rsid w:val="00506F72"/>
    <w:rsid w:val="005078F9"/>
    <w:rsid w:val="0051098B"/>
    <w:rsid w:val="0051263C"/>
    <w:rsid w:val="005135BC"/>
    <w:rsid w:val="005150DE"/>
    <w:rsid w:val="0052096B"/>
    <w:rsid w:val="00521AAC"/>
    <w:rsid w:val="00524581"/>
    <w:rsid w:val="00530391"/>
    <w:rsid w:val="00532C51"/>
    <w:rsid w:val="00536154"/>
    <w:rsid w:val="00537C4C"/>
    <w:rsid w:val="00540D18"/>
    <w:rsid w:val="0054144E"/>
    <w:rsid w:val="00541D6B"/>
    <w:rsid w:val="005433D3"/>
    <w:rsid w:val="0054792B"/>
    <w:rsid w:val="00550F08"/>
    <w:rsid w:val="00552461"/>
    <w:rsid w:val="00553275"/>
    <w:rsid w:val="00555645"/>
    <w:rsid w:val="005568F5"/>
    <w:rsid w:val="0056241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21AE"/>
    <w:rsid w:val="005939E6"/>
    <w:rsid w:val="005961A8"/>
    <w:rsid w:val="005969BC"/>
    <w:rsid w:val="00596BA0"/>
    <w:rsid w:val="00596F61"/>
    <w:rsid w:val="005A0A99"/>
    <w:rsid w:val="005A13C5"/>
    <w:rsid w:val="005A3EFF"/>
    <w:rsid w:val="005A5394"/>
    <w:rsid w:val="005A5C87"/>
    <w:rsid w:val="005A72C1"/>
    <w:rsid w:val="005B00A6"/>
    <w:rsid w:val="005B1129"/>
    <w:rsid w:val="005B331F"/>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01D"/>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0DC"/>
    <w:rsid w:val="00644A13"/>
    <w:rsid w:val="00644EDD"/>
    <w:rsid w:val="006451F0"/>
    <w:rsid w:val="006462C6"/>
    <w:rsid w:val="00647638"/>
    <w:rsid w:val="00651D9F"/>
    <w:rsid w:val="00653991"/>
    <w:rsid w:val="006545CD"/>
    <w:rsid w:val="00654B36"/>
    <w:rsid w:val="00655615"/>
    <w:rsid w:val="006570C7"/>
    <w:rsid w:val="00660250"/>
    <w:rsid w:val="00661C68"/>
    <w:rsid w:val="00661EA1"/>
    <w:rsid w:val="006623DC"/>
    <w:rsid w:val="00665821"/>
    <w:rsid w:val="00672ABA"/>
    <w:rsid w:val="00672DD5"/>
    <w:rsid w:val="00673E7C"/>
    <w:rsid w:val="00674A33"/>
    <w:rsid w:val="00676233"/>
    <w:rsid w:val="006769FB"/>
    <w:rsid w:val="00680065"/>
    <w:rsid w:val="00680937"/>
    <w:rsid w:val="00683952"/>
    <w:rsid w:val="00684951"/>
    <w:rsid w:val="00684E98"/>
    <w:rsid w:val="006859D7"/>
    <w:rsid w:val="006866F8"/>
    <w:rsid w:val="00687A59"/>
    <w:rsid w:val="00691D0B"/>
    <w:rsid w:val="0069297C"/>
    <w:rsid w:val="0069334D"/>
    <w:rsid w:val="00694482"/>
    <w:rsid w:val="00694D7A"/>
    <w:rsid w:val="00694E46"/>
    <w:rsid w:val="0069541B"/>
    <w:rsid w:val="00697B3F"/>
    <w:rsid w:val="00697C59"/>
    <w:rsid w:val="00697E70"/>
    <w:rsid w:val="006A051B"/>
    <w:rsid w:val="006A196E"/>
    <w:rsid w:val="006A3064"/>
    <w:rsid w:val="006A36FF"/>
    <w:rsid w:val="006A4182"/>
    <w:rsid w:val="006A62CC"/>
    <w:rsid w:val="006B1BAF"/>
    <w:rsid w:val="006B2505"/>
    <w:rsid w:val="006B2AD8"/>
    <w:rsid w:val="006B49A3"/>
    <w:rsid w:val="006B4D5E"/>
    <w:rsid w:val="006B577B"/>
    <w:rsid w:val="006B7287"/>
    <w:rsid w:val="006C0821"/>
    <w:rsid w:val="006C114B"/>
    <w:rsid w:val="006C3661"/>
    <w:rsid w:val="006C376C"/>
    <w:rsid w:val="006C4ACA"/>
    <w:rsid w:val="006C6B42"/>
    <w:rsid w:val="006D1599"/>
    <w:rsid w:val="006D2D60"/>
    <w:rsid w:val="006D33E3"/>
    <w:rsid w:val="006D3960"/>
    <w:rsid w:val="006D5F03"/>
    <w:rsid w:val="006D60D9"/>
    <w:rsid w:val="006D67E8"/>
    <w:rsid w:val="006D7CF1"/>
    <w:rsid w:val="006E0121"/>
    <w:rsid w:val="006E137C"/>
    <w:rsid w:val="006E15E8"/>
    <w:rsid w:val="006E1F51"/>
    <w:rsid w:val="006E23C6"/>
    <w:rsid w:val="006E25AA"/>
    <w:rsid w:val="006E3EA1"/>
    <w:rsid w:val="006E4052"/>
    <w:rsid w:val="006E7617"/>
    <w:rsid w:val="006F0055"/>
    <w:rsid w:val="006F0B1C"/>
    <w:rsid w:val="006F359E"/>
    <w:rsid w:val="006F3B50"/>
    <w:rsid w:val="006F5AA8"/>
    <w:rsid w:val="0070194C"/>
    <w:rsid w:val="00703552"/>
    <w:rsid w:val="0070420F"/>
    <w:rsid w:val="007048D0"/>
    <w:rsid w:val="00705528"/>
    <w:rsid w:val="00705FC1"/>
    <w:rsid w:val="00707AEB"/>
    <w:rsid w:val="00707C90"/>
    <w:rsid w:val="0071133F"/>
    <w:rsid w:val="00712ACD"/>
    <w:rsid w:val="0071354D"/>
    <w:rsid w:val="007143B1"/>
    <w:rsid w:val="007147F2"/>
    <w:rsid w:val="0071486B"/>
    <w:rsid w:val="00714D38"/>
    <w:rsid w:val="007201E7"/>
    <w:rsid w:val="00720734"/>
    <w:rsid w:val="00720B3C"/>
    <w:rsid w:val="0072189D"/>
    <w:rsid w:val="007229E1"/>
    <w:rsid w:val="00722A3C"/>
    <w:rsid w:val="00723BBD"/>
    <w:rsid w:val="007244FB"/>
    <w:rsid w:val="007263A8"/>
    <w:rsid w:val="00726962"/>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13C"/>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39A0"/>
    <w:rsid w:val="007C5132"/>
    <w:rsid w:val="007C5960"/>
    <w:rsid w:val="007D077C"/>
    <w:rsid w:val="007D3BBF"/>
    <w:rsid w:val="007D3EB3"/>
    <w:rsid w:val="007D4270"/>
    <w:rsid w:val="007D52D5"/>
    <w:rsid w:val="007D57DC"/>
    <w:rsid w:val="007D6F87"/>
    <w:rsid w:val="007D745B"/>
    <w:rsid w:val="007E058A"/>
    <w:rsid w:val="007E14D0"/>
    <w:rsid w:val="007E4D0C"/>
    <w:rsid w:val="007E50A2"/>
    <w:rsid w:val="007E5323"/>
    <w:rsid w:val="007E564E"/>
    <w:rsid w:val="007E7440"/>
    <w:rsid w:val="007F0C2C"/>
    <w:rsid w:val="007F164D"/>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6EE7"/>
    <w:rsid w:val="00867A63"/>
    <w:rsid w:val="00867B0A"/>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6E5"/>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5C2C"/>
    <w:rsid w:val="008C6932"/>
    <w:rsid w:val="008D0038"/>
    <w:rsid w:val="008D1F27"/>
    <w:rsid w:val="008D2431"/>
    <w:rsid w:val="008D33F3"/>
    <w:rsid w:val="008D367B"/>
    <w:rsid w:val="008D48E8"/>
    <w:rsid w:val="008D73CB"/>
    <w:rsid w:val="008D79F6"/>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310"/>
    <w:rsid w:val="0090691B"/>
    <w:rsid w:val="00906A1D"/>
    <w:rsid w:val="00910AF0"/>
    <w:rsid w:val="0091249D"/>
    <w:rsid w:val="00914122"/>
    <w:rsid w:val="00914971"/>
    <w:rsid w:val="00915587"/>
    <w:rsid w:val="00917EF0"/>
    <w:rsid w:val="009204E5"/>
    <w:rsid w:val="00920571"/>
    <w:rsid w:val="009205F0"/>
    <w:rsid w:val="00921B63"/>
    <w:rsid w:val="009234F2"/>
    <w:rsid w:val="00923B1E"/>
    <w:rsid w:val="00924401"/>
    <w:rsid w:val="0092592C"/>
    <w:rsid w:val="0092760B"/>
    <w:rsid w:val="0093120E"/>
    <w:rsid w:val="00931F70"/>
    <w:rsid w:val="0093266D"/>
    <w:rsid w:val="00933DAB"/>
    <w:rsid w:val="00935974"/>
    <w:rsid w:val="00940161"/>
    <w:rsid w:val="00941789"/>
    <w:rsid w:val="00941B79"/>
    <w:rsid w:val="009424EA"/>
    <w:rsid w:val="00942A91"/>
    <w:rsid w:val="00944CFA"/>
    <w:rsid w:val="00947013"/>
    <w:rsid w:val="00950D7A"/>
    <w:rsid w:val="00951F65"/>
    <w:rsid w:val="00952281"/>
    <w:rsid w:val="00952AEF"/>
    <w:rsid w:val="00952CCC"/>
    <w:rsid w:val="00953851"/>
    <w:rsid w:val="0095434D"/>
    <w:rsid w:val="00954773"/>
    <w:rsid w:val="00954ACE"/>
    <w:rsid w:val="009563F6"/>
    <w:rsid w:val="00957E67"/>
    <w:rsid w:val="009619F3"/>
    <w:rsid w:val="00967A82"/>
    <w:rsid w:val="00967CFC"/>
    <w:rsid w:val="00967E42"/>
    <w:rsid w:val="00972C09"/>
    <w:rsid w:val="00975E56"/>
    <w:rsid w:val="00976AD7"/>
    <w:rsid w:val="00977515"/>
    <w:rsid w:val="009779CE"/>
    <w:rsid w:val="0098320D"/>
    <w:rsid w:val="00987679"/>
    <w:rsid w:val="00987A2A"/>
    <w:rsid w:val="00990144"/>
    <w:rsid w:val="00990A7A"/>
    <w:rsid w:val="00990C46"/>
    <w:rsid w:val="00992630"/>
    <w:rsid w:val="00993F9A"/>
    <w:rsid w:val="0099545D"/>
    <w:rsid w:val="00995787"/>
    <w:rsid w:val="00995B45"/>
    <w:rsid w:val="00996031"/>
    <w:rsid w:val="009960F9"/>
    <w:rsid w:val="00996966"/>
    <w:rsid w:val="00997139"/>
    <w:rsid w:val="009975EE"/>
    <w:rsid w:val="009A12BF"/>
    <w:rsid w:val="009A143F"/>
    <w:rsid w:val="009A18B6"/>
    <w:rsid w:val="009A3A33"/>
    <w:rsid w:val="009A5073"/>
    <w:rsid w:val="009A569A"/>
    <w:rsid w:val="009A64BE"/>
    <w:rsid w:val="009B03B5"/>
    <w:rsid w:val="009B21C4"/>
    <w:rsid w:val="009B32B4"/>
    <w:rsid w:val="009B4CB3"/>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17A"/>
    <w:rsid w:val="009E178A"/>
    <w:rsid w:val="009E474B"/>
    <w:rsid w:val="009E57AA"/>
    <w:rsid w:val="009E5F03"/>
    <w:rsid w:val="009E69EC"/>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0C5"/>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41F"/>
    <w:rsid w:val="00A57F14"/>
    <w:rsid w:val="00A607AB"/>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4476"/>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C79"/>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4ED"/>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502"/>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4F37"/>
    <w:rsid w:val="00B55F8C"/>
    <w:rsid w:val="00B574F3"/>
    <w:rsid w:val="00B575D1"/>
    <w:rsid w:val="00B60504"/>
    <w:rsid w:val="00B60906"/>
    <w:rsid w:val="00B60F62"/>
    <w:rsid w:val="00B61BBE"/>
    <w:rsid w:val="00B628FB"/>
    <w:rsid w:val="00B633F0"/>
    <w:rsid w:val="00B6448A"/>
    <w:rsid w:val="00B64E53"/>
    <w:rsid w:val="00B657AB"/>
    <w:rsid w:val="00B66380"/>
    <w:rsid w:val="00B668B6"/>
    <w:rsid w:val="00B673F2"/>
    <w:rsid w:val="00B67CCB"/>
    <w:rsid w:val="00B71E78"/>
    <w:rsid w:val="00B72826"/>
    <w:rsid w:val="00B72903"/>
    <w:rsid w:val="00B72F8A"/>
    <w:rsid w:val="00B7316F"/>
    <w:rsid w:val="00B738DB"/>
    <w:rsid w:val="00B73BCC"/>
    <w:rsid w:val="00B77936"/>
    <w:rsid w:val="00B80593"/>
    <w:rsid w:val="00B851D2"/>
    <w:rsid w:val="00B85B31"/>
    <w:rsid w:val="00B8668C"/>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3B3"/>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5852"/>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1F34"/>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0C61"/>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0C5"/>
    <w:rsid w:val="00CF4124"/>
    <w:rsid w:val="00D000FB"/>
    <w:rsid w:val="00D010A5"/>
    <w:rsid w:val="00D019E9"/>
    <w:rsid w:val="00D02BE8"/>
    <w:rsid w:val="00D04541"/>
    <w:rsid w:val="00D06D15"/>
    <w:rsid w:val="00D1070F"/>
    <w:rsid w:val="00D10F3E"/>
    <w:rsid w:val="00D113CF"/>
    <w:rsid w:val="00D114BC"/>
    <w:rsid w:val="00D12262"/>
    <w:rsid w:val="00D12DB1"/>
    <w:rsid w:val="00D13242"/>
    <w:rsid w:val="00D1334B"/>
    <w:rsid w:val="00D139FA"/>
    <w:rsid w:val="00D152B1"/>
    <w:rsid w:val="00D1530F"/>
    <w:rsid w:val="00D15711"/>
    <w:rsid w:val="00D158C3"/>
    <w:rsid w:val="00D1685E"/>
    <w:rsid w:val="00D17969"/>
    <w:rsid w:val="00D20D96"/>
    <w:rsid w:val="00D21E1C"/>
    <w:rsid w:val="00D22F6D"/>
    <w:rsid w:val="00D23B49"/>
    <w:rsid w:val="00D23C28"/>
    <w:rsid w:val="00D25F6F"/>
    <w:rsid w:val="00D30AD3"/>
    <w:rsid w:val="00D30FBC"/>
    <w:rsid w:val="00D31125"/>
    <w:rsid w:val="00D3210E"/>
    <w:rsid w:val="00D32B7F"/>
    <w:rsid w:val="00D35B4D"/>
    <w:rsid w:val="00D427FC"/>
    <w:rsid w:val="00D43D8D"/>
    <w:rsid w:val="00D4420C"/>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776"/>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952DA"/>
    <w:rsid w:val="00D955AC"/>
    <w:rsid w:val="00DA191B"/>
    <w:rsid w:val="00DA1DD3"/>
    <w:rsid w:val="00DA2835"/>
    <w:rsid w:val="00DA333B"/>
    <w:rsid w:val="00DA5E87"/>
    <w:rsid w:val="00DA68F7"/>
    <w:rsid w:val="00DA77F4"/>
    <w:rsid w:val="00DB0B31"/>
    <w:rsid w:val="00DB3A5D"/>
    <w:rsid w:val="00DB4334"/>
    <w:rsid w:val="00DB75A7"/>
    <w:rsid w:val="00DB77F6"/>
    <w:rsid w:val="00DC11E0"/>
    <w:rsid w:val="00DC126D"/>
    <w:rsid w:val="00DC1E0C"/>
    <w:rsid w:val="00DC3271"/>
    <w:rsid w:val="00DC52DE"/>
    <w:rsid w:val="00DC65E4"/>
    <w:rsid w:val="00DD2494"/>
    <w:rsid w:val="00DD2EC3"/>
    <w:rsid w:val="00DD397E"/>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0511"/>
    <w:rsid w:val="00E014F5"/>
    <w:rsid w:val="00E01738"/>
    <w:rsid w:val="00E045E8"/>
    <w:rsid w:val="00E04BE1"/>
    <w:rsid w:val="00E0630E"/>
    <w:rsid w:val="00E067D9"/>
    <w:rsid w:val="00E071BC"/>
    <w:rsid w:val="00E0765A"/>
    <w:rsid w:val="00E11883"/>
    <w:rsid w:val="00E11B77"/>
    <w:rsid w:val="00E14A57"/>
    <w:rsid w:val="00E14BBF"/>
    <w:rsid w:val="00E1674F"/>
    <w:rsid w:val="00E20175"/>
    <w:rsid w:val="00E241FA"/>
    <w:rsid w:val="00E2532C"/>
    <w:rsid w:val="00E26231"/>
    <w:rsid w:val="00E262E1"/>
    <w:rsid w:val="00E26B49"/>
    <w:rsid w:val="00E306A2"/>
    <w:rsid w:val="00E322A8"/>
    <w:rsid w:val="00E33B2F"/>
    <w:rsid w:val="00E3438B"/>
    <w:rsid w:val="00E34F49"/>
    <w:rsid w:val="00E3583E"/>
    <w:rsid w:val="00E35922"/>
    <w:rsid w:val="00E35E75"/>
    <w:rsid w:val="00E37CCD"/>
    <w:rsid w:val="00E4252C"/>
    <w:rsid w:val="00E42BFE"/>
    <w:rsid w:val="00E437A5"/>
    <w:rsid w:val="00E51163"/>
    <w:rsid w:val="00E5122D"/>
    <w:rsid w:val="00E51B73"/>
    <w:rsid w:val="00E53751"/>
    <w:rsid w:val="00E5399F"/>
    <w:rsid w:val="00E5625A"/>
    <w:rsid w:val="00E576FE"/>
    <w:rsid w:val="00E6298F"/>
    <w:rsid w:val="00E632EC"/>
    <w:rsid w:val="00E63FC7"/>
    <w:rsid w:val="00E640E9"/>
    <w:rsid w:val="00E64515"/>
    <w:rsid w:val="00E64A70"/>
    <w:rsid w:val="00E64FAA"/>
    <w:rsid w:val="00E670F8"/>
    <w:rsid w:val="00E67683"/>
    <w:rsid w:val="00E70F12"/>
    <w:rsid w:val="00E716A5"/>
    <w:rsid w:val="00E7215B"/>
    <w:rsid w:val="00E7298E"/>
    <w:rsid w:val="00E73689"/>
    <w:rsid w:val="00E736FE"/>
    <w:rsid w:val="00E80F3C"/>
    <w:rsid w:val="00E8136E"/>
    <w:rsid w:val="00E84115"/>
    <w:rsid w:val="00E842A5"/>
    <w:rsid w:val="00E85E74"/>
    <w:rsid w:val="00E8789E"/>
    <w:rsid w:val="00E9021F"/>
    <w:rsid w:val="00E90CE6"/>
    <w:rsid w:val="00E9160F"/>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5B81"/>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2D8"/>
    <w:rsid w:val="00EE77A2"/>
    <w:rsid w:val="00EF0913"/>
    <w:rsid w:val="00EF0EAA"/>
    <w:rsid w:val="00EF2642"/>
    <w:rsid w:val="00EF3536"/>
    <w:rsid w:val="00EF4814"/>
    <w:rsid w:val="00EF7456"/>
    <w:rsid w:val="00F01637"/>
    <w:rsid w:val="00F02597"/>
    <w:rsid w:val="00F03639"/>
    <w:rsid w:val="00F0387E"/>
    <w:rsid w:val="00F03A23"/>
    <w:rsid w:val="00F05681"/>
    <w:rsid w:val="00F078D6"/>
    <w:rsid w:val="00F07D0C"/>
    <w:rsid w:val="00F103F3"/>
    <w:rsid w:val="00F109CA"/>
    <w:rsid w:val="00F12AA1"/>
    <w:rsid w:val="00F12AF1"/>
    <w:rsid w:val="00F12E97"/>
    <w:rsid w:val="00F13A86"/>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4CFB"/>
    <w:rsid w:val="00F35CFD"/>
    <w:rsid w:val="00F365A0"/>
    <w:rsid w:val="00F37084"/>
    <w:rsid w:val="00F3779C"/>
    <w:rsid w:val="00F37BE5"/>
    <w:rsid w:val="00F37DA6"/>
    <w:rsid w:val="00F40B40"/>
    <w:rsid w:val="00F42394"/>
    <w:rsid w:val="00F42BED"/>
    <w:rsid w:val="00F44BA6"/>
    <w:rsid w:val="00F45BCB"/>
    <w:rsid w:val="00F4630A"/>
    <w:rsid w:val="00F464F2"/>
    <w:rsid w:val="00F4716D"/>
    <w:rsid w:val="00F47DA6"/>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14D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731"/>
    <w:rsid w:val="00FC3B21"/>
    <w:rsid w:val="00FC640A"/>
    <w:rsid w:val="00FC76FB"/>
    <w:rsid w:val="00FC7D05"/>
    <w:rsid w:val="00FD0026"/>
    <w:rsid w:val="00FD0F7D"/>
    <w:rsid w:val="00FD1DE7"/>
    <w:rsid w:val="00FD282F"/>
    <w:rsid w:val="00FD3357"/>
    <w:rsid w:val="00FD38AB"/>
    <w:rsid w:val="00FD420A"/>
    <w:rsid w:val="00FD6B37"/>
    <w:rsid w:val="00FE415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4CFB"/>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850485542">
      <w:bodyDiv w:val="1"/>
      <w:marLeft w:val="0"/>
      <w:marRight w:val="0"/>
      <w:marTop w:val="0"/>
      <w:marBottom w:val="0"/>
      <w:divBdr>
        <w:top w:val="none" w:sz="0" w:space="0" w:color="auto"/>
        <w:left w:val="none" w:sz="0" w:space="0" w:color="auto"/>
        <w:bottom w:val="none" w:sz="0" w:space="0" w:color="auto"/>
        <w:right w:val="none" w:sz="0" w:space="0" w:color="auto"/>
      </w:divBdr>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header" Target="header1.xml"/><Relationship Id="rId86" Type="http://schemas.openxmlformats.org/officeDocument/2006/relationships/footer" Target="footer3.xml"/><Relationship Id="rId87" Type="http://schemas.openxmlformats.org/officeDocument/2006/relationships/fontTable" Target="fontTable.xml"/><Relationship Id="rId88" Type="http://schemas.microsoft.com/office/2011/relationships/people" Target="people.xml"/><Relationship Id="rId8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462235-E784-254D-AAB1-883481FFB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69</Pages>
  <Words>16169</Words>
  <Characters>92169</Characters>
  <Application>Microsoft Macintosh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79</cp:revision>
  <cp:lastPrinted>2018-05-03T07:24:00Z</cp:lastPrinted>
  <dcterms:created xsi:type="dcterms:W3CDTF">2018-05-08T16:30:00Z</dcterms:created>
  <dcterms:modified xsi:type="dcterms:W3CDTF">2018-05-10T17:38:00Z</dcterms:modified>
</cp:coreProperties>
</file>