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5B260F" w14:textId="0980839B" w:rsidR="00A63D0E" w:rsidRPr="00226F61" w:rsidRDefault="00BB5418" w:rsidP="00A63D0E">
      <w:pPr>
        <w:jc w:val="center"/>
        <w:rPr>
          <w:sz w:val="40"/>
        </w:rPr>
      </w:pPr>
      <w:r w:rsidRPr="00226F61">
        <w:rPr>
          <w:sz w:val="40"/>
        </w:rPr>
        <w:t>The University o</w:t>
      </w:r>
      <w:r w:rsidR="00C73709" w:rsidRPr="00226F61">
        <w:rPr>
          <w:sz w:val="40"/>
        </w:rPr>
        <w:t xml:space="preserve">f </w:t>
      </w:r>
      <w:r w:rsidRPr="00226F61">
        <w:rPr>
          <w:sz w:val="40"/>
        </w:rPr>
        <w:t>Sheffield</w:t>
      </w:r>
    </w:p>
    <w:p w14:paraId="45CFEDF5" w14:textId="77777777" w:rsidR="00A63D0E" w:rsidRPr="00226F61" w:rsidRDefault="00A63D0E"/>
    <w:p w14:paraId="005911AC" w14:textId="77777777" w:rsidR="00C73709" w:rsidRPr="00226F61" w:rsidRDefault="00C73709">
      <w:pPr>
        <w:rPr>
          <w:b/>
        </w:rPr>
      </w:pPr>
    </w:p>
    <w:p w14:paraId="5EB68220" w14:textId="77777777" w:rsidR="00BB5418" w:rsidRPr="00226F61" w:rsidRDefault="00BB5418">
      <w:pPr>
        <w:rPr>
          <w:b/>
        </w:rPr>
      </w:pPr>
    </w:p>
    <w:p w14:paraId="1AAAFABE" w14:textId="77777777" w:rsidR="00BB5418" w:rsidRPr="00226F61" w:rsidRDefault="00BB5418">
      <w:pPr>
        <w:rPr>
          <w:b/>
        </w:rPr>
      </w:pPr>
    </w:p>
    <w:p w14:paraId="4DAF9ABB" w14:textId="14F15C1F" w:rsidR="00BB5418" w:rsidRPr="00226F61" w:rsidRDefault="00BB5418">
      <w:pPr>
        <w:rPr>
          <w:b/>
        </w:rPr>
      </w:pPr>
    </w:p>
    <w:p w14:paraId="7407A156" w14:textId="77777777" w:rsidR="00C73709" w:rsidRPr="00226F61" w:rsidRDefault="00C73709">
      <w:pPr>
        <w:rPr>
          <w:b/>
          <w:sz w:val="28"/>
        </w:rPr>
      </w:pPr>
    </w:p>
    <w:p w14:paraId="1B37B5F5" w14:textId="3D71B129" w:rsidR="00BB5418" w:rsidRPr="00456DB0" w:rsidRDefault="00BB5418" w:rsidP="00456DB0">
      <w:pPr>
        <w:pStyle w:val="Heading1"/>
        <w:jc w:val="center"/>
        <w:rPr>
          <w:sz w:val="36"/>
          <w:szCs w:val="36"/>
        </w:rPr>
      </w:pPr>
      <w:bookmarkStart w:id="0" w:name="_Toc513099371"/>
      <w:r w:rsidRPr="00456DB0">
        <w:rPr>
          <w:sz w:val="36"/>
          <w:szCs w:val="36"/>
        </w:rPr>
        <w:t>Development of an Agent-based Model Capturing Cellular</w:t>
      </w:r>
      <w:bookmarkEnd w:id="0"/>
    </w:p>
    <w:p w14:paraId="3397914C" w14:textId="434C3C6A" w:rsidR="00C73709" w:rsidRPr="00456DB0" w:rsidRDefault="00BB5418" w:rsidP="00456DB0">
      <w:pPr>
        <w:jc w:val="center"/>
        <w:rPr>
          <w:b/>
          <w:sz w:val="36"/>
          <w:szCs w:val="36"/>
        </w:rPr>
      </w:pPr>
      <w:r w:rsidRPr="00456DB0">
        <w:rPr>
          <w:b/>
          <w:sz w:val="36"/>
          <w:szCs w:val="36"/>
        </w:rPr>
        <w:t>Interactions Associated with Heart Attack</w:t>
      </w:r>
    </w:p>
    <w:p w14:paraId="58ADE042" w14:textId="77777777" w:rsidR="00C73709" w:rsidRPr="00226F61" w:rsidRDefault="00C73709">
      <w:pPr>
        <w:rPr>
          <w:b/>
        </w:rPr>
      </w:pPr>
    </w:p>
    <w:p w14:paraId="2181210A" w14:textId="77777777" w:rsidR="00C73709" w:rsidRPr="00226F61" w:rsidRDefault="00C73709">
      <w:pPr>
        <w:rPr>
          <w:b/>
        </w:rPr>
      </w:pPr>
    </w:p>
    <w:p w14:paraId="4A129167" w14:textId="77777777" w:rsidR="00C73709" w:rsidRPr="00226F61" w:rsidRDefault="00C73709">
      <w:pPr>
        <w:rPr>
          <w:b/>
        </w:rPr>
      </w:pPr>
    </w:p>
    <w:p w14:paraId="62498E65" w14:textId="77777777" w:rsidR="00BB5418" w:rsidRPr="00226F61" w:rsidRDefault="00BB5418">
      <w:pPr>
        <w:rPr>
          <w:b/>
        </w:rPr>
      </w:pPr>
    </w:p>
    <w:p w14:paraId="4560EA32" w14:textId="0A67C318" w:rsidR="00C73709" w:rsidRPr="00226F61" w:rsidRDefault="00BB5418" w:rsidP="00BB5418">
      <w:pPr>
        <w:jc w:val="center"/>
        <w:rPr>
          <w:sz w:val="28"/>
        </w:rPr>
      </w:pPr>
      <w:r w:rsidRPr="00226F61">
        <w:rPr>
          <w:sz w:val="28"/>
        </w:rPr>
        <w:t>Harrison Paul Cooper</w:t>
      </w:r>
    </w:p>
    <w:p w14:paraId="32054879" w14:textId="77777777" w:rsidR="00C73709" w:rsidRPr="00226F61" w:rsidRDefault="00C73709">
      <w:pPr>
        <w:rPr>
          <w:b/>
          <w:sz w:val="28"/>
        </w:rPr>
      </w:pPr>
    </w:p>
    <w:p w14:paraId="0FBA084D" w14:textId="77777777" w:rsidR="00C73709" w:rsidRPr="00226F61" w:rsidRDefault="00C73709">
      <w:pPr>
        <w:rPr>
          <w:b/>
          <w:sz w:val="28"/>
        </w:rPr>
      </w:pPr>
    </w:p>
    <w:p w14:paraId="6EDD2A3E" w14:textId="77777777" w:rsidR="00C73709" w:rsidRPr="00226F61" w:rsidRDefault="00C73709">
      <w:pPr>
        <w:rPr>
          <w:b/>
          <w:sz w:val="28"/>
        </w:rPr>
      </w:pPr>
    </w:p>
    <w:p w14:paraId="35AA762C" w14:textId="49B41B2D" w:rsidR="00C73709" w:rsidRPr="00226F61" w:rsidRDefault="00BB5418" w:rsidP="00BB5418">
      <w:pPr>
        <w:jc w:val="center"/>
        <w:rPr>
          <w:sz w:val="28"/>
        </w:rPr>
      </w:pPr>
      <w:r w:rsidRPr="00226F61">
        <w:rPr>
          <w:sz w:val="28"/>
        </w:rPr>
        <w:t>Supervised By:</w:t>
      </w:r>
    </w:p>
    <w:p w14:paraId="67845451" w14:textId="1D8374AD" w:rsidR="00C73709" w:rsidRPr="00226F61" w:rsidRDefault="00BB5418" w:rsidP="00BB5418">
      <w:pPr>
        <w:jc w:val="center"/>
        <w:rPr>
          <w:sz w:val="28"/>
        </w:rPr>
      </w:pPr>
      <w:r w:rsidRPr="00226F61">
        <w:rPr>
          <w:sz w:val="28"/>
        </w:rPr>
        <w:t>Dr. Dawn Walker</w:t>
      </w:r>
    </w:p>
    <w:p w14:paraId="5AA39B90" w14:textId="77777777" w:rsidR="00C73709" w:rsidRPr="00226F61" w:rsidRDefault="00C73709" w:rsidP="00BB5418">
      <w:pPr>
        <w:jc w:val="center"/>
      </w:pPr>
    </w:p>
    <w:p w14:paraId="5193D1FB" w14:textId="77777777" w:rsidR="00C73709" w:rsidRPr="00226F61" w:rsidRDefault="00C73709">
      <w:pPr>
        <w:rPr>
          <w:b/>
        </w:rPr>
      </w:pPr>
    </w:p>
    <w:p w14:paraId="2EEB6EE3" w14:textId="77777777" w:rsidR="00C73709" w:rsidRPr="00226F61" w:rsidRDefault="00C73709">
      <w:pPr>
        <w:rPr>
          <w:b/>
        </w:rPr>
      </w:pPr>
    </w:p>
    <w:p w14:paraId="1909D91A" w14:textId="77777777" w:rsidR="00C73709" w:rsidRPr="00226F61" w:rsidRDefault="00C73709">
      <w:pPr>
        <w:rPr>
          <w:b/>
        </w:rPr>
      </w:pPr>
    </w:p>
    <w:p w14:paraId="29DA7DBC" w14:textId="77777777" w:rsidR="00C73709" w:rsidRPr="00226F61" w:rsidRDefault="00C73709">
      <w:pPr>
        <w:rPr>
          <w:b/>
        </w:rPr>
      </w:pPr>
    </w:p>
    <w:p w14:paraId="3E164D1E" w14:textId="77777777" w:rsidR="00C73709" w:rsidRPr="00226F61" w:rsidRDefault="00C73709">
      <w:pPr>
        <w:rPr>
          <w:b/>
        </w:rPr>
      </w:pPr>
    </w:p>
    <w:p w14:paraId="78995E19" w14:textId="77777777" w:rsidR="00C73709" w:rsidRPr="00226F61" w:rsidRDefault="00C73709">
      <w:pPr>
        <w:rPr>
          <w:b/>
        </w:rPr>
      </w:pPr>
    </w:p>
    <w:p w14:paraId="2EBBDBFF" w14:textId="77777777" w:rsidR="00C73709" w:rsidRPr="00226F61" w:rsidRDefault="00C73709">
      <w:pPr>
        <w:rPr>
          <w:b/>
        </w:rPr>
      </w:pPr>
    </w:p>
    <w:p w14:paraId="77F3834D" w14:textId="77777777" w:rsidR="00C73709" w:rsidRPr="00226F61" w:rsidRDefault="00C73709">
      <w:pPr>
        <w:rPr>
          <w:b/>
        </w:rPr>
      </w:pPr>
    </w:p>
    <w:p w14:paraId="54010D9E" w14:textId="77777777" w:rsidR="00C73709" w:rsidRPr="00226F61" w:rsidRDefault="00C73709">
      <w:pPr>
        <w:rPr>
          <w:b/>
        </w:rPr>
      </w:pPr>
    </w:p>
    <w:p w14:paraId="47744EEC" w14:textId="77777777" w:rsidR="00C73709" w:rsidRPr="00226F61" w:rsidRDefault="00C73709">
      <w:pPr>
        <w:rPr>
          <w:b/>
        </w:rPr>
      </w:pPr>
    </w:p>
    <w:p w14:paraId="54049C7C" w14:textId="77777777" w:rsidR="00C73709" w:rsidRPr="00226F61" w:rsidRDefault="00C73709">
      <w:pPr>
        <w:rPr>
          <w:b/>
        </w:rPr>
      </w:pPr>
    </w:p>
    <w:p w14:paraId="4FF41856" w14:textId="77777777" w:rsidR="00C73709" w:rsidRPr="00226F61" w:rsidRDefault="00C73709">
      <w:pPr>
        <w:rPr>
          <w:b/>
        </w:rPr>
      </w:pPr>
    </w:p>
    <w:p w14:paraId="62568C88" w14:textId="77777777" w:rsidR="00C73709" w:rsidRPr="00226F61" w:rsidRDefault="00C73709">
      <w:pPr>
        <w:rPr>
          <w:b/>
        </w:rPr>
      </w:pPr>
    </w:p>
    <w:p w14:paraId="2D5A2FD3" w14:textId="77777777" w:rsidR="00C73709" w:rsidRPr="00226F61" w:rsidRDefault="00C73709">
      <w:pPr>
        <w:rPr>
          <w:b/>
        </w:rPr>
      </w:pPr>
    </w:p>
    <w:p w14:paraId="77E97323" w14:textId="77777777" w:rsidR="00C73709" w:rsidRPr="00226F61" w:rsidRDefault="00C73709">
      <w:pPr>
        <w:rPr>
          <w:b/>
          <w:sz w:val="28"/>
        </w:rPr>
      </w:pPr>
    </w:p>
    <w:p w14:paraId="51F2FC7A" w14:textId="77777777" w:rsidR="00C73709" w:rsidRPr="00226F61" w:rsidRDefault="00C73709">
      <w:pPr>
        <w:rPr>
          <w:b/>
          <w:sz w:val="32"/>
        </w:rPr>
      </w:pPr>
    </w:p>
    <w:p w14:paraId="71CCAA69" w14:textId="571FD6D4" w:rsidR="00C73709" w:rsidRPr="00226F61" w:rsidRDefault="00BB5418" w:rsidP="00BB5418">
      <w:pPr>
        <w:jc w:val="center"/>
        <w:rPr>
          <w:sz w:val="32"/>
        </w:rPr>
      </w:pPr>
      <w:r w:rsidRPr="00226F61">
        <w:rPr>
          <w:sz w:val="32"/>
        </w:rPr>
        <w:t>COM3610</w:t>
      </w:r>
    </w:p>
    <w:p w14:paraId="53B27308" w14:textId="77777777" w:rsidR="00C73709" w:rsidRPr="00226F61" w:rsidRDefault="00C73709">
      <w:pPr>
        <w:rPr>
          <w:sz w:val="32"/>
        </w:rPr>
      </w:pPr>
    </w:p>
    <w:p w14:paraId="7FF3E187" w14:textId="67BB52CB" w:rsidR="00C73709" w:rsidRPr="00226F61" w:rsidRDefault="002134E4" w:rsidP="00BB5418">
      <w:pPr>
        <w:jc w:val="center"/>
        <w:rPr>
          <w:sz w:val="32"/>
        </w:rPr>
      </w:pPr>
      <w:r w:rsidRPr="00226F61">
        <w:rPr>
          <w:sz w:val="32"/>
        </w:rPr>
        <w:t>&lt;Date&gt;</w:t>
      </w:r>
    </w:p>
    <w:p w14:paraId="4A200043" w14:textId="77777777" w:rsidR="00C73709" w:rsidRPr="00226F61" w:rsidRDefault="00C73709">
      <w:pPr>
        <w:rPr>
          <w:b/>
        </w:rPr>
      </w:pPr>
    </w:p>
    <w:p w14:paraId="48B6ECDF" w14:textId="77777777" w:rsidR="00C73709" w:rsidRPr="00226F61" w:rsidRDefault="00C73709">
      <w:pPr>
        <w:rPr>
          <w:b/>
        </w:rPr>
      </w:pPr>
    </w:p>
    <w:p w14:paraId="11D94CBE" w14:textId="77777777" w:rsidR="00C73709" w:rsidRPr="00226F61" w:rsidRDefault="00C73709">
      <w:pPr>
        <w:rPr>
          <w:b/>
        </w:rPr>
      </w:pPr>
    </w:p>
    <w:p w14:paraId="3E374B4E" w14:textId="325603A6" w:rsidR="00BB5418" w:rsidRPr="00226F61" w:rsidRDefault="00C05627" w:rsidP="00615E54">
      <w:pPr>
        <w:jc w:val="center"/>
      </w:pPr>
      <w:r w:rsidRPr="00226F61">
        <w:t>This report is submitted in partial fulfilment of the requirement for the degree of MComp Computer Science with a Year in Industry by Harrison P. Cooper</w:t>
      </w:r>
    </w:p>
    <w:p w14:paraId="35AF97CA" w14:textId="4855DD39" w:rsidR="00EC2F4F" w:rsidRPr="00226F61" w:rsidRDefault="003609A5" w:rsidP="00456DB0">
      <w:pPr>
        <w:pStyle w:val="Heading1"/>
      </w:pPr>
      <w:bookmarkStart w:id="1" w:name="_Toc513099372"/>
      <w:r w:rsidRPr="00226F61">
        <w:lastRenderedPageBreak/>
        <w:t>Signed Declaration</w:t>
      </w:r>
      <w:bookmarkEnd w:id="1"/>
    </w:p>
    <w:p w14:paraId="2F4BDD33" w14:textId="77777777" w:rsidR="00615E54" w:rsidRDefault="00615E54" w:rsidP="00A63DA5">
      <w:pPr>
        <w:rPr>
          <w:b/>
        </w:rPr>
      </w:pPr>
    </w:p>
    <w:p w14:paraId="7F0FAAC2" w14:textId="77777777"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t>All sentences or passages quoted in this report from other people's work have been specifically acknowledged by clear cross-referencing to author, work and page(s). Any illustrations which are not the work of the author of this report have been used with the explicit permission of the</w:t>
      </w:r>
      <w:r w:rsidRPr="00226F61">
        <w:rPr>
          <w:rFonts w:eastAsia="Times New Roman"/>
          <w:color w:val="414042"/>
          <w:szCs w:val="20"/>
          <w:shd w:val="clear" w:color="auto" w:fill="F1F2F2"/>
        </w:rPr>
        <w:t xml:space="preserve"> </w:t>
      </w:r>
      <w:r w:rsidRPr="00226F61">
        <w:rPr>
          <w:rFonts w:eastAsia="Times New Roman"/>
          <w:color w:val="414042"/>
          <w:szCs w:val="20"/>
        </w:rPr>
        <w:t xml:space="preserve">originator and are specifically acknowledged. I understand that failure to do this amounts to plagiarism and will be considered grounds for failure in this project and the degree </w:t>
      </w:r>
      <w:proofErr w:type="gramStart"/>
      <w:r w:rsidRPr="00226F61">
        <w:rPr>
          <w:rFonts w:eastAsia="Times New Roman"/>
          <w:color w:val="414042"/>
          <w:szCs w:val="20"/>
        </w:rPr>
        <w:t>examination as a whole</w:t>
      </w:r>
      <w:proofErr w:type="gramEnd"/>
      <w:r w:rsidRPr="00226F61">
        <w:rPr>
          <w:rFonts w:eastAsia="Times New Roman"/>
          <w:color w:val="414042"/>
          <w:szCs w:val="20"/>
        </w:rPr>
        <w:t>.</w:t>
      </w:r>
    </w:p>
    <w:p w14:paraId="5ED92C56" w14:textId="166B67B0"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br/>
        <w:t>Name: </w:t>
      </w:r>
      <w:r w:rsidR="00F5012D" w:rsidRPr="00226F61">
        <w:rPr>
          <w:rFonts w:eastAsia="Times New Roman"/>
          <w:color w:val="414042"/>
          <w:szCs w:val="20"/>
        </w:rPr>
        <w:t xml:space="preserve"> Harrison Paul Cooper</w:t>
      </w:r>
    </w:p>
    <w:p w14:paraId="6B5C9F6C" w14:textId="04C8622F"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br/>
        <w:t>Signature: </w:t>
      </w:r>
      <w:r w:rsidR="00F5012D" w:rsidRPr="00226F61">
        <w:rPr>
          <w:rFonts w:eastAsia="Times New Roman"/>
          <w:color w:val="414042"/>
          <w:szCs w:val="20"/>
          <w:shd w:val="clear" w:color="auto" w:fill="F1F2F2"/>
        </w:rPr>
        <w:t xml:space="preserve"> </w:t>
      </w:r>
    </w:p>
    <w:p w14:paraId="56974895" w14:textId="77777777" w:rsidR="00A63DA5" w:rsidRPr="00226F61" w:rsidRDefault="00A63DA5" w:rsidP="00A63DA5">
      <w:pPr>
        <w:rPr>
          <w:rFonts w:eastAsia="Times New Roman"/>
          <w:color w:val="414042"/>
          <w:szCs w:val="20"/>
        </w:rPr>
      </w:pPr>
    </w:p>
    <w:p w14:paraId="6E3D9BBB" w14:textId="1621AF17" w:rsidR="0042737D" w:rsidRPr="00226F61" w:rsidRDefault="0042737D" w:rsidP="00A63DA5">
      <w:pPr>
        <w:rPr>
          <w:rFonts w:eastAsia="Times New Roman"/>
          <w:sz w:val="36"/>
        </w:rPr>
      </w:pPr>
      <w:r w:rsidRPr="00226F61">
        <w:rPr>
          <w:rFonts w:eastAsia="Times New Roman"/>
          <w:color w:val="414042"/>
          <w:szCs w:val="20"/>
        </w:rPr>
        <w:t>Date:</w:t>
      </w:r>
      <w:r w:rsidR="00A73052" w:rsidRPr="00226F61">
        <w:rPr>
          <w:rFonts w:eastAsia="Times New Roman"/>
          <w:color w:val="414042"/>
          <w:szCs w:val="20"/>
        </w:rPr>
        <w:t xml:space="preserve"> </w:t>
      </w:r>
    </w:p>
    <w:p w14:paraId="51CC38B9" w14:textId="77777777" w:rsidR="00EC2F4F" w:rsidRPr="00226F61" w:rsidRDefault="00EC2F4F" w:rsidP="00A63DA5">
      <w:pPr>
        <w:rPr>
          <w:b/>
        </w:rPr>
      </w:pPr>
    </w:p>
    <w:p w14:paraId="22A90160" w14:textId="77777777" w:rsidR="00EC2F4F" w:rsidRPr="00226F61" w:rsidRDefault="00EC2F4F" w:rsidP="00A63DA5">
      <w:pPr>
        <w:rPr>
          <w:b/>
        </w:rPr>
      </w:pPr>
    </w:p>
    <w:p w14:paraId="48A6967E" w14:textId="77777777" w:rsidR="00EC2F4F" w:rsidRPr="00226F61" w:rsidRDefault="00EC2F4F" w:rsidP="00A63DA5">
      <w:pPr>
        <w:rPr>
          <w:b/>
        </w:rPr>
      </w:pPr>
    </w:p>
    <w:p w14:paraId="39E838B7" w14:textId="77777777" w:rsidR="00EC2F4F" w:rsidRPr="00226F61" w:rsidRDefault="00EC2F4F" w:rsidP="00A63DA5">
      <w:pPr>
        <w:rPr>
          <w:b/>
        </w:rPr>
      </w:pPr>
    </w:p>
    <w:p w14:paraId="1CD48F43" w14:textId="77777777" w:rsidR="00EC2F4F" w:rsidRPr="00226F61" w:rsidRDefault="00EC2F4F" w:rsidP="00A63DA5">
      <w:pPr>
        <w:rPr>
          <w:b/>
        </w:rPr>
      </w:pPr>
    </w:p>
    <w:p w14:paraId="2188BB75" w14:textId="77777777" w:rsidR="00EC2F4F" w:rsidRPr="00226F61" w:rsidRDefault="00EC2F4F" w:rsidP="00A63DA5">
      <w:pPr>
        <w:rPr>
          <w:b/>
        </w:rPr>
      </w:pPr>
    </w:p>
    <w:p w14:paraId="158C413C" w14:textId="77777777" w:rsidR="00EC2F4F" w:rsidRPr="00226F61" w:rsidRDefault="00EC2F4F" w:rsidP="00A63DA5">
      <w:pPr>
        <w:rPr>
          <w:b/>
        </w:rPr>
      </w:pPr>
    </w:p>
    <w:p w14:paraId="40AF6A72" w14:textId="77777777" w:rsidR="00EC2F4F" w:rsidRPr="00226F61" w:rsidRDefault="00EC2F4F" w:rsidP="00A63DA5">
      <w:pPr>
        <w:rPr>
          <w:b/>
        </w:rPr>
      </w:pPr>
    </w:p>
    <w:p w14:paraId="2493747A" w14:textId="77777777" w:rsidR="00EC2F4F" w:rsidRPr="00226F61" w:rsidRDefault="00EC2F4F" w:rsidP="00A63DA5">
      <w:pPr>
        <w:rPr>
          <w:b/>
        </w:rPr>
      </w:pPr>
    </w:p>
    <w:p w14:paraId="47E836B9" w14:textId="77777777" w:rsidR="00EC2F4F" w:rsidRPr="00226F61" w:rsidRDefault="00EC2F4F" w:rsidP="00A63DA5">
      <w:pPr>
        <w:rPr>
          <w:b/>
        </w:rPr>
      </w:pPr>
    </w:p>
    <w:p w14:paraId="32883F35" w14:textId="77777777" w:rsidR="00EC2F4F" w:rsidRPr="00226F61" w:rsidRDefault="00EC2F4F" w:rsidP="00A63DA5">
      <w:pPr>
        <w:rPr>
          <w:b/>
        </w:rPr>
      </w:pPr>
    </w:p>
    <w:p w14:paraId="2FEDB297" w14:textId="77777777" w:rsidR="00EC2F4F" w:rsidRPr="00226F61" w:rsidRDefault="00EC2F4F" w:rsidP="00A63DA5">
      <w:pPr>
        <w:rPr>
          <w:b/>
        </w:rPr>
      </w:pPr>
    </w:p>
    <w:p w14:paraId="62D19201" w14:textId="77777777" w:rsidR="00EC2F4F" w:rsidRPr="00226F61" w:rsidRDefault="00EC2F4F" w:rsidP="00A63DA5">
      <w:pPr>
        <w:rPr>
          <w:b/>
        </w:rPr>
      </w:pPr>
    </w:p>
    <w:p w14:paraId="419B54C4" w14:textId="77777777" w:rsidR="00821AE3" w:rsidRPr="00226F61" w:rsidRDefault="00821AE3">
      <w:pPr>
        <w:rPr>
          <w:b/>
        </w:rPr>
      </w:pPr>
    </w:p>
    <w:p w14:paraId="1CDB2481" w14:textId="77777777" w:rsidR="00EC2F4F" w:rsidRPr="00226F61" w:rsidRDefault="00EC2F4F">
      <w:pPr>
        <w:rPr>
          <w:b/>
        </w:rPr>
      </w:pPr>
    </w:p>
    <w:p w14:paraId="1E14312C" w14:textId="77777777" w:rsidR="00EC2F4F" w:rsidRPr="00226F61" w:rsidRDefault="00EC2F4F">
      <w:pPr>
        <w:rPr>
          <w:b/>
        </w:rPr>
      </w:pPr>
    </w:p>
    <w:p w14:paraId="07AF2354" w14:textId="77777777" w:rsidR="00EC2F4F" w:rsidRDefault="00EC2F4F">
      <w:pPr>
        <w:rPr>
          <w:b/>
        </w:rPr>
      </w:pPr>
    </w:p>
    <w:p w14:paraId="333188F2" w14:textId="77777777" w:rsidR="00A22CA9" w:rsidRDefault="00A22CA9">
      <w:pPr>
        <w:rPr>
          <w:b/>
        </w:rPr>
      </w:pPr>
    </w:p>
    <w:p w14:paraId="4E0A6D4A" w14:textId="77777777" w:rsidR="00A22CA9" w:rsidRDefault="00A22CA9">
      <w:pPr>
        <w:rPr>
          <w:b/>
        </w:rPr>
      </w:pPr>
    </w:p>
    <w:p w14:paraId="010F9D6F" w14:textId="77777777" w:rsidR="00A22CA9" w:rsidRDefault="00A22CA9">
      <w:pPr>
        <w:rPr>
          <w:b/>
        </w:rPr>
      </w:pPr>
    </w:p>
    <w:p w14:paraId="4C130D5F" w14:textId="77777777" w:rsidR="00A22CA9" w:rsidRDefault="00A22CA9">
      <w:pPr>
        <w:rPr>
          <w:b/>
        </w:rPr>
      </w:pPr>
    </w:p>
    <w:p w14:paraId="11F4E502" w14:textId="77777777" w:rsidR="00A22CA9" w:rsidRPr="00226F61" w:rsidRDefault="00A22CA9">
      <w:pPr>
        <w:rPr>
          <w:b/>
        </w:rPr>
      </w:pPr>
    </w:p>
    <w:p w14:paraId="28BD6ACF" w14:textId="77777777" w:rsidR="00EC2F4F" w:rsidRPr="00226F61" w:rsidRDefault="00EC2F4F">
      <w:pPr>
        <w:rPr>
          <w:b/>
        </w:rPr>
      </w:pPr>
    </w:p>
    <w:p w14:paraId="18ACA51A" w14:textId="77777777" w:rsidR="00DC126D" w:rsidRPr="00226F61" w:rsidRDefault="00DC126D">
      <w:pPr>
        <w:rPr>
          <w:b/>
        </w:rPr>
      </w:pPr>
    </w:p>
    <w:p w14:paraId="05B74937" w14:textId="77777777" w:rsidR="00EC2F4F" w:rsidRPr="00226F61" w:rsidRDefault="00EC2F4F">
      <w:pPr>
        <w:rPr>
          <w:b/>
        </w:rPr>
      </w:pPr>
    </w:p>
    <w:p w14:paraId="6380776E" w14:textId="77777777" w:rsidR="00EC2F4F" w:rsidRPr="00226F61" w:rsidRDefault="00EC2F4F">
      <w:pPr>
        <w:rPr>
          <w:b/>
        </w:rPr>
      </w:pPr>
    </w:p>
    <w:p w14:paraId="6D8A0685" w14:textId="77777777" w:rsidR="00EC2F4F" w:rsidRPr="00226F61" w:rsidRDefault="00EC2F4F">
      <w:pPr>
        <w:rPr>
          <w:b/>
        </w:rPr>
      </w:pPr>
    </w:p>
    <w:p w14:paraId="2FE80EA9" w14:textId="77777777" w:rsidR="00821AE3" w:rsidRPr="00226F61" w:rsidRDefault="00821AE3">
      <w:pPr>
        <w:rPr>
          <w:b/>
        </w:rPr>
      </w:pPr>
    </w:p>
    <w:p w14:paraId="748738E4" w14:textId="77777777" w:rsidR="00821AE3" w:rsidRPr="00226F61" w:rsidRDefault="00821AE3">
      <w:pPr>
        <w:rPr>
          <w:b/>
        </w:rPr>
      </w:pPr>
    </w:p>
    <w:p w14:paraId="63290703" w14:textId="77777777" w:rsidR="00EC2F4F" w:rsidRPr="00226F61" w:rsidRDefault="00EC2F4F">
      <w:pPr>
        <w:rPr>
          <w:b/>
        </w:rPr>
      </w:pPr>
    </w:p>
    <w:p w14:paraId="37FEF11B" w14:textId="77777777" w:rsidR="00EC2F4F" w:rsidRPr="00226F61" w:rsidRDefault="00EC2F4F">
      <w:pPr>
        <w:rPr>
          <w:b/>
        </w:rPr>
      </w:pPr>
    </w:p>
    <w:p w14:paraId="4A746BAE" w14:textId="77777777" w:rsidR="00EC2F4F" w:rsidRPr="00226F61" w:rsidRDefault="00EC2F4F">
      <w:pPr>
        <w:rPr>
          <w:b/>
        </w:rPr>
      </w:pPr>
    </w:p>
    <w:p w14:paraId="4B85D894" w14:textId="67B6C2B8" w:rsidR="00EB512F" w:rsidRPr="00226F61" w:rsidRDefault="00EB512F" w:rsidP="00456DB0">
      <w:pPr>
        <w:pStyle w:val="Heading1"/>
      </w:pPr>
      <w:bookmarkStart w:id="2" w:name="_Toc513099373"/>
      <w:commentRangeStart w:id="3"/>
      <w:r w:rsidRPr="00226F61">
        <w:lastRenderedPageBreak/>
        <w:t>Abstract</w:t>
      </w:r>
      <w:bookmarkEnd w:id="2"/>
      <w:commentRangeEnd w:id="3"/>
      <w:r w:rsidR="0056699E">
        <w:rPr>
          <w:rStyle w:val="CommentReference"/>
          <w:b w:val="0"/>
          <w:bCs w:val="0"/>
          <w:kern w:val="0"/>
        </w:rPr>
        <w:commentReference w:id="3"/>
      </w:r>
    </w:p>
    <w:p w14:paraId="10F5585F" w14:textId="77777777" w:rsidR="00615E54" w:rsidRDefault="00615E54" w:rsidP="00456DB0">
      <w:pPr>
        <w:rPr>
          <w:b/>
        </w:rPr>
      </w:pPr>
    </w:p>
    <w:p w14:paraId="4F903207" w14:textId="338E2F46" w:rsidR="00824A73" w:rsidRDefault="00D04541" w:rsidP="00456DB0">
      <w:pPr>
        <w:rPr>
          <w:sz w:val="22"/>
        </w:rPr>
      </w:pPr>
      <w:r w:rsidRPr="00226F61">
        <w:rPr>
          <w:sz w:val="22"/>
        </w:rPr>
        <w:t>Ageing is believed to be the largest contributor to the deterioration of the wall lining t</w:t>
      </w:r>
      <w:r w:rsidR="003E104F">
        <w:rPr>
          <w:sz w:val="22"/>
        </w:rPr>
        <w:t xml:space="preserve">he inside of our blood vessels and </w:t>
      </w:r>
      <w:r w:rsidRPr="00226F61">
        <w:rPr>
          <w:sz w:val="22"/>
        </w:rPr>
        <w:t xml:space="preserve">is dictated by a series of rules which produce emergent behaviours between cells. </w:t>
      </w:r>
      <w:r w:rsidR="00824A73">
        <w:rPr>
          <w:sz w:val="22"/>
        </w:rPr>
        <w:t xml:space="preserve">Agent based models have been used in the past to great success in accurately modelling interactions between cells </w:t>
      </w:r>
      <w:r w:rsidR="00C67B07">
        <w:rPr>
          <w:sz w:val="22"/>
        </w:rPr>
        <w:t>and one has been adapted for this project.</w:t>
      </w:r>
    </w:p>
    <w:p w14:paraId="63D24C4F" w14:textId="0BDFE0D4" w:rsidR="00591503" w:rsidRPr="00C67B07" w:rsidRDefault="00CE0586" w:rsidP="00456DB0">
      <w:pPr>
        <w:rPr>
          <w:sz w:val="22"/>
        </w:rPr>
      </w:pPr>
      <w:r>
        <w:rPr>
          <w:sz w:val="22"/>
        </w:rPr>
        <w:t>Migration of endothelial cells plays a crucial role in</w:t>
      </w:r>
      <w:r w:rsidR="00C67B07">
        <w:rPr>
          <w:sz w:val="22"/>
        </w:rPr>
        <w:t xml:space="preserve"> the</w:t>
      </w:r>
      <w:r>
        <w:rPr>
          <w:sz w:val="22"/>
        </w:rPr>
        <w:t xml:space="preserve"> healing </w:t>
      </w:r>
      <w:r w:rsidR="00A62959">
        <w:rPr>
          <w:sz w:val="22"/>
        </w:rPr>
        <w:t xml:space="preserve">of </w:t>
      </w:r>
      <w:r>
        <w:rPr>
          <w:sz w:val="22"/>
        </w:rPr>
        <w:t xml:space="preserve">damaged endothelium </w:t>
      </w:r>
      <w:r w:rsidR="00A62959">
        <w:rPr>
          <w:sz w:val="22"/>
        </w:rPr>
        <w:t>walls, and as we get older</w:t>
      </w:r>
      <w:r>
        <w:rPr>
          <w:sz w:val="22"/>
        </w:rPr>
        <w:t xml:space="preserve"> this migration is thought to be hindered by the increased presence of large</w:t>
      </w:r>
      <w:r w:rsidR="00C67B07">
        <w:rPr>
          <w:sz w:val="22"/>
        </w:rPr>
        <w:t>r senescent cells. The model aims to provide insight into the rate of wound closure with age and the results support the theory that senescent cells slow down surrounding cells.</w:t>
      </w:r>
    </w:p>
    <w:p w14:paraId="15C65E4D" w14:textId="4C03C344" w:rsidR="00591503" w:rsidRPr="00226F61" w:rsidRDefault="0046580A">
      <w:pPr>
        <w:rPr>
          <w:b/>
        </w:rPr>
      </w:pPr>
      <w:r>
        <w:rPr>
          <w:b/>
        </w:rPr>
        <w:tab/>
      </w:r>
    </w:p>
    <w:p w14:paraId="761C5D27" w14:textId="77777777" w:rsidR="00591503" w:rsidRPr="00226F61" w:rsidRDefault="00591503">
      <w:pPr>
        <w:rPr>
          <w:b/>
        </w:rPr>
      </w:pPr>
    </w:p>
    <w:p w14:paraId="392E8F50" w14:textId="77777777" w:rsidR="00591503" w:rsidRPr="00226F61" w:rsidRDefault="00591503">
      <w:pPr>
        <w:rPr>
          <w:b/>
        </w:rPr>
      </w:pPr>
    </w:p>
    <w:p w14:paraId="4A3CCA80" w14:textId="77777777" w:rsidR="00591503" w:rsidRPr="00226F61" w:rsidRDefault="00591503">
      <w:pPr>
        <w:rPr>
          <w:b/>
        </w:rPr>
      </w:pPr>
    </w:p>
    <w:p w14:paraId="1931738F" w14:textId="77777777" w:rsidR="00591503" w:rsidRPr="00226F61" w:rsidRDefault="00591503">
      <w:pPr>
        <w:rPr>
          <w:b/>
        </w:rPr>
      </w:pPr>
    </w:p>
    <w:p w14:paraId="3E97D03D" w14:textId="77777777" w:rsidR="00591503" w:rsidRPr="00226F61" w:rsidRDefault="00591503">
      <w:pPr>
        <w:rPr>
          <w:b/>
        </w:rPr>
      </w:pPr>
    </w:p>
    <w:p w14:paraId="611C9B1C" w14:textId="77777777" w:rsidR="00591503" w:rsidRPr="00226F61" w:rsidRDefault="00591503">
      <w:pPr>
        <w:rPr>
          <w:b/>
        </w:rPr>
      </w:pPr>
    </w:p>
    <w:p w14:paraId="2177710B" w14:textId="77777777" w:rsidR="00591503" w:rsidRPr="00226F61" w:rsidRDefault="00591503">
      <w:pPr>
        <w:rPr>
          <w:b/>
        </w:rPr>
      </w:pPr>
    </w:p>
    <w:p w14:paraId="7E386DBD" w14:textId="77777777" w:rsidR="00591503" w:rsidRPr="00226F61" w:rsidRDefault="00591503">
      <w:pPr>
        <w:rPr>
          <w:b/>
        </w:rPr>
      </w:pPr>
    </w:p>
    <w:p w14:paraId="55D6D515" w14:textId="77777777" w:rsidR="00591503" w:rsidRPr="00226F61" w:rsidRDefault="00591503">
      <w:pPr>
        <w:rPr>
          <w:b/>
        </w:rPr>
      </w:pPr>
    </w:p>
    <w:p w14:paraId="24F2006A" w14:textId="77777777" w:rsidR="00591503" w:rsidRPr="00226F61" w:rsidRDefault="00591503">
      <w:pPr>
        <w:rPr>
          <w:b/>
        </w:rPr>
      </w:pPr>
    </w:p>
    <w:p w14:paraId="012DD2D0" w14:textId="77777777" w:rsidR="00672ABA" w:rsidRPr="00226F61" w:rsidRDefault="00672ABA">
      <w:pPr>
        <w:rPr>
          <w:b/>
        </w:rPr>
      </w:pPr>
    </w:p>
    <w:p w14:paraId="7306B4DA" w14:textId="77777777" w:rsidR="00591503" w:rsidRPr="00226F61" w:rsidRDefault="00591503">
      <w:pPr>
        <w:rPr>
          <w:b/>
        </w:rPr>
      </w:pPr>
    </w:p>
    <w:p w14:paraId="635500EF" w14:textId="77777777" w:rsidR="00591503" w:rsidRPr="00226F61" w:rsidRDefault="00591503">
      <w:pPr>
        <w:rPr>
          <w:b/>
        </w:rPr>
      </w:pPr>
    </w:p>
    <w:p w14:paraId="4F11C6D6" w14:textId="77777777" w:rsidR="00591503" w:rsidRDefault="00591503">
      <w:pPr>
        <w:rPr>
          <w:b/>
        </w:rPr>
      </w:pPr>
    </w:p>
    <w:p w14:paraId="7B023BFD" w14:textId="77777777" w:rsidR="00A22CA9" w:rsidRDefault="00A22CA9">
      <w:pPr>
        <w:rPr>
          <w:b/>
        </w:rPr>
      </w:pPr>
    </w:p>
    <w:p w14:paraId="1FC456F1" w14:textId="77777777" w:rsidR="00A22CA9" w:rsidRDefault="00A22CA9">
      <w:pPr>
        <w:rPr>
          <w:b/>
        </w:rPr>
      </w:pPr>
    </w:p>
    <w:p w14:paraId="4A48231B" w14:textId="77777777" w:rsidR="00A22CA9" w:rsidRDefault="00A22CA9">
      <w:pPr>
        <w:rPr>
          <w:b/>
        </w:rPr>
      </w:pPr>
    </w:p>
    <w:p w14:paraId="4C77AE8E" w14:textId="77777777" w:rsidR="00A22CA9" w:rsidRDefault="00A22CA9">
      <w:pPr>
        <w:rPr>
          <w:b/>
        </w:rPr>
      </w:pPr>
    </w:p>
    <w:p w14:paraId="26705F12" w14:textId="77777777" w:rsidR="00A22CA9" w:rsidRPr="00226F61" w:rsidRDefault="00A22CA9">
      <w:pPr>
        <w:rPr>
          <w:b/>
        </w:rPr>
      </w:pPr>
    </w:p>
    <w:p w14:paraId="7805DCCD" w14:textId="77777777" w:rsidR="00591503" w:rsidRPr="00226F61" w:rsidRDefault="00591503">
      <w:pPr>
        <w:rPr>
          <w:b/>
        </w:rPr>
      </w:pPr>
    </w:p>
    <w:p w14:paraId="13F4953E" w14:textId="77777777" w:rsidR="00591503" w:rsidRPr="00226F61" w:rsidRDefault="00591503">
      <w:pPr>
        <w:rPr>
          <w:b/>
        </w:rPr>
      </w:pPr>
    </w:p>
    <w:p w14:paraId="290E2D3D" w14:textId="77777777" w:rsidR="00591503" w:rsidRPr="00226F61" w:rsidRDefault="00591503">
      <w:pPr>
        <w:rPr>
          <w:b/>
        </w:rPr>
      </w:pPr>
    </w:p>
    <w:p w14:paraId="1FEA3C1A" w14:textId="77777777" w:rsidR="00591503" w:rsidRPr="00226F61" w:rsidRDefault="00591503">
      <w:pPr>
        <w:rPr>
          <w:b/>
        </w:rPr>
      </w:pPr>
    </w:p>
    <w:p w14:paraId="78107B19" w14:textId="77777777" w:rsidR="00591503" w:rsidRPr="00226F61" w:rsidRDefault="00591503">
      <w:pPr>
        <w:rPr>
          <w:b/>
        </w:rPr>
      </w:pPr>
    </w:p>
    <w:p w14:paraId="2B4F5D21" w14:textId="77777777" w:rsidR="00591503" w:rsidRPr="00226F61" w:rsidRDefault="00591503">
      <w:pPr>
        <w:rPr>
          <w:b/>
        </w:rPr>
      </w:pPr>
    </w:p>
    <w:p w14:paraId="1EB475F6" w14:textId="77777777" w:rsidR="00591503" w:rsidRPr="00226F61" w:rsidRDefault="00591503">
      <w:pPr>
        <w:rPr>
          <w:b/>
        </w:rPr>
      </w:pPr>
    </w:p>
    <w:p w14:paraId="0C1E0FF9" w14:textId="77777777" w:rsidR="00591503" w:rsidRPr="00226F61" w:rsidRDefault="00591503">
      <w:pPr>
        <w:rPr>
          <w:b/>
        </w:rPr>
      </w:pPr>
    </w:p>
    <w:p w14:paraId="7857805F" w14:textId="77777777" w:rsidR="00591503" w:rsidRPr="00226F61" w:rsidRDefault="00591503">
      <w:pPr>
        <w:rPr>
          <w:b/>
        </w:rPr>
      </w:pPr>
    </w:p>
    <w:p w14:paraId="4FE4B033" w14:textId="77777777" w:rsidR="00591503" w:rsidRPr="00226F61" w:rsidRDefault="00591503">
      <w:pPr>
        <w:rPr>
          <w:b/>
        </w:rPr>
      </w:pPr>
    </w:p>
    <w:p w14:paraId="13487FC1" w14:textId="77777777" w:rsidR="00591503" w:rsidRPr="00226F61" w:rsidRDefault="00591503">
      <w:pPr>
        <w:rPr>
          <w:b/>
        </w:rPr>
      </w:pPr>
    </w:p>
    <w:p w14:paraId="5F59BFD1" w14:textId="77777777" w:rsidR="00591503" w:rsidRPr="00226F61" w:rsidRDefault="00591503">
      <w:pPr>
        <w:rPr>
          <w:b/>
        </w:rPr>
      </w:pPr>
    </w:p>
    <w:p w14:paraId="11209151" w14:textId="77777777" w:rsidR="00591503" w:rsidRPr="00226F61" w:rsidRDefault="00591503">
      <w:pPr>
        <w:rPr>
          <w:b/>
        </w:rPr>
      </w:pPr>
    </w:p>
    <w:p w14:paraId="2973827B" w14:textId="77777777" w:rsidR="00591503" w:rsidRPr="00226F61" w:rsidRDefault="00591503">
      <w:pPr>
        <w:rPr>
          <w:b/>
        </w:rPr>
      </w:pPr>
    </w:p>
    <w:p w14:paraId="4F61690C" w14:textId="77777777" w:rsidR="00591503" w:rsidRPr="00226F61" w:rsidRDefault="00591503">
      <w:pPr>
        <w:rPr>
          <w:b/>
        </w:rPr>
      </w:pPr>
    </w:p>
    <w:p w14:paraId="6707CC52" w14:textId="77777777" w:rsidR="00591503" w:rsidRPr="00226F61" w:rsidRDefault="00591503">
      <w:pPr>
        <w:rPr>
          <w:b/>
        </w:rPr>
      </w:pPr>
    </w:p>
    <w:p w14:paraId="31365343" w14:textId="77777777" w:rsidR="00591503" w:rsidRPr="00226F61" w:rsidRDefault="00591503">
      <w:pPr>
        <w:rPr>
          <w:b/>
        </w:rPr>
      </w:pPr>
    </w:p>
    <w:p w14:paraId="5C9C32B7" w14:textId="2EC5F539" w:rsidR="00757D9F" w:rsidRPr="00226F61" w:rsidRDefault="00BA6D73" w:rsidP="00456DB0">
      <w:pPr>
        <w:pStyle w:val="Heading1"/>
      </w:pPr>
      <w:bookmarkStart w:id="4" w:name="_Toc513099374"/>
      <w:r w:rsidRPr="00226F61">
        <w:lastRenderedPageBreak/>
        <w:t>Acknowledgements</w:t>
      </w:r>
      <w:bookmarkEnd w:id="4"/>
    </w:p>
    <w:p w14:paraId="4CC98842" w14:textId="77777777" w:rsidR="00615E54" w:rsidRDefault="00615E54"/>
    <w:p w14:paraId="596C3084" w14:textId="17134565" w:rsidR="00757D9F" w:rsidRPr="00226F61" w:rsidRDefault="00AC0B2A">
      <w:r w:rsidRPr="00226F61">
        <w:t>I would like to take the time to give my thanks to Dr</w:t>
      </w:r>
      <w:r w:rsidR="00291FBF">
        <w:t>.</w:t>
      </w:r>
      <w:r w:rsidRPr="00226F61">
        <w:t xml:space="preserve"> Dawn Walke</w:t>
      </w:r>
      <w:r w:rsidR="00EC7ECB" w:rsidRPr="00226F61">
        <w:t>r for</w:t>
      </w:r>
      <w:r w:rsidR="00672ABA" w:rsidRPr="00226F61">
        <w:t xml:space="preserve"> her continued encouragement and expert advice throughout this challenging project.</w:t>
      </w:r>
    </w:p>
    <w:p w14:paraId="7D36E60A" w14:textId="5959E345" w:rsidR="00AC0B2A" w:rsidRPr="00226F61" w:rsidRDefault="00291FBF">
      <w:r>
        <w:t>I would also like to give thanks to Prof. Paul Evans, my parents, and my nan.</w:t>
      </w:r>
    </w:p>
    <w:p w14:paraId="268E305D" w14:textId="77777777" w:rsidR="00757D9F" w:rsidRPr="00226F61" w:rsidRDefault="00757D9F">
      <w:pPr>
        <w:rPr>
          <w:b/>
        </w:rPr>
      </w:pPr>
    </w:p>
    <w:p w14:paraId="37E235A7" w14:textId="77777777" w:rsidR="00757D9F" w:rsidRPr="00226F61" w:rsidRDefault="00757D9F">
      <w:pPr>
        <w:rPr>
          <w:b/>
        </w:rPr>
      </w:pPr>
    </w:p>
    <w:p w14:paraId="7C3127A6" w14:textId="77777777" w:rsidR="00757D9F" w:rsidRPr="00226F61" w:rsidRDefault="00757D9F">
      <w:pPr>
        <w:rPr>
          <w:b/>
        </w:rPr>
      </w:pPr>
    </w:p>
    <w:p w14:paraId="04CAFF4C" w14:textId="77777777" w:rsidR="00757D9F" w:rsidRPr="00226F61" w:rsidRDefault="00757D9F">
      <w:pPr>
        <w:rPr>
          <w:b/>
        </w:rPr>
      </w:pPr>
    </w:p>
    <w:p w14:paraId="7AB0C0FA" w14:textId="77777777" w:rsidR="00757D9F" w:rsidRPr="00226F61" w:rsidRDefault="00757D9F">
      <w:pPr>
        <w:rPr>
          <w:b/>
        </w:rPr>
      </w:pPr>
    </w:p>
    <w:p w14:paraId="69E823C4" w14:textId="77777777" w:rsidR="00757D9F" w:rsidRPr="00226F61" w:rsidRDefault="00757D9F">
      <w:pPr>
        <w:rPr>
          <w:b/>
        </w:rPr>
      </w:pPr>
    </w:p>
    <w:p w14:paraId="09B0F43E" w14:textId="77777777" w:rsidR="00757D9F" w:rsidRPr="00226F61" w:rsidRDefault="00757D9F">
      <w:pPr>
        <w:rPr>
          <w:b/>
        </w:rPr>
      </w:pPr>
    </w:p>
    <w:p w14:paraId="6496A06C" w14:textId="77777777" w:rsidR="00757D9F" w:rsidRPr="00226F61" w:rsidRDefault="00757D9F">
      <w:pPr>
        <w:rPr>
          <w:b/>
        </w:rPr>
      </w:pPr>
    </w:p>
    <w:p w14:paraId="01954E64" w14:textId="77777777" w:rsidR="00757D9F" w:rsidRPr="00226F61" w:rsidRDefault="00757D9F">
      <w:pPr>
        <w:rPr>
          <w:b/>
        </w:rPr>
      </w:pPr>
    </w:p>
    <w:p w14:paraId="57ED0F2B" w14:textId="77777777" w:rsidR="00757D9F" w:rsidRPr="00226F61" w:rsidRDefault="00757D9F">
      <w:pPr>
        <w:rPr>
          <w:b/>
        </w:rPr>
      </w:pPr>
    </w:p>
    <w:p w14:paraId="3C6BD158" w14:textId="77777777" w:rsidR="00757D9F" w:rsidRPr="00226F61" w:rsidRDefault="00757D9F">
      <w:pPr>
        <w:rPr>
          <w:b/>
        </w:rPr>
      </w:pPr>
    </w:p>
    <w:p w14:paraId="0F4AF16B" w14:textId="77777777" w:rsidR="00757D9F" w:rsidRPr="00226F61" w:rsidRDefault="00757D9F">
      <w:pPr>
        <w:rPr>
          <w:b/>
        </w:rPr>
      </w:pPr>
    </w:p>
    <w:p w14:paraId="491C3E2F" w14:textId="77777777" w:rsidR="00757D9F" w:rsidRPr="00226F61" w:rsidRDefault="00757D9F">
      <w:pPr>
        <w:rPr>
          <w:b/>
        </w:rPr>
      </w:pPr>
    </w:p>
    <w:p w14:paraId="5B8A6046" w14:textId="77777777" w:rsidR="00757D9F" w:rsidRPr="00226F61" w:rsidRDefault="00757D9F">
      <w:pPr>
        <w:rPr>
          <w:b/>
        </w:rPr>
      </w:pPr>
    </w:p>
    <w:p w14:paraId="669C370B" w14:textId="77777777" w:rsidR="00757D9F" w:rsidRPr="00226F61" w:rsidRDefault="00757D9F">
      <w:pPr>
        <w:rPr>
          <w:b/>
        </w:rPr>
      </w:pPr>
    </w:p>
    <w:p w14:paraId="11F88421" w14:textId="77777777" w:rsidR="00757D9F" w:rsidRPr="00226F61" w:rsidRDefault="00757D9F">
      <w:pPr>
        <w:rPr>
          <w:b/>
        </w:rPr>
      </w:pPr>
    </w:p>
    <w:p w14:paraId="05F1A562" w14:textId="77777777" w:rsidR="00757D9F" w:rsidRPr="00226F61" w:rsidRDefault="00757D9F">
      <w:pPr>
        <w:rPr>
          <w:b/>
        </w:rPr>
      </w:pPr>
    </w:p>
    <w:p w14:paraId="22624757" w14:textId="77777777" w:rsidR="00757D9F" w:rsidRPr="00226F61" w:rsidRDefault="00757D9F">
      <w:pPr>
        <w:rPr>
          <w:b/>
        </w:rPr>
      </w:pPr>
    </w:p>
    <w:p w14:paraId="2F57AAED" w14:textId="77777777" w:rsidR="00757D9F" w:rsidRPr="00226F61" w:rsidRDefault="00757D9F">
      <w:pPr>
        <w:rPr>
          <w:b/>
        </w:rPr>
      </w:pPr>
    </w:p>
    <w:p w14:paraId="5145032A" w14:textId="77777777" w:rsidR="00757D9F" w:rsidRPr="00226F61" w:rsidRDefault="00757D9F">
      <w:pPr>
        <w:rPr>
          <w:b/>
        </w:rPr>
      </w:pPr>
    </w:p>
    <w:p w14:paraId="5F973D85" w14:textId="77777777" w:rsidR="00757D9F" w:rsidRPr="00226F61" w:rsidRDefault="00757D9F">
      <w:pPr>
        <w:rPr>
          <w:b/>
        </w:rPr>
      </w:pPr>
    </w:p>
    <w:p w14:paraId="481FFA4C" w14:textId="77777777" w:rsidR="00757D9F" w:rsidRPr="00226F61" w:rsidRDefault="00757D9F">
      <w:pPr>
        <w:rPr>
          <w:b/>
        </w:rPr>
      </w:pPr>
    </w:p>
    <w:p w14:paraId="0DD20D6E" w14:textId="77777777" w:rsidR="00757D9F" w:rsidRPr="00226F61" w:rsidRDefault="00757D9F">
      <w:pPr>
        <w:rPr>
          <w:b/>
        </w:rPr>
      </w:pPr>
    </w:p>
    <w:p w14:paraId="4E59E3F1" w14:textId="77777777" w:rsidR="00757D9F" w:rsidRPr="00226F61" w:rsidRDefault="00757D9F">
      <w:pPr>
        <w:rPr>
          <w:b/>
        </w:rPr>
      </w:pPr>
    </w:p>
    <w:p w14:paraId="698A6A1E" w14:textId="77777777" w:rsidR="00757D9F" w:rsidRPr="00226F61" w:rsidRDefault="00757D9F">
      <w:pPr>
        <w:rPr>
          <w:b/>
        </w:rPr>
      </w:pPr>
    </w:p>
    <w:p w14:paraId="7E15EB5E" w14:textId="77777777" w:rsidR="00757D9F" w:rsidRPr="00226F61" w:rsidRDefault="00757D9F">
      <w:pPr>
        <w:rPr>
          <w:b/>
        </w:rPr>
      </w:pPr>
    </w:p>
    <w:p w14:paraId="29F379A0" w14:textId="77777777" w:rsidR="00757D9F" w:rsidRPr="00226F61" w:rsidRDefault="00757D9F">
      <w:pPr>
        <w:rPr>
          <w:b/>
        </w:rPr>
      </w:pPr>
    </w:p>
    <w:p w14:paraId="7C8DA7FE" w14:textId="77777777" w:rsidR="00757D9F" w:rsidRPr="00226F61" w:rsidRDefault="00757D9F">
      <w:pPr>
        <w:rPr>
          <w:b/>
        </w:rPr>
      </w:pPr>
    </w:p>
    <w:p w14:paraId="6172B64E" w14:textId="77777777" w:rsidR="00757D9F" w:rsidRPr="00226F61" w:rsidRDefault="00757D9F">
      <w:pPr>
        <w:rPr>
          <w:b/>
        </w:rPr>
      </w:pPr>
    </w:p>
    <w:p w14:paraId="08C8B212" w14:textId="77777777" w:rsidR="00757D9F" w:rsidRPr="00226F61" w:rsidRDefault="00757D9F">
      <w:pPr>
        <w:rPr>
          <w:b/>
        </w:rPr>
      </w:pPr>
    </w:p>
    <w:p w14:paraId="166406F4" w14:textId="77777777" w:rsidR="00757D9F" w:rsidRPr="00226F61" w:rsidRDefault="00757D9F">
      <w:pPr>
        <w:rPr>
          <w:b/>
        </w:rPr>
      </w:pPr>
    </w:p>
    <w:p w14:paraId="166B6AC7" w14:textId="77777777" w:rsidR="00757D9F" w:rsidRPr="00226F61" w:rsidRDefault="00757D9F">
      <w:pPr>
        <w:rPr>
          <w:b/>
        </w:rPr>
      </w:pPr>
    </w:p>
    <w:p w14:paraId="31EC073F" w14:textId="77777777" w:rsidR="00757D9F" w:rsidRPr="00226F61" w:rsidRDefault="00757D9F">
      <w:pPr>
        <w:rPr>
          <w:b/>
        </w:rPr>
      </w:pPr>
    </w:p>
    <w:p w14:paraId="46DEC325" w14:textId="77777777" w:rsidR="00757D9F" w:rsidRPr="00226F61" w:rsidRDefault="00757D9F">
      <w:pPr>
        <w:rPr>
          <w:b/>
        </w:rPr>
      </w:pPr>
    </w:p>
    <w:p w14:paraId="6AF13250" w14:textId="77777777" w:rsidR="00757D9F" w:rsidRPr="00226F61" w:rsidRDefault="00757D9F">
      <w:pPr>
        <w:rPr>
          <w:b/>
        </w:rPr>
      </w:pPr>
    </w:p>
    <w:p w14:paraId="42241907" w14:textId="77777777" w:rsidR="00757D9F" w:rsidRPr="00226F61" w:rsidRDefault="00757D9F">
      <w:pPr>
        <w:rPr>
          <w:b/>
        </w:rPr>
      </w:pPr>
    </w:p>
    <w:p w14:paraId="20A9F587" w14:textId="77777777" w:rsidR="00757D9F" w:rsidRDefault="00757D9F">
      <w:pPr>
        <w:rPr>
          <w:b/>
        </w:rPr>
      </w:pPr>
    </w:p>
    <w:p w14:paraId="3FFBF514" w14:textId="77777777" w:rsidR="00A22CA9" w:rsidRPr="00226F61" w:rsidRDefault="00A22CA9">
      <w:pPr>
        <w:rPr>
          <w:b/>
        </w:rPr>
      </w:pPr>
    </w:p>
    <w:p w14:paraId="0BBF56DF" w14:textId="77777777" w:rsidR="00591503" w:rsidRPr="00226F61" w:rsidRDefault="00591503">
      <w:pPr>
        <w:rPr>
          <w:b/>
        </w:rPr>
      </w:pPr>
    </w:p>
    <w:p w14:paraId="35F39DFA" w14:textId="77777777" w:rsidR="00EC2F4F" w:rsidRPr="00226F61" w:rsidRDefault="00EC2F4F">
      <w:pPr>
        <w:rPr>
          <w:b/>
        </w:rPr>
      </w:pPr>
    </w:p>
    <w:p w14:paraId="4B18611F" w14:textId="77777777" w:rsidR="00EC2F4F" w:rsidRPr="00226F61" w:rsidRDefault="00EC2F4F">
      <w:pPr>
        <w:rPr>
          <w:b/>
        </w:rPr>
      </w:pPr>
    </w:p>
    <w:p w14:paraId="556054EE" w14:textId="0A7F5316" w:rsidR="00223E25" w:rsidRPr="00226F61" w:rsidRDefault="00223E25" w:rsidP="00456DB0">
      <w:pPr>
        <w:pStyle w:val="Heading1"/>
      </w:pPr>
      <w:bookmarkStart w:id="5" w:name="_Toc513099375"/>
      <w:r w:rsidRPr="00226F61">
        <w:lastRenderedPageBreak/>
        <w:t>Glossary</w:t>
      </w:r>
      <w:bookmarkEnd w:id="5"/>
    </w:p>
    <w:p w14:paraId="6BA705FA" w14:textId="77777777" w:rsidR="00223E25" w:rsidRPr="00226F61" w:rsidRDefault="00223E25" w:rsidP="00BA6D73">
      <w:pPr>
        <w:jc w:val="center"/>
      </w:pPr>
    </w:p>
    <w:p w14:paraId="5CE8D6D8" w14:textId="77777777" w:rsidR="00A15300" w:rsidRPr="00226F61" w:rsidRDefault="00A15300" w:rsidP="00BA6D73">
      <w:pPr>
        <w:jc w:val="center"/>
      </w:pPr>
    </w:p>
    <w:p w14:paraId="6E424464" w14:textId="76555086" w:rsidR="002856DF" w:rsidRPr="00226F61" w:rsidRDefault="002856DF" w:rsidP="002856DF">
      <w:r w:rsidRPr="00226F61">
        <w:t>Eukaryotic Cell:</w:t>
      </w:r>
      <w:r w:rsidR="00F02597" w:rsidRPr="00226F61">
        <w:t xml:space="preserve"> A biological cell with a membrane-bound nucleus</w:t>
      </w:r>
    </w:p>
    <w:p w14:paraId="7F46934E" w14:textId="77777777" w:rsidR="002856DF" w:rsidRPr="00226F61" w:rsidRDefault="002856DF" w:rsidP="002856DF"/>
    <w:p w14:paraId="518E1597" w14:textId="01AB43E6" w:rsidR="002856DF" w:rsidRPr="00226F61" w:rsidRDefault="002856DF" w:rsidP="002856DF">
      <w:r w:rsidRPr="00226F61">
        <w:t>Endothelial Cell:</w:t>
      </w:r>
      <w:r w:rsidR="0018083C" w:rsidRPr="00226F61">
        <w:t xml:space="preserve"> Cells that line blood vessels inner surfaces</w:t>
      </w:r>
    </w:p>
    <w:p w14:paraId="52DF1E3E" w14:textId="77777777" w:rsidR="002856DF" w:rsidRPr="00226F61" w:rsidRDefault="002856DF" w:rsidP="002856DF"/>
    <w:p w14:paraId="549808F0" w14:textId="22587166" w:rsidR="002856DF" w:rsidRPr="00226F61" w:rsidRDefault="002856DF" w:rsidP="002856DF">
      <w:r w:rsidRPr="00226F61">
        <w:t>In Vitro:</w:t>
      </w:r>
      <w:r w:rsidR="0018083C" w:rsidRPr="00226F61">
        <w:t xml:space="preserve"> Experimentation outside a living organism (in glass)</w:t>
      </w:r>
    </w:p>
    <w:p w14:paraId="679BC5E9" w14:textId="77777777" w:rsidR="002856DF" w:rsidRPr="00226F61" w:rsidRDefault="002856DF" w:rsidP="002856DF"/>
    <w:p w14:paraId="5E047CF8" w14:textId="4ADDE7BF" w:rsidR="002856DF" w:rsidRPr="00226F61" w:rsidRDefault="002856DF" w:rsidP="002856DF">
      <w:r w:rsidRPr="00226F61">
        <w:t>Quiescence:</w:t>
      </w:r>
      <w:r w:rsidR="0018083C" w:rsidRPr="00226F61">
        <w:t xml:space="preserve"> </w:t>
      </w:r>
      <w:r w:rsidR="003A5B5A" w:rsidRPr="00226F61">
        <w:t>A state of cellular inactivity</w:t>
      </w:r>
    </w:p>
    <w:p w14:paraId="6D3B2390" w14:textId="77777777" w:rsidR="002856DF" w:rsidRPr="00226F61" w:rsidRDefault="002856DF" w:rsidP="002856DF"/>
    <w:p w14:paraId="10D0339E" w14:textId="025D976A" w:rsidR="002856DF" w:rsidRPr="00226F61" w:rsidRDefault="002856DF" w:rsidP="002856DF">
      <w:r w:rsidRPr="00226F61">
        <w:t>Senescence:</w:t>
      </w:r>
      <w:r w:rsidR="003A5B5A" w:rsidRPr="00226F61">
        <w:t xml:space="preserve"> Deterioration of functional cellular characteristics</w:t>
      </w:r>
    </w:p>
    <w:p w14:paraId="1E58E1E2" w14:textId="77777777" w:rsidR="002856DF" w:rsidRPr="00226F61" w:rsidRDefault="002856DF" w:rsidP="002856DF"/>
    <w:p w14:paraId="52DE5864" w14:textId="178EDCDB" w:rsidR="002856DF" w:rsidRPr="00226F61" w:rsidRDefault="002856DF" w:rsidP="002856DF">
      <w:r w:rsidRPr="00226F61">
        <w:t>Telomere:</w:t>
      </w:r>
      <w:r w:rsidR="004061BB" w:rsidRPr="00226F61">
        <w:t xml:space="preserve"> A segment of DNA at the end of chromosomes</w:t>
      </w:r>
    </w:p>
    <w:p w14:paraId="019D27A8" w14:textId="77777777" w:rsidR="00223E25" w:rsidRPr="00226F61" w:rsidRDefault="00223E25" w:rsidP="002856DF"/>
    <w:p w14:paraId="50744868" w14:textId="77777777" w:rsidR="00013ABD" w:rsidRPr="00226F61" w:rsidRDefault="00601ECB" w:rsidP="002856DF">
      <w:pPr>
        <w:rPr>
          <w:szCs w:val="22"/>
        </w:rPr>
      </w:pPr>
      <w:r w:rsidRPr="00226F61">
        <w:rPr>
          <w:szCs w:val="22"/>
        </w:rPr>
        <w:t xml:space="preserve">Pro-atherosclerotic: </w:t>
      </w:r>
      <w:r w:rsidR="003C10D7" w:rsidRPr="00226F61">
        <w:rPr>
          <w:szCs w:val="22"/>
        </w:rPr>
        <w:t>Pertaining to atherosclerosis</w:t>
      </w:r>
      <w:r w:rsidR="00013ABD" w:rsidRPr="00226F61">
        <w:rPr>
          <w:szCs w:val="22"/>
        </w:rPr>
        <w:t xml:space="preserve">, which is when arteries thicken from fatty </w:t>
      </w:r>
    </w:p>
    <w:p w14:paraId="57D818D8" w14:textId="11C67C72" w:rsidR="004061BB" w:rsidRPr="00226F61" w:rsidRDefault="00013ABD" w:rsidP="00013ABD">
      <w:pPr>
        <w:rPr>
          <w:sz w:val="28"/>
        </w:rPr>
      </w:pPr>
      <w:r w:rsidRPr="00226F61">
        <w:rPr>
          <w:szCs w:val="22"/>
        </w:rPr>
        <w:t xml:space="preserve">   </w:t>
      </w:r>
      <w:r w:rsidRPr="00226F61">
        <w:rPr>
          <w:szCs w:val="22"/>
        </w:rPr>
        <w:tab/>
        <w:t xml:space="preserve">  </w:t>
      </w:r>
      <w:r w:rsidRPr="00226F61">
        <w:rPr>
          <w:szCs w:val="22"/>
        </w:rPr>
        <w:tab/>
        <w:t xml:space="preserve">         </w:t>
      </w:r>
      <w:r w:rsidR="006F5AA8" w:rsidRPr="00226F61">
        <w:rPr>
          <w:szCs w:val="22"/>
        </w:rPr>
        <w:t>deposits.</w:t>
      </w:r>
    </w:p>
    <w:p w14:paraId="183E0CB5" w14:textId="77777777" w:rsidR="004061BB" w:rsidRPr="00226F61" w:rsidRDefault="004061BB" w:rsidP="002856DF"/>
    <w:p w14:paraId="1F7A475C" w14:textId="77777777" w:rsidR="004061BB" w:rsidRPr="00226F61" w:rsidRDefault="004061BB" w:rsidP="002856DF"/>
    <w:p w14:paraId="1029B2D4" w14:textId="77777777" w:rsidR="002856DF" w:rsidRPr="00226F61" w:rsidRDefault="002856DF" w:rsidP="002856DF">
      <w:pPr>
        <w:rPr>
          <w:sz w:val="40"/>
        </w:rPr>
      </w:pPr>
    </w:p>
    <w:p w14:paraId="0F0146DA" w14:textId="3245589C" w:rsidR="00223E25" w:rsidRPr="00226F61" w:rsidRDefault="00F27D84" w:rsidP="00456DB0">
      <w:pPr>
        <w:pStyle w:val="Heading1"/>
      </w:pPr>
      <w:bookmarkStart w:id="6" w:name="_Toc513099376"/>
      <w:commentRangeStart w:id="7"/>
      <w:r>
        <w:t>Abbreviations</w:t>
      </w:r>
      <w:bookmarkEnd w:id="6"/>
      <w:commentRangeEnd w:id="7"/>
      <w:r w:rsidR="0056699E">
        <w:rPr>
          <w:rStyle w:val="CommentReference"/>
          <w:b w:val="0"/>
          <w:bCs w:val="0"/>
          <w:kern w:val="0"/>
        </w:rPr>
        <w:commentReference w:id="7"/>
      </w:r>
    </w:p>
    <w:p w14:paraId="3F07CEC5" w14:textId="77777777" w:rsidR="00223E25" w:rsidRPr="00226F61" w:rsidRDefault="00223E25" w:rsidP="00BA6D73">
      <w:pPr>
        <w:jc w:val="center"/>
        <w:rPr>
          <w:sz w:val="40"/>
        </w:rPr>
      </w:pPr>
    </w:p>
    <w:p w14:paraId="29943089" w14:textId="3B21CD1D" w:rsidR="00223E25" w:rsidRDefault="00ED76C6" w:rsidP="00ED76C6">
      <w:r>
        <w:t>ABM:</w:t>
      </w:r>
      <w:r w:rsidR="00FB3733">
        <w:t xml:space="preserve"> Agent Based Model</w:t>
      </w:r>
    </w:p>
    <w:p w14:paraId="00A29CE1" w14:textId="77777777" w:rsidR="00ED76C6" w:rsidRDefault="00ED76C6" w:rsidP="00ED76C6"/>
    <w:p w14:paraId="3A40AB61" w14:textId="1AC6AFF3" w:rsidR="00ED76C6" w:rsidRDefault="00ED76C6" w:rsidP="00ED76C6">
      <w:r>
        <w:t>CA:</w:t>
      </w:r>
      <w:r w:rsidR="00FB3733">
        <w:t xml:space="preserve"> Cellular Automata</w:t>
      </w:r>
    </w:p>
    <w:p w14:paraId="5DFB87FF" w14:textId="77777777" w:rsidR="00ED76C6" w:rsidRDefault="00ED76C6" w:rsidP="00ED76C6"/>
    <w:p w14:paraId="407821CB" w14:textId="3254698B" w:rsidR="00ED76C6" w:rsidRDefault="00ED76C6" w:rsidP="00ED76C6">
      <w:r>
        <w:t>EBM:</w:t>
      </w:r>
      <w:r w:rsidR="00FB3733">
        <w:t xml:space="preserve"> Equation Based Model</w:t>
      </w:r>
    </w:p>
    <w:p w14:paraId="514D02BF" w14:textId="77777777" w:rsidR="00ED76C6" w:rsidRDefault="00ED76C6" w:rsidP="00ED76C6"/>
    <w:p w14:paraId="4D7D7BB8" w14:textId="6B61D608" w:rsidR="00ED76C6" w:rsidRDefault="00ED76C6" w:rsidP="00ED76C6">
      <w:r>
        <w:t>EC:</w:t>
      </w:r>
      <w:r w:rsidR="00FB3733">
        <w:t xml:space="preserve"> Endothelial Cell</w:t>
      </w:r>
    </w:p>
    <w:p w14:paraId="6200189C" w14:textId="77777777" w:rsidR="00ED76C6" w:rsidRDefault="00ED76C6" w:rsidP="00ED76C6"/>
    <w:p w14:paraId="45A486C2" w14:textId="235CD743" w:rsidR="00ED76C6" w:rsidRDefault="00ED76C6" w:rsidP="00ED76C6">
      <w:r>
        <w:t>PC:</w:t>
      </w:r>
      <w:r w:rsidR="00FB3733">
        <w:t xml:space="preserve"> Proliferating Cell</w:t>
      </w:r>
    </w:p>
    <w:p w14:paraId="53D2A5B4" w14:textId="77777777" w:rsidR="00ED76C6" w:rsidRDefault="00ED76C6" w:rsidP="00ED76C6"/>
    <w:p w14:paraId="535B62DA" w14:textId="3BBADD9D" w:rsidR="00ED76C6" w:rsidRDefault="00ED76C6" w:rsidP="00ED76C6">
      <w:r>
        <w:t>QC:</w:t>
      </w:r>
      <w:r w:rsidR="00FB3733">
        <w:t xml:space="preserve"> Quiescent Cell</w:t>
      </w:r>
    </w:p>
    <w:p w14:paraId="73EC2600" w14:textId="77777777" w:rsidR="00ED76C6" w:rsidRDefault="00ED76C6" w:rsidP="00ED76C6"/>
    <w:p w14:paraId="44C998CC" w14:textId="0AD49353" w:rsidR="00457172" w:rsidRPr="00226F61" w:rsidRDefault="00ED76C6">
      <w:r>
        <w:t>SC:</w:t>
      </w:r>
      <w:r w:rsidR="00FB3733">
        <w:t xml:space="preserve"> Senescent Cell</w:t>
      </w:r>
      <w:r w:rsidR="00A22CA9">
        <w:br/>
      </w:r>
      <w:r w:rsidR="00A22CA9">
        <w:br/>
      </w:r>
      <w:r w:rsidR="00A22CA9">
        <w:br/>
      </w:r>
      <w:r w:rsidR="00A22CA9">
        <w:br/>
      </w:r>
      <w:r w:rsidR="00A22CA9">
        <w:br/>
      </w:r>
      <w:r w:rsidR="00A22CA9">
        <w:br/>
      </w:r>
      <w:r w:rsidR="00A22CA9">
        <w:br/>
      </w:r>
    </w:p>
    <w:bookmarkStart w:id="8" w:name="_Toc513099377" w:displacedByCustomXml="next"/>
    <w:sdt>
      <w:sdtPr>
        <w:id w:val="1042246777"/>
        <w:docPartObj>
          <w:docPartGallery w:val="Table of Contents"/>
          <w:docPartUnique/>
        </w:docPartObj>
      </w:sdtPr>
      <w:sdtEndPr>
        <w:rPr>
          <w:noProof/>
          <w:kern w:val="0"/>
          <w:sz w:val="24"/>
          <w:szCs w:val="24"/>
        </w:rPr>
      </w:sdtEndPr>
      <w:sdtContent>
        <w:p w14:paraId="3227F918" w14:textId="6746B80C" w:rsidR="004C338E" w:rsidRPr="00456DB0" w:rsidRDefault="004C338E" w:rsidP="00456DB0">
          <w:pPr>
            <w:pStyle w:val="Heading1"/>
          </w:pPr>
          <w:r w:rsidRPr="00456DB0">
            <w:t>Table of Contents</w:t>
          </w:r>
          <w:bookmarkEnd w:id="8"/>
        </w:p>
        <w:p w14:paraId="2E80D0CE" w14:textId="77777777" w:rsidR="00055488" w:rsidRDefault="004C338E">
          <w:pPr>
            <w:pStyle w:val="TOC1"/>
            <w:tabs>
              <w:tab w:val="right" w:leader="dot" w:pos="9010"/>
            </w:tabs>
            <w:rPr>
              <w:rFonts w:eastAsiaTheme="minorEastAsia" w:cstheme="minorBidi"/>
              <w:b w:val="0"/>
              <w:bCs w:val="0"/>
              <w:caps w:val="0"/>
              <w:noProof/>
              <w:sz w:val="24"/>
              <w:szCs w:val="24"/>
            </w:rPr>
          </w:pPr>
          <w:r w:rsidRPr="00456DB0">
            <w:rPr>
              <w:rFonts w:ascii="Times New Roman" w:hAnsi="Times New Roman"/>
              <w:b w:val="0"/>
              <w:bCs w:val="0"/>
            </w:rPr>
            <w:fldChar w:fldCharType="begin"/>
          </w:r>
          <w:r w:rsidRPr="00456DB0">
            <w:rPr>
              <w:rFonts w:ascii="Times New Roman" w:hAnsi="Times New Roman"/>
            </w:rPr>
            <w:instrText xml:space="preserve"> TOC \o "1-3" \h \z \u </w:instrText>
          </w:r>
          <w:r w:rsidRPr="00456DB0">
            <w:rPr>
              <w:rFonts w:ascii="Times New Roman" w:hAnsi="Times New Roman"/>
              <w:b w:val="0"/>
              <w:bCs w:val="0"/>
            </w:rPr>
            <w:fldChar w:fldCharType="separate"/>
          </w:r>
          <w:hyperlink w:anchor="_Toc513099371" w:history="1">
            <w:r w:rsidR="00055488" w:rsidRPr="005E72B3">
              <w:rPr>
                <w:rStyle w:val="Hyperlink"/>
                <w:noProof/>
              </w:rPr>
              <w:t>Development of an Agent-based Model Capturing Cellular</w:t>
            </w:r>
            <w:r w:rsidR="00055488">
              <w:rPr>
                <w:noProof/>
                <w:webHidden/>
              </w:rPr>
              <w:tab/>
            </w:r>
            <w:r w:rsidR="00055488">
              <w:rPr>
                <w:noProof/>
                <w:webHidden/>
              </w:rPr>
              <w:fldChar w:fldCharType="begin"/>
            </w:r>
            <w:r w:rsidR="00055488">
              <w:rPr>
                <w:noProof/>
                <w:webHidden/>
              </w:rPr>
              <w:instrText xml:space="preserve"> PAGEREF _Toc513099371 \h </w:instrText>
            </w:r>
            <w:r w:rsidR="00055488">
              <w:rPr>
                <w:noProof/>
                <w:webHidden/>
              </w:rPr>
            </w:r>
            <w:r w:rsidR="00055488">
              <w:rPr>
                <w:noProof/>
                <w:webHidden/>
              </w:rPr>
              <w:fldChar w:fldCharType="separate"/>
            </w:r>
            <w:r w:rsidR="00055488">
              <w:rPr>
                <w:noProof/>
                <w:webHidden/>
              </w:rPr>
              <w:t>i</w:t>
            </w:r>
            <w:r w:rsidR="00055488">
              <w:rPr>
                <w:noProof/>
                <w:webHidden/>
              </w:rPr>
              <w:fldChar w:fldCharType="end"/>
            </w:r>
          </w:hyperlink>
        </w:p>
        <w:p w14:paraId="1ED73F89" w14:textId="77777777" w:rsidR="00055488" w:rsidRDefault="00055488">
          <w:pPr>
            <w:pStyle w:val="TOC1"/>
            <w:tabs>
              <w:tab w:val="right" w:leader="dot" w:pos="9010"/>
            </w:tabs>
            <w:rPr>
              <w:rFonts w:eastAsiaTheme="minorEastAsia" w:cstheme="minorBidi"/>
              <w:b w:val="0"/>
              <w:bCs w:val="0"/>
              <w:caps w:val="0"/>
              <w:noProof/>
              <w:sz w:val="24"/>
              <w:szCs w:val="24"/>
            </w:rPr>
          </w:pPr>
          <w:hyperlink w:anchor="_Toc513099372" w:history="1">
            <w:r w:rsidRPr="005E72B3">
              <w:rPr>
                <w:rStyle w:val="Hyperlink"/>
                <w:noProof/>
              </w:rPr>
              <w:t>Signed Declaration</w:t>
            </w:r>
            <w:r>
              <w:rPr>
                <w:noProof/>
                <w:webHidden/>
              </w:rPr>
              <w:tab/>
            </w:r>
            <w:r>
              <w:rPr>
                <w:noProof/>
                <w:webHidden/>
              </w:rPr>
              <w:fldChar w:fldCharType="begin"/>
            </w:r>
            <w:r>
              <w:rPr>
                <w:noProof/>
                <w:webHidden/>
              </w:rPr>
              <w:instrText xml:space="preserve"> PAGEREF _Toc513099372 \h </w:instrText>
            </w:r>
            <w:r>
              <w:rPr>
                <w:noProof/>
                <w:webHidden/>
              </w:rPr>
            </w:r>
            <w:r>
              <w:rPr>
                <w:noProof/>
                <w:webHidden/>
              </w:rPr>
              <w:fldChar w:fldCharType="separate"/>
            </w:r>
            <w:r>
              <w:rPr>
                <w:noProof/>
                <w:webHidden/>
              </w:rPr>
              <w:t>ii</w:t>
            </w:r>
            <w:r>
              <w:rPr>
                <w:noProof/>
                <w:webHidden/>
              </w:rPr>
              <w:fldChar w:fldCharType="end"/>
            </w:r>
          </w:hyperlink>
        </w:p>
        <w:p w14:paraId="42AD364C" w14:textId="77777777" w:rsidR="00055488" w:rsidRDefault="00055488">
          <w:pPr>
            <w:pStyle w:val="TOC1"/>
            <w:tabs>
              <w:tab w:val="right" w:leader="dot" w:pos="9010"/>
            </w:tabs>
            <w:rPr>
              <w:rFonts w:eastAsiaTheme="minorEastAsia" w:cstheme="minorBidi"/>
              <w:b w:val="0"/>
              <w:bCs w:val="0"/>
              <w:caps w:val="0"/>
              <w:noProof/>
              <w:sz w:val="24"/>
              <w:szCs w:val="24"/>
            </w:rPr>
          </w:pPr>
          <w:hyperlink w:anchor="_Toc513099373" w:history="1">
            <w:r w:rsidRPr="005E72B3">
              <w:rPr>
                <w:rStyle w:val="Hyperlink"/>
                <w:noProof/>
              </w:rPr>
              <w:t>Abstract</w:t>
            </w:r>
            <w:r>
              <w:rPr>
                <w:noProof/>
                <w:webHidden/>
              </w:rPr>
              <w:tab/>
            </w:r>
            <w:r>
              <w:rPr>
                <w:noProof/>
                <w:webHidden/>
              </w:rPr>
              <w:fldChar w:fldCharType="begin"/>
            </w:r>
            <w:r>
              <w:rPr>
                <w:noProof/>
                <w:webHidden/>
              </w:rPr>
              <w:instrText xml:space="preserve"> PAGEREF _Toc513099373 \h </w:instrText>
            </w:r>
            <w:r>
              <w:rPr>
                <w:noProof/>
                <w:webHidden/>
              </w:rPr>
            </w:r>
            <w:r>
              <w:rPr>
                <w:noProof/>
                <w:webHidden/>
              </w:rPr>
              <w:fldChar w:fldCharType="separate"/>
            </w:r>
            <w:r>
              <w:rPr>
                <w:noProof/>
                <w:webHidden/>
              </w:rPr>
              <w:t>iii</w:t>
            </w:r>
            <w:r>
              <w:rPr>
                <w:noProof/>
                <w:webHidden/>
              </w:rPr>
              <w:fldChar w:fldCharType="end"/>
            </w:r>
          </w:hyperlink>
        </w:p>
        <w:p w14:paraId="0A08DF0C" w14:textId="77777777" w:rsidR="00055488" w:rsidRDefault="00055488">
          <w:pPr>
            <w:pStyle w:val="TOC1"/>
            <w:tabs>
              <w:tab w:val="right" w:leader="dot" w:pos="9010"/>
            </w:tabs>
            <w:rPr>
              <w:rFonts w:eastAsiaTheme="minorEastAsia" w:cstheme="minorBidi"/>
              <w:b w:val="0"/>
              <w:bCs w:val="0"/>
              <w:caps w:val="0"/>
              <w:noProof/>
              <w:sz w:val="24"/>
              <w:szCs w:val="24"/>
            </w:rPr>
          </w:pPr>
          <w:hyperlink w:anchor="_Toc513099374" w:history="1">
            <w:r w:rsidRPr="005E72B3">
              <w:rPr>
                <w:rStyle w:val="Hyperlink"/>
                <w:noProof/>
              </w:rPr>
              <w:t>Acknowledgements</w:t>
            </w:r>
            <w:r>
              <w:rPr>
                <w:noProof/>
                <w:webHidden/>
              </w:rPr>
              <w:tab/>
            </w:r>
            <w:r>
              <w:rPr>
                <w:noProof/>
                <w:webHidden/>
              </w:rPr>
              <w:fldChar w:fldCharType="begin"/>
            </w:r>
            <w:r>
              <w:rPr>
                <w:noProof/>
                <w:webHidden/>
              </w:rPr>
              <w:instrText xml:space="preserve"> PAGEREF _Toc513099374 \h </w:instrText>
            </w:r>
            <w:r>
              <w:rPr>
                <w:noProof/>
                <w:webHidden/>
              </w:rPr>
            </w:r>
            <w:r>
              <w:rPr>
                <w:noProof/>
                <w:webHidden/>
              </w:rPr>
              <w:fldChar w:fldCharType="separate"/>
            </w:r>
            <w:r>
              <w:rPr>
                <w:noProof/>
                <w:webHidden/>
              </w:rPr>
              <w:t>iv</w:t>
            </w:r>
            <w:r>
              <w:rPr>
                <w:noProof/>
                <w:webHidden/>
              </w:rPr>
              <w:fldChar w:fldCharType="end"/>
            </w:r>
          </w:hyperlink>
        </w:p>
        <w:p w14:paraId="1161963F" w14:textId="77777777" w:rsidR="00055488" w:rsidRDefault="00055488">
          <w:pPr>
            <w:pStyle w:val="TOC1"/>
            <w:tabs>
              <w:tab w:val="right" w:leader="dot" w:pos="9010"/>
            </w:tabs>
            <w:rPr>
              <w:rFonts w:eastAsiaTheme="minorEastAsia" w:cstheme="minorBidi"/>
              <w:b w:val="0"/>
              <w:bCs w:val="0"/>
              <w:caps w:val="0"/>
              <w:noProof/>
              <w:sz w:val="24"/>
              <w:szCs w:val="24"/>
            </w:rPr>
          </w:pPr>
          <w:hyperlink w:anchor="_Toc513099375" w:history="1">
            <w:r w:rsidRPr="005E72B3">
              <w:rPr>
                <w:rStyle w:val="Hyperlink"/>
                <w:noProof/>
              </w:rPr>
              <w:t>Glossary</w:t>
            </w:r>
            <w:r>
              <w:rPr>
                <w:noProof/>
                <w:webHidden/>
              </w:rPr>
              <w:tab/>
            </w:r>
            <w:r>
              <w:rPr>
                <w:noProof/>
                <w:webHidden/>
              </w:rPr>
              <w:fldChar w:fldCharType="begin"/>
            </w:r>
            <w:r>
              <w:rPr>
                <w:noProof/>
                <w:webHidden/>
              </w:rPr>
              <w:instrText xml:space="preserve"> PAGEREF _Toc513099375 \h </w:instrText>
            </w:r>
            <w:r>
              <w:rPr>
                <w:noProof/>
                <w:webHidden/>
              </w:rPr>
            </w:r>
            <w:r>
              <w:rPr>
                <w:noProof/>
                <w:webHidden/>
              </w:rPr>
              <w:fldChar w:fldCharType="separate"/>
            </w:r>
            <w:r>
              <w:rPr>
                <w:noProof/>
                <w:webHidden/>
              </w:rPr>
              <w:t>v</w:t>
            </w:r>
            <w:r>
              <w:rPr>
                <w:noProof/>
                <w:webHidden/>
              </w:rPr>
              <w:fldChar w:fldCharType="end"/>
            </w:r>
          </w:hyperlink>
        </w:p>
        <w:p w14:paraId="67CD9BEB" w14:textId="77777777" w:rsidR="00055488" w:rsidRDefault="00055488">
          <w:pPr>
            <w:pStyle w:val="TOC1"/>
            <w:tabs>
              <w:tab w:val="right" w:leader="dot" w:pos="9010"/>
            </w:tabs>
            <w:rPr>
              <w:rFonts w:eastAsiaTheme="minorEastAsia" w:cstheme="minorBidi"/>
              <w:b w:val="0"/>
              <w:bCs w:val="0"/>
              <w:caps w:val="0"/>
              <w:noProof/>
              <w:sz w:val="24"/>
              <w:szCs w:val="24"/>
            </w:rPr>
          </w:pPr>
          <w:hyperlink w:anchor="_Toc513099376" w:history="1">
            <w:r w:rsidRPr="005E72B3">
              <w:rPr>
                <w:rStyle w:val="Hyperlink"/>
                <w:noProof/>
              </w:rPr>
              <w:t>Abbreviations</w:t>
            </w:r>
            <w:r>
              <w:rPr>
                <w:noProof/>
                <w:webHidden/>
              </w:rPr>
              <w:tab/>
            </w:r>
            <w:r>
              <w:rPr>
                <w:noProof/>
                <w:webHidden/>
              </w:rPr>
              <w:fldChar w:fldCharType="begin"/>
            </w:r>
            <w:r>
              <w:rPr>
                <w:noProof/>
                <w:webHidden/>
              </w:rPr>
              <w:instrText xml:space="preserve"> PAGEREF _Toc513099376 \h </w:instrText>
            </w:r>
            <w:r>
              <w:rPr>
                <w:noProof/>
                <w:webHidden/>
              </w:rPr>
            </w:r>
            <w:r>
              <w:rPr>
                <w:noProof/>
                <w:webHidden/>
              </w:rPr>
              <w:fldChar w:fldCharType="separate"/>
            </w:r>
            <w:r>
              <w:rPr>
                <w:noProof/>
                <w:webHidden/>
              </w:rPr>
              <w:t>v</w:t>
            </w:r>
            <w:r>
              <w:rPr>
                <w:noProof/>
                <w:webHidden/>
              </w:rPr>
              <w:fldChar w:fldCharType="end"/>
            </w:r>
          </w:hyperlink>
        </w:p>
        <w:p w14:paraId="55E36694" w14:textId="77777777" w:rsidR="00055488" w:rsidRDefault="00055488">
          <w:pPr>
            <w:pStyle w:val="TOC1"/>
            <w:tabs>
              <w:tab w:val="right" w:leader="dot" w:pos="9010"/>
            </w:tabs>
            <w:rPr>
              <w:rFonts w:eastAsiaTheme="minorEastAsia" w:cstheme="minorBidi"/>
              <w:b w:val="0"/>
              <w:bCs w:val="0"/>
              <w:caps w:val="0"/>
              <w:noProof/>
              <w:sz w:val="24"/>
              <w:szCs w:val="24"/>
            </w:rPr>
          </w:pPr>
          <w:hyperlink w:anchor="_Toc513099377" w:history="1">
            <w:r w:rsidRPr="005E72B3">
              <w:rPr>
                <w:rStyle w:val="Hyperlink"/>
                <w:noProof/>
              </w:rPr>
              <w:t>Table of Contents</w:t>
            </w:r>
            <w:r>
              <w:rPr>
                <w:noProof/>
                <w:webHidden/>
              </w:rPr>
              <w:tab/>
            </w:r>
            <w:r>
              <w:rPr>
                <w:noProof/>
                <w:webHidden/>
              </w:rPr>
              <w:fldChar w:fldCharType="begin"/>
            </w:r>
            <w:r>
              <w:rPr>
                <w:noProof/>
                <w:webHidden/>
              </w:rPr>
              <w:instrText xml:space="preserve"> PAGEREF _Toc513099377 \h </w:instrText>
            </w:r>
            <w:r>
              <w:rPr>
                <w:noProof/>
                <w:webHidden/>
              </w:rPr>
            </w:r>
            <w:r>
              <w:rPr>
                <w:noProof/>
                <w:webHidden/>
              </w:rPr>
              <w:fldChar w:fldCharType="separate"/>
            </w:r>
            <w:r>
              <w:rPr>
                <w:noProof/>
                <w:webHidden/>
              </w:rPr>
              <w:t>vi</w:t>
            </w:r>
            <w:r>
              <w:rPr>
                <w:noProof/>
                <w:webHidden/>
              </w:rPr>
              <w:fldChar w:fldCharType="end"/>
            </w:r>
          </w:hyperlink>
        </w:p>
        <w:p w14:paraId="0FE31E4D" w14:textId="77777777" w:rsidR="00055488" w:rsidRDefault="00055488">
          <w:pPr>
            <w:pStyle w:val="TOC1"/>
            <w:tabs>
              <w:tab w:val="right" w:leader="dot" w:pos="9010"/>
            </w:tabs>
            <w:rPr>
              <w:rFonts w:eastAsiaTheme="minorEastAsia" w:cstheme="minorBidi"/>
              <w:b w:val="0"/>
              <w:bCs w:val="0"/>
              <w:caps w:val="0"/>
              <w:noProof/>
              <w:sz w:val="24"/>
              <w:szCs w:val="24"/>
            </w:rPr>
          </w:pPr>
          <w:hyperlink w:anchor="_Toc513099378" w:history="1">
            <w:r w:rsidRPr="005E72B3">
              <w:rPr>
                <w:rStyle w:val="Hyperlink"/>
                <w:noProof/>
              </w:rPr>
              <w:t>1 Introduction</w:t>
            </w:r>
            <w:r>
              <w:rPr>
                <w:noProof/>
                <w:webHidden/>
              </w:rPr>
              <w:tab/>
            </w:r>
            <w:r>
              <w:rPr>
                <w:noProof/>
                <w:webHidden/>
              </w:rPr>
              <w:fldChar w:fldCharType="begin"/>
            </w:r>
            <w:r>
              <w:rPr>
                <w:noProof/>
                <w:webHidden/>
              </w:rPr>
              <w:instrText xml:space="preserve"> PAGEREF _Toc513099378 \h </w:instrText>
            </w:r>
            <w:r>
              <w:rPr>
                <w:noProof/>
                <w:webHidden/>
              </w:rPr>
            </w:r>
            <w:r>
              <w:rPr>
                <w:noProof/>
                <w:webHidden/>
              </w:rPr>
              <w:fldChar w:fldCharType="separate"/>
            </w:r>
            <w:r>
              <w:rPr>
                <w:noProof/>
                <w:webHidden/>
              </w:rPr>
              <w:t>1</w:t>
            </w:r>
            <w:r>
              <w:rPr>
                <w:noProof/>
                <w:webHidden/>
              </w:rPr>
              <w:fldChar w:fldCharType="end"/>
            </w:r>
          </w:hyperlink>
        </w:p>
        <w:p w14:paraId="170E1DFB" w14:textId="77777777" w:rsidR="00055488" w:rsidRDefault="00055488">
          <w:pPr>
            <w:pStyle w:val="TOC2"/>
            <w:tabs>
              <w:tab w:val="right" w:leader="dot" w:pos="9010"/>
            </w:tabs>
            <w:rPr>
              <w:rFonts w:eastAsiaTheme="minorEastAsia" w:cstheme="minorBidi"/>
              <w:smallCaps w:val="0"/>
              <w:noProof/>
              <w:sz w:val="24"/>
              <w:szCs w:val="24"/>
            </w:rPr>
          </w:pPr>
          <w:hyperlink w:anchor="_Toc513099379" w:history="1">
            <w:r w:rsidRPr="005E72B3">
              <w:rPr>
                <w:rStyle w:val="Hyperlink"/>
                <w:rFonts w:ascii="Times New Roman" w:hAnsi="Times New Roman"/>
                <w:noProof/>
              </w:rPr>
              <w:t>1.1 Background Information</w:t>
            </w:r>
            <w:r>
              <w:rPr>
                <w:noProof/>
                <w:webHidden/>
              </w:rPr>
              <w:tab/>
            </w:r>
            <w:r>
              <w:rPr>
                <w:noProof/>
                <w:webHidden/>
              </w:rPr>
              <w:fldChar w:fldCharType="begin"/>
            </w:r>
            <w:r>
              <w:rPr>
                <w:noProof/>
                <w:webHidden/>
              </w:rPr>
              <w:instrText xml:space="preserve"> PAGEREF _Toc513099379 \h </w:instrText>
            </w:r>
            <w:r>
              <w:rPr>
                <w:noProof/>
                <w:webHidden/>
              </w:rPr>
            </w:r>
            <w:r>
              <w:rPr>
                <w:noProof/>
                <w:webHidden/>
              </w:rPr>
              <w:fldChar w:fldCharType="separate"/>
            </w:r>
            <w:r>
              <w:rPr>
                <w:noProof/>
                <w:webHidden/>
              </w:rPr>
              <w:t>1</w:t>
            </w:r>
            <w:r>
              <w:rPr>
                <w:noProof/>
                <w:webHidden/>
              </w:rPr>
              <w:fldChar w:fldCharType="end"/>
            </w:r>
          </w:hyperlink>
        </w:p>
        <w:p w14:paraId="13A0EDE5" w14:textId="77777777" w:rsidR="00055488" w:rsidRDefault="00055488">
          <w:pPr>
            <w:pStyle w:val="TOC2"/>
            <w:tabs>
              <w:tab w:val="right" w:leader="dot" w:pos="9010"/>
            </w:tabs>
            <w:rPr>
              <w:rFonts w:eastAsiaTheme="minorEastAsia" w:cstheme="minorBidi"/>
              <w:smallCaps w:val="0"/>
              <w:noProof/>
              <w:sz w:val="24"/>
              <w:szCs w:val="24"/>
            </w:rPr>
          </w:pPr>
          <w:hyperlink w:anchor="_Toc513099380" w:history="1">
            <w:r w:rsidRPr="005E72B3">
              <w:rPr>
                <w:rStyle w:val="Hyperlink"/>
                <w:rFonts w:ascii="Times New Roman" w:hAnsi="Times New Roman"/>
                <w:noProof/>
              </w:rPr>
              <w:t>1.2 Aims and Objectives</w:t>
            </w:r>
            <w:r>
              <w:rPr>
                <w:noProof/>
                <w:webHidden/>
              </w:rPr>
              <w:tab/>
            </w:r>
            <w:r>
              <w:rPr>
                <w:noProof/>
                <w:webHidden/>
              </w:rPr>
              <w:fldChar w:fldCharType="begin"/>
            </w:r>
            <w:r>
              <w:rPr>
                <w:noProof/>
                <w:webHidden/>
              </w:rPr>
              <w:instrText xml:space="preserve"> PAGEREF _Toc513099380 \h </w:instrText>
            </w:r>
            <w:r>
              <w:rPr>
                <w:noProof/>
                <w:webHidden/>
              </w:rPr>
            </w:r>
            <w:r>
              <w:rPr>
                <w:noProof/>
                <w:webHidden/>
              </w:rPr>
              <w:fldChar w:fldCharType="separate"/>
            </w:r>
            <w:r>
              <w:rPr>
                <w:noProof/>
                <w:webHidden/>
              </w:rPr>
              <w:t>1</w:t>
            </w:r>
            <w:r>
              <w:rPr>
                <w:noProof/>
                <w:webHidden/>
              </w:rPr>
              <w:fldChar w:fldCharType="end"/>
            </w:r>
          </w:hyperlink>
        </w:p>
        <w:p w14:paraId="1FD31727" w14:textId="77777777" w:rsidR="00055488" w:rsidRDefault="00055488">
          <w:pPr>
            <w:pStyle w:val="TOC2"/>
            <w:tabs>
              <w:tab w:val="right" w:leader="dot" w:pos="9010"/>
            </w:tabs>
            <w:rPr>
              <w:rFonts w:eastAsiaTheme="minorEastAsia" w:cstheme="minorBidi"/>
              <w:smallCaps w:val="0"/>
              <w:noProof/>
              <w:sz w:val="24"/>
              <w:szCs w:val="24"/>
            </w:rPr>
          </w:pPr>
          <w:hyperlink w:anchor="_Toc513099381" w:history="1">
            <w:r w:rsidRPr="005E72B3">
              <w:rPr>
                <w:rStyle w:val="Hyperlink"/>
                <w:rFonts w:ascii="Times New Roman" w:hAnsi="Times New Roman"/>
                <w:noProof/>
              </w:rPr>
              <w:t>1.3 Summary of Report</w:t>
            </w:r>
            <w:r>
              <w:rPr>
                <w:noProof/>
                <w:webHidden/>
              </w:rPr>
              <w:tab/>
            </w:r>
            <w:r>
              <w:rPr>
                <w:noProof/>
                <w:webHidden/>
              </w:rPr>
              <w:fldChar w:fldCharType="begin"/>
            </w:r>
            <w:r>
              <w:rPr>
                <w:noProof/>
                <w:webHidden/>
              </w:rPr>
              <w:instrText xml:space="preserve"> PAGEREF _Toc513099381 \h </w:instrText>
            </w:r>
            <w:r>
              <w:rPr>
                <w:noProof/>
                <w:webHidden/>
              </w:rPr>
            </w:r>
            <w:r>
              <w:rPr>
                <w:noProof/>
                <w:webHidden/>
              </w:rPr>
              <w:fldChar w:fldCharType="separate"/>
            </w:r>
            <w:r>
              <w:rPr>
                <w:noProof/>
                <w:webHidden/>
              </w:rPr>
              <w:t>1</w:t>
            </w:r>
            <w:r>
              <w:rPr>
                <w:noProof/>
                <w:webHidden/>
              </w:rPr>
              <w:fldChar w:fldCharType="end"/>
            </w:r>
          </w:hyperlink>
        </w:p>
        <w:p w14:paraId="002BE60C" w14:textId="77777777" w:rsidR="00055488" w:rsidRDefault="00055488">
          <w:pPr>
            <w:pStyle w:val="TOC1"/>
            <w:tabs>
              <w:tab w:val="right" w:leader="dot" w:pos="9010"/>
            </w:tabs>
            <w:rPr>
              <w:rFonts w:eastAsiaTheme="minorEastAsia" w:cstheme="minorBidi"/>
              <w:b w:val="0"/>
              <w:bCs w:val="0"/>
              <w:caps w:val="0"/>
              <w:noProof/>
              <w:sz w:val="24"/>
              <w:szCs w:val="24"/>
            </w:rPr>
          </w:pPr>
          <w:hyperlink w:anchor="_Toc513099382" w:history="1">
            <w:r w:rsidRPr="005E72B3">
              <w:rPr>
                <w:rStyle w:val="Hyperlink"/>
                <w:noProof/>
              </w:rPr>
              <w:t>2 Literature Review</w:t>
            </w:r>
            <w:r>
              <w:rPr>
                <w:noProof/>
                <w:webHidden/>
              </w:rPr>
              <w:tab/>
            </w:r>
            <w:r>
              <w:rPr>
                <w:noProof/>
                <w:webHidden/>
              </w:rPr>
              <w:fldChar w:fldCharType="begin"/>
            </w:r>
            <w:r>
              <w:rPr>
                <w:noProof/>
                <w:webHidden/>
              </w:rPr>
              <w:instrText xml:space="preserve"> PAGEREF _Toc513099382 \h </w:instrText>
            </w:r>
            <w:r>
              <w:rPr>
                <w:noProof/>
                <w:webHidden/>
              </w:rPr>
            </w:r>
            <w:r>
              <w:rPr>
                <w:noProof/>
                <w:webHidden/>
              </w:rPr>
              <w:fldChar w:fldCharType="separate"/>
            </w:r>
            <w:r>
              <w:rPr>
                <w:noProof/>
                <w:webHidden/>
              </w:rPr>
              <w:t>1</w:t>
            </w:r>
            <w:r>
              <w:rPr>
                <w:noProof/>
                <w:webHidden/>
              </w:rPr>
              <w:fldChar w:fldCharType="end"/>
            </w:r>
          </w:hyperlink>
        </w:p>
        <w:p w14:paraId="2F251AA6" w14:textId="77777777" w:rsidR="00055488" w:rsidRDefault="00055488">
          <w:pPr>
            <w:pStyle w:val="TOC2"/>
            <w:tabs>
              <w:tab w:val="right" w:leader="dot" w:pos="9010"/>
            </w:tabs>
            <w:rPr>
              <w:rFonts w:eastAsiaTheme="minorEastAsia" w:cstheme="minorBidi"/>
              <w:smallCaps w:val="0"/>
              <w:noProof/>
              <w:sz w:val="24"/>
              <w:szCs w:val="24"/>
            </w:rPr>
          </w:pPr>
          <w:hyperlink w:anchor="_Toc513099383" w:history="1">
            <w:r w:rsidRPr="005E72B3">
              <w:rPr>
                <w:rStyle w:val="Hyperlink"/>
                <w:rFonts w:ascii="Times New Roman" w:hAnsi="Times New Roman"/>
                <w:noProof/>
              </w:rPr>
              <w:t>2.1 The Endothelial Cell Cycle</w:t>
            </w:r>
            <w:r>
              <w:rPr>
                <w:noProof/>
                <w:webHidden/>
              </w:rPr>
              <w:tab/>
            </w:r>
            <w:r>
              <w:rPr>
                <w:noProof/>
                <w:webHidden/>
              </w:rPr>
              <w:fldChar w:fldCharType="begin"/>
            </w:r>
            <w:r>
              <w:rPr>
                <w:noProof/>
                <w:webHidden/>
              </w:rPr>
              <w:instrText xml:space="preserve"> PAGEREF _Toc513099383 \h </w:instrText>
            </w:r>
            <w:r>
              <w:rPr>
                <w:noProof/>
                <w:webHidden/>
              </w:rPr>
            </w:r>
            <w:r>
              <w:rPr>
                <w:noProof/>
                <w:webHidden/>
              </w:rPr>
              <w:fldChar w:fldCharType="separate"/>
            </w:r>
            <w:r>
              <w:rPr>
                <w:noProof/>
                <w:webHidden/>
              </w:rPr>
              <w:t>2</w:t>
            </w:r>
            <w:r>
              <w:rPr>
                <w:noProof/>
                <w:webHidden/>
              </w:rPr>
              <w:fldChar w:fldCharType="end"/>
            </w:r>
          </w:hyperlink>
        </w:p>
        <w:p w14:paraId="3D7C264D" w14:textId="77777777" w:rsidR="00055488" w:rsidRDefault="00055488">
          <w:pPr>
            <w:pStyle w:val="TOC2"/>
            <w:tabs>
              <w:tab w:val="right" w:leader="dot" w:pos="9010"/>
            </w:tabs>
            <w:rPr>
              <w:rFonts w:eastAsiaTheme="minorEastAsia" w:cstheme="minorBidi"/>
              <w:smallCaps w:val="0"/>
              <w:noProof/>
              <w:sz w:val="24"/>
              <w:szCs w:val="24"/>
            </w:rPr>
          </w:pPr>
          <w:hyperlink w:anchor="_Toc513099384" w:history="1">
            <w:r w:rsidRPr="005E72B3">
              <w:rPr>
                <w:rStyle w:val="Hyperlink"/>
                <w:rFonts w:ascii="Times New Roman" w:hAnsi="Times New Roman"/>
                <w:noProof/>
              </w:rPr>
              <w:t>2.2 Ageing</w:t>
            </w:r>
            <w:r>
              <w:rPr>
                <w:noProof/>
                <w:webHidden/>
              </w:rPr>
              <w:tab/>
            </w:r>
            <w:r>
              <w:rPr>
                <w:noProof/>
                <w:webHidden/>
              </w:rPr>
              <w:fldChar w:fldCharType="begin"/>
            </w:r>
            <w:r>
              <w:rPr>
                <w:noProof/>
                <w:webHidden/>
              </w:rPr>
              <w:instrText xml:space="preserve"> PAGEREF _Toc513099384 \h </w:instrText>
            </w:r>
            <w:r>
              <w:rPr>
                <w:noProof/>
                <w:webHidden/>
              </w:rPr>
            </w:r>
            <w:r>
              <w:rPr>
                <w:noProof/>
                <w:webHidden/>
              </w:rPr>
              <w:fldChar w:fldCharType="separate"/>
            </w:r>
            <w:r>
              <w:rPr>
                <w:noProof/>
                <w:webHidden/>
              </w:rPr>
              <w:t>3</w:t>
            </w:r>
            <w:r>
              <w:rPr>
                <w:noProof/>
                <w:webHidden/>
              </w:rPr>
              <w:fldChar w:fldCharType="end"/>
            </w:r>
          </w:hyperlink>
        </w:p>
        <w:p w14:paraId="5ED63196" w14:textId="77777777" w:rsidR="00055488" w:rsidRDefault="00055488">
          <w:pPr>
            <w:pStyle w:val="TOC2"/>
            <w:tabs>
              <w:tab w:val="right" w:leader="dot" w:pos="9010"/>
            </w:tabs>
            <w:rPr>
              <w:rFonts w:eastAsiaTheme="minorEastAsia" w:cstheme="minorBidi"/>
              <w:smallCaps w:val="0"/>
              <w:noProof/>
              <w:sz w:val="24"/>
              <w:szCs w:val="24"/>
            </w:rPr>
          </w:pPr>
          <w:hyperlink w:anchor="_Toc513099385" w:history="1">
            <w:r w:rsidRPr="005E72B3">
              <w:rPr>
                <w:rStyle w:val="Hyperlink"/>
                <w:rFonts w:ascii="Times New Roman" w:hAnsi="Times New Roman"/>
                <w:noProof/>
              </w:rPr>
              <w:t>2.3 Senescent Cells</w:t>
            </w:r>
            <w:r>
              <w:rPr>
                <w:noProof/>
                <w:webHidden/>
              </w:rPr>
              <w:tab/>
            </w:r>
            <w:r>
              <w:rPr>
                <w:noProof/>
                <w:webHidden/>
              </w:rPr>
              <w:fldChar w:fldCharType="begin"/>
            </w:r>
            <w:r>
              <w:rPr>
                <w:noProof/>
                <w:webHidden/>
              </w:rPr>
              <w:instrText xml:space="preserve"> PAGEREF _Toc513099385 \h </w:instrText>
            </w:r>
            <w:r>
              <w:rPr>
                <w:noProof/>
                <w:webHidden/>
              </w:rPr>
            </w:r>
            <w:r>
              <w:rPr>
                <w:noProof/>
                <w:webHidden/>
              </w:rPr>
              <w:fldChar w:fldCharType="separate"/>
            </w:r>
            <w:r>
              <w:rPr>
                <w:noProof/>
                <w:webHidden/>
              </w:rPr>
              <w:t>3</w:t>
            </w:r>
            <w:r>
              <w:rPr>
                <w:noProof/>
                <w:webHidden/>
              </w:rPr>
              <w:fldChar w:fldCharType="end"/>
            </w:r>
          </w:hyperlink>
        </w:p>
        <w:p w14:paraId="5A392A9F" w14:textId="77777777" w:rsidR="00055488" w:rsidRDefault="00055488">
          <w:pPr>
            <w:pStyle w:val="TOC2"/>
            <w:tabs>
              <w:tab w:val="right" w:leader="dot" w:pos="9010"/>
            </w:tabs>
            <w:rPr>
              <w:rFonts w:eastAsiaTheme="minorEastAsia" w:cstheme="minorBidi"/>
              <w:smallCaps w:val="0"/>
              <w:noProof/>
              <w:sz w:val="24"/>
              <w:szCs w:val="24"/>
            </w:rPr>
          </w:pPr>
          <w:hyperlink w:anchor="_Toc513099386" w:history="1">
            <w:r w:rsidRPr="005E72B3">
              <w:rPr>
                <w:rStyle w:val="Hyperlink"/>
                <w:rFonts w:ascii="Times New Roman" w:hAnsi="Times New Roman"/>
                <w:noProof/>
              </w:rPr>
              <w:t>2.4 Atheroprone Sites</w:t>
            </w:r>
            <w:r>
              <w:rPr>
                <w:noProof/>
                <w:webHidden/>
              </w:rPr>
              <w:tab/>
            </w:r>
            <w:r>
              <w:rPr>
                <w:noProof/>
                <w:webHidden/>
              </w:rPr>
              <w:fldChar w:fldCharType="begin"/>
            </w:r>
            <w:r>
              <w:rPr>
                <w:noProof/>
                <w:webHidden/>
              </w:rPr>
              <w:instrText xml:space="preserve"> PAGEREF _Toc513099386 \h </w:instrText>
            </w:r>
            <w:r>
              <w:rPr>
                <w:noProof/>
                <w:webHidden/>
              </w:rPr>
            </w:r>
            <w:r>
              <w:rPr>
                <w:noProof/>
                <w:webHidden/>
              </w:rPr>
              <w:fldChar w:fldCharType="separate"/>
            </w:r>
            <w:r>
              <w:rPr>
                <w:noProof/>
                <w:webHidden/>
              </w:rPr>
              <w:t>3</w:t>
            </w:r>
            <w:r>
              <w:rPr>
                <w:noProof/>
                <w:webHidden/>
              </w:rPr>
              <w:fldChar w:fldCharType="end"/>
            </w:r>
          </w:hyperlink>
        </w:p>
        <w:p w14:paraId="5E24FB83" w14:textId="77777777" w:rsidR="00055488" w:rsidRDefault="00055488">
          <w:pPr>
            <w:pStyle w:val="TOC2"/>
            <w:tabs>
              <w:tab w:val="right" w:leader="dot" w:pos="9010"/>
            </w:tabs>
            <w:rPr>
              <w:rFonts w:eastAsiaTheme="minorEastAsia" w:cstheme="minorBidi"/>
              <w:smallCaps w:val="0"/>
              <w:noProof/>
              <w:sz w:val="24"/>
              <w:szCs w:val="24"/>
            </w:rPr>
          </w:pPr>
          <w:hyperlink w:anchor="_Toc513099387" w:history="1">
            <w:r w:rsidRPr="005E72B3">
              <w:rPr>
                <w:rStyle w:val="Hyperlink"/>
                <w:rFonts w:ascii="Times New Roman" w:hAnsi="Times New Roman"/>
                <w:noProof/>
              </w:rPr>
              <w:t>2.5 Methods of Modelling</w:t>
            </w:r>
            <w:r>
              <w:rPr>
                <w:noProof/>
                <w:webHidden/>
              </w:rPr>
              <w:tab/>
            </w:r>
            <w:r>
              <w:rPr>
                <w:noProof/>
                <w:webHidden/>
              </w:rPr>
              <w:fldChar w:fldCharType="begin"/>
            </w:r>
            <w:r>
              <w:rPr>
                <w:noProof/>
                <w:webHidden/>
              </w:rPr>
              <w:instrText xml:space="preserve"> PAGEREF _Toc513099387 \h </w:instrText>
            </w:r>
            <w:r>
              <w:rPr>
                <w:noProof/>
                <w:webHidden/>
              </w:rPr>
            </w:r>
            <w:r>
              <w:rPr>
                <w:noProof/>
                <w:webHidden/>
              </w:rPr>
              <w:fldChar w:fldCharType="separate"/>
            </w:r>
            <w:r>
              <w:rPr>
                <w:noProof/>
                <w:webHidden/>
              </w:rPr>
              <w:t>3</w:t>
            </w:r>
            <w:r>
              <w:rPr>
                <w:noProof/>
                <w:webHidden/>
              </w:rPr>
              <w:fldChar w:fldCharType="end"/>
            </w:r>
          </w:hyperlink>
        </w:p>
        <w:p w14:paraId="4BD1C40E" w14:textId="77777777" w:rsidR="00055488" w:rsidRDefault="00055488">
          <w:pPr>
            <w:pStyle w:val="TOC2"/>
            <w:tabs>
              <w:tab w:val="right" w:leader="dot" w:pos="9010"/>
            </w:tabs>
            <w:rPr>
              <w:rFonts w:eastAsiaTheme="minorEastAsia" w:cstheme="minorBidi"/>
              <w:smallCaps w:val="0"/>
              <w:noProof/>
              <w:sz w:val="24"/>
              <w:szCs w:val="24"/>
            </w:rPr>
          </w:pPr>
          <w:hyperlink w:anchor="_Toc513099388" w:history="1">
            <w:r w:rsidRPr="005E72B3">
              <w:rPr>
                <w:rStyle w:val="Hyperlink"/>
                <w:rFonts w:ascii="Times New Roman" w:hAnsi="Times New Roman"/>
                <w:noProof/>
              </w:rPr>
              <w:t>2.6 Review of Agent Based Software</w:t>
            </w:r>
            <w:r>
              <w:rPr>
                <w:noProof/>
                <w:webHidden/>
              </w:rPr>
              <w:tab/>
            </w:r>
            <w:r>
              <w:rPr>
                <w:noProof/>
                <w:webHidden/>
              </w:rPr>
              <w:fldChar w:fldCharType="begin"/>
            </w:r>
            <w:r>
              <w:rPr>
                <w:noProof/>
                <w:webHidden/>
              </w:rPr>
              <w:instrText xml:space="preserve"> PAGEREF _Toc513099388 \h </w:instrText>
            </w:r>
            <w:r>
              <w:rPr>
                <w:noProof/>
                <w:webHidden/>
              </w:rPr>
            </w:r>
            <w:r>
              <w:rPr>
                <w:noProof/>
                <w:webHidden/>
              </w:rPr>
              <w:fldChar w:fldCharType="separate"/>
            </w:r>
            <w:r>
              <w:rPr>
                <w:noProof/>
                <w:webHidden/>
              </w:rPr>
              <w:t>4</w:t>
            </w:r>
            <w:r>
              <w:rPr>
                <w:noProof/>
                <w:webHidden/>
              </w:rPr>
              <w:fldChar w:fldCharType="end"/>
            </w:r>
          </w:hyperlink>
        </w:p>
        <w:p w14:paraId="495B2367" w14:textId="77777777" w:rsidR="00055488" w:rsidRDefault="00055488">
          <w:pPr>
            <w:pStyle w:val="TOC2"/>
            <w:tabs>
              <w:tab w:val="right" w:leader="dot" w:pos="9010"/>
            </w:tabs>
            <w:rPr>
              <w:rFonts w:eastAsiaTheme="minorEastAsia" w:cstheme="minorBidi"/>
              <w:smallCaps w:val="0"/>
              <w:noProof/>
              <w:sz w:val="24"/>
              <w:szCs w:val="24"/>
            </w:rPr>
          </w:pPr>
          <w:hyperlink w:anchor="_Toc513099389" w:history="1">
            <w:r w:rsidRPr="005E72B3">
              <w:rPr>
                <w:rStyle w:val="Hyperlink"/>
                <w:rFonts w:ascii="Times New Roman" w:hAnsi="Times New Roman"/>
                <w:noProof/>
              </w:rPr>
              <w:t>2.7 Cell Migration</w:t>
            </w:r>
            <w:r>
              <w:rPr>
                <w:noProof/>
                <w:webHidden/>
              </w:rPr>
              <w:tab/>
            </w:r>
            <w:r>
              <w:rPr>
                <w:noProof/>
                <w:webHidden/>
              </w:rPr>
              <w:fldChar w:fldCharType="begin"/>
            </w:r>
            <w:r>
              <w:rPr>
                <w:noProof/>
                <w:webHidden/>
              </w:rPr>
              <w:instrText xml:space="preserve"> PAGEREF _Toc513099389 \h </w:instrText>
            </w:r>
            <w:r>
              <w:rPr>
                <w:noProof/>
                <w:webHidden/>
              </w:rPr>
            </w:r>
            <w:r>
              <w:rPr>
                <w:noProof/>
                <w:webHidden/>
              </w:rPr>
              <w:fldChar w:fldCharType="separate"/>
            </w:r>
            <w:r>
              <w:rPr>
                <w:noProof/>
                <w:webHidden/>
              </w:rPr>
              <w:t>5</w:t>
            </w:r>
            <w:r>
              <w:rPr>
                <w:noProof/>
                <w:webHidden/>
              </w:rPr>
              <w:fldChar w:fldCharType="end"/>
            </w:r>
          </w:hyperlink>
        </w:p>
        <w:p w14:paraId="486A09D9" w14:textId="77777777" w:rsidR="00055488" w:rsidRDefault="00055488">
          <w:pPr>
            <w:pStyle w:val="TOC2"/>
            <w:tabs>
              <w:tab w:val="right" w:leader="dot" w:pos="9010"/>
            </w:tabs>
            <w:rPr>
              <w:rFonts w:eastAsiaTheme="minorEastAsia" w:cstheme="minorBidi"/>
              <w:smallCaps w:val="0"/>
              <w:noProof/>
              <w:sz w:val="24"/>
              <w:szCs w:val="24"/>
            </w:rPr>
          </w:pPr>
          <w:hyperlink w:anchor="_Toc513099390" w:history="1">
            <w:r w:rsidRPr="005E72B3">
              <w:rPr>
                <w:rStyle w:val="Hyperlink"/>
                <w:rFonts w:ascii="Times New Roman" w:hAnsi="Times New Roman"/>
                <w:noProof/>
              </w:rPr>
              <w:t>2.8 Contact Inhibition and Confluence Detection</w:t>
            </w:r>
            <w:r>
              <w:rPr>
                <w:noProof/>
                <w:webHidden/>
              </w:rPr>
              <w:tab/>
            </w:r>
            <w:r>
              <w:rPr>
                <w:noProof/>
                <w:webHidden/>
              </w:rPr>
              <w:fldChar w:fldCharType="begin"/>
            </w:r>
            <w:r>
              <w:rPr>
                <w:noProof/>
                <w:webHidden/>
              </w:rPr>
              <w:instrText xml:space="preserve"> PAGEREF _Toc513099390 \h </w:instrText>
            </w:r>
            <w:r>
              <w:rPr>
                <w:noProof/>
                <w:webHidden/>
              </w:rPr>
            </w:r>
            <w:r>
              <w:rPr>
                <w:noProof/>
                <w:webHidden/>
              </w:rPr>
              <w:fldChar w:fldCharType="separate"/>
            </w:r>
            <w:r>
              <w:rPr>
                <w:noProof/>
                <w:webHidden/>
              </w:rPr>
              <w:t>5</w:t>
            </w:r>
            <w:r>
              <w:rPr>
                <w:noProof/>
                <w:webHidden/>
              </w:rPr>
              <w:fldChar w:fldCharType="end"/>
            </w:r>
          </w:hyperlink>
        </w:p>
        <w:p w14:paraId="2708A519" w14:textId="77777777" w:rsidR="00055488" w:rsidRDefault="00055488">
          <w:pPr>
            <w:pStyle w:val="TOC1"/>
            <w:tabs>
              <w:tab w:val="right" w:leader="dot" w:pos="9010"/>
            </w:tabs>
            <w:rPr>
              <w:rFonts w:eastAsiaTheme="minorEastAsia" w:cstheme="minorBidi"/>
              <w:b w:val="0"/>
              <w:bCs w:val="0"/>
              <w:caps w:val="0"/>
              <w:noProof/>
              <w:sz w:val="24"/>
              <w:szCs w:val="24"/>
            </w:rPr>
          </w:pPr>
          <w:hyperlink w:anchor="_Toc513099391" w:history="1">
            <w:r w:rsidRPr="005E72B3">
              <w:rPr>
                <w:rStyle w:val="Hyperlink"/>
                <w:noProof/>
              </w:rPr>
              <w:t>3 Requirements and Analysis</w:t>
            </w:r>
            <w:r>
              <w:rPr>
                <w:noProof/>
                <w:webHidden/>
              </w:rPr>
              <w:tab/>
            </w:r>
            <w:r>
              <w:rPr>
                <w:noProof/>
                <w:webHidden/>
              </w:rPr>
              <w:fldChar w:fldCharType="begin"/>
            </w:r>
            <w:r>
              <w:rPr>
                <w:noProof/>
                <w:webHidden/>
              </w:rPr>
              <w:instrText xml:space="preserve"> PAGEREF _Toc513099391 \h </w:instrText>
            </w:r>
            <w:r>
              <w:rPr>
                <w:noProof/>
                <w:webHidden/>
              </w:rPr>
            </w:r>
            <w:r>
              <w:rPr>
                <w:noProof/>
                <w:webHidden/>
              </w:rPr>
              <w:fldChar w:fldCharType="separate"/>
            </w:r>
            <w:r>
              <w:rPr>
                <w:noProof/>
                <w:webHidden/>
              </w:rPr>
              <w:t>6</w:t>
            </w:r>
            <w:r>
              <w:rPr>
                <w:noProof/>
                <w:webHidden/>
              </w:rPr>
              <w:fldChar w:fldCharType="end"/>
            </w:r>
          </w:hyperlink>
        </w:p>
        <w:p w14:paraId="11B26CB4" w14:textId="77777777" w:rsidR="00055488" w:rsidRDefault="00055488">
          <w:pPr>
            <w:pStyle w:val="TOC2"/>
            <w:tabs>
              <w:tab w:val="right" w:leader="dot" w:pos="9010"/>
            </w:tabs>
            <w:rPr>
              <w:rFonts w:eastAsiaTheme="minorEastAsia" w:cstheme="minorBidi"/>
              <w:smallCaps w:val="0"/>
              <w:noProof/>
              <w:sz w:val="24"/>
              <w:szCs w:val="24"/>
            </w:rPr>
          </w:pPr>
          <w:hyperlink w:anchor="_Toc513099392" w:history="1">
            <w:r w:rsidRPr="005E72B3">
              <w:rPr>
                <w:rStyle w:val="Hyperlink"/>
                <w:rFonts w:ascii="Times New Roman" w:hAnsi="Times New Roman"/>
                <w:noProof/>
              </w:rPr>
              <w:t>3.1 Methodology</w:t>
            </w:r>
            <w:r>
              <w:rPr>
                <w:noProof/>
                <w:webHidden/>
              </w:rPr>
              <w:tab/>
            </w:r>
            <w:r>
              <w:rPr>
                <w:noProof/>
                <w:webHidden/>
              </w:rPr>
              <w:fldChar w:fldCharType="begin"/>
            </w:r>
            <w:r>
              <w:rPr>
                <w:noProof/>
                <w:webHidden/>
              </w:rPr>
              <w:instrText xml:space="preserve"> PAGEREF _Toc513099392 \h </w:instrText>
            </w:r>
            <w:r>
              <w:rPr>
                <w:noProof/>
                <w:webHidden/>
              </w:rPr>
            </w:r>
            <w:r>
              <w:rPr>
                <w:noProof/>
                <w:webHidden/>
              </w:rPr>
              <w:fldChar w:fldCharType="separate"/>
            </w:r>
            <w:r>
              <w:rPr>
                <w:noProof/>
                <w:webHidden/>
              </w:rPr>
              <w:t>6</w:t>
            </w:r>
            <w:r>
              <w:rPr>
                <w:noProof/>
                <w:webHidden/>
              </w:rPr>
              <w:fldChar w:fldCharType="end"/>
            </w:r>
          </w:hyperlink>
        </w:p>
        <w:p w14:paraId="0500E6D9" w14:textId="77777777" w:rsidR="00055488" w:rsidRDefault="00055488">
          <w:pPr>
            <w:pStyle w:val="TOC2"/>
            <w:tabs>
              <w:tab w:val="right" w:leader="dot" w:pos="9010"/>
            </w:tabs>
            <w:rPr>
              <w:rFonts w:eastAsiaTheme="minorEastAsia" w:cstheme="minorBidi"/>
              <w:smallCaps w:val="0"/>
              <w:noProof/>
              <w:sz w:val="24"/>
              <w:szCs w:val="24"/>
            </w:rPr>
          </w:pPr>
          <w:hyperlink w:anchor="_Toc513099393" w:history="1">
            <w:r w:rsidRPr="005E72B3">
              <w:rPr>
                <w:rStyle w:val="Hyperlink"/>
                <w:rFonts w:ascii="Times New Roman" w:hAnsi="Times New Roman"/>
                <w:noProof/>
              </w:rPr>
              <w:t>3.2 Aims and Requirements</w:t>
            </w:r>
            <w:r>
              <w:rPr>
                <w:noProof/>
                <w:webHidden/>
              </w:rPr>
              <w:tab/>
            </w:r>
            <w:r>
              <w:rPr>
                <w:noProof/>
                <w:webHidden/>
              </w:rPr>
              <w:fldChar w:fldCharType="begin"/>
            </w:r>
            <w:r>
              <w:rPr>
                <w:noProof/>
                <w:webHidden/>
              </w:rPr>
              <w:instrText xml:space="preserve"> PAGEREF _Toc513099393 \h </w:instrText>
            </w:r>
            <w:r>
              <w:rPr>
                <w:noProof/>
                <w:webHidden/>
              </w:rPr>
            </w:r>
            <w:r>
              <w:rPr>
                <w:noProof/>
                <w:webHidden/>
              </w:rPr>
              <w:fldChar w:fldCharType="separate"/>
            </w:r>
            <w:r>
              <w:rPr>
                <w:noProof/>
                <w:webHidden/>
              </w:rPr>
              <w:t>6</w:t>
            </w:r>
            <w:r>
              <w:rPr>
                <w:noProof/>
                <w:webHidden/>
              </w:rPr>
              <w:fldChar w:fldCharType="end"/>
            </w:r>
          </w:hyperlink>
        </w:p>
        <w:p w14:paraId="0EA4C1D1" w14:textId="77777777" w:rsidR="00055488" w:rsidRDefault="00055488">
          <w:pPr>
            <w:pStyle w:val="TOC3"/>
            <w:tabs>
              <w:tab w:val="right" w:leader="dot" w:pos="9010"/>
            </w:tabs>
            <w:rPr>
              <w:rFonts w:eastAsiaTheme="minorEastAsia" w:cstheme="minorBidi"/>
              <w:i w:val="0"/>
              <w:iCs w:val="0"/>
              <w:noProof/>
              <w:sz w:val="24"/>
              <w:szCs w:val="24"/>
            </w:rPr>
          </w:pPr>
          <w:hyperlink w:anchor="_Toc513099394" w:history="1">
            <w:r w:rsidRPr="005E72B3">
              <w:rPr>
                <w:rStyle w:val="Hyperlink"/>
                <w:rFonts w:ascii="Times New Roman" w:hAnsi="Times New Roman"/>
                <w:noProof/>
              </w:rPr>
              <w:t>3.2.1 Functional Requirements</w:t>
            </w:r>
            <w:r>
              <w:rPr>
                <w:noProof/>
                <w:webHidden/>
              </w:rPr>
              <w:tab/>
            </w:r>
            <w:r>
              <w:rPr>
                <w:noProof/>
                <w:webHidden/>
              </w:rPr>
              <w:fldChar w:fldCharType="begin"/>
            </w:r>
            <w:r>
              <w:rPr>
                <w:noProof/>
                <w:webHidden/>
              </w:rPr>
              <w:instrText xml:space="preserve"> PAGEREF _Toc513099394 \h </w:instrText>
            </w:r>
            <w:r>
              <w:rPr>
                <w:noProof/>
                <w:webHidden/>
              </w:rPr>
            </w:r>
            <w:r>
              <w:rPr>
                <w:noProof/>
                <w:webHidden/>
              </w:rPr>
              <w:fldChar w:fldCharType="separate"/>
            </w:r>
            <w:r>
              <w:rPr>
                <w:noProof/>
                <w:webHidden/>
              </w:rPr>
              <w:t>6</w:t>
            </w:r>
            <w:r>
              <w:rPr>
                <w:noProof/>
                <w:webHidden/>
              </w:rPr>
              <w:fldChar w:fldCharType="end"/>
            </w:r>
          </w:hyperlink>
        </w:p>
        <w:p w14:paraId="61AC1E21" w14:textId="77777777" w:rsidR="00055488" w:rsidRDefault="00055488">
          <w:pPr>
            <w:pStyle w:val="TOC3"/>
            <w:tabs>
              <w:tab w:val="right" w:leader="dot" w:pos="9010"/>
            </w:tabs>
            <w:rPr>
              <w:rFonts w:eastAsiaTheme="minorEastAsia" w:cstheme="minorBidi"/>
              <w:i w:val="0"/>
              <w:iCs w:val="0"/>
              <w:noProof/>
              <w:sz w:val="24"/>
              <w:szCs w:val="24"/>
            </w:rPr>
          </w:pPr>
          <w:hyperlink w:anchor="_Toc513099395" w:history="1">
            <w:r w:rsidRPr="005E72B3">
              <w:rPr>
                <w:rStyle w:val="Hyperlink"/>
                <w:rFonts w:ascii="Times New Roman" w:hAnsi="Times New Roman"/>
                <w:noProof/>
              </w:rPr>
              <w:t>3.2.2 Non-functional Requirements</w:t>
            </w:r>
            <w:r>
              <w:rPr>
                <w:noProof/>
                <w:webHidden/>
              </w:rPr>
              <w:tab/>
            </w:r>
            <w:r>
              <w:rPr>
                <w:noProof/>
                <w:webHidden/>
              </w:rPr>
              <w:fldChar w:fldCharType="begin"/>
            </w:r>
            <w:r>
              <w:rPr>
                <w:noProof/>
                <w:webHidden/>
              </w:rPr>
              <w:instrText xml:space="preserve"> PAGEREF _Toc513099395 \h </w:instrText>
            </w:r>
            <w:r>
              <w:rPr>
                <w:noProof/>
                <w:webHidden/>
              </w:rPr>
            </w:r>
            <w:r>
              <w:rPr>
                <w:noProof/>
                <w:webHidden/>
              </w:rPr>
              <w:fldChar w:fldCharType="separate"/>
            </w:r>
            <w:r>
              <w:rPr>
                <w:noProof/>
                <w:webHidden/>
              </w:rPr>
              <w:t>7</w:t>
            </w:r>
            <w:r>
              <w:rPr>
                <w:noProof/>
                <w:webHidden/>
              </w:rPr>
              <w:fldChar w:fldCharType="end"/>
            </w:r>
          </w:hyperlink>
        </w:p>
        <w:p w14:paraId="230CC277" w14:textId="77777777" w:rsidR="00055488" w:rsidRDefault="00055488">
          <w:pPr>
            <w:pStyle w:val="TOC3"/>
            <w:tabs>
              <w:tab w:val="right" w:leader="dot" w:pos="9010"/>
            </w:tabs>
            <w:rPr>
              <w:rFonts w:eastAsiaTheme="minorEastAsia" w:cstheme="minorBidi"/>
              <w:i w:val="0"/>
              <w:iCs w:val="0"/>
              <w:noProof/>
              <w:sz w:val="24"/>
              <w:szCs w:val="24"/>
            </w:rPr>
          </w:pPr>
          <w:hyperlink w:anchor="_Toc513099396" w:history="1">
            <w:r w:rsidRPr="005E72B3">
              <w:rPr>
                <w:rStyle w:val="Hyperlink"/>
                <w:rFonts w:ascii="Times New Roman" w:hAnsi="Times New Roman"/>
                <w:noProof/>
              </w:rPr>
              <w:t>3.2.3 Parameters and Rules</w:t>
            </w:r>
            <w:r>
              <w:rPr>
                <w:noProof/>
                <w:webHidden/>
              </w:rPr>
              <w:tab/>
            </w:r>
            <w:r>
              <w:rPr>
                <w:noProof/>
                <w:webHidden/>
              </w:rPr>
              <w:fldChar w:fldCharType="begin"/>
            </w:r>
            <w:r>
              <w:rPr>
                <w:noProof/>
                <w:webHidden/>
              </w:rPr>
              <w:instrText xml:space="preserve"> PAGEREF _Toc513099396 \h </w:instrText>
            </w:r>
            <w:r>
              <w:rPr>
                <w:noProof/>
                <w:webHidden/>
              </w:rPr>
            </w:r>
            <w:r>
              <w:rPr>
                <w:noProof/>
                <w:webHidden/>
              </w:rPr>
              <w:fldChar w:fldCharType="separate"/>
            </w:r>
            <w:r>
              <w:rPr>
                <w:noProof/>
                <w:webHidden/>
              </w:rPr>
              <w:t>7</w:t>
            </w:r>
            <w:r>
              <w:rPr>
                <w:noProof/>
                <w:webHidden/>
              </w:rPr>
              <w:fldChar w:fldCharType="end"/>
            </w:r>
          </w:hyperlink>
        </w:p>
        <w:p w14:paraId="3B8D06FA" w14:textId="77777777" w:rsidR="00055488" w:rsidRDefault="00055488">
          <w:pPr>
            <w:pStyle w:val="TOC3"/>
            <w:tabs>
              <w:tab w:val="right" w:leader="dot" w:pos="9010"/>
            </w:tabs>
            <w:rPr>
              <w:rFonts w:eastAsiaTheme="minorEastAsia" w:cstheme="minorBidi"/>
              <w:i w:val="0"/>
              <w:iCs w:val="0"/>
              <w:noProof/>
              <w:sz w:val="24"/>
              <w:szCs w:val="24"/>
            </w:rPr>
          </w:pPr>
          <w:hyperlink w:anchor="_Toc513099397" w:history="1">
            <w:r w:rsidRPr="005E72B3">
              <w:rPr>
                <w:rStyle w:val="Hyperlink"/>
                <w:rFonts w:ascii="Times New Roman" w:hAnsi="Times New Roman"/>
                <w:noProof/>
              </w:rPr>
              <w:t>3.2.4 Emergent Behaviours</w:t>
            </w:r>
            <w:r>
              <w:rPr>
                <w:noProof/>
                <w:webHidden/>
              </w:rPr>
              <w:tab/>
            </w:r>
            <w:r>
              <w:rPr>
                <w:noProof/>
                <w:webHidden/>
              </w:rPr>
              <w:fldChar w:fldCharType="begin"/>
            </w:r>
            <w:r>
              <w:rPr>
                <w:noProof/>
                <w:webHidden/>
              </w:rPr>
              <w:instrText xml:space="preserve"> PAGEREF _Toc513099397 \h </w:instrText>
            </w:r>
            <w:r>
              <w:rPr>
                <w:noProof/>
                <w:webHidden/>
              </w:rPr>
            </w:r>
            <w:r>
              <w:rPr>
                <w:noProof/>
                <w:webHidden/>
              </w:rPr>
              <w:fldChar w:fldCharType="separate"/>
            </w:r>
            <w:r>
              <w:rPr>
                <w:noProof/>
                <w:webHidden/>
              </w:rPr>
              <w:t>7</w:t>
            </w:r>
            <w:r>
              <w:rPr>
                <w:noProof/>
                <w:webHidden/>
              </w:rPr>
              <w:fldChar w:fldCharType="end"/>
            </w:r>
          </w:hyperlink>
        </w:p>
        <w:p w14:paraId="2C51840E" w14:textId="77777777" w:rsidR="00055488" w:rsidRDefault="00055488">
          <w:pPr>
            <w:pStyle w:val="TOC2"/>
            <w:tabs>
              <w:tab w:val="right" w:leader="dot" w:pos="9010"/>
            </w:tabs>
            <w:rPr>
              <w:rFonts w:eastAsiaTheme="minorEastAsia" w:cstheme="minorBidi"/>
              <w:smallCaps w:val="0"/>
              <w:noProof/>
              <w:sz w:val="24"/>
              <w:szCs w:val="24"/>
            </w:rPr>
          </w:pPr>
          <w:hyperlink w:anchor="_Toc513099398" w:history="1">
            <w:r w:rsidRPr="005E72B3">
              <w:rPr>
                <w:rStyle w:val="Hyperlink"/>
                <w:rFonts w:ascii="Times New Roman" w:hAnsi="Times New Roman"/>
                <w:noProof/>
              </w:rPr>
              <w:t>3.3 Limitations of Model</w:t>
            </w:r>
            <w:r>
              <w:rPr>
                <w:noProof/>
                <w:webHidden/>
              </w:rPr>
              <w:tab/>
            </w:r>
            <w:r>
              <w:rPr>
                <w:noProof/>
                <w:webHidden/>
              </w:rPr>
              <w:fldChar w:fldCharType="begin"/>
            </w:r>
            <w:r>
              <w:rPr>
                <w:noProof/>
                <w:webHidden/>
              </w:rPr>
              <w:instrText xml:space="preserve"> PAGEREF _Toc513099398 \h </w:instrText>
            </w:r>
            <w:r>
              <w:rPr>
                <w:noProof/>
                <w:webHidden/>
              </w:rPr>
            </w:r>
            <w:r>
              <w:rPr>
                <w:noProof/>
                <w:webHidden/>
              </w:rPr>
              <w:fldChar w:fldCharType="separate"/>
            </w:r>
            <w:r>
              <w:rPr>
                <w:noProof/>
                <w:webHidden/>
              </w:rPr>
              <w:t>7</w:t>
            </w:r>
            <w:r>
              <w:rPr>
                <w:noProof/>
                <w:webHidden/>
              </w:rPr>
              <w:fldChar w:fldCharType="end"/>
            </w:r>
          </w:hyperlink>
        </w:p>
        <w:p w14:paraId="4E43E1C1" w14:textId="77777777" w:rsidR="00055488" w:rsidRDefault="00055488">
          <w:pPr>
            <w:pStyle w:val="TOC2"/>
            <w:tabs>
              <w:tab w:val="right" w:leader="dot" w:pos="9010"/>
            </w:tabs>
            <w:rPr>
              <w:rFonts w:eastAsiaTheme="minorEastAsia" w:cstheme="minorBidi"/>
              <w:smallCaps w:val="0"/>
              <w:noProof/>
              <w:sz w:val="24"/>
              <w:szCs w:val="24"/>
            </w:rPr>
          </w:pPr>
          <w:hyperlink w:anchor="_Toc513099399" w:history="1">
            <w:r w:rsidRPr="005E72B3">
              <w:rPr>
                <w:rStyle w:val="Hyperlink"/>
                <w:rFonts w:ascii="Times New Roman" w:hAnsi="Times New Roman"/>
                <w:noProof/>
              </w:rPr>
              <w:t>3.4 Risk Analysis</w:t>
            </w:r>
            <w:r>
              <w:rPr>
                <w:noProof/>
                <w:webHidden/>
              </w:rPr>
              <w:tab/>
            </w:r>
            <w:r>
              <w:rPr>
                <w:noProof/>
                <w:webHidden/>
              </w:rPr>
              <w:fldChar w:fldCharType="begin"/>
            </w:r>
            <w:r>
              <w:rPr>
                <w:noProof/>
                <w:webHidden/>
              </w:rPr>
              <w:instrText xml:space="preserve"> PAGEREF _Toc513099399 \h </w:instrText>
            </w:r>
            <w:r>
              <w:rPr>
                <w:noProof/>
                <w:webHidden/>
              </w:rPr>
            </w:r>
            <w:r>
              <w:rPr>
                <w:noProof/>
                <w:webHidden/>
              </w:rPr>
              <w:fldChar w:fldCharType="separate"/>
            </w:r>
            <w:r>
              <w:rPr>
                <w:noProof/>
                <w:webHidden/>
              </w:rPr>
              <w:t>7</w:t>
            </w:r>
            <w:r>
              <w:rPr>
                <w:noProof/>
                <w:webHidden/>
              </w:rPr>
              <w:fldChar w:fldCharType="end"/>
            </w:r>
          </w:hyperlink>
        </w:p>
        <w:p w14:paraId="1D388CB2" w14:textId="77777777" w:rsidR="00055488" w:rsidRDefault="00055488">
          <w:pPr>
            <w:pStyle w:val="TOC2"/>
            <w:tabs>
              <w:tab w:val="right" w:leader="dot" w:pos="9010"/>
            </w:tabs>
            <w:rPr>
              <w:rFonts w:eastAsiaTheme="minorEastAsia" w:cstheme="minorBidi"/>
              <w:smallCaps w:val="0"/>
              <w:noProof/>
              <w:sz w:val="24"/>
              <w:szCs w:val="24"/>
            </w:rPr>
          </w:pPr>
          <w:hyperlink w:anchor="_Toc513099400" w:history="1">
            <w:r w:rsidRPr="005E72B3">
              <w:rPr>
                <w:rStyle w:val="Hyperlink"/>
                <w:rFonts w:ascii="Times New Roman" w:hAnsi="Times New Roman"/>
                <w:noProof/>
              </w:rPr>
              <w:t>3.5 Evaluation and Testing</w:t>
            </w:r>
            <w:r>
              <w:rPr>
                <w:noProof/>
                <w:webHidden/>
              </w:rPr>
              <w:tab/>
            </w:r>
            <w:r>
              <w:rPr>
                <w:noProof/>
                <w:webHidden/>
              </w:rPr>
              <w:fldChar w:fldCharType="begin"/>
            </w:r>
            <w:r>
              <w:rPr>
                <w:noProof/>
                <w:webHidden/>
              </w:rPr>
              <w:instrText xml:space="preserve"> PAGEREF _Toc513099400 \h </w:instrText>
            </w:r>
            <w:r>
              <w:rPr>
                <w:noProof/>
                <w:webHidden/>
              </w:rPr>
            </w:r>
            <w:r>
              <w:rPr>
                <w:noProof/>
                <w:webHidden/>
              </w:rPr>
              <w:fldChar w:fldCharType="separate"/>
            </w:r>
            <w:r>
              <w:rPr>
                <w:noProof/>
                <w:webHidden/>
              </w:rPr>
              <w:t>9</w:t>
            </w:r>
            <w:r>
              <w:rPr>
                <w:noProof/>
                <w:webHidden/>
              </w:rPr>
              <w:fldChar w:fldCharType="end"/>
            </w:r>
          </w:hyperlink>
        </w:p>
        <w:p w14:paraId="1D7A4B81" w14:textId="77777777" w:rsidR="00055488" w:rsidRDefault="00055488">
          <w:pPr>
            <w:pStyle w:val="TOC1"/>
            <w:tabs>
              <w:tab w:val="right" w:leader="dot" w:pos="9010"/>
            </w:tabs>
            <w:rPr>
              <w:rFonts w:eastAsiaTheme="minorEastAsia" w:cstheme="minorBidi"/>
              <w:b w:val="0"/>
              <w:bCs w:val="0"/>
              <w:caps w:val="0"/>
              <w:noProof/>
              <w:sz w:val="24"/>
              <w:szCs w:val="24"/>
            </w:rPr>
          </w:pPr>
          <w:hyperlink w:anchor="_Toc513099401" w:history="1">
            <w:r w:rsidRPr="005E72B3">
              <w:rPr>
                <w:rStyle w:val="Hyperlink"/>
                <w:noProof/>
              </w:rPr>
              <w:t>4 Design</w:t>
            </w:r>
            <w:r>
              <w:rPr>
                <w:noProof/>
                <w:webHidden/>
              </w:rPr>
              <w:tab/>
            </w:r>
            <w:r>
              <w:rPr>
                <w:noProof/>
                <w:webHidden/>
              </w:rPr>
              <w:fldChar w:fldCharType="begin"/>
            </w:r>
            <w:r>
              <w:rPr>
                <w:noProof/>
                <w:webHidden/>
              </w:rPr>
              <w:instrText xml:space="preserve"> PAGEREF _Toc513099401 \h </w:instrText>
            </w:r>
            <w:r>
              <w:rPr>
                <w:noProof/>
                <w:webHidden/>
              </w:rPr>
            </w:r>
            <w:r>
              <w:rPr>
                <w:noProof/>
                <w:webHidden/>
              </w:rPr>
              <w:fldChar w:fldCharType="separate"/>
            </w:r>
            <w:r>
              <w:rPr>
                <w:noProof/>
                <w:webHidden/>
              </w:rPr>
              <w:t>10</w:t>
            </w:r>
            <w:r>
              <w:rPr>
                <w:noProof/>
                <w:webHidden/>
              </w:rPr>
              <w:fldChar w:fldCharType="end"/>
            </w:r>
          </w:hyperlink>
        </w:p>
        <w:p w14:paraId="77AF483C" w14:textId="77777777" w:rsidR="00055488" w:rsidRDefault="00055488">
          <w:pPr>
            <w:pStyle w:val="TOC2"/>
            <w:tabs>
              <w:tab w:val="right" w:leader="dot" w:pos="9010"/>
            </w:tabs>
            <w:rPr>
              <w:rFonts w:eastAsiaTheme="minorEastAsia" w:cstheme="minorBidi"/>
              <w:smallCaps w:val="0"/>
              <w:noProof/>
              <w:sz w:val="24"/>
              <w:szCs w:val="24"/>
            </w:rPr>
          </w:pPr>
          <w:hyperlink w:anchor="_Toc513099402" w:history="1">
            <w:r w:rsidRPr="005E72B3">
              <w:rPr>
                <w:rStyle w:val="Hyperlink"/>
                <w:rFonts w:ascii="Times New Roman" w:eastAsia="Times New Roman" w:hAnsi="Times New Roman"/>
                <w:noProof/>
              </w:rPr>
              <w:t>4.1 Theorised Program Flow</w:t>
            </w:r>
            <w:r>
              <w:rPr>
                <w:noProof/>
                <w:webHidden/>
              </w:rPr>
              <w:tab/>
            </w:r>
            <w:r>
              <w:rPr>
                <w:noProof/>
                <w:webHidden/>
              </w:rPr>
              <w:fldChar w:fldCharType="begin"/>
            </w:r>
            <w:r>
              <w:rPr>
                <w:noProof/>
                <w:webHidden/>
              </w:rPr>
              <w:instrText xml:space="preserve"> PAGEREF _Toc513099402 \h </w:instrText>
            </w:r>
            <w:r>
              <w:rPr>
                <w:noProof/>
                <w:webHidden/>
              </w:rPr>
            </w:r>
            <w:r>
              <w:rPr>
                <w:noProof/>
                <w:webHidden/>
              </w:rPr>
              <w:fldChar w:fldCharType="separate"/>
            </w:r>
            <w:r>
              <w:rPr>
                <w:noProof/>
                <w:webHidden/>
              </w:rPr>
              <w:t>10</w:t>
            </w:r>
            <w:r>
              <w:rPr>
                <w:noProof/>
                <w:webHidden/>
              </w:rPr>
              <w:fldChar w:fldCharType="end"/>
            </w:r>
          </w:hyperlink>
        </w:p>
        <w:p w14:paraId="1A7324BA" w14:textId="77777777" w:rsidR="00055488" w:rsidRDefault="00055488">
          <w:pPr>
            <w:pStyle w:val="TOC3"/>
            <w:tabs>
              <w:tab w:val="right" w:leader="dot" w:pos="9010"/>
            </w:tabs>
            <w:rPr>
              <w:rFonts w:eastAsiaTheme="minorEastAsia" w:cstheme="minorBidi"/>
              <w:i w:val="0"/>
              <w:iCs w:val="0"/>
              <w:noProof/>
              <w:sz w:val="24"/>
              <w:szCs w:val="24"/>
            </w:rPr>
          </w:pPr>
          <w:hyperlink w:anchor="_Toc513099403" w:history="1">
            <w:r w:rsidRPr="005E72B3">
              <w:rPr>
                <w:rStyle w:val="Hyperlink"/>
                <w:rFonts w:ascii="Times New Roman" w:eastAsia="Times New Roman" w:hAnsi="Times New Roman"/>
                <w:noProof/>
              </w:rPr>
              <w:t>4.1.1 CellABM</w:t>
            </w:r>
            <w:r>
              <w:rPr>
                <w:noProof/>
                <w:webHidden/>
              </w:rPr>
              <w:tab/>
            </w:r>
            <w:r>
              <w:rPr>
                <w:noProof/>
                <w:webHidden/>
              </w:rPr>
              <w:fldChar w:fldCharType="begin"/>
            </w:r>
            <w:r>
              <w:rPr>
                <w:noProof/>
                <w:webHidden/>
              </w:rPr>
              <w:instrText xml:space="preserve"> PAGEREF _Toc513099403 \h </w:instrText>
            </w:r>
            <w:r>
              <w:rPr>
                <w:noProof/>
                <w:webHidden/>
              </w:rPr>
            </w:r>
            <w:r>
              <w:rPr>
                <w:noProof/>
                <w:webHidden/>
              </w:rPr>
              <w:fldChar w:fldCharType="separate"/>
            </w:r>
            <w:r>
              <w:rPr>
                <w:noProof/>
                <w:webHidden/>
              </w:rPr>
              <w:t>10</w:t>
            </w:r>
            <w:r>
              <w:rPr>
                <w:noProof/>
                <w:webHidden/>
              </w:rPr>
              <w:fldChar w:fldCharType="end"/>
            </w:r>
          </w:hyperlink>
        </w:p>
        <w:p w14:paraId="4E54C205" w14:textId="77777777" w:rsidR="00055488" w:rsidRDefault="00055488">
          <w:pPr>
            <w:pStyle w:val="TOC3"/>
            <w:tabs>
              <w:tab w:val="right" w:leader="dot" w:pos="9010"/>
            </w:tabs>
            <w:rPr>
              <w:rFonts w:eastAsiaTheme="minorEastAsia" w:cstheme="minorBidi"/>
              <w:i w:val="0"/>
              <w:iCs w:val="0"/>
              <w:noProof/>
              <w:sz w:val="24"/>
              <w:szCs w:val="24"/>
            </w:rPr>
          </w:pPr>
          <w:hyperlink w:anchor="_Toc513099404" w:history="1">
            <w:r w:rsidRPr="005E72B3">
              <w:rPr>
                <w:rStyle w:val="Hyperlink"/>
                <w:rFonts w:ascii="Times New Roman" w:eastAsia="Times New Roman" w:hAnsi="Times New Roman"/>
                <w:noProof/>
              </w:rPr>
              <w:t>4.1.2 Cell Transitions</w:t>
            </w:r>
            <w:r>
              <w:rPr>
                <w:noProof/>
                <w:webHidden/>
              </w:rPr>
              <w:tab/>
            </w:r>
            <w:r>
              <w:rPr>
                <w:noProof/>
                <w:webHidden/>
              </w:rPr>
              <w:fldChar w:fldCharType="begin"/>
            </w:r>
            <w:r>
              <w:rPr>
                <w:noProof/>
                <w:webHidden/>
              </w:rPr>
              <w:instrText xml:space="preserve"> PAGEREF _Toc513099404 \h </w:instrText>
            </w:r>
            <w:r>
              <w:rPr>
                <w:noProof/>
                <w:webHidden/>
              </w:rPr>
            </w:r>
            <w:r>
              <w:rPr>
                <w:noProof/>
                <w:webHidden/>
              </w:rPr>
              <w:fldChar w:fldCharType="separate"/>
            </w:r>
            <w:r>
              <w:rPr>
                <w:noProof/>
                <w:webHidden/>
              </w:rPr>
              <w:t>12</w:t>
            </w:r>
            <w:r>
              <w:rPr>
                <w:noProof/>
                <w:webHidden/>
              </w:rPr>
              <w:fldChar w:fldCharType="end"/>
            </w:r>
          </w:hyperlink>
        </w:p>
        <w:p w14:paraId="24A41A7A" w14:textId="77777777" w:rsidR="00055488" w:rsidRDefault="00055488">
          <w:pPr>
            <w:pStyle w:val="TOC3"/>
            <w:tabs>
              <w:tab w:val="right" w:leader="dot" w:pos="9010"/>
            </w:tabs>
            <w:rPr>
              <w:rFonts w:eastAsiaTheme="minorEastAsia" w:cstheme="minorBidi"/>
              <w:i w:val="0"/>
              <w:iCs w:val="0"/>
              <w:noProof/>
              <w:sz w:val="24"/>
              <w:szCs w:val="24"/>
            </w:rPr>
          </w:pPr>
          <w:hyperlink w:anchor="_Toc513099405" w:history="1">
            <w:r w:rsidRPr="005E72B3">
              <w:rPr>
                <w:rStyle w:val="Hyperlink"/>
                <w:rFonts w:ascii="Times New Roman" w:eastAsia="Times New Roman" w:hAnsi="Times New Roman"/>
                <w:noProof/>
              </w:rPr>
              <w:t>4.1.3 Agent Solve</w:t>
            </w:r>
            <w:r>
              <w:rPr>
                <w:noProof/>
                <w:webHidden/>
              </w:rPr>
              <w:tab/>
            </w:r>
            <w:r>
              <w:rPr>
                <w:noProof/>
                <w:webHidden/>
              </w:rPr>
              <w:fldChar w:fldCharType="begin"/>
            </w:r>
            <w:r>
              <w:rPr>
                <w:noProof/>
                <w:webHidden/>
              </w:rPr>
              <w:instrText xml:space="preserve"> PAGEREF _Toc513099405 \h </w:instrText>
            </w:r>
            <w:r>
              <w:rPr>
                <w:noProof/>
                <w:webHidden/>
              </w:rPr>
            </w:r>
            <w:r>
              <w:rPr>
                <w:noProof/>
                <w:webHidden/>
              </w:rPr>
              <w:fldChar w:fldCharType="separate"/>
            </w:r>
            <w:r>
              <w:rPr>
                <w:noProof/>
                <w:webHidden/>
              </w:rPr>
              <w:t>13</w:t>
            </w:r>
            <w:r>
              <w:rPr>
                <w:noProof/>
                <w:webHidden/>
              </w:rPr>
              <w:fldChar w:fldCharType="end"/>
            </w:r>
          </w:hyperlink>
        </w:p>
        <w:p w14:paraId="469879EF" w14:textId="77777777" w:rsidR="00055488" w:rsidRDefault="00055488">
          <w:pPr>
            <w:pStyle w:val="TOC3"/>
            <w:tabs>
              <w:tab w:val="right" w:leader="dot" w:pos="9010"/>
            </w:tabs>
            <w:rPr>
              <w:rFonts w:eastAsiaTheme="minorEastAsia" w:cstheme="minorBidi"/>
              <w:i w:val="0"/>
              <w:iCs w:val="0"/>
              <w:noProof/>
              <w:sz w:val="24"/>
              <w:szCs w:val="24"/>
            </w:rPr>
          </w:pPr>
          <w:hyperlink w:anchor="_Toc513099406" w:history="1">
            <w:r w:rsidRPr="005E72B3">
              <w:rPr>
                <w:rStyle w:val="Hyperlink"/>
                <w:rFonts w:ascii="Times New Roman" w:eastAsia="Times New Roman" w:hAnsi="Times New Roman"/>
                <w:noProof/>
              </w:rPr>
              <w:t>4.1.4 Proliferative Growth</w:t>
            </w:r>
            <w:r>
              <w:rPr>
                <w:noProof/>
                <w:webHidden/>
              </w:rPr>
              <w:tab/>
            </w:r>
            <w:r>
              <w:rPr>
                <w:noProof/>
                <w:webHidden/>
              </w:rPr>
              <w:fldChar w:fldCharType="begin"/>
            </w:r>
            <w:r>
              <w:rPr>
                <w:noProof/>
                <w:webHidden/>
              </w:rPr>
              <w:instrText xml:space="preserve"> PAGEREF _Toc513099406 \h </w:instrText>
            </w:r>
            <w:r>
              <w:rPr>
                <w:noProof/>
                <w:webHidden/>
              </w:rPr>
            </w:r>
            <w:r>
              <w:rPr>
                <w:noProof/>
                <w:webHidden/>
              </w:rPr>
              <w:fldChar w:fldCharType="separate"/>
            </w:r>
            <w:r>
              <w:rPr>
                <w:noProof/>
                <w:webHidden/>
              </w:rPr>
              <w:t>14</w:t>
            </w:r>
            <w:r>
              <w:rPr>
                <w:noProof/>
                <w:webHidden/>
              </w:rPr>
              <w:fldChar w:fldCharType="end"/>
            </w:r>
          </w:hyperlink>
        </w:p>
        <w:p w14:paraId="628AA7D4" w14:textId="77777777" w:rsidR="00055488" w:rsidRDefault="00055488">
          <w:pPr>
            <w:pStyle w:val="TOC3"/>
            <w:tabs>
              <w:tab w:val="right" w:leader="dot" w:pos="9010"/>
            </w:tabs>
            <w:rPr>
              <w:rFonts w:eastAsiaTheme="minorEastAsia" w:cstheme="minorBidi"/>
              <w:i w:val="0"/>
              <w:iCs w:val="0"/>
              <w:noProof/>
              <w:sz w:val="24"/>
              <w:szCs w:val="24"/>
            </w:rPr>
          </w:pPr>
          <w:hyperlink w:anchor="_Toc513099407" w:history="1">
            <w:r w:rsidRPr="005E72B3">
              <w:rPr>
                <w:rStyle w:val="Hyperlink"/>
                <w:rFonts w:ascii="Times New Roman" w:eastAsia="Times New Roman" w:hAnsi="Times New Roman"/>
                <w:noProof/>
              </w:rPr>
              <w:t>4.1.5 Mitosis</w:t>
            </w:r>
            <w:r>
              <w:rPr>
                <w:noProof/>
                <w:webHidden/>
              </w:rPr>
              <w:tab/>
            </w:r>
            <w:r>
              <w:rPr>
                <w:noProof/>
                <w:webHidden/>
              </w:rPr>
              <w:fldChar w:fldCharType="begin"/>
            </w:r>
            <w:r>
              <w:rPr>
                <w:noProof/>
                <w:webHidden/>
              </w:rPr>
              <w:instrText xml:space="preserve"> PAGEREF _Toc513099407 \h </w:instrText>
            </w:r>
            <w:r>
              <w:rPr>
                <w:noProof/>
                <w:webHidden/>
              </w:rPr>
            </w:r>
            <w:r>
              <w:rPr>
                <w:noProof/>
                <w:webHidden/>
              </w:rPr>
              <w:fldChar w:fldCharType="separate"/>
            </w:r>
            <w:r>
              <w:rPr>
                <w:noProof/>
                <w:webHidden/>
              </w:rPr>
              <w:t>15</w:t>
            </w:r>
            <w:r>
              <w:rPr>
                <w:noProof/>
                <w:webHidden/>
              </w:rPr>
              <w:fldChar w:fldCharType="end"/>
            </w:r>
          </w:hyperlink>
        </w:p>
        <w:p w14:paraId="7C556054" w14:textId="77777777" w:rsidR="00055488" w:rsidRDefault="00055488">
          <w:pPr>
            <w:pStyle w:val="TOC2"/>
            <w:tabs>
              <w:tab w:val="right" w:leader="dot" w:pos="9010"/>
            </w:tabs>
            <w:rPr>
              <w:rFonts w:eastAsiaTheme="minorEastAsia" w:cstheme="minorBidi"/>
              <w:smallCaps w:val="0"/>
              <w:noProof/>
              <w:sz w:val="24"/>
              <w:szCs w:val="24"/>
            </w:rPr>
          </w:pPr>
          <w:hyperlink w:anchor="_Toc513099408" w:history="1">
            <w:r w:rsidRPr="005E72B3">
              <w:rPr>
                <w:rStyle w:val="Hyperlink"/>
                <w:rFonts w:ascii="Times New Roman" w:eastAsia="Times New Roman" w:hAnsi="Times New Roman"/>
                <w:noProof/>
              </w:rPr>
              <w:t>4.2 An overview of Python and its Class System</w:t>
            </w:r>
            <w:r>
              <w:rPr>
                <w:noProof/>
                <w:webHidden/>
              </w:rPr>
              <w:tab/>
            </w:r>
            <w:r>
              <w:rPr>
                <w:noProof/>
                <w:webHidden/>
              </w:rPr>
              <w:fldChar w:fldCharType="begin"/>
            </w:r>
            <w:r>
              <w:rPr>
                <w:noProof/>
                <w:webHidden/>
              </w:rPr>
              <w:instrText xml:space="preserve"> PAGEREF _Toc513099408 \h </w:instrText>
            </w:r>
            <w:r>
              <w:rPr>
                <w:noProof/>
                <w:webHidden/>
              </w:rPr>
            </w:r>
            <w:r>
              <w:rPr>
                <w:noProof/>
                <w:webHidden/>
              </w:rPr>
              <w:fldChar w:fldCharType="separate"/>
            </w:r>
            <w:r>
              <w:rPr>
                <w:noProof/>
                <w:webHidden/>
              </w:rPr>
              <w:t>16</w:t>
            </w:r>
            <w:r>
              <w:rPr>
                <w:noProof/>
                <w:webHidden/>
              </w:rPr>
              <w:fldChar w:fldCharType="end"/>
            </w:r>
          </w:hyperlink>
        </w:p>
        <w:p w14:paraId="725D816E" w14:textId="77777777" w:rsidR="00055488" w:rsidRDefault="00055488">
          <w:pPr>
            <w:pStyle w:val="TOC2"/>
            <w:tabs>
              <w:tab w:val="right" w:leader="dot" w:pos="9010"/>
            </w:tabs>
            <w:rPr>
              <w:rFonts w:eastAsiaTheme="minorEastAsia" w:cstheme="minorBidi"/>
              <w:smallCaps w:val="0"/>
              <w:noProof/>
              <w:sz w:val="24"/>
              <w:szCs w:val="24"/>
            </w:rPr>
          </w:pPr>
          <w:hyperlink w:anchor="_Toc513099409" w:history="1">
            <w:r w:rsidRPr="005E72B3">
              <w:rPr>
                <w:rStyle w:val="Hyperlink"/>
                <w:rFonts w:ascii="Times New Roman" w:eastAsia="Times New Roman" w:hAnsi="Times New Roman"/>
                <w:noProof/>
              </w:rPr>
              <w:t>4.3 Class Diagrams</w:t>
            </w:r>
            <w:r>
              <w:rPr>
                <w:noProof/>
                <w:webHidden/>
              </w:rPr>
              <w:tab/>
            </w:r>
            <w:r>
              <w:rPr>
                <w:noProof/>
                <w:webHidden/>
              </w:rPr>
              <w:fldChar w:fldCharType="begin"/>
            </w:r>
            <w:r>
              <w:rPr>
                <w:noProof/>
                <w:webHidden/>
              </w:rPr>
              <w:instrText xml:space="preserve"> PAGEREF _Toc513099409 \h </w:instrText>
            </w:r>
            <w:r>
              <w:rPr>
                <w:noProof/>
                <w:webHidden/>
              </w:rPr>
            </w:r>
            <w:r>
              <w:rPr>
                <w:noProof/>
                <w:webHidden/>
              </w:rPr>
              <w:fldChar w:fldCharType="separate"/>
            </w:r>
            <w:r>
              <w:rPr>
                <w:noProof/>
                <w:webHidden/>
              </w:rPr>
              <w:t>16</w:t>
            </w:r>
            <w:r>
              <w:rPr>
                <w:noProof/>
                <w:webHidden/>
              </w:rPr>
              <w:fldChar w:fldCharType="end"/>
            </w:r>
          </w:hyperlink>
        </w:p>
        <w:p w14:paraId="083B502D" w14:textId="77777777" w:rsidR="00055488" w:rsidRDefault="00055488">
          <w:pPr>
            <w:pStyle w:val="TOC2"/>
            <w:tabs>
              <w:tab w:val="right" w:leader="dot" w:pos="9010"/>
            </w:tabs>
            <w:rPr>
              <w:rFonts w:eastAsiaTheme="minorEastAsia" w:cstheme="minorBidi"/>
              <w:smallCaps w:val="0"/>
              <w:noProof/>
              <w:sz w:val="24"/>
              <w:szCs w:val="24"/>
            </w:rPr>
          </w:pPr>
          <w:hyperlink w:anchor="_Toc513099410" w:history="1">
            <w:r w:rsidRPr="005E72B3">
              <w:rPr>
                <w:rStyle w:val="Hyperlink"/>
                <w:rFonts w:ascii="Times New Roman" w:eastAsia="Times New Roman" w:hAnsi="Times New Roman"/>
                <w:noProof/>
              </w:rPr>
              <w:t>4.4 Environment</w:t>
            </w:r>
            <w:r>
              <w:rPr>
                <w:noProof/>
                <w:webHidden/>
              </w:rPr>
              <w:tab/>
            </w:r>
            <w:r>
              <w:rPr>
                <w:noProof/>
                <w:webHidden/>
              </w:rPr>
              <w:fldChar w:fldCharType="begin"/>
            </w:r>
            <w:r>
              <w:rPr>
                <w:noProof/>
                <w:webHidden/>
              </w:rPr>
              <w:instrText xml:space="preserve"> PAGEREF _Toc513099410 \h </w:instrText>
            </w:r>
            <w:r>
              <w:rPr>
                <w:noProof/>
                <w:webHidden/>
              </w:rPr>
            </w:r>
            <w:r>
              <w:rPr>
                <w:noProof/>
                <w:webHidden/>
              </w:rPr>
              <w:fldChar w:fldCharType="separate"/>
            </w:r>
            <w:r>
              <w:rPr>
                <w:noProof/>
                <w:webHidden/>
              </w:rPr>
              <w:t>17</w:t>
            </w:r>
            <w:r>
              <w:rPr>
                <w:noProof/>
                <w:webHidden/>
              </w:rPr>
              <w:fldChar w:fldCharType="end"/>
            </w:r>
          </w:hyperlink>
        </w:p>
        <w:p w14:paraId="667F8186" w14:textId="77777777" w:rsidR="00055488" w:rsidRDefault="00055488">
          <w:pPr>
            <w:pStyle w:val="TOC2"/>
            <w:tabs>
              <w:tab w:val="right" w:leader="dot" w:pos="9010"/>
            </w:tabs>
            <w:rPr>
              <w:rFonts w:eastAsiaTheme="minorEastAsia" w:cstheme="minorBidi"/>
              <w:smallCaps w:val="0"/>
              <w:noProof/>
              <w:sz w:val="24"/>
              <w:szCs w:val="24"/>
            </w:rPr>
          </w:pPr>
          <w:hyperlink w:anchor="_Toc513099411" w:history="1">
            <w:r w:rsidRPr="005E72B3">
              <w:rPr>
                <w:rStyle w:val="Hyperlink"/>
                <w:rFonts w:ascii="Times New Roman" w:eastAsia="Times New Roman" w:hAnsi="Times New Roman"/>
                <w:noProof/>
              </w:rPr>
              <w:t>4.5 Simulations to Run</w:t>
            </w:r>
            <w:r>
              <w:rPr>
                <w:noProof/>
                <w:webHidden/>
              </w:rPr>
              <w:tab/>
            </w:r>
            <w:r>
              <w:rPr>
                <w:noProof/>
                <w:webHidden/>
              </w:rPr>
              <w:fldChar w:fldCharType="begin"/>
            </w:r>
            <w:r>
              <w:rPr>
                <w:noProof/>
                <w:webHidden/>
              </w:rPr>
              <w:instrText xml:space="preserve"> PAGEREF _Toc513099411 \h </w:instrText>
            </w:r>
            <w:r>
              <w:rPr>
                <w:noProof/>
                <w:webHidden/>
              </w:rPr>
            </w:r>
            <w:r>
              <w:rPr>
                <w:noProof/>
                <w:webHidden/>
              </w:rPr>
              <w:fldChar w:fldCharType="separate"/>
            </w:r>
            <w:r>
              <w:rPr>
                <w:noProof/>
                <w:webHidden/>
              </w:rPr>
              <w:t>17</w:t>
            </w:r>
            <w:r>
              <w:rPr>
                <w:noProof/>
                <w:webHidden/>
              </w:rPr>
              <w:fldChar w:fldCharType="end"/>
            </w:r>
          </w:hyperlink>
        </w:p>
        <w:p w14:paraId="4498CDD7" w14:textId="77777777" w:rsidR="00055488" w:rsidRDefault="00055488">
          <w:pPr>
            <w:pStyle w:val="TOC1"/>
            <w:tabs>
              <w:tab w:val="right" w:leader="dot" w:pos="9010"/>
            </w:tabs>
            <w:rPr>
              <w:rFonts w:eastAsiaTheme="minorEastAsia" w:cstheme="minorBidi"/>
              <w:b w:val="0"/>
              <w:bCs w:val="0"/>
              <w:caps w:val="0"/>
              <w:noProof/>
              <w:sz w:val="24"/>
              <w:szCs w:val="24"/>
            </w:rPr>
          </w:pPr>
          <w:hyperlink w:anchor="_Toc513099412" w:history="1">
            <w:r w:rsidRPr="005E72B3">
              <w:rPr>
                <w:rStyle w:val="Hyperlink"/>
                <w:noProof/>
              </w:rPr>
              <w:t>5 Implementation and Testing</w:t>
            </w:r>
            <w:r>
              <w:rPr>
                <w:noProof/>
                <w:webHidden/>
              </w:rPr>
              <w:tab/>
            </w:r>
            <w:r>
              <w:rPr>
                <w:noProof/>
                <w:webHidden/>
              </w:rPr>
              <w:fldChar w:fldCharType="begin"/>
            </w:r>
            <w:r>
              <w:rPr>
                <w:noProof/>
                <w:webHidden/>
              </w:rPr>
              <w:instrText xml:space="preserve"> PAGEREF _Toc513099412 \h </w:instrText>
            </w:r>
            <w:r>
              <w:rPr>
                <w:noProof/>
                <w:webHidden/>
              </w:rPr>
            </w:r>
            <w:r>
              <w:rPr>
                <w:noProof/>
                <w:webHidden/>
              </w:rPr>
              <w:fldChar w:fldCharType="separate"/>
            </w:r>
            <w:r>
              <w:rPr>
                <w:noProof/>
                <w:webHidden/>
              </w:rPr>
              <w:t>18</w:t>
            </w:r>
            <w:r>
              <w:rPr>
                <w:noProof/>
                <w:webHidden/>
              </w:rPr>
              <w:fldChar w:fldCharType="end"/>
            </w:r>
          </w:hyperlink>
        </w:p>
        <w:p w14:paraId="351D9AFB" w14:textId="77777777" w:rsidR="00055488" w:rsidRDefault="00055488">
          <w:pPr>
            <w:pStyle w:val="TOC2"/>
            <w:tabs>
              <w:tab w:val="right" w:leader="dot" w:pos="9010"/>
            </w:tabs>
            <w:rPr>
              <w:rFonts w:eastAsiaTheme="minorEastAsia" w:cstheme="minorBidi"/>
              <w:smallCaps w:val="0"/>
              <w:noProof/>
              <w:sz w:val="24"/>
              <w:szCs w:val="24"/>
            </w:rPr>
          </w:pPr>
          <w:hyperlink w:anchor="_Toc513099413" w:history="1">
            <w:r w:rsidRPr="005E72B3">
              <w:rPr>
                <w:rStyle w:val="Hyperlink"/>
                <w:rFonts w:ascii="Times New Roman" w:eastAsia="Times New Roman" w:hAnsi="Times New Roman"/>
                <w:noProof/>
              </w:rPr>
              <w:t>5.1 Implementation</w:t>
            </w:r>
            <w:r>
              <w:rPr>
                <w:noProof/>
                <w:webHidden/>
              </w:rPr>
              <w:tab/>
            </w:r>
            <w:r>
              <w:rPr>
                <w:noProof/>
                <w:webHidden/>
              </w:rPr>
              <w:fldChar w:fldCharType="begin"/>
            </w:r>
            <w:r>
              <w:rPr>
                <w:noProof/>
                <w:webHidden/>
              </w:rPr>
              <w:instrText xml:space="preserve"> PAGEREF _Toc513099413 \h </w:instrText>
            </w:r>
            <w:r>
              <w:rPr>
                <w:noProof/>
                <w:webHidden/>
              </w:rPr>
            </w:r>
            <w:r>
              <w:rPr>
                <w:noProof/>
                <w:webHidden/>
              </w:rPr>
              <w:fldChar w:fldCharType="separate"/>
            </w:r>
            <w:r>
              <w:rPr>
                <w:noProof/>
                <w:webHidden/>
              </w:rPr>
              <w:t>18</w:t>
            </w:r>
            <w:r>
              <w:rPr>
                <w:noProof/>
                <w:webHidden/>
              </w:rPr>
              <w:fldChar w:fldCharType="end"/>
            </w:r>
          </w:hyperlink>
        </w:p>
        <w:p w14:paraId="4BCF5BE9" w14:textId="77777777" w:rsidR="00055488" w:rsidRDefault="00055488">
          <w:pPr>
            <w:pStyle w:val="TOC3"/>
            <w:tabs>
              <w:tab w:val="right" w:leader="dot" w:pos="9010"/>
            </w:tabs>
            <w:rPr>
              <w:rFonts w:eastAsiaTheme="minorEastAsia" w:cstheme="minorBidi"/>
              <w:i w:val="0"/>
              <w:iCs w:val="0"/>
              <w:noProof/>
              <w:sz w:val="24"/>
              <w:szCs w:val="24"/>
            </w:rPr>
          </w:pPr>
          <w:hyperlink w:anchor="_Toc513099414" w:history="1">
            <w:r w:rsidRPr="005E72B3">
              <w:rPr>
                <w:rStyle w:val="Hyperlink"/>
                <w:rFonts w:ascii="Times New Roman" w:eastAsia="Times New Roman" w:hAnsi="Times New Roman"/>
                <w:noProof/>
              </w:rPr>
              <w:t>5.1.1 Changes to CellABM</w:t>
            </w:r>
            <w:r>
              <w:rPr>
                <w:noProof/>
                <w:webHidden/>
              </w:rPr>
              <w:tab/>
            </w:r>
            <w:r>
              <w:rPr>
                <w:noProof/>
                <w:webHidden/>
              </w:rPr>
              <w:fldChar w:fldCharType="begin"/>
            </w:r>
            <w:r>
              <w:rPr>
                <w:noProof/>
                <w:webHidden/>
              </w:rPr>
              <w:instrText xml:space="preserve"> PAGEREF _Toc513099414 \h </w:instrText>
            </w:r>
            <w:r>
              <w:rPr>
                <w:noProof/>
                <w:webHidden/>
              </w:rPr>
            </w:r>
            <w:r>
              <w:rPr>
                <w:noProof/>
                <w:webHidden/>
              </w:rPr>
              <w:fldChar w:fldCharType="separate"/>
            </w:r>
            <w:r>
              <w:rPr>
                <w:noProof/>
                <w:webHidden/>
              </w:rPr>
              <w:t>18</w:t>
            </w:r>
            <w:r>
              <w:rPr>
                <w:noProof/>
                <w:webHidden/>
              </w:rPr>
              <w:fldChar w:fldCharType="end"/>
            </w:r>
          </w:hyperlink>
        </w:p>
        <w:p w14:paraId="6D05D37B" w14:textId="77777777" w:rsidR="00055488" w:rsidRDefault="00055488">
          <w:pPr>
            <w:pStyle w:val="TOC3"/>
            <w:tabs>
              <w:tab w:val="right" w:leader="dot" w:pos="9010"/>
            </w:tabs>
            <w:rPr>
              <w:rFonts w:eastAsiaTheme="minorEastAsia" w:cstheme="minorBidi"/>
              <w:i w:val="0"/>
              <w:iCs w:val="0"/>
              <w:noProof/>
              <w:sz w:val="24"/>
              <w:szCs w:val="24"/>
            </w:rPr>
          </w:pPr>
          <w:hyperlink w:anchor="_Toc513099415" w:history="1">
            <w:r w:rsidRPr="005E72B3">
              <w:rPr>
                <w:rStyle w:val="Hyperlink"/>
                <w:rFonts w:ascii="Times New Roman" w:eastAsia="Times New Roman" w:hAnsi="Times New Roman"/>
                <w:noProof/>
              </w:rPr>
              <w:t>5.1.2 Senescent Agent</w:t>
            </w:r>
            <w:r>
              <w:rPr>
                <w:noProof/>
                <w:webHidden/>
              </w:rPr>
              <w:tab/>
            </w:r>
            <w:r>
              <w:rPr>
                <w:noProof/>
                <w:webHidden/>
              </w:rPr>
              <w:fldChar w:fldCharType="begin"/>
            </w:r>
            <w:r>
              <w:rPr>
                <w:noProof/>
                <w:webHidden/>
              </w:rPr>
              <w:instrText xml:space="preserve"> PAGEREF _Toc513099415 \h </w:instrText>
            </w:r>
            <w:r>
              <w:rPr>
                <w:noProof/>
                <w:webHidden/>
              </w:rPr>
            </w:r>
            <w:r>
              <w:rPr>
                <w:noProof/>
                <w:webHidden/>
              </w:rPr>
              <w:fldChar w:fldCharType="separate"/>
            </w:r>
            <w:r>
              <w:rPr>
                <w:noProof/>
                <w:webHidden/>
              </w:rPr>
              <w:t>18</w:t>
            </w:r>
            <w:r>
              <w:rPr>
                <w:noProof/>
                <w:webHidden/>
              </w:rPr>
              <w:fldChar w:fldCharType="end"/>
            </w:r>
          </w:hyperlink>
        </w:p>
        <w:p w14:paraId="138F0DB9" w14:textId="77777777" w:rsidR="00055488" w:rsidRDefault="00055488">
          <w:pPr>
            <w:pStyle w:val="TOC3"/>
            <w:tabs>
              <w:tab w:val="right" w:leader="dot" w:pos="9010"/>
            </w:tabs>
            <w:rPr>
              <w:rFonts w:eastAsiaTheme="minorEastAsia" w:cstheme="minorBidi"/>
              <w:i w:val="0"/>
              <w:iCs w:val="0"/>
              <w:noProof/>
              <w:sz w:val="24"/>
              <w:szCs w:val="24"/>
            </w:rPr>
          </w:pPr>
          <w:hyperlink w:anchor="_Toc513099416" w:history="1">
            <w:r w:rsidRPr="005E72B3">
              <w:rPr>
                <w:rStyle w:val="Hyperlink"/>
                <w:rFonts w:ascii="Times New Roman" w:eastAsia="Times New Roman" w:hAnsi="Times New Roman"/>
                <w:noProof/>
              </w:rPr>
              <w:t>5.1.3 Quiescent Agent</w:t>
            </w:r>
            <w:r>
              <w:rPr>
                <w:noProof/>
                <w:webHidden/>
              </w:rPr>
              <w:tab/>
            </w:r>
            <w:r>
              <w:rPr>
                <w:noProof/>
                <w:webHidden/>
              </w:rPr>
              <w:fldChar w:fldCharType="begin"/>
            </w:r>
            <w:r>
              <w:rPr>
                <w:noProof/>
                <w:webHidden/>
              </w:rPr>
              <w:instrText xml:space="preserve"> PAGEREF _Toc513099416 \h </w:instrText>
            </w:r>
            <w:r>
              <w:rPr>
                <w:noProof/>
                <w:webHidden/>
              </w:rPr>
            </w:r>
            <w:r>
              <w:rPr>
                <w:noProof/>
                <w:webHidden/>
              </w:rPr>
              <w:fldChar w:fldCharType="separate"/>
            </w:r>
            <w:r>
              <w:rPr>
                <w:noProof/>
                <w:webHidden/>
              </w:rPr>
              <w:t>20</w:t>
            </w:r>
            <w:r>
              <w:rPr>
                <w:noProof/>
                <w:webHidden/>
              </w:rPr>
              <w:fldChar w:fldCharType="end"/>
            </w:r>
          </w:hyperlink>
        </w:p>
        <w:p w14:paraId="720E2561" w14:textId="77777777" w:rsidR="00055488" w:rsidRDefault="00055488">
          <w:pPr>
            <w:pStyle w:val="TOC3"/>
            <w:tabs>
              <w:tab w:val="right" w:leader="dot" w:pos="9010"/>
            </w:tabs>
            <w:rPr>
              <w:rFonts w:eastAsiaTheme="minorEastAsia" w:cstheme="minorBidi"/>
              <w:i w:val="0"/>
              <w:iCs w:val="0"/>
              <w:noProof/>
              <w:sz w:val="24"/>
              <w:szCs w:val="24"/>
            </w:rPr>
          </w:pPr>
          <w:hyperlink w:anchor="_Toc513099417" w:history="1">
            <w:r w:rsidRPr="005E72B3">
              <w:rPr>
                <w:rStyle w:val="Hyperlink"/>
                <w:rFonts w:ascii="Times New Roman" w:eastAsia="Times New Roman" w:hAnsi="Times New Roman"/>
                <w:noProof/>
              </w:rPr>
              <w:t>5.1.4 Proliferating Agent</w:t>
            </w:r>
            <w:r>
              <w:rPr>
                <w:noProof/>
                <w:webHidden/>
              </w:rPr>
              <w:tab/>
            </w:r>
            <w:r>
              <w:rPr>
                <w:noProof/>
                <w:webHidden/>
              </w:rPr>
              <w:fldChar w:fldCharType="begin"/>
            </w:r>
            <w:r>
              <w:rPr>
                <w:noProof/>
                <w:webHidden/>
              </w:rPr>
              <w:instrText xml:space="preserve"> PAGEREF _Toc513099417 \h </w:instrText>
            </w:r>
            <w:r>
              <w:rPr>
                <w:noProof/>
                <w:webHidden/>
              </w:rPr>
            </w:r>
            <w:r>
              <w:rPr>
                <w:noProof/>
                <w:webHidden/>
              </w:rPr>
              <w:fldChar w:fldCharType="separate"/>
            </w:r>
            <w:r>
              <w:rPr>
                <w:noProof/>
                <w:webHidden/>
              </w:rPr>
              <w:t>21</w:t>
            </w:r>
            <w:r>
              <w:rPr>
                <w:noProof/>
                <w:webHidden/>
              </w:rPr>
              <w:fldChar w:fldCharType="end"/>
            </w:r>
          </w:hyperlink>
        </w:p>
        <w:p w14:paraId="23BCFCC4" w14:textId="77777777" w:rsidR="00055488" w:rsidRDefault="00055488">
          <w:pPr>
            <w:pStyle w:val="TOC3"/>
            <w:tabs>
              <w:tab w:val="right" w:leader="dot" w:pos="9010"/>
            </w:tabs>
            <w:rPr>
              <w:rFonts w:eastAsiaTheme="minorEastAsia" w:cstheme="minorBidi"/>
              <w:i w:val="0"/>
              <w:iCs w:val="0"/>
              <w:noProof/>
              <w:sz w:val="24"/>
              <w:szCs w:val="24"/>
            </w:rPr>
          </w:pPr>
          <w:hyperlink w:anchor="_Toc513099418" w:history="1">
            <w:r w:rsidRPr="005E72B3">
              <w:rPr>
                <w:rStyle w:val="Hyperlink"/>
                <w:rFonts w:ascii="Times New Roman" w:eastAsia="Times New Roman" w:hAnsi="Times New Roman"/>
                <w:noProof/>
              </w:rPr>
              <w:t>5.1.5 Agent Solve</w:t>
            </w:r>
            <w:r>
              <w:rPr>
                <w:noProof/>
                <w:webHidden/>
              </w:rPr>
              <w:tab/>
            </w:r>
            <w:r>
              <w:rPr>
                <w:noProof/>
                <w:webHidden/>
              </w:rPr>
              <w:fldChar w:fldCharType="begin"/>
            </w:r>
            <w:r>
              <w:rPr>
                <w:noProof/>
                <w:webHidden/>
              </w:rPr>
              <w:instrText xml:space="preserve"> PAGEREF _Toc513099418 \h </w:instrText>
            </w:r>
            <w:r>
              <w:rPr>
                <w:noProof/>
                <w:webHidden/>
              </w:rPr>
            </w:r>
            <w:r>
              <w:rPr>
                <w:noProof/>
                <w:webHidden/>
              </w:rPr>
              <w:fldChar w:fldCharType="separate"/>
            </w:r>
            <w:r>
              <w:rPr>
                <w:noProof/>
                <w:webHidden/>
              </w:rPr>
              <w:t>24</w:t>
            </w:r>
            <w:r>
              <w:rPr>
                <w:noProof/>
                <w:webHidden/>
              </w:rPr>
              <w:fldChar w:fldCharType="end"/>
            </w:r>
          </w:hyperlink>
        </w:p>
        <w:p w14:paraId="2439AEDE" w14:textId="77777777" w:rsidR="00055488" w:rsidRDefault="00055488">
          <w:pPr>
            <w:pStyle w:val="TOC3"/>
            <w:tabs>
              <w:tab w:val="right" w:leader="dot" w:pos="9010"/>
            </w:tabs>
            <w:rPr>
              <w:rFonts w:eastAsiaTheme="minorEastAsia" w:cstheme="minorBidi"/>
              <w:i w:val="0"/>
              <w:iCs w:val="0"/>
              <w:noProof/>
              <w:sz w:val="24"/>
              <w:szCs w:val="24"/>
            </w:rPr>
          </w:pPr>
          <w:hyperlink w:anchor="_Toc513099419" w:history="1">
            <w:r w:rsidRPr="005E72B3">
              <w:rPr>
                <w:rStyle w:val="Hyperlink"/>
                <w:rFonts w:ascii="Times New Roman" w:eastAsia="Times New Roman" w:hAnsi="Times New Roman"/>
                <w:noProof/>
              </w:rPr>
              <w:t>5.1.6 Environment</w:t>
            </w:r>
            <w:r>
              <w:rPr>
                <w:noProof/>
                <w:webHidden/>
              </w:rPr>
              <w:tab/>
            </w:r>
            <w:r>
              <w:rPr>
                <w:noProof/>
                <w:webHidden/>
              </w:rPr>
              <w:fldChar w:fldCharType="begin"/>
            </w:r>
            <w:r>
              <w:rPr>
                <w:noProof/>
                <w:webHidden/>
              </w:rPr>
              <w:instrText xml:space="preserve"> PAGEREF _Toc513099419 \h </w:instrText>
            </w:r>
            <w:r>
              <w:rPr>
                <w:noProof/>
                <w:webHidden/>
              </w:rPr>
            </w:r>
            <w:r>
              <w:rPr>
                <w:noProof/>
                <w:webHidden/>
              </w:rPr>
              <w:fldChar w:fldCharType="separate"/>
            </w:r>
            <w:r>
              <w:rPr>
                <w:noProof/>
                <w:webHidden/>
              </w:rPr>
              <w:t>26</w:t>
            </w:r>
            <w:r>
              <w:rPr>
                <w:noProof/>
                <w:webHidden/>
              </w:rPr>
              <w:fldChar w:fldCharType="end"/>
            </w:r>
          </w:hyperlink>
        </w:p>
        <w:p w14:paraId="53F62EF3" w14:textId="77777777" w:rsidR="00055488" w:rsidRDefault="00055488">
          <w:pPr>
            <w:pStyle w:val="TOC3"/>
            <w:tabs>
              <w:tab w:val="right" w:leader="dot" w:pos="9010"/>
            </w:tabs>
            <w:rPr>
              <w:rFonts w:eastAsiaTheme="minorEastAsia" w:cstheme="minorBidi"/>
              <w:i w:val="0"/>
              <w:iCs w:val="0"/>
              <w:noProof/>
              <w:sz w:val="24"/>
              <w:szCs w:val="24"/>
            </w:rPr>
          </w:pPr>
          <w:hyperlink w:anchor="_Toc513099420" w:history="1">
            <w:r w:rsidRPr="005E72B3">
              <w:rPr>
                <w:rStyle w:val="Hyperlink"/>
                <w:rFonts w:ascii="Times New Roman" w:eastAsia="Times New Roman" w:hAnsi="Times New Roman"/>
                <w:noProof/>
              </w:rPr>
              <w:t>5.1.7 Overlap Correction</w:t>
            </w:r>
            <w:r>
              <w:rPr>
                <w:noProof/>
                <w:webHidden/>
              </w:rPr>
              <w:tab/>
            </w:r>
            <w:r>
              <w:rPr>
                <w:noProof/>
                <w:webHidden/>
              </w:rPr>
              <w:fldChar w:fldCharType="begin"/>
            </w:r>
            <w:r>
              <w:rPr>
                <w:noProof/>
                <w:webHidden/>
              </w:rPr>
              <w:instrText xml:space="preserve"> PAGEREF _Toc513099420 \h </w:instrText>
            </w:r>
            <w:r>
              <w:rPr>
                <w:noProof/>
                <w:webHidden/>
              </w:rPr>
            </w:r>
            <w:r>
              <w:rPr>
                <w:noProof/>
                <w:webHidden/>
              </w:rPr>
              <w:fldChar w:fldCharType="separate"/>
            </w:r>
            <w:r>
              <w:rPr>
                <w:noProof/>
                <w:webHidden/>
              </w:rPr>
              <w:t>27</w:t>
            </w:r>
            <w:r>
              <w:rPr>
                <w:noProof/>
                <w:webHidden/>
              </w:rPr>
              <w:fldChar w:fldCharType="end"/>
            </w:r>
          </w:hyperlink>
        </w:p>
        <w:p w14:paraId="2673F1E0" w14:textId="77777777" w:rsidR="00055488" w:rsidRDefault="00055488">
          <w:pPr>
            <w:pStyle w:val="TOC3"/>
            <w:tabs>
              <w:tab w:val="right" w:leader="dot" w:pos="9010"/>
            </w:tabs>
            <w:rPr>
              <w:rFonts w:eastAsiaTheme="minorEastAsia" w:cstheme="minorBidi"/>
              <w:i w:val="0"/>
              <w:iCs w:val="0"/>
              <w:noProof/>
              <w:sz w:val="24"/>
              <w:szCs w:val="24"/>
            </w:rPr>
          </w:pPr>
          <w:hyperlink w:anchor="_Toc513099421" w:history="1">
            <w:r w:rsidRPr="005E72B3">
              <w:rPr>
                <w:rStyle w:val="Hyperlink"/>
                <w:rFonts w:ascii="Times New Roman" w:eastAsia="Times New Roman" w:hAnsi="Times New Roman"/>
                <w:noProof/>
              </w:rPr>
              <w:t>5.1.8 Confluence Detection</w:t>
            </w:r>
            <w:r>
              <w:rPr>
                <w:noProof/>
                <w:webHidden/>
              </w:rPr>
              <w:tab/>
            </w:r>
            <w:r>
              <w:rPr>
                <w:noProof/>
                <w:webHidden/>
              </w:rPr>
              <w:fldChar w:fldCharType="begin"/>
            </w:r>
            <w:r>
              <w:rPr>
                <w:noProof/>
                <w:webHidden/>
              </w:rPr>
              <w:instrText xml:space="preserve"> PAGEREF _Toc513099421 \h </w:instrText>
            </w:r>
            <w:r>
              <w:rPr>
                <w:noProof/>
                <w:webHidden/>
              </w:rPr>
            </w:r>
            <w:r>
              <w:rPr>
                <w:noProof/>
                <w:webHidden/>
              </w:rPr>
              <w:fldChar w:fldCharType="separate"/>
            </w:r>
            <w:r>
              <w:rPr>
                <w:noProof/>
                <w:webHidden/>
              </w:rPr>
              <w:t>27</w:t>
            </w:r>
            <w:r>
              <w:rPr>
                <w:noProof/>
                <w:webHidden/>
              </w:rPr>
              <w:fldChar w:fldCharType="end"/>
            </w:r>
          </w:hyperlink>
        </w:p>
        <w:p w14:paraId="4912F0CC" w14:textId="77777777" w:rsidR="00055488" w:rsidRDefault="00055488">
          <w:pPr>
            <w:pStyle w:val="TOC3"/>
            <w:tabs>
              <w:tab w:val="right" w:leader="dot" w:pos="9010"/>
            </w:tabs>
            <w:rPr>
              <w:rFonts w:eastAsiaTheme="minorEastAsia" w:cstheme="minorBidi"/>
              <w:i w:val="0"/>
              <w:iCs w:val="0"/>
              <w:noProof/>
              <w:sz w:val="24"/>
              <w:szCs w:val="24"/>
            </w:rPr>
          </w:pPr>
          <w:hyperlink w:anchor="_Toc513099422" w:history="1">
            <w:r w:rsidRPr="005E72B3">
              <w:rPr>
                <w:rStyle w:val="Hyperlink"/>
                <w:rFonts w:ascii="Times New Roman" w:eastAsia="Times New Roman" w:hAnsi="Times New Roman"/>
                <w:noProof/>
              </w:rPr>
              <w:t>5.1.9 Command Line Interface</w:t>
            </w:r>
            <w:r>
              <w:rPr>
                <w:noProof/>
                <w:webHidden/>
              </w:rPr>
              <w:tab/>
            </w:r>
            <w:r>
              <w:rPr>
                <w:noProof/>
                <w:webHidden/>
              </w:rPr>
              <w:fldChar w:fldCharType="begin"/>
            </w:r>
            <w:r>
              <w:rPr>
                <w:noProof/>
                <w:webHidden/>
              </w:rPr>
              <w:instrText xml:space="preserve"> PAGEREF _Toc513099422 \h </w:instrText>
            </w:r>
            <w:r>
              <w:rPr>
                <w:noProof/>
                <w:webHidden/>
              </w:rPr>
            </w:r>
            <w:r>
              <w:rPr>
                <w:noProof/>
                <w:webHidden/>
              </w:rPr>
              <w:fldChar w:fldCharType="separate"/>
            </w:r>
            <w:r>
              <w:rPr>
                <w:noProof/>
                <w:webHidden/>
              </w:rPr>
              <w:t>28</w:t>
            </w:r>
            <w:r>
              <w:rPr>
                <w:noProof/>
                <w:webHidden/>
              </w:rPr>
              <w:fldChar w:fldCharType="end"/>
            </w:r>
          </w:hyperlink>
        </w:p>
        <w:p w14:paraId="76AC9474" w14:textId="77777777" w:rsidR="00055488" w:rsidRDefault="00055488">
          <w:pPr>
            <w:pStyle w:val="TOC2"/>
            <w:tabs>
              <w:tab w:val="right" w:leader="dot" w:pos="9010"/>
            </w:tabs>
            <w:rPr>
              <w:rFonts w:eastAsiaTheme="minorEastAsia" w:cstheme="minorBidi"/>
              <w:smallCaps w:val="0"/>
              <w:noProof/>
              <w:sz w:val="24"/>
              <w:szCs w:val="24"/>
            </w:rPr>
          </w:pPr>
          <w:hyperlink w:anchor="_Toc513099423" w:history="1">
            <w:r w:rsidRPr="005E72B3">
              <w:rPr>
                <w:rStyle w:val="Hyperlink"/>
                <w:rFonts w:ascii="Times New Roman" w:eastAsia="Times New Roman" w:hAnsi="Times New Roman"/>
                <w:noProof/>
              </w:rPr>
              <w:t>5.2 Overview of Parameters</w:t>
            </w:r>
            <w:r>
              <w:rPr>
                <w:noProof/>
                <w:webHidden/>
              </w:rPr>
              <w:tab/>
            </w:r>
            <w:r>
              <w:rPr>
                <w:noProof/>
                <w:webHidden/>
              </w:rPr>
              <w:fldChar w:fldCharType="begin"/>
            </w:r>
            <w:r>
              <w:rPr>
                <w:noProof/>
                <w:webHidden/>
              </w:rPr>
              <w:instrText xml:space="preserve"> PAGEREF _Toc513099423 \h </w:instrText>
            </w:r>
            <w:r>
              <w:rPr>
                <w:noProof/>
                <w:webHidden/>
              </w:rPr>
            </w:r>
            <w:r>
              <w:rPr>
                <w:noProof/>
                <w:webHidden/>
              </w:rPr>
              <w:fldChar w:fldCharType="separate"/>
            </w:r>
            <w:r>
              <w:rPr>
                <w:noProof/>
                <w:webHidden/>
              </w:rPr>
              <w:t>28</w:t>
            </w:r>
            <w:r>
              <w:rPr>
                <w:noProof/>
                <w:webHidden/>
              </w:rPr>
              <w:fldChar w:fldCharType="end"/>
            </w:r>
          </w:hyperlink>
        </w:p>
        <w:p w14:paraId="55C817E1" w14:textId="77777777" w:rsidR="00055488" w:rsidRDefault="00055488">
          <w:pPr>
            <w:pStyle w:val="TOC2"/>
            <w:tabs>
              <w:tab w:val="right" w:leader="dot" w:pos="9010"/>
            </w:tabs>
            <w:rPr>
              <w:rFonts w:eastAsiaTheme="minorEastAsia" w:cstheme="minorBidi"/>
              <w:smallCaps w:val="0"/>
              <w:noProof/>
              <w:sz w:val="24"/>
              <w:szCs w:val="24"/>
            </w:rPr>
          </w:pPr>
          <w:hyperlink w:anchor="_Toc513099424" w:history="1">
            <w:r w:rsidRPr="005E72B3">
              <w:rPr>
                <w:rStyle w:val="Hyperlink"/>
                <w:rFonts w:ascii="Times New Roman" w:hAnsi="Times New Roman"/>
                <w:noProof/>
              </w:rPr>
              <w:t>5.3 Testing</w:t>
            </w:r>
            <w:r>
              <w:rPr>
                <w:noProof/>
                <w:webHidden/>
              </w:rPr>
              <w:tab/>
            </w:r>
            <w:r>
              <w:rPr>
                <w:noProof/>
                <w:webHidden/>
              </w:rPr>
              <w:fldChar w:fldCharType="begin"/>
            </w:r>
            <w:r>
              <w:rPr>
                <w:noProof/>
                <w:webHidden/>
              </w:rPr>
              <w:instrText xml:space="preserve"> PAGEREF _Toc513099424 \h </w:instrText>
            </w:r>
            <w:r>
              <w:rPr>
                <w:noProof/>
                <w:webHidden/>
              </w:rPr>
            </w:r>
            <w:r>
              <w:rPr>
                <w:noProof/>
                <w:webHidden/>
              </w:rPr>
              <w:fldChar w:fldCharType="separate"/>
            </w:r>
            <w:r>
              <w:rPr>
                <w:noProof/>
                <w:webHidden/>
              </w:rPr>
              <w:t>29</w:t>
            </w:r>
            <w:r>
              <w:rPr>
                <w:noProof/>
                <w:webHidden/>
              </w:rPr>
              <w:fldChar w:fldCharType="end"/>
            </w:r>
          </w:hyperlink>
        </w:p>
        <w:p w14:paraId="784908BF" w14:textId="77777777" w:rsidR="00055488" w:rsidRDefault="00055488">
          <w:pPr>
            <w:pStyle w:val="TOC3"/>
            <w:tabs>
              <w:tab w:val="right" w:leader="dot" w:pos="9010"/>
            </w:tabs>
            <w:rPr>
              <w:rFonts w:eastAsiaTheme="minorEastAsia" w:cstheme="minorBidi"/>
              <w:i w:val="0"/>
              <w:iCs w:val="0"/>
              <w:noProof/>
              <w:sz w:val="24"/>
              <w:szCs w:val="24"/>
            </w:rPr>
          </w:pPr>
          <w:hyperlink w:anchor="_Toc513099425" w:history="1">
            <w:r w:rsidRPr="005E72B3">
              <w:rPr>
                <w:rStyle w:val="Hyperlink"/>
                <w:rFonts w:ascii="Times New Roman" w:eastAsia="Times New Roman" w:hAnsi="Times New Roman"/>
                <w:noProof/>
              </w:rPr>
              <w:t>5.3.1 Unit Testing</w:t>
            </w:r>
            <w:r>
              <w:rPr>
                <w:noProof/>
                <w:webHidden/>
              </w:rPr>
              <w:tab/>
            </w:r>
            <w:r>
              <w:rPr>
                <w:noProof/>
                <w:webHidden/>
              </w:rPr>
              <w:fldChar w:fldCharType="begin"/>
            </w:r>
            <w:r>
              <w:rPr>
                <w:noProof/>
                <w:webHidden/>
              </w:rPr>
              <w:instrText xml:space="preserve"> PAGEREF _Toc513099425 \h </w:instrText>
            </w:r>
            <w:r>
              <w:rPr>
                <w:noProof/>
                <w:webHidden/>
              </w:rPr>
            </w:r>
            <w:r>
              <w:rPr>
                <w:noProof/>
                <w:webHidden/>
              </w:rPr>
              <w:fldChar w:fldCharType="separate"/>
            </w:r>
            <w:r>
              <w:rPr>
                <w:noProof/>
                <w:webHidden/>
              </w:rPr>
              <w:t>29</w:t>
            </w:r>
            <w:r>
              <w:rPr>
                <w:noProof/>
                <w:webHidden/>
              </w:rPr>
              <w:fldChar w:fldCharType="end"/>
            </w:r>
          </w:hyperlink>
        </w:p>
        <w:p w14:paraId="24E18AD0" w14:textId="77777777" w:rsidR="00055488" w:rsidRDefault="00055488">
          <w:pPr>
            <w:pStyle w:val="TOC3"/>
            <w:tabs>
              <w:tab w:val="right" w:leader="dot" w:pos="9010"/>
            </w:tabs>
            <w:rPr>
              <w:rFonts w:eastAsiaTheme="minorEastAsia" w:cstheme="minorBidi"/>
              <w:i w:val="0"/>
              <w:iCs w:val="0"/>
              <w:noProof/>
              <w:sz w:val="24"/>
              <w:szCs w:val="24"/>
            </w:rPr>
          </w:pPr>
          <w:hyperlink w:anchor="_Toc513099426" w:history="1">
            <w:r w:rsidRPr="005E72B3">
              <w:rPr>
                <w:rStyle w:val="Hyperlink"/>
                <w:rFonts w:ascii="Times New Roman" w:eastAsia="Times New Roman" w:hAnsi="Times New Roman"/>
                <w:noProof/>
              </w:rPr>
              <w:t>5.3.2 Face Validation</w:t>
            </w:r>
            <w:r>
              <w:rPr>
                <w:noProof/>
                <w:webHidden/>
              </w:rPr>
              <w:tab/>
            </w:r>
            <w:r>
              <w:rPr>
                <w:noProof/>
                <w:webHidden/>
              </w:rPr>
              <w:fldChar w:fldCharType="begin"/>
            </w:r>
            <w:r>
              <w:rPr>
                <w:noProof/>
                <w:webHidden/>
              </w:rPr>
              <w:instrText xml:space="preserve"> PAGEREF _Toc513099426 \h </w:instrText>
            </w:r>
            <w:r>
              <w:rPr>
                <w:noProof/>
                <w:webHidden/>
              </w:rPr>
            </w:r>
            <w:r>
              <w:rPr>
                <w:noProof/>
                <w:webHidden/>
              </w:rPr>
              <w:fldChar w:fldCharType="separate"/>
            </w:r>
            <w:r>
              <w:rPr>
                <w:noProof/>
                <w:webHidden/>
              </w:rPr>
              <w:t>30</w:t>
            </w:r>
            <w:r>
              <w:rPr>
                <w:noProof/>
                <w:webHidden/>
              </w:rPr>
              <w:fldChar w:fldCharType="end"/>
            </w:r>
          </w:hyperlink>
        </w:p>
        <w:p w14:paraId="7B97181D" w14:textId="77777777" w:rsidR="00055488" w:rsidRDefault="00055488">
          <w:pPr>
            <w:pStyle w:val="TOC1"/>
            <w:tabs>
              <w:tab w:val="right" w:leader="dot" w:pos="9010"/>
            </w:tabs>
            <w:rPr>
              <w:rFonts w:eastAsiaTheme="minorEastAsia" w:cstheme="minorBidi"/>
              <w:b w:val="0"/>
              <w:bCs w:val="0"/>
              <w:caps w:val="0"/>
              <w:noProof/>
              <w:sz w:val="24"/>
              <w:szCs w:val="24"/>
            </w:rPr>
          </w:pPr>
          <w:hyperlink w:anchor="_Toc513099427" w:history="1">
            <w:r w:rsidRPr="005E72B3">
              <w:rPr>
                <w:rStyle w:val="Hyperlink"/>
                <w:noProof/>
              </w:rPr>
              <w:t>6 Results and Discussion</w:t>
            </w:r>
            <w:r>
              <w:rPr>
                <w:noProof/>
                <w:webHidden/>
              </w:rPr>
              <w:tab/>
            </w:r>
            <w:r>
              <w:rPr>
                <w:noProof/>
                <w:webHidden/>
              </w:rPr>
              <w:fldChar w:fldCharType="begin"/>
            </w:r>
            <w:r>
              <w:rPr>
                <w:noProof/>
                <w:webHidden/>
              </w:rPr>
              <w:instrText xml:space="preserve"> PAGEREF _Toc513099427 \h </w:instrText>
            </w:r>
            <w:r>
              <w:rPr>
                <w:noProof/>
                <w:webHidden/>
              </w:rPr>
            </w:r>
            <w:r>
              <w:rPr>
                <w:noProof/>
                <w:webHidden/>
              </w:rPr>
              <w:fldChar w:fldCharType="separate"/>
            </w:r>
            <w:r>
              <w:rPr>
                <w:noProof/>
                <w:webHidden/>
              </w:rPr>
              <w:t>33</w:t>
            </w:r>
            <w:r>
              <w:rPr>
                <w:noProof/>
                <w:webHidden/>
              </w:rPr>
              <w:fldChar w:fldCharType="end"/>
            </w:r>
          </w:hyperlink>
        </w:p>
        <w:p w14:paraId="6E850678" w14:textId="77777777" w:rsidR="00055488" w:rsidRDefault="00055488">
          <w:pPr>
            <w:pStyle w:val="TOC2"/>
            <w:tabs>
              <w:tab w:val="right" w:leader="dot" w:pos="9010"/>
            </w:tabs>
            <w:rPr>
              <w:rFonts w:eastAsiaTheme="minorEastAsia" w:cstheme="minorBidi"/>
              <w:smallCaps w:val="0"/>
              <w:noProof/>
              <w:sz w:val="24"/>
              <w:szCs w:val="24"/>
            </w:rPr>
          </w:pPr>
          <w:hyperlink w:anchor="_Toc513099428" w:history="1">
            <w:r w:rsidRPr="005E72B3">
              <w:rPr>
                <w:rStyle w:val="Hyperlink"/>
                <w:rFonts w:ascii="Times New Roman" w:eastAsia="Times New Roman" w:hAnsi="Times New Roman"/>
                <w:noProof/>
              </w:rPr>
              <w:t>6.1 Main Simulation Results</w:t>
            </w:r>
            <w:r>
              <w:rPr>
                <w:noProof/>
                <w:webHidden/>
              </w:rPr>
              <w:tab/>
            </w:r>
            <w:r>
              <w:rPr>
                <w:noProof/>
                <w:webHidden/>
              </w:rPr>
              <w:fldChar w:fldCharType="begin"/>
            </w:r>
            <w:r>
              <w:rPr>
                <w:noProof/>
                <w:webHidden/>
              </w:rPr>
              <w:instrText xml:space="preserve"> PAGEREF _Toc513099428 \h </w:instrText>
            </w:r>
            <w:r>
              <w:rPr>
                <w:noProof/>
                <w:webHidden/>
              </w:rPr>
            </w:r>
            <w:r>
              <w:rPr>
                <w:noProof/>
                <w:webHidden/>
              </w:rPr>
              <w:fldChar w:fldCharType="separate"/>
            </w:r>
            <w:r>
              <w:rPr>
                <w:noProof/>
                <w:webHidden/>
              </w:rPr>
              <w:t>33</w:t>
            </w:r>
            <w:r>
              <w:rPr>
                <w:noProof/>
                <w:webHidden/>
              </w:rPr>
              <w:fldChar w:fldCharType="end"/>
            </w:r>
          </w:hyperlink>
        </w:p>
        <w:p w14:paraId="00562634" w14:textId="77777777" w:rsidR="00055488" w:rsidRDefault="00055488">
          <w:pPr>
            <w:pStyle w:val="TOC2"/>
            <w:tabs>
              <w:tab w:val="right" w:leader="dot" w:pos="9010"/>
            </w:tabs>
            <w:rPr>
              <w:rFonts w:eastAsiaTheme="minorEastAsia" w:cstheme="minorBidi"/>
              <w:smallCaps w:val="0"/>
              <w:noProof/>
              <w:sz w:val="24"/>
              <w:szCs w:val="24"/>
            </w:rPr>
          </w:pPr>
          <w:hyperlink w:anchor="_Toc513099429" w:history="1">
            <w:r w:rsidRPr="005E72B3">
              <w:rPr>
                <w:rStyle w:val="Hyperlink"/>
                <w:rFonts w:ascii="Times New Roman" w:hAnsi="Times New Roman"/>
                <w:noProof/>
              </w:rPr>
              <w:t>6.2 Simulations with 1 hour time steps</w:t>
            </w:r>
            <w:r>
              <w:rPr>
                <w:noProof/>
                <w:webHidden/>
              </w:rPr>
              <w:tab/>
            </w:r>
            <w:r>
              <w:rPr>
                <w:noProof/>
                <w:webHidden/>
              </w:rPr>
              <w:fldChar w:fldCharType="begin"/>
            </w:r>
            <w:r>
              <w:rPr>
                <w:noProof/>
                <w:webHidden/>
              </w:rPr>
              <w:instrText xml:space="preserve"> PAGEREF _Toc513099429 \h </w:instrText>
            </w:r>
            <w:r>
              <w:rPr>
                <w:noProof/>
                <w:webHidden/>
              </w:rPr>
            </w:r>
            <w:r>
              <w:rPr>
                <w:noProof/>
                <w:webHidden/>
              </w:rPr>
              <w:fldChar w:fldCharType="separate"/>
            </w:r>
            <w:r>
              <w:rPr>
                <w:noProof/>
                <w:webHidden/>
              </w:rPr>
              <w:t>38</w:t>
            </w:r>
            <w:r>
              <w:rPr>
                <w:noProof/>
                <w:webHidden/>
              </w:rPr>
              <w:fldChar w:fldCharType="end"/>
            </w:r>
          </w:hyperlink>
        </w:p>
        <w:p w14:paraId="04044F11" w14:textId="77777777" w:rsidR="00055488" w:rsidRDefault="00055488">
          <w:pPr>
            <w:pStyle w:val="TOC2"/>
            <w:tabs>
              <w:tab w:val="right" w:leader="dot" w:pos="9010"/>
            </w:tabs>
            <w:rPr>
              <w:rFonts w:eastAsiaTheme="minorEastAsia" w:cstheme="minorBidi"/>
              <w:smallCaps w:val="0"/>
              <w:noProof/>
              <w:sz w:val="24"/>
              <w:szCs w:val="24"/>
            </w:rPr>
          </w:pPr>
          <w:hyperlink w:anchor="_Toc513099430" w:history="1">
            <w:r w:rsidRPr="005E72B3">
              <w:rPr>
                <w:rStyle w:val="Hyperlink"/>
                <w:rFonts w:ascii="Times New Roman" w:eastAsia="Times New Roman" w:hAnsi="Times New Roman"/>
                <w:noProof/>
              </w:rPr>
              <w:t>6.3 Sensitivity Analysis</w:t>
            </w:r>
            <w:r>
              <w:rPr>
                <w:noProof/>
                <w:webHidden/>
              </w:rPr>
              <w:tab/>
            </w:r>
            <w:r>
              <w:rPr>
                <w:noProof/>
                <w:webHidden/>
              </w:rPr>
              <w:fldChar w:fldCharType="begin"/>
            </w:r>
            <w:r>
              <w:rPr>
                <w:noProof/>
                <w:webHidden/>
              </w:rPr>
              <w:instrText xml:space="preserve"> PAGEREF _Toc513099430 \h </w:instrText>
            </w:r>
            <w:r>
              <w:rPr>
                <w:noProof/>
                <w:webHidden/>
              </w:rPr>
            </w:r>
            <w:r>
              <w:rPr>
                <w:noProof/>
                <w:webHidden/>
              </w:rPr>
              <w:fldChar w:fldCharType="separate"/>
            </w:r>
            <w:r>
              <w:rPr>
                <w:noProof/>
                <w:webHidden/>
              </w:rPr>
              <w:t>39</w:t>
            </w:r>
            <w:r>
              <w:rPr>
                <w:noProof/>
                <w:webHidden/>
              </w:rPr>
              <w:fldChar w:fldCharType="end"/>
            </w:r>
          </w:hyperlink>
        </w:p>
        <w:p w14:paraId="3459FF2B" w14:textId="77777777" w:rsidR="00055488" w:rsidRDefault="00055488">
          <w:pPr>
            <w:pStyle w:val="TOC2"/>
            <w:tabs>
              <w:tab w:val="right" w:leader="dot" w:pos="9010"/>
            </w:tabs>
            <w:rPr>
              <w:rFonts w:eastAsiaTheme="minorEastAsia" w:cstheme="minorBidi"/>
              <w:smallCaps w:val="0"/>
              <w:noProof/>
              <w:sz w:val="24"/>
              <w:szCs w:val="24"/>
            </w:rPr>
          </w:pPr>
          <w:hyperlink w:anchor="_Toc513099431" w:history="1">
            <w:r w:rsidRPr="005E72B3">
              <w:rPr>
                <w:rStyle w:val="Hyperlink"/>
                <w:rFonts w:ascii="Times New Roman" w:hAnsi="Times New Roman"/>
                <w:noProof/>
              </w:rPr>
              <w:t>6.4 Program Efficiency and Runtime Analysis</w:t>
            </w:r>
            <w:r>
              <w:rPr>
                <w:noProof/>
                <w:webHidden/>
              </w:rPr>
              <w:tab/>
            </w:r>
            <w:r>
              <w:rPr>
                <w:noProof/>
                <w:webHidden/>
              </w:rPr>
              <w:fldChar w:fldCharType="begin"/>
            </w:r>
            <w:r>
              <w:rPr>
                <w:noProof/>
                <w:webHidden/>
              </w:rPr>
              <w:instrText xml:space="preserve"> PAGEREF _Toc513099431 \h </w:instrText>
            </w:r>
            <w:r>
              <w:rPr>
                <w:noProof/>
                <w:webHidden/>
              </w:rPr>
            </w:r>
            <w:r>
              <w:rPr>
                <w:noProof/>
                <w:webHidden/>
              </w:rPr>
              <w:fldChar w:fldCharType="separate"/>
            </w:r>
            <w:r>
              <w:rPr>
                <w:noProof/>
                <w:webHidden/>
              </w:rPr>
              <w:t>39</w:t>
            </w:r>
            <w:r>
              <w:rPr>
                <w:noProof/>
                <w:webHidden/>
              </w:rPr>
              <w:fldChar w:fldCharType="end"/>
            </w:r>
          </w:hyperlink>
        </w:p>
        <w:p w14:paraId="7B9EDB1C" w14:textId="77777777" w:rsidR="00055488" w:rsidRDefault="00055488">
          <w:pPr>
            <w:pStyle w:val="TOC2"/>
            <w:tabs>
              <w:tab w:val="right" w:leader="dot" w:pos="9010"/>
            </w:tabs>
            <w:rPr>
              <w:rFonts w:eastAsiaTheme="minorEastAsia" w:cstheme="minorBidi"/>
              <w:smallCaps w:val="0"/>
              <w:noProof/>
              <w:sz w:val="24"/>
              <w:szCs w:val="24"/>
            </w:rPr>
          </w:pPr>
          <w:hyperlink w:anchor="_Toc513099432" w:history="1">
            <w:r w:rsidRPr="005E72B3">
              <w:rPr>
                <w:rStyle w:val="Hyperlink"/>
                <w:rFonts w:ascii="Times New Roman" w:eastAsia="Times New Roman" w:hAnsi="Times New Roman"/>
                <w:noProof/>
              </w:rPr>
              <w:t>6.5 Meeting with Domain Expert</w:t>
            </w:r>
            <w:r>
              <w:rPr>
                <w:noProof/>
                <w:webHidden/>
              </w:rPr>
              <w:tab/>
            </w:r>
            <w:r>
              <w:rPr>
                <w:noProof/>
                <w:webHidden/>
              </w:rPr>
              <w:fldChar w:fldCharType="begin"/>
            </w:r>
            <w:r>
              <w:rPr>
                <w:noProof/>
                <w:webHidden/>
              </w:rPr>
              <w:instrText xml:space="preserve"> PAGEREF _Toc513099432 \h </w:instrText>
            </w:r>
            <w:r>
              <w:rPr>
                <w:noProof/>
                <w:webHidden/>
              </w:rPr>
            </w:r>
            <w:r>
              <w:rPr>
                <w:noProof/>
                <w:webHidden/>
              </w:rPr>
              <w:fldChar w:fldCharType="separate"/>
            </w:r>
            <w:r>
              <w:rPr>
                <w:noProof/>
                <w:webHidden/>
              </w:rPr>
              <w:t>40</w:t>
            </w:r>
            <w:r>
              <w:rPr>
                <w:noProof/>
                <w:webHidden/>
              </w:rPr>
              <w:fldChar w:fldCharType="end"/>
            </w:r>
          </w:hyperlink>
        </w:p>
        <w:p w14:paraId="1848CDED" w14:textId="77777777" w:rsidR="00055488" w:rsidRDefault="00055488">
          <w:pPr>
            <w:pStyle w:val="TOC2"/>
            <w:tabs>
              <w:tab w:val="right" w:leader="dot" w:pos="9010"/>
            </w:tabs>
            <w:rPr>
              <w:rFonts w:eastAsiaTheme="minorEastAsia" w:cstheme="minorBidi"/>
              <w:smallCaps w:val="0"/>
              <w:noProof/>
              <w:sz w:val="24"/>
              <w:szCs w:val="24"/>
            </w:rPr>
          </w:pPr>
          <w:hyperlink w:anchor="_Toc513099433" w:history="1">
            <w:r w:rsidRPr="005E72B3">
              <w:rPr>
                <w:rStyle w:val="Hyperlink"/>
                <w:rFonts w:ascii="Times New Roman" w:eastAsia="Times New Roman" w:hAnsi="Times New Roman"/>
                <w:noProof/>
              </w:rPr>
              <w:t>6.6 Goals Achieved</w:t>
            </w:r>
            <w:r>
              <w:rPr>
                <w:noProof/>
                <w:webHidden/>
              </w:rPr>
              <w:tab/>
            </w:r>
            <w:r>
              <w:rPr>
                <w:noProof/>
                <w:webHidden/>
              </w:rPr>
              <w:fldChar w:fldCharType="begin"/>
            </w:r>
            <w:r>
              <w:rPr>
                <w:noProof/>
                <w:webHidden/>
              </w:rPr>
              <w:instrText xml:space="preserve"> PAGEREF _Toc513099433 \h </w:instrText>
            </w:r>
            <w:r>
              <w:rPr>
                <w:noProof/>
                <w:webHidden/>
              </w:rPr>
            </w:r>
            <w:r>
              <w:rPr>
                <w:noProof/>
                <w:webHidden/>
              </w:rPr>
              <w:fldChar w:fldCharType="separate"/>
            </w:r>
            <w:r>
              <w:rPr>
                <w:noProof/>
                <w:webHidden/>
              </w:rPr>
              <w:t>40</w:t>
            </w:r>
            <w:r>
              <w:rPr>
                <w:noProof/>
                <w:webHidden/>
              </w:rPr>
              <w:fldChar w:fldCharType="end"/>
            </w:r>
          </w:hyperlink>
        </w:p>
        <w:p w14:paraId="3C10CBFF" w14:textId="77777777" w:rsidR="00055488" w:rsidRDefault="00055488">
          <w:pPr>
            <w:pStyle w:val="TOC2"/>
            <w:tabs>
              <w:tab w:val="right" w:leader="dot" w:pos="9010"/>
            </w:tabs>
            <w:rPr>
              <w:rFonts w:eastAsiaTheme="minorEastAsia" w:cstheme="minorBidi"/>
              <w:smallCaps w:val="0"/>
              <w:noProof/>
              <w:sz w:val="24"/>
              <w:szCs w:val="24"/>
            </w:rPr>
          </w:pPr>
          <w:hyperlink w:anchor="_Toc513099434" w:history="1">
            <w:r w:rsidRPr="005E72B3">
              <w:rPr>
                <w:rStyle w:val="Hyperlink"/>
                <w:rFonts w:ascii="Times New Roman" w:eastAsia="Times New Roman" w:hAnsi="Times New Roman"/>
                <w:noProof/>
              </w:rPr>
              <w:t>6.7 Further Work</w:t>
            </w:r>
            <w:r>
              <w:rPr>
                <w:noProof/>
                <w:webHidden/>
              </w:rPr>
              <w:tab/>
            </w:r>
            <w:r>
              <w:rPr>
                <w:noProof/>
                <w:webHidden/>
              </w:rPr>
              <w:fldChar w:fldCharType="begin"/>
            </w:r>
            <w:r>
              <w:rPr>
                <w:noProof/>
                <w:webHidden/>
              </w:rPr>
              <w:instrText xml:space="preserve"> PAGEREF _Toc513099434 \h </w:instrText>
            </w:r>
            <w:r>
              <w:rPr>
                <w:noProof/>
                <w:webHidden/>
              </w:rPr>
            </w:r>
            <w:r>
              <w:rPr>
                <w:noProof/>
                <w:webHidden/>
              </w:rPr>
              <w:fldChar w:fldCharType="separate"/>
            </w:r>
            <w:r>
              <w:rPr>
                <w:noProof/>
                <w:webHidden/>
              </w:rPr>
              <w:t>41</w:t>
            </w:r>
            <w:r>
              <w:rPr>
                <w:noProof/>
                <w:webHidden/>
              </w:rPr>
              <w:fldChar w:fldCharType="end"/>
            </w:r>
          </w:hyperlink>
        </w:p>
        <w:p w14:paraId="6B6ED9BD" w14:textId="77777777" w:rsidR="00055488" w:rsidRDefault="00055488">
          <w:pPr>
            <w:pStyle w:val="TOC1"/>
            <w:tabs>
              <w:tab w:val="right" w:leader="dot" w:pos="9010"/>
            </w:tabs>
            <w:rPr>
              <w:rFonts w:eastAsiaTheme="minorEastAsia" w:cstheme="minorBidi"/>
              <w:b w:val="0"/>
              <w:bCs w:val="0"/>
              <w:caps w:val="0"/>
              <w:noProof/>
              <w:sz w:val="24"/>
              <w:szCs w:val="24"/>
            </w:rPr>
          </w:pPr>
          <w:hyperlink w:anchor="_Toc513099435" w:history="1">
            <w:r w:rsidRPr="005E72B3">
              <w:rPr>
                <w:rStyle w:val="Hyperlink"/>
                <w:noProof/>
              </w:rPr>
              <w:t>7 Conclusion</w:t>
            </w:r>
            <w:r>
              <w:rPr>
                <w:noProof/>
                <w:webHidden/>
              </w:rPr>
              <w:tab/>
            </w:r>
            <w:r>
              <w:rPr>
                <w:noProof/>
                <w:webHidden/>
              </w:rPr>
              <w:fldChar w:fldCharType="begin"/>
            </w:r>
            <w:r>
              <w:rPr>
                <w:noProof/>
                <w:webHidden/>
              </w:rPr>
              <w:instrText xml:space="preserve"> PAGEREF _Toc513099435 \h </w:instrText>
            </w:r>
            <w:r>
              <w:rPr>
                <w:noProof/>
                <w:webHidden/>
              </w:rPr>
            </w:r>
            <w:r>
              <w:rPr>
                <w:noProof/>
                <w:webHidden/>
              </w:rPr>
              <w:fldChar w:fldCharType="separate"/>
            </w:r>
            <w:r>
              <w:rPr>
                <w:noProof/>
                <w:webHidden/>
              </w:rPr>
              <w:t>43</w:t>
            </w:r>
            <w:r>
              <w:rPr>
                <w:noProof/>
                <w:webHidden/>
              </w:rPr>
              <w:fldChar w:fldCharType="end"/>
            </w:r>
          </w:hyperlink>
        </w:p>
        <w:p w14:paraId="16A41B47" w14:textId="77777777" w:rsidR="00055488" w:rsidRDefault="00055488">
          <w:pPr>
            <w:pStyle w:val="TOC1"/>
            <w:tabs>
              <w:tab w:val="right" w:leader="dot" w:pos="9010"/>
            </w:tabs>
            <w:rPr>
              <w:rFonts w:eastAsiaTheme="minorEastAsia" w:cstheme="minorBidi"/>
              <w:b w:val="0"/>
              <w:bCs w:val="0"/>
              <w:caps w:val="0"/>
              <w:noProof/>
              <w:sz w:val="24"/>
              <w:szCs w:val="24"/>
            </w:rPr>
          </w:pPr>
          <w:hyperlink w:anchor="_Toc513099436" w:history="1">
            <w:r w:rsidRPr="005E72B3">
              <w:rPr>
                <w:rStyle w:val="Hyperlink"/>
                <w:noProof/>
              </w:rPr>
              <w:t>References</w:t>
            </w:r>
            <w:r>
              <w:rPr>
                <w:noProof/>
                <w:webHidden/>
              </w:rPr>
              <w:tab/>
            </w:r>
            <w:r>
              <w:rPr>
                <w:noProof/>
                <w:webHidden/>
              </w:rPr>
              <w:fldChar w:fldCharType="begin"/>
            </w:r>
            <w:r>
              <w:rPr>
                <w:noProof/>
                <w:webHidden/>
              </w:rPr>
              <w:instrText xml:space="preserve"> PAGEREF _Toc513099436 \h </w:instrText>
            </w:r>
            <w:r>
              <w:rPr>
                <w:noProof/>
                <w:webHidden/>
              </w:rPr>
            </w:r>
            <w:r>
              <w:rPr>
                <w:noProof/>
                <w:webHidden/>
              </w:rPr>
              <w:fldChar w:fldCharType="separate"/>
            </w:r>
            <w:r>
              <w:rPr>
                <w:noProof/>
                <w:webHidden/>
              </w:rPr>
              <w:t>44</w:t>
            </w:r>
            <w:r>
              <w:rPr>
                <w:noProof/>
                <w:webHidden/>
              </w:rPr>
              <w:fldChar w:fldCharType="end"/>
            </w:r>
          </w:hyperlink>
        </w:p>
        <w:p w14:paraId="30B730C3" w14:textId="77777777" w:rsidR="00055488" w:rsidRDefault="00055488">
          <w:pPr>
            <w:pStyle w:val="TOC1"/>
            <w:tabs>
              <w:tab w:val="right" w:leader="dot" w:pos="9010"/>
            </w:tabs>
            <w:rPr>
              <w:rFonts w:eastAsiaTheme="minorEastAsia" w:cstheme="minorBidi"/>
              <w:b w:val="0"/>
              <w:bCs w:val="0"/>
              <w:caps w:val="0"/>
              <w:noProof/>
              <w:sz w:val="24"/>
              <w:szCs w:val="24"/>
            </w:rPr>
          </w:pPr>
          <w:hyperlink w:anchor="_Toc513099437" w:history="1">
            <w:r w:rsidRPr="005E72B3">
              <w:rPr>
                <w:rStyle w:val="Hyperlink"/>
                <w:noProof/>
              </w:rPr>
              <w:t>Appendix</w:t>
            </w:r>
            <w:r>
              <w:rPr>
                <w:noProof/>
                <w:webHidden/>
              </w:rPr>
              <w:tab/>
            </w:r>
            <w:r>
              <w:rPr>
                <w:noProof/>
                <w:webHidden/>
              </w:rPr>
              <w:fldChar w:fldCharType="begin"/>
            </w:r>
            <w:r>
              <w:rPr>
                <w:noProof/>
                <w:webHidden/>
              </w:rPr>
              <w:instrText xml:space="preserve"> PAGEREF _Toc513099437 \h </w:instrText>
            </w:r>
            <w:r>
              <w:rPr>
                <w:noProof/>
                <w:webHidden/>
              </w:rPr>
            </w:r>
            <w:r>
              <w:rPr>
                <w:noProof/>
                <w:webHidden/>
              </w:rPr>
              <w:fldChar w:fldCharType="separate"/>
            </w:r>
            <w:r>
              <w:rPr>
                <w:noProof/>
                <w:webHidden/>
              </w:rPr>
              <w:t>47</w:t>
            </w:r>
            <w:r>
              <w:rPr>
                <w:noProof/>
                <w:webHidden/>
              </w:rPr>
              <w:fldChar w:fldCharType="end"/>
            </w:r>
          </w:hyperlink>
        </w:p>
        <w:p w14:paraId="7ED664A1" w14:textId="77777777" w:rsidR="00055488" w:rsidRDefault="00055488">
          <w:pPr>
            <w:pStyle w:val="TOC2"/>
            <w:tabs>
              <w:tab w:val="right" w:leader="dot" w:pos="9010"/>
            </w:tabs>
            <w:rPr>
              <w:rFonts w:eastAsiaTheme="minorEastAsia" w:cstheme="minorBidi"/>
              <w:smallCaps w:val="0"/>
              <w:noProof/>
              <w:sz w:val="24"/>
              <w:szCs w:val="24"/>
            </w:rPr>
          </w:pPr>
          <w:hyperlink w:anchor="_Toc513099438" w:history="1">
            <w:r w:rsidRPr="005E72B3">
              <w:rPr>
                <w:rStyle w:val="Hyperlink"/>
                <w:rFonts w:ascii="Times New Roman" w:hAnsi="Times New Roman"/>
                <w:noProof/>
              </w:rPr>
              <w:t>Main Simulation Results</w:t>
            </w:r>
            <w:r>
              <w:rPr>
                <w:noProof/>
                <w:webHidden/>
              </w:rPr>
              <w:tab/>
            </w:r>
            <w:r>
              <w:rPr>
                <w:noProof/>
                <w:webHidden/>
              </w:rPr>
              <w:fldChar w:fldCharType="begin"/>
            </w:r>
            <w:r>
              <w:rPr>
                <w:noProof/>
                <w:webHidden/>
              </w:rPr>
              <w:instrText xml:space="preserve"> PAGEREF _Toc513099438 \h </w:instrText>
            </w:r>
            <w:r>
              <w:rPr>
                <w:noProof/>
                <w:webHidden/>
              </w:rPr>
            </w:r>
            <w:r>
              <w:rPr>
                <w:noProof/>
                <w:webHidden/>
              </w:rPr>
              <w:fldChar w:fldCharType="separate"/>
            </w:r>
            <w:r>
              <w:rPr>
                <w:noProof/>
                <w:webHidden/>
              </w:rPr>
              <w:t>47</w:t>
            </w:r>
            <w:r>
              <w:rPr>
                <w:noProof/>
                <w:webHidden/>
              </w:rPr>
              <w:fldChar w:fldCharType="end"/>
            </w:r>
          </w:hyperlink>
        </w:p>
        <w:p w14:paraId="01DF72BF" w14:textId="77777777" w:rsidR="00055488" w:rsidRDefault="00055488">
          <w:pPr>
            <w:pStyle w:val="TOC2"/>
            <w:tabs>
              <w:tab w:val="right" w:leader="dot" w:pos="9010"/>
            </w:tabs>
            <w:rPr>
              <w:rFonts w:eastAsiaTheme="minorEastAsia" w:cstheme="minorBidi"/>
              <w:smallCaps w:val="0"/>
              <w:noProof/>
              <w:sz w:val="24"/>
              <w:szCs w:val="24"/>
            </w:rPr>
          </w:pPr>
          <w:hyperlink w:anchor="_Toc513099439" w:history="1">
            <w:r w:rsidRPr="005E72B3">
              <w:rPr>
                <w:rStyle w:val="Hyperlink"/>
                <w:rFonts w:ascii="Times New Roman" w:hAnsi="Times New Roman"/>
                <w:noProof/>
              </w:rPr>
              <w:t>Simulations Results with 1 Hour Time Step</w:t>
            </w:r>
            <w:r>
              <w:rPr>
                <w:noProof/>
                <w:webHidden/>
              </w:rPr>
              <w:tab/>
            </w:r>
            <w:r>
              <w:rPr>
                <w:noProof/>
                <w:webHidden/>
              </w:rPr>
              <w:fldChar w:fldCharType="begin"/>
            </w:r>
            <w:r>
              <w:rPr>
                <w:noProof/>
                <w:webHidden/>
              </w:rPr>
              <w:instrText xml:space="preserve"> PAGEREF _Toc513099439 \h </w:instrText>
            </w:r>
            <w:r>
              <w:rPr>
                <w:noProof/>
                <w:webHidden/>
              </w:rPr>
            </w:r>
            <w:r>
              <w:rPr>
                <w:noProof/>
                <w:webHidden/>
              </w:rPr>
              <w:fldChar w:fldCharType="separate"/>
            </w:r>
            <w:r>
              <w:rPr>
                <w:noProof/>
                <w:webHidden/>
              </w:rPr>
              <w:t>49</w:t>
            </w:r>
            <w:r>
              <w:rPr>
                <w:noProof/>
                <w:webHidden/>
              </w:rPr>
              <w:fldChar w:fldCharType="end"/>
            </w:r>
          </w:hyperlink>
        </w:p>
        <w:p w14:paraId="7441BF68" w14:textId="77777777" w:rsidR="00055488" w:rsidRDefault="00055488">
          <w:pPr>
            <w:pStyle w:val="TOC2"/>
            <w:tabs>
              <w:tab w:val="right" w:leader="dot" w:pos="9010"/>
            </w:tabs>
            <w:rPr>
              <w:rFonts w:eastAsiaTheme="minorEastAsia" w:cstheme="minorBidi"/>
              <w:smallCaps w:val="0"/>
              <w:noProof/>
              <w:sz w:val="24"/>
              <w:szCs w:val="24"/>
            </w:rPr>
          </w:pPr>
          <w:hyperlink w:anchor="_Toc513099440" w:history="1">
            <w:r w:rsidRPr="005E72B3">
              <w:rPr>
                <w:rStyle w:val="Hyperlink"/>
                <w:rFonts w:ascii="Times New Roman" w:hAnsi="Times New Roman"/>
                <w:noProof/>
              </w:rPr>
              <w:t>Sensitivity Analysis Results</w:t>
            </w:r>
            <w:r>
              <w:rPr>
                <w:noProof/>
                <w:webHidden/>
              </w:rPr>
              <w:tab/>
            </w:r>
            <w:r>
              <w:rPr>
                <w:noProof/>
                <w:webHidden/>
              </w:rPr>
              <w:fldChar w:fldCharType="begin"/>
            </w:r>
            <w:r>
              <w:rPr>
                <w:noProof/>
                <w:webHidden/>
              </w:rPr>
              <w:instrText xml:space="preserve"> PAGEREF _Toc513099440 \h </w:instrText>
            </w:r>
            <w:r>
              <w:rPr>
                <w:noProof/>
                <w:webHidden/>
              </w:rPr>
            </w:r>
            <w:r>
              <w:rPr>
                <w:noProof/>
                <w:webHidden/>
              </w:rPr>
              <w:fldChar w:fldCharType="separate"/>
            </w:r>
            <w:r>
              <w:rPr>
                <w:noProof/>
                <w:webHidden/>
              </w:rPr>
              <w:t>53</w:t>
            </w:r>
            <w:r>
              <w:rPr>
                <w:noProof/>
                <w:webHidden/>
              </w:rPr>
              <w:fldChar w:fldCharType="end"/>
            </w:r>
          </w:hyperlink>
        </w:p>
        <w:p w14:paraId="428BE130" w14:textId="26AD73F8" w:rsidR="004C338E" w:rsidRDefault="004C338E">
          <w:r w:rsidRPr="00456DB0">
            <w:rPr>
              <w:b/>
              <w:bCs/>
              <w:noProof/>
            </w:rPr>
            <w:fldChar w:fldCharType="end"/>
          </w:r>
        </w:p>
      </w:sdtContent>
    </w:sdt>
    <w:p w14:paraId="04F7A65A" w14:textId="77777777" w:rsidR="00457172" w:rsidRPr="00226F61" w:rsidRDefault="00457172"/>
    <w:p w14:paraId="2BB56ED0" w14:textId="77777777" w:rsidR="00457172" w:rsidRPr="00226F61" w:rsidRDefault="00457172"/>
    <w:p w14:paraId="6A68EA2A" w14:textId="77777777" w:rsidR="00457172" w:rsidRPr="00226F61" w:rsidRDefault="00457172"/>
    <w:p w14:paraId="55EC4DD5" w14:textId="77777777" w:rsidR="00457172" w:rsidRPr="00226F61" w:rsidRDefault="00457172"/>
    <w:p w14:paraId="6572D8E4" w14:textId="77777777" w:rsidR="00457172" w:rsidRPr="00226F61" w:rsidRDefault="00457172"/>
    <w:p w14:paraId="01F78DFB" w14:textId="77777777" w:rsidR="00457172" w:rsidRPr="00226F61" w:rsidRDefault="00457172"/>
    <w:p w14:paraId="28FF0EF4" w14:textId="77777777" w:rsidR="00457172" w:rsidRPr="00226F61" w:rsidRDefault="00457172"/>
    <w:p w14:paraId="5BED6A86" w14:textId="77777777" w:rsidR="00457172" w:rsidRPr="00226F61" w:rsidRDefault="00457172"/>
    <w:p w14:paraId="3E1C8640" w14:textId="77777777" w:rsidR="00457172" w:rsidRPr="00226F61" w:rsidRDefault="00457172"/>
    <w:p w14:paraId="67570A7B" w14:textId="77777777" w:rsidR="00457172" w:rsidRPr="00226F61" w:rsidRDefault="00457172"/>
    <w:p w14:paraId="113A0A98" w14:textId="77777777" w:rsidR="00457172" w:rsidRPr="00226F61" w:rsidRDefault="00457172"/>
    <w:p w14:paraId="7AB530FF" w14:textId="77777777" w:rsidR="00457172" w:rsidRPr="00226F61" w:rsidRDefault="00457172"/>
    <w:p w14:paraId="1425A74B" w14:textId="77777777" w:rsidR="00457172" w:rsidRPr="00226F61" w:rsidRDefault="00457172"/>
    <w:p w14:paraId="038F9715" w14:textId="77777777" w:rsidR="00457172" w:rsidRPr="00226F61" w:rsidRDefault="00457172"/>
    <w:p w14:paraId="36A3A1E6" w14:textId="77777777" w:rsidR="00457172" w:rsidRPr="00226F61" w:rsidRDefault="00457172"/>
    <w:p w14:paraId="3E86C0E8" w14:textId="77777777" w:rsidR="00457172" w:rsidRPr="00226F61" w:rsidRDefault="00457172"/>
    <w:p w14:paraId="52A361A4" w14:textId="77777777" w:rsidR="00457172" w:rsidRPr="00226F61" w:rsidRDefault="00457172"/>
    <w:p w14:paraId="60E5B6DB" w14:textId="77777777" w:rsidR="00457172" w:rsidRPr="00226F61" w:rsidRDefault="00457172"/>
    <w:p w14:paraId="67A4C713" w14:textId="77777777" w:rsidR="00457172" w:rsidRPr="00226F61" w:rsidRDefault="00457172"/>
    <w:p w14:paraId="377603BD" w14:textId="77777777" w:rsidR="00457172" w:rsidRPr="00226F61" w:rsidRDefault="00457172"/>
    <w:p w14:paraId="457A2959" w14:textId="77777777" w:rsidR="00457172" w:rsidRPr="00226F61" w:rsidRDefault="00457172"/>
    <w:p w14:paraId="2D2AB089" w14:textId="77777777" w:rsidR="00457172" w:rsidRPr="00226F61" w:rsidRDefault="00457172"/>
    <w:p w14:paraId="59C33655" w14:textId="77777777" w:rsidR="00457172" w:rsidRPr="00226F61" w:rsidRDefault="00457172"/>
    <w:p w14:paraId="2508AA6B" w14:textId="77777777" w:rsidR="00BA6D73" w:rsidRPr="00226F61" w:rsidRDefault="00BA6D73">
      <w:pPr>
        <w:rPr>
          <w:b/>
        </w:rPr>
      </w:pPr>
    </w:p>
    <w:p w14:paraId="13A7D5DC" w14:textId="77777777" w:rsidR="00362C77" w:rsidRPr="00226F61" w:rsidRDefault="00362C77">
      <w:pPr>
        <w:rPr>
          <w:b/>
        </w:rPr>
        <w:sectPr w:rsidR="00362C77" w:rsidRPr="00226F61" w:rsidSect="00362C77">
          <w:footerReference w:type="even" r:id="rId10"/>
          <w:footerReference w:type="default" r:id="rId11"/>
          <w:pgSz w:w="11900" w:h="16840"/>
          <w:pgMar w:top="1440" w:right="1440" w:bottom="1440" w:left="1440" w:header="720" w:footer="720" w:gutter="0"/>
          <w:pgNumType w:fmt="lowerRoman"/>
          <w:cols w:space="720"/>
          <w:docGrid w:linePitch="360"/>
        </w:sectPr>
      </w:pPr>
    </w:p>
    <w:p w14:paraId="6FDB231E" w14:textId="08E9FD52" w:rsidR="00067FEF" w:rsidRPr="00226F61" w:rsidRDefault="00DD2494" w:rsidP="00490F24">
      <w:pPr>
        <w:pStyle w:val="Heading1"/>
      </w:pPr>
      <w:bookmarkStart w:id="9" w:name="_Toc513099378"/>
      <w:r w:rsidRPr="00226F61">
        <w:lastRenderedPageBreak/>
        <w:t xml:space="preserve">1 </w:t>
      </w:r>
      <w:r w:rsidR="00A63D0E" w:rsidRPr="00226F61">
        <w:t>Introduction</w:t>
      </w:r>
      <w:bookmarkEnd w:id="9"/>
    </w:p>
    <w:p w14:paraId="191BBFE0" w14:textId="62AD89BC" w:rsidR="00A63D0E" w:rsidRPr="00226F61" w:rsidRDefault="003C2C4B">
      <w:r w:rsidRPr="00226F61">
        <w:t xml:space="preserve"> </w:t>
      </w:r>
    </w:p>
    <w:p w14:paraId="41C29EC8" w14:textId="5CEB8068" w:rsidR="00A63D0E" w:rsidRPr="000B764F" w:rsidRDefault="00DD2494" w:rsidP="000B764F">
      <w:pPr>
        <w:pStyle w:val="Heading2"/>
        <w:rPr>
          <w:rFonts w:ascii="Times New Roman" w:hAnsi="Times New Roman" w:cs="Times New Roman"/>
          <w:color w:val="auto"/>
        </w:rPr>
      </w:pPr>
      <w:bookmarkStart w:id="10" w:name="_Toc513099379"/>
      <w:r w:rsidRPr="000B764F">
        <w:rPr>
          <w:rFonts w:ascii="Times New Roman" w:hAnsi="Times New Roman" w:cs="Times New Roman"/>
          <w:color w:val="auto"/>
        </w:rPr>
        <w:t xml:space="preserve">1.1 </w:t>
      </w:r>
      <w:r w:rsidR="0071486B" w:rsidRPr="000B764F">
        <w:rPr>
          <w:rFonts w:ascii="Times New Roman" w:hAnsi="Times New Roman" w:cs="Times New Roman"/>
          <w:color w:val="auto"/>
        </w:rPr>
        <w:t>Background Information</w:t>
      </w:r>
      <w:bookmarkEnd w:id="10"/>
    </w:p>
    <w:p w14:paraId="62522F94" w14:textId="77777777" w:rsidR="00A63D0E" w:rsidRPr="00226F61" w:rsidRDefault="00A63D0E" w:rsidP="00A63D0E">
      <w:pPr>
        <w:pStyle w:val="NormalWeb"/>
        <w:spacing w:before="0" w:beforeAutospacing="0" w:after="0" w:afterAutospacing="0"/>
        <w:rPr>
          <w:sz w:val="21"/>
          <w:szCs w:val="22"/>
        </w:rPr>
      </w:pPr>
      <w:r w:rsidRPr="00226F61">
        <w:rPr>
          <w:sz w:val="21"/>
          <w:szCs w:val="22"/>
        </w:rPr>
        <w:t> </w:t>
      </w:r>
    </w:p>
    <w:p w14:paraId="2B51D222" w14:textId="0DFF3171" w:rsidR="00967A82" w:rsidRPr="00226F61" w:rsidRDefault="00967A82" w:rsidP="00DB75A7">
      <w:pPr>
        <w:rPr>
          <w:sz w:val="22"/>
          <w:szCs w:val="28"/>
        </w:rPr>
      </w:pPr>
      <w:r w:rsidRPr="00226F61">
        <w:rPr>
          <w:sz w:val="22"/>
          <w:szCs w:val="28"/>
        </w:rPr>
        <w:t>The cells which line our blood vessels are called Endothelial cells</w:t>
      </w:r>
      <w:r w:rsidR="00857AB7" w:rsidRPr="00226F61">
        <w:rPr>
          <w:sz w:val="22"/>
          <w:szCs w:val="28"/>
        </w:rPr>
        <w:t xml:space="preserve"> (EC)</w:t>
      </w:r>
      <w:r w:rsidRPr="00226F61">
        <w:rPr>
          <w:sz w:val="22"/>
          <w:szCs w:val="28"/>
        </w:rPr>
        <w:t xml:space="preserve"> which form </w:t>
      </w:r>
      <w:del w:id="11" w:author="D.Walker" w:date="2017-11-28T16:19:00Z">
        <w:r w:rsidRPr="00226F61" w:rsidDel="006D3960">
          <w:rPr>
            <w:sz w:val="22"/>
            <w:szCs w:val="28"/>
          </w:rPr>
          <w:delText xml:space="preserve">the </w:delText>
        </w:r>
      </w:del>
      <w:ins w:id="12" w:author="D.Walker" w:date="2017-11-28T16:19:00Z">
        <w:r w:rsidR="006D3960" w:rsidRPr="00226F61">
          <w:rPr>
            <w:sz w:val="22"/>
            <w:szCs w:val="28"/>
          </w:rPr>
          <w:t xml:space="preserve">a layer known as the </w:t>
        </w:r>
      </w:ins>
      <w:r w:rsidRPr="00226F61">
        <w:rPr>
          <w:sz w:val="22"/>
          <w:szCs w:val="28"/>
        </w:rPr>
        <w:t>Endothelium</w:t>
      </w:r>
      <w:del w:id="13" w:author="D.Walker" w:date="2017-11-28T16:19:00Z">
        <w:r w:rsidRPr="00226F61" w:rsidDel="006D3960">
          <w:rPr>
            <w:sz w:val="22"/>
            <w:szCs w:val="28"/>
          </w:rPr>
          <w:delText xml:space="preserve"> layer</w:delText>
        </w:r>
      </w:del>
      <w:r w:rsidRPr="00226F61">
        <w:rPr>
          <w:sz w:val="22"/>
          <w:szCs w:val="28"/>
        </w:rPr>
        <w:t xml:space="preserve">. This layer of cells </w:t>
      </w:r>
      <w:del w:id="14" w:author="D.Walker" w:date="2017-11-28T16:20:00Z">
        <w:r w:rsidRPr="00226F61" w:rsidDel="006D3960">
          <w:rPr>
            <w:sz w:val="22"/>
            <w:szCs w:val="28"/>
          </w:rPr>
          <w:delText xml:space="preserve">are </w:delText>
        </w:r>
      </w:del>
      <w:r w:rsidR="00D04541" w:rsidRPr="00226F61">
        <w:rPr>
          <w:sz w:val="22"/>
          <w:szCs w:val="28"/>
        </w:rPr>
        <w:t>can</w:t>
      </w:r>
      <w:r w:rsidRPr="00226F61">
        <w:rPr>
          <w:sz w:val="22"/>
          <w:szCs w:val="28"/>
        </w:rPr>
        <w:t xml:space="preserve"> repair </w:t>
      </w:r>
      <w:del w:id="15" w:author="D.Walker" w:date="2017-11-28T16:20:00Z">
        <w:r w:rsidRPr="00226F61" w:rsidDel="006D3960">
          <w:rPr>
            <w:sz w:val="22"/>
            <w:szCs w:val="28"/>
          </w:rPr>
          <w:delText xml:space="preserve">themselves </w:delText>
        </w:r>
      </w:del>
      <w:ins w:id="16" w:author="D.Walker" w:date="2017-11-28T16:20:00Z">
        <w:r w:rsidR="006D3960" w:rsidRPr="00226F61">
          <w:rPr>
            <w:sz w:val="22"/>
            <w:szCs w:val="28"/>
          </w:rPr>
          <w:t xml:space="preserve">itself </w:t>
        </w:r>
      </w:ins>
      <w:r w:rsidRPr="00226F61">
        <w:rPr>
          <w:sz w:val="22"/>
          <w:szCs w:val="28"/>
        </w:rPr>
        <w:t>after injury, which is essential to good health, however, the repair process becomes slower with age due to</w:t>
      </w:r>
      <w:r w:rsidR="00EA6691" w:rsidRPr="00226F61">
        <w:rPr>
          <w:sz w:val="22"/>
          <w:szCs w:val="28"/>
        </w:rPr>
        <w:t xml:space="preserve"> an increased number of larger cells which actively hinder the healing.</w:t>
      </w:r>
    </w:p>
    <w:p w14:paraId="7CF7349F" w14:textId="77777777" w:rsidR="00967A82" w:rsidRPr="00226F61" w:rsidRDefault="00967A82" w:rsidP="00D56BB3">
      <w:pPr>
        <w:ind w:left="720"/>
        <w:rPr>
          <w:sz w:val="22"/>
          <w:szCs w:val="28"/>
        </w:rPr>
      </w:pPr>
    </w:p>
    <w:p w14:paraId="09C5C0CE" w14:textId="5F77ABC7" w:rsidR="00D56BB3" w:rsidRPr="00226F61" w:rsidRDefault="00967A82" w:rsidP="00DB75A7">
      <w:pPr>
        <w:rPr>
          <w:sz w:val="22"/>
          <w:szCs w:val="28"/>
        </w:rPr>
      </w:pPr>
      <w:r w:rsidRPr="00226F61">
        <w:rPr>
          <w:sz w:val="22"/>
          <w:szCs w:val="28"/>
        </w:rPr>
        <w:t xml:space="preserve">These cells are generally in a </w:t>
      </w:r>
      <w:del w:id="17" w:author="D.Walker" w:date="2017-11-28T16:20:00Z">
        <w:r w:rsidRPr="00226F61" w:rsidDel="006D3960">
          <w:rPr>
            <w:sz w:val="22"/>
            <w:szCs w:val="28"/>
          </w:rPr>
          <w:delText>confluence</w:delText>
        </w:r>
      </w:del>
      <w:ins w:id="18" w:author="D.Walker" w:date="2017-11-28T16:20:00Z">
        <w:r w:rsidR="006D3960" w:rsidRPr="00226F61">
          <w:rPr>
            <w:sz w:val="22"/>
            <w:szCs w:val="28"/>
          </w:rPr>
          <w:t>confluent layer</w:t>
        </w:r>
      </w:ins>
      <w:r w:rsidRPr="00226F61">
        <w:rPr>
          <w:sz w:val="22"/>
          <w:szCs w:val="28"/>
        </w:rPr>
        <w:t xml:space="preserve">, therefore a larger number of cells are no longer dividing, however, when they’re wounded, such as an atheroma, the confluence is broken and the cells leave this phase to continue dividing, repairing the damaged tissue. This process is slower in elderly patients due </w:t>
      </w:r>
      <w:r w:rsidR="00EA53F2" w:rsidRPr="00226F61">
        <w:rPr>
          <w:sz w:val="22"/>
          <w:szCs w:val="28"/>
        </w:rPr>
        <w:t>to the increased number of larger cells</w:t>
      </w:r>
      <w:r w:rsidRPr="00226F61">
        <w:rPr>
          <w:sz w:val="22"/>
          <w:szCs w:val="28"/>
        </w:rPr>
        <w:t>, or if the same area is damaged a second time after repair. This</w:t>
      </w:r>
      <w:r w:rsidR="00CF4124" w:rsidRPr="00226F61">
        <w:rPr>
          <w:sz w:val="22"/>
          <w:szCs w:val="28"/>
        </w:rPr>
        <w:t xml:space="preserve"> is</w:t>
      </w:r>
      <w:r w:rsidRPr="00226F61">
        <w:rPr>
          <w:sz w:val="22"/>
          <w:szCs w:val="28"/>
        </w:rPr>
        <w:t xml:space="preserve"> due to scar tissue being less capable of mitosis and repair.</w:t>
      </w:r>
    </w:p>
    <w:p w14:paraId="05F82134" w14:textId="77777777" w:rsidR="00A63D0E" w:rsidRPr="00226F61" w:rsidRDefault="00A63D0E" w:rsidP="00A63D0E">
      <w:pPr>
        <w:pStyle w:val="NormalWeb"/>
        <w:spacing w:before="0" w:beforeAutospacing="0" w:after="0" w:afterAutospacing="0"/>
        <w:rPr>
          <w:sz w:val="22"/>
          <w:szCs w:val="22"/>
        </w:rPr>
      </w:pPr>
      <w:r w:rsidRPr="00226F61">
        <w:rPr>
          <w:sz w:val="22"/>
          <w:szCs w:val="22"/>
        </w:rPr>
        <w:t> </w:t>
      </w:r>
    </w:p>
    <w:p w14:paraId="1B1E729A" w14:textId="51A9EAAD" w:rsidR="00A63D0E" w:rsidRPr="000B764F" w:rsidRDefault="00DD2494" w:rsidP="000B764F">
      <w:pPr>
        <w:pStyle w:val="Heading2"/>
        <w:rPr>
          <w:rFonts w:ascii="Times New Roman" w:hAnsi="Times New Roman" w:cs="Times New Roman"/>
          <w:color w:val="auto"/>
        </w:rPr>
      </w:pPr>
      <w:bookmarkStart w:id="19" w:name="_Toc513099380"/>
      <w:r w:rsidRPr="000B764F">
        <w:rPr>
          <w:rFonts w:ascii="Times New Roman" w:hAnsi="Times New Roman" w:cs="Times New Roman"/>
          <w:color w:val="auto"/>
        </w:rPr>
        <w:t xml:space="preserve">1.2 </w:t>
      </w:r>
      <w:r w:rsidR="0071486B" w:rsidRPr="000B764F">
        <w:rPr>
          <w:rFonts w:ascii="Times New Roman" w:hAnsi="Times New Roman" w:cs="Times New Roman"/>
          <w:color w:val="auto"/>
        </w:rPr>
        <w:t>Aims and Objectives</w:t>
      </w:r>
      <w:bookmarkEnd w:id="19"/>
    </w:p>
    <w:p w14:paraId="7A1F45F3" w14:textId="77777777" w:rsidR="00A63D0E" w:rsidRPr="000B764F" w:rsidRDefault="00A63D0E" w:rsidP="00A63D0E">
      <w:pPr>
        <w:pStyle w:val="NormalWeb"/>
        <w:spacing w:before="0" w:beforeAutospacing="0" w:after="0" w:afterAutospacing="0"/>
        <w:rPr>
          <w:sz w:val="22"/>
          <w:szCs w:val="22"/>
        </w:rPr>
      </w:pPr>
      <w:r w:rsidRPr="000B764F">
        <w:rPr>
          <w:sz w:val="22"/>
          <w:szCs w:val="22"/>
        </w:rPr>
        <w:t> </w:t>
      </w:r>
    </w:p>
    <w:p w14:paraId="5ACAEDAF" w14:textId="54DB44AC" w:rsidR="00D56BB3" w:rsidRPr="000B764F" w:rsidRDefault="00D56BB3" w:rsidP="00DB75A7">
      <w:pPr>
        <w:pStyle w:val="NormalWeb"/>
        <w:spacing w:before="0" w:beforeAutospacing="0" w:after="0" w:afterAutospacing="0"/>
        <w:rPr>
          <w:sz w:val="22"/>
          <w:szCs w:val="22"/>
        </w:rPr>
      </w:pPr>
      <w:r w:rsidRPr="000B764F">
        <w:rPr>
          <w:sz w:val="22"/>
          <w:szCs w:val="22"/>
        </w:rPr>
        <w:t xml:space="preserve">The main aim of this project is to </w:t>
      </w:r>
      <w:commentRangeStart w:id="20"/>
      <w:del w:id="21" w:author="Harry Cooper" w:date="2017-11-29T15:38:00Z">
        <w:r w:rsidRPr="000B764F" w:rsidDel="009A5073">
          <w:rPr>
            <w:sz w:val="22"/>
            <w:szCs w:val="22"/>
          </w:rPr>
          <w:delText>monitor</w:delText>
        </w:r>
        <w:commentRangeEnd w:id="20"/>
        <w:r w:rsidR="00B24297" w:rsidRPr="000B764F" w:rsidDel="009A5073">
          <w:rPr>
            <w:rStyle w:val="CommentReference"/>
          </w:rPr>
          <w:commentReference w:id="20"/>
        </w:r>
        <w:r w:rsidRPr="000B764F" w:rsidDel="009A5073">
          <w:rPr>
            <w:sz w:val="22"/>
            <w:szCs w:val="22"/>
          </w:rPr>
          <w:delText xml:space="preserve"> </w:delText>
        </w:r>
      </w:del>
      <w:ins w:id="22" w:author="Harry Cooper" w:date="2017-11-29T15:38:00Z">
        <w:r w:rsidR="009A5073" w:rsidRPr="000B764F">
          <w:rPr>
            <w:sz w:val="22"/>
            <w:szCs w:val="22"/>
          </w:rPr>
          <w:t xml:space="preserve">estimate </w:t>
        </w:r>
      </w:ins>
      <w:r w:rsidRPr="000B764F">
        <w:rPr>
          <w:sz w:val="22"/>
          <w:szCs w:val="22"/>
        </w:rPr>
        <w:t xml:space="preserve">the affect ageing has on the ability for blood vessels to heal after being scratched. The implications of this project will help professionals further understand the process of wound healing and to provide further insights into the conditions affecting </w:t>
      </w:r>
      <w:r w:rsidR="00726DB1" w:rsidRPr="000B764F">
        <w:rPr>
          <w:sz w:val="22"/>
          <w:szCs w:val="22"/>
        </w:rPr>
        <w:t xml:space="preserve">the deadly disease </w:t>
      </w:r>
      <w:r w:rsidRPr="000B764F">
        <w:rPr>
          <w:sz w:val="22"/>
          <w:szCs w:val="22"/>
        </w:rPr>
        <w:t>atherosclerosis</w:t>
      </w:r>
      <w:r w:rsidR="00726DB1" w:rsidRPr="000B764F">
        <w:rPr>
          <w:sz w:val="22"/>
          <w:szCs w:val="22"/>
        </w:rPr>
        <w:t>, which can lead to strokes and heart attacks</w:t>
      </w:r>
      <w:r w:rsidRPr="000B764F">
        <w:rPr>
          <w:sz w:val="22"/>
          <w:szCs w:val="22"/>
        </w:rPr>
        <w:t>.</w:t>
      </w:r>
    </w:p>
    <w:p w14:paraId="592E155B" w14:textId="0CEBA30A" w:rsidR="007432A3" w:rsidRPr="000B764F" w:rsidRDefault="007432A3" w:rsidP="00DB75A7">
      <w:pPr>
        <w:pStyle w:val="NormalWeb"/>
        <w:spacing w:before="0" w:beforeAutospacing="0" w:after="0" w:afterAutospacing="0"/>
        <w:rPr>
          <w:sz w:val="22"/>
          <w:szCs w:val="22"/>
        </w:rPr>
      </w:pPr>
      <w:r w:rsidRPr="000B764F">
        <w:rPr>
          <w:sz w:val="22"/>
          <w:szCs w:val="22"/>
        </w:rPr>
        <w:t>The way the main aim will be implemented requires the development of an agent based model</w:t>
      </w:r>
      <w:r w:rsidR="00816C4C" w:rsidRPr="000B764F">
        <w:rPr>
          <w:sz w:val="22"/>
          <w:szCs w:val="22"/>
        </w:rPr>
        <w:t xml:space="preserve"> (ABM)</w:t>
      </w:r>
      <w:r w:rsidRPr="000B764F">
        <w:rPr>
          <w:sz w:val="22"/>
          <w:szCs w:val="22"/>
        </w:rPr>
        <w:t xml:space="preserve"> to encapsulate the key behaviours associated with </w:t>
      </w:r>
      <w:del w:id="23" w:author="D.Walker" w:date="2017-11-28T16:23:00Z">
        <w:r w:rsidRPr="000B764F" w:rsidDel="00B24297">
          <w:rPr>
            <w:sz w:val="22"/>
            <w:szCs w:val="22"/>
          </w:rPr>
          <w:delText xml:space="preserve">endothelium </w:delText>
        </w:r>
      </w:del>
      <w:r w:rsidR="00816C4C" w:rsidRPr="000B764F">
        <w:rPr>
          <w:sz w:val="22"/>
          <w:szCs w:val="22"/>
        </w:rPr>
        <w:t>ECs</w:t>
      </w:r>
      <w:r w:rsidRPr="000B764F">
        <w:rPr>
          <w:sz w:val="22"/>
          <w:szCs w:val="22"/>
        </w:rPr>
        <w:t>, including: cell proliferation, apoptosis, and senescence.</w:t>
      </w:r>
      <w:r w:rsidR="00D4474B" w:rsidRPr="000B764F">
        <w:rPr>
          <w:sz w:val="22"/>
          <w:szCs w:val="22"/>
        </w:rPr>
        <w:t xml:space="preserve"> This model will record the time taken for the wound to repair itself, and observe any emergent behaviour that takes place through the mitosis and movement of the cells</w:t>
      </w:r>
      <w:r w:rsidR="002E0304" w:rsidRPr="000B764F">
        <w:rPr>
          <w:sz w:val="22"/>
          <w:szCs w:val="22"/>
        </w:rPr>
        <w:t>,</w:t>
      </w:r>
      <w:r w:rsidR="00E3438B" w:rsidRPr="000B764F">
        <w:rPr>
          <w:sz w:val="22"/>
          <w:szCs w:val="22"/>
        </w:rPr>
        <w:t xml:space="preserve"> at varying ages</w:t>
      </w:r>
      <w:r w:rsidR="00D4474B" w:rsidRPr="000B764F">
        <w:rPr>
          <w:sz w:val="22"/>
          <w:szCs w:val="22"/>
        </w:rPr>
        <w:t>.</w:t>
      </w:r>
      <w:r w:rsidR="0060354F" w:rsidRPr="000B764F">
        <w:rPr>
          <w:sz w:val="22"/>
          <w:szCs w:val="22"/>
        </w:rPr>
        <w:t xml:space="preserve"> For the </w:t>
      </w:r>
      <w:r w:rsidR="00FF05BB" w:rsidRPr="000B764F">
        <w:rPr>
          <w:sz w:val="22"/>
          <w:szCs w:val="22"/>
        </w:rPr>
        <w:t xml:space="preserve">basis of producing </w:t>
      </w:r>
      <w:r w:rsidR="00E3438B" w:rsidRPr="000B764F">
        <w:rPr>
          <w:sz w:val="22"/>
          <w:szCs w:val="22"/>
        </w:rPr>
        <w:t>a software solution, I will be looking at the benefits different types of modelling possess</w:t>
      </w:r>
      <w:r w:rsidR="002E0304" w:rsidRPr="000B764F">
        <w:rPr>
          <w:sz w:val="22"/>
          <w:szCs w:val="22"/>
        </w:rPr>
        <w:t>,</w:t>
      </w:r>
      <w:r w:rsidR="00E3438B" w:rsidRPr="000B764F">
        <w:rPr>
          <w:sz w:val="22"/>
          <w:szCs w:val="22"/>
        </w:rPr>
        <w:t xml:space="preserve"> such as Cellular Automata (CA) and Agent Based Modelling (ABM). Then, I’ll be building on top of current software frameworks</w:t>
      </w:r>
      <w:r w:rsidR="002E0304" w:rsidRPr="000B764F">
        <w:rPr>
          <w:sz w:val="22"/>
          <w:szCs w:val="22"/>
        </w:rPr>
        <w:t>,</w:t>
      </w:r>
      <w:r w:rsidR="00E3438B" w:rsidRPr="000B764F">
        <w:rPr>
          <w:sz w:val="22"/>
          <w:szCs w:val="22"/>
        </w:rPr>
        <w:t xml:space="preserve"> which already </w:t>
      </w:r>
      <w:r w:rsidR="002E0304" w:rsidRPr="000B764F">
        <w:rPr>
          <w:sz w:val="22"/>
          <w:szCs w:val="22"/>
        </w:rPr>
        <w:t>provide</w:t>
      </w:r>
      <w:r w:rsidR="00E3438B" w:rsidRPr="000B764F">
        <w:rPr>
          <w:sz w:val="22"/>
          <w:szCs w:val="22"/>
        </w:rPr>
        <w:t xml:space="preserve"> </w:t>
      </w:r>
      <w:r w:rsidR="00BC7ED3" w:rsidRPr="000B764F">
        <w:rPr>
          <w:sz w:val="22"/>
          <w:szCs w:val="22"/>
        </w:rPr>
        <w:t>basic logic</w:t>
      </w:r>
      <w:r w:rsidR="002E0304" w:rsidRPr="000B764F">
        <w:rPr>
          <w:sz w:val="22"/>
          <w:szCs w:val="22"/>
        </w:rPr>
        <w:t>,</w:t>
      </w:r>
      <w:r w:rsidR="00BC7ED3" w:rsidRPr="000B764F">
        <w:rPr>
          <w:sz w:val="22"/>
          <w:szCs w:val="22"/>
        </w:rPr>
        <w:t xml:space="preserve"> by giving the agents and environment differing behaviours.</w:t>
      </w:r>
    </w:p>
    <w:p w14:paraId="3AF72C22" w14:textId="77777777" w:rsidR="00766B1B" w:rsidRPr="000B764F" w:rsidRDefault="007048D0" w:rsidP="00DB75A7">
      <w:pPr>
        <w:rPr>
          <w:sz w:val="22"/>
          <w:szCs w:val="28"/>
        </w:rPr>
      </w:pPr>
      <w:r w:rsidRPr="000B764F">
        <w:rPr>
          <w:sz w:val="22"/>
          <w:szCs w:val="28"/>
        </w:rPr>
        <w:t>I’ll be observing the difference between elderly and younger cells to see how much</w:t>
      </w:r>
      <w:r w:rsidR="00766B1B" w:rsidRPr="000B764F">
        <w:rPr>
          <w:sz w:val="22"/>
          <w:szCs w:val="28"/>
        </w:rPr>
        <w:t>, if any, age affects repair time.</w:t>
      </w:r>
    </w:p>
    <w:p w14:paraId="2868F71D" w14:textId="5BC00AE2" w:rsidR="0017567E" w:rsidRPr="000B764F" w:rsidDel="0017567E" w:rsidRDefault="00766B1B" w:rsidP="00DB75A7">
      <w:pPr>
        <w:ind w:left="-720"/>
        <w:rPr>
          <w:del w:id="24" w:author="Harry Cooper" w:date="2017-11-29T15:27:00Z"/>
          <w:sz w:val="22"/>
          <w:szCs w:val="28"/>
        </w:rPr>
      </w:pPr>
      <w:del w:id="25" w:author="D.Walker" w:date="2017-11-28T16:25:00Z">
        <w:r w:rsidRPr="000B764F" w:rsidDel="00B24297">
          <w:rPr>
            <w:sz w:val="22"/>
            <w:szCs w:val="28"/>
          </w:rPr>
          <w:delText xml:space="preserve">Interestingly, </w:delText>
        </w:r>
      </w:del>
      <w:ins w:id="26" w:author="D.Walker" w:date="2017-11-28T16:25:00Z">
        <w:r w:rsidR="00B24297" w:rsidRPr="000B764F">
          <w:rPr>
            <w:sz w:val="22"/>
            <w:szCs w:val="28"/>
          </w:rPr>
          <w:t>T</w:t>
        </w:r>
      </w:ins>
      <w:del w:id="27" w:author="D.Walker" w:date="2017-11-28T16:25:00Z">
        <w:r w:rsidRPr="000B764F" w:rsidDel="00B24297">
          <w:rPr>
            <w:sz w:val="22"/>
            <w:szCs w:val="28"/>
          </w:rPr>
          <w:delText>t</w:delText>
        </w:r>
      </w:del>
      <w:r w:rsidRPr="000B764F">
        <w:rPr>
          <w:sz w:val="22"/>
          <w:szCs w:val="28"/>
        </w:rPr>
        <w:t>his project has ample room for expansion; some of these aims include: modelling the problems associated when the endothelium layer doesn’t sufficiently repair in time, and the effect on endothelium repair after successive tears (allowing significant scar tissue to build up)</w:t>
      </w:r>
      <w:r w:rsidR="00B94DEA" w:rsidRPr="000B764F">
        <w:rPr>
          <w:sz w:val="22"/>
          <w:szCs w:val="28"/>
        </w:rPr>
        <w:t>,</w:t>
      </w:r>
      <w:r w:rsidRPr="000B764F">
        <w:rPr>
          <w:sz w:val="22"/>
          <w:szCs w:val="28"/>
        </w:rPr>
        <w:t xml:space="preserve"> showing the differences in speed and process of the repair.</w:t>
      </w:r>
      <w:ins w:id="28" w:author="Harry Cooper" w:date="2017-11-29T15:40:00Z">
        <w:r w:rsidR="00C45B3E" w:rsidRPr="000B764F">
          <w:rPr>
            <w:sz w:val="22"/>
            <w:szCs w:val="28"/>
          </w:rPr>
          <w:t xml:space="preserve"> It would also be beneficial to model a more realistic vessel shape as the </w:t>
        </w:r>
      </w:ins>
      <w:ins w:id="29" w:author="Harry Cooper" w:date="2017-11-29T15:42:00Z">
        <w:r w:rsidR="00C45B3E" w:rsidRPr="000B764F">
          <w:rPr>
            <w:sz w:val="22"/>
            <w:szCs w:val="28"/>
          </w:rPr>
          <w:t>blood flow turbulence</w:t>
        </w:r>
      </w:ins>
      <w:ins w:id="30" w:author="Harry Cooper" w:date="2017-11-29T15:40:00Z">
        <w:r w:rsidR="00C45B3E" w:rsidRPr="000B764F">
          <w:rPr>
            <w:sz w:val="22"/>
            <w:szCs w:val="28"/>
          </w:rPr>
          <w:t xml:space="preserve"> </w:t>
        </w:r>
      </w:ins>
      <w:ins w:id="31" w:author="Harry Cooper" w:date="2017-11-29T15:42:00Z">
        <w:r w:rsidR="00C45B3E" w:rsidRPr="000B764F">
          <w:rPr>
            <w:sz w:val="22"/>
            <w:szCs w:val="28"/>
          </w:rPr>
          <w:t>has a dramatic effect on healing ability.</w:t>
        </w:r>
      </w:ins>
      <w:del w:id="32" w:author="Harry Cooper" w:date="2017-11-29T15:27:00Z">
        <w:r w:rsidR="007048D0" w:rsidRPr="000B764F" w:rsidDel="0017567E">
          <w:rPr>
            <w:sz w:val="22"/>
            <w:szCs w:val="28"/>
          </w:rPr>
          <w:delText xml:space="preserve"> </w:delText>
        </w:r>
      </w:del>
    </w:p>
    <w:p w14:paraId="05584602" w14:textId="77777777" w:rsidR="007048D0" w:rsidRPr="000B764F" w:rsidRDefault="007048D0" w:rsidP="00DB75A7">
      <w:pPr>
        <w:pPrChange w:id="33" w:author="Harry Cooper" w:date="2017-11-29T15:27:00Z">
          <w:pPr>
            <w:pStyle w:val="NormalWeb"/>
            <w:spacing w:before="0" w:beforeAutospacing="0" w:after="0" w:afterAutospacing="0"/>
            <w:ind w:left="720"/>
          </w:pPr>
        </w:pPrChange>
      </w:pPr>
    </w:p>
    <w:p w14:paraId="661C0E8A" w14:textId="5E0DAE7E" w:rsidR="00C311B8" w:rsidRPr="000B764F" w:rsidRDefault="00A63D0E" w:rsidP="00410CE8">
      <w:pPr>
        <w:pStyle w:val="NormalWeb"/>
        <w:spacing w:before="0" w:beforeAutospacing="0" w:after="0" w:afterAutospacing="0"/>
        <w:rPr>
          <w:sz w:val="22"/>
          <w:szCs w:val="22"/>
        </w:rPr>
      </w:pPr>
      <w:r w:rsidRPr="000B764F">
        <w:rPr>
          <w:sz w:val="22"/>
          <w:szCs w:val="22"/>
        </w:rPr>
        <w:t> </w:t>
      </w:r>
    </w:p>
    <w:p w14:paraId="354EF55C" w14:textId="0D12B5F7" w:rsidR="00403110" w:rsidRPr="000B764F" w:rsidRDefault="00410CE8" w:rsidP="000B764F">
      <w:pPr>
        <w:pStyle w:val="Heading2"/>
        <w:rPr>
          <w:rFonts w:ascii="Times New Roman" w:hAnsi="Times New Roman" w:cs="Times New Roman"/>
          <w:color w:val="auto"/>
        </w:rPr>
      </w:pPr>
      <w:bookmarkStart w:id="34" w:name="_Toc513099381"/>
      <w:commentRangeStart w:id="35"/>
      <w:r w:rsidRPr="000B764F">
        <w:rPr>
          <w:rFonts w:ascii="Times New Roman" w:hAnsi="Times New Roman" w:cs="Times New Roman"/>
          <w:color w:val="auto"/>
        </w:rPr>
        <w:t>1.3</w:t>
      </w:r>
      <w:r w:rsidR="00A63D0E" w:rsidRPr="000B764F">
        <w:rPr>
          <w:rFonts w:ascii="Times New Roman" w:hAnsi="Times New Roman" w:cs="Times New Roman"/>
          <w:color w:val="auto"/>
        </w:rPr>
        <w:t> </w:t>
      </w:r>
      <w:r w:rsidR="0071486B" w:rsidRPr="000B764F">
        <w:rPr>
          <w:rFonts w:ascii="Times New Roman" w:hAnsi="Times New Roman" w:cs="Times New Roman"/>
          <w:color w:val="auto"/>
        </w:rPr>
        <w:t>Summary of Report</w:t>
      </w:r>
      <w:bookmarkEnd w:id="34"/>
      <w:commentRangeEnd w:id="35"/>
      <w:r w:rsidR="0056699E">
        <w:rPr>
          <w:rStyle w:val="CommentReference"/>
          <w:rFonts w:ascii="Times New Roman" w:eastAsiaTheme="minorHAnsi" w:hAnsi="Times New Roman" w:cs="Times New Roman"/>
          <w:color w:val="auto"/>
        </w:rPr>
        <w:commentReference w:id="35"/>
      </w:r>
    </w:p>
    <w:p w14:paraId="52086AB7" w14:textId="77777777" w:rsidR="00DB75A7" w:rsidRDefault="00DB75A7" w:rsidP="00403110">
      <w:pPr>
        <w:pStyle w:val="NormalWeb"/>
        <w:spacing w:before="0" w:beforeAutospacing="0" w:after="0" w:afterAutospacing="0"/>
        <w:ind w:left="720"/>
        <w:rPr>
          <w:color w:val="ED7D31" w:themeColor="accent2"/>
          <w:sz w:val="22"/>
          <w:szCs w:val="22"/>
        </w:rPr>
      </w:pPr>
    </w:p>
    <w:p w14:paraId="69D71B0F" w14:textId="206B5E2B" w:rsidR="00A2468D" w:rsidRPr="00406F23" w:rsidRDefault="00403110" w:rsidP="00DB75A7">
      <w:pPr>
        <w:pStyle w:val="NormalWeb"/>
        <w:spacing w:before="0" w:beforeAutospacing="0" w:after="0" w:afterAutospacing="0"/>
        <w:rPr>
          <w:sz w:val="22"/>
          <w:szCs w:val="22"/>
        </w:rPr>
      </w:pPr>
      <w:r w:rsidRPr="00406F23">
        <w:rPr>
          <w:sz w:val="22"/>
          <w:szCs w:val="22"/>
        </w:rPr>
        <w:t>This report starts by going through the background information required to understand the differing states and behaviours of the cells that will be modelled and what parameters they should have, it then justifies the use of modelling technique used and looks at current state of the art models to see how they can be adapted to the project. Next, the general flow of the program is defined including the order of functions required to produce accurate results.</w:t>
      </w:r>
    </w:p>
    <w:p w14:paraId="15664FCD" w14:textId="63655909" w:rsidR="00A77FC7" w:rsidRDefault="00A2468D" w:rsidP="00DB75A7">
      <w:pPr>
        <w:pStyle w:val="NormalWeb"/>
        <w:spacing w:before="0" w:beforeAutospacing="0" w:after="0" w:afterAutospacing="0"/>
        <w:rPr>
          <w:sz w:val="22"/>
          <w:szCs w:val="22"/>
        </w:rPr>
      </w:pPr>
      <w:r w:rsidRPr="00406F23">
        <w:rPr>
          <w:sz w:val="22"/>
          <w:szCs w:val="22"/>
        </w:rPr>
        <w:t>The results of the program are laid out in Chapter 6 and are compared to in vitro experiments found from the literature.</w:t>
      </w:r>
      <w:r w:rsidR="00C311B8" w:rsidRPr="003A7DDE">
        <w:rPr>
          <w:sz w:val="22"/>
          <w:szCs w:val="22"/>
        </w:rPr>
        <w:br/>
      </w:r>
    </w:p>
    <w:p w14:paraId="427DFA4E" w14:textId="77777777" w:rsidR="00172791" w:rsidRPr="003A7DDE" w:rsidRDefault="00172791" w:rsidP="00DB75A7">
      <w:pPr>
        <w:pStyle w:val="NormalWeb"/>
        <w:spacing w:before="0" w:beforeAutospacing="0" w:after="0" w:afterAutospacing="0"/>
        <w:rPr>
          <w:sz w:val="22"/>
          <w:szCs w:val="22"/>
        </w:rPr>
      </w:pPr>
    </w:p>
    <w:p w14:paraId="03155E87" w14:textId="4C137466" w:rsidR="00C311B8" w:rsidRPr="00226F61" w:rsidRDefault="00DD2494" w:rsidP="000B764F">
      <w:pPr>
        <w:pStyle w:val="Heading1"/>
      </w:pPr>
      <w:bookmarkStart w:id="36" w:name="_Toc513099382"/>
      <w:r w:rsidRPr="00226F61">
        <w:lastRenderedPageBreak/>
        <w:t xml:space="preserve">2 </w:t>
      </w:r>
      <w:r w:rsidR="0049568A" w:rsidRPr="00226F61">
        <w:t>Literature Review</w:t>
      </w:r>
      <w:bookmarkEnd w:id="36"/>
    </w:p>
    <w:p w14:paraId="50858CFA" w14:textId="77777777" w:rsidR="007F3A5D" w:rsidRPr="00226F61" w:rsidRDefault="007F3A5D"/>
    <w:p w14:paraId="29F51D4B" w14:textId="5AC58599" w:rsidR="008E65F6" w:rsidRPr="00226F61" w:rsidRDefault="00816C4C" w:rsidP="00DB75A7">
      <w:pPr>
        <w:rPr>
          <w:color w:val="ED7D31" w:themeColor="accent2"/>
          <w:sz w:val="22"/>
          <w:szCs w:val="22"/>
        </w:rPr>
      </w:pPr>
      <w:r w:rsidRPr="00226F61">
        <w:rPr>
          <w:sz w:val="22"/>
          <w:szCs w:val="22"/>
        </w:rPr>
        <w:t xml:space="preserve">Our blood vessels inner most wall is called the endothelium and is comprised of </w:t>
      </w:r>
      <w:r w:rsidR="00941789">
        <w:rPr>
          <w:sz w:val="22"/>
          <w:szCs w:val="22"/>
        </w:rPr>
        <w:t>endothelial cells (</w:t>
      </w:r>
      <w:r w:rsidRPr="00226F61">
        <w:rPr>
          <w:sz w:val="22"/>
          <w:szCs w:val="22"/>
        </w:rPr>
        <w:t>ECs</w:t>
      </w:r>
      <w:r w:rsidR="00941789">
        <w:rPr>
          <w:sz w:val="22"/>
          <w:szCs w:val="22"/>
        </w:rPr>
        <w:t>)</w:t>
      </w:r>
      <w:r w:rsidR="00EB1653" w:rsidRPr="00226F61">
        <w:rPr>
          <w:sz w:val="22"/>
          <w:szCs w:val="22"/>
        </w:rPr>
        <w:t>. These cells have certain behaviours which lead them, over time, to decrease their rate of healing.</w:t>
      </w:r>
      <w:r w:rsidR="00A37252" w:rsidRPr="00226F61">
        <w:rPr>
          <w:sz w:val="22"/>
          <w:szCs w:val="22"/>
        </w:rPr>
        <w:t xml:space="preserve"> </w:t>
      </w:r>
      <w:r w:rsidR="008E3876">
        <w:rPr>
          <w:sz w:val="22"/>
          <w:szCs w:val="22"/>
        </w:rPr>
        <w:t>This can cause problems as the damaged artery wall allows for fatty material to build up over time. If this builds up too much or ruptures, a blood cl</w:t>
      </w:r>
      <w:r w:rsidR="00941789">
        <w:rPr>
          <w:sz w:val="22"/>
          <w:szCs w:val="22"/>
        </w:rPr>
        <w:t>ot can form blocking the artery and</w:t>
      </w:r>
      <w:r w:rsidR="008E3876">
        <w:rPr>
          <w:sz w:val="22"/>
          <w:szCs w:val="22"/>
        </w:rPr>
        <w:t xml:space="preserve"> if this artery supplies blood to the heart it </w:t>
      </w:r>
      <w:r w:rsidR="00941789">
        <w:rPr>
          <w:sz w:val="22"/>
          <w:szCs w:val="22"/>
        </w:rPr>
        <w:t xml:space="preserve">will </w:t>
      </w:r>
      <w:r w:rsidR="008E3876">
        <w:rPr>
          <w:sz w:val="22"/>
          <w:szCs w:val="22"/>
        </w:rPr>
        <w:t xml:space="preserve">causes a heart attack. </w:t>
      </w:r>
      <w:r w:rsidR="00A37252" w:rsidRPr="00226F61">
        <w:rPr>
          <w:sz w:val="22"/>
          <w:szCs w:val="22"/>
        </w:rPr>
        <w:t xml:space="preserve">There are several ways software can be used to model this behaviour to better understand and predict undesirable affects, such as atheroma formation. The way this project tackles modelling is an agent based approach, where each EC is simulated and </w:t>
      </w:r>
      <w:r w:rsidR="00346BE7" w:rsidRPr="00226F61">
        <w:rPr>
          <w:sz w:val="22"/>
          <w:szCs w:val="22"/>
        </w:rPr>
        <w:t>can</w:t>
      </w:r>
      <w:r w:rsidR="00A37252" w:rsidRPr="00226F61">
        <w:rPr>
          <w:sz w:val="22"/>
          <w:szCs w:val="22"/>
        </w:rPr>
        <w:t xml:space="preserve"> move around the model</w:t>
      </w:r>
      <w:r w:rsidR="005A72C1" w:rsidRPr="00226F61">
        <w:rPr>
          <w:sz w:val="22"/>
          <w:szCs w:val="22"/>
        </w:rPr>
        <w:t xml:space="preserve"> independently.</w:t>
      </w:r>
    </w:p>
    <w:p w14:paraId="3B718796" w14:textId="77777777" w:rsidR="008E65F6" w:rsidRPr="00226F61" w:rsidRDefault="008E65F6">
      <w:pPr>
        <w:rPr>
          <w:sz w:val="22"/>
          <w:szCs w:val="22"/>
        </w:rPr>
      </w:pPr>
    </w:p>
    <w:p w14:paraId="60C79E33" w14:textId="21654207" w:rsidR="00CD4455" w:rsidRPr="000B764F" w:rsidRDefault="00DD2494" w:rsidP="000B764F">
      <w:pPr>
        <w:pStyle w:val="Heading2"/>
        <w:rPr>
          <w:rFonts w:ascii="Times New Roman" w:hAnsi="Times New Roman" w:cs="Times New Roman"/>
          <w:color w:val="auto"/>
        </w:rPr>
      </w:pPr>
      <w:bookmarkStart w:id="37" w:name="_Toc513099383"/>
      <w:r w:rsidRPr="000B764F">
        <w:rPr>
          <w:rFonts w:ascii="Times New Roman" w:hAnsi="Times New Roman" w:cs="Times New Roman"/>
          <w:color w:val="auto"/>
        </w:rPr>
        <w:t xml:space="preserve">2.1 </w:t>
      </w:r>
      <w:r w:rsidR="0071486B" w:rsidRPr="000B764F">
        <w:rPr>
          <w:rFonts w:ascii="Times New Roman" w:hAnsi="Times New Roman" w:cs="Times New Roman"/>
          <w:color w:val="auto"/>
        </w:rPr>
        <w:t>The Endothelial Cell Cycle</w:t>
      </w:r>
      <w:bookmarkEnd w:id="37"/>
    </w:p>
    <w:p w14:paraId="67B439E6" w14:textId="77777777" w:rsidR="008E65F6" w:rsidRPr="00226F61" w:rsidRDefault="008E65F6" w:rsidP="00CD4455">
      <w:pPr>
        <w:rPr>
          <w:sz w:val="22"/>
          <w:szCs w:val="22"/>
        </w:rPr>
      </w:pPr>
    </w:p>
    <w:p w14:paraId="1D2795EA" w14:textId="10A113D5" w:rsidR="00AF2155" w:rsidRPr="00226F61" w:rsidRDefault="008E65F6" w:rsidP="00DB75A7">
      <w:pPr>
        <w:rPr>
          <w:sz w:val="22"/>
          <w:szCs w:val="22"/>
        </w:rPr>
      </w:pPr>
      <w:r w:rsidRPr="00226F61">
        <w:rPr>
          <w:sz w:val="22"/>
          <w:szCs w:val="22"/>
        </w:rPr>
        <w:t>Firstly, it’s important to fully understand the mechanisms by which our ECs divide and any biological factors that can change its behaviour.</w:t>
      </w:r>
      <w:r w:rsidR="007D077C" w:rsidRPr="00226F61">
        <w:rPr>
          <w:sz w:val="22"/>
          <w:szCs w:val="22"/>
        </w:rPr>
        <w:t xml:space="preserve"> </w:t>
      </w:r>
      <w:r w:rsidR="00AF2155" w:rsidRPr="00226F61">
        <w:rPr>
          <w:sz w:val="22"/>
          <w:szCs w:val="22"/>
        </w:rPr>
        <w:t xml:space="preserve">ECs are a specific type of Eukaryotic Cell that line our blood vessels. </w:t>
      </w:r>
      <w:r w:rsidR="00FD0026" w:rsidRPr="00226F61">
        <w:rPr>
          <w:sz w:val="22"/>
          <w:szCs w:val="22"/>
        </w:rPr>
        <w:t>When these cells are healthy, they secrete molecules</w:t>
      </w:r>
      <w:r w:rsidR="00AF2155" w:rsidRPr="00226F61">
        <w:rPr>
          <w:sz w:val="22"/>
          <w:szCs w:val="22"/>
        </w:rPr>
        <w:t>, such as hormones,</w:t>
      </w:r>
      <w:r w:rsidR="00FD0026" w:rsidRPr="00226F61">
        <w:rPr>
          <w:sz w:val="22"/>
          <w:szCs w:val="22"/>
        </w:rPr>
        <w:t xml:space="preserve"> into the blood stream to maintain homeostasis [</w:t>
      </w:r>
      <w:r w:rsidR="0071133F" w:rsidRPr="00226F61">
        <w:rPr>
          <w:sz w:val="22"/>
          <w:szCs w:val="22"/>
        </w:rPr>
        <w:t>1</w:t>
      </w:r>
      <w:r w:rsidR="00FD0026" w:rsidRPr="00226F61">
        <w:rPr>
          <w:sz w:val="22"/>
          <w:szCs w:val="22"/>
        </w:rPr>
        <w:t>].</w:t>
      </w:r>
      <w:r w:rsidR="00AF2155" w:rsidRPr="00226F61">
        <w:rPr>
          <w:sz w:val="22"/>
          <w:szCs w:val="22"/>
        </w:rPr>
        <w:t xml:space="preserve"> This is vital as it helps fend off disease progression, keeping the individual healthy.</w:t>
      </w:r>
      <w:r w:rsidR="00FD0026" w:rsidRPr="00226F61">
        <w:rPr>
          <w:sz w:val="22"/>
          <w:szCs w:val="22"/>
        </w:rPr>
        <w:t xml:space="preserve"> </w:t>
      </w:r>
    </w:p>
    <w:p w14:paraId="081E19BB" w14:textId="3045467A" w:rsidR="008E65F6" w:rsidRPr="00226F61" w:rsidRDefault="00AF2155" w:rsidP="00DB75A7">
      <w:pPr>
        <w:rPr>
          <w:sz w:val="22"/>
          <w:szCs w:val="22"/>
        </w:rPr>
      </w:pPr>
      <w:r w:rsidRPr="00226F61">
        <w:rPr>
          <w:sz w:val="22"/>
          <w:szCs w:val="22"/>
        </w:rPr>
        <w:t>EC’s, like other Eukaryotic Cells undergo several distinct phases during replication as shown in the diagram below</w:t>
      </w:r>
      <w:r w:rsidR="00B575D1" w:rsidRPr="00226F61">
        <w:rPr>
          <w:sz w:val="22"/>
          <w:szCs w:val="22"/>
        </w:rPr>
        <w:t xml:space="preserve">, however have another stage </w:t>
      </w:r>
      <w:r w:rsidR="0041766A" w:rsidRPr="00226F61">
        <w:rPr>
          <w:sz w:val="22"/>
          <w:szCs w:val="22"/>
        </w:rPr>
        <w:t>they can enter before S Phase</w:t>
      </w:r>
      <w:r w:rsidRPr="00226F61">
        <w:rPr>
          <w:sz w:val="22"/>
          <w:szCs w:val="22"/>
        </w:rPr>
        <w:t xml:space="preserve">. </w:t>
      </w:r>
      <w:r w:rsidR="00FD0026" w:rsidRPr="00226F61">
        <w:rPr>
          <w:sz w:val="22"/>
          <w:szCs w:val="22"/>
        </w:rPr>
        <w:t xml:space="preserve"> </w:t>
      </w:r>
    </w:p>
    <w:p w14:paraId="0E2CE34B" w14:textId="77777777" w:rsidR="00AF5F10" w:rsidRDefault="00AF5F10" w:rsidP="00AF5F10">
      <w:pPr>
        <w:jc w:val="center"/>
        <w:rPr>
          <w:sz w:val="22"/>
          <w:szCs w:val="22"/>
        </w:rPr>
      </w:pPr>
      <w:r>
        <w:rPr>
          <w:noProof/>
          <w:sz w:val="22"/>
          <w:szCs w:val="22"/>
        </w:rPr>
        <w:drawing>
          <wp:inline distT="0" distB="0" distL="0" distR="0" wp14:anchorId="3303CFE6" wp14:editId="5215FAD9">
            <wp:extent cx="2931069" cy="3384443"/>
            <wp:effectExtent l="0" t="0" r="0" b="0"/>
            <wp:docPr id="73" name="Picture 73" descr="../../../../../../../Library/Containers/com.apple.mail/Data/Library/Mail%20Downloads/D3ED5142-6EE0-4332-BBBC-9B34E7339FC5/Cell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ibrary/Containers/com.apple.mail/Data/Library/Mail%20Downloads/D3ED5142-6EE0-4332-BBBC-9B34E7339FC5/CellCyc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0453" cy="3406825"/>
                    </a:xfrm>
                    <a:prstGeom prst="rect">
                      <a:avLst/>
                    </a:prstGeom>
                    <a:noFill/>
                    <a:ln>
                      <a:noFill/>
                    </a:ln>
                  </pic:spPr>
                </pic:pic>
              </a:graphicData>
            </a:graphic>
          </wp:inline>
        </w:drawing>
      </w:r>
    </w:p>
    <w:p w14:paraId="07C24B7A" w14:textId="7AE75917" w:rsidR="00AF2155" w:rsidRPr="00226F61" w:rsidRDefault="00610676" w:rsidP="00AF5F10">
      <w:pPr>
        <w:jc w:val="center"/>
        <w:rPr>
          <w:sz w:val="22"/>
          <w:szCs w:val="22"/>
        </w:rPr>
      </w:pPr>
      <w:r w:rsidRPr="00226F61">
        <w:rPr>
          <w:sz w:val="22"/>
          <w:szCs w:val="22"/>
        </w:rPr>
        <w:t>Figure 2</w:t>
      </w:r>
      <w:r w:rsidR="00A269CA" w:rsidRPr="00226F61">
        <w:rPr>
          <w:sz w:val="22"/>
          <w:szCs w:val="22"/>
        </w:rPr>
        <w:t>.1</w:t>
      </w:r>
      <w:r w:rsidR="0044203A" w:rsidRPr="00226F61">
        <w:rPr>
          <w:sz w:val="22"/>
          <w:szCs w:val="22"/>
        </w:rPr>
        <w:t>: Phases of eukaryotic cell cycle</w:t>
      </w:r>
      <w:r w:rsidR="00086644">
        <w:rPr>
          <w:sz w:val="22"/>
          <w:szCs w:val="22"/>
        </w:rPr>
        <w:t xml:space="preserve"> adapted from [2]</w:t>
      </w:r>
    </w:p>
    <w:p w14:paraId="3F160C9E" w14:textId="77777777" w:rsidR="0044203A" w:rsidRPr="00226F61" w:rsidRDefault="0044203A" w:rsidP="00CD4455">
      <w:pPr>
        <w:rPr>
          <w:sz w:val="22"/>
          <w:szCs w:val="22"/>
        </w:rPr>
      </w:pPr>
    </w:p>
    <w:p w14:paraId="32C4D863" w14:textId="3FB4FB3C" w:rsidR="008C4FD4" w:rsidRPr="00226F61" w:rsidRDefault="00B575D1" w:rsidP="00DB75A7">
      <w:pPr>
        <w:rPr>
          <w:sz w:val="22"/>
          <w:szCs w:val="22"/>
        </w:rPr>
      </w:pPr>
      <w:r w:rsidRPr="00226F61">
        <w:rPr>
          <w:sz w:val="22"/>
          <w:szCs w:val="22"/>
        </w:rPr>
        <w:t>Stages G</w:t>
      </w:r>
      <w:r w:rsidRPr="00226F61">
        <w:rPr>
          <w:sz w:val="22"/>
          <w:szCs w:val="22"/>
          <w:vertAlign w:val="subscript"/>
        </w:rPr>
        <w:t>1</w:t>
      </w:r>
      <w:r w:rsidRPr="00226F61">
        <w:rPr>
          <w:sz w:val="22"/>
          <w:szCs w:val="22"/>
        </w:rPr>
        <w:t>, S and G</w:t>
      </w:r>
      <w:r w:rsidRPr="00226F61">
        <w:rPr>
          <w:sz w:val="22"/>
          <w:szCs w:val="22"/>
          <w:vertAlign w:val="subscript"/>
        </w:rPr>
        <w:t>2</w:t>
      </w:r>
      <w:r w:rsidRPr="00226F61">
        <w:rPr>
          <w:sz w:val="22"/>
          <w:szCs w:val="22"/>
        </w:rPr>
        <w:t xml:space="preserve"> are called Interphase; this is the time when the cell is increasing in size, and the lengths of time in each stage are proportional to their relative lengths. As shown in </w:t>
      </w:r>
      <w:r w:rsidR="00707AEB">
        <w:rPr>
          <w:sz w:val="22"/>
          <w:szCs w:val="22"/>
        </w:rPr>
        <w:t>F</w:t>
      </w:r>
      <w:r w:rsidRPr="00226F61">
        <w:rPr>
          <w:sz w:val="22"/>
          <w:szCs w:val="22"/>
        </w:rPr>
        <w:t>igure</w:t>
      </w:r>
      <w:r w:rsidR="00707AEB">
        <w:rPr>
          <w:sz w:val="22"/>
          <w:szCs w:val="22"/>
        </w:rPr>
        <w:t xml:space="preserve"> 2.1</w:t>
      </w:r>
      <w:r w:rsidRPr="00226F61">
        <w:rPr>
          <w:sz w:val="22"/>
          <w:szCs w:val="22"/>
        </w:rPr>
        <w:t xml:space="preserve">, during S phase, the DNA is </w:t>
      </w:r>
      <w:r w:rsidR="006451F0" w:rsidRPr="00226F61">
        <w:rPr>
          <w:sz w:val="22"/>
          <w:szCs w:val="22"/>
        </w:rPr>
        <w:t xml:space="preserve">replicated </w:t>
      </w:r>
      <w:r w:rsidR="00995787" w:rsidRPr="00226F61">
        <w:rPr>
          <w:sz w:val="22"/>
          <w:szCs w:val="22"/>
        </w:rPr>
        <w:t>forming a</w:t>
      </w:r>
      <w:r w:rsidRPr="00226F61">
        <w:rPr>
          <w:sz w:val="22"/>
          <w:szCs w:val="22"/>
        </w:rPr>
        <w:t xml:space="preserve"> copy of itself which moves onto M phase (mitosis), </w:t>
      </w:r>
      <w:r w:rsidR="0090427F">
        <w:rPr>
          <w:sz w:val="22"/>
          <w:szCs w:val="22"/>
        </w:rPr>
        <w:t>where the enlarged cell splits into two</w:t>
      </w:r>
      <w:r w:rsidRPr="00226F61">
        <w:rPr>
          <w:sz w:val="22"/>
          <w:szCs w:val="22"/>
        </w:rPr>
        <w:t xml:space="preserve"> identical daughter cells [</w:t>
      </w:r>
      <w:r w:rsidR="008075A5" w:rsidRPr="00226F61">
        <w:rPr>
          <w:sz w:val="22"/>
          <w:szCs w:val="22"/>
        </w:rPr>
        <w:t>3</w:t>
      </w:r>
      <w:r w:rsidR="001434BE" w:rsidRPr="00226F61">
        <w:rPr>
          <w:sz w:val="22"/>
          <w:szCs w:val="22"/>
        </w:rPr>
        <w:t>]</w:t>
      </w:r>
      <w:r w:rsidRPr="00226F61">
        <w:rPr>
          <w:sz w:val="22"/>
          <w:szCs w:val="22"/>
        </w:rPr>
        <w:t xml:space="preserve">. </w:t>
      </w:r>
      <w:r w:rsidR="009204E5" w:rsidRPr="00226F61">
        <w:rPr>
          <w:sz w:val="22"/>
          <w:szCs w:val="22"/>
        </w:rPr>
        <w:t xml:space="preserve">The length of time for a normal Eukaryotic Cell to undergo proliferation </w:t>
      </w:r>
      <w:r w:rsidR="00402A07" w:rsidRPr="00226F61">
        <w:rPr>
          <w:sz w:val="22"/>
          <w:szCs w:val="22"/>
        </w:rPr>
        <w:t>is around 24 hours, with 1 hour</w:t>
      </w:r>
      <w:r w:rsidR="009204E5" w:rsidRPr="00226F61">
        <w:rPr>
          <w:sz w:val="22"/>
          <w:szCs w:val="22"/>
        </w:rPr>
        <w:t xml:space="preserve"> of that being the M phase, therefore 23 hours (96%) of the time is during cell growth and DNA replication</w:t>
      </w:r>
      <w:r w:rsidR="00680065" w:rsidRPr="00226F61">
        <w:rPr>
          <w:sz w:val="22"/>
          <w:szCs w:val="22"/>
        </w:rPr>
        <w:t>, during which time the cell grows to be about twice its size</w:t>
      </w:r>
      <w:r w:rsidR="009204E5" w:rsidRPr="00226F61">
        <w:rPr>
          <w:sz w:val="22"/>
          <w:szCs w:val="22"/>
        </w:rPr>
        <w:t xml:space="preserve"> [</w:t>
      </w:r>
      <w:r w:rsidR="008075A5" w:rsidRPr="00226F61">
        <w:rPr>
          <w:sz w:val="22"/>
          <w:szCs w:val="22"/>
        </w:rPr>
        <w:t>3</w:t>
      </w:r>
      <w:r w:rsidR="009204E5" w:rsidRPr="00226F61">
        <w:rPr>
          <w:sz w:val="22"/>
          <w:szCs w:val="22"/>
        </w:rPr>
        <w:t>].</w:t>
      </w:r>
    </w:p>
    <w:p w14:paraId="16932D8A" w14:textId="3C56DEF9" w:rsidR="00AF2155" w:rsidRPr="00226F61" w:rsidRDefault="00B575D1" w:rsidP="00DB75A7">
      <w:pPr>
        <w:rPr>
          <w:sz w:val="22"/>
          <w:szCs w:val="22"/>
        </w:rPr>
      </w:pPr>
      <w:r w:rsidRPr="00226F61">
        <w:rPr>
          <w:sz w:val="22"/>
          <w:szCs w:val="22"/>
        </w:rPr>
        <w:t>However, f</w:t>
      </w:r>
      <w:r w:rsidR="0056699E">
        <w:rPr>
          <w:sz w:val="22"/>
          <w:szCs w:val="22"/>
        </w:rPr>
        <w:t>or eukaryotic cells</w:t>
      </w:r>
      <w:r w:rsidRPr="00226F61">
        <w:rPr>
          <w:sz w:val="22"/>
          <w:szCs w:val="22"/>
        </w:rPr>
        <w:t xml:space="preserve"> there is another cycle between the G</w:t>
      </w:r>
      <w:r w:rsidRPr="00226F61">
        <w:rPr>
          <w:sz w:val="22"/>
          <w:szCs w:val="22"/>
          <w:vertAlign w:val="subscript"/>
        </w:rPr>
        <w:t>1</w:t>
      </w:r>
      <w:r w:rsidRPr="00226F61">
        <w:rPr>
          <w:sz w:val="22"/>
          <w:szCs w:val="22"/>
        </w:rPr>
        <w:t xml:space="preserve"> and S phase. This is called the G</w:t>
      </w:r>
      <w:r w:rsidRPr="00226F61">
        <w:rPr>
          <w:sz w:val="22"/>
          <w:szCs w:val="22"/>
          <w:vertAlign w:val="subscript"/>
        </w:rPr>
        <w:t>0</w:t>
      </w:r>
      <w:r w:rsidRPr="00226F61">
        <w:rPr>
          <w:sz w:val="22"/>
          <w:szCs w:val="22"/>
        </w:rPr>
        <w:t xml:space="preserve"> phase and generally known as the quiescence state. </w:t>
      </w:r>
      <w:r w:rsidR="002C58D8" w:rsidRPr="00226F61">
        <w:rPr>
          <w:sz w:val="22"/>
          <w:szCs w:val="22"/>
        </w:rPr>
        <w:t xml:space="preserve">This is a state of inactivity, usually induced when </w:t>
      </w:r>
      <w:r w:rsidR="001434BE" w:rsidRPr="00226F61">
        <w:rPr>
          <w:sz w:val="22"/>
          <w:szCs w:val="22"/>
        </w:rPr>
        <w:lastRenderedPageBreak/>
        <w:t>EC proliferation is no longer required. If there is a stressor, such as a decrease in external pressure due to the ECs spreading out or moving, the quiescent cell can move out of G</w:t>
      </w:r>
      <w:r w:rsidR="001434BE" w:rsidRPr="00226F61">
        <w:rPr>
          <w:sz w:val="22"/>
          <w:szCs w:val="22"/>
          <w:vertAlign w:val="subscript"/>
        </w:rPr>
        <w:t>0</w:t>
      </w:r>
      <w:r w:rsidR="001434BE" w:rsidRPr="00226F61">
        <w:rPr>
          <w:sz w:val="22"/>
          <w:szCs w:val="22"/>
        </w:rPr>
        <w:t xml:space="preserve"> back into the normal eukaryotic cell cycle [</w:t>
      </w:r>
      <w:r w:rsidR="00483244" w:rsidRPr="00226F61">
        <w:rPr>
          <w:sz w:val="22"/>
          <w:szCs w:val="22"/>
        </w:rPr>
        <w:t>4</w:t>
      </w:r>
      <w:r w:rsidR="001434BE" w:rsidRPr="00226F61">
        <w:rPr>
          <w:sz w:val="22"/>
          <w:szCs w:val="22"/>
        </w:rPr>
        <w:t>]. However, if the EC stays in the quiescent state for too long, it’s possible for it to develop into a senescent cell over time</w:t>
      </w:r>
      <w:r w:rsidR="002F5E25" w:rsidRPr="00226F61">
        <w:rPr>
          <w:sz w:val="22"/>
          <w:szCs w:val="22"/>
        </w:rPr>
        <w:t xml:space="preserve"> where it will never return to the normal cycle</w:t>
      </w:r>
      <w:r w:rsidR="001434BE" w:rsidRPr="00226F61">
        <w:rPr>
          <w:sz w:val="22"/>
          <w:szCs w:val="22"/>
        </w:rPr>
        <w:t xml:space="preserve"> [</w:t>
      </w:r>
      <w:r w:rsidR="00483244" w:rsidRPr="00226F61">
        <w:rPr>
          <w:sz w:val="22"/>
          <w:szCs w:val="22"/>
        </w:rPr>
        <w:t>5</w:t>
      </w:r>
      <w:r w:rsidR="001434BE" w:rsidRPr="00226F61">
        <w:rPr>
          <w:sz w:val="22"/>
          <w:szCs w:val="22"/>
        </w:rPr>
        <w:t>].</w:t>
      </w:r>
      <w:r w:rsidR="00F4630A">
        <w:rPr>
          <w:sz w:val="22"/>
          <w:szCs w:val="22"/>
        </w:rPr>
        <w:t xml:space="preserve"> Quiescent cells are stable and can live up to 10 years </w:t>
      </w:r>
      <w:r w:rsidR="00F4630A" w:rsidRPr="0078550B">
        <w:rPr>
          <w:sz w:val="22"/>
          <w:szCs w:val="22"/>
        </w:rPr>
        <w:t>[</w:t>
      </w:r>
      <w:r w:rsidR="0078550B" w:rsidRPr="0078550B">
        <w:rPr>
          <w:sz w:val="22"/>
          <w:szCs w:val="22"/>
        </w:rPr>
        <w:t>6</w:t>
      </w:r>
      <w:r w:rsidR="00F4630A">
        <w:rPr>
          <w:sz w:val="22"/>
          <w:szCs w:val="22"/>
        </w:rPr>
        <w:t>].</w:t>
      </w:r>
    </w:p>
    <w:p w14:paraId="57A9C26B" w14:textId="33BE9C69" w:rsidR="00141C06" w:rsidRPr="00226F61" w:rsidRDefault="00141C06" w:rsidP="00DB75A7">
      <w:pPr>
        <w:rPr>
          <w:sz w:val="22"/>
          <w:szCs w:val="22"/>
        </w:rPr>
      </w:pPr>
      <w:r w:rsidRPr="00226F61">
        <w:rPr>
          <w:sz w:val="22"/>
          <w:szCs w:val="22"/>
        </w:rPr>
        <w:t xml:space="preserve">In general, ECs </w:t>
      </w:r>
      <w:r w:rsidR="005C161B" w:rsidRPr="00226F61">
        <w:rPr>
          <w:sz w:val="22"/>
          <w:szCs w:val="22"/>
        </w:rPr>
        <w:t>are long, flat cells around 5-10</w:t>
      </w:r>
      <w:r w:rsidR="005C161B" w:rsidRPr="00226F61">
        <w:rPr>
          <w:sz w:val="22"/>
          <w:szCs w:val="22"/>
        </w:rPr>
        <w:sym w:font="Symbol" w:char="F06D"/>
      </w:r>
      <w:r w:rsidR="005C161B" w:rsidRPr="00226F61">
        <w:rPr>
          <w:sz w:val="22"/>
          <w:szCs w:val="22"/>
        </w:rPr>
        <w:t>m in radius and 1-2</w:t>
      </w:r>
      <w:r w:rsidR="005C161B" w:rsidRPr="00226F61">
        <w:rPr>
          <w:sz w:val="22"/>
          <w:szCs w:val="22"/>
        </w:rPr>
        <w:sym w:font="Symbol" w:char="F06D"/>
      </w:r>
      <w:r w:rsidR="005C161B" w:rsidRPr="00226F61">
        <w:rPr>
          <w:sz w:val="22"/>
          <w:szCs w:val="22"/>
        </w:rPr>
        <w:t>m wide [</w:t>
      </w:r>
      <w:r w:rsidR="0078550B">
        <w:rPr>
          <w:sz w:val="22"/>
          <w:szCs w:val="22"/>
        </w:rPr>
        <w:t>7</w:t>
      </w:r>
      <w:r w:rsidR="005C161B" w:rsidRPr="00226F61">
        <w:rPr>
          <w:sz w:val="22"/>
          <w:szCs w:val="22"/>
        </w:rPr>
        <w:t>].</w:t>
      </w:r>
    </w:p>
    <w:p w14:paraId="734608AC" w14:textId="77777777" w:rsidR="00CD4455" w:rsidRPr="00226F61" w:rsidRDefault="00CD4455">
      <w:pPr>
        <w:rPr>
          <w:ins w:id="38" w:author="Harry Cooper" w:date="2017-11-29T15:23:00Z"/>
          <w:sz w:val="22"/>
          <w:szCs w:val="22"/>
        </w:rPr>
      </w:pPr>
    </w:p>
    <w:p w14:paraId="4DD2DE3E" w14:textId="44A2B945" w:rsidR="00B77936" w:rsidRPr="000B764F" w:rsidRDefault="00DD2494" w:rsidP="000B764F">
      <w:pPr>
        <w:pStyle w:val="Heading2"/>
        <w:rPr>
          <w:rFonts w:ascii="Times New Roman" w:hAnsi="Times New Roman" w:cs="Times New Roman"/>
          <w:color w:val="auto"/>
          <w:sz w:val="22"/>
          <w:lang w:eastAsia="en-US"/>
        </w:rPr>
      </w:pPr>
      <w:bookmarkStart w:id="39" w:name="_Toc513099384"/>
      <w:commentRangeStart w:id="40"/>
      <w:r w:rsidRPr="000B764F">
        <w:rPr>
          <w:rFonts w:ascii="Times New Roman" w:hAnsi="Times New Roman" w:cs="Times New Roman"/>
          <w:color w:val="auto"/>
        </w:rPr>
        <w:t xml:space="preserve">2.2 </w:t>
      </w:r>
      <w:ins w:id="41" w:author="Harry Cooper" w:date="2017-11-29T15:23:00Z">
        <w:r w:rsidR="00B77936" w:rsidRPr="000B764F">
          <w:rPr>
            <w:rFonts w:ascii="Times New Roman" w:hAnsi="Times New Roman" w:cs="Times New Roman"/>
            <w:color w:val="auto"/>
          </w:rPr>
          <w:t>Ageing</w:t>
        </w:r>
      </w:ins>
      <w:bookmarkEnd w:id="39"/>
      <w:commentRangeEnd w:id="40"/>
      <w:r w:rsidR="0056699E">
        <w:rPr>
          <w:rStyle w:val="CommentReference"/>
          <w:rFonts w:ascii="Times New Roman" w:eastAsiaTheme="minorHAnsi" w:hAnsi="Times New Roman" w:cs="Times New Roman"/>
          <w:color w:val="auto"/>
        </w:rPr>
        <w:commentReference w:id="40"/>
      </w:r>
    </w:p>
    <w:p w14:paraId="5CBA7330" w14:textId="77777777" w:rsidR="00B851D2" w:rsidRPr="00226F61" w:rsidRDefault="00B851D2" w:rsidP="00B851D2">
      <w:pPr>
        <w:rPr>
          <w:ins w:id="42" w:author="Harry Cooper" w:date="2017-11-29T15:23:00Z"/>
          <w:color w:val="ED7D31" w:themeColor="accent2"/>
          <w:sz w:val="22"/>
          <w:szCs w:val="22"/>
          <w:rPrChange w:id="43" w:author="Harry Cooper" w:date="2017-11-29T15:23:00Z">
            <w:rPr>
              <w:ins w:id="44" w:author="Harry Cooper" w:date="2017-11-29T15:23:00Z"/>
            </w:rPr>
          </w:rPrChange>
        </w:rPr>
      </w:pPr>
    </w:p>
    <w:p w14:paraId="3305C2A2" w14:textId="0AAB610D" w:rsidR="00B77936" w:rsidRDefault="006E1F51" w:rsidP="00DB75A7">
      <w:pPr>
        <w:rPr>
          <w:color w:val="FF0000"/>
          <w:sz w:val="22"/>
          <w:szCs w:val="22"/>
        </w:rPr>
      </w:pPr>
      <w:r w:rsidRPr="00226F61">
        <w:rPr>
          <w:sz w:val="22"/>
          <w:szCs w:val="22"/>
        </w:rPr>
        <w:t xml:space="preserve">An important factor that contributes to </w:t>
      </w:r>
      <w:r w:rsidR="00D71433" w:rsidRPr="00226F61">
        <w:rPr>
          <w:sz w:val="22"/>
          <w:szCs w:val="22"/>
        </w:rPr>
        <w:t>pro-atherosclerotic changes to the endothelium is ageing [</w:t>
      </w:r>
      <w:r w:rsidR="0078550B">
        <w:rPr>
          <w:sz w:val="22"/>
          <w:szCs w:val="22"/>
        </w:rPr>
        <w:t>8</w:t>
      </w:r>
      <w:r w:rsidR="00D71433" w:rsidRPr="00226F61">
        <w:rPr>
          <w:sz w:val="22"/>
          <w:szCs w:val="22"/>
        </w:rPr>
        <w:t>]. The number of times an EC can divide is limited</w:t>
      </w:r>
      <w:r w:rsidR="002561E5" w:rsidRPr="00226F61">
        <w:rPr>
          <w:sz w:val="22"/>
          <w:szCs w:val="22"/>
        </w:rPr>
        <w:t>,</w:t>
      </w:r>
      <w:r w:rsidR="00D71433" w:rsidRPr="00226F61">
        <w:rPr>
          <w:sz w:val="22"/>
          <w:szCs w:val="22"/>
        </w:rPr>
        <w:t xml:space="preserve"> and once reached the cell goes into growth arrest, known as senescence [</w:t>
      </w:r>
      <w:r w:rsidR="0078550B">
        <w:rPr>
          <w:sz w:val="22"/>
          <w:szCs w:val="22"/>
        </w:rPr>
        <w:t>9</w:t>
      </w:r>
      <w:r w:rsidR="00D71433" w:rsidRPr="00226F61">
        <w:rPr>
          <w:sz w:val="22"/>
          <w:szCs w:val="22"/>
        </w:rPr>
        <w:t xml:space="preserve">]. </w:t>
      </w:r>
      <w:r w:rsidR="002561E5" w:rsidRPr="00226F61">
        <w:rPr>
          <w:sz w:val="22"/>
          <w:szCs w:val="22"/>
        </w:rPr>
        <w:t>This is due to the shortening of the ECs telomeres (the end parts of DNA) by 50-200 base pairs each time the cell proliferates.</w:t>
      </w:r>
      <w:r w:rsidR="001A26B7" w:rsidRPr="00226F61">
        <w:rPr>
          <w:sz w:val="22"/>
          <w:szCs w:val="22"/>
        </w:rPr>
        <w:t xml:space="preserve"> Once these telomeres are shorter than a critical length, the cell becomes senescent.</w:t>
      </w:r>
      <w:r w:rsidR="00FF0F39" w:rsidRPr="00226F61">
        <w:rPr>
          <w:sz w:val="22"/>
          <w:szCs w:val="22"/>
        </w:rPr>
        <w:t xml:space="preserve"> The number of times a cell can proliferate is known as the Hayflick Limit, and for normal ECs is around 50 [</w:t>
      </w:r>
      <w:r w:rsidR="0078550B">
        <w:rPr>
          <w:sz w:val="22"/>
          <w:szCs w:val="22"/>
        </w:rPr>
        <w:t>10</w:t>
      </w:r>
      <w:r w:rsidR="005E01C0" w:rsidRPr="00226F61">
        <w:rPr>
          <w:sz w:val="22"/>
          <w:szCs w:val="22"/>
        </w:rPr>
        <w:t>]</w:t>
      </w:r>
      <w:r w:rsidR="00FF0F39" w:rsidRPr="00226F61">
        <w:rPr>
          <w:sz w:val="22"/>
          <w:szCs w:val="22"/>
        </w:rPr>
        <w:t>.</w:t>
      </w:r>
      <w:r w:rsidR="00E1674F">
        <w:rPr>
          <w:sz w:val="22"/>
          <w:szCs w:val="22"/>
        </w:rPr>
        <w:t xml:space="preserve"> </w:t>
      </w:r>
    </w:p>
    <w:p w14:paraId="2F22243C" w14:textId="650688D9" w:rsidR="00292AA9" w:rsidRPr="00B44902" w:rsidRDefault="00321BB9" w:rsidP="00DB75A7">
      <w:pPr>
        <w:rPr>
          <w:sz w:val="22"/>
          <w:szCs w:val="22"/>
        </w:rPr>
      </w:pPr>
      <w:r w:rsidRPr="00B44902">
        <w:rPr>
          <w:sz w:val="22"/>
          <w:szCs w:val="22"/>
        </w:rPr>
        <w:t xml:space="preserve">Studies have shown that senescent cells </w:t>
      </w:r>
      <w:r w:rsidR="00DA333B" w:rsidRPr="00B44902">
        <w:rPr>
          <w:sz w:val="22"/>
          <w:szCs w:val="22"/>
        </w:rPr>
        <w:t xml:space="preserve">accumulate in tissues with age </w:t>
      </w:r>
      <w:r w:rsidRPr="0078550B">
        <w:rPr>
          <w:sz w:val="22"/>
          <w:szCs w:val="22"/>
        </w:rPr>
        <w:t>[</w:t>
      </w:r>
      <w:r w:rsidR="0078550B" w:rsidRPr="0078550B">
        <w:rPr>
          <w:sz w:val="22"/>
          <w:szCs w:val="22"/>
        </w:rPr>
        <w:t>11</w:t>
      </w:r>
      <w:r w:rsidR="002C2267" w:rsidRPr="0078550B">
        <w:rPr>
          <w:sz w:val="22"/>
          <w:szCs w:val="22"/>
        </w:rPr>
        <w:t>,</w:t>
      </w:r>
      <w:r w:rsidR="0078550B" w:rsidRPr="0078550B">
        <w:rPr>
          <w:sz w:val="22"/>
          <w:szCs w:val="22"/>
        </w:rPr>
        <w:t xml:space="preserve"> 12</w:t>
      </w:r>
      <w:r w:rsidRPr="00B44902">
        <w:rPr>
          <w:sz w:val="22"/>
          <w:szCs w:val="22"/>
        </w:rPr>
        <w:t>]</w:t>
      </w:r>
      <w:r w:rsidR="00EF0913" w:rsidRPr="00B44902">
        <w:rPr>
          <w:sz w:val="22"/>
          <w:szCs w:val="22"/>
        </w:rPr>
        <w:t xml:space="preserve">, </w:t>
      </w:r>
      <w:r w:rsidR="007201E7" w:rsidRPr="00B44902">
        <w:rPr>
          <w:sz w:val="22"/>
          <w:szCs w:val="22"/>
        </w:rPr>
        <w:t xml:space="preserve">and </w:t>
      </w:r>
      <w:r w:rsidR="00C97E01" w:rsidRPr="00B44902">
        <w:rPr>
          <w:sz w:val="22"/>
          <w:szCs w:val="22"/>
        </w:rPr>
        <w:t xml:space="preserve">Cellular Senescence in Aging Primates </w:t>
      </w:r>
      <w:r w:rsidR="007201E7" w:rsidRPr="00B44902">
        <w:rPr>
          <w:sz w:val="22"/>
          <w:szCs w:val="22"/>
        </w:rPr>
        <w:t>[</w:t>
      </w:r>
      <w:r w:rsidR="0078550B" w:rsidRPr="0078550B">
        <w:rPr>
          <w:sz w:val="22"/>
          <w:szCs w:val="22"/>
        </w:rPr>
        <w:t>1</w:t>
      </w:r>
      <w:r w:rsidR="00824EA5" w:rsidRPr="0078550B">
        <w:rPr>
          <w:sz w:val="22"/>
          <w:szCs w:val="22"/>
        </w:rPr>
        <w:t>3</w:t>
      </w:r>
      <w:r w:rsidR="007201E7" w:rsidRPr="00B44902">
        <w:rPr>
          <w:sz w:val="22"/>
          <w:szCs w:val="22"/>
        </w:rPr>
        <w:t>] has shown that the number of senescent cells increases exponentially with age</w:t>
      </w:r>
      <w:r w:rsidR="00DF2C93" w:rsidRPr="00B44902">
        <w:rPr>
          <w:sz w:val="22"/>
          <w:szCs w:val="22"/>
        </w:rPr>
        <w:t>, with total cell count reaching &gt;15% senescent</w:t>
      </w:r>
      <w:r w:rsidR="00A21365">
        <w:rPr>
          <w:sz w:val="22"/>
          <w:szCs w:val="22"/>
        </w:rPr>
        <w:t xml:space="preserve"> in elderly cases</w:t>
      </w:r>
      <w:r w:rsidR="007201E7" w:rsidRPr="00B44902">
        <w:rPr>
          <w:sz w:val="22"/>
          <w:szCs w:val="22"/>
        </w:rPr>
        <w:t>.</w:t>
      </w:r>
      <w:r w:rsidR="00DF2C93" w:rsidRPr="00B44902">
        <w:rPr>
          <w:sz w:val="22"/>
          <w:szCs w:val="22"/>
        </w:rPr>
        <w:t xml:space="preserve"> The </w:t>
      </w:r>
      <w:r w:rsidR="00212FCB" w:rsidRPr="00B44902">
        <w:rPr>
          <w:sz w:val="22"/>
          <w:szCs w:val="22"/>
        </w:rPr>
        <w:t>limitations</w:t>
      </w:r>
      <w:r w:rsidR="00DF2C93" w:rsidRPr="00B44902">
        <w:rPr>
          <w:sz w:val="22"/>
          <w:szCs w:val="22"/>
        </w:rPr>
        <w:t xml:space="preserve"> of this paper </w:t>
      </w:r>
      <w:r w:rsidR="00212FCB" w:rsidRPr="00B44902">
        <w:rPr>
          <w:sz w:val="22"/>
          <w:szCs w:val="22"/>
        </w:rPr>
        <w:t>include:</w:t>
      </w:r>
      <w:r w:rsidR="00DF2C93" w:rsidRPr="00B44902">
        <w:rPr>
          <w:sz w:val="22"/>
          <w:szCs w:val="22"/>
        </w:rPr>
        <w:t xml:space="preserve"> that the resul</w:t>
      </w:r>
      <w:r w:rsidR="00B93812">
        <w:rPr>
          <w:sz w:val="22"/>
          <w:szCs w:val="22"/>
        </w:rPr>
        <w:t>ts are from baboons</w:t>
      </w:r>
      <w:r w:rsidR="00212FCB" w:rsidRPr="00B44902">
        <w:rPr>
          <w:sz w:val="22"/>
          <w:szCs w:val="22"/>
        </w:rPr>
        <w:t xml:space="preserve"> not humans</w:t>
      </w:r>
      <w:r w:rsidR="00B93812">
        <w:rPr>
          <w:sz w:val="22"/>
          <w:szCs w:val="22"/>
        </w:rPr>
        <w:t>,</w:t>
      </w:r>
      <w:r w:rsidR="00212FCB" w:rsidRPr="00B44902">
        <w:rPr>
          <w:sz w:val="22"/>
          <w:szCs w:val="22"/>
        </w:rPr>
        <w:t xml:space="preserve"> and so the lifespan is only from 5-30, and</w:t>
      </w:r>
      <w:r w:rsidR="00DF2C93" w:rsidRPr="00B44902">
        <w:rPr>
          <w:sz w:val="22"/>
          <w:szCs w:val="22"/>
        </w:rPr>
        <w:t xml:space="preserve"> the cells were taken from the </w:t>
      </w:r>
      <w:r w:rsidR="00212FCB" w:rsidRPr="00B44902">
        <w:rPr>
          <w:sz w:val="22"/>
          <w:szCs w:val="22"/>
        </w:rPr>
        <w:t xml:space="preserve">medial aspect of the arm rather than the endothelium layer. However, this paper is useful in the fact that baboon’s telomeres, like humans shorten with proliferation, and the </w:t>
      </w:r>
      <w:r w:rsidR="001A50ED" w:rsidRPr="00B44902">
        <w:rPr>
          <w:sz w:val="22"/>
          <w:szCs w:val="22"/>
        </w:rPr>
        <w:t>baboon’s</w:t>
      </w:r>
      <w:r w:rsidR="00284FF0">
        <w:rPr>
          <w:sz w:val="22"/>
          <w:szCs w:val="22"/>
        </w:rPr>
        <w:t xml:space="preserve"> cells also undergo senescence, and so can be used as the basis for the experiments.</w:t>
      </w:r>
      <w:r w:rsidR="00212FCB" w:rsidRPr="00B44902">
        <w:rPr>
          <w:sz w:val="22"/>
          <w:szCs w:val="22"/>
        </w:rPr>
        <w:t xml:space="preserve"> </w:t>
      </w:r>
    </w:p>
    <w:p w14:paraId="107ABD4D" w14:textId="77777777" w:rsidR="006E1F51" w:rsidRPr="00226F61" w:rsidRDefault="006E1F51">
      <w:pPr>
        <w:rPr>
          <w:sz w:val="22"/>
          <w:szCs w:val="22"/>
        </w:rPr>
      </w:pPr>
    </w:p>
    <w:p w14:paraId="68FC833F" w14:textId="31AA64C8" w:rsidR="00CD4455" w:rsidRPr="000B764F" w:rsidRDefault="00DD2494" w:rsidP="000B764F">
      <w:pPr>
        <w:pStyle w:val="Heading2"/>
        <w:rPr>
          <w:rFonts w:ascii="Times New Roman" w:hAnsi="Times New Roman" w:cs="Times New Roman"/>
          <w:color w:val="auto"/>
        </w:rPr>
      </w:pPr>
      <w:bookmarkStart w:id="45" w:name="_Toc513099385"/>
      <w:r w:rsidRPr="000B764F">
        <w:rPr>
          <w:rFonts w:ascii="Times New Roman" w:hAnsi="Times New Roman" w:cs="Times New Roman"/>
          <w:color w:val="auto"/>
        </w:rPr>
        <w:t xml:space="preserve">2.3 </w:t>
      </w:r>
      <w:r w:rsidR="0071486B" w:rsidRPr="000B764F">
        <w:rPr>
          <w:rFonts w:ascii="Times New Roman" w:hAnsi="Times New Roman" w:cs="Times New Roman"/>
          <w:color w:val="auto"/>
        </w:rPr>
        <w:t>Senescent Cells</w:t>
      </w:r>
      <w:bookmarkEnd w:id="45"/>
    </w:p>
    <w:p w14:paraId="3A43F655" w14:textId="77777777" w:rsidR="00CD4455" w:rsidRPr="000B764F" w:rsidRDefault="00CD4455"/>
    <w:p w14:paraId="4D43BB6C" w14:textId="424CBAAA" w:rsidR="00901A3B" w:rsidRPr="000B764F" w:rsidRDefault="00901A3B" w:rsidP="00DB75A7">
      <w:pPr>
        <w:rPr>
          <w:sz w:val="22"/>
          <w:szCs w:val="22"/>
        </w:rPr>
      </w:pPr>
      <w:r w:rsidRPr="000B764F">
        <w:rPr>
          <w:sz w:val="22"/>
          <w:szCs w:val="22"/>
        </w:rPr>
        <w:t xml:space="preserve">It has been noted </w:t>
      </w:r>
      <w:r w:rsidR="00F01637" w:rsidRPr="000B764F">
        <w:rPr>
          <w:sz w:val="22"/>
          <w:szCs w:val="22"/>
        </w:rPr>
        <w:t xml:space="preserve">the senescent ECs have several characteristics which differ them from normal ECs. </w:t>
      </w:r>
      <w:r w:rsidR="004F2D86" w:rsidRPr="000B764F">
        <w:rPr>
          <w:sz w:val="22"/>
          <w:szCs w:val="22"/>
        </w:rPr>
        <w:t>Firstly</w:t>
      </w:r>
      <w:ins w:id="46" w:author="Harry Cooper" w:date="2017-11-29T15:32:00Z">
        <w:r w:rsidR="00BD74DE" w:rsidRPr="000B764F">
          <w:rPr>
            <w:sz w:val="22"/>
            <w:szCs w:val="22"/>
          </w:rPr>
          <w:t xml:space="preserve">, they are unable to undergo mitosis </w:t>
        </w:r>
      </w:ins>
      <w:r w:rsidR="001B1C83" w:rsidRPr="000B764F">
        <w:rPr>
          <w:sz w:val="22"/>
          <w:szCs w:val="22"/>
        </w:rPr>
        <w:t>and have a turnover rate of around 3 years [</w:t>
      </w:r>
      <w:r w:rsidR="0078550B" w:rsidRPr="000B764F">
        <w:rPr>
          <w:sz w:val="22"/>
          <w:szCs w:val="22"/>
        </w:rPr>
        <w:t>8</w:t>
      </w:r>
      <w:r w:rsidR="001B1C83" w:rsidRPr="000B764F">
        <w:rPr>
          <w:sz w:val="22"/>
          <w:szCs w:val="22"/>
        </w:rPr>
        <w:t>]</w:t>
      </w:r>
      <w:ins w:id="47" w:author="Harry Cooper" w:date="2017-11-29T15:32:00Z">
        <w:r w:rsidR="00BD74DE" w:rsidRPr="000B764F">
          <w:rPr>
            <w:sz w:val="22"/>
            <w:szCs w:val="22"/>
          </w:rPr>
          <w:t xml:space="preserve">, </w:t>
        </w:r>
      </w:ins>
      <w:ins w:id="48" w:author="Harry Cooper" w:date="2017-11-29T15:33:00Z">
        <w:r w:rsidR="00BD74DE" w:rsidRPr="000B764F">
          <w:rPr>
            <w:sz w:val="22"/>
            <w:szCs w:val="22"/>
          </w:rPr>
          <w:t>t</w:t>
        </w:r>
      </w:ins>
      <w:del w:id="49" w:author="Harry Cooper" w:date="2017-11-29T15:33:00Z">
        <w:r w:rsidR="00F01637" w:rsidRPr="000B764F" w:rsidDel="00BD74DE">
          <w:rPr>
            <w:sz w:val="22"/>
            <w:szCs w:val="22"/>
          </w:rPr>
          <w:delText>T</w:delText>
        </w:r>
      </w:del>
      <w:r w:rsidR="00F01637" w:rsidRPr="000B764F">
        <w:rPr>
          <w:sz w:val="22"/>
          <w:szCs w:val="22"/>
        </w:rPr>
        <w:t xml:space="preserve">hey </w:t>
      </w:r>
      <w:del w:id="50" w:author="Harry Cooper" w:date="2017-11-29T15:33:00Z">
        <w:r w:rsidR="00F01637" w:rsidRPr="000B764F" w:rsidDel="00BD74DE">
          <w:rPr>
            <w:sz w:val="22"/>
            <w:szCs w:val="22"/>
          </w:rPr>
          <w:delText>tend to be more</w:delText>
        </w:r>
      </w:del>
      <w:ins w:id="51" w:author="Harry Cooper" w:date="2017-11-29T15:33:00Z">
        <w:r w:rsidR="00BD74DE" w:rsidRPr="000B764F">
          <w:rPr>
            <w:sz w:val="22"/>
            <w:szCs w:val="22"/>
          </w:rPr>
          <w:t>become</w:t>
        </w:r>
      </w:ins>
      <w:r w:rsidR="00F01637" w:rsidRPr="000B764F">
        <w:rPr>
          <w:sz w:val="22"/>
          <w:szCs w:val="22"/>
        </w:rPr>
        <w:t xml:space="preserve"> enlarged</w:t>
      </w:r>
      <w:ins w:id="52" w:author="Harry Cooper" w:date="2017-11-29T15:32:00Z">
        <w:r w:rsidR="00BD74DE" w:rsidRPr="000B764F">
          <w:rPr>
            <w:sz w:val="22"/>
            <w:szCs w:val="22"/>
          </w:rPr>
          <w:t xml:space="preserve"> </w:t>
        </w:r>
      </w:ins>
      <w:ins w:id="53" w:author="Harry Cooper" w:date="2017-11-29T15:33:00Z">
        <w:r w:rsidR="00BD74DE" w:rsidRPr="000B764F">
          <w:rPr>
            <w:sz w:val="22"/>
            <w:szCs w:val="22"/>
          </w:rPr>
          <w:t xml:space="preserve">after entering this state </w:t>
        </w:r>
      </w:ins>
      <w:del w:id="54" w:author="Harry Cooper" w:date="2017-11-29T15:32:00Z">
        <w:r w:rsidR="00F01637" w:rsidRPr="000B764F" w:rsidDel="00BD74DE">
          <w:rPr>
            <w:sz w:val="22"/>
            <w:szCs w:val="22"/>
          </w:rPr>
          <w:delText xml:space="preserve">, </w:delText>
        </w:r>
        <w:commentRangeStart w:id="55"/>
        <w:r w:rsidR="00F01637" w:rsidRPr="000B764F" w:rsidDel="00BD74DE">
          <w:rPr>
            <w:sz w:val="22"/>
            <w:szCs w:val="22"/>
          </w:rPr>
          <w:delText>express higher levels of p53 and display high SA-</w:delText>
        </w:r>
        <w:r w:rsidR="00F01637" w:rsidRPr="000B764F" w:rsidDel="00BD74DE">
          <w:rPr>
            <w:sz w:val="22"/>
            <w:szCs w:val="22"/>
          </w:rPr>
          <w:sym w:font="Symbol" w:char="F062"/>
        </w:r>
        <w:r w:rsidR="00F01637" w:rsidRPr="000B764F" w:rsidDel="00BD74DE">
          <w:rPr>
            <w:sz w:val="22"/>
            <w:szCs w:val="22"/>
          </w:rPr>
          <w:delText>-gal activity</w:delText>
        </w:r>
        <w:commentRangeEnd w:id="55"/>
        <w:r w:rsidR="00807C12" w:rsidRPr="000B764F" w:rsidDel="00BD74DE">
          <w:rPr>
            <w:rStyle w:val="CommentReference"/>
            <w:sz w:val="22"/>
            <w:szCs w:val="22"/>
          </w:rPr>
          <w:commentReference w:id="55"/>
        </w:r>
        <w:r w:rsidR="00F01637" w:rsidRPr="000B764F" w:rsidDel="00BD74DE">
          <w:rPr>
            <w:sz w:val="22"/>
            <w:szCs w:val="22"/>
          </w:rPr>
          <w:delText xml:space="preserve"> </w:delText>
        </w:r>
      </w:del>
      <w:r w:rsidR="00F01637" w:rsidRPr="000B764F">
        <w:rPr>
          <w:sz w:val="22"/>
          <w:szCs w:val="22"/>
        </w:rPr>
        <w:t>[</w:t>
      </w:r>
      <w:r w:rsidR="005E01C0" w:rsidRPr="000B764F">
        <w:rPr>
          <w:sz w:val="22"/>
          <w:szCs w:val="22"/>
        </w:rPr>
        <w:t>1</w:t>
      </w:r>
      <w:r w:rsidR="0078550B" w:rsidRPr="000B764F">
        <w:rPr>
          <w:sz w:val="22"/>
          <w:szCs w:val="22"/>
        </w:rPr>
        <w:t>4</w:t>
      </w:r>
      <w:r w:rsidR="005E01C0" w:rsidRPr="000B764F">
        <w:rPr>
          <w:sz w:val="22"/>
          <w:szCs w:val="22"/>
        </w:rPr>
        <w:t>]</w:t>
      </w:r>
      <w:ins w:id="56" w:author="Harry Cooper" w:date="2017-11-29T15:33:00Z">
        <w:r w:rsidR="00BD74DE" w:rsidRPr="000B764F">
          <w:rPr>
            <w:sz w:val="22"/>
            <w:szCs w:val="22"/>
          </w:rPr>
          <w:t xml:space="preserve"> and slow down surrounding ECs</w:t>
        </w:r>
      </w:ins>
      <w:r w:rsidR="00F01637" w:rsidRPr="000B764F">
        <w:rPr>
          <w:sz w:val="22"/>
          <w:szCs w:val="22"/>
        </w:rPr>
        <w:t xml:space="preserve">. </w:t>
      </w:r>
      <w:r w:rsidR="008C2109" w:rsidRPr="000B764F">
        <w:rPr>
          <w:sz w:val="22"/>
          <w:szCs w:val="22"/>
        </w:rPr>
        <w:t xml:space="preserve">Warboys </w:t>
      </w:r>
      <w:r w:rsidR="00284FF0" w:rsidRPr="000B764F">
        <w:rPr>
          <w:sz w:val="22"/>
          <w:szCs w:val="22"/>
        </w:rPr>
        <w:t>[</w:t>
      </w:r>
      <w:r w:rsidR="00824EA5" w:rsidRPr="000B764F">
        <w:rPr>
          <w:sz w:val="22"/>
          <w:szCs w:val="22"/>
        </w:rPr>
        <w:t>1</w:t>
      </w:r>
      <w:r w:rsidR="0078550B" w:rsidRPr="000B764F">
        <w:rPr>
          <w:sz w:val="22"/>
          <w:szCs w:val="22"/>
        </w:rPr>
        <w:t>4</w:t>
      </w:r>
      <w:r w:rsidR="00284FF0" w:rsidRPr="000B764F">
        <w:rPr>
          <w:sz w:val="22"/>
          <w:szCs w:val="22"/>
        </w:rPr>
        <w:t xml:space="preserve">] </w:t>
      </w:r>
      <w:r w:rsidR="00B07872" w:rsidRPr="000B764F">
        <w:rPr>
          <w:sz w:val="22"/>
          <w:szCs w:val="22"/>
        </w:rPr>
        <w:t>states</w:t>
      </w:r>
      <w:r w:rsidR="008C2109" w:rsidRPr="000B764F">
        <w:rPr>
          <w:sz w:val="22"/>
          <w:szCs w:val="22"/>
        </w:rPr>
        <w:t xml:space="preserve"> that senescent ECs could be the main contributor an</w:t>
      </w:r>
      <w:r w:rsidR="00B07872" w:rsidRPr="000B764F">
        <w:rPr>
          <w:sz w:val="22"/>
          <w:szCs w:val="22"/>
        </w:rPr>
        <w:t>d initiator of atherosclerosis, they go onto suggest that due to the size of the senescent ECs, there is a detrimental effect to the speeds of the neighbouring cells, acting as a barrier and slowing them down. This can hinder wound healing as it will take longer for healthy mitotic ECs to fill the gap</w:t>
      </w:r>
      <w:r w:rsidR="009D276A" w:rsidRPr="000B764F">
        <w:rPr>
          <w:sz w:val="22"/>
          <w:szCs w:val="22"/>
        </w:rPr>
        <w:t xml:space="preserve"> and can lead to health problems such as thrombosis</w:t>
      </w:r>
      <w:r w:rsidR="00B07872" w:rsidRPr="000B764F">
        <w:rPr>
          <w:sz w:val="22"/>
          <w:szCs w:val="22"/>
        </w:rPr>
        <w:t>. As mentioned above, there’s is also an increase in the number of senescent cells over time</w:t>
      </w:r>
      <w:r w:rsidR="00C61384" w:rsidRPr="000B764F">
        <w:rPr>
          <w:sz w:val="22"/>
          <w:szCs w:val="22"/>
        </w:rPr>
        <w:t xml:space="preserve"> due to the Hayflick limit</w:t>
      </w:r>
      <w:r w:rsidR="00B07872" w:rsidRPr="000B764F">
        <w:rPr>
          <w:sz w:val="22"/>
          <w:szCs w:val="22"/>
        </w:rPr>
        <w:t xml:space="preserve">, therefore I expect my model to show that </w:t>
      </w:r>
      <w:r w:rsidR="00C61384" w:rsidRPr="000B764F">
        <w:rPr>
          <w:sz w:val="22"/>
          <w:szCs w:val="22"/>
        </w:rPr>
        <w:t>as</w:t>
      </w:r>
      <w:r w:rsidR="00B07872" w:rsidRPr="000B764F">
        <w:rPr>
          <w:sz w:val="22"/>
          <w:szCs w:val="22"/>
        </w:rPr>
        <w:t xml:space="preserve"> age</w:t>
      </w:r>
      <w:r w:rsidR="00C61384" w:rsidRPr="000B764F">
        <w:rPr>
          <w:sz w:val="22"/>
          <w:szCs w:val="22"/>
        </w:rPr>
        <w:t xml:space="preserve"> increases</w:t>
      </w:r>
      <w:r w:rsidR="00B07872" w:rsidRPr="000B764F">
        <w:rPr>
          <w:sz w:val="22"/>
          <w:szCs w:val="22"/>
        </w:rPr>
        <w:t xml:space="preserve">, it takes longer for </w:t>
      </w:r>
      <w:r w:rsidR="00C61384" w:rsidRPr="000B764F">
        <w:rPr>
          <w:sz w:val="22"/>
          <w:szCs w:val="22"/>
        </w:rPr>
        <w:t>the</w:t>
      </w:r>
      <w:r w:rsidR="00B07872" w:rsidRPr="000B764F">
        <w:rPr>
          <w:sz w:val="22"/>
          <w:szCs w:val="22"/>
        </w:rPr>
        <w:t xml:space="preserve"> wounds to heal.</w:t>
      </w:r>
    </w:p>
    <w:p w14:paraId="582FF694" w14:textId="4FBDCC51" w:rsidR="000552EF" w:rsidRPr="000B764F" w:rsidDel="00B77936" w:rsidRDefault="000552EF" w:rsidP="001B1C83">
      <w:pPr>
        <w:rPr>
          <w:del w:id="57" w:author="Harry Cooper" w:date="2017-11-29T15:23:00Z"/>
        </w:rPr>
      </w:pPr>
      <w:commentRangeStart w:id="58"/>
      <w:del w:id="59" w:author="Harry Cooper" w:date="2017-11-29T15:23:00Z">
        <w:r w:rsidRPr="000B764F" w:rsidDel="00B77936">
          <w:delText>Environment</w:delText>
        </w:r>
        <w:commentRangeEnd w:id="58"/>
        <w:r w:rsidR="00F65495" w:rsidRPr="000B764F" w:rsidDel="00B77936">
          <w:rPr>
            <w:rStyle w:val="CommentReference"/>
          </w:rPr>
          <w:commentReference w:id="58"/>
        </w:r>
        <w:r w:rsidRPr="000B764F" w:rsidDel="00B77936">
          <w:delText>:</w:delText>
        </w:r>
      </w:del>
    </w:p>
    <w:p w14:paraId="3104400E" w14:textId="1B11B815" w:rsidR="001E297F" w:rsidRPr="000B764F" w:rsidDel="00B77936" w:rsidRDefault="001E297F">
      <w:pPr>
        <w:rPr>
          <w:del w:id="60" w:author="Harry Cooper" w:date="2017-11-29T15:23:00Z"/>
        </w:rPr>
      </w:pPr>
      <w:del w:id="61" w:author="Harry Cooper" w:date="2017-11-29T15:23:00Z">
        <w:r w:rsidRPr="000B764F" w:rsidDel="00B77936">
          <w:tab/>
        </w:r>
      </w:del>
    </w:p>
    <w:p w14:paraId="0B1A33FA" w14:textId="59826543" w:rsidR="001E297F" w:rsidRPr="000B764F" w:rsidDel="00B77936" w:rsidRDefault="001E297F" w:rsidP="001E297F">
      <w:pPr>
        <w:ind w:left="720"/>
        <w:rPr>
          <w:del w:id="62" w:author="Harry Cooper" w:date="2017-11-29T15:23:00Z"/>
        </w:rPr>
      </w:pPr>
      <w:del w:id="63" w:author="Harry Cooper" w:date="2017-11-29T15:23:00Z">
        <w:r w:rsidRPr="000B764F" w:rsidDel="00B77936">
          <w:delText xml:space="preserve">The type of environment that is most interesting to us is that involving low sheer </w:delText>
        </w:r>
      </w:del>
      <w:ins w:id="64" w:author="D.Walker" w:date="2017-11-28T16:47:00Z">
        <w:del w:id="65" w:author="Harry Cooper" w:date="2017-11-29T15:23:00Z">
          <w:r w:rsidR="00807C12" w:rsidRPr="000B764F" w:rsidDel="00B77936">
            <w:delText xml:space="preserve">shear </w:delText>
          </w:r>
        </w:del>
      </w:ins>
      <w:del w:id="66" w:author="Harry Cooper" w:date="2017-11-29T15:23:00Z">
        <w:r w:rsidRPr="000B764F" w:rsidDel="00B77936">
          <w:delText>stress.</w:delText>
        </w:r>
      </w:del>
    </w:p>
    <w:p w14:paraId="12BCC2DB" w14:textId="550A3715" w:rsidR="00133275" w:rsidRPr="000B764F" w:rsidDel="00B77936" w:rsidRDefault="00133275" w:rsidP="00133275">
      <w:pPr>
        <w:pStyle w:val="ListParagraph"/>
        <w:numPr>
          <w:ilvl w:val="0"/>
          <w:numId w:val="3"/>
        </w:numPr>
        <w:rPr>
          <w:del w:id="67" w:author="Harry Cooper" w:date="2017-11-29T15:23:00Z"/>
          <w:rFonts w:ascii="Times New Roman" w:hAnsi="Times New Roman" w:cs="Times New Roman"/>
        </w:rPr>
      </w:pPr>
      <w:del w:id="68" w:author="Harry Cooper" w:date="2017-11-29T15:23:00Z">
        <w:r w:rsidRPr="000B764F" w:rsidDel="00B77936">
          <w:rPr>
            <w:rFonts w:ascii="Times New Roman" w:hAnsi="Times New Roman" w:cs="Times New Roman"/>
          </w:rPr>
          <w:delText>- Environment within Blood Vessel&lt;?&gt;</w:delText>
        </w:r>
      </w:del>
    </w:p>
    <w:p w14:paraId="1D0D66C8" w14:textId="2B767C17" w:rsidR="00133275" w:rsidRPr="000B764F" w:rsidDel="00B77936" w:rsidRDefault="00133275" w:rsidP="00133275">
      <w:pPr>
        <w:pStyle w:val="NormalWeb"/>
        <w:numPr>
          <w:ilvl w:val="0"/>
          <w:numId w:val="3"/>
        </w:numPr>
        <w:spacing w:before="0" w:beforeAutospacing="0" w:after="0" w:afterAutospacing="0"/>
        <w:rPr>
          <w:del w:id="69" w:author="Harry Cooper" w:date="2017-11-29T15:23:00Z"/>
          <w:sz w:val="22"/>
          <w:szCs w:val="22"/>
        </w:rPr>
      </w:pPr>
      <w:del w:id="70" w:author="Harry Cooper" w:date="2017-11-29T15:23:00Z">
        <w:r w:rsidRPr="000B764F" w:rsidDel="00B77936">
          <w:rPr>
            <w:sz w:val="22"/>
            <w:szCs w:val="22"/>
          </w:rPr>
          <w:delText>Low Sheer Stress &lt;?&gt;</w:delText>
        </w:r>
      </w:del>
    </w:p>
    <w:p w14:paraId="37D4128A" w14:textId="3AEAE709" w:rsidR="00591489" w:rsidRPr="000B764F" w:rsidDel="00B77936" w:rsidRDefault="00591489" w:rsidP="00591489">
      <w:pPr>
        <w:pStyle w:val="ListParagraph"/>
        <w:numPr>
          <w:ilvl w:val="0"/>
          <w:numId w:val="3"/>
        </w:numPr>
        <w:rPr>
          <w:del w:id="71" w:author="Harry Cooper" w:date="2017-11-29T15:23:00Z"/>
          <w:rFonts w:ascii="Times New Roman" w:hAnsi="Times New Roman" w:cs="Times New Roman"/>
        </w:rPr>
      </w:pPr>
      <w:del w:id="72" w:author="Harry Cooper" w:date="2017-11-29T15:23:00Z">
        <w:r w:rsidRPr="000B764F" w:rsidDel="00B77936">
          <w:rPr>
            <w:rFonts w:ascii="Times New Roman" w:hAnsi="Times New Roman" w:cs="Times New Roman"/>
          </w:rPr>
          <w:delText>Physiological environment within blood vessel</w:delText>
        </w:r>
      </w:del>
    </w:p>
    <w:p w14:paraId="43136934" w14:textId="32CCB62A" w:rsidR="000552EF" w:rsidRPr="000B764F" w:rsidRDefault="00591489">
      <w:del w:id="73" w:author="Harry Cooper" w:date="2017-11-29T15:23:00Z">
        <w:r w:rsidRPr="000B764F" w:rsidDel="00B77936">
          <w:delText>Assuming physiological Ca2+ levels</w:delText>
        </w:r>
      </w:del>
    </w:p>
    <w:p w14:paraId="1DF31042" w14:textId="70E928E4" w:rsidR="00133275" w:rsidRPr="000B764F" w:rsidRDefault="00DD2494" w:rsidP="000B764F">
      <w:pPr>
        <w:pStyle w:val="Heading2"/>
        <w:rPr>
          <w:rFonts w:ascii="Times New Roman" w:hAnsi="Times New Roman" w:cs="Times New Roman"/>
          <w:color w:val="auto"/>
        </w:rPr>
      </w:pPr>
      <w:bookmarkStart w:id="74" w:name="_Toc513099386"/>
      <w:r w:rsidRPr="000B764F">
        <w:rPr>
          <w:rFonts w:ascii="Times New Roman" w:hAnsi="Times New Roman" w:cs="Times New Roman"/>
          <w:color w:val="auto"/>
        </w:rPr>
        <w:t xml:space="preserve">2.4 </w:t>
      </w:r>
      <w:r w:rsidR="0071486B" w:rsidRPr="000B764F">
        <w:rPr>
          <w:rFonts w:ascii="Times New Roman" w:hAnsi="Times New Roman" w:cs="Times New Roman"/>
          <w:color w:val="auto"/>
        </w:rPr>
        <w:t>Atheroprone Sites</w:t>
      </w:r>
      <w:bookmarkEnd w:id="74"/>
    </w:p>
    <w:p w14:paraId="10C36F9F" w14:textId="77777777" w:rsidR="00133275" w:rsidRPr="00226F61" w:rsidRDefault="00133275"/>
    <w:p w14:paraId="10FE37F9" w14:textId="4779DCC0" w:rsidR="00857AB7" w:rsidRPr="00226F61" w:rsidRDefault="00857AB7" w:rsidP="00DB75A7">
      <w:pPr>
        <w:rPr>
          <w:sz w:val="22"/>
          <w:szCs w:val="22"/>
        </w:rPr>
      </w:pPr>
      <w:r w:rsidRPr="00226F61">
        <w:rPr>
          <w:sz w:val="22"/>
          <w:szCs w:val="22"/>
        </w:rPr>
        <w:t>Not all ECs within our blood vessel have</w:t>
      </w:r>
      <w:r w:rsidR="00726DB1" w:rsidRPr="00226F61">
        <w:rPr>
          <w:sz w:val="22"/>
          <w:szCs w:val="22"/>
        </w:rPr>
        <w:t xml:space="preserve"> the same </w:t>
      </w:r>
      <w:del w:id="75" w:author="D.Walker" w:date="2017-11-28T16:48:00Z">
        <w:r w:rsidR="00726DB1" w:rsidRPr="00226F61" w:rsidDel="00807C12">
          <w:rPr>
            <w:sz w:val="22"/>
            <w:szCs w:val="22"/>
          </w:rPr>
          <w:delText xml:space="preserve">physiology </w:delText>
        </w:r>
      </w:del>
      <w:ins w:id="76" w:author="D.Walker" w:date="2017-11-28T16:48:00Z">
        <w:r w:rsidR="00807C12" w:rsidRPr="00226F61">
          <w:rPr>
            <w:sz w:val="22"/>
            <w:szCs w:val="22"/>
          </w:rPr>
          <w:t xml:space="preserve">physiological </w:t>
        </w:r>
      </w:ins>
      <w:r w:rsidR="00726DB1" w:rsidRPr="00226F61">
        <w:rPr>
          <w:sz w:val="22"/>
          <w:szCs w:val="22"/>
        </w:rPr>
        <w:t>behaviours;</w:t>
      </w:r>
      <w:r w:rsidRPr="00226F61">
        <w:rPr>
          <w:sz w:val="22"/>
          <w:szCs w:val="22"/>
        </w:rPr>
        <w:t xml:space="preserve"> </w:t>
      </w:r>
      <w:r w:rsidR="00726DB1" w:rsidRPr="00226F61">
        <w:rPr>
          <w:sz w:val="22"/>
          <w:szCs w:val="22"/>
        </w:rPr>
        <w:t xml:space="preserve">this is due to the </w:t>
      </w:r>
      <w:r w:rsidR="00133275" w:rsidRPr="00226F61">
        <w:rPr>
          <w:sz w:val="22"/>
          <w:szCs w:val="22"/>
        </w:rPr>
        <w:t xml:space="preserve">differing environmental factors within the vessels, discussed above. This leads to </w:t>
      </w:r>
      <w:r w:rsidRPr="00226F61">
        <w:rPr>
          <w:sz w:val="22"/>
          <w:szCs w:val="22"/>
        </w:rPr>
        <w:t xml:space="preserve">parts of our blood vessels </w:t>
      </w:r>
      <w:r w:rsidRPr="0078550B">
        <w:rPr>
          <w:sz w:val="22"/>
          <w:szCs w:val="22"/>
        </w:rPr>
        <w:t>under go</w:t>
      </w:r>
      <w:r w:rsidR="00133275" w:rsidRPr="0078550B">
        <w:rPr>
          <w:sz w:val="22"/>
          <w:szCs w:val="22"/>
        </w:rPr>
        <w:t>ing</w:t>
      </w:r>
      <w:r w:rsidRPr="0078550B">
        <w:rPr>
          <w:sz w:val="22"/>
          <w:szCs w:val="22"/>
        </w:rPr>
        <w:t xml:space="preserve"> </w:t>
      </w:r>
      <w:r w:rsidR="00133275" w:rsidRPr="0078550B">
        <w:rPr>
          <w:sz w:val="22"/>
          <w:szCs w:val="22"/>
        </w:rPr>
        <w:t>higher</w:t>
      </w:r>
      <w:r w:rsidRPr="0078550B">
        <w:rPr>
          <w:sz w:val="22"/>
          <w:szCs w:val="22"/>
        </w:rPr>
        <w:t xml:space="preserve"> level</w:t>
      </w:r>
      <w:r w:rsidR="00133275" w:rsidRPr="0078550B">
        <w:rPr>
          <w:sz w:val="22"/>
          <w:szCs w:val="22"/>
        </w:rPr>
        <w:t>s</w:t>
      </w:r>
      <w:r w:rsidRPr="0078550B">
        <w:rPr>
          <w:sz w:val="22"/>
          <w:szCs w:val="22"/>
        </w:rPr>
        <w:t xml:space="preserve"> of </w:t>
      </w:r>
      <w:r w:rsidR="00AC7967" w:rsidRPr="0078550B">
        <w:rPr>
          <w:sz w:val="22"/>
          <w:szCs w:val="22"/>
        </w:rPr>
        <w:t xml:space="preserve">injury </w:t>
      </w:r>
      <w:r w:rsidR="00133275" w:rsidRPr="0078550B">
        <w:rPr>
          <w:sz w:val="22"/>
          <w:szCs w:val="22"/>
        </w:rPr>
        <w:t>than</w:t>
      </w:r>
      <w:r w:rsidR="00AC7967" w:rsidRPr="0078550B">
        <w:rPr>
          <w:sz w:val="22"/>
          <w:szCs w:val="22"/>
        </w:rPr>
        <w:t xml:space="preserve"> others. In </w:t>
      </w:r>
      <w:r w:rsidR="00726DB1" w:rsidRPr="0078550B">
        <w:rPr>
          <w:sz w:val="22"/>
          <w:szCs w:val="22"/>
        </w:rPr>
        <w:t>fact,</w:t>
      </w:r>
      <w:r w:rsidR="00AC7967" w:rsidRPr="0078550B">
        <w:rPr>
          <w:sz w:val="22"/>
          <w:szCs w:val="22"/>
        </w:rPr>
        <w:t xml:space="preserve"> </w:t>
      </w:r>
      <w:r w:rsidR="00C54D07" w:rsidRPr="0078550B">
        <w:rPr>
          <w:sz w:val="22"/>
          <w:szCs w:val="22"/>
        </w:rPr>
        <w:t>one of the</w:t>
      </w:r>
      <w:r w:rsidR="00AC7967" w:rsidRPr="0078550B">
        <w:rPr>
          <w:sz w:val="22"/>
          <w:szCs w:val="22"/>
        </w:rPr>
        <w:t xml:space="preserve"> disease</w:t>
      </w:r>
      <w:r w:rsidR="00C54D07" w:rsidRPr="0078550B">
        <w:rPr>
          <w:sz w:val="22"/>
          <w:szCs w:val="22"/>
        </w:rPr>
        <w:t>s</w:t>
      </w:r>
      <w:r w:rsidR="00AC7967" w:rsidRPr="0078550B">
        <w:rPr>
          <w:sz w:val="22"/>
          <w:szCs w:val="22"/>
        </w:rPr>
        <w:t xml:space="preserve"> this project is aimed at further understanding, atherosclerosis, is rather </w:t>
      </w:r>
      <w:r w:rsidR="00315600" w:rsidRPr="0078550B">
        <w:rPr>
          <w:sz w:val="22"/>
          <w:szCs w:val="22"/>
        </w:rPr>
        <w:t>specific</w:t>
      </w:r>
      <w:r w:rsidR="00AC7967" w:rsidRPr="0078550B">
        <w:rPr>
          <w:sz w:val="22"/>
          <w:szCs w:val="22"/>
        </w:rPr>
        <w:t xml:space="preserve">, and can be most commonly </w:t>
      </w:r>
      <w:r w:rsidR="00315600" w:rsidRPr="0078550B">
        <w:rPr>
          <w:sz w:val="22"/>
          <w:szCs w:val="22"/>
        </w:rPr>
        <w:t xml:space="preserve">be </w:t>
      </w:r>
      <w:r w:rsidR="00AC7967" w:rsidRPr="0078550B">
        <w:rPr>
          <w:sz w:val="22"/>
          <w:szCs w:val="22"/>
        </w:rPr>
        <w:t xml:space="preserve">found at the bends or branches of arterial trees </w:t>
      </w:r>
      <w:r w:rsidR="004F4BFA" w:rsidRPr="0078550B">
        <w:rPr>
          <w:sz w:val="22"/>
          <w:szCs w:val="22"/>
        </w:rPr>
        <w:t>[1</w:t>
      </w:r>
      <w:r w:rsidR="0078550B" w:rsidRPr="0078550B">
        <w:rPr>
          <w:sz w:val="22"/>
          <w:szCs w:val="22"/>
        </w:rPr>
        <w:t>5</w:t>
      </w:r>
      <w:r w:rsidR="002355DD" w:rsidRPr="0078550B">
        <w:rPr>
          <w:sz w:val="22"/>
          <w:szCs w:val="22"/>
        </w:rPr>
        <w:t>]</w:t>
      </w:r>
      <w:r w:rsidR="00315600" w:rsidRPr="0078550B">
        <w:rPr>
          <w:sz w:val="22"/>
          <w:szCs w:val="22"/>
        </w:rPr>
        <w:t xml:space="preserve">. </w:t>
      </w:r>
      <w:r w:rsidR="00B85B31" w:rsidRPr="0078550B">
        <w:rPr>
          <w:sz w:val="22"/>
          <w:szCs w:val="22"/>
        </w:rPr>
        <w:t xml:space="preserve">These bends and </w:t>
      </w:r>
      <w:r w:rsidR="002F415C" w:rsidRPr="0078550B">
        <w:rPr>
          <w:sz w:val="22"/>
          <w:szCs w:val="22"/>
        </w:rPr>
        <w:t>branches</w:t>
      </w:r>
      <w:r w:rsidR="00B85B31" w:rsidRPr="0078550B">
        <w:rPr>
          <w:sz w:val="22"/>
          <w:szCs w:val="22"/>
        </w:rPr>
        <w:t xml:space="preserve"> are k</w:t>
      </w:r>
      <w:r w:rsidR="005E4E04" w:rsidRPr="0078550B">
        <w:rPr>
          <w:sz w:val="22"/>
          <w:szCs w:val="22"/>
        </w:rPr>
        <w:t xml:space="preserve">nown as atherosusceptible sites, </w:t>
      </w:r>
      <w:r w:rsidR="00377047" w:rsidRPr="0078550B">
        <w:rPr>
          <w:sz w:val="22"/>
          <w:szCs w:val="22"/>
        </w:rPr>
        <w:t xml:space="preserve">which have </w:t>
      </w:r>
      <w:r w:rsidR="002F415C" w:rsidRPr="0078550B">
        <w:rPr>
          <w:sz w:val="22"/>
          <w:szCs w:val="22"/>
        </w:rPr>
        <w:t>enhanced</w:t>
      </w:r>
      <w:r w:rsidR="00377047" w:rsidRPr="0078550B">
        <w:rPr>
          <w:sz w:val="22"/>
          <w:szCs w:val="22"/>
        </w:rPr>
        <w:t xml:space="preserve"> proinflamitory </w:t>
      </w:r>
      <w:r w:rsidR="002F415C" w:rsidRPr="0078550B">
        <w:rPr>
          <w:sz w:val="22"/>
          <w:szCs w:val="22"/>
        </w:rPr>
        <w:t>activation</w:t>
      </w:r>
      <w:r w:rsidR="00E70F12" w:rsidRPr="0078550B">
        <w:rPr>
          <w:sz w:val="22"/>
          <w:szCs w:val="22"/>
        </w:rPr>
        <w:t>, increasing rate of proliferation</w:t>
      </w:r>
      <w:r w:rsidR="002355DD" w:rsidRPr="0078550B">
        <w:rPr>
          <w:sz w:val="22"/>
          <w:szCs w:val="22"/>
        </w:rPr>
        <w:t xml:space="preserve"> [1</w:t>
      </w:r>
      <w:r w:rsidR="0078550B" w:rsidRPr="0078550B">
        <w:rPr>
          <w:sz w:val="22"/>
          <w:szCs w:val="22"/>
        </w:rPr>
        <w:t>5</w:t>
      </w:r>
      <w:r w:rsidR="002355DD" w:rsidRPr="0078550B">
        <w:rPr>
          <w:sz w:val="22"/>
          <w:szCs w:val="22"/>
        </w:rPr>
        <w:t>]. These</w:t>
      </w:r>
      <w:r w:rsidR="006E0121" w:rsidRPr="0078550B">
        <w:rPr>
          <w:sz w:val="22"/>
          <w:szCs w:val="22"/>
        </w:rPr>
        <w:t xml:space="preserve"> atherosusceptible sites therefore have a higher rate of injury and cell turnover compared to EC at atherprotected sites </w:t>
      </w:r>
      <w:r w:rsidR="000C6956" w:rsidRPr="0078550B">
        <w:rPr>
          <w:sz w:val="22"/>
          <w:szCs w:val="22"/>
        </w:rPr>
        <w:t>[</w:t>
      </w:r>
      <w:r w:rsidR="004F4BFA" w:rsidRPr="0078550B">
        <w:rPr>
          <w:sz w:val="22"/>
          <w:szCs w:val="22"/>
        </w:rPr>
        <w:t>1</w:t>
      </w:r>
      <w:r w:rsidR="0078550B" w:rsidRPr="0078550B">
        <w:rPr>
          <w:sz w:val="22"/>
          <w:szCs w:val="22"/>
        </w:rPr>
        <w:t>6</w:t>
      </w:r>
      <w:r w:rsidR="004F4BFA" w:rsidRPr="0078550B">
        <w:rPr>
          <w:sz w:val="22"/>
          <w:szCs w:val="22"/>
        </w:rPr>
        <w:t>, 1</w:t>
      </w:r>
      <w:r w:rsidR="0078550B" w:rsidRPr="0078550B">
        <w:rPr>
          <w:sz w:val="22"/>
          <w:szCs w:val="22"/>
        </w:rPr>
        <w:t>7</w:t>
      </w:r>
      <w:r w:rsidR="004F4BFA" w:rsidRPr="0078550B">
        <w:rPr>
          <w:sz w:val="22"/>
          <w:szCs w:val="22"/>
        </w:rPr>
        <w:t>, 1</w:t>
      </w:r>
      <w:r w:rsidR="0078550B" w:rsidRPr="0078550B">
        <w:rPr>
          <w:sz w:val="22"/>
          <w:szCs w:val="22"/>
        </w:rPr>
        <w:t>8</w:t>
      </w:r>
      <w:r w:rsidR="002355DD" w:rsidRPr="0078550B">
        <w:rPr>
          <w:sz w:val="22"/>
          <w:szCs w:val="22"/>
        </w:rPr>
        <w:t xml:space="preserve">]. </w:t>
      </w:r>
      <w:r w:rsidR="00EC5328" w:rsidRPr="0078550B">
        <w:rPr>
          <w:sz w:val="22"/>
          <w:szCs w:val="22"/>
        </w:rPr>
        <w:t xml:space="preserve">Analysis by </w:t>
      </w:r>
      <w:r w:rsidR="006E0121" w:rsidRPr="0078550B">
        <w:rPr>
          <w:sz w:val="22"/>
          <w:szCs w:val="22"/>
        </w:rPr>
        <w:t>Chaudhury</w:t>
      </w:r>
      <w:r w:rsidR="00EC5328" w:rsidRPr="0078550B">
        <w:rPr>
          <w:sz w:val="22"/>
          <w:szCs w:val="22"/>
        </w:rPr>
        <w:t xml:space="preserve"> et al showed that</w:t>
      </w:r>
      <w:r w:rsidR="005F5D9B" w:rsidRPr="0078550B">
        <w:rPr>
          <w:sz w:val="22"/>
          <w:szCs w:val="22"/>
        </w:rPr>
        <w:t xml:space="preserve"> the</w:t>
      </w:r>
      <w:r w:rsidR="00EC5328" w:rsidRPr="0078550B">
        <w:rPr>
          <w:sz w:val="22"/>
          <w:szCs w:val="22"/>
        </w:rPr>
        <w:t xml:space="preserve"> EC</w:t>
      </w:r>
      <w:r w:rsidR="005F5D9B" w:rsidRPr="0078550B">
        <w:rPr>
          <w:sz w:val="22"/>
          <w:szCs w:val="22"/>
        </w:rPr>
        <w:t>s</w:t>
      </w:r>
      <w:r w:rsidR="00EC5328" w:rsidRPr="0078550B">
        <w:rPr>
          <w:sz w:val="22"/>
          <w:szCs w:val="22"/>
        </w:rPr>
        <w:t xml:space="preserve"> at Atheroprone sites </w:t>
      </w:r>
      <w:r w:rsidR="005F5D9B" w:rsidRPr="0078550B">
        <w:rPr>
          <w:sz w:val="22"/>
          <w:szCs w:val="22"/>
        </w:rPr>
        <w:t xml:space="preserve">express proteins </w:t>
      </w:r>
      <w:r w:rsidR="00C37221" w:rsidRPr="0078550B">
        <w:rPr>
          <w:sz w:val="22"/>
          <w:szCs w:val="22"/>
        </w:rPr>
        <w:t xml:space="preserve">that respond to lipopolysaccharides by </w:t>
      </w:r>
      <w:r w:rsidR="00933DAB" w:rsidRPr="0078550B">
        <w:rPr>
          <w:sz w:val="22"/>
          <w:szCs w:val="22"/>
        </w:rPr>
        <w:t>priming for apoptosis and proliferation</w:t>
      </w:r>
      <w:r w:rsidR="002355DD" w:rsidRPr="0078550B">
        <w:rPr>
          <w:sz w:val="22"/>
          <w:szCs w:val="22"/>
        </w:rPr>
        <w:t xml:space="preserve"> [1</w:t>
      </w:r>
      <w:r w:rsidR="0078550B" w:rsidRPr="0078550B">
        <w:rPr>
          <w:sz w:val="22"/>
          <w:szCs w:val="22"/>
        </w:rPr>
        <w:t>5</w:t>
      </w:r>
      <w:r w:rsidR="002355DD" w:rsidRPr="0078550B">
        <w:rPr>
          <w:sz w:val="22"/>
          <w:szCs w:val="22"/>
        </w:rPr>
        <w:t xml:space="preserve">]. </w:t>
      </w:r>
      <w:r w:rsidR="00933DAB" w:rsidRPr="0078550B">
        <w:rPr>
          <w:sz w:val="22"/>
          <w:szCs w:val="22"/>
        </w:rPr>
        <w:t xml:space="preserve">They </w:t>
      </w:r>
      <w:r w:rsidR="00933DAB" w:rsidRPr="00226F61">
        <w:rPr>
          <w:sz w:val="22"/>
          <w:szCs w:val="22"/>
        </w:rPr>
        <w:t>also state that wherever JNK1 is active is where apoptosis and EC turnover occur in arteries.</w:t>
      </w:r>
    </w:p>
    <w:p w14:paraId="5E224270" w14:textId="78AA5446" w:rsidR="00933DAB" w:rsidRPr="00226F61" w:rsidRDefault="00933DAB" w:rsidP="00DB75A7">
      <w:pPr>
        <w:rPr>
          <w:sz w:val="22"/>
          <w:szCs w:val="22"/>
        </w:rPr>
      </w:pPr>
      <w:r w:rsidRPr="00226F61">
        <w:rPr>
          <w:sz w:val="22"/>
          <w:szCs w:val="22"/>
        </w:rPr>
        <w:t>I will therefore be looking at branches and bends within my model as they are the areas where there is the highest level of turbulence</w:t>
      </w:r>
      <w:r w:rsidR="005E4E04" w:rsidRPr="00226F61">
        <w:rPr>
          <w:sz w:val="22"/>
          <w:szCs w:val="22"/>
        </w:rPr>
        <w:t xml:space="preserve"> and concentration of JNK</w:t>
      </w:r>
      <w:r w:rsidR="00133275" w:rsidRPr="00226F61">
        <w:rPr>
          <w:sz w:val="22"/>
          <w:szCs w:val="22"/>
        </w:rPr>
        <w:t>;</w:t>
      </w:r>
      <w:r w:rsidRPr="00226F61">
        <w:rPr>
          <w:sz w:val="22"/>
          <w:szCs w:val="22"/>
        </w:rPr>
        <w:t xml:space="preserve"> leading to the greatest injury</w:t>
      </w:r>
      <w:r w:rsidR="00133275" w:rsidRPr="00226F61">
        <w:rPr>
          <w:sz w:val="22"/>
          <w:szCs w:val="22"/>
        </w:rPr>
        <w:t xml:space="preserve"> of the endothelium wall</w:t>
      </w:r>
      <w:r w:rsidRPr="00226F61">
        <w:rPr>
          <w:sz w:val="22"/>
          <w:szCs w:val="22"/>
        </w:rPr>
        <w:t>.</w:t>
      </w:r>
      <w:r w:rsidR="00133275" w:rsidRPr="00226F61">
        <w:rPr>
          <w:sz w:val="22"/>
          <w:szCs w:val="22"/>
        </w:rPr>
        <w:t xml:space="preserve"> Which, in turn has the greatest concentration of</w:t>
      </w:r>
      <w:r w:rsidRPr="00226F61">
        <w:rPr>
          <w:sz w:val="22"/>
          <w:szCs w:val="22"/>
        </w:rPr>
        <w:t xml:space="preserve"> EC apoptosis and proliferation.</w:t>
      </w:r>
    </w:p>
    <w:p w14:paraId="5344D63B" w14:textId="77777777" w:rsidR="00B223C5" w:rsidRPr="00226F61" w:rsidRDefault="00B223C5">
      <w:pPr>
        <w:rPr>
          <w:ins w:id="77" w:author="Harry Cooper" w:date="2017-11-29T15:51:00Z"/>
          <w:sz w:val="22"/>
          <w:szCs w:val="22"/>
        </w:rPr>
      </w:pPr>
    </w:p>
    <w:p w14:paraId="30E402FA" w14:textId="3BD2A3AC" w:rsidR="007147F2" w:rsidRPr="000B764F" w:rsidRDefault="00DD2494" w:rsidP="000B764F">
      <w:pPr>
        <w:pStyle w:val="Heading2"/>
        <w:rPr>
          <w:ins w:id="78" w:author="Harry Cooper" w:date="2017-11-29T15:53:00Z"/>
          <w:rFonts w:ascii="Times New Roman" w:hAnsi="Times New Roman" w:cs="Times New Roman"/>
          <w:color w:val="auto"/>
          <w:lang w:eastAsia="en-US"/>
        </w:rPr>
      </w:pPr>
      <w:bookmarkStart w:id="79" w:name="_Toc513099387"/>
      <w:commentRangeStart w:id="80"/>
      <w:r w:rsidRPr="000B764F">
        <w:rPr>
          <w:rFonts w:ascii="Times New Roman" w:hAnsi="Times New Roman" w:cs="Times New Roman"/>
          <w:color w:val="auto"/>
        </w:rPr>
        <w:t xml:space="preserve">2.5 </w:t>
      </w:r>
      <w:ins w:id="81" w:author="Harry Cooper" w:date="2017-11-29T15:51:00Z">
        <w:r w:rsidR="007147F2" w:rsidRPr="000B764F">
          <w:rPr>
            <w:rFonts w:ascii="Times New Roman" w:hAnsi="Times New Roman" w:cs="Times New Roman"/>
            <w:color w:val="auto"/>
          </w:rPr>
          <w:t>Methods of Modelling</w:t>
        </w:r>
      </w:ins>
      <w:bookmarkEnd w:id="79"/>
      <w:commentRangeEnd w:id="80"/>
      <w:r w:rsidR="0056699E">
        <w:rPr>
          <w:rStyle w:val="CommentReference"/>
          <w:rFonts w:ascii="Times New Roman" w:eastAsiaTheme="minorHAnsi" w:hAnsi="Times New Roman" w:cs="Times New Roman"/>
          <w:color w:val="auto"/>
        </w:rPr>
        <w:commentReference w:id="80"/>
      </w:r>
    </w:p>
    <w:p w14:paraId="2489F3CC" w14:textId="77777777" w:rsidR="000D0F3D" w:rsidRPr="00226F61" w:rsidRDefault="000D0F3D">
      <w:pPr>
        <w:rPr>
          <w:ins w:id="82" w:author="Harry Cooper" w:date="2017-11-29T15:51:00Z"/>
        </w:rPr>
      </w:pPr>
    </w:p>
    <w:p w14:paraId="20D7FB22" w14:textId="7A0E03B5" w:rsidR="00232009" w:rsidRPr="00DB75A7" w:rsidRDefault="007147F2" w:rsidP="00DB75A7">
      <w:pPr>
        <w:rPr>
          <w:sz w:val="22"/>
        </w:rPr>
      </w:pPr>
      <w:ins w:id="83" w:author="Harry Cooper" w:date="2017-11-29T15:51:00Z">
        <w:r w:rsidRPr="00DB75A7">
          <w:rPr>
            <w:sz w:val="22"/>
          </w:rPr>
          <w:t xml:space="preserve">There </w:t>
        </w:r>
      </w:ins>
      <w:r w:rsidR="00323593" w:rsidRPr="00DB75A7">
        <w:rPr>
          <w:sz w:val="22"/>
        </w:rPr>
        <w:t>three</w:t>
      </w:r>
      <w:ins w:id="84" w:author="Harry Cooper" w:date="2017-11-29T15:51:00Z">
        <w:r w:rsidRPr="00DB75A7">
          <w:rPr>
            <w:sz w:val="22"/>
          </w:rPr>
          <w:t xml:space="preserve"> options for modelling the interactions between </w:t>
        </w:r>
      </w:ins>
      <w:r w:rsidR="00C1285C" w:rsidRPr="00DB75A7">
        <w:rPr>
          <w:sz w:val="22"/>
        </w:rPr>
        <w:t>endotheli</w:t>
      </w:r>
      <w:r w:rsidR="003D75FF" w:rsidRPr="00DB75A7">
        <w:rPr>
          <w:sz w:val="22"/>
        </w:rPr>
        <w:t>al cells</w:t>
      </w:r>
      <w:ins w:id="85" w:author="Harry Cooper" w:date="2017-11-29T15:52:00Z">
        <w:r w:rsidRPr="00DB75A7">
          <w:rPr>
            <w:sz w:val="22"/>
          </w:rPr>
          <w:t>. C</w:t>
        </w:r>
        <w:r w:rsidR="00743677" w:rsidRPr="00DB75A7">
          <w:rPr>
            <w:sz w:val="22"/>
          </w:rPr>
          <w:t xml:space="preserve">ellular </w:t>
        </w:r>
      </w:ins>
      <w:r w:rsidR="00C54679" w:rsidRPr="00DB75A7">
        <w:rPr>
          <w:sz w:val="22"/>
        </w:rPr>
        <w:t>A</w:t>
      </w:r>
      <w:ins w:id="86" w:author="Harry Cooper" w:date="2017-11-29T15:52:00Z">
        <w:r w:rsidR="00743677" w:rsidRPr="00DB75A7">
          <w:rPr>
            <w:sz w:val="22"/>
          </w:rPr>
          <w:t>utomata</w:t>
        </w:r>
      </w:ins>
      <w:ins w:id="87" w:author="Harry Cooper" w:date="2017-11-30T09:46:00Z">
        <w:r w:rsidR="003D7006" w:rsidRPr="00DB75A7">
          <w:rPr>
            <w:sz w:val="22"/>
          </w:rPr>
          <w:t xml:space="preserve"> (CA)</w:t>
        </w:r>
      </w:ins>
      <w:ins w:id="88" w:author="Harry Cooper" w:date="2017-11-29T15:52:00Z">
        <w:r w:rsidR="003F3729" w:rsidRPr="00DB75A7">
          <w:rPr>
            <w:sz w:val="22"/>
          </w:rPr>
          <w:t xml:space="preserve"> </w:t>
        </w:r>
      </w:ins>
      <w:r w:rsidR="003D75FF" w:rsidRPr="00DB75A7">
        <w:rPr>
          <w:sz w:val="22"/>
        </w:rPr>
        <w:t>uses</w:t>
      </w:r>
      <w:ins w:id="89" w:author="Harry Cooper" w:date="2017-11-29T15:52:00Z">
        <w:r w:rsidR="003F3729" w:rsidRPr="00DB75A7">
          <w:rPr>
            <w:sz w:val="22"/>
          </w:rPr>
          <w:t xml:space="preserve"> an </w:t>
        </w:r>
      </w:ins>
      <w:ins w:id="90" w:author="Harry Cooper" w:date="2017-11-30T09:43:00Z">
        <w:r w:rsidR="003F3729" w:rsidRPr="00DB75A7">
          <w:rPr>
            <w:sz w:val="22"/>
          </w:rPr>
          <w:t>orthogonal</w:t>
        </w:r>
      </w:ins>
      <w:ins w:id="91" w:author="Harry Cooper" w:date="2017-11-29T15:52:00Z">
        <w:r w:rsidR="003F3729" w:rsidRPr="00DB75A7">
          <w:rPr>
            <w:sz w:val="22"/>
          </w:rPr>
          <w:t xml:space="preserve"> </w:t>
        </w:r>
      </w:ins>
      <w:ins w:id="92" w:author="Harry Cooper" w:date="2017-11-30T09:43:00Z">
        <w:r w:rsidR="003F3729" w:rsidRPr="00DB75A7">
          <w:rPr>
            <w:sz w:val="22"/>
          </w:rPr>
          <w:t xml:space="preserve">grid of </w:t>
        </w:r>
      </w:ins>
      <w:r w:rsidR="003D75FF" w:rsidRPr="00DB75A7">
        <w:rPr>
          <w:sz w:val="22"/>
        </w:rPr>
        <w:t>homogeneous</w:t>
      </w:r>
      <w:ins w:id="93" w:author="Harry Cooper" w:date="2017-11-30T09:43:00Z">
        <w:r w:rsidR="003F3729" w:rsidRPr="00DB75A7">
          <w:rPr>
            <w:sz w:val="22"/>
          </w:rPr>
          <w:t xml:space="preserve"> cells that interact with their neighbouring cells</w:t>
        </w:r>
      </w:ins>
      <w:ins w:id="94" w:author="Harry Cooper" w:date="2017-11-29T15:52:00Z">
        <w:r w:rsidRPr="00DB75A7">
          <w:rPr>
            <w:sz w:val="22"/>
          </w:rPr>
          <w:t xml:space="preserve">. </w:t>
        </w:r>
      </w:ins>
      <w:ins w:id="95" w:author="Harry Cooper" w:date="2017-11-30T09:35:00Z">
        <w:r w:rsidR="00E9506A" w:rsidRPr="00DB75A7">
          <w:rPr>
            <w:sz w:val="22"/>
          </w:rPr>
          <w:t xml:space="preserve">Its advantages are that runtime is </w:t>
        </w:r>
      </w:ins>
      <w:ins w:id="96" w:author="Harry Cooper" w:date="2017-11-30T09:40:00Z">
        <w:r w:rsidR="00E9506A" w:rsidRPr="00DB75A7">
          <w:rPr>
            <w:sz w:val="22"/>
          </w:rPr>
          <w:t>extremely</w:t>
        </w:r>
      </w:ins>
      <w:ins w:id="97" w:author="Harry Cooper" w:date="2017-11-30T09:35:00Z">
        <w:r w:rsidR="00E9506A" w:rsidRPr="00DB75A7">
          <w:rPr>
            <w:sz w:val="22"/>
          </w:rPr>
          <w:t xml:space="preserve"> </w:t>
        </w:r>
      </w:ins>
      <w:ins w:id="98" w:author="Harry Cooper" w:date="2017-11-30T09:40:00Z">
        <w:r w:rsidR="00E9506A" w:rsidRPr="00DB75A7">
          <w:rPr>
            <w:sz w:val="22"/>
          </w:rPr>
          <w:t>quick</w:t>
        </w:r>
        <w:r w:rsidR="003521BA" w:rsidRPr="00DB75A7">
          <w:rPr>
            <w:sz w:val="22"/>
          </w:rPr>
          <w:t xml:space="preserve"> and it can produce </w:t>
        </w:r>
      </w:ins>
      <w:ins w:id="99" w:author="Harry Cooper" w:date="2017-11-30T09:42:00Z">
        <w:r w:rsidR="003F3729" w:rsidRPr="00DB75A7">
          <w:rPr>
            <w:sz w:val="22"/>
          </w:rPr>
          <w:t xml:space="preserve">complex macro-scale </w:t>
        </w:r>
      </w:ins>
      <w:ins w:id="100" w:author="Harry Cooper" w:date="2017-11-30T09:40:00Z">
        <w:r w:rsidR="003521BA" w:rsidRPr="00DB75A7">
          <w:rPr>
            <w:sz w:val="22"/>
          </w:rPr>
          <w:t xml:space="preserve">emergent behaviour </w:t>
        </w:r>
        <w:r w:rsidR="003F3729" w:rsidRPr="00DB75A7">
          <w:rPr>
            <w:sz w:val="22"/>
          </w:rPr>
          <w:t>of the interacting cells</w:t>
        </w:r>
      </w:ins>
      <w:ins w:id="101" w:author="Harry Cooper" w:date="2017-11-30T09:42:00Z">
        <w:r w:rsidR="003F3729" w:rsidRPr="00DB75A7">
          <w:rPr>
            <w:sz w:val="22"/>
          </w:rPr>
          <w:t xml:space="preserve"> [</w:t>
        </w:r>
      </w:ins>
      <w:r w:rsidR="00F553DF" w:rsidRPr="00DB75A7">
        <w:rPr>
          <w:sz w:val="22"/>
        </w:rPr>
        <w:t>1</w:t>
      </w:r>
      <w:r w:rsidR="0078550B" w:rsidRPr="00DB75A7">
        <w:rPr>
          <w:sz w:val="22"/>
        </w:rPr>
        <w:t>9</w:t>
      </w:r>
      <w:ins w:id="102" w:author="Harry Cooper" w:date="2017-11-30T09:42:00Z">
        <w:r w:rsidR="003F3729" w:rsidRPr="00DB75A7">
          <w:rPr>
            <w:sz w:val="22"/>
          </w:rPr>
          <w:t>]</w:t>
        </w:r>
      </w:ins>
      <w:ins w:id="103" w:author="Harry Cooper" w:date="2017-11-30T09:40:00Z">
        <w:r w:rsidR="003F3729" w:rsidRPr="00DB75A7">
          <w:rPr>
            <w:sz w:val="22"/>
          </w:rPr>
          <w:t>.</w:t>
        </w:r>
      </w:ins>
      <w:ins w:id="104" w:author="Harry Cooper" w:date="2017-11-30T09:42:00Z">
        <w:r w:rsidR="003F3729" w:rsidRPr="00DB75A7">
          <w:rPr>
            <w:sz w:val="22"/>
          </w:rPr>
          <w:t xml:space="preserve"> However, the disadvantages are that </w:t>
        </w:r>
      </w:ins>
      <w:ins w:id="105" w:author="Harry Cooper" w:date="2017-11-30T09:44:00Z">
        <w:r w:rsidR="003F3729" w:rsidRPr="00DB75A7">
          <w:rPr>
            <w:sz w:val="22"/>
          </w:rPr>
          <w:t>due to the orthogonal grid, cells are fixed in place, unable to move; this is very much a simplification of the project as ECs move around on the endothelium to fill gaps and is an important factor for wound healing.</w:t>
        </w:r>
      </w:ins>
      <w:ins w:id="106" w:author="Harry Cooper" w:date="2017-11-30T09:46:00Z">
        <w:r w:rsidR="003D7006" w:rsidRPr="00DB75A7">
          <w:rPr>
            <w:sz w:val="22"/>
          </w:rPr>
          <w:t xml:space="preserve"> Another disadvantage </w:t>
        </w:r>
      </w:ins>
      <w:ins w:id="107" w:author="Harry Cooper" w:date="2017-11-30T09:47:00Z">
        <w:r w:rsidR="003D7006" w:rsidRPr="00DB75A7">
          <w:rPr>
            <w:sz w:val="22"/>
          </w:rPr>
          <w:t>of</w:t>
        </w:r>
      </w:ins>
      <w:ins w:id="108" w:author="Harry Cooper" w:date="2017-11-30T09:46:00Z">
        <w:r w:rsidR="003D7006" w:rsidRPr="00DB75A7">
          <w:rPr>
            <w:sz w:val="22"/>
          </w:rPr>
          <w:t xml:space="preserve"> CA </w:t>
        </w:r>
      </w:ins>
      <w:ins w:id="109" w:author="Harry Cooper" w:date="2017-11-30T09:47:00Z">
        <w:r w:rsidR="003D7006" w:rsidRPr="00DB75A7">
          <w:rPr>
            <w:sz w:val="22"/>
          </w:rPr>
          <w:t xml:space="preserve">is that it can only model local interaction between neighbouring cells, therefore </w:t>
        </w:r>
      </w:ins>
      <w:ins w:id="110" w:author="Harry Cooper" w:date="2017-11-30T10:04:00Z">
        <w:r w:rsidR="007C03ED" w:rsidRPr="00DB75A7">
          <w:rPr>
            <w:sz w:val="22"/>
          </w:rPr>
          <w:t>any change</w:t>
        </w:r>
      </w:ins>
      <w:ins w:id="111" w:author="Harry Cooper" w:date="2017-11-30T09:47:00Z">
        <w:r w:rsidR="003D7006" w:rsidRPr="00DB75A7">
          <w:rPr>
            <w:sz w:val="22"/>
          </w:rPr>
          <w:t xml:space="preserve"> further away from the cell won’t be </w:t>
        </w:r>
      </w:ins>
      <w:ins w:id="112" w:author="Harry Cooper" w:date="2017-11-30T09:48:00Z">
        <w:r w:rsidR="003D7006" w:rsidRPr="00DB75A7">
          <w:rPr>
            <w:sz w:val="22"/>
          </w:rPr>
          <w:t>noticed</w:t>
        </w:r>
      </w:ins>
      <w:ins w:id="113" w:author="Harry Cooper" w:date="2017-11-30T09:47:00Z">
        <w:r w:rsidR="003D7006" w:rsidRPr="00DB75A7">
          <w:rPr>
            <w:sz w:val="22"/>
          </w:rPr>
          <w:t xml:space="preserve"> until it cascades down</w:t>
        </w:r>
      </w:ins>
      <w:ins w:id="114" w:author="Harry Cooper" w:date="2017-11-30T09:48:00Z">
        <w:r w:rsidR="003D7006" w:rsidRPr="00DB75A7">
          <w:rPr>
            <w:sz w:val="22"/>
          </w:rPr>
          <w:t xml:space="preserve"> the subsequent neighbouring cells</w:t>
        </w:r>
      </w:ins>
      <w:ins w:id="115" w:author="Harry Cooper" w:date="2017-11-30T09:47:00Z">
        <w:r w:rsidR="003D7006" w:rsidRPr="00DB75A7">
          <w:rPr>
            <w:sz w:val="22"/>
          </w:rPr>
          <w:t xml:space="preserve"> over several iterations</w:t>
        </w:r>
      </w:ins>
    </w:p>
    <w:p w14:paraId="504D9D53" w14:textId="2974D882" w:rsidR="00B9322E" w:rsidRPr="00DB75A7" w:rsidRDefault="00B9322E" w:rsidP="00DB75A7">
      <w:pPr>
        <w:rPr>
          <w:ins w:id="116" w:author="Harry Cooper" w:date="2017-11-30T09:35:00Z"/>
          <w:sz w:val="22"/>
        </w:rPr>
      </w:pPr>
      <w:r w:rsidRPr="00DB75A7">
        <w:rPr>
          <w:sz w:val="22"/>
        </w:rPr>
        <w:t xml:space="preserve">Another modelling method would be to </w:t>
      </w:r>
      <w:r w:rsidR="00C54679" w:rsidRPr="00DB75A7">
        <w:rPr>
          <w:sz w:val="22"/>
        </w:rPr>
        <w:t xml:space="preserve">use </w:t>
      </w:r>
      <w:r w:rsidR="00C048B1" w:rsidRPr="00DB75A7">
        <w:rPr>
          <w:sz w:val="22"/>
        </w:rPr>
        <w:t>Equation Based Modelling (EBM)</w:t>
      </w:r>
      <w:r w:rsidR="00C54679" w:rsidRPr="00DB75A7">
        <w:rPr>
          <w:sz w:val="22"/>
        </w:rPr>
        <w:t xml:space="preserve">, otherwise known as </w:t>
      </w:r>
      <w:r w:rsidR="00C048B1" w:rsidRPr="00DB75A7">
        <w:rPr>
          <w:sz w:val="22"/>
        </w:rPr>
        <w:t>continuum modelling</w:t>
      </w:r>
      <w:r w:rsidR="007D4270" w:rsidRPr="00DB75A7">
        <w:rPr>
          <w:sz w:val="22"/>
        </w:rPr>
        <w:t xml:space="preserve">. </w:t>
      </w:r>
      <w:r w:rsidR="00C048B1" w:rsidRPr="00DB75A7">
        <w:rPr>
          <w:sz w:val="22"/>
        </w:rPr>
        <w:t xml:space="preserve">Here, </w:t>
      </w:r>
      <w:r w:rsidR="006570C7" w:rsidRPr="00DB75A7">
        <w:rPr>
          <w:sz w:val="22"/>
        </w:rPr>
        <w:t xml:space="preserve">differential equations </w:t>
      </w:r>
      <w:r w:rsidR="00C048B1" w:rsidRPr="00DB75A7">
        <w:rPr>
          <w:sz w:val="22"/>
        </w:rPr>
        <w:t xml:space="preserve">are used </w:t>
      </w:r>
      <w:r w:rsidR="006570C7" w:rsidRPr="00DB75A7">
        <w:rPr>
          <w:sz w:val="22"/>
        </w:rPr>
        <w:t>to model population</w:t>
      </w:r>
      <w:r w:rsidR="00323593" w:rsidRPr="00DB75A7">
        <w:rPr>
          <w:sz w:val="22"/>
        </w:rPr>
        <w:t xml:space="preserve"> densities</w:t>
      </w:r>
      <w:r w:rsidR="006570C7" w:rsidRPr="00DB75A7">
        <w:rPr>
          <w:sz w:val="22"/>
        </w:rPr>
        <w:t xml:space="preserve">. These differential equations </w:t>
      </w:r>
      <w:r w:rsidR="007E564E" w:rsidRPr="00DB75A7">
        <w:rPr>
          <w:sz w:val="22"/>
        </w:rPr>
        <w:t>could</w:t>
      </w:r>
      <w:r w:rsidR="006570C7" w:rsidRPr="00DB75A7">
        <w:rPr>
          <w:sz w:val="22"/>
        </w:rPr>
        <w:t xml:space="preserve"> be used to show </w:t>
      </w:r>
      <w:r w:rsidR="007E564E" w:rsidRPr="00DB75A7">
        <w:rPr>
          <w:sz w:val="22"/>
        </w:rPr>
        <w:t>the rates of healing when a wound has occurred and can provide steady states when confluences have formed</w:t>
      </w:r>
      <w:r w:rsidR="007B60C0" w:rsidRPr="00DB75A7">
        <w:rPr>
          <w:sz w:val="22"/>
        </w:rPr>
        <w:t>. Being equation based, the program could also be written in any language and many libraries already exist for their implementation</w:t>
      </w:r>
      <w:r w:rsidR="006570C7" w:rsidRPr="00DB75A7">
        <w:rPr>
          <w:sz w:val="22"/>
        </w:rPr>
        <w:t>.</w:t>
      </w:r>
      <w:r w:rsidR="007E564E" w:rsidRPr="00DB75A7">
        <w:rPr>
          <w:sz w:val="22"/>
        </w:rPr>
        <w:t xml:space="preserve"> However, this approach is limited as the </w:t>
      </w:r>
      <w:r w:rsidR="00E950E6" w:rsidRPr="00DB75A7">
        <w:rPr>
          <w:sz w:val="22"/>
        </w:rPr>
        <w:t xml:space="preserve">equations do not model each cell </w:t>
      </w:r>
      <w:r w:rsidR="007E564E" w:rsidRPr="00DB75A7">
        <w:rPr>
          <w:sz w:val="22"/>
        </w:rPr>
        <w:t>individually and so individual int</w:t>
      </w:r>
      <w:r w:rsidR="007B60C0" w:rsidRPr="00DB75A7">
        <w:rPr>
          <w:sz w:val="22"/>
        </w:rPr>
        <w:t>eractions between cells is lost</w:t>
      </w:r>
      <w:r w:rsidR="00591A12" w:rsidRPr="00DB75A7">
        <w:rPr>
          <w:sz w:val="22"/>
        </w:rPr>
        <w:t>. EBMs are also deterministic and so cannot model the stochastic behaviours exhibited by cells.</w:t>
      </w:r>
    </w:p>
    <w:p w14:paraId="2AE6A5E7" w14:textId="04F9508F" w:rsidR="007147F2" w:rsidRPr="00DB75A7" w:rsidRDefault="006570C7" w:rsidP="00DB75A7">
      <w:pPr>
        <w:rPr>
          <w:ins w:id="117" w:author="Harry Cooper" w:date="2017-11-30T10:04:00Z"/>
          <w:sz w:val="22"/>
        </w:rPr>
      </w:pPr>
      <w:r w:rsidRPr="00DB75A7">
        <w:rPr>
          <w:sz w:val="22"/>
        </w:rPr>
        <w:t>Finally,</w:t>
      </w:r>
      <w:ins w:id="118" w:author="Harry Cooper" w:date="2017-11-29T15:52:00Z">
        <w:r w:rsidR="007147F2" w:rsidRPr="00DB75A7">
          <w:rPr>
            <w:sz w:val="22"/>
          </w:rPr>
          <w:t xml:space="preserve"> an Agent Based Model </w:t>
        </w:r>
      </w:ins>
      <w:r w:rsidR="00591A12" w:rsidRPr="00DB75A7">
        <w:rPr>
          <w:sz w:val="22"/>
        </w:rPr>
        <w:t xml:space="preserve">(ABM) </w:t>
      </w:r>
      <w:ins w:id="119" w:author="Harry Cooper" w:date="2017-11-29T15:52:00Z">
        <w:r w:rsidR="007147F2" w:rsidRPr="00DB75A7">
          <w:rPr>
            <w:sz w:val="22"/>
          </w:rPr>
          <w:t xml:space="preserve">is </w:t>
        </w:r>
      </w:ins>
      <w:r w:rsidR="008C2A41" w:rsidRPr="00DB75A7">
        <w:rPr>
          <w:sz w:val="22"/>
        </w:rPr>
        <w:t xml:space="preserve">a </w:t>
      </w:r>
      <w:r w:rsidR="007E5323" w:rsidRPr="00DB75A7">
        <w:rPr>
          <w:sz w:val="22"/>
        </w:rPr>
        <w:t xml:space="preserve">dynamic </w:t>
      </w:r>
      <w:r w:rsidR="008F74DA" w:rsidRPr="00DB75A7">
        <w:rPr>
          <w:sz w:val="22"/>
        </w:rPr>
        <w:t>system of interacting agents</w:t>
      </w:r>
      <w:r w:rsidR="00F162BA" w:rsidRPr="00DB75A7">
        <w:rPr>
          <w:sz w:val="22"/>
        </w:rPr>
        <w:t xml:space="preserve"> that builds upon cellular automata</w:t>
      </w:r>
      <w:ins w:id="120" w:author="Harry Cooper" w:date="2017-11-29T15:52:00Z">
        <w:r w:rsidR="007147F2" w:rsidRPr="00DB75A7">
          <w:rPr>
            <w:sz w:val="22"/>
          </w:rPr>
          <w:t>.</w:t>
        </w:r>
      </w:ins>
      <w:r w:rsidR="006462C6" w:rsidRPr="00DB75A7">
        <w:rPr>
          <w:sz w:val="22"/>
        </w:rPr>
        <w:t xml:space="preserve"> This dynamic property is crucial in producing realistic emergent behaviours as it more closely resembles what occurs in nature.</w:t>
      </w:r>
      <w:r w:rsidR="00C35E88" w:rsidRPr="00DB75A7">
        <w:rPr>
          <w:sz w:val="22"/>
        </w:rPr>
        <w:t xml:space="preserve"> The downside is, that due to the free movement of the cells, </w:t>
      </w:r>
      <w:r w:rsidR="00DE7414" w:rsidRPr="00DB75A7">
        <w:rPr>
          <w:sz w:val="22"/>
        </w:rPr>
        <w:t>expensive</w:t>
      </w:r>
      <w:r w:rsidR="00C35E88" w:rsidRPr="00DB75A7">
        <w:rPr>
          <w:sz w:val="22"/>
        </w:rPr>
        <w:t xml:space="preserve"> calculations must be implemented to resolve overlapping and collisions in more accurate systems, introducing scalability issues. However, there are several methods out there for reducing the time taken; </w:t>
      </w:r>
      <w:r w:rsidR="000523F8" w:rsidRPr="00DB75A7">
        <w:rPr>
          <w:sz w:val="22"/>
        </w:rPr>
        <w:t>Epitheliome</w:t>
      </w:r>
      <w:r w:rsidR="00921B63" w:rsidRPr="00DB75A7">
        <w:rPr>
          <w:sz w:val="22"/>
        </w:rPr>
        <w:t>,</w:t>
      </w:r>
      <w:r w:rsidR="008F75FD" w:rsidRPr="00DB75A7">
        <w:rPr>
          <w:sz w:val="22"/>
        </w:rPr>
        <w:t xml:space="preserve"> an ABM created by Dr. Dawn Walker</w:t>
      </w:r>
      <w:r w:rsidR="00C35E88" w:rsidRPr="00DB75A7">
        <w:rPr>
          <w:sz w:val="22"/>
        </w:rPr>
        <w:t xml:space="preserve"> [</w:t>
      </w:r>
      <w:r w:rsidR="0078550B" w:rsidRPr="00DB75A7">
        <w:rPr>
          <w:sz w:val="22"/>
        </w:rPr>
        <w:t>20</w:t>
      </w:r>
      <w:r w:rsidR="00C35E88" w:rsidRPr="00DB75A7">
        <w:rPr>
          <w:sz w:val="22"/>
        </w:rPr>
        <w:t>]</w:t>
      </w:r>
      <w:r w:rsidR="00921B63" w:rsidRPr="00DB75A7">
        <w:rPr>
          <w:sz w:val="22"/>
        </w:rPr>
        <w:t>,</w:t>
      </w:r>
      <w:r w:rsidR="00C35E88" w:rsidRPr="00DB75A7">
        <w:rPr>
          <w:sz w:val="22"/>
        </w:rPr>
        <w:t xml:space="preserve"> embedded their overlap logic as C within their </w:t>
      </w:r>
      <w:r w:rsidR="00C1093C" w:rsidRPr="00DB75A7">
        <w:rPr>
          <w:sz w:val="22"/>
        </w:rPr>
        <w:t>MATLAB</w:t>
      </w:r>
      <w:r w:rsidR="00C35E88" w:rsidRPr="00DB75A7">
        <w:rPr>
          <w:sz w:val="22"/>
        </w:rPr>
        <w:t xml:space="preserve"> code</w:t>
      </w:r>
      <w:r w:rsidR="0086158A" w:rsidRPr="00DB75A7">
        <w:rPr>
          <w:sz w:val="22"/>
        </w:rPr>
        <w:t>. This is also possible within python [</w:t>
      </w:r>
      <w:r w:rsidR="0078550B" w:rsidRPr="00DB75A7">
        <w:rPr>
          <w:sz w:val="22"/>
        </w:rPr>
        <w:t>21</w:t>
      </w:r>
      <w:r w:rsidR="0086158A" w:rsidRPr="00DB75A7">
        <w:rPr>
          <w:sz w:val="22"/>
        </w:rPr>
        <w:t>].</w:t>
      </w:r>
      <w:r w:rsidR="00C35E88" w:rsidRPr="00DB75A7">
        <w:rPr>
          <w:sz w:val="22"/>
        </w:rPr>
        <w:t xml:space="preserve"> </w:t>
      </w:r>
      <w:r w:rsidR="00591A12" w:rsidRPr="00DB75A7">
        <w:rPr>
          <w:sz w:val="22"/>
        </w:rPr>
        <w:t xml:space="preserve">ABMs also produce graphical outputs of each iteration and can be used to further understand the behaviour of the cells. </w:t>
      </w:r>
      <w:ins w:id="121" w:author="Harry Cooper" w:date="2017-11-29T15:53:00Z">
        <w:r w:rsidR="000D0F3D" w:rsidRPr="00DB75A7">
          <w:rPr>
            <w:sz w:val="22"/>
          </w:rPr>
          <w:t xml:space="preserve">For these </w:t>
        </w:r>
      </w:ins>
      <w:ins w:id="122" w:author="Harry Cooper" w:date="2017-11-29T15:54:00Z">
        <w:r w:rsidR="00766C00" w:rsidRPr="00DB75A7">
          <w:rPr>
            <w:sz w:val="22"/>
          </w:rPr>
          <w:t>reasons,</w:t>
        </w:r>
      </w:ins>
      <w:ins w:id="123" w:author="Harry Cooper" w:date="2017-11-29T15:53:00Z">
        <w:r w:rsidR="000D0F3D" w:rsidRPr="00DB75A7">
          <w:rPr>
            <w:sz w:val="22"/>
          </w:rPr>
          <w:t xml:space="preserve"> I believe it’s best to complete this project using an Agent Based Model.</w:t>
        </w:r>
      </w:ins>
    </w:p>
    <w:p w14:paraId="12DB6F93" w14:textId="77777777" w:rsidR="00B223C5" w:rsidRPr="000B764F" w:rsidRDefault="00B223C5"/>
    <w:p w14:paraId="71508CAC" w14:textId="1ADDC63E" w:rsidR="00CD4455" w:rsidRPr="000B764F" w:rsidRDefault="00DD2494" w:rsidP="000B764F">
      <w:pPr>
        <w:pStyle w:val="Heading2"/>
        <w:rPr>
          <w:rFonts w:ascii="Times New Roman" w:hAnsi="Times New Roman" w:cs="Times New Roman"/>
          <w:color w:val="auto"/>
        </w:rPr>
      </w:pPr>
      <w:bookmarkStart w:id="124" w:name="_Toc513099388"/>
      <w:commentRangeStart w:id="125"/>
      <w:r w:rsidRPr="000B764F">
        <w:rPr>
          <w:rFonts w:ascii="Times New Roman" w:hAnsi="Times New Roman" w:cs="Times New Roman"/>
          <w:color w:val="auto"/>
        </w:rPr>
        <w:t xml:space="preserve">2.6 </w:t>
      </w:r>
      <w:r w:rsidR="00CD4455" w:rsidRPr="000B764F">
        <w:rPr>
          <w:rFonts w:ascii="Times New Roman" w:hAnsi="Times New Roman" w:cs="Times New Roman"/>
          <w:color w:val="auto"/>
        </w:rPr>
        <w:t>Review of Agent Based Software</w:t>
      </w:r>
      <w:bookmarkEnd w:id="124"/>
      <w:commentRangeEnd w:id="125"/>
      <w:r w:rsidR="0056699E">
        <w:rPr>
          <w:rStyle w:val="CommentReference"/>
          <w:rFonts w:ascii="Times New Roman" w:eastAsiaTheme="minorHAnsi" w:hAnsi="Times New Roman" w:cs="Times New Roman"/>
          <w:color w:val="auto"/>
        </w:rPr>
        <w:commentReference w:id="125"/>
      </w:r>
    </w:p>
    <w:p w14:paraId="462ADD9B" w14:textId="77777777" w:rsidR="00B60F62" w:rsidRPr="000B764F" w:rsidRDefault="00B60F62" w:rsidP="00CD4455">
      <w:pPr>
        <w:pStyle w:val="NormalWeb"/>
        <w:spacing w:before="0" w:beforeAutospacing="0" w:after="0" w:afterAutospacing="0"/>
        <w:rPr>
          <w:szCs w:val="22"/>
        </w:rPr>
      </w:pPr>
    </w:p>
    <w:p w14:paraId="167D93B4" w14:textId="1C3283DA" w:rsidR="001053FD" w:rsidRPr="000B764F" w:rsidRDefault="00E11883" w:rsidP="00DB75A7">
      <w:pPr>
        <w:pStyle w:val="NormalWeb"/>
        <w:spacing w:before="0" w:beforeAutospacing="0" w:after="0" w:afterAutospacing="0"/>
        <w:rPr>
          <w:sz w:val="22"/>
          <w:szCs w:val="22"/>
        </w:rPr>
      </w:pPr>
      <w:r w:rsidRPr="000B764F">
        <w:rPr>
          <w:sz w:val="22"/>
          <w:szCs w:val="22"/>
        </w:rPr>
        <w:t>There are existing ABM</w:t>
      </w:r>
      <w:r w:rsidR="009E178A" w:rsidRPr="000B764F">
        <w:rPr>
          <w:sz w:val="22"/>
          <w:szCs w:val="22"/>
        </w:rPr>
        <w:t>s</w:t>
      </w:r>
      <w:r w:rsidRPr="000B764F">
        <w:rPr>
          <w:sz w:val="22"/>
          <w:szCs w:val="22"/>
        </w:rPr>
        <w:t xml:space="preserve"> that have been developed to monitor cellular interactions.</w:t>
      </w:r>
      <w:r w:rsidR="00062857" w:rsidRPr="000B764F">
        <w:rPr>
          <w:sz w:val="22"/>
          <w:szCs w:val="22"/>
        </w:rPr>
        <w:t xml:space="preserve"> </w:t>
      </w:r>
      <w:r w:rsidR="00EB6052" w:rsidRPr="000B764F">
        <w:rPr>
          <w:sz w:val="22"/>
          <w:szCs w:val="22"/>
        </w:rPr>
        <w:t xml:space="preserve">The first, </w:t>
      </w:r>
      <w:r w:rsidR="000523F8" w:rsidRPr="000B764F">
        <w:rPr>
          <w:sz w:val="22"/>
          <w:szCs w:val="22"/>
        </w:rPr>
        <w:t>Epitheliome</w:t>
      </w:r>
      <w:r w:rsidR="00EB6052" w:rsidRPr="000B764F">
        <w:rPr>
          <w:sz w:val="22"/>
          <w:szCs w:val="22"/>
        </w:rPr>
        <w:t>, by Dr. Dawn Walker [</w:t>
      </w:r>
      <w:r w:rsidR="0078550B" w:rsidRPr="000B764F">
        <w:rPr>
          <w:sz w:val="22"/>
          <w:szCs w:val="22"/>
        </w:rPr>
        <w:t>20</w:t>
      </w:r>
      <w:r w:rsidR="00EB6052" w:rsidRPr="000B764F">
        <w:rPr>
          <w:sz w:val="22"/>
          <w:szCs w:val="22"/>
        </w:rPr>
        <w:t xml:space="preserve">] is the most applicable to </w:t>
      </w:r>
      <w:r w:rsidR="004A69C0" w:rsidRPr="000B764F">
        <w:rPr>
          <w:sz w:val="22"/>
          <w:szCs w:val="22"/>
        </w:rPr>
        <w:t>this project</w:t>
      </w:r>
      <w:r w:rsidR="00EB6052" w:rsidRPr="000B764F">
        <w:rPr>
          <w:sz w:val="22"/>
          <w:szCs w:val="22"/>
        </w:rPr>
        <w:t xml:space="preserve">. It uses an agent based approach to visualise </w:t>
      </w:r>
      <w:r w:rsidR="001053FD" w:rsidRPr="000B764F">
        <w:rPr>
          <w:sz w:val="22"/>
          <w:szCs w:val="22"/>
        </w:rPr>
        <w:t>the time taken and</w:t>
      </w:r>
      <w:r w:rsidR="00EB6052" w:rsidRPr="000B764F">
        <w:rPr>
          <w:sz w:val="22"/>
          <w:szCs w:val="22"/>
        </w:rPr>
        <w:t xml:space="preserve"> movement of endothelial cells into </w:t>
      </w:r>
      <w:r w:rsidR="001053FD" w:rsidRPr="000B764F">
        <w:rPr>
          <w:sz w:val="22"/>
          <w:szCs w:val="22"/>
        </w:rPr>
        <w:t xml:space="preserve">a </w:t>
      </w:r>
      <w:r w:rsidR="004A69C0" w:rsidRPr="000B764F">
        <w:rPr>
          <w:sz w:val="22"/>
          <w:szCs w:val="22"/>
        </w:rPr>
        <w:t>wound with different levels of c</w:t>
      </w:r>
      <w:r w:rsidR="001053FD" w:rsidRPr="000B764F">
        <w:rPr>
          <w:sz w:val="22"/>
          <w:szCs w:val="22"/>
        </w:rPr>
        <w:t xml:space="preserve">alcium ions in the environment. </w:t>
      </w:r>
      <w:r w:rsidR="002D3D73" w:rsidRPr="000B764F">
        <w:rPr>
          <w:sz w:val="22"/>
          <w:szCs w:val="22"/>
        </w:rPr>
        <w:t>The underlying logic of Epitheliome is laid out more in [</w:t>
      </w:r>
      <w:r w:rsidR="0078550B" w:rsidRPr="000B764F">
        <w:rPr>
          <w:sz w:val="22"/>
          <w:szCs w:val="22"/>
        </w:rPr>
        <w:t>22</w:t>
      </w:r>
      <w:r w:rsidR="002D3D73" w:rsidRPr="000B764F">
        <w:rPr>
          <w:sz w:val="22"/>
          <w:szCs w:val="22"/>
        </w:rPr>
        <w:t xml:space="preserve">] </w:t>
      </w:r>
      <w:r w:rsidR="001053FD" w:rsidRPr="000B764F">
        <w:rPr>
          <w:sz w:val="22"/>
          <w:szCs w:val="22"/>
        </w:rPr>
        <w:t xml:space="preserve">It accurately models the contact inhibition of cells and </w:t>
      </w:r>
      <w:r w:rsidR="009C2040" w:rsidRPr="000B764F">
        <w:rPr>
          <w:sz w:val="22"/>
          <w:szCs w:val="22"/>
        </w:rPr>
        <w:t xml:space="preserve">differentiation of endothelial cells to quiescent cells in the G0 phase. </w:t>
      </w:r>
    </w:p>
    <w:p w14:paraId="1FC40387" w14:textId="22EB8F23" w:rsidR="00071C91" w:rsidRPr="000B764F" w:rsidRDefault="00071C91" w:rsidP="00DB75A7">
      <w:pPr>
        <w:pStyle w:val="NormalWeb"/>
        <w:spacing w:before="0" w:beforeAutospacing="0" w:after="0" w:afterAutospacing="0"/>
        <w:rPr>
          <w:sz w:val="22"/>
          <w:szCs w:val="22"/>
        </w:rPr>
      </w:pPr>
      <w:r w:rsidRPr="000B764F">
        <w:rPr>
          <w:sz w:val="22"/>
          <w:szCs w:val="22"/>
        </w:rPr>
        <w:t xml:space="preserve">The implementation of the cell cycle is </w:t>
      </w:r>
      <w:proofErr w:type="gramStart"/>
      <w:r w:rsidRPr="000B764F">
        <w:rPr>
          <w:sz w:val="22"/>
          <w:szCs w:val="22"/>
        </w:rPr>
        <w:t>similar to</w:t>
      </w:r>
      <w:proofErr w:type="gramEnd"/>
      <w:r w:rsidRPr="000B764F">
        <w:rPr>
          <w:sz w:val="22"/>
          <w:szCs w:val="22"/>
        </w:rPr>
        <w:t xml:space="preserve"> </w:t>
      </w:r>
      <w:r w:rsidR="00430FE4" w:rsidRPr="000B764F">
        <w:rPr>
          <w:sz w:val="22"/>
          <w:szCs w:val="22"/>
        </w:rPr>
        <w:t xml:space="preserve">what was discussed in 2.1 with each cell progressing one tick through the cell cycle each iteration. </w:t>
      </w:r>
      <w:r w:rsidR="004A69C0" w:rsidRPr="000B764F">
        <w:rPr>
          <w:sz w:val="22"/>
          <w:szCs w:val="22"/>
        </w:rPr>
        <w:t>T</w:t>
      </w:r>
      <w:r w:rsidR="00430FE4" w:rsidRPr="000B764F">
        <w:rPr>
          <w:sz w:val="22"/>
          <w:szCs w:val="22"/>
        </w:rPr>
        <w:t>he duration of S-G2-M phase and G1 phase being s</w:t>
      </w:r>
      <w:r w:rsidR="009C2040" w:rsidRPr="000B764F">
        <w:rPr>
          <w:sz w:val="22"/>
          <w:szCs w:val="22"/>
        </w:rPr>
        <w:t xml:space="preserve">lightly different for each cell, imitating the </w:t>
      </w:r>
      <w:r w:rsidR="004A69C0" w:rsidRPr="000B764F">
        <w:rPr>
          <w:sz w:val="22"/>
          <w:szCs w:val="22"/>
        </w:rPr>
        <w:t>stochastic</w:t>
      </w:r>
      <w:r w:rsidR="009C2040" w:rsidRPr="000B764F">
        <w:rPr>
          <w:sz w:val="22"/>
          <w:szCs w:val="22"/>
        </w:rPr>
        <w:t xml:space="preserve"> nature of cells.</w:t>
      </w:r>
    </w:p>
    <w:p w14:paraId="0EDD8532" w14:textId="0EB938B8" w:rsidR="00E11883" w:rsidRPr="000B764F" w:rsidRDefault="001053FD" w:rsidP="00DB75A7">
      <w:pPr>
        <w:pStyle w:val="NormalWeb"/>
        <w:spacing w:before="0" w:beforeAutospacing="0" w:after="0" w:afterAutospacing="0"/>
        <w:rPr>
          <w:sz w:val="22"/>
          <w:szCs w:val="22"/>
        </w:rPr>
      </w:pPr>
      <w:r w:rsidRPr="000B764F">
        <w:rPr>
          <w:sz w:val="22"/>
          <w:szCs w:val="22"/>
        </w:rPr>
        <w:t>The limitations of this approach to my projec</w:t>
      </w:r>
      <w:r w:rsidR="00D952C3" w:rsidRPr="000B764F">
        <w:rPr>
          <w:sz w:val="22"/>
          <w:szCs w:val="22"/>
        </w:rPr>
        <w:t>t is the lack of senescent cell</w:t>
      </w:r>
      <w:r w:rsidR="00260B53" w:rsidRPr="000B764F">
        <w:rPr>
          <w:sz w:val="22"/>
          <w:szCs w:val="22"/>
        </w:rPr>
        <w:t>s being modelled</w:t>
      </w:r>
      <w:r w:rsidR="00D952C3" w:rsidRPr="000B764F">
        <w:rPr>
          <w:sz w:val="22"/>
          <w:szCs w:val="22"/>
        </w:rPr>
        <w:t xml:space="preserve"> </w:t>
      </w:r>
      <w:r w:rsidR="00260B53" w:rsidRPr="000B764F">
        <w:rPr>
          <w:sz w:val="22"/>
          <w:szCs w:val="22"/>
        </w:rPr>
        <w:t>in the simulation</w:t>
      </w:r>
      <w:r w:rsidRPr="000B764F">
        <w:rPr>
          <w:sz w:val="22"/>
          <w:szCs w:val="22"/>
        </w:rPr>
        <w:t xml:space="preserve"> </w:t>
      </w:r>
      <w:r w:rsidR="00D952C3" w:rsidRPr="000B764F">
        <w:rPr>
          <w:sz w:val="22"/>
          <w:szCs w:val="22"/>
        </w:rPr>
        <w:t xml:space="preserve">which </w:t>
      </w:r>
      <w:r w:rsidR="00260B53" w:rsidRPr="000B764F">
        <w:rPr>
          <w:sz w:val="22"/>
          <w:szCs w:val="22"/>
        </w:rPr>
        <w:t xml:space="preserve">are thought to </w:t>
      </w:r>
      <w:r w:rsidR="00D952C3" w:rsidRPr="000B764F">
        <w:rPr>
          <w:sz w:val="22"/>
          <w:szCs w:val="22"/>
        </w:rPr>
        <w:t>act</w:t>
      </w:r>
      <w:r w:rsidRPr="000B764F">
        <w:rPr>
          <w:sz w:val="22"/>
          <w:szCs w:val="22"/>
        </w:rPr>
        <w:t xml:space="preserve"> as barriers to the endothelial and quiescent cells</w:t>
      </w:r>
      <w:r w:rsidR="00EB6052" w:rsidRPr="000B764F">
        <w:rPr>
          <w:sz w:val="22"/>
          <w:szCs w:val="22"/>
        </w:rPr>
        <w:t xml:space="preserve"> </w:t>
      </w:r>
      <w:r w:rsidR="00D952C3" w:rsidRPr="000B764F">
        <w:rPr>
          <w:sz w:val="22"/>
          <w:szCs w:val="22"/>
        </w:rPr>
        <w:t>during migration</w:t>
      </w:r>
      <w:r w:rsidR="00260B53" w:rsidRPr="000B764F">
        <w:rPr>
          <w:sz w:val="22"/>
          <w:szCs w:val="22"/>
        </w:rPr>
        <w:t xml:space="preserve"> [</w:t>
      </w:r>
      <w:r w:rsidR="004C3C9B" w:rsidRPr="000B764F">
        <w:rPr>
          <w:sz w:val="22"/>
          <w:szCs w:val="22"/>
        </w:rPr>
        <w:t>1</w:t>
      </w:r>
      <w:r w:rsidR="0078550B" w:rsidRPr="000B764F">
        <w:rPr>
          <w:sz w:val="22"/>
          <w:szCs w:val="22"/>
        </w:rPr>
        <w:t>4</w:t>
      </w:r>
      <w:r w:rsidR="00260B53" w:rsidRPr="000B764F">
        <w:rPr>
          <w:sz w:val="22"/>
          <w:szCs w:val="22"/>
        </w:rPr>
        <w:t>].</w:t>
      </w:r>
      <w:r w:rsidR="00DE3F6E" w:rsidRPr="000B764F">
        <w:rPr>
          <w:sz w:val="22"/>
          <w:szCs w:val="22"/>
        </w:rPr>
        <w:t xml:space="preserve"> </w:t>
      </w:r>
      <w:r w:rsidR="00260B53" w:rsidRPr="000B764F">
        <w:rPr>
          <w:sz w:val="22"/>
          <w:szCs w:val="22"/>
        </w:rPr>
        <w:t>T</w:t>
      </w:r>
      <w:r w:rsidR="00DE3F6E" w:rsidRPr="000B764F">
        <w:rPr>
          <w:sz w:val="22"/>
          <w:szCs w:val="22"/>
        </w:rPr>
        <w:t>herefore</w:t>
      </w:r>
      <w:r w:rsidR="00260B53" w:rsidRPr="000B764F">
        <w:rPr>
          <w:sz w:val="22"/>
          <w:szCs w:val="22"/>
        </w:rPr>
        <w:t>,</w:t>
      </w:r>
      <w:r w:rsidR="00DE3F6E" w:rsidRPr="000B764F">
        <w:rPr>
          <w:sz w:val="22"/>
          <w:szCs w:val="22"/>
        </w:rPr>
        <w:t xml:space="preserve"> Epithe</w:t>
      </w:r>
      <w:r w:rsidR="00281E7A" w:rsidRPr="000B764F">
        <w:rPr>
          <w:sz w:val="22"/>
          <w:szCs w:val="22"/>
        </w:rPr>
        <w:t>liome is unable to monitor the rate of wound healing with age.</w:t>
      </w:r>
    </w:p>
    <w:p w14:paraId="634B7BBF" w14:textId="77777777" w:rsidR="00E11883" w:rsidRPr="000B764F" w:rsidRDefault="00E11883" w:rsidP="009C7DFD">
      <w:pPr>
        <w:pStyle w:val="NormalWeb"/>
        <w:spacing w:before="0" w:beforeAutospacing="0" w:after="0" w:afterAutospacing="0"/>
        <w:ind w:left="720"/>
        <w:rPr>
          <w:sz w:val="22"/>
          <w:szCs w:val="22"/>
        </w:rPr>
      </w:pPr>
    </w:p>
    <w:p w14:paraId="07CE8423" w14:textId="7C81AFEA" w:rsidR="00C1774E" w:rsidRPr="000B764F" w:rsidRDefault="00046277" w:rsidP="00DB75A7">
      <w:pPr>
        <w:pStyle w:val="NormalWeb"/>
        <w:spacing w:before="0" w:beforeAutospacing="0" w:after="0" w:afterAutospacing="0"/>
        <w:rPr>
          <w:sz w:val="22"/>
          <w:szCs w:val="22"/>
        </w:rPr>
      </w:pPr>
      <w:r w:rsidRPr="000B764F">
        <w:rPr>
          <w:sz w:val="22"/>
          <w:szCs w:val="22"/>
        </w:rPr>
        <w:t>I’ve tested two</w:t>
      </w:r>
      <w:r w:rsidR="00DD75A9" w:rsidRPr="000B764F">
        <w:rPr>
          <w:sz w:val="22"/>
          <w:szCs w:val="22"/>
        </w:rPr>
        <w:t xml:space="preserve"> programs that use agent based modelling to allow </w:t>
      </w:r>
      <w:r w:rsidRPr="000B764F">
        <w:rPr>
          <w:sz w:val="22"/>
          <w:szCs w:val="22"/>
        </w:rPr>
        <w:t>for the type of emergent</w:t>
      </w:r>
      <w:r w:rsidR="00DD75A9" w:rsidRPr="000B764F">
        <w:rPr>
          <w:sz w:val="22"/>
          <w:szCs w:val="22"/>
        </w:rPr>
        <w:t xml:space="preserve"> biological behavi</w:t>
      </w:r>
      <w:r w:rsidR="0019153F" w:rsidRPr="000B764F">
        <w:rPr>
          <w:sz w:val="22"/>
          <w:szCs w:val="22"/>
        </w:rPr>
        <w:t>ours</w:t>
      </w:r>
      <w:r w:rsidRPr="000B764F">
        <w:rPr>
          <w:sz w:val="22"/>
          <w:szCs w:val="22"/>
        </w:rPr>
        <w:t xml:space="preserve"> I’m looking for</w:t>
      </w:r>
      <w:r w:rsidR="0019153F" w:rsidRPr="000B764F">
        <w:rPr>
          <w:sz w:val="22"/>
          <w:szCs w:val="22"/>
        </w:rPr>
        <w:t>. The first program is SPARK</w:t>
      </w:r>
      <w:r w:rsidR="00524581" w:rsidRPr="000B764F">
        <w:rPr>
          <w:sz w:val="22"/>
          <w:szCs w:val="22"/>
        </w:rPr>
        <w:t xml:space="preserve"> </w:t>
      </w:r>
      <w:r w:rsidRPr="000B764F">
        <w:rPr>
          <w:sz w:val="22"/>
          <w:szCs w:val="22"/>
        </w:rPr>
        <w:t xml:space="preserve">which is a lightweight </w:t>
      </w:r>
      <w:r w:rsidR="002427AE" w:rsidRPr="000B764F">
        <w:rPr>
          <w:sz w:val="22"/>
          <w:szCs w:val="22"/>
        </w:rPr>
        <w:t>and efficient tool for CA</w:t>
      </w:r>
      <w:r w:rsidRPr="000B764F">
        <w:rPr>
          <w:sz w:val="22"/>
          <w:szCs w:val="22"/>
        </w:rPr>
        <w:t>.</w:t>
      </w:r>
      <w:r w:rsidR="002427AE" w:rsidRPr="000B764F">
        <w:rPr>
          <w:sz w:val="22"/>
          <w:szCs w:val="22"/>
        </w:rPr>
        <w:t xml:space="preserve"> Being so lightweight, Spark is very capable of modelling the number of cells I would require for this project; in </w:t>
      </w:r>
      <w:r w:rsidR="009C7DFD" w:rsidRPr="000B764F">
        <w:rPr>
          <w:sz w:val="22"/>
          <w:szCs w:val="22"/>
        </w:rPr>
        <w:t>fact,</w:t>
      </w:r>
      <w:r w:rsidR="002427AE" w:rsidRPr="000B764F">
        <w:rPr>
          <w:sz w:val="22"/>
          <w:szCs w:val="22"/>
        </w:rPr>
        <w:t xml:space="preserve"> it can simulate </w:t>
      </w:r>
      <w:r w:rsidR="00BA448E" w:rsidRPr="000B764F">
        <w:rPr>
          <w:sz w:val="22"/>
          <w:szCs w:val="22"/>
        </w:rPr>
        <w:t>a grid of 101x101 with 10201 cells in real time.</w:t>
      </w:r>
      <w:r w:rsidRPr="000B764F">
        <w:rPr>
          <w:sz w:val="22"/>
          <w:szCs w:val="22"/>
        </w:rPr>
        <w:t xml:space="preserve"> Its programs are written in SPARK-PL which is translated into Java source code</w:t>
      </w:r>
      <w:r w:rsidR="00B218EF" w:rsidRPr="000B764F">
        <w:rPr>
          <w:sz w:val="22"/>
          <w:szCs w:val="22"/>
        </w:rPr>
        <w:t>, meaning a significant amount of time will be required to learn the new language.</w:t>
      </w:r>
      <w:r w:rsidR="002427AE" w:rsidRPr="000B764F">
        <w:rPr>
          <w:sz w:val="22"/>
          <w:szCs w:val="22"/>
        </w:rPr>
        <w:t xml:space="preserve"> </w:t>
      </w:r>
      <w:r w:rsidR="00BA448E" w:rsidRPr="000B764F">
        <w:rPr>
          <w:sz w:val="22"/>
          <w:szCs w:val="22"/>
        </w:rPr>
        <w:t>Another downside is that being a CA</w:t>
      </w:r>
      <w:r w:rsidR="00260B53" w:rsidRPr="000B764F">
        <w:rPr>
          <w:sz w:val="22"/>
          <w:szCs w:val="22"/>
        </w:rPr>
        <w:t>,</w:t>
      </w:r>
      <w:r w:rsidR="00BA448E" w:rsidRPr="000B764F">
        <w:rPr>
          <w:sz w:val="22"/>
          <w:szCs w:val="22"/>
        </w:rPr>
        <w:t xml:space="preserve"> the ECs are embedded into the endothelial matrix (the layer the cells sit on top) and therefore are unable to move around the system</w:t>
      </w:r>
      <w:r w:rsidR="009C7DFD" w:rsidRPr="000B764F">
        <w:rPr>
          <w:sz w:val="22"/>
          <w:szCs w:val="22"/>
        </w:rPr>
        <w:t xml:space="preserve">, </w:t>
      </w:r>
      <w:r w:rsidR="00AA6806" w:rsidRPr="000B764F">
        <w:rPr>
          <w:sz w:val="22"/>
          <w:szCs w:val="22"/>
        </w:rPr>
        <w:t xml:space="preserve">and </w:t>
      </w:r>
      <w:r w:rsidR="009C7DFD" w:rsidRPr="000B764F">
        <w:rPr>
          <w:sz w:val="22"/>
          <w:szCs w:val="22"/>
        </w:rPr>
        <w:t>as explained above, this is a simplification of reality as ECs are constantly moving or shifting on top of the endothelium layer.</w:t>
      </w:r>
    </w:p>
    <w:p w14:paraId="17A7B0DB" w14:textId="77777777" w:rsidR="00F65495" w:rsidRPr="000B764F" w:rsidRDefault="00F65495" w:rsidP="00046277">
      <w:pPr>
        <w:pStyle w:val="NormalWeb"/>
        <w:spacing w:before="0" w:beforeAutospacing="0" w:after="0" w:afterAutospacing="0"/>
        <w:ind w:left="720"/>
        <w:rPr>
          <w:sz w:val="22"/>
          <w:szCs w:val="22"/>
        </w:rPr>
      </w:pPr>
    </w:p>
    <w:p w14:paraId="6F365CBE" w14:textId="7611A6E8" w:rsidR="00E63FC7" w:rsidRPr="000B764F" w:rsidRDefault="00A94CC0" w:rsidP="00DB75A7">
      <w:pPr>
        <w:pStyle w:val="NormalWeb"/>
        <w:spacing w:before="0" w:beforeAutospacing="0" w:after="0" w:afterAutospacing="0"/>
        <w:rPr>
          <w:sz w:val="22"/>
          <w:szCs w:val="22"/>
        </w:rPr>
      </w:pPr>
      <w:r w:rsidRPr="000B764F">
        <w:rPr>
          <w:sz w:val="22"/>
          <w:szCs w:val="22"/>
        </w:rPr>
        <w:t>The other program</w:t>
      </w:r>
      <w:r w:rsidR="00DD75A9" w:rsidRPr="000B764F">
        <w:rPr>
          <w:sz w:val="22"/>
          <w:szCs w:val="22"/>
        </w:rPr>
        <w:t xml:space="preserve"> is </w:t>
      </w:r>
      <w:r w:rsidR="003A46F8" w:rsidRPr="000B764F">
        <w:rPr>
          <w:sz w:val="22"/>
          <w:szCs w:val="22"/>
        </w:rPr>
        <w:t>a python based ABM</w:t>
      </w:r>
      <w:r w:rsidR="00DD75A9" w:rsidRPr="000B764F">
        <w:rPr>
          <w:sz w:val="22"/>
          <w:szCs w:val="22"/>
        </w:rPr>
        <w:t xml:space="preserve"> by Marziha Tehrani</w:t>
      </w:r>
      <w:r w:rsidRPr="000B764F">
        <w:rPr>
          <w:sz w:val="22"/>
          <w:szCs w:val="22"/>
        </w:rPr>
        <w:t>, a PhD student, called CellABM.</w:t>
      </w:r>
      <w:r w:rsidR="003A46F8" w:rsidRPr="000B764F">
        <w:rPr>
          <w:sz w:val="22"/>
          <w:szCs w:val="22"/>
        </w:rPr>
        <w:t xml:space="preserve"> </w:t>
      </w:r>
      <w:r w:rsidRPr="000B764F">
        <w:rPr>
          <w:sz w:val="22"/>
          <w:szCs w:val="22"/>
        </w:rPr>
        <w:t>I</w:t>
      </w:r>
      <w:r w:rsidR="003800F0" w:rsidRPr="000B764F">
        <w:rPr>
          <w:sz w:val="22"/>
          <w:szCs w:val="22"/>
        </w:rPr>
        <w:t xml:space="preserve">t uses two agents to model interactions </w:t>
      </w:r>
      <w:r w:rsidR="003A46F8" w:rsidRPr="000B764F">
        <w:rPr>
          <w:sz w:val="22"/>
          <w:szCs w:val="22"/>
        </w:rPr>
        <w:t>betwe</w:t>
      </w:r>
      <w:r w:rsidR="003800F0" w:rsidRPr="000B764F">
        <w:rPr>
          <w:sz w:val="22"/>
          <w:szCs w:val="22"/>
        </w:rPr>
        <w:t>en cancer cells and stem cells and</w:t>
      </w:r>
      <w:r w:rsidR="003A46F8" w:rsidRPr="000B764F">
        <w:rPr>
          <w:sz w:val="22"/>
          <w:szCs w:val="22"/>
        </w:rPr>
        <w:t xml:space="preserve"> has several classes which allow</w:t>
      </w:r>
      <w:ins w:id="126" w:author="D.Walker" w:date="2017-11-28T16:52:00Z">
        <w:r w:rsidR="00807C12" w:rsidRPr="000B764F">
          <w:rPr>
            <w:sz w:val="22"/>
            <w:szCs w:val="22"/>
          </w:rPr>
          <w:t xml:space="preserve">s the user </w:t>
        </w:r>
      </w:ins>
      <w:del w:id="127" w:author="D.Walker" w:date="2017-11-28T16:52:00Z">
        <w:r w:rsidR="003A46F8" w:rsidRPr="000B764F" w:rsidDel="00807C12">
          <w:rPr>
            <w:sz w:val="22"/>
            <w:szCs w:val="22"/>
          </w:rPr>
          <w:delText xml:space="preserve"> you </w:delText>
        </w:r>
      </w:del>
      <w:r w:rsidR="003A46F8" w:rsidRPr="000B764F">
        <w:rPr>
          <w:sz w:val="22"/>
          <w:szCs w:val="22"/>
        </w:rPr>
        <w:t>to easily change the rules of each phase of the cell cycle along with the initial cell parameters, such as size</w:t>
      </w:r>
      <w:r w:rsidR="00E63FC7" w:rsidRPr="000B764F">
        <w:rPr>
          <w:sz w:val="22"/>
          <w:szCs w:val="22"/>
        </w:rPr>
        <w:t>, direction and speed.</w:t>
      </w:r>
      <w:r w:rsidRPr="000B764F">
        <w:rPr>
          <w:sz w:val="22"/>
          <w:szCs w:val="22"/>
        </w:rPr>
        <w:t xml:space="preserve"> However at large cell numbers</w:t>
      </w:r>
      <w:r w:rsidR="003800F0" w:rsidRPr="000B764F">
        <w:rPr>
          <w:sz w:val="22"/>
          <w:szCs w:val="22"/>
        </w:rPr>
        <w:t>, it</w:t>
      </w:r>
      <w:r w:rsidRPr="000B764F">
        <w:rPr>
          <w:sz w:val="22"/>
          <w:szCs w:val="22"/>
        </w:rPr>
        <w:t xml:space="preserve"> is rather slow and </w:t>
      </w:r>
      <w:r w:rsidR="003800F0" w:rsidRPr="000B764F">
        <w:rPr>
          <w:sz w:val="22"/>
          <w:szCs w:val="22"/>
        </w:rPr>
        <w:t>there are</w:t>
      </w:r>
      <w:r w:rsidRPr="000B764F">
        <w:rPr>
          <w:sz w:val="22"/>
          <w:szCs w:val="22"/>
        </w:rPr>
        <w:t xml:space="preserve"> no capabilities of interacting with the agents during the simulation.</w:t>
      </w:r>
    </w:p>
    <w:p w14:paraId="5AC7B25E" w14:textId="77777777" w:rsidR="001944B6" w:rsidRPr="000B764F" w:rsidRDefault="001944B6" w:rsidP="00115F28">
      <w:pPr>
        <w:pStyle w:val="NormalWeb"/>
        <w:spacing w:before="0" w:beforeAutospacing="0" w:after="0" w:afterAutospacing="0"/>
        <w:rPr>
          <w:sz w:val="22"/>
          <w:szCs w:val="22"/>
        </w:rPr>
      </w:pPr>
    </w:p>
    <w:p w14:paraId="48D246DB" w14:textId="07A5E748" w:rsidR="00BA448E" w:rsidRPr="000B764F" w:rsidRDefault="00BA448E" w:rsidP="00DB75A7">
      <w:pPr>
        <w:pStyle w:val="NormalWeb"/>
        <w:spacing w:before="0" w:beforeAutospacing="0" w:after="0" w:afterAutospacing="0"/>
        <w:rPr>
          <w:sz w:val="22"/>
          <w:szCs w:val="22"/>
        </w:rPr>
      </w:pPr>
      <w:r w:rsidRPr="000B764F">
        <w:rPr>
          <w:sz w:val="22"/>
          <w:szCs w:val="22"/>
        </w:rPr>
        <w:t>There are three other software frameworks I’ve looked at, but not as in-depth as the two described above; they are: Net Logo, Mason, and Repast.</w:t>
      </w:r>
      <w:r w:rsidR="00185A9C" w:rsidRPr="000B764F">
        <w:rPr>
          <w:sz w:val="22"/>
          <w:szCs w:val="22"/>
        </w:rPr>
        <w:t xml:space="preserve"> </w:t>
      </w:r>
    </w:p>
    <w:p w14:paraId="29CFF393" w14:textId="29C0142A" w:rsidR="00BA448E" w:rsidRPr="000B764F" w:rsidRDefault="00BA448E" w:rsidP="00115F28">
      <w:pPr>
        <w:pStyle w:val="NormalWeb"/>
        <w:spacing w:before="0" w:beforeAutospacing="0" w:after="0" w:afterAutospacing="0"/>
        <w:rPr>
          <w:sz w:val="22"/>
          <w:szCs w:val="22"/>
        </w:rPr>
      </w:pPr>
      <w:r w:rsidRPr="000B764F">
        <w:rPr>
          <w:sz w:val="22"/>
          <w:szCs w:val="22"/>
        </w:rPr>
        <w:tab/>
      </w:r>
    </w:p>
    <w:tbl>
      <w:tblPr>
        <w:tblStyle w:val="TableGrid"/>
        <w:tblW w:w="0" w:type="auto"/>
        <w:tblInd w:w="720" w:type="dxa"/>
        <w:tblLook w:val="04A0" w:firstRow="1" w:lastRow="0" w:firstColumn="1" w:lastColumn="0" w:noHBand="0" w:noVBand="1"/>
        <w:tblPrChange w:id="128" w:author="Harry Cooper" w:date="2017-11-30T19:42:00Z">
          <w:tblPr>
            <w:tblStyle w:val="TableGrid"/>
            <w:tblW w:w="0" w:type="auto"/>
            <w:tblInd w:w="720" w:type="dxa"/>
            <w:tblLook w:val="04A0" w:firstRow="1" w:lastRow="0" w:firstColumn="1" w:lastColumn="0" w:noHBand="0" w:noVBand="1"/>
          </w:tblPr>
        </w:tblPrChange>
      </w:tblPr>
      <w:tblGrid>
        <w:gridCol w:w="2022"/>
        <w:tblGridChange w:id="129">
          <w:tblGrid>
            <w:gridCol w:w="2022"/>
          </w:tblGrid>
        </w:tblGridChange>
      </w:tblGrid>
      <w:tr w:rsidR="001944B6" w:rsidRPr="000B764F" w:rsidDel="001944B6" w14:paraId="612E0A74" w14:textId="1A2C9994" w:rsidTr="00115F28">
        <w:trPr>
          <w:trHeight w:val="332"/>
          <w:del w:id="130" w:author="Harry Cooper" w:date="2017-11-29T15:15:00Z"/>
          <w:trPrChange w:id="131" w:author="Harry Cooper" w:date="2017-11-30T19:42:00Z">
            <w:trPr>
              <w:trHeight w:val="260"/>
            </w:trPr>
          </w:trPrChange>
        </w:trPr>
        <w:tc>
          <w:tcPr>
            <w:tcW w:w="2022" w:type="dxa"/>
            <w:tcPrChange w:id="132" w:author="Harry Cooper" w:date="2017-11-30T19:42:00Z">
              <w:tcPr>
                <w:tcW w:w="2022" w:type="dxa"/>
              </w:tcPr>
            </w:tcPrChange>
          </w:tcPr>
          <w:p w14:paraId="6AF55796" w14:textId="48F5D657" w:rsidR="001944B6" w:rsidRPr="000B764F" w:rsidDel="001944B6" w:rsidRDefault="001944B6" w:rsidP="00046277">
            <w:pPr>
              <w:pStyle w:val="NormalWeb"/>
              <w:spacing w:before="0" w:beforeAutospacing="0" w:after="0" w:afterAutospacing="0"/>
              <w:rPr>
                <w:del w:id="133" w:author="Harry Cooper" w:date="2017-11-29T15:15:00Z"/>
                <w:sz w:val="22"/>
                <w:szCs w:val="22"/>
              </w:rPr>
            </w:pPr>
          </w:p>
        </w:tc>
      </w:tr>
      <w:tr w:rsidR="001944B6" w:rsidRPr="000B764F" w:rsidDel="001944B6" w14:paraId="43103CE0" w14:textId="493D0ADD" w:rsidTr="00E63FC7">
        <w:trPr>
          <w:trHeight w:val="260"/>
          <w:del w:id="134" w:author="Harry Cooper" w:date="2017-11-29T15:15:00Z"/>
        </w:trPr>
        <w:tc>
          <w:tcPr>
            <w:tcW w:w="2022" w:type="dxa"/>
          </w:tcPr>
          <w:p w14:paraId="319F3064" w14:textId="3C0C91AA" w:rsidR="001944B6" w:rsidRPr="000B764F" w:rsidDel="001944B6" w:rsidRDefault="001944B6" w:rsidP="00046277">
            <w:pPr>
              <w:pStyle w:val="NormalWeb"/>
              <w:spacing w:before="0" w:beforeAutospacing="0" w:after="0" w:afterAutospacing="0"/>
              <w:rPr>
                <w:del w:id="135" w:author="Harry Cooper" w:date="2017-11-29T15:15:00Z"/>
                <w:sz w:val="22"/>
                <w:szCs w:val="22"/>
              </w:rPr>
            </w:pPr>
          </w:p>
        </w:tc>
      </w:tr>
      <w:tr w:rsidR="001944B6" w:rsidRPr="000B764F" w:rsidDel="001944B6" w14:paraId="53645236" w14:textId="5300A506" w:rsidTr="00E63FC7">
        <w:trPr>
          <w:trHeight w:val="260"/>
          <w:del w:id="136" w:author="Harry Cooper" w:date="2017-11-29T15:15:00Z"/>
        </w:trPr>
        <w:tc>
          <w:tcPr>
            <w:tcW w:w="2022" w:type="dxa"/>
          </w:tcPr>
          <w:p w14:paraId="777B61D0" w14:textId="45D68D89" w:rsidR="001944B6" w:rsidRPr="000B764F" w:rsidDel="001944B6" w:rsidRDefault="001944B6" w:rsidP="00046277">
            <w:pPr>
              <w:pStyle w:val="NormalWeb"/>
              <w:spacing w:before="0" w:beforeAutospacing="0" w:after="0" w:afterAutospacing="0"/>
              <w:rPr>
                <w:del w:id="137" w:author="Harry Cooper" w:date="2017-11-29T15:15:00Z"/>
                <w:sz w:val="22"/>
                <w:szCs w:val="22"/>
              </w:rPr>
            </w:pPr>
          </w:p>
        </w:tc>
      </w:tr>
    </w:tbl>
    <w:p w14:paraId="10CB6537" w14:textId="2038B785" w:rsidR="00BA448E" w:rsidRDefault="00BA448E" w:rsidP="00DB75A7">
      <w:pPr>
        <w:pStyle w:val="NormalWeb"/>
        <w:spacing w:before="0" w:beforeAutospacing="0" w:after="0" w:afterAutospacing="0"/>
        <w:rPr>
          <w:sz w:val="22"/>
          <w:szCs w:val="22"/>
        </w:rPr>
      </w:pPr>
      <w:r w:rsidRPr="000B764F">
        <w:rPr>
          <w:sz w:val="22"/>
          <w:szCs w:val="22"/>
        </w:rPr>
        <w:t xml:space="preserve">Below, I have </w:t>
      </w:r>
      <w:r w:rsidR="007613B3" w:rsidRPr="000B764F">
        <w:rPr>
          <w:sz w:val="22"/>
          <w:szCs w:val="22"/>
        </w:rPr>
        <w:t>quantitat</w:t>
      </w:r>
      <w:r w:rsidR="007653C6" w:rsidRPr="000B764F">
        <w:rPr>
          <w:sz w:val="22"/>
          <w:szCs w:val="22"/>
        </w:rPr>
        <w:t>ively summarised the</w:t>
      </w:r>
      <w:r w:rsidRPr="000B764F">
        <w:rPr>
          <w:sz w:val="22"/>
          <w:szCs w:val="22"/>
        </w:rPr>
        <w:t xml:space="preserve"> strengths of each software in relation to each other. </w:t>
      </w:r>
      <w:r w:rsidR="001C57A4" w:rsidRPr="000B764F">
        <w:rPr>
          <w:sz w:val="22"/>
          <w:szCs w:val="22"/>
        </w:rPr>
        <w:t>A</w:t>
      </w:r>
      <w:r w:rsidRPr="000B764F">
        <w:rPr>
          <w:sz w:val="22"/>
          <w:szCs w:val="22"/>
        </w:rPr>
        <w:t xml:space="preserve"> scoring system between 1</w:t>
      </w:r>
      <w:r w:rsidR="00C868CE" w:rsidRPr="000B764F">
        <w:rPr>
          <w:sz w:val="22"/>
          <w:szCs w:val="22"/>
        </w:rPr>
        <w:t xml:space="preserve"> (low)</w:t>
      </w:r>
      <w:r w:rsidRPr="000B764F">
        <w:rPr>
          <w:sz w:val="22"/>
          <w:szCs w:val="22"/>
        </w:rPr>
        <w:t xml:space="preserve"> and 5</w:t>
      </w:r>
      <w:r w:rsidR="00C868CE" w:rsidRPr="000B764F">
        <w:rPr>
          <w:sz w:val="22"/>
          <w:szCs w:val="22"/>
        </w:rPr>
        <w:t xml:space="preserve"> (high)</w:t>
      </w:r>
      <w:r w:rsidRPr="000B764F">
        <w:rPr>
          <w:sz w:val="22"/>
          <w:szCs w:val="22"/>
        </w:rPr>
        <w:t xml:space="preserve"> </w:t>
      </w:r>
      <w:r w:rsidR="001C57A4" w:rsidRPr="000B764F">
        <w:rPr>
          <w:sz w:val="22"/>
          <w:szCs w:val="22"/>
        </w:rPr>
        <w:t>is multiplied</w:t>
      </w:r>
      <w:r w:rsidRPr="000B764F">
        <w:rPr>
          <w:sz w:val="22"/>
          <w:szCs w:val="22"/>
        </w:rPr>
        <w:t xml:space="preserve"> by the weight of each category. This gives a total showing the overall usefulness of the software. </w:t>
      </w:r>
    </w:p>
    <w:p w14:paraId="3AE52542" w14:textId="77777777" w:rsidR="00DB75A7" w:rsidRPr="00DB75A7" w:rsidRDefault="00DB75A7" w:rsidP="00DB75A7">
      <w:pPr>
        <w:pStyle w:val="NormalWeb"/>
        <w:spacing w:before="0" w:beforeAutospacing="0" w:after="0" w:afterAutospacing="0"/>
        <w:rPr>
          <w:sz w:val="22"/>
          <w:szCs w:val="22"/>
        </w:rPr>
      </w:pPr>
    </w:p>
    <w:tbl>
      <w:tblPr>
        <w:tblStyle w:val="TableGrid"/>
        <w:tblW w:w="8172" w:type="dxa"/>
        <w:jc w:val="center"/>
        <w:tblLook w:val="04A0" w:firstRow="1" w:lastRow="0" w:firstColumn="1" w:lastColumn="0" w:noHBand="0" w:noVBand="1"/>
      </w:tblPr>
      <w:tblGrid>
        <w:gridCol w:w="2184"/>
        <w:gridCol w:w="510"/>
        <w:gridCol w:w="1067"/>
        <w:gridCol w:w="1109"/>
        <w:gridCol w:w="1086"/>
        <w:gridCol w:w="1100"/>
        <w:gridCol w:w="1116"/>
      </w:tblGrid>
      <w:tr w:rsidR="00450068" w:rsidRPr="000B764F" w14:paraId="3B47DB16" w14:textId="77777777" w:rsidTr="00DB75A7">
        <w:trPr>
          <w:trHeight w:val="340"/>
          <w:jc w:val="center"/>
          <w:ins w:id="138" w:author="Harry Cooper" w:date="2017-11-29T15:15:00Z"/>
        </w:trPr>
        <w:tc>
          <w:tcPr>
            <w:tcW w:w="2719" w:type="dxa"/>
            <w:gridSpan w:val="2"/>
            <w:vMerge w:val="restart"/>
            <w:vAlign w:val="center"/>
          </w:tcPr>
          <w:p w14:paraId="773CAA59" w14:textId="77777777" w:rsidR="0071354D" w:rsidRPr="000B764F" w:rsidRDefault="0071354D" w:rsidP="00DB75A7">
            <w:pPr>
              <w:pStyle w:val="NormalWeb"/>
              <w:spacing w:before="0" w:beforeAutospacing="0" w:after="0" w:afterAutospacing="0"/>
              <w:rPr>
                <w:b/>
                <w:sz w:val="22"/>
                <w:szCs w:val="22"/>
              </w:rPr>
            </w:pPr>
          </w:p>
        </w:tc>
        <w:tc>
          <w:tcPr>
            <w:tcW w:w="5453" w:type="dxa"/>
            <w:gridSpan w:val="5"/>
            <w:vAlign w:val="center"/>
          </w:tcPr>
          <w:p w14:paraId="2DA558AE" w14:textId="76C1789A" w:rsidR="0071354D" w:rsidRPr="000B764F" w:rsidRDefault="0071354D">
            <w:pPr>
              <w:pStyle w:val="NormalWeb"/>
              <w:spacing w:before="0" w:beforeAutospacing="0" w:after="0" w:afterAutospacing="0"/>
              <w:jc w:val="center"/>
              <w:rPr>
                <w:ins w:id="139" w:author="Harry Cooper" w:date="2017-11-29T15:15:00Z"/>
                <w:b/>
                <w:sz w:val="22"/>
                <w:szCs w:val="22"/>
                <w:rPrChange w:id="140" w:author="Harry Cooper" w:date="2017-11-29T15:16:00Z">
                  <w:rPr>
                    <w:ins w:id="141" w:author="Harry Cooper" w:date="2017-11-29T15:15:00Z"/>
                    <w:rFonts w:asciiTheme="minorHAnsi" w:hAnsiTheme="minorHAnsi"/>
                    <w:szCs w:val="22"/>
                  </w:rPr>
                </w:rPrChange>
              </w:rPr>
              <w:pPrChange w:id="142" w:author="Harry Cooper" w:date="2017-11-29T15:16:00Z">
                <w:pPr>
                  <w:pStyle w:val="NormalWeb"/>
                  <w:spacing w:before="0" w:beforeAutospacing="0" w:after="0" w:afterAutospacing="0"/>
                </w:pPr>
              </w:pPrChange>
            </w:pPr>
            <w:ins w:id="143" w:author="Harry Cooper" w:date="2017-11-29T15:16:00Z">
              <w:r w:rsidRPr="000B764F">
                <w:rPr>
                  <w:b/>
                  <w:sz w:val="22"/>
                  <w:szCs w:val="22"/>
                  <w:rPrChange w:id="144" w:author="Harry Cooper" w:date="2017-11-29T15:16:00Z">
                    <w:rPr>
                      <w:rFonts w:asciiTheme="minorHAnsi" w:hAnsiTheme="minorHAnsi"/>
                      <w:szCs w:val="22"/>
                    </w:rPr>
                  </w:rPrChange>
                </w:rPr>
                <w:t>Comparison of Software</w:t>
              </w:r>
            </w:ins>
          </w:p>
        </w:tc>
      </w:tr>
      <w:tr w:rsidR="00B45B87" w:rsidRPr="000B764F" w14:paraId="5E43799F" w14:textId="77777777" w:rsidTr="00DB75A7">
        <w:trPr>
          <w:trHeight w:val="359"/>
          <w:jc w:val="center"/>
        </w:trPr>
        <w:tc>
          <w:tcPr>
            <w:tcW w:w="2719" w:type="dxa"/>
            <w:gridSpan w:val="2"/>
            <w:vMerge/>
            <w:vAlign w:val="center"/>
          </w:tcPr>
          <w:p w14:paraId="1752B748" w14:textId="77777777" w:rsidR="0071354D" w:rsidRPr="000B764F" w:rsidRDefault="0071354D" w:rsidP="00450068">
            <w:pPr>
              <w:pStyle w:val="NormalWeb"/>
              <w:spacing w:before="0" w:beforeAutospacing="0" w:after="0" w:afterAutospacing="0"/>
              <w:jc w:val="center"/>
              <w:rPr>
                <w:b/>
                <w:sz w:val="22"/>
                <w:szCs w:val="22"/>
              </w:rPr>
            </w:pPr>
          </w:p>
        </w:tc>
        <w:tc>
          <w:tcPr>
            <w:tcW w:w="1080" w:type="dxa"/>
            <w:vAlign w:val="center"/>
          </w:tcPr>
          <w:p w14:paraId="134023C4" w14:textId="6D6002A7" w:rsidR="0071354D" w:rsidRPr="000B764F" w:rsidRDefault="0071354D" w:rsidP="00450068">
            <w:pPr>
              <w:pStyle w:val="NormalWeb"/>
              <w:spacing w:before="0" w:beforeAutospacing="0" w:after="0" w:afterAutospacing="0"/>
              <w:jc w:val="center"/>
              <w:rPr>
                <w:b/>
                <w:sz w:val="22"/>
                <w:szCs w:val="22"/>
                <w:rPrChange w:id="145" w:author="Harry Cooper" w:date="2017-11-29T15:16:00Z">
                  <w:rPr>
                    <w:rFonts w:asciiTheme="minorHAnsi" w:hAnsiTheme="minorHAnsi"/>
                    <w:szCs w:val="22"/>
                  </w:rPr>
                </w:rPrChange>
              </w:rPr>
            </w:pPr>
            <w:r w:rsidRPr="000B764F">
              <w:rPr>
                <w:b/>
                <w:sz w:val="22"/>
                <w:szCs w:val="22"/>
                <w:rPrChange w:id="146" w:author="Harry Cooper" w:date="2017-11-29T15:16:00Z">
                  <w:rPr>
                    <w:rFonts w:asciiTheme="minorHAnsi" w:hAnsiTheme="minorHAnsi"/>
                    <w:szCs w:val="22"/>
                  </w:rPr>
                </w:rPrChange>
              </w:rPr>
              <w:t>Spark</w:t>
            </w:r>
          </w:p>
        </w:tc>
        <w:tc>
          <w:tcPr>
            <w:tcW w:w="1030" w:type="dxa"/>
            <w:vAlign w:val="center"/>
          </w:tcPr>
          <w:p w14:paraId="1EA8C69C" w14:textId="05F512F5" w:rsidR="0071354D" w:rsidRPr="000B764F" w:rsidRDefault="0071354D" w:rsidP="00450068">
            <w:pPr>
              <w:pStyle w:val="NormalWeb"/>
              <w:spacing w:before="0" w:beforeAutospacing="0" w:after="0" w:afterAutospacing="0"/>
              <w:jc w:val="center"/>
              <w:rPr>
                <w:b/>
                <w:sz w:val="22"/>
                <w:szCs w:val="22"/>
                <w:rPrChange w:id="147" w:author="Harry Cooper" w:date="2017-11-29T15:16:00Z">
                  <w:rPr>
                    <w:rFonts w:asciiTheme="minorHAnsi" w:hAnsiTheme="minorHAnsi"/>
                    <w:szCs w:val="22"/>
                  </w:rPr>
                </w:rPrChange>
              </w:rPr>
            </w:pPr>
            <w:r w:rsidRPr="000B764F">
              <w:rPr>
                <w:b/>
                <w:sz w:val="22"/>
                <w:szCs w:val="22"/>
                <w:rPrChange w:id="148" w:author="Harry Cooper" w:date="2017-11-29T15:16:00Z">
                  <w:rPr>
                    <w:rFonts w:asciiTheme="minorHAnsi" w:hAnsiTheme="minorHAnsi"/>
                    <w:szCs w:val="22"/>
                  </w:rPr>
                </w:rPrChange>
              </w:rPr>
              <w:t>CellABM</w:t>
            </w:r>
          </w:p>
        </w:tc>
        <w:tc>
          <w:tcPr>
            <w:tcW w:w="1104" w:type="dxa"/>
            <w:vAlign w:val="center"/>
          </w:tcPr>
          <w:p w14:paraId="4BD80F2F" w14:textId="25E507BD" w:rsidR="0071354D" w:rsidRPr="000B764F" w:rsidRDefault="0071354D" w:rsidP="00450068">
            <w:pPr>
              <w:pStyle w:val="NormalWeb"/>
              <w:spacing w:before="0" w:beforeAutospacing="0" w:after="0" w:afterAutospacing="0"/>
              <w:jc w:val="center"/>
              <w:rPr>
                <w:b/>
                <w:sz w:val="22"/>
                <w:szCs w:val="22"/>
                <w:rPrChange w:id="149" w:author="Harry Cooper" w:date="2017-11-29T15:16:00Z">
                  <w:rPr>
                    <w:rFonts w:asciiTheme="minorHAnsi" w:hAnsiTheme="minorHAnsi"/>
                    <w:szCs w:val="22"/>
                  </w:rPr>
                </w:rPrChange>
              </w:rPr>
            </w:pPr>
            <w:r w:rsidRPr="000B764F">
              <w:rPr>
                <w:b/>
                <w:sz w:val="22"/>
                <w:szCs w:val="22"/>
                <w:rPrChange w:id="150" w:author="Harry Cooper" w:date="2017-11-29T15:16:00Z">
                  <w:rPr>
                    <w:rFonts w:asciiTheme="minorHAnsi" w:hAnsiTheme="minorHAnsi"/>
                    <w:szCs w:val="22"/>
                  </w:rPr>
                </w:rPrChange>
              </w:rPr>
              <w:t>Net Logo</w:t>
            </w:r>
          </w:p>
        </w:tc>
        <w:tc>
          <w:tcPr>
            <w:tcW w:w="1111" w:type="dxa"/>
            <w:vAlign w:val="center"/>
          </w:tcPr>
          <w:p w14:paraId="3ACB66F9" w14:textId="5E66A31E" w:rsidR="0071354D" w:rsidRPr="000B764F" w:rsidRDefault="0071354D" w:rsidP="00450068">
            <w:pPr>
              <w:pStyle w:val="NormalWeb"/>
              <w:spacing w:before="0" w:beforeAutospacing="0" w:after="0" w:afterAutospacing="0"/>
              <w:jc w:val="center"/>
              <w:rPr>
                <w:b/>
                <w:sz w:val="22"/>
                <w:szCs w:val="22"/>
                <w:rPrChange w:id="151" w:author="Harry Cooper" w:date="2017-11-29T15:16:00Z">
                  <w:rPr>
                    <w:rFonts w:asciiTheme="minorHAnsi" w:hAnsiTheme="minorHAnsi"/>
                    <w:szCs w:val="22"/>
                  </w:rPr>
                </w:rPrChange>
              </w:rPr>
            </w:pPr>
            <w:r w:rsidRPr="000B764F">
              <w:rPr>
                <w:b/>
                <w:sz w:val="22"/>
                <w:szCs w:val="22"/>
                <w:rPrChange w:id="152" w:author="Harry Cooper" w:date="2017-11-29T15:16:00Z">
                  <w:rPr>
                    <w:rFonts w:asciiTheme="minorHAnsi" w:hAnsiTheme="minorHAnsi"/>
                    <w:szCs w:val="22"/>
                  </w:rPr>
                </w:rPrChange>
              </w:rPr>
              <w:t>Mason</w:t>
            </w:r>
          </w:p>
        </w:tc>
        <w:tc>
          <w:tcPr>
            <w:tcW w:w="1128" w:type="dxa"/>
            <w:vAlign w:val="center"/>
          </w:tcPr>
          <w:p w14:paraId="283A43B0" w14:textId="1301C8D3" w:rsidR="0071354D" w:rsidRPr="000B764F" w:rsidRDefault="0071354D" w:rsidP="00450068">
            <w:pPr>
              <w:pStyle w:val="NormalWeb"/>
              <w:spacing w:before="0" w:beforeAutospacing="0" w:after="0" w:afterAutospacing="0"/>
              <w:jc w:val="center"/>
              <w:rPr>
                <w:b/>
                <w:sz w:val="22"/>
                <w:szCs w:val="22"/>
                <w:rPrChange w:id="153" w:author="Harry Cooper" w:date="2017-11-29T15:16:00Z">
                  <w:rPr>
                    <w:rFonts w:asciiTheme="minorHAnsi" w:hAnsiTheme="minorHAnsi"/>
                    <w:szCs w:val="22"/>
                  </w:rPr>
                </w:rPrChange>
              </w:rPr>
            </w:pPr>
            <w:r w:rsidRPr="000B764F">
              <w:rPr>
                <w:b/>
                <w:sz w:val="22"/>
                <w:szCs w:val="22"/>
              </w:rPr>
              <w:t>Repa</w:t>
            </w:r>
            <w:r w:rsidRPr="000B764F">
              <w:rPr>
                <w:b/>
                <w:sz w:val="22"/>
                <w:szCs w:val="22"/>
                <w:rPrChange w:id="154" w:author="Harry Cooper" w:date="2017-11-29T15:16:00Z">
                  <w:rPr>
                    <w:rFonts w:asciiTheme="minorHAnsi" w:hAnsiTheme="minorHAnsi"/>
                    <w:szCs w:val="22"/>
                  </w:rPr>
                </w:rPrChange>
              </w:rPr>
              <w:t>st</w:t>
            </w:r>
          </w:p>
        </w:tc>
      </w:tr>
      <w:tr w:rsidR="00B45B87" w:rsidRPr="000B764F" w14:paraId="17BCBD7E" w14:textId="77777777" w:rsidTr="00DB75A7">
        <w:trPr>
          <w:trHeight w:val="359"/>
          <w:jc w:val="center"/>
        </w:trPr>
        <w:tc>
          <w:tcPr>
            <w:tcW w:w="2208" w:type="dxa"/>
            <w:vAlign w:val="center"/>
          </w:tcPr>
          <w:p w14:paraId="5D9DBBED" w14:textId="7902AB1E" w:rsidR="0071354D" w:rsidRPr="000B764F" w:rsidRDefault="0071354D" w:rsidP="00450068">
            <w:pPr>
              <w:pStyle w:val="NormalWeb"/>
              <w:spacing w:before="0" w:beforeAutospacing="0" w:after="0" w:afterAutospacing="0"/>
              <w:jc w:val="center"/>
              <w:rPr>
                <w:b/>
                <w:sz w:val="22"/>
                <w:szCs w:val="22"/>
                <w:rPrChange w:id="155" w:author="Harry Cooper" w:date="2017-11-29T15:16:00Z">
                  <w:rPr>
                    <w:rFonts w:asciiTheme="minorHAnsi" w:hAnsiTheme="minorHAnsi"/>
                    <w:szCs w:val="22"/>
                  </w:rPr>
                </w:rPrChange>
              </w:rPr>
            </w:pPr>
            <w:r w:rsidRPr="000B764F">
              <w:rPr>
                <w:b/>
                <w:sz w:val="22"/>
                <w:szCs w:val="22"/>
              </w:rPr>
              <w:t>Method (CA or ABM)</w:t>
            </w:r>
          </w:p>
        </w:tc>
        <w:tc>
          <w:tcPr>
            <w:tcW w:w="511" w:type="dxa"/>
            <w:vAlign w:val="center"/>
          </w:tcPr>
          <w:p w14:paraId="5C618CD4" w14:textId="5ECD7C7F"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073F53E9" w14:textId="510F6B35" w:rsidR="0071354D" w:rsidRPr="000B764F" w:rsidRDefault="00C868CE" w:rsidP="00450068">
            <w:pPr>
              <w:pStyle w:val="NormalWeb"/>
              <w:spacing w:before="0" w:beforeAutospacing="0" w:after="0" w:afterAutospacing="0"/>
              <w:jc w:val="center"/>
              <w:rPr>
                <w:sz w:val="22"/>
                <w:szCs w:val="22"/>
              </w:rPr>
            </w:pPr>
            <w:r w:rsidRPr="000B764F">
              <w:rPr>
                <w:sz w:val="22"/>
                <w:szCs w:val="22"/>
              </w:rPr>
              <w:t>1</w:t>
            </w:r>
          </w:p>
        </w:tc>
        <w:tc>
          <w:tcPr>
            <w:tcW w:w="1030" w:type="dxa"/>
            <w:vAlign w:val="center"/>
          </w:tcPr>
          <w:p w14:paraId="2382B8D6" w14:textId="62BAB952"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68F99D24" w14:textId="18DBF9CC"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11" w:type="dxa"/>
            <w:vAlign w:val="center"/>
          </w:tcPr>
          <w:p w14:paraId="4B0E5F25" w14:textId="1790EA95"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28" w:type="dxa"/>
            <w:vAlign w:val="center"/>
          </w:tcPr>
          <w:p w14:paraId="0164EBF5" w14:textId="3F2BFD11"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r>
      <w:tr w:rsidR="00B45B87" w:rsidRPr="000B764F" w14:paraId="01EF1FA0" w14:textId="77777777" w:rsidTr="00DB75A7">
        <w:trPr>
          <w:trHeight w:val="368"/>
          <w:jc w:val="center"/>
        </w:trPr>
        <w:tc>
          <w:tcPr>
            <w:tcW w:w="2208" w:type="dxa"/>
            <w:vAlign w:val="center"/>
          </w:tcPr>
          <w:p w14:paraId="3EBE5A0D" w14:textId="282D7FD3" w:rsidR="0071354D" w:rsidRPr="000B764F" w:rsidRDefault="0071354D" w:rsidP="00450068">
            <w:pPr>
              <w:pStyle w:val="NormalWeb"/>
              <w:spacing w:before="0" w:beforeAutospacing="0" w:after="0" w:afterAutospacing="0"/>
              <w:jc w:val="center"/>
              <w:rPr>
                <w:b/>
                <w:sz w:val="22"/>
                <w:szCs w:val="22"/>
                <w:rPrChange w:id="156" w:author="Harry Cooper" w:date="2017-11-29T15:16:00Z">
                  <w:rPr>
                    <w:rFonts w:asciiTheme="minorHAnsi" w:hAnsiTheme="minorHAnsi"/>
                    <w:szCs w:val="22"/>
                  </w:rPr>
                </w:rPrChange>
              </w:rPr>
            </w:pPr>
            <w:r w:rsidRPr="000B764F">
              <w:rPr>
                <w:b/>
                <w:sz w:val="22"/>
                <w:szCs w:val="22"/>
                <w:rPrChange w:id="157" w:author="Harry Cooper" w:date="2017-11-29T15:16:00Z">
                  <w:rPr>
                    <w:rFonts w:asciiTheme="minorHAnsi" w:hAnsiTheme="minorHAnsi"/>
                    <w:szCs w:val="22"/>
                  </w:rPr>
                </w:rPrChange>
              </w:rPr>
              <w:t>Contact Resolution</w:t>
            </w:r>
          </w:p>
        </w:tc>
        <w:tc>
          <w:tcPr>
            <w:tcW w:w="511" w:type="dxa"/>
            <w:vAlign w:val="center"/>
          </w:tcPr>
          <w:p w14:paraId="1CBE1EBB" w14:textId="1178EA24" w:rsidR="0071354D" w:rsidRPr="000B764F" w:rsidRDefault="0071354D" w:rsidP="00450068">
            <w:pPr>
              <w:pStyle w:val="NormalWeb"/>
              <w:spacing w:before="0" w:beforeAutospacing="0" w:after="0" w:afterAutospacing="0"/>
              <w:jc w:val="center"/>
              <w:rPr>
                <w:sz w:val="22"/>
                <w:szCs w:val="22"/>
              </w:rPr>
            </w:pPr>
            <w:r w:rsidRPr="000B764F">
              <w:rPr>
                <w:sz w:val="22"/>
                <w:szCs w:val="22"/>
              </w:rPr>
              <w:t>0.2</w:t>
            </w:r>
          </w:p>
        </w:tc>
        <w:tc>
          <w:tcPr>
            <w:tcW w:w="1080" w:type="dxa"/>
            <w:vAlign w:val="center"/>
          </w:tcPr>
          <w:p w14:paraId="27916A72" w14:textId="0072CE51" w:rsidR="0071354D" w:rsidRPr="000B764F" w:rsidRDefault="00C868CE" w:rsidP="00450068">
            <w:pPr>
              <w:pStyle w:val="NormalWeb"/>
              <w:spacing w:before="0" w:beforeAutospacing="0" w:after="0" w:afterAutospacing="0"/>
              <w:jc w:val="center"/>
              <w:rPr>
                <w:sz w:val="22"/>
                <w:szCs w:val="22"/>
              </w:rPr>
            </w:pPr>
            <w:r w:rsidRPr="000B764F">
              <w:rPr>
                <w:sz w:val="22"/>
                <w:szCs w:val="22"/>
              </w:rPr>
              <w:t>1</w:t>
            </w:r>
          </w:p>
        </w:tc>
        <w:tc>
          <w:tcPr>
            <w:tcW w:w="1030" w:type="dxa"/>
            <w:vAlign w:val="center"/>
          </w:tcPr>
          <w:p w14:paraId="10AD5EC0" w14:textId="04A22F13" w:rsidR="0071354D" w:rsidRPr="000B764F" w:rsidRDefault="00450068" w:rsidP="00450068">
            <w:pPr>
              <w:pStyle w:val="NormalWeb"/>
              <w:spacing w:before="0" w:beforeAutospacing="0" w:after="0" w:afterAutospacing="0"/>
              <w:jc w:val="center"/>
              <w:rPr>
                <w:sz w:val="22"/>
                <w:szCs w:val="22"/>
              </w:rPr>
            </w:pPr>
            <w:r w:rsidRPr="000B764F">
              <w:rPr>
                <w:sz w:val="22"/>
                <w:szCs w:val="22"/>
              </w:rPr>
              <w:t>4</w:t>
            </w:r>
          </w:p>
        </w:tc>
        <w:tc>
          <w:tcPr>
            <w:tcW w:w="1104" w:type="dxa"/>
            <w:vAlign w:val="center"/>
          </w:tcPr>
          <w:p w14:paraId="66189C3A" w14:textId="6BE1FEB2" w:rsidR="0071354D" w:rsidRPr="000B764F" w:rsidRDefault="00D32B7F" w:rsidP="00450068">
            <w:pPr>
              <w:pStyle w:val="NormalWeb"/>
              <w:spacing w:before="0" w:beforeAutospacing="0" w:after="0" w:afterAutospacing="0"/>
              <w:jc w:val="center"/>
              <w:rPr>
                <w:sz w:val="22"/>
                <w:szCs w:val="22"/>
              </w:rPr>
            </w:pPr>
            <w:r w:rsidRPr="000B764F">
              <w:rPr>
                <w:sz w:val="22"/>
                <w:szCs w:val="22"/>
              </w:rPr>
              <w:t>2</w:t>
            </w:r>
          </w:p>
        </w:tc>
        <w:tc>
          <w:tcPr>
            <w:tcW w:w="1111" w:type="dxa"/>
            <w:vAlign w:val="center"/>
          </w:tcPr>
          <w:p w14:paraId="592E4AEA" w14:textId="57F4D904" w:rsidR="0071354D" w:rsidRPr="000B764F" w:rsidRDefault="00D32B7F" w:rsidP="00450068">
            <w:pPr>
              <w:pStyle w:val="NormalWeb"/>
              <w:spacing w:before="0" w:beforeAutospacing="0" w:after="0" w:afterAutospacing="0"/>
              <w:jc w:val="center"/>
              <w:rPr>
                <w:sz w:val="22"/>
                <w:szCs w:val="22"/>
              </w:rPr>
            </w:pPr>
            <w:r w:rsidRPr="000B764F">
              <w:rPr>
                <w:sz w:val="22"/>
                <w:szCs w:val="22"/>
              </w:rPr>
              <w:t>2</w:t>
            </w:r>
          </w:p>
        </w:tc>
        <w:tc>
          <w:tcPr>
            <w:tcW w:w="1128" w:type="dxa"/>
            <w:vAlign w:val="center"/>
          </w:tcPr>
          <w:p w14:paraId="5FFCD7C9" w14:textId="67364D16" w:rsidR="0071354D" w:rsidRPr="000B764F" w:rsidRDefault="00D32B7F" w:rsidP="00450068">
            <w:pPr>
              <w:pStyle w:val="NormalWeb"/>
              <w:spacing w:before="0" w:beforeAutospacing="0" w:after="0" w:afterAutospacing="0"/>
              <w:jc w:val="center"/>
              <w:rPr>
                <w:sz w:val="22"/>
                <w:szCs w:val="22"/>
              </w:rPr>
            </w:pPr>
            <w:r w:rsidRPr="000B764F">
              <w:rPr>
                <w:sz w:val="22"/>
                <w:szCs w:val="22"/>
              </w:rPr>
              <w:t>3</w:t>
            </w:r>
          </w:p>
        </w:tc>
      </w:tr>
      <w:tr w:rsidR="00B45B87" w:rsidRPr="000B764F" w14:paraId="6F2D1CA9" w14:textId="77777777" w:rsidTr="00DB75A7">
        <w:trPr>
          <w:trHeight w:val="249"/>
          <w:jc w:val="center"/>
        </w:trPr>
        <w:tc>
          <w:tcPr>
            <w:tcW w:w="2208" w:type="dxa"/>
            <w:vAlign w:val="center"/>
          </w:tcPr>
          <w:p w14:paraId="4D9CFC4A" w14:textId="5BFFFB1E" w:rsidR="0071354D" w:rsidRPr="000B764F" w:rsidRDefault="0071354D" w:rsidP="00450068">
            <w:pPr>
              <w:pStyle w:val="NormalWeb"/>
              <w:spacing w:before="0" w:beforeAutospacing="0" w:after="0" w:afterAutospacing="0"/>
              <w:jc w:val="center"/>
              <w:rPr>
                <w:b/>
                <w:sz w:val="22"/>
                <w:szCs w:val="22"/>
                <w:rPrChange w:id="158" w:author="Harry Cooper" w:date="2017-11-29T15:16:00Z">
                  <w:rPr>
                    <w:rFonts w:asciiTheme="minorHAnsi" w:hAnsiTheme="minorHAnsi"/>
                    <w:szCs w:val="22"/>
                  </w:rPr>
                </w:rPrChange>
              </w:rPr>
            </w:pPr>
            <w:r w:rsidRPr="000B764F">
              <w:rPr>
                <w:b/>
                <w:sz w:val="22"/>
                <w:szCs w:val="22"/>
                <w:rPrChange w:id="159" w:author="Harry Cooper" w:date="2017-11-29T15:16:00Z">
                  <w:rPr>
                    <w:rFonts w:asciiTheme="minorHAnsi" w:hAnsiTheme="minorHAnsi"/>
                    <w:szCs w:val="22"/>
                  </w:rPr>
                </w:rPrChange>
              </w:rPr>
              <w:t>Language</w:t>
            </w:r>
          </w:p>
        </w:tc>
        <w:tc>
          <w:tcPr>
            <w:tcW w:w="511" w:type="dxa"/>
            <w:vAlign w:val="center"/>
          </w:tcPr>
          <w:p w14:paraId="557E3D28" w14:textId="755F8F05" w:rsidR="0071354D" w:rsidRPr="000B764F" w:rsidRDefault="0071354D" w:rsidP="00450068">
            <w:pPr>
              <w:pStyle w:val="NormalWeb"/>
              <w:spacing w:before="0" w:beforeAutospacing="0" w:after="0" w:afterAutospacing="0"/>
              <w:jc w:val="center"/>
              <w:rPr>
                <w:sz w:val="22"/>
                <w:szCs w:val="22"/>
              </w:rPr>
            </w:pPr>
            <w:r w:rsidRPr="000B764F">
              <w:rPr>
                <w:sz w:val="22"/>
                <w:szCs w:val="22"/>
              </w:rPr>
              <w:t>0.2</w:t>
            </w:r>
          </w:p>
        </w:tc>
        <w:tc>
          <w:tcPr>
            <w:tcW w:w="1080" w:type="dxa"/>
            <w:vAlign w:val="center"/>
          </w:tcPr>
          <w:p w14:paraId="1A878173" w14:textId="62F0A909" w:rsidR="0071354D" w:rsidRPr="000B764F" w:rsidRDefault="00450068" w:rsidP="00450068">
            <w:pPr>
              <w:pStyle w:val="NormalWeb"/>
              <w:spacing w:before="0" w:beforeAutospacing="0" w:after="0" w:afterAutospacing="0"/>
              <w:jc w:val="center"/>
              <w:rPr>
                <w:sz w:val="22"/>
                <w:szCs w:val="22"/>
              </w:rPr>
            </w:pPr>
            <w:r w:rsidRPr="000B764F">
              <w:rPr>
                <w:sz w:val="22"/>
                <w:szCs w:val="22"/>
              </w:rPr>
              <w:t>2</w:t>
            </w:r>
          </w:p>
        </w:tc>
        <w:tc>
          <w:tcPr>
            <w:tcW w:w="1030" w:type="dxa"/>
            <w:vAlign w:val="center"/>
          </w:tcPr>
          <w:p w14:paraId="5B7DC5BC" w14:textId="0CDBA6F3"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0317968A" w14:textId="35BAA0F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111" w:type="dxa"/>
            <w:vAlign w:val="center"/>
          </w:tcPr>
          <w:p w14:paraId="3AF6EC6C" w14:textId="2537DEB5"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128" w:type="dxa"/>
            <w:vAlign w:val="center"/>
          </w:tcPr>
          <w:p w14:paraId="2DD8BF3C" w14:textId="6CC628A2" w:rsidR="0071354D" w:rsidRPr="000B764F" w:rsidRDefault="006C3661" w:rsidP="00450068">
            <w:pPr>
              <w:pStyle w:val="NormalWeb"/>
              <w:spacing w:before="0" w:beforeAutospacing="0" w:after="0" w:afterAutospacing="0"/>
              <w:jc w:val="center"/>
              <w:rPr>
                <w:sz w:val="22"/>
                <w:szCs w:val="22"/>
              </w:rPr>
            </w:pPr>
            <w:r w:rsidRPr="000B764F">
              <w:rPr>
                <w:sz w:val="22"/>
                <w:szCs w:val="22"/>
              </w:rPr>
              <w:t>3</w:t>
            </w:r>
          </w:p>
        </w:tc>
      </w:tr>
      <w:tr w:rsidR="00B45B87" w:rsidRPr="000B764F" w14:paraId="52E8CA6E" w14:textId="77777777" w:rsidTr="00DB75A7">
        <w:trPr>
          <w:trHeight w:val="312"/>
          <w:jc w:val="center"/>
        </w:trPr>
        <w:tc>
          <w:tcPr>
            <w:tcW w:w="2208" w:type="dxa"/>
            <w:vAlign w:val="center"/>
          </w:tcPr>
          <w:p w14:paraId="424E7A2A" w14:textId="2BB6808B" w:rsidR="0071354D" w:rsidRPr="000B764F" w:rsidRDefault="0071354D" w:rsidP="00450068">
            <w:pPr>
              <w:pStyle w:val="NormalWeb"/>
              <w:spacing w:before="0" w:beforeAutospacing="0" w:after="0" w:afterAutospacing="0"/>
              <w:jc w:val="center"/>
              <w:rPr>
                <w:b/>
                <w:sz w:val="22"/>
                <w:szCs w:val="22"/>
              </w:rPr>
            </w:pPr>
            <w:r w:rsidRPr="000B764F">
              <w:rPr>
                <w:b/>
                <w:sz w:val="22"/>
                <w:szCs w:val="22"/>
              </w:rPr>
              <w:t>Interaction during simulation (GUI)</w:t>
            </w:r>
          </w:p>
        </w:tc>
        <w:tc>
          <w:tcPr>
            <w:tcW w:w="511" w:type="dxa"/>
            <w:vAlign w:val="center"/>
          </w:tcPr>
          <w:p w14:paraId="16F5FF79" w14:textId="0C2DFA44"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57B176DF" w14:textId="7F4649A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030" w:type="dxa"/>
            <w:vAlign w:val="center"/>
          </w:tcPr>
          <w:p w14:paraId="4E2A2C24" w14:textId="7DD8E4A0"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04" w:type="dxa"/>
            <w:vAlign w:val="center"/>
          </w:tcPr>
          <w:p w14:paraId="42EC46D5" w14:textId="528CBB70"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11" w:type="dxa"/>
            <w:vAlign w:val="center"/>
          </w:tcPr>
          <w:p w14:paraId="7D66267A" w14:textId="73041174"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28" w:type="dxa"/>
            <w:vAlign w:val="center"/>
          </w:tcPr>
          <w:p w14:paraId="52DF1300" w14:textId="16FA5428"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r>
      <w:tr w:rsidR="00B45B87" w:rsidRPr="000B764F" w14:paraId="4ECC8177" w14:textId="77777777" w:rsidTr="00DB75A7">
        <w:trPr>
          <w:trHeight w:val="192"/>
          <w:jc w:val="center"/>
        </w:trPr>
        <w:tc>
          <w:tcPr>
            <w:tcW w:w="2208" w:type="dxa"/>
            <w:vAlign w:val="center"/>
          </w:tcPr>
          <w:p w14:paraId="5AE6DBF7" w14:textId="168F906B" w:rsidR="0071354D" w:rsidRPr="000B764F" w:rsidRDefault="0071354D" w:rsidP="00450068">
            <w:pPr>
              <w:pStyle w:val="NormalWeb"/>
              <w:spacing w:before="0" w:beforeAutospacing="0" w:after="0" w:afterAutospacing="0"/>
              <w:jc w:val="center"/>
              <w:rPr>
                <w:b/>
                <w:sz w:val="22"/>
                <w:szCs w:val="22"/>
              </w:rPr>
            </w:pPr>
            <w:r w:rsidRPr="000B764F">
              <w:rPr>
                <w:b/>
                <w:sz w:val="22"/>
                <w:szCs w:val="22"/>
              </w:rPr>
              <w:t>Speed</w:t>
            </w:r>
          </w:p>
        </w:tc>
        <w:tc>
          <w:tcPr>
            <w:tcW w:w="511" w:type="dxa"/>
            <w:vAlign w:val="center"/>
          </w:tcPr>
          <w:p w14:paraId="723F5EFD" w14:textId="1EA20956" w:rsidR="0071354D" w:rsidRPr="000B764F" w:rsidRDefault="0071354D" w:rsidP="00450068">
            <w:pPr>
              <w:pStyle w:val="NormalWeb"/>
              <w:spacing w:before="0" w:beforeAutospacing="0" w:after="0" w:afterAutospacing="0"/>
              <w:jc w:val="center"/>
              <w:rPr>
                <w:sz w:val="22"/>
                <w:szCs w:val="22"/>
              </w:rPr>
            </w:pPr>
            <w:r w:rsidRPr="000B764F">
              <w:rPr>
                <w:sz w:val="22"/>
                <w:szCs w:val="22"/>
              </w:rPr>
              <w:t>0.</w:t>
            </w:r>
            <w:r w:rsidR="00450068" w:rsidRPr="000B764F">
              <w:rPr>
                <w:sz w:val="22"/>
                <w:szCs w:val="22"/>
              </w:rPr>
              <w:t>3</w:t>
            </w:r>
          </w:p>
        </w:tc>
        <w:tc>
          <w:tcPr>
            <w:tcW w:w="1080" w:type="dxa"/>
            <w:vAlign w:val="center"/>
          </w:tcPr>
          <w:p w14:paraId="659169B8" w14:textId="7279F6A7"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030" w:type="dxa"/>
            <w:vAlign w:val="center"/>
          </w:tcPr>
          <w:p w14:paraId="1691B3A1" w14:textId="2A581515" w:rsidR="0071354D" w:rsidRPr="000B764F" w:rsidRDefault="00450068" w:rsidP="00450068">
            <w:pPr>
              <w:pStyle w:val="NormalWeb"/>
              <w:spacing w:before="0" w:beforeAutospacing="0" w:after="0" w:afterAutospacing="0"/>
              <w:jc w:val="center"/>
              <w:rPr>
                <w:sz w:val="22"/>
                <w:szCs w:val="22"/>
              </w:rPr>
            </w:pPr>
            <w:r w:rsidRPr="000B764F">
              <w:rPr>
                <w:sz w:val="22"/>
                <w:szCs w:val="22"/>
              </w:rPr>
              <w:t>2</w:t>
            </w:r>
          </w:p>
        </w:tc>
        <w:tc>
          <w:tcPr>
            <w:tcW w:w="1104" w:type="dxa"/>
            <w:vAlign w:val="center"/>
          </w:tcPr>
          <w:p w14:paraId="6EA4DDA9" w14:textId="4BF847CC"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11" w:type="dxa"/>
            <w:vAlign w:val="center"/>
          </w:tcPr>
          <w:p w14:paraId="45D882BF" w14:textId="0EE742F1"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28" w:type="dxa"/>
            <w:vAlign w:val="center"/>
          </w:tcPr>
          <w:p w14:paraId="1E1CB806" w14:textId="58FFC541"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r>
      <w:tr w:rsidR="00B45B87" w:rsidRPr="000B764F" w14:paraId="57B99445" w14:textId="77777777" w:rsidTr="00DB75A7">
        <w:trPr>
          <w:trHeight w:val="192"/>
          <w:jc w:val="center"/>
        </w:trPr>
        <w:tc>
          <w:tcPr>
            <w:tcW w:w="2208" w:type="dxa"/>
            <w:vAlign w:val="center"/>
          </w:tcPr>
          <w:p w14:paraId="26318AF2" w14:textId="0579F536" w:rsidR="0071354D" w:rsidRPr="000B764F" w:rsidRDefault="0071354D" w:rsidP="00450068">
            <w:pPr>
              <w:pStyle w:val="NormalWeb"/>
              <w:spacing w:before="0" w:beforeAutospacing="0" w:after="0" w:afterAutospacing="0"/>
              <w:jc w:val="center"/>
              <w:rPr>
                <w:b/>
                <w:sz w:val="22"/>
                <w:szCs w:val="22"/>
              </w:rPr>
            </w:pPr>
            <w:r w:rsidRPr="000B764F">
              <w:rPr>
                <w:b/>
                <w:sz w:val="22"/>
                <w:szCs w:val="22"/>
              </w:rPr>
              <w:t>Familiarisation</w:t>
            </w:r>
          </w:p>
        </w:tc>
        <w:tc>
          <w:tcPr>
            <w:tcW w:w="511" w:type="dxa"/>
            <w:vAlign w:val="center"/>
          </w:tcPr>
          <w:p w14:paraId="27341426" w14:textId="6337CE3B"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55AC31AA" w14:textId="16BC66D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030" w:type="dxa"/>
            <w:vAlign w:val="center"/>
          </w:tcPr>
          <w:p w14:paraId="49FA3919" w14:textId="102D8BCA"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1F6D54F7" w14:textId="3E5890F6"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11" w:type="dxa"/>
            <w:vAlign w:val="center"/>
          </w:tcPr>
          <w:p w14:paraId="40615C40" w14:textId="66BDF944"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28" w:type="dxa"/>
            <w:vAlign w:val="center"/>
          </w:tcPr>
          <w:p w14:paraId="721CD8E4" w14:textId="2110A5FC"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r>
      <w:tr w:rsidR="00B45B87" w:rsidRPr="000B764F" w14:paraId="7C9A74F5" w14:textId="77777777" w:rsidTr="00DB75A7">
        <w:trPr>
          <w:trHeight w:val="192"/>
          <w:jc w:val="center"/>
        </w:trPr>
        <w:tc>
          <w:tcPr>
            <w:tcW w:w="2208" w:type="dxa"/>
            <w:vAlign w:val="center"/>
          </w:tcPr>
          <w:p w14:paraId="397CCC64" w14:textId="4233A5C8" w:rsidR="0071354D" w:rsidRPr="000B764F" w:rsidRDefault="0071354D" w:rsidP="00450068">
            <w:pPr>
              <w:pStyle w:val="NormalWeb"/>
              <w:spacing w:before="0" w:beforeAutospacing="0" w:after="0" w:afterAutospacing="0"/>
              <w:jc w:val="center"/>
              <w:rPr>
                <w:b/>
                <w:sz w:val="22"/>
                <w:szCs w:val="22"/>
              </w:rPr>
            </w:pPr>
            <w:r w:rsidRPr="000B764F">
              <w:rPr>
                <w:b/>
                <w:sz w:val="22"/>
                <w:szCs w:val="22"/>
              </w:rPr>
              <w:t>Total</w:t>
            </w:r>
          </w:p>
        </w:tc>
        <w:tc>
          <w:tcPr>
            <w:tcW w:w="511" w:type="dxa"/>
            <w:vAlign w:val="center"/>
          </w:tcPr>
          <w:p w14:paraId="5D6EBDEF" w14:textId="243E1ADF" w:rsidR="0071354D" w:rsidRPr="000B764F" w:rsidRDefault="0071354D" w:rsidP="00450068">
            <w:pPr>
              <w:pStyle w:val="NormalWeb"/>
              <w:spacing w:before="0" w:beforeAutospacing="0" w:after="0" w:afterAutospacing="0"/>
              <w:jc w:val="center"/>
              <w:rPr>
                <w:sz w:val="22"/>
                <w:szCs w:val="22"/>
              </w:rPr>
            </w:pPr>
            <w:r w:rsidRPr="000B764F">
              <w:rPr>
                <w:sz w:val="22"/>
                <w:szCs w:val="22"/>
              </w:rPr>
              <w:t>1</w:t>
            </w:r>
          </w:p>
        </w:tc>
        <w:tc>
          <w:tcPr>
            <w:tcW w:w="1080" w:type="dxa"/>
            <w:vAlign w:val="center"/>
          </w:tcPr>
          <w:p w14:paraId="03B9EF8C" w14:textId="599153C6" w:rsidR="0071354D" w:rsidRPr="000B764F" w:rsidRDefault="000D5B5D" w:rsidP="00450068">
            <w:pPr>
              <w:pStyle w:val="NormalWeb"/>
              <w:spacing w:before="0" w:beforeAutospacing="0" w:after="0" w:afterAutospacing="0"/>
              <w:jc w:val="center"/>
              <w:rPr>
                <w:sz w:val="22"/>
                <w:szCs w:val="22"/>
              </w:rPr>
            </w:pPr>
            <w:r w:rsidRPr="000B764F">
              <w:rPr>
                <w:sz w:val="22"/>
                <w:szCs w:val="22"/>
              </w:rPr>
              <w:t>2.8</w:t>
            </w:r>
          </w:p>
        </w:tc>
        <w:tc>
          <w:tcPr>
            <w:tcW w:w="1030" w:type="dxa"/>
            <w:vAlign w:val="center"/>
          </w:tcPr>
          <w:p w14:paraId="0F2791D3" w14:textId="3747AF3E" w:rsidR="0071354D" w:rsidRPr="000B764F" w:rsidRDefault="000D5B5D" w:rsidP="00450068">
            <w:pPr>
              <w:pStyle w:val="NormalWeb"/>
              <w:spacing w:before="0" w:beforeAutospacing="0" w:after="0" w:afterAutospacing="0"/>
              <w:jc w:val="center"/>
              <w:rPr>
                <w:sz w:val="22"/>
                <w:szCs w:val="22"/>
              </w:rPr>
            </w:pPr>
            <w:r w:rsidRPr="000B764F">
              <w:rPr>
                <w:sz w:val="22"/>
                <w:szCs w:val="22"/>
              </w:rPr>
              <w:t>3.5</w:t>
            </w:r>
          </w:p>
        </w:tc>
        <w:tc>
          <w:tcPr>
            <w:tcW w:w="1104" w:type="dxa"/>
            <w:vAlign w:val="center"/>
          </w:tcPr>
          <w:p w14:paraId="7C11F576" w14:textId="52DD563D" w:rsidR="0071354D" w:rsidRPr="000B764F" w:rsidRDefault="00641F02" w:rsidP="00450068">
            <w:pPr>
              <w:pStyle w:val="NormalWeb"/>
              <w:spacing w:before="0" w:beforeAutospacing="0" w:after="0" w:afterAutospacing="0"/>
              <w:jc w:val="center"/>
              <w:rPr>
                <w:sz w:val="22"/>
                <w:szCs w:val="22"/>
              </w:rPr>
            </w:pPr>
            <w:r w:rsidRPr="000B764F">
              <w:rPr>
                <w:sz w:val="22"/>
                <w:szCs w:val="22"/>
              </w:rPr>
              <w:t>3.3</w:t>
            </w:r>
          </w:p>
        </w:tc>
        <w:tc>
          <w:tcPr>
            <w:tcW w:w="1111" w:type="dxa"/>
            <w:vAlign w:val="center"/>
          </w:tcPr>
          <w:p w14:paraId="58029758" w14:textId="10423E1A" w:rsidR="0071354D" w:rsidRPr="000B764F" w:rsidRDefault="00641F02" w:rsidP="00450068">
            <w:pPr>
              <w:pStyle w:val="NormalWeb"/>
              <w:spacing w:before="0" w:beforeAutospacing="0" w:after="0" w:afterAutospacing="0"/>
              <w:jc w:val="center"/>
              <w:rPr>
                <w:sz w:val="22"/>
                <w:szCs w:val="22"/>
              </w:rPr>
            </w:pPr>
            <w:r w:rsidRPr="000B764F">
              <w:rPr>
                <w:sz w:val="22"/>
                <w:szCs w:val="22"/>
              </w:rPr>
              <w:t>3.2</w:t>
            </w:r>
          </w:p>
        </w:tc>
        <w:tc>
          <w:tcPr>
            <w:tcW w:w="1128" w:type="dxa"/>
            <w:vAlign w:val="center"/>
          </w:tcPr>
          <w:p w14:paraId="7674DEF6" w14:textId="58551A0D" w:rsidR="0071354D" w:rsidRPr="000B764F" w:rsidRDefault="00641F02" w:rsidP="00450068">
            <w:pPr>
              <w:pStyle w:val="NormalWeb"/>
              <w:spacing w:before="0" w:beforeAutospacing="0" w:after="0" w:afterAutospacing="0"/>
              <w:jc w:val="center"/>
              <w:rPr>
                <w:sz w:val="22"/>
                <w:szCs w:val="22"/>
              </w:rPr>
            </w:pPr>
            <w:r w:rsidRPr="000B764F">
              <w:rPr>
                <w:sz w:val="22"/>
                <w:szCs w:val="22"/>
              </w:rPr>
              <w:t>3.5</w:t>
            </w:r>
          </w:p>
        </w:tc>
      </w:tr>
    </w:tbl>
    <w:p w14:paraId="4B96CE50" w14:textId="3DE9965B" w:rsidR="00DD75A9" w:rsidRPr="000B764F" w:rsidRDefault="00610676" w:rsidP="003675AB">
      <w:pPr>
        <w:pStyle w:val="NormalWeb"/>
        <w:spacing w:before="0" w:beforeAutospacing="0" w:after="0" w:afterAutospacing="0"/>
        <w:ind w:left="720"/>
        <w:rPr>
          <w:sz w:val="22"/>
          <w:szCs w:val="22"/>
        </w:rPr>
      </w:pPr>
      <w:r w:rsidRPr="000B764F">
        <w:rPr>
          <w:sz w:val="22"/>
          <w:szCs w:val="22"/>
        </w:rPr>
        <w:t>Table 2.1</w:t>
      </w:r>
      <w:r w:rsidR="003675AB" w:rsidRPr="000B764F">
        <w:rPr>
          <w:sz w:val="22"/>
          <w:szCs w:val="22"/>
        </w:rPr>
        <w:t>: Quantifying the differences between possible software</w:t>
      </w:r>
    </w:p>
    <w:p w14:paraId="763A7987" w14:textId="77777777" w:rsidR="009F27F7" w:rsidRPr="000B764F" w:rsidRDefault="009F27F7" w:rsidP="003675AB">
      <w:pPr>
        <w:pStyle w:val="NormalWeb"/>
        <w:spacing w:before="0" w:beforeAutospacing="0" w:after="0" w:afterAutospacing="0"/>
        <w:ind w:left="720"/>
        <w:rPr>
          <w:szCs w:val="22"/>
        </w:rPr>
      </w:pPr>
    </w:p>
    <w:p w14:paraId="3C552B3A" w14:textId="678A9E87" w:rsidR="009F27F7" w:rsidRPr="000B764F" w:rsidRDefault="009F27F7" w:rsidP="00DB75A7">
      <w:pPr>
        <w:pStyle w:val="NormalWeb"/>
        <w:spacing w:before="0" w:beforeAutospacing="0" w:after="0" w:afterAutospacing="0"/>
        <w:rPr>
          <w:sz w:val="22"/>
          <w:szCs w:val="22"/>
        </w:rPr>
      </w:pPr>
      <w:r w:rsidRPr="000B764F">
        <w:rPr>
          <w:sz w:val="22"/>
          <w:szCs w:val="22"/>
        </w:rPr>
        <w:t xml:space="preserve">From Table 2.1 CellABM and Repast both score the highest at 3.5 meaning they’re equally suited to this project. </w:t>
      </w:r>
      <w:r w:rsidR="002E02C5" w:rsidRPr="000B764F">
        <w:rPr>
          <w:sz w:val="22"/>
          <w:szCs w:val="22"/>
        </w:rPr>
        <w:t>However,</w:t>
      </w:r>
      <w:r w:rsidR="008421CC" w:rsidRPr="000B764F">
        <w:rPr>
          <w:sz w:val="22"/>
          <w:szCs w:val="22"/>
        </w:rPr>
        <w:t xml:space="preserve"> the defining factors between the two are </w:t>
      </w:r>
      <w:r w:rsidR="002E02C5" w:rsidRPr="000B764F">
        <w:rPr>
          <w:sz w:val="22"/>
          <w:szCs w:val="22"/>
        </w:rPr>
        <w:t xml:space="preserve">the graphical user interface (GUI) where Repast scored 5 and CellABM 1, and familiarisation where Repast scored 1 and CellABM 5. </w:t>
      </w:r>
    </w:p>
    <w:p w14:paraId="2350A304" w14:textId="59496DFF" w:rsidR="002E02C5" w:rsidRPr="000B764F" w:rsidRDefault="002E02C5" w:rsidP="00DB75A7">
      <w:pPr>
        <w:pStyle w:val="NormalWeb"/>
        <w:spacing w:before="0" w:beforeAutospacing="0" w:after="0" w:afterAutospacing="0"/>
        <w:rPr>
          <w:sz w:val="22"/>
          <w:szCs w:val="22"/>
        </w:rPr>
      </w:pPr>
      <w:r w:rsidRPr="000B764F">
        <w:rPr>
          <w:sz w:val="22"/>
          <w:szCs w:val="22"/>
        </w:rPr>
        <w:t>As this project doesn’t require a GUI as there is no interaction with the simulation whilst running, familiarisation is the more important metric and so CellABM is the software of choice.</w:t>
      </w:r>
    </w:p>
    <w:p w14:paraId="78D645EA" w14:textId="77777777" w:rsidR="000B764F" w:rsidRPr="000B764F" w:rsidRDefault="000B764F" w:rsidP="003675AB">
      <w:pPr>
        <w:pStyle w:val="NormalWeb"/>
        <w:spacing w:before="0" w:beforeAutospacing="0" w:after="0" w:afterAutospacing="0"/>
        <w:ind w:left="720"/>
        <w:rPr>
          <w:sz w:val="22"/>
          <w:szCs w:val="22"/>
        </w:rPr>
      </w:pPr>
    </w:p>
    <w:p w14:paraId="4A97C8D4" w14:textId="76CF2C2F" w:rsidR="003A46F8" w:rsidRPr="000B764F" w:rsidDel="00D933E4" w:rsidRDefault="003A46F8" w:rsidP="00046277">
      <w:pPr>
        <w:pStyle w:val="NormalWeb"/>
        <w:spacing w:before="0" w:beforeAutospacing="0" w:after="0" w:afterAutospacing="0"/>
        <w:ind w:left="720"/>
        <w:rPr>
          <w:del w:id="160" w:author="Harry Cooper" w:date="2017-11-29T15:19:00Z"/>
          <w:szCs w:val="22"/>
        </w:rPr>
      </w:pPr>
      <w:commentRangeStart w:id="161"/>
      <w:del w:id="162" w:author="Harry Cooper" w:date="2017-11-29T15:19:00Z">
        <w:r w:rsidRPr="000B764F" w:rsidDel="00D933E4">
          <w:rPr>
            <w:szCs w:val="22"/>
          </w:rPr>
          <w:delText xml:space="preserve">This program is useful as it automatically outputs a graph showing the growth of each cell type over time, shown below. This can be used in my application to determine the rate of time required for the wound to heal with different starting parameters.  </w:delText>
        </w:r>
        <w:commentRangeEnd w:id="161"/>
        <w:r w:rsidR="00D20D96" w:rsidRPr="000B764F" w:rsidDel="00D933E4">
          <w:rPr>
            <w:rStyle w:val="CommentReference"/>
          </w:rPr>
          <w:commentReference w:id="161"/>
        </w:r>
      </w:del>
    </w:p>
    <w:p w14:paraId="610E4DF1" w14:textId="78F959A0" w:rsidR="003A46F8" w:rsidRPr="000B764F" w:rsidDel="00D933E4" w:rsidRDefault="003A46F8" w:rsidP="003A46F8">
      <w:pPr>
        <w:pStyle w:val="NormalWeb"/>
        <w:spacing w:before="0" w:beforeAutospacing="0" w:after="0" w:afterAutospacing="0"/>
        <w:ind w:firstLine="720"/>
        <w:rPr>
          <w:del w:id="163" w:author="Harry Cooper" w:date="2017-11-29T15:19:00Z"/>
          <w:szCs w:val="22"/>
        </w:rPr>
      </w:pPr>
      <w:del w:id="164" w:author="Harry Cooper" w:date="2017-11-29T15:19:00Z">
        <w:r w:rsidRPr="000B764F" w:rsidDel="00D933E4">
          <w:rPr>
            <w:noProof/>
            <w:szCs w:val="22"/>
          </w:rPr>
          <w:drawing>
            <wp:inline distT="0" distB="0" distL="0" distR="0" wp14:anchorId="3A964B8D" wp14:editId="1F0EFCA0">
              <wp:extent cx="5486400" cy="3657600"/>
              <wp:effectExtent l="0" t="0" r="0" b="0"/>
              <wp:docPr id="2" name="Picture 2" descr="../CellABM_student_ver/1mm2-100-200/growth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lABM_student_ver/1mm2-100-200/growth_cur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del>
    </w:p>
    <w:p w14:paraId="79495F7A" w14:textId="6499E8AC" w:rsidR="003A46F8" w:rsidRPr="000B764F" w:rsidDel="00D933E4" w:rsidRDefault="003A46F8" w:rsidP="003A46F8">
      <w:pPr>
        <w:pStyle w:val="NormalWeb"/>
        <w:spacing w:before="0" w:beforeAutospacing="0" w:after="0" w:afterAutospacing="0"/>
        <w:rPr>
          <w:del w:id="165" w:author="Harry Cooper" w:date="2017-11-29T15:19:00Z"/>
          <w:szCs w:val="22"/>
        </w:rPr>
      </w:pPr>
      <w:commentRangeStart w:id="166"/>
      <w:del w:id="167" w:author="Harry Cooper" w:date="2017-11-29T15:19:00Z">
        <w:r w:rsidRPr="000B764F" w:rsidDel="00D933E4">
          <w:rPr>
            <w:szCs w:val="22"/>
          </w:rPr>
          <w:delText>Figure taken from running Marziahs program with 0.1mm</w:delText>
        </w:r>
        <w:r w:rsidRPr="000B764F" w:rsidDel="00D933E4">
          <w:rPr>
            <w:szCs w:val="22"/>
            <w:vertAlign w:val="superscript"/>
          </w:rPr>
          <w:delText>2</w:delText>
        </w:r>
        <w:r w:rsidRPr="000B764F" w:rsidDel="00D933E4">
          <w:rPr>
            <w:szCs w:val="22"/>
          </w:rPr>
          <w:delText xml:space="preserve"> area, 100 cancer cells and 200 stem </w:delText>
        </w:r>
        <w:commentRangeStart w:id="168"/>
        <w:r w:rsidRPr="000B764F" w:rsidDel="00D933E4">
          <w:rPr>
            <w:szCs w:val="22"/>
          </w:rPr>
          <w:delText>cells</w:delText>
        </w:r>
        <w:commentRangeEnd w:id="168"/>
        <w:r w:rsidR="00D20D96" w:rsidRPr="000B764F" w:rsidDel="00D933E4">
          <w:rPr>
            <w:rStyle w:val="CommentReference"/>
          </w:rPr>
          <w:commentReference w:id="168"/>
        </w:r>
        <w:r w:rsidRPr="000B764F" w:rsidDel="00D933E4">
          <w:rPr>
            <w:szCs w:val="22"/>
          </w:rPr>
          <w:delText>.</w:delText>
        </w:r>
        <w:commentRangeEnd w:id="166"/>
        <w:r w:rsidR="00F65495" w:rsidRPr="000B764F" w:rsidDel="00D933E4">
          <w:rPr>
            <w:rStyle w:val="CommentReference"/>
          </w:rPr>
          <w:commentReference w:id="166"/>
        </w:r>
      </w:del>
    </w:p>
    <w:p w14:paraId="61BA3340" w14:textId="7671A816" w:rsidR="007D6F87" w:rsidRPr="000B764F" w:rsidDel="00D933E4" w:rsidRDefault="007D6F87" w:rsidP="003A46F8">
      <w:pPr>
        <w:pStyle w:val="NormalWeb"/>
        <w:spacing w:before="0" w:beforeAutospacing="0" w:after="0" w:afterAutospacing="0"/>
        <w:rPr>
          <w:del w:id="169" w:author="Harry Cooper" w:date="2017-11-29T15:19:00Z"/>
          <w:szCs w:val="22"/>
        </w:rPr>
      </w:pPr>
      <w:del w:id="170" w:author="Harry Cooper" w:date="2017-11-29T15:19:00Z">
        <w:r w:rsidRPr="000B764F" w:rsidDel="00D933E4">
          <w:rPr>
            <w:noProof/>
            <w:szCs w:val="22"/>
          </w:rPr>
          <w:drawing>
            <wp:anchor distT="0" distB="0" distL="114300" distR="114300" simplePos="0" relativeHeight="251660288" behindDoc="0" locked="0" layoutInCell="1" allowOverlap="1" wp14:anchorId="1737D117" wp14:editId="391A57AE">
              <wp:simplePos x="0" y="0"/>
              <wp:positionH relativeFrom="column">
                <wp:posOffset>2679700</wp:posOffset>
              </wp:positionH>
              <wp:positionV relativeFrom="paragraph">
                <wp:posOffset>658495</wp:posOffset>
              </wp:positionV>
              <wp:extent cx="3596640" cy="2397760"/>
              <wp:effectExtent l="0" t="0" r="10160" b="0"/>
              <wp:wrapSquare wrapText="bothSides"/>
              <wp:docPr id="4" name="Picture 4" descr="../CellABM_student_ver/1mm2-100-200/2d/Iteration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lABM_student_ver/1mm2-100-200/2d/Iteration_5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6640" cy="2397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764F" w:rsidDel="00D933E4">
          <w:rPr>
            <w:noProof/>
            <w:szCs w:val="22"/>
          </w:rPr>
          <w:drawing>
            <wp:anchor distT="0" distB="0" distL="114300" distR="114300" simplePos="0" relativeHeight="251659264" behindDoc="0" locked="0" layoutInCell="1" allowOverlap="1" wp14:anchorId="5B88B093" wp14:editId="47932510">
              <wp:simplePos x="0" y="0"/>
              <wp:positionH relativeFrom="column">
                <wp:posOffset>-635000</wp:posOffset>
              </wp:positionH>
              <wp:positionV relativeFrom="paragraph">
                <wp:posOffset>659130</wp:posOffset>
              </wp:positionV>
              <wp:extent cx="3524250" cy="2349500"/>
              <wp:effectExtent l="0" t="0" r="6350" b="12700"/>
              <wp:wrapSquare wrapText="bothSides"/>
              <wp:docPr id="3" name="Picture 3" descr="../CellABM_student_ver/1mm2-100-200/2d/Initial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lABM_student_ver/1mm2-100-200/2d/Initial_Setu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4250" cy="234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764F" w:rsidDel="00D933E4">
          <w:rPr>
            <w:szCs w:val="22"/>
          </w:rPr>
          <w:delText>Marzihas code also outputs a 2D and 3D image of environment each iteration, this shows the movement of the cells over time.</w:delText>
        </w:r>
        <w:r w:rsidRPr="000B764F" w:rsidDel="00D933E4">
          <w:rPr>
            <w:noProof/>
            <w:szCs w:val="22"/>
          </w:rPr>
          <w:delText xml:space="preserve"> Which will be useful to demonstrate the emergent behaviours of wound healing with age.</w:delText>
        </w:r>
      </w:del>
    </w:p>
    <w:p w14:paraId="5C40AC87" w14:textId="014A4D75" w:rsidR="007D6F87" w:rsidRPr="000B764F" w:rsidDel="00D933E4" w:rsidRDefault="007D6F87" w:rsidP="003A46F8">
      <w:pPr>
        <w:pStyle w:val="NormalWeb"/>
        <w:spacing w:before="0" w:beforeAutospacing="0" w:after="0" w:afterAutospacing="0"/>
        <w:rPr>
          <w:del w:id="171" w:author="Harry Cooper" w:date="2017-11-29T15:19:00Z"/>
          <w:szCs w:val="22"/>
        </w:rPr>
      </w:pPr>
    </w:p>
    <w:p w14:paraId="1B3DEED2" w14:textId="2764855E" w:rsidR="003A46F8" w:rsidRPr="000B764F" w:rsidDel="00D933E4" w:rsidRDefault="003A46F8" w:rsidP="003A46F8">
      <w:pPr>
        <w:pStyle w:val="NormalWeb"/>
        <w:spacing w:before="0" w:beforeAutospacing="0" w:after="0" w:afterAutospacing="0"/>
        <w:rPr>
          <w:del w:id="172" w:author="Harry Cooper" w:date="2017-11-29T15:19:00Z"/>
          <w:szCs w:val="22"/>
        </w:rPr>
      </w:pPr>
      <w:del w:id="173" w:author="Harry Cooper" w:date="2017-11-29T15:19:00Z">
        <w:r w:rsidRPr="000B764F" w:rsidDel="00D933E4">
          <w:rPr>
            <w:szCs w:val="22"/>
          </w:rPr>
          <w:delText xml:space="preserve">A possible </w:delText>
        </w:r>
      </w:del>
      <w:commentRangeStart w:id="174"/>
      <w:del w:id="175" w:author="Harry Cooper" w:date="2017-11-29T15:17:00Z">
        <w:r w:rsidRPr="000B764F" w:rsidDel="00CA0BCF">
          <w:rPr>
            <w:szCs w:val="22"/>
          </w:rPr>
          <w:delText>detriment</w:delText>
        </w:r>
        <w:commentRangeEnd w:id="174"/>
        <w:r w:rsidR="00D20D96" w:rsidRPr="000B764F" w:rsidDel="00CA0BCF">
          <w:rPr>
            <w:rStyle w:val="CommentReference"/>
          </w:rPr>
          <w:commentReference w:id="174"/>
        </w:r>
        <w:r w:rsidRPr="000B764F" w:rsidDel="00CA0BCF">
          <w:rPr>
            <w:szCs w:val="22"/>
          </w:rPr>
          <w:delText xml:space="preserve"> </w:delText>
        </w:r>
      </w:del>
      <w:del w:id="176" w:author="Harry Cooper" w:date="2017-11-29T15:19:00Z">
        <w:r w:rsidRPr="000B764F" w:rsidDel="00D933E4">
          <w:rPr>
            <w:szCs w:val="22"/>
          </w:rPr>
          <w:delText xml:space="preserve">to Marzihas code currently is the computational power required. Running the above simulation on my machine (Mac Book Pro 2.8Ghz i7) </w:delText>
        </w:r>
        <w:r w:rsidR="007D6F87" w:rsidRPr="000B764F" w:rsidDel="00D933E4">
          <w:rPr>
            <w:szCs w:val="22"/>
          </w:rPr>
          <w:delText>took 22 minutes and 44 seconds to compute 50 iterations. Scaling this up to 1mm</w:delText>
        </w:r>
        <w:r w:rsidR="007D6F87" w:rsidRPr="000B764F" w:rsidDel="00D933E4">
          <w:rPr>
            <w:szCs w:val="22"/>
            <w:vertAlign w:val="superscript"/>
          </w:rPr>
          <w:delText>2</w:delText>
        </w:r>
        <w:r w:rsidR="007D6F87" w:rsidRPr="000B764F" w:rsidDel="00D933E4">
          <w:rPr>
            <w:szCs w:val="22"/>
          </w:rPr>
          <w:delText xml:space="preserve"> would therefore take a significant amount of time longer. </w:delText>
        </w:r>
      </w:del>
      <w:del w:id="177" w:author="Harry Cooper" w:date="2017-11-29T15:17:00Z">
        <w:r w:rsidR="007D6F87" w:rsidRPr="000B764F" w:rsidDel="00CA0BCF">
          <w:rPr>
            <w:szCs w:val="22"/>
          </w:rPr>
          <w:delText xml:space="preserve">This may be a code inefficiency or Marzihas rules being too complex. </w:delText>
        </w:r>
      </w:del>
    </w:p>
    <w:p w14:paraId="2C4E7D1B" w14:textId="0B811D27" w:rsidR="00C67C57" w:rsidRPr="000B764F" w:rsidDel="00D933E4" w:rsidRDefault="007D6F87" w:rsidP="001F2C85">
      <w:pPr>
        <w:pStyle w:val="NormalWeb"/>
        <w:spacing w:before="0" w:beforeAutospacing="0" w:after="0" w:afterAutospacing="0"/>
        <w:rPr>
          <w:del w:id="178" w:author="Harry Cooper" w:date="2017-11-29T15:19:00Z"/>
          <w:szCs w:val="22"/>
        </w:rPr>
      </w:pPr>
      <w:del w:id="179" w:author="Harry Cooper" w:date="2017-11-29T15:19:00Z">
        <w:r w:rsidRPr="000B764F" w:rsidDel="00D933E4">
          <w:rPr>
            <w:szCs w:val="22"/>
          </w:rPr>
          <w:delText xml:space="preserve">Another downside is that Marzihas code doesn’t implement any cell growth, and each cell is the same diameter as every other cell for the whole simulation. </w:delText>
        </w:r>
        <w:commentRangeStart w:id="180"/>
        <w:r w:rsidRPr="000B764F" w:rsidDel="00D933E4">
          <w:rPr>
            <w:szCs w:val="22"/>
          </w:rPr>
          <w:delText>This is a simplification which I’ll endeavour to update with my implementation.</w:delText>
        </w:r>
        <w:commentRangeEnd w:id="180"/>
        <w:r w:rsidR="00D20D96" w:rsidRPr="000B764F" w:rsidDel="00D933E4">
          <w:rPr>
            <w:rStyle w:val="CommentReference"/>
          </w:rPr>
          <w:commentReference w:id="180"/>
        </w:r>
      </w:del>
    </w:p>
    <w:p w14:paraId="2B4D48EC" w14:textId="589A0F11" w:rsidR="009F31FD" w:rsidRPr="000B764F" w:rsidRDefault="009F31FD" w:rsidP="000B764F">
      <w:pPr>
        <w:pStyle w:val="Heading2"/>
        <w:rPr>
          <w:rFonts w:ascii="Times New Roman" w:hAnsi="Times New Roman" w:cs="Times New Roman"/>
          <w:color w:val="auto"/>
        </w:rPr>
      </w:pPr>
      <w:bookmarkStart w:id="181" w:name="_Toc513099389"/>
      <w:r w:rsidRPr="000B764F">
        <w:rPr>
          <w:rFonts w:ascii="Times New Roman" w:hAnsi="Times New Roman" w:cs="Times New Roman"/>
          <w:color w:val="auto"/>
        </w:rPr>
        <w:t>2.7 Cell Migration</w:t>
      </w:r>
      <w:bookmarkEnd w:id="181"/>
    </w:p>
    <w:p w14:paraId="02C438FD" w14:textId="77777777" w:rsidR="00317A64" w:rsidRPr="000B764F" w:rsidRDefault="00317A64" w:rsidP="00BE672F">
      <w:pPr>
        <w:pStyle w:val="NormalWeb"/>
        <w:spacing w:before="0" w:beforeAutospacing="0" w:after="0" w:afterAutospacing="0"/>
        <w:rPr>
          <w:sz w:val="22"/>
          <w:szCs w:val="22"/>
        </w:rPr>
      </w:pPr>
    </w:p>
    <w:p w14:paraId="58CA18C9" w14:textId="67407CAA" w:rsidR="00317A64" w:rsidRPr="000B764F" w:rsidRDefault="00977515" w:rsidP="00FD6B37">
      <w:pPr>
        <w:pStyle w:val="NormalWeb"/>
        <w:spacing w:before="0" w:beforeAutospacing="0" w:after="0" w:afterAutospacing="0"/>
        <w:rPr>
          <w:sz w:val="22"/>
          <w:szCs w:val="22"/>
        </w:rPr>
      </w:pPr>
      <w:r w:rsidRPr="000B764F">
        <w:rPr>
          <w:sz w:val="22"/>
          <w:szCs w:val="22"/>
        </w:rPr>
        <w:t xml:space="preserve">A key element of </w:t>
      </w:r>
      <w:r w:rsidR="00705FC1" w:rsidRPr="000B764F">
        <w:rPr>
          <w:sz w:val="22"/>
          <w:szCs w:val="22"/>
        </w:rPr>
        <w:t>ECs</w:t>
      </w:r>
      <w:r w:rsidRPr="000B764F">
        <w:rPr>
          <w:sz w:val="22"/>
          <w:szCs w:val="22"/>
        </w:rPr>
        <w:t xml:space="preserve"> is their ability to migrate</w:t>
      </w:r>
      <w:r w:rsidR="00705FC1" w:rsidRPr="000B764F">
        <w:rPr>
          <w:sz w:val="22"/>
          <w:szCs w:val="22"/>
        </w:rPr>
        <w:t xml:space="preserve">. </w:t>
      </w:r>
      <w:r w:rsidR="004557FC" w:rsidRPr="000B764F">
        <w:rPr>
          <w:sz w:val="22"/>
          <w:szCs w:val="22"/>
        </w:rPr>
        <w:t>Endothelial cell</w:t>
      </w:r>
      <w:r w:rsidR="00705FC1" w:rsidRPr="000B764F">
        <w:rPr>
          <w:sz w:val="22"/>
          <w:szCs w:val="22"/>
        </w:rPr>
        <w:t xml:space="preserve"> migration</w:t>
      </w:r>
      <w:r w:rsidR="004557FC" w:rsidRPr="000B764F">
        <w:rPr>
          <w:sz w:val="22"/>
          <w:szCs w:val="22"/>
        </w:rPr>
        <w:t xml:space="preserve"> is a </w:t>
      </w:r>
      <w:r w:rsidR="00146B02" w:rsidRPr="000B764F">
        <w:rPr>
          <w:sz w:val="22"/>
          <w:szCs w:val="22"/>
        </w:rPr>
        <w:t>fundamental process to our life, allowing the formation of embryos, org</w:t>
      </w:r>
      <w:r w:rsidR="004557FC" w:rsidRPr="000B764F">
        <w:rPr>
          <w:sz w:val="22"/>
          <w:szCs w:val="22"/>
        </w:rPr>
        <w:t>ans and tissues. For developed h</w:t>
      </w:r>
      <w:r w:rsidR="00146B02" w:rsidRPr="000B764F">
        <w:rPr>
          <w:sz w:val="22"/>
          <w:szCs w:val="22"/>
        </w:rPr>
        <w:t xml:space="preserve">umans, migration allows for immunosuppression </w:t>
      </w:r>
      <w:r w:rsidR="00364129" w:rsidRPr="000B764F">
        <w:rPr>
          <w:sz w:val="22"/>
          <w:szCs w:val="22"/>
        </w:rPr>
        <w:t>and more importantly</w:t>
      </w:r>
      <w:r w:rsidR="00146B02" w:rsidRPr="000B764F">
        <w:rPr>
          <w:sz w:val="22"/>
          <w:szCs w:val="22"/>
        </w:rPr>
        <w:t xml:space="preserve"> to</w:t>
      </w:r>
      <w:r w:rsidR="00364129" w:rsidRPr="000B764F">
        <w:rPr>
          <w:sz w:val="22"/>
          <w:szCs w:val="22"/>
        </w:rPr>
        <w:t xml:space="preserve"> </w:t>
      </w:r>
      <w:r w:rsidR="004557FC" w:rsidRPr="000B764F">
        <w:rPr>
          <w:sz w:val="22"/>
          <w:szCs w:val="22"/>
        </w:rPr>
        <w:t>the project,</w:t>
      </w:r>
      <w:r w:rsidR="00146B02" w:rsidRPr="000B764F">
        <w:rPr>
          <w:sz w:val="22"/>
          <w:szCs w:val="22"/>
        </w:rPr>
        <w:t xml:space="preserve"> </w:t>
      </w:r>
      <w:r w:rsidR="00364129" w:rsidRPr="000B764F">
        <w:rPr>
          <w:sz w:val="22"/>
          <w:szCs w:val="22"/>
        </w:rPr>
        <w:t>the migration of ECs</w:t>
      </w:r>
      <w:r w:rsidR="00317A64" w:rsidRPr="000B764F">
        <w:rPr>
          <w:sz w:val="22"/>
          <w:szCs w:val="22"/>
        </w:rPr>
        <w:t xml:space="preserve"> into the wound of a damaged blood vessel to restore the vessels integrity [</w:t>
      </w:r>
      <w:r w:rsidR="0078550B" w:rsidRPr="000B764F">
        <w:rPr>
          <w:sz w:val="22"/>
          <w:szCs w:val="22"/>
        </w:rPr>
        <w:t>23</w:t>
      </w:r>
      <w:r w:rsidR="00317A64" w:rsidRPr="000B764F">
        <w:rPr>
          <w:sz w:val="22"/>
          <w:szCs w:val="22"/>
        </w:rPr>
        <w:t>]</w:t>
      </w:r>
      <w:r w:rsidR="00364129" w:rsidRPr="000B764F">
        <w:rPr>
          <w:sz w:val="22"/>
          <w:szCs w:val="22"/>
        </w:rPr>
        <w:t xml:space="preserve">. </w:t>
      </w:r>
    </w:p>
    <w:p w14:paraId="3178D6E9" w14:textId="39D606FE" w:rsidR="004359F4" w:rsidRPr="000B764F" w:rsidRDefault="00740C2B" w:rsidP="00FD6B37">
      <w:pPr>
        <w:pStyle w:val="NormalWeb"/>
        <w:spacing w:before="0" w:beforeAutospacing="0" w:after="0" w:afterAutospacing="0"/>
        <w:rPr>
          <w:sz w:val="22"/>
          <w:szCs w:val="22"/>
        </w:rPr>
      </w:pPr>
      <w:r w:rsidRPr="000B764F">
        <w:rPr>
          <w:sz w:val="22"/>
          <w:szCs w:val="22"/>
        </w:rPr>
        <w:t xml:space="preserve">ECs will migrate in </w:t>
      </w:r>
      <w:r w:rsidR="00D604AA" w:rsidRPr="000B764F">
        <w:rPr>
          <w:sz w:val="22"/>
          <w:szCs w:val="22"/>
        </w:rPr>
        <w:t xml:space="preserve">a random manner if there </w:t>
      </w:r>
      <w:r w:rsidR="00D152B1" w:rsidRPr="000B764F">
        <w:rPr>
          <w:sz w:val="22"/>
          <w:szCs w:val="22"/>
        </w:rPr>
        <w:t>are</w:t>
      </w:r>
      <w:r w:rsidR="00D604AA" w:rsidRPr="000B764F">
        <w:rPr>
          <w:sz w:val="22"/>
          <w:szCs w:val="22"/>
        </w:rPr>
        <w:t xml:space="preserve"> no external stimuli</w:t>
      </w:r>
      <w:r w:rsidR="0041752E" w:rsidRPr="000B764F">
        <w:rPr>
          <w:sz w:val="22"/>
          <w:szCs w:val="22"/>
        </w:rPr>
        <w:t xml:space="preserve"> and will diffuse into the available space [</w:t>
      </w:r>
      <w:r w:rsidR="0078550B" w:rsidRPr="000B764F">
        <w:rPr>
          <w:sz w:val="22"/>
          <w:szCs w:val="22"/>
        </w:rPr>
        <w:t>24</w:t>
      </w:r>
      <w:r w:rsidR="0041752E" w:rsidRPr="000B764F">
        <w:rPr>
          <w:sz w:val="22"/>
          <w:szCs w:val="22"/>
        </w:rPr>
        <w:t>]</w:t>
      </w:r>
      <w:r w:rsidR="00D152B1" w:rsidRPr="000B764F">
        <w:rPr>
          <w:sz w:val="22"/>
          <w:szCs w:val="22"/>
        </w:rPr>
        <w:t xml:space="preserve"> until a confluence is formed.</w:t>
      </w:r>
      <w:r w:rsidR="00FD1DE7" w:rsidRPr="000B764F">
        <w:rPr>
          <w:sz w:val="22"/>
          <w:szCs w:val="22"/>
        </w:rPr>
        <w:t xml:space="preserve"> Once the cells have formed </w:t>
      </w:r>
      <w:r w:rsidR="004557FC" w:rsidRPr="000B764F">
        <w:rPr>
          <w:sz w:val="22"/>
          <w:szCs w:val="22"/>
        </w:rPr>
        <w:t>a monolayer</w:t>
      </w:r>
      <w:r w:rsidR="00FD1DE7" w:rsidRPr="000B764F">
        <w:rPr>
          <w:sz w:val="22"/>
          <w:szCs w:val="22"/>
        </w:rPr>
        <w:t>, the</w:t>
      </w:r>
      <w:r w:rsidR="00DB3A5D" w:rsidRPr="000B764F">
        <w:rPr>
          <w:sz w:val="22"/>
          <w:szCs w:val="22"/>
        </w:rPr>
        <w:t>y</w:t>
      </w:r>
      <w:r w:rsidR="00FD1DE7" w:rsidRPr="000B764F">
        <w:rPr>
          <w:sz w:val="22"/>
          <w:szCs w:val="22"/>
        </w:rPr>
        <w:t xml:space="preserve"> bond to each ot</w:t>
      </w:r>
      <w:r w:rsidR="00A8046D" w:rsidRPr="000B764F">
        <w:rPr>
          <w:sz w:val="22"/>
          <w:szCs w:val="22"/>
        </w:rPr>
        <w:t>her and the endothelial surface</w:t>
      </w:r>
      <w:r w:rsidR="00FD1DE7" w:rsidRPr="000B764F">
        <w:rPr>
          <w:sz w:val="22"/>
          <w:szCs w:val="22"/>
        </w:rPr>
        <w:t xml:space="preserve"> preventing further migration. </w:t>
      </w:r>
      <w:r w:rsidR="004359F4" w:rsidRPr="000B764F">
        <w:rPr>
          <w:sz w:val="22"/>
          <w:szCs w:val="22"/>
        </w:rPr>
        <w:br/>
      </w:r>
    </w:p>
    <w:p w14:paraId="3AF5F72B" w14:textId="1A66FA3F" w:rsidR="00D7104E" w:rsidRPr="000B764F" w:rsidRDefault="009F71F4" w:rsidP="000B764F">
      <w:pPr>
        <w:pStyle w:val="Heading2"/>
        <w:rPr>
          <w:rFonts w:ascii="Times New Roman" w:hAnsi="Times New Roman" w:cs="Times New Roman"/>
          <w:color w:val="auto"/>
        </w:rPr>
      </w:pPr>
      <w:bookmarkStart w:id="182" w:name="_Toc513099390"/>
      <w:r w:rsidRPr="000B764F">
        <w:rPr>
          <w:rFonts w:ascii="Times New Roman" w:hAnsi="Times New Roman" w:cs="Times New Roman"/>
          <w:color w:val="auto"/>
        </w:rPr>
        <w:t>2.8</w:t>
      </w:r>
      <w:r w:rsidR="004359F4" w:rsidRPr="000B764F">
        <w:rPr>
          <w:rFonts w:ascii="Times New Roman" w:hAnsi="Times New Roman" w:cs="Times New Roman"/>
          <w:color w:val="auto"/>
        </w:rPr>
        <w:t xml:space="preserve"> Contact Inhibition and Confluence Detection</w:t>
      </w:r>
      <w:bookmarkEnd w:id="182"/>
    </w:p>
    <w:p w14:paraId="4E2C5D03" w14:textId="77777777" w:rsidR="00987679" w:rsidRPr="002A18A9" w:rsidRDefault="00987679" w:rsidP="000E3C72">
      <w:pPr>
        <w:pStyle w:val="NormalWeb"/>
        <w:spacing w:before="0" w:beforeAutospacing="0" w:after="0" w:afterAutospacing="0"/>
        <w:rPr>
          <w:szCs w:val="22"/>
        </w:rPr>
      </w:pPr>
    </w:p>
    <w:p w14:paraId="33A9A06E" w14:textId="7629C77C" w:rsidR="0049568A" w:rsidRPr="002A18A9" w:rsidRDefault="00987679" w:rsidP="008C4479">
      <w:pPr>
        <w:pStyle w:val="NormalWeb"/>
        <w:spacing w:before="0" w:beforeAutospacing="0" w:after="0" w:afterAutospacing="0"/>
        <w:rPr>
          <w:sz w:val="22"/>
          <w:szCs w:val="22"/>
        </w:rPr>
      </w:pPr>
      <w:r w:rsidRPr="002A18A9">
        <w:rPr>
          <w:sz w:val="22"/>
          <w:szCs w:val="22"/>
        </w:rPr>
        <w:t xml:space="preserve">Over time, ECs will migrate into any open space and if possible proliferate to form new ECs. This will continue to occur until the area is filled with ECs and there is no more space for proliferation. </w:t>
      </w:r>
      <w:r w:rsidR="008C4479" w:rsidRPr="002A18A9">
        <w:rPr>
          <w:sz w:val="22"/>
          <w:szCs w:val="22"/>
        </w:rPr>
        <w:t xml:space="preserve">When cells </w:t>
      </w:r>
      <w:proofErr w:type="gramStart"/>
      <w:r w:rsidR="008C4479" w:rsidRPr="002A18A9">
        <w:rPr>
          <w:sz w:val="22"/>
          <w:szCs w:val="22"/>
        </w:rPr>
        <w:t>come into contact with</w:t>
      </w:r>
      <w:proofErr w:type="gramEnd"/>
      <w:r w:rsidR="008C4479" w:rsidRPr="002A18A9">
        <w:rPr>
          <w:sz w:val="22"/>
          <w:szCs w:val="22"/>
        </w:rPr>
        <w:t xml:space="preserve"> each other, cell growth is </w:t>
      </w:r>
      <w:r w:rsidR="00CF3CC9">
        <w:rPr>
          <w:sz w:val="22"/>
          <w:szCs w:val="22"/>
        </w:rPr>
        <w:t xml:space="preserve">arrested by a process known as contact </w:t>
      </w:r>
      <w:r w:rsidR="00CF3CC9" w:rsidRPr="0078550B">
        <w:rPr>
          <w:sz w:val="22"/>
          <w:szCs w:val="22"/>
        </w:rPr>
        <w:t>i</w:t>
      </w:r>
      <w:r w:rsidR="008C4479" w:rsidRPr="0078550B">
        <w:rPr>
          <w:sz w:val="22"/>
          <w:szCs w:val="22"/>
        </w:rPr>
        <w:t>nhibition [</w:t>
      </w:r>
      <w:r w:rsidR="0078550B" w:rsidRPr="0078550B">
        <w:rPr>
          <w:sz w:val="22"/>
          <w:szCs w:val="22"/>
        </w:rPr>
        <w:t>25</w:t>
      </w:r>
      <w:r w:rsidR="008C4479" w:rsidRPr="0078550B">
        <w:rPr>
          <w:sz w:val="22"/>
          <w:szCs w:val="22"/>
        </w:rPr>
        <w:t xml:space="preserve">], meaning </w:t>
      </w:r>
      <w:r w:rsidR="008C4479" w:rsidRPr="002A18A9">
        <w:rPr>
          <w:sz w:val="22"/>
          <w:szCs w:val="22"/>
        </w:rPr>
        <w:t xml:space="preserve">that when a monolayer is formed ECs are no longer able to proliferate. </w:t>
      </w:r>
      <w:r w:rsidR="00224450" w:rsidRPr="002A18A9">
        <w:rPr>
          <w:sz w:val="22"/>
          <w:szCs w:val="22"/>
        </w:rPr>
        <w:t>If the ECs are unable to proliferate</w:t>
      </w:r>
      <w:r w:rsidR="008C4479" w:rsidRPr="002A18A9">
        <w:rPr>
          <w:sz w:val="22"/>
          <w:szCs w:val="22"/>
        </w:rPr>
        <w:t xml:space="preserve"> they</w:t>
      </w:r>
      <w:r w:rsidR="00CF3CC9">
        <w:rPr>
          <w:sz w:val="22"/>
          <w:szCs w:val="22"/>
        </w:rPr>
        <w:t xml:space="preserve"> eventually differentiate into q</w:t>
      </w:r>
      <w:r w:rsidR="008C4479" w:rsidRPr="002A18A9">
        <w:rPr>
          <w:sz w:val="22"/>
          <w:szCs w:val="22"/>
        </w:rPr>
        <w:t>uiescent cells where they no longer undergo mitosis.</w:t>
      </w:r>
    </w:p>
    <w:p w14:paraId="299EFF52" w14:textId="6C91CB70" w:rsidR="008C4479" w:rsidRPr="002A18A9" w:rsidRDefault="00881A99" w:rsidP="008C4479">
      <w:pPr>
        <w:pStyle w:val="NormalWeb"/>
        <w:spacing w:before="0" w:beforeAutospacing="0" w:after="0" w:afterAutospacing="0"/>
        <w:rPr>
          <w:sz w:val="22"/>
          <w:szCs w:val="22"/>
        </w:rPr>
      </w:pPr>
      <w:r w:rsidRPr="002A18A9">
        <w:rPr>
          <w:sz w:val="22"/>
          <w:szCs w:val="22"/>
        </w:rPr>
        <w:lastRenderedPageBreak/>
        <w:t xml:space="preserve">Confluence Detection </w:t>
      </w:r>
      <w:r w:rsidR="00F03A23" w:rsidRPr="002A18A9">
        <w:rPr>
          <w:sz w:val="22"/>
          <w:szCs w:val="22"/>
        </w:rPr>
        <w:t>occurs when migration and proliferation is no longer possible due to the contact inhibition on the monolayer. At this point, several of the ECs will have differentiated into Quiescent Cells.</w:t>
      </w:r>
    </w:p>
    <w:p w14:paraId="067CA7DD" w14:textId="603D468F" w:rsidR="00881A99" w:rsidRDefault="0056699E" w:rsidP="008C4479">
      <w:pPr>
        <w:pStyle w:val="NormalWeb"/>
        <w:spacing w:before="0" w:beforeAutospacing="0" w:after="0" w:afterAutospacing="0"/>
        <w:rPr>
          <w:color w:val="ED7D31" w:themeColor="accent2"/>
          <w:sz w:val="22"/>
          <w:szCs w:val="22"/>
        </w:rPr>
      </w:pP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p>
    <w:p w14:paraId="29C8CC1E" w14:textId="77777777" w:rsidR="0056699E" w:rsidRPr="009F31FD" w:rsidRDefault="0056699E" w:rsidP="008C4479">
      <w:pPr>
        <w:pStyle w:val="NormalWeb"/>
        <w:spacing w:before="0" w:beforeAutospacing="0" w:after="0" w:afterAutospacing="0"/>
        <w:rPr>
          <w:color w:val="ED7D31" w:themeColor="accent2"/>
          <w:sz w:val="22"/>
          <w:szCs w:val="22"/>
        </w:rPr>
      </w:pPr>
    </w:p>
    <w:p w14:paraId="22B8FFDF" w14:textId="2E3CE0E2" w:rsidR="000B764F" w:rsidRPr="000B764F" w:rsidRDefault="00DD2494" w:rsidP="000B764F">
      <w:pPr>
        <w:pStyle w:val="Heading1"/>
      </w:pPr>
      <w:bookmarkStart w:id="183" w:name="_Toc513099391"/>
      <w:r w:rsidRPr="000B764F">
        <w:lastRenderedPageBreak/>
        <w:t xml:space="preserve">3 </w:t>
      </w:r>
      <w:r w:rsidR="0049568A" w:rsidRPr="000B764F">
        <w:t>Requirements and Analysis</w:t>
      </w:r>
      <w:bookmarkEnd w:id="183"/>
    </w:p>
    <w:p w14:paraId="7FF02E7D" w14:textId="77777777" w:rsidR="00E950E6" w:rsidRPr="000B764F" w:rsidRDefault="00E950E6" w:rsidP="00BE672F">
      <w:pPr>
        <w:rPr>
          <w:color w:val="ED7D31" w:themeColor="accent2"/>
        </w:rPr>
      </w:pPr>
    </w:p>
    <w:p w14:paraId="3C347CED" w14:textId="6D9102BF" w:rsidR="00E950E6" w:rsidRPr="000B764F" w:rsidRDefault="00C035E2" w:rsidP="000B764F">
      <w:pPr>
        <w:pStyle w:val="Heading2"/>
        <w:rPr>
          <w:rFonts w:ascii="Times New Roman" w:hAnsi="Times New Roman" w:cs="Times New Roman"/>
          <w:color w:val="auto"/>
        </w:rPr>
      </w:pPr>
      <w:bookmarkStart w:id="184" w:name="_Toc513099392"/>
      <w:r w:rsidRPr="000B764F">
        <w:rPr>
          <w:rFonts w:ascii="Times New Roman" w:hAnsi="Times New Roman" w:cs="Times New Roman"/>
          <w:color w:val="auto"/>
        </w:rPr>
        <w:t>3.1</w:t>
      </w:r>
      <w:r w:rsidR="00E950E6" w:rsidRPr="000B764F">
        <w:rPr>
          <w:rFonts w:ascii="Times New Roman" w:hAnsi="Times New Roman" w:cs="Times New Roman"/>
          <w:color w:val="auto"/>
        </w:rPr>
        <w:t xml:space="preserve"> Methodology</w:t>
      </w:r>
      <w:bookmarkEnd w:id="184"/>
    </w:p>
    <w:p w14:paraId="3393DF60" w14:textId="77777777" w:rsidR="00E950E6" w:rsidRPr="000B764F" w:rsidRDefault="00E950E6" w:rsidP="00BE672F"/>
    <w:p w14:paraId="02B74A5A" w14:textId="7FED6609" w:rsidR="00C41BB9" w:rsidRPr="000B764F" w:rsidRDefault="00E950E6" w:rsidP="00FD6B37">
      <w:r w:rsidRPr="000B764F">
        <w:rPr>
          <w:sz w:val="22"/>
        </w:rPr>
        <w:t xml:space="preserve">For the development of </w:t>
      </w:r>
      <w:r w:rsidR="00323724" w:rsidRPr="000B764F">
        <w:rPr>
          <w:sz w:val="22"/>
        </w:rPr>
        <w:t>the program to discover the e</w:t>
      </w:r>
      <w:r w:rsidRPr="000B764F">
        <w:rPr>
          <w:sz w:val="22"/>
        </w:rPr>
        <w:t>ffect age has on heart attacks, an Agent Based Model will provide the best results for the user.</w:t>
      </w:r>
      <w:r w:rsidR="002A1787" w:rsidRPr="000B764F">
        <w:rPr>
          <w:sz w:val="22"/>
        </w:rPr>
        <w:t xml:space="preserve"> </w:t>
      </w:r>
      <w:r w:rsidR="00A4552E" w:rsidRPr="000B764F">
        <w:rPr>
          <w:sz w:val="22"/>
        </w:rPr>
        <w:t xml:space="preserve">As discussed in Chapter 2.5 </w:t>
      </w:r>
      <w:r w:rsidR="002A1787" w:rsidRPr="000B764F">
        <w:rPr>
          <w:sz w:val="22"/>
        </w:rPr>
        <w:t>A</w:t>
      </w:r>
      <w:r w:rsidR="00062007" w:rsidRPr="000B764F">
        <w:rPr>
          <w:sz w:val="22"/>
        </w:rPr>
        <w:t>B</w:t>
      </w:r>
      <w:r w:rsidR="002A1787" w:rsidRPr="000B764F">
        <w:rPr>
          <w:sz w:val="22"/>
        </w:rPr>
        <w:t>M</w:t>
      </w:r>
      <w:r w:rsidR="00062007" w:rsidRPr="000B764F">
        <w:rPr>
          <w:sz w:val="22"/>
        </w:rPr>
        <w:t xml:space="preserve">s </w:t>
      </w:r>
      <w:r w:rsidR="00EE0B03" w:rsidRPr="000B764F">
        <w:rPr>
          <w:sz w:val="22"/>
        </w:rPr>
        <w:t>model each cell individual</w:t>
      </w:r>
      <w:r w:rsidR="002A1787" w:rsidRPr="000B764F">
        <w:rPr>
          <w:sz w:val="22"/>
        </w:rPr>
        <w:t>ly with their own parameters, allowing</w:t>
      </w:r>
      <w:r w:rsidR="00EE0B03" w:rsidRPr="000B764F">
        <w:rPr>
          <w:sz w:val="22"/>
        </w:rPr>
        <w:t xml:space="preserve"> for a more distributed representation of the cells, </w:t>
      </w:r>
      <w:r w:rsidR="002A1787" w:rsidRPr="000B764F">
        <w:rPr>
          <w:sz w:val="22"/>
        </w:rPr>
        <w:t>such as</w:t>
      </w:r>
      <w:r w:rsidR="00EE0B03" w:rsidRPr="000B764F">
        <w:rPr>
          <w:sz w:val="22"/>
        </w:rPr>
        <w:t xml:space="preserve"> each cell can vary in radius slightly from each other. An ABM also provides a graphical output of how the cells move, allowing us to better understand what’s happening with the </w:t>
      </w:r>
      <w:r w:rsidR="002A1787" w:rsidRPr="000B764F">
        <w:rPr>
          <w:sz w:val="22"/>
        </w:rPr>
        <w:t xml:space="preserve">emergent </w:t>
      </w:r>
      <w:r w:rsidR="00EE0B03" w:rsidRPr="000B764F">
        <w:rPr>
          <w:sz w:val="22"/>
        </w:rPr>
        <w:t xml:space="preserve">behaviour in a </w:t>
      </w:r>
      <w:r w:rsidR="00C41BB9" w:rsidRPr="000B764F">
        <w:rPr>
          <w:sz w:val="22"/>
        </w:rPr>
        <w:t>visual</w:t>
      </w:r>
      <w:r w:rsidR="00366188" w:rsidRPr="000B764F">
        <w:rPr>
          <w:sz w:val="22"/>
        </w:rPr>
        <w:t xml:space="preserve"> way</w:t>
      </w:r>
      <w:r w:rsidR="00EE0B03" w:rsidRPr="000B764F">
        <w:rPr>
          <w:sz w:val="22"/>
        </w:rPr>
        <w:t>.</w:t>
      </w:r>
      <w:r w:rsidR="002A1787" w:rsidRPr="000B764F">
        <w:rPr>
          <w:sz w:val="22"/>
        </w:rPr>
        <w:t xml:space="preserve"> The ABM approach is better than </w:t>
      </w:r>
      <w:r w:rsidR="008836F3" w:rsidRPr="000B764F">
        <w:rPr>
          <w:sz w:val="22"/>
        </w:rPr>
        <w:t>an</w:t>
      </w:r>
      <w:r w:rsidR="002A1787" w:rsidRPr="000B764F">
        <w:rPr>
          <w:sz w:val="22"/>
        </w:rPr>
        <w:t xml:space="preserve"> </w:t>
      </w:r>
      <w:r w:rsidR="008836F3" w:rsidRPr="000B764F">
        <w:rPr>
          <w:sz w:val="22"/>
        </w:rPr>
        <w:t>equation based approach</w:t>
      </w:r>
      <w:r w:rsidR="002A1787" w:rsidRPr="000B764F">
        <w:rPr>
          <w:sz w:val="22"/>
        </w:rPr>
        <w:t xml:space="preserve"> as there is no individual agent </w:t>
      </w:r>
      <w:r w:rsidR="00C41BB9" w:rsidRPr="000B764F">
        <w:rPr>
          <w:sz w:val="22"/>
        </w:rPr>
        <w:t xml:space="preserve">representation </w:t>
      </w:r>
      <w:r w:rsidR="008836F3" w:rsidRPr="000B764F">
        <w:rPr>
          <w:sz w:val="22"/>
        </w:rPr>
        <w:t xml:space="preserve">in EBMs </w:t>
      </w:r>
      <w:r w:rsidR="00C41BB9" w:rsidRPr="000B764F">
        <w:rPr>
          <w:sz w:val="22"/>
        </w:rPr>
        <w:t xml:space="preserve">and so approximations may be too significant to produce reliable results. Cellular automata </w:t>
      </w:r>
      <w:proofErr w:type="gramStart"/>
      <w:r w:rsidR="00C41BB9" w:rsidRPr="000B764F">
        <w:rPr>
          <w:sz w:val="22"/>
        </w:rPr>
        <w:t>was</w:t>
      </w:r>
      <w:proofErr w:type="gramEnd"/>
      <w:r w:rsidR="008836F3" w:rsidRPr="000B764F">
        <w:rPr>
          <w:sz w:val="22"/>
        </w:rPr>
        <w:t xml:space="preserve"> no</w:t>
      </w:r>
      <w:r w:rsidR="00C41BB9" w:rsidRPr="000B764F">
        <w:rPr>
          <w:sz w:val="22"/>
        </w:rPr>
        <w:t>t chosen as it would incorrectly model the endothelial cells on the environment, not allowing them to migrate into the wound and therefore not answering the research question.</w:t>
      </w:r>
    </w:p>
    <w:p w14:paraId="0D7C7115" w14:textId="68514F74" w:rsidR="0049568A" w:rsidRPr="000B764F" w:rsidRDefault="0049568A" w:rsidP="00C41BB9"/>
    <w:p w14:paraId="7385A608" w14:textId="75780930" w:rsidR="0049568A" w:rsidRPr="000B764F" w:rsidRDefault="00DE0C6F" w:rsidP="000B764F">
      <w:pPr>
        <w:pStyle w:val="Heading2"/>
        <w:rPr>
          <w:rFonts w:ascii="Times New Roman" w:hAnsi="Times New Roman" w:cs="Times New Roman"/>
          <w:color w:val="auto"/>
        </w:rPr>
      </w:pPr>
      <w:bookmarkStart w:id="185" w:name="_Toc513099393"/>
      <w:commentRangeStart w:id="186"/>
      <w:r w:rsidRPr="000B764F">
        <w:rPr>
          <w:rFonts w:ascii="Times New Roman" w:hAnsi="Times New Roman" w:cs="Times New Roman"/>
          <w:color w:val="auto"/>
        </w:rPr>
        <w:t>3.2</w:t>
      </w:r>
      <w:r w:rsidR="00DD2494" w:rsidRPr="000B764F">
        <w:rPr>
          <w:rFonts w:ascii="Times New Roman" w:hAnsi="Times New Roman" w:cs="Times New Roman"/>
          <w:color w:val="auto"/>
        </w:rPr>
        <w:t xml:space="preserve"> </w:t>
      </w:r>
      <w:r w:rsidR="0049568A" w:rsidRPr="000B764F">
        <w:rPr>
          <w:rFonts w:ascii="Times New Roman" w:hAnsi="Times New Roman" w:cs="Times New Roman"/>
          <w:color w:val="auto"/>
        </w:rPr>
        <w:t xml:space="preserve">Aims and </w:t>
      </w:r>
      <w:r w:rsidR="00CE1164" w:rsidRPr="000B764F">
        <w:rPr>
          <w:rFonts w:ascii="Times New Roman" w:hAnsi="Times New Roman" w:cs="Times New Roman"/>
          <w:color w:val="auto"/>
        </w:rPr>
        <w:t>Requirements</w:t>
      </w:r>
      <w:bookmarkEnd w:id="185"/>
      <w:commentRangeEnd w:id="186"/>
      <w:r w:rsidR="0056699E">
        <w:rPr>
          <w:rStyle w:val="CommentReference"/>
          <w:rFonts w:ascii="Times New Roman" w:eastAsiaTheme="minorHAnsi" w:hAnsi="Times New Roman" w:cs="Times New Roman"/>
          <w:color w:val="auto"/>
        </w:rPr>
        <w:commentReference w:id="186"/>
      </w:r>
    </w:p>
    <w:p w14:paraId="693F74D1" w14:textId="77777777" w:rsidR="0049568A" w:rsidRPr="000B764F" w:rsidRDefault="0049568A" w:rsidP="00BE672F">
      <w:pPr>
        <w:rPr>
          <w:sz w:val="22"/>
          <w:szCs w:val="22"/>
        </w:rPr>
      </w:pPr>
      <w:r w:rsidRPr="000B764F">
        <w:rPr>
          <w:sz w:val="22"/>
          <w:szCs w:val="22"/>
        </w:rPr>
        <w:t> </w:t>
      </w:r>
    </w:p>
    <w:p w14:paraId="279647FF" w14:textId="18143119" w:rsidR="00FE5A83" w:rsidRPr="000B764F" w:rsidRDefault="00164FDF" w:rsidP="00FD6B37">
      <w:pPr>
        <w:rPr>
          <w:sz w:val="22"/>
          <w:szCs w:val="22"/>
        </w:rPr>
      </w:pPr>
      <w:r w:rsidRPr="000B764F">
        <w:rPr>
          <w:sz w:val="22"/>
          <w:szCs w:val="22"/>
        </w:rPr>
        <w:t xml:space="preserve">The main aim of this project is to demonstrate and help professional </w:t>
      </w:r>
      <w:r w:rsidR="00793058" w:rsidRPr="000B764F">
        <w:rPr>
          <w:sz w:val="22"/>
          <w:szCs w:val="22"/>
        </w:rPr>
        <w:t xml:space="preserve">further </w:t>
      </w:r>
      <w:r w:rsidRPr="000B764F">
        <w:rPr>
          <w:sz w:val="22"/>
          <w:szCs w:val="22"/>
        </w:rPr>
        <w:t xml:space="preserve">understand the affect </w:t>
      </w:r>
      <w:r w:rsidR="00793058" w:rsidRPr="000B764F">
        <w:rPr>
          <w:sz w:val="22"/>
          <w:szCs w:val="22"/>
        </w:rPr>
        <w:t xml:space="preserve">an increase in senescence cells from </w:t>
      </w:r>
      <w:r w:rsidRPr="000B764F">
        <w:rPr>
          <w:sz w:val="22"/>
          <w:szCs w:val="22"/>
        </w:rPr>
        <w:t xml:space="preserve">ageing has on the ability for a wounded area of ECs to repair itself. The main observation will be time taken for the ECs to divide and move into the </w:t>
      </w:r>
      <w:r w:rsidR="00A90290" w:rsidRPr="000B764F">
        <w:rPr>
          <w:sz w:val="22"/>
          <w:szCs w:val="22"/>
        </w:rPr>
        <w:t>gap of the</w:t>
      </w:r>
      <w:r w:rsidRPr="000B764F">
        <w:rPr>
          <w:sz w:val="22"/>
          <w:szCs w:val="22"/>
        </w:rPr>
        <w:t xml:space="preserve"> wound, once more forming a confluent layer. </w:t>
      </w:r>
    </w:p>
    <w:p w14:paraId="75D3FC5D" w14:textId="295EA7B7" w:rsidR="00E950E6" w:rsidRPr="000B764F" w:rsidRDefault="00793058" w:rsidP="00FD6B37">
      <w:pPr>
        <w:rPr>
          <w:sz w:val="22"/>
          <w:szCs w:val="22"/>
        </w:rPr>
      </w:pPr>
      <w:r w:rsidRPr="000B764F">
        <w:rPr>
          <w:sz w:val="22"/>
          <w:szCs w:val="22"/>
        </w:rPr>
        <w:t>To observer the migration of cells moving into a wound with time an agent based model will be produced as described above in Chapter 2.5 however, the current models shown in Chapter 2.6</w:t>
      </w:r>
      <w:r w:rsidR="00164FDF" w:rsidRPr="000B764F">
        <w:rPr>
          <w:sz w:val="22"/>
          <w:szCs w:val="22"/>
        </w:rPr>
        <w:t xml:space="preserve"> lack the correct logic or behaviours that occurs within blood vessels.</w:t>
      </w:r>
      <w:r w:rsidR="002E5FB2" w:rsidRPr="000B764F">
        <w:rPr>
          <w:sz w:val="22"/>
          <w:szCs w:val="22"/>
        </w:rPr>
        <w:t xml:space="preserve"> Below, I outline the </w:t>
      </w:r>
      <w:r w:rsidR="00CE1164" w:rsidRPr="000B764F">
        <w:rPr>
          <w:sz w:val="22"/>
          <w:szCs w:val="22"/>
        </w:rPr>
        <w:t>functional and non-functional requirements</w:t>
      </w:r>
      <w:r w:rsidR="001B6B0A" w:rsidRPr="000B764F">
        <w:rPr>
          <w:sz w:val="22"/>
          <w:szCs w:val="22"/>
        </w:rPr>
        <w:t>, parameters, and rules</w:t>
      </w:r>
      <w:r w:rsidR="002E5FB2" w:rsidRPr="000B764F">
        <w:rPr>
          <w:sz w:val="22"/>
          <w:szCs w:val="22"/>
        </w:rPr>
        <w:t xml:space="preserve"> that need to be met to produce an accurate and correct model.</w:t>
      </w:r>
    </w:p>
    <w:p w14:paraId="4D496F5F" w14:textId="77777777" w:rsidR="002E5FB2" w:rsidRPr="000B764F" w:rsidRDefault="002E5FB2" w:rsidP="00164FDF">
      <w:pPr>
        <w:ind w:left="720"/>
        <w:rPr>
          <w:sz w:val="22"/>
          <w:szCs w:val="22"/>
        </w:rPr>
      </w:pPr>
    </w:p>
    <w:p w14:paraId="0F2ECCD9" w14:textId="5D33EF92" w:rsidR="00CE1164" w:rsidRPr="000B764F" w:rsidRDefault="00DE0C6F" w:rsidP="000B764F">
      <w:pPr>
        <w:pStyle w:val="Heading3"/>
        <w:rPr>
          <w:rFonts w:ascii="Times New Roman" w:hAnsi="Times New Roman" w:cs="Times New Roman"/>
          <w:color w:val="auto"/>
        </w:rPr>
      </w:pPr>
      <w:bookmarkStart w:id="187" w:name="_Toc513099394"/>
      <w:r w:rsidRPr="000B764F">
        <w:rPr>
          <w:rFonts w:ascii="Times New Roman" w:hAnsi="Times New Roman" w:cs="Times New Roman"/>
          <w:color w:val="auto"/>
        </w:rPr>
        <w:t>3.2.1</w:t>
      </w:r>
      <w:r w:rsidR="00CE1164" w:rsidRPr="000B764F">
        <w:rPr>
          <w:rFonts w:ascii="Times New Roman" w:hAnsi="Times New Roman" w:cs="Times New Roman"/>
          <w:color w:val="auto"/>
        </w:rPr>
        <w:t xml:space="preserve"> Functional Requirements</w:t>
      </w:r>
      <w:bookmarkEnd w:id="187"/>
    </w:p>
    <w:p w14:paraId="7A2063E2" w14:textId="77777777" w:rsidR="00351E47" w:rsidRPr="000B764F" w:rsidRDefault="00351E47"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1C1F5372" w14:textId="77777777" w:rsidTr="00FD6B37">
        <w:trPr>
          <w:jc w:val="center"/>
        </w:trPr>
        <w:tc>
          <w:tcPr>
            <w:tcW w:w="8290" w:type="dxa"/>
          </w:tcPr>
          <w:p w14:paraId="3DE1D7C4" w14:textId="1AD6F50B" w:rsidR="00351E47" w:rsidRPr="000B764F" w:rsidRDefault="00351E47" w:rsidP="00351E47">
            <w:pPr>
              <w:jc w:val="center"/>
              <w:rPr>
                <w:szCs w:val="22"/>
              </w:rPr>
            </w:pPr>
            <w:r w:rsidRPr="000B764F">
              <w:rPr>
                <w:b/>
                <w:sz w:val="22"/>
                <w:szCs w:val="22"/>
              </w:rPr>
              <w:t>It is critical that the system:</w:t>
            </w:r>
          </w:p>
        </w:tc>
      </w:tr>
      <w:tr w:rsidR="004141CD" w:rsidRPr="000B764F" w14:paraId="047B5964" w14:textId="77777777" w:rsidTr="00FD6B37">
        <w:trPr>
          <w:jc w:val="center"/>
        </w:trPr>
        <w:tc>
          <w:tcPr>
            <w:tcW w:w="8290" w:type="dxa"/>
          </w:tcPr>
          <w:p w14:paraId="78D0FCB3" w14:textId="4F7ED2AD" w:rsidR="00351E47" w:rsidRPr="000B764F" w:rsidRDefault="00395D7C" w:rsidP="00164FDF">
            <w:pPr>
              <w:rPr>
                <w:szCs w:val="22"/>
              </w:rPr>
            </w:pPr>
            <w:r w:rsidRPr="000B764F">
              <w:rPr>
                <w:sz w:val="22"/>
                <w:szCs w:val="22"/>
              </w:rPr>
              <w:t>U</w:t>
            </w:r>
            <w:r w:rsidR="00351E47" w:rsidRPr="000B764F">
              <w:rPr>
                <w:sz w:val="22"/>
                <w:szCs w:val="22"/>
              </w:rPr>
              <w:t>ses an appropriate time scale for each iteration</w:t>
            </w:r>
          </w:p>
        </w:tc>
      </w:tr>
      <w:tr w:rsidR="004141CD" w:rsidRPr="000B764F" w14:paraId="0A947D9A" w14:textId="77777777" w:rsidTr="00FD6B37">
        <w:trPr>
          <w:jc w:val="center"/>
        </w:trPr>
        <w:tc>
          <w:tcPr>
            <w:tcW w:w="8290" w:type="dxa"/>
          </w:tcPr>
          <w:p w14:paraId="0B20F645" w14:textId="61329282" w:rsidR="00351E47" w:rsidRPr="000B764F" w:rsidRDefault="00351E47" w:rsidP="00164FDF">
            <w:pPr>
              <w:rPr>
                <w:szCs w:val="22"/>
              </w:rPr>
            </w:pPr>
            <w:r w:rsidRPr="000B764F">
              <w:rPr>
                <w:sz w:val="22"/>
                <w:szCs w:val="22"/>
              </w:rPr>
              <w:t>Creates a wound when a confluence is made</w:t>
            </w:r>
          </w:p>
        </w:tc>
      </w:tr>
      <w:tr w:rsidR="00280717" w:rsidRPr="000B764F" w14:paraId="5D94B4F2" w14:textId="77777777" w:rsidTr="00FD6B37">
        <w:trPr>
          <w:jc w:val="center"/>
        </w:trPr>
        <w:tc>
          <w:tcPr>
            <w:tcW w:w="8290" w:type="dxa"/>
          </w:tcPr>
          <w:p w14:paraId="2714A1EC" w14:textId="068A3886" w:rsidR="00280717" w:rsidRPr="000B764F" w:rsidRDefault="00280717" w:rsidP="00164FDF">
            <w:pPr>
              <w:rPr>
                <w:sz w:val="22"/>
                <w:szCs w:val="22"/>
              </w:rPr>
            </w:pPr>
            <w:r w:rsidRPr="000B764F">
              <w:rPr>
                <w:sz w:val="22"/>
                <w:szCs w:val="22"/>
              </w:rPr>
              <w:t>Can vary the level of senescent cells with age</w:t>
            </w:r>
          </w:p>
        </w:tc>
      </w:tr>
    </w:tbl>
    <w:p w14:paraId="47A4D0A8" w14:textId="22525B53" w:rsidR="00351E47" w:rsidRPr="000B764F" w:rsidRDefault="0007031C" w:rsidP="00FD6B37">
      <w:pPr>
        <w:ind w:firstLine="720"/>
        <w:rPr>
          <w:sz w:val="22"/>
          <w:szCs w:val="22"/>
        </w:rPr>
      </w:pPr>
      <w:r w:rsidRPr="000B764F">
        <w:rPr>
          <w:sz w:val="22"/>
          <w:szCs w:val="22"/>
        </w:rPr>
        <w:t>Table 3.</w:t>
      </w:r>
      <w:r w:rsidR="00FD282F" w:rsidRPr="000B764F">
        <w:rPr>
          <w:sz w:val="22"/>
          <w:szCs w:val="22"/>
        </w:rPr>
        <w:t>1</w:t>
      </w:r>
      <w:r w:rsidRPr="000B764F">
        <w:rPr>
          <w:sz w:val="22"/>
          <w:szCs w:val="22"/>
        </w:rPr>
        <w:t>: Critical functional requirements</w:t>
      </w:r>
    </w:p>
    <w:p w14:paraId="1261FA99" w14:textId="77777777" w:rsidR="0007031C" w:rsidRPr="000B764F" w:rsidRDefault="0007031C"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77CD2843" w14:textId="77777777" w:rsidTr="00FD6B37">
        <w:trPr>
          <w:jc w:val="center"/>
        </w:trPr>
        <w:tc>
          <w:tcPr>
            <w:tcW w:w="8290" w:type="dxa"/>
          </w:tcPr>
          <w:p w14:paraId="22DF9E6B" w14:textId="03E07771" w:rsidR="00351E47" w:rsidRPr="000B764F" w:rsidRDefault="00351E47" w:rsidP="00351E47">
            <w:pPr>
              <w:jc w:val="center"/>
              <w:rPr>
                <w:szCs w:val="22"/>
              </w:rPr>
            </w:pPr>
            <w:r w:rsidRPr="000B764F">
              <w:rPr>
                <w:b/>
                <w:sz w:val="22"/>
                <w:szCs w:val="22"/>
              </w:rPr>
              <w:t>It is important that the system:</w:t>
            </w:r>
          </w:p>
        </w:tc>
      </w:tr>
      <w:tr w:rsidR="004141CD" w:rsidRPr="000B764F" w14:paraId="510BB661" w14:textId="77777777" w:rsidTr="00FD6B37">
        <w:trPr>
          <w:jc w:val="center"/>
        </w:trPr>
        <w:tc>
          <w:tcPr>
            <w:tcW w:w="8290" w:type="dxa"/>
          </w:tcPr>
          <w:p w14:paraId="37D71349" w14:textId="58E1A752" w:rsidR="00351E47" w:rsidRPr="000B764F" w:rsidRDefault="00351E47" w:rsidP="00164FDF">
            <w:pPr>
              <w:rPr>
                <w:szCs w:val="22"/>
              </w:rPr>
            </w:pPr>
            <w:r w:rsidRPr="000B764F">
              <w:rPr>
                <w:sz w:val="22"/>
                <w:szCs w:val="22"/>
              </w:rPr>
              <w:t>Tells the user how long it took for wound healing to occur</w:t>
            </w:r>
          </w:p>
        </w:tc>
      </w:tr>
      <w:tr w:rsidR="004141CD" w:rsidRPr="000B764F" w14:paraId="160570C9" w14:textId="77777777" w:rsidTr="00FD6B37">
        <w:trPr>
          <w:jc w:val="center"/>
        </w:trPr>
        <w:tc>
          <w:tcPr>
            <w:tcW w:w="8290" w:type="dxa"/>
          </w:tcPr>
          <w:p w14:paraId="49607F6E" w14:textId="63DCDB4A" w:rsidR="00351E47" w:rsidRPr="000B764F" w:rsidRDefault="00351E47" w:rsidP="00164FDF">
            <w:pPr>
              <w:rPr>
                <w:szCs w:val="22"/>
              </w:rPr>
            </w:pPr>
            <w:r w:rsidRPr="000B764F">
              <w:rPr>
                <w:sz w:val="22"/>
                <w:szCs w:val="22"/>
              </w:rPr>
              <w:t>Produces graphs of cell locations each iteration</w:t>
            </w:r>
          </w:p>
        </w:tc>
      </w:tr>
    </w:tbl>
    <w:p w14:paraId="7769D04C" w14:textId="4C864476" w:rsidR="00351E47" w:rsidRPr="000B764F" w:rsidRDefault="0007031C" w:rsidP="00FD6B37">
      <w:pPr>
        <w:ind w:left="720"/>
        <w:rPr>
          <w:sz w:val="22"/>
          <w:szCs w:val="22"/>
        </w:rPr>
      </w:pPr>
      <w:r w:rsidRPr="000B764F">
        <w:rPr>
          <w:sz w:val="22"/>
          <w:szCs w:val="22"/>
        </w:rPr>
        <w:t>Table 3.2: Important functional requirements</w:t>
      </w:r>
    </w:p>
    <w:p w14:paraId="154A8EB4" w14:textId="77777777" w:rsidR="0007031C" w:rsidRPr="000B764F" w:rsidRDefault="0007031C"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52FEFF03" w14:textId="77777777" w:rsidTr="00FD6B37">
        <w:trPr>
          <w:jc w:val="center"/>
        </w:trPr>
        <w:tc>
          <w:tcPr>
            <w:tcW w:w="8290" w:type="dxa"/>
          </w:tcPr>
          <w:p w14:paraId="5E5A8DCE" w14:textId="3E732577" w:rsidR="00351E47" w:rsidRPr="000B764F" w:rsidRDefault="00351E47" w:rsidP="00351E47">
            <w:pPr>
              <w:jc w:val="center"/>
              <w:rPr>
                <w:sz w:val="22"/>
                <w:szCs w:val="22"/>
              </w:rPr>
            </w:pPr>
            <w:r w:rsidRPr="000B764F">
              <w:rPr>
                <w:b/>
                <w:sz w:val="22"/>
                <w:szCs w:val="22"/>
              </w:rPr>
              <w:t>It is desirable that the system:</w:t>
            </w:r>
          </w:p>
        </w:tc>
      </w:tr>
      <w:tr w:rsidR="004141CD" w:rsidRPr="000B764F" w14:paraId="1675A73F" w14:textId="77777777" w:rsidTr="00FD6B37">
        <w:trPr>
          <w:jc w:val="center"/>
        </w:trPr>
        <w:tc>
          <w:tcPr>
            <w:tcW w:w="8290" w:type="dxa"/>
          </w:tcPr>
          <w:p w14:paraId="1B89F481" w14:textId="4DEB4BD6" w:rsidR="00351E47" w:rsidRPr="000B764F" w:rsidRDefault="00351E47" w:rsidP="00164FDF">
            <w:pPr>
              <w:rPr>
                <w:sz w:val="22"/>
                <w:szCs w:val="22"/>
              </w:rPr>
            </w:pPr>
            <w:r w:rsidRPr="000B764F">
              <w:rPr>
                <w:sz w:val="22"/>
                <w:szCs w:val="22"/>
              </w:rPr>
              <w:t>Forms a confluence before being wounded</w:t>
            </w:r>
          </w:p>
        </w:tc>
      </w:tr>
      <w:tr w:rsidR="004141CD" w:rsidRPr="000B764F" w14:paraId="55A9F79E" w14:textId="77777777" w:rsidTr="00FD6B37">
        <w:trPr>
          <w:jc w:val="center"/>
        </w:trPr>
        <w:tc>
          <w:tcPr>
            <w:tcW w:w="8290" w:type="dxa"/>
          </w:tcPr>
          <w:p w14:paraId="3A9DE012" w14:textId="254D3D50" w:rsidR="00351E47" w:rsidRPr="000B764F" w:rsidRDefault="00820DF8" w:rsidP="00164FDF">
            <w:pPr>
              <w:rPr>
                <w:sz w:val="22"/>
                <w:szCs w:val="22"/>
              </w:rPr>
            </w:pPr>
            <w:r w:rsidRPr="000B764F">
              <w:rPr>
                <w:sz w:val="22"/>
                <w:szCs w:val="22"/>
              </w:rPr>
              <w:t>Programs</w:t>
            </w:r>
            <w:r w:rsidR="00351E47" w:rsidRPr="000B764F">
              <w:rPr>
                <w:sz w:val="22"/>
                <w:szCs w:val="22"/>
              </w:rPr>
              <w:t xml:space="preserve"> Senescent Cells as barriers</w:t>
            </w:r>
          </w:p>
        </w:tc>
      </w:tr>
      <w:tr w:rsidR="004141CD" w:rsidRPr="000B764F" w14:paraId="6A63CDA2" w14:textId="77777777" w:rsidTr="00FD6B37">
        <w:trPr>
          <w:jc w:val="center"/>
        </w:trPr>
        <w:tc>
          <w:tcPr>
            <w:tcW w:w="8290" w:type="dxa"/>
          </w:tcPr>
          <w:p w14:paraId="748D4382" w14:textId="7E4569DE" w:rsidR="00351E47" w:rsidRPr="000B764F" w:rsidRDefault="00351E47" w:rsidP="00164FDF">
            <w:pPr>
              <w:rPr>
                <w:sz w:val="22"/>
                <w:szCs w:val="22"/>
              </w:rPr>
            </w:pPr>
            <w:r w:rsidRPr="000B764F">
              <w:rPr>
                <w:sz w:val="22"/>
                <w:szCs w:val="22"/>
              </w:rPr>
              <w:t>Stops the simulation when second confluence is formed</w:t>
            </w:r>
          </w:p>
        </w:tc>
      </w:tr>
    </w:tbl>
    <w:p w14:paraId="1175658B" w14:textId="03FF9102" w:rsidR="00CE1164" w:rsidRPr="000B764F" w:rsidRDefault="0007031C" w:rsidP="00164FDF">
      <w:pPr>
        <w:ind w:left="720"/>
        <w:rPr>
          <w:sz w:val="22"/>
          <w:szCs w:val="22"/>
        </w:rPr>
      </w:pPr>
      <w:r w:rsidRPr="000B764F">
        <w:rPr>
          <w:sz w:val="22"/>
          <w:szCs w:val="22"/>
        </w:rPr>
        <w:t>Table 3.3: Desirable functional requirements</w:t>
      </w:r>
    </w:p>
    <w:p w14:paraId="0B0F9C01" w14:textId="77777777" w:rsidR="0007031C" w:rsidRPr="000B764F" w:rsidRDefault="0007031C" w:rsidP="00164FDF">
      <w:pPr>
        <w:ind w:left="720"/>
        <w:rPr>
          <w:sz w:val="22"/>
          <w:szCs w:val="22"/>
        </w:rPr>
      </w:pPr>
    </w:p>
    <w:tbl>
      <w:tblPr>
        <w:tblStyle w:val="TableGrid"/>
        <w:tblW w:w="0" w:type="auto"/>
        <w:jc w:val="center"/>
        <w:tblLook w:val="04A0" w:firstRow="1" w:lastRow="0" w:firstColumn="1" w:lastColumn="0" w:noHBand="0" w:noVBand="1"/>
      </w:tblPr>
      <w:tblGrid>
        <w:gridCol w:w="8290"/>
      </w:tblGrid>
      <w:tr w:rsidR="004141CD" w:rsidRPr="000B764F" w14:paraId="36BC489A" w14:textId="77777777" w:rsidTr="00FD6B37">
        <w:trPr>
          <w:jc w:val="center"/>
        </w:trPr>
        <w:tc>
          <w:tcPr>
            <w:tcW w:w="8290" w:type="dxa"/>
          </w:tcPr>
          <w:p w14:paraId="583CFCD4" w14:textId="4ACE5965" w:rsidR="00351E47" w:rsidRPr="000B764F" w:rsidRDefault="00351E47" w:rsidP="00351E47">
            <w:pPr>
              <w:jc w:val="center"/>
              <w:rPr>
                <w:sz w:val="22"/>
                <w:szCs w:val="22"/>
              </w:rPr>
            </w:pPr>
            <w:r w:rsidRPr="000B764F">
              <w:rPr>
                <w:b/>
                <w:sz w:val="22"/>
                <w:szCs w:val="22"/>
              </w:rPr>
              <w:t>It is optional that the system:</w:t>
            </w:r>
          </w:p>
        </w:tc>
      </w:tr>
      <w:tr w:rsidR="004141CD" w:rsidRPr="000B764F" w14:paraId="7ECD186A" w14:textId="77777777" w:rsidTr="00FD6B37">
        <w:trPr>
          <w:jc w:val="center"/>
        </w:trPr>
        <w:tc>
          <w:tcPr>
            <w:tcW w:w="8290" w:type="dxa"/>
          </w:tcPr>
          <w:p w14:paraId="703A11E3" w14:textId="08F8DA69" w:rsidR="00351E47" w:rsidRPr="000B764F" w:rsidRDefault="00351E47" w:rsidP="00164FDF">
            <w:pPr>
              <w:rPr>
                <w:sz w:val="22"/>
                <w:szCs w:val="22"/>
              </w:rPr>
            </w:pPr>
            <w:r w:rsidRPr="000B764F">
              <w:rPr>
                <w:sz w:val="22"/>
                <w:szCs w:val="22"/>
              </w:rPr>
              <w:t>Models senescent cell death</w:t>
            </w:r>
          </w:p>
        </w:tc>
      </w:tr>
    </w:tbl>
    <w:p w14:paraId="4483779A" w14:textId="118D42AA" w:rsidR="00CE1164" w:rsidRPr="000B764F" w:rsidRDefault="0007031C" w:rsidP="00351E47">
      <w:pPr>
        <w:rPr>
          <w:sz w:val="22"/>
          <w:szCs w:val="22"/>
        </w:rPr>
      </w:pPr>
      <w:r w:rsidRPr="000B764F">
        <w:rPr>
          <w:sz w:val="22"/>
          <w:szCs w:val="22"/>
        </w:rPr>
        <w:tab/>
        <w:t>Table 3.4: Optional functional requirements</w:t>
      </w:r>
    </w:p>
    <w:p w14:paraId="029028A3" w14:textId="77777777" w:rsidR="00CE1164" w:rsidRPr="000B764F" w:rsidRDefault="00CE1164" w:rsidP="00164FDF">
      <w:pPr>
        <w:ind w:left="720"/>
        <w:rPr>
          <w:sz w:val="22"/>
          <w:szCs w:val="22"/>
        </w:rPr>
      </w:pPr>
    </w:p>
    <w:p w14:paraId="2F6634C1" w14:textId="034D2060" w:rsidR="00CE1164" w:rsidRPr="000B764F" w:rsidRDefault="00DE0C6F" w:rsidP="000B764F">
      <w:pPr>
        <w:pStyle w:val="Heading3"/>
        <w:rPr>
          <w:rFonts w:ascii="Times New Roman" w:hAnsi="Times New Roman" w:cs="Times New Roman"/>
          <w:color w:val="auto"/>
        </w:rPr>
      </w:pPr>
      <w:bookmarkStart w:id="188" w:name="_Toc513099395"/>
      <w:r w:rsidRPr="000B764F">
        <w:rPr>
          <w:rFonts w:ascii="Times New Roman" w:hAnsi="Times New Roman" w:cs="Times New Roman"/>
          <w:color w:val="auto"/>
        </w:rPr>
        <w:lastRenderedPageBreak/>
        <w:t>3.2.2</w:t>
      </w:r>
      <w:r w:rsidR="00CE1164" w:rsidRPr="000B764F">
        <w:rPr>
          <w:rFonts w:ascii="Times New Roman" w:hAnsi="Times New Roman" w:cs="Times New Roman"/>
          <w:color w:val="auto"/>
        </w:rPr>
        <w:t xml:space="preserve"> Non-functional </w:t>
      </w:r>
      <w:r w:rsidR="00404457" w:rsidRPr="000B764F">
        <w:rPr>
          <w:rFonts w:ascii="Times New Roman" w:hAnsi="Times New Roman" w:cs="Times New Roman"/>
          <w:color w:val="auto"/>
        </w:rPr>
        <w:t>Requirements</w:t>
      </w:r>
      <w:bookmarkEnd w:id="188"/>
    </w:p>
    <w:p w14:paraId="50D36E40" w14:textId="77777777" w:rsidR="00351E47" w:rsidRDefault="00351E47" w:rsidP="00164FDF">
      <w:pPr>
        <w:ind w:left="720"/>
        <w:rPr>
          <w:szCs w:val="22"/>
        </w:rPr>
      </w:pPr>
    </w:p>
    <w:tbl>
      <w:tblPr>
        <w:tblStyle w:val="TableGrid"/>
        <w:tblW w:w="0" w:type="auto"/>
        <w:jc w:val="center"/>
        <w:tblLook w:val="04A0" w:firstRow="1" w:lastRow="0" w:firstColumn="1" w:lastColumn="0" w:noHBand="0" w:noVBand="1"/>
      </w:tblPr>
      <w:tblGrid>
        <w:gridCol w:w="8283"/>
      </w:tblGrid>
      <w:tr w:rsidR="00FD6B37" w14:paraId="6F23C8DB" w14:textId="77777777" w:rsidTr="00FD6B37">
        <w:trPr>
          <w:jc w:val="center"/>
        </w:trPr>
        <w:tc>
          <w:tcPr>
            <w:tcW w:w="8283" w:type="dxa"/>
          </w:tcPr>
          <w:p w14:paraId="52890F7B" w14:textId="68A325B5" w:rsidR="00351E47" w:rsidRPr="003654D0" w:rsidRDefault="00351E47" w:rsidP="005135BC">
            <w:pPr>
              <w:jc w:val="center"/>
              <w:rPr>
                <w:b/>
                <w:sz w:val="22"/>
                <w:szCs w:val="22"/>
              </w:rPr>
            </w:pPr>
            <w:r w:rsidRPr="003654D0">
              <w:rPr>
                <w:b/>
                <w:sz w:val="22"/>
                <w:szCs w:val="22"/>
              </w:rPr>
              <w:t>It is desirable that the system:</w:t>
            </w:r>
          </w:p>
        </w:tc>
      </w:tr>
      <w:tr w:rsidR="00FD6B37" w14:paraId="2E4457A0" w14:textId="77777777" w:rsidTr="00FD6B37">
        <w:trPr>
          <w:jc w:val="center"/>
        </w:trPr>
        <w:tc>
          <w:tcPr>
            <w:tcW w:w="8283" w:type="dxa"/>
          </w:tcPr>
          <w:p w14:paraId="4ADD7E55" w14:textId="55EA8BB6" w:rsidR="00351E47" w:rsidRPr="003654D0" w:rsidRDefault="00351E47" w:rsidP="00164FDF">
            <w:pPr>
              <w:rPr>
                <w:sz w:val="22"/>
                <w:szCs w:val="22"/>
              </w:rPr>
            </w:pPr>
            <w:r w:rsidRPr="003654D0">
              <w:rPr>
                <w:sz w:val="22"/>
                <w:szCs w:val="22"/>
              </w:rPr>
              <w:t>Is simple to run from the command line</w:t>
            </w:r>
          </w:p>
        </w:tc>
      </w:tr>
      <w:tr w:rsidR="00FD6B37" w14:paraId="1C8910C8" w14:textId="77777777" w:rsidTr="00FD6B37">
        <w:trPr>
          <w:jc w:val="center"/>
        </w:trPr>
        <w:tc>
          <w:tcPr>
            <w:tcW w:w="8283" w:type="dxa"/>
          </w:tcPr>
          <w:p w14:paraId="0EE25950" w14:textId="408F49E4" w:rsidR="00351E47" w:rsidRPr="003654D0" w:rsidRDefault="00351E47" w:rsidP="00164FDF">
            <w:pPr>
              <w:rPr>
                <w:sz w:val="22"/>
                <w:szCs w:val="22"/>
              </w:rPr>
            </w:pPr>
            <w:r w:rsidRPr="003654D0">
              <w:rPr>
                <w:sz w:val="22"/>
                <w:szCs w:val="22"/>
              </w:rPr>
              <w:t>Is commented well for future development</w:t>
            </w:r>
          </w:p>
        </w:tc>
      </w:tr>
    </w:tbl>
    <w:p w14:paraId="71488644" w14:textId="724D9A14" w:rsidR="00A94849" w:rsidRDefault="00FD282F" w:rsidP="00395D7C">
      <w:pPr>
        <w:rPr>
          <w:sz w:val="22"/>
          <w:szCs w:val="22"/>
        </w:rPr>
      </w:pPr>
      <w:r>
        <w:rPr>
          <w:sz w:val="22"/>
          <w:szCs w:val="22"/>
        </w:rPr>
        <w:tab/>
        <w:t>3.5</w:t>
      </w:r>
      <w:r w:rsidR="0007031C">
        <w:rPr>
          <w:sz w:val="22"/>
          <w:szCs w:val="22"/>
        </w:rPr>
        <w:t>: Non-functional requirements</w:t>
      </w:r>
      <w:r w:rsidR="006769FB" w:rsidRPr="00395D7C">
        <w:rPr>
          <w:sz w:val="22"/>
          <w:szCs w:val="22"/>
        </w:rPr>
        <w:t xml:space="preserve"> </w:t>
      </w:r>
    </w:p>
    <w:p w14:paraId="4D0B0A06" w14:textId="77777777" w:rsidR="0007031C" w:rsidRPr="00395D7C" w:rsidRDefault="0007031C" w:rsidP="00395D7C">
      <w:pPr>
        <w:rPr>
          <w:ins w:id="189" w:author="Harry Cooper" w:date="2017-11-29T15:22:00Z"/>
          <w:sz w:val="22"/>
          <w:szCs w:val="22"/>
        </w:rPr>
      </w:pPr>
    </w:p>
    <w:p w14:paraId="7A1B1D1E" w14:textId="49D91925" w:rsidR="00F40B40" w:rsidRPr="000B764F" w:rsidRDefault="00DE0C6F" w:rsidP="000B764F">
      <w:pPr>
        <w:pStyle w:val="Heading3"/>
        <w:rPr>
          <w:rFonts w:ascii="Times New Roman" w:hAnsi="Times New Roman" w:cs="Times New Roman"/>
          <w:color w:val="auto"/>
        </w:rPr>
        <w:pPrChange w:id="190" w:author="Harry Cooper" w:date="2017-11-29T15:34:00Z">
          <w:pPr/>
        </w:pPrChange>
      </w:pPr>
      <w:bookmarkStart w:id="191" w:name="_Toc513099396"/>
      <w:r w:rsidRPr="000B764F">
        <w:rPr>
          <w:rFonts w:ascii="Times New Roman" w:hAnsi="Times New Roman" w:cs="Times New Roman"/>
          <w:color w:val="auto"/>
        </w:rPr>
        <w:t>3.2.3</w:t>
      </w:r>
      <w:r w:rsidR="00DD2494" w:rsidRPr="000B764F">
        <w:rPr>
          <w:rFonts w:ascii="Times New Roman" w:hAnsi="Times New Roman" w:cs="Times New Roman"/>
          <w:color w:val="auto"/>
        </w:rPr>
        <w:t xml:space="preserve"> </w:t>
      </w:r>
      <w:ins w:id="192" w:author="Harry Cooper" w:date="2017-11-29T15:34:00Z">
        <w:r w:rsidR="00BD74DE" w:rsidRPr="000B764F">
          <w:rPr>
            <w:rFonts w:ascii="Times New Roman" w:hAnsi="Times New Roman" w:cs="Times New Roman"/>
            <w:color w:val="auto"/>
          </w:rPr>
          <w:t>Parameters</w:t>
        </w:r>
      </w:ins>
      <w:r w:rsidR="0013087A" w:rsidRPr="000B764F">
        <w:rPr>
          <w:rFonts w:ascii="Times New Roman" w:hAnsi="Times New Roman" w:cs="Times New Roman"/>
          <w:color w:val="auto"/>
        </w:rPr>
        <w:t xml:space="preserve"> and Rules</w:t>
      </w:r>
      <w:bookmarkEnd w:id="191"/>
      <w:r w:rsidR="008A5B6C" w:rsidRPr="000B764F">
        <w:rPr>
          <w:rFonts w:ascii="Times New Roman" w:hAnsi="Times New Roman" w:cs="Times New Roman"/>
          <w:color w:val="auto"/>
        </w:rPr>
        <w:br/>
      </w:r>
    </w:p>
    <w:p w14:paraId="28A6787C" w14:textId="336A5FD9" w:rsidR="0013087A" w:rsidRPr="00FD6B37" w:rsidRDefault="006E15E8" w:rsidP="00FD6B37">
      <w:pPr>
        <w:rPr>
          <w:sz w:val="22"/>
          <w:szCs w:val="22"/>
        </w:rPr>
      </w:pPr>
      <w:r w:rsidRPr="00FD6B37">
        <w:rPr>
          <w:sz w:val="22"/>
          <w:szCs w:val="22"/>
        </w:rPr>
        <w:t xml:space="preserve">The desired emergent behaviour will be produced through the interaction of several agents over several iterations. The way these agents move and interact will be dictated by the implementation of several rules </w:t>
      </w:r>
      <w:r w:rsidR="005078F9" w:rsidRPr="00FD6B37">
        <w:rPr>
          <w:sz w:val="22"/>
          <w:szCs w:val="22"/>
        </w:rPr>
        <w:t>with associated</w:t>
      </w:r>
      <w:r w:rsidRPr="00FD6B37">
        <w:rPr>
          <w:sz w:val="22"/>
          <w:szCs w:val="22"/>
        </w:rPr>
        <w:t xml:space="preserve"> parameters</w:t>
      </w:r>
      <w:r w:rsidR="005078F9" w:rsidRPr="00FD6B37">
        <w:rPr>
          <w:sz w:val="22"/>
          <w:szCs w:val="22"/>
        </w:rPr>
        <w:t>. The values for parameters will be based on the literature found in Chapter 2, however in some cases assumptions must be made due to lacking experimental data.</w:t>
      </w:r>
    </w:p>
    <w:p w14:paraId="316E22DC" w14:textId="143BEB09" w:rsidR="006E15E8" w:rsidRPr="00FD6B37" w:rsidRDefault="006E15E8" w:rsidP="00FD6B37">
      <w:pPr>
        <w:rPr>
          <w:sz w:val="22"/>
          <w:szCs w:val="22"/>
        </w:rPr>
      </w:pPr>
      <w:r w:rsidRPr="00FD6B37">
        <w:rPr>
          <w:sz w:val="22"/>
          <w:szCs w:val="22"/>
        </w:rPr>
        <w:t xml:space="preserve">These rules will be actioned each iteration, and, over time will produce novel behaviours that can be visualised on the output graph. </w:t>
      </w:r>
    </w:p>
    <w:p w14:paraId="7C7B08D9" w14:textId="77777777" w:rsidR="00BD74DE" w:rsidRPr="004A548E" w:rsidRDefault="00BD74DE" w:rsidP="00BE672F">
      <w:pPr>
        <w:rPr>
          <w:color w:val="ED7D31" w:themeColor="accent2"/>
          <w:sz w:val="22"/>
          <w:szCs w:val="22"/>
        </w:rPr>
      </w:pPr>
    </w:p>
    <w:p w14:paraId="4D414D20" w14:textId="27C4EFE0" w:rsidR="0081462B" w:rsidRPr="000B764F" w:rsidRDefault="006E15E8" w:rsidP="000B764F">
      <w:pPr>
        <w:pStyle w:val="Heading3"/>
        <w:rPr>
          <w:rFonts w:ascii="Times New Roman" w:hAnsi="Times New Roman" w:cs="Times New Roman"/>
        </w:rPr>
      </w:pPr>
      <w:bookmarkStart w:id="193" w:name="_Toc513099397"/>
      <w:r w:rsidRPr="000B764F">
        <w:rPr>
          <w:rFonts w:ascii="Times New Roman" w:hAnsi="Times New Roman" w:cs="Times New Roman"/>
        </w:rPr>
        <w:t>3.2.4</w:t>
      </w:r>
      <w:r w:rsidR="0081462B" w:rsidRPr="000B764F">
        <w:rPr>
          <w:rFonts w:ascii="Times New Roman" w:hAnsi="Times New Roman" w:cs="Times New Roman"/>
        </w:rPr>
        <w:t xml:space="preserve"> Emergent Behaviours</w:t>
      </w:r>
      <w:bookmarkEnd w:id="193"/>
    </w:p>
    <w:p w14:paraId="68E74A6A" w14:textId="77777777" w:rsidR="00CA7C03" w:rsidRPr="00374FA1" w:rsidRDefault="00CA7C03" w:rsidP="00BE672F">
      <w:pPr>
        <w:rPr>
          <w:szCs w:val="22"/>
        </w:rPr>
      </w:pPr>
    </w:p>
    <w:p w14:paraId="0C1EC025" w14:textId="2ABD732A" w:rsidR="00CA7C03" w:rsidRPr="00374FA1" w:rsidRDefault="00CA7C03" w:rsidP="00FD6B37">
      <w:pPr>
        <w:rPr>
          <w:szCs w:val="22"/>
        </w:rPr>
      </w:pPr>
      <w:r w:rsidRPr="00374FA1">
        <w:rPr>
          <w:szCs w:val="22"/>
        </w:rPr>
        <w:t xml:space="preserve">Emergent behaviours </w:t>
      </w:r>
      <w:r w:rsidR="0091249D" w:rsidRPr="00374FA1">
        <w:rPr>
          <w:szCs w:val="22"/>
        </w:rPr>
        <w:t>arise through the interactio</w:t>
      </w:r>
      <w:r w:rsidR="009F4109" w:rsidRPr="00374FA1">
        <w:rPr>
          <w:szCs w:val="22"/>
        </w:rPr>
        <w:t>n of the above rules and are not hard-coded, but observed.</w:t>
      </w:r>
      <w:r w:rsidRPr="00374FA1">
        <w:rPr>
          <w:szCs w:val="22"/>
        </w:rPr>
        <w:t xml:space="preserve"> </w:t>
      </w:r>
      <w:r w:rsidR="00475BC3" w:rsidRPr="00374FA1">
        <w:rPr>
          <w:szCs w:val="22"/>
        </w:rPr>
        <w:t>Some of these behaviours</w:t>
      </w:r>
      <w:r w:rsidR="003B1FD8" w:rsidRPr="00374FA1">
        <w:rPr>
          <w:szCs w:val="22"/>
        </w:rPr>
        <w:t xml:space="preserve"> in action</w:t>
      </w:r>
      <w:r w:rsidR="00475BC3" w:rsidRPr="00374FA1">
        <w:rPr>
          <w:szCs w:val="22"/>
        </w:rPr>
        <w:t xml:space="preserve"> include the formation of tissues and organs and </w:t>
      </w:r>
      <w:r w:rsidR="00996031" w:rsidRPr="00374FA1">
        <w:rPr>
          <w:szCs w:val="22"/>
        </w:rPr>
        <w:t>the expansion of tumours. For this project, I expect to see an emergent behaviour of wound healing when the blood vessel is damaged, by having the Quiescent</w:t>
      </w:r>
      <w:r w:rsidR="003B1FD8" w:rsidRPr="00374FA1">
        <w:rPr>
          <w:szCs w:val="22"/>
        </w:rPr>
        <w:t xml:space="preserve"> cells differentiate back to Proliferating cells (PCs)</w:t>
      </w:r>
      <w:r w:rsidR="00996031" w:rsidRPr="00374FA1">
        <w:rPr>
          <w:szCs w:val="22"/>
        </w:rPr>
        <w:t xml:space="preserve"> due to the </w:t>
      </w:r>
      <w:r w:rsidR="003B1FD8" w:rsidRPr="00374FA1">
        <w:rPr>
          <w:szCs w:val="22"/>
        </w:rPr>
        <w:t>increased space, and these P</w:t>
      </w:r>
      <w:r w:rsidR="00996031" w:rsidRPr="00374FA1">
        <w:rPr>
          <w:szCs w:val="22"/>
        </w:rPr>
        <w:t>Cs migrating and proliferating to fill the space; once more forming a monolayer of cells which will differentiate back to Quiescent Cells.</w:t>
      </w:r>
      <w:r w:rsidR="005B1129" w:rsidRPr="00374FA1">
        <w:rPr>
          <w:szCs w:val="22"/>
        </w:rPr>
        <w:t xml:space="preserve"> Another expected emergent behaviour is t</w:t>
      </w:r>
      <w:r w:rsidR="003B1FD8" w:rsidRPr="00374FA1">
        <w:rPr>
          <w:szCs w:val="22"/>
        </w:rPr>
        <w:t>he obstruction of migration of P</w:t>
      </w:r>
      <w:r w:rsidR="005B1129" w:rsidRPr="00374FA1">
        <w:rPr>
          <w:szCs w:val="22"/>
        </w:rPr>
        <w:t>Cs from the Senescent ce</w:t>
      </w:r>
      <w:r w:rsidR="00322F9E" w:rsidRPr="00374FA1">
        <w:rPr>
          <w:szCs w:val="22"/>
        </w:rPr>
        <w:t>lls leading to delayed healing, increasing the chances of forming an atheroma and blood clot, leading to a heart attack.</w:t>
      </w:r>
    </w:p>
    <w:p w14:paraId="5D3891CD" w14:textId="77777777" w:rsidR="0081462B" w:rsidRPr="00226F61" w:rsidRDefault="0081462B" w:rsidP="00BE672F">
      <w:pPr>
        <w:rPr>
          <w:sz w:val="22"/>
          <w:szCs w:val="22"/>
        </w:rPr>
      </w:pPr>
    </w:p>
    <w:p w14:paraId="42717621" w14:textId="0CCCAFB6" w:rsidR="0049568A" w:rsidRPr="000B764F" w:rsidRDefault="00902A2C" w:rsidP="000B764F">
      <w:pPr>
        <w:pStyle w:val="Heading2"/>
        <w:rPr>
          <w:rFonts w:ascii="Times New Roman" w:hAnsi="Times New Roman" w:cs="Times New Roman"/>
          <w:color w:val="auto"/>
        </w:rPr>
      </w:pPr>
      <w:bookmarkStart w:id="194" w:name="_Toc513099398"/>
      <w:r w:rsidRPr="000B764F">
        <w:rPr>
          <w:rFonts w:ascii="Times New Roman" w:hAnsi="Times New Roman" w:cs="Times New Roman"/>
          <w:color w:val="auto"/>
        </w:rPr>
        <w:t>3.3</w:t>
      </w:r>
      <w:r w:rsidR="00DD2494" w:rsidRPr="000B764F">
        <w:rPr>
          <w:rFonts w:ascii="Times New Roman" w:hAnsi="Times New Roman" w:cs="Times New Roman"/>
          <w:color w:val="auto"/>
        </w:rPr>
        <w:t xml:space="preserve"> </w:t>
      </w:r>
      <w:r w:rsidR="00B80593" w:rsidRPr="000B764F">
        <w:rPr>
          <w:rFonts w:ascii="Times New Roman" w:hAnsi="Times New Roman" w:cs="Times New Roman"/>
          <w:color w:val="auto"/>
        </w:rPr>
        <w:t>Limitations of Model</w:t>
      </w:r>
      <w:bookmarkEnd w:id="194"/>
    </w:p>
    <w:p w14:paraId="27DDCB1A" w14:textId="77777777" w:rsidR="001F449B" w:rsidRPr="00226F61" w:rsidRDefault="001F449B" w:rsidP="00BE672F">
      <w:pPr>
        <w:rPr>
          <w:sz w:val="22"/>
          <w:szCs w:val="22"/>
        </w:rPr>
      </w:pPr>
    </w:p>
    <w:p w14:paraId="0DECA0C6" w14:textId="20EBE577" w:rsidR="005D7FCC" w:rsidRPr="00226F61" w:rsidRDefault="005D7FCC" w:rsidP="00FD6B37">
      <w:pPr>
        <w:rPr>
          <w:sz w:val="22"/>
          <w:szCs w:val="22"/>
        </w:rPr>
      </w:pPr>
      <w:r w:rsidRPr="00226F61">
        <w:rPr>
          <w:sz w:val="22"/>
          <w:szCs w:val="22"/>
        </w:rPr>
        <w:t>Either due to time or computational constraints there are a few areas that this project will not be covering.</w:t>
      </w:r>
      <w:r w:rsidR="006360B5" w:rsidRPr="00226F61">
        <w:rPr>
          <w:sz w:val="22"/>
          <w:szCs w:val="22"/>
        </w:rPr>
        <w:t xml:space="preserve"> Firstly, due to </w:t>
      </w:r>
      <w:r w:rsidR="00427A78" w:rsidRPr="00226F61">
        <w:rPr>
          <w:sz w:val="22"/>
          <w:szCs w:val="22"/>
        </w:rPr>
        <w:t>the</w:t>
      </w:r>
      <w:r w:rsidR="006360B5" w:rsidRPr="00226F61">
        <w:rPr>
          <w:sz w:val="22"/>
          <w:szCs w:val="22"/>
        </w:rPr>
        <w:t xml:space="preserve"> lack of </w:t>
      </w:r>
      <w:r w:rsidR="00427A78" w:rsidRPr="00226F61">
        <w:rPr>
          <w:sz w:val="22"/>
          <w:szCs w:val="22"/>
        </w:rPr>
        <w:t xml:space="preserve">understanding </w:t>
      </w:r>
      <w:r w:rsidR="006360B5" w:rsidRPr="00226F61">
        <w:rPr>
          <w:sz w:val="22"/>
          <w:szCs w:val="22"/>
        </w:rPr>
        <w:t xml:space="preserve">the advanced Biology of the inner workings of ECs, I will be unable to implement all the of rules biologists have found that cause cellular senescence. </w:t>
      </w:r>
    </w:p>
    <w:p w14:paraId="63C6EDFE" w14:textId="373A1F0B" w:rsidR="00644EDD" w:rsidRPr="0078550B" w:rsidRDefault="006360B5" w:rsidP="00FD6B37">
      <w:pPr>
        <w:rPr>
          <w:ins w:id="195" w:author="Harry Cooper" w:date="2017-11-29T15:22:00Z"/>
          <w:sz w:val="22"/>
          <w:szCs w:val="22"/>
        </w:rPr>
      </w:pPr>
      <w:r w:rsidRPr="00226F61">
        <w:rPr>
          <w:sz w:val="22"/>
          <w:szCs w:val="22"/>
        </w:rPr>
        <w:t xml:space="preserve">Another area I will not be covering are the multiple ways </w:t>
      </w:r>
      <w:r w:rsidR="001669A6" w:rsidRPr="00226F61">
        <w:rPr>
          <w:sz w:val="22"/>
          <w:szCs w:val="22"/>
        </w:rPr>
        <w:t>the endothelial monolayer gap can be filled during healing</w:t>
      </w:r>
      <w:r w:rsidRPr="00226F61">
        <w:rPr>
          <w:sz w:val="22"/>
          <w:szCs w:val="22"/>
        </w:rPr>
        <w:t xml:space="preserve">. I am only modelling </w:t>
      </w:r>
      <w:r w:rsidR="001669A6" w:rsidRPr="00226F61">
        <w:rPr>
          <w:sz w:val="22"/>
          <w:szCs w:val="22"/>
        </w:rPr>
        <w:t xml:space="preserve">the spreading of adjacent ECs into the gap due to the decrease in pressure caused by the lack of cells pushing back. The other ways the gap can be filled include: </w:t>
      </w:r>
      <w:r w:rsidR="001669A6" w:rsidRPr="0078550B">
        <w:rPr>
          <w:sz w:val="22"/>
          <w:szCs w:val="22"/>
        </w:rPr>
        <w:t>hyperplasia of existing endothelial cells</w:t>
      </w:r>
      <w:r w:rsidR="00644EDD" w:rsidRPr="0078550B">
        <w:rPr>
          <w:sz w:val="22"/>
          <w:szCs w:val="22"/>
        </w:rPr>
        <w:t xml:space="preserve"> and engraftment of circulating endothelial progenitor cells </w:t>
      </w:r>
      <w:ins w:id="196" w:author="Harry Cooper" w:date="2017-11-29T15:22:00Z">
        <w:r w:rsidR="00644EDD" w:rsidRPr="0078550B">
          <w:rPr>
            <w:sz w:val="22"/>
            <w:szCs w:val="22"/>
          </w:rPr>
          <w:t>[</w:t>
        </w:r>
      </w:ins>
      <w:r w:rsidR="0078550B" w:rsidRPr="0078550B">
        <w:rPr>
          <w:sz w:val="22"/>
          <w:szCs w:val="22"/>
        </w:rPr>
        <w:t>8</w:t>
      </w:r>
      <w:ins w:id="197" w:author="Harry Cooper" w:date="2017-11-29T15:22:00Z">
        <w:r w:rsidR="00644EDD" w:rsidRPr="0078550B">
          <w:rPr>
            <w:sz w:val="22"/>
            <w:szCs w:val="22"/>
          </w:rPr>
          <w:t>]</w:t>
        </w:r>
      </w:ins>
      <w:r w:rsidR="003E2605" w:rsidRPr="0078550B">
        <w:rPr>
          <w:sz w:val="22"/>
          <w:szCs w:val="22"/>
        </w:rPr>
        <w:t>.</w:t>
      </w:r>
    </w:p>
    <w:p w14:paraId="36EC161F" w14:textId="5085A8ED" w:rsidR="00644EDD" w:rsidRPr="00FD6B37" w:rsidRDefault="00644EDD" w:rsidP="00FD6B37">
      <w:pPr>
        <w:rPr>
          <w:sz w:val="22"/>
          <w:szCs w:val="22"/>
        </w:rPr>
      </w:pPr>
      <w:r w:rsidRPr="00FD6B37">
        <w:rPr>
          <w:sz w:val="22"/>
          <w:szCs w:val="22"/>
        </w:rPr>
        <w:t>I am also assuming, that I am modelling ECs from a healthy person with a Hayflick limit</w:t>
      </w:r>
      <w:r w:rsidR="001C4AB2" w:rsidRPr="00FD6B37">
        <w:rPr>
          <w:sz w:val="22"/>
          <w:szCs w:val="22"/>
        </w:rPr>
        <w:t xml:space="preserve"> (maximum proliferation)</w:t>
      </w:r>
      <w:r w:rsidRPr="00FD6B37">
        <w:rPr>
          <w:sz w:val="22"/>
          <w:szCs w:val="22"/>
        </w:rPr>
        <w:t xml:space="preserve"> of 50</w:t>
      </w:r>
      <w:r w:rsidR="00B127C4" w:rsidRPr="00FD6B37">
        <w:rPr>
          <w:sz w:val="22"/>
          <w:szCs w:val="22"/>
        </w:rPr>
        <w:t>,</w:t>
      </w:r>
      <w:ins w:id="198" w:author="Harry Cooper" w:date="2017-11-29T15:22:00Z">
        <w:r w:rsidRPr="00FD6B37">
          <w:rPr>
            <w:sz w:val="22"/>
            <w:szCs w:val="22"/>
          </w:rPr>
          <w:t xml:space="preserve"> ignoring deficiencies such as Werner syndrome which causes individuals to have a population growth of 53% and total replicative life span of 27% compared to normal cells [</w:t>
        </w:r>
      </w:ins>
      <w:r w:rsidR="0078550B" w:rsidRPr="00FD6B37">
        <w:rPr>
          <w:sz w:val="22"/>
          <w:szCs w:val="22"/>
        </w:rPr>
        <w:t>26</w:t>
      </w:r>
      <w:ins w:id="199" w:author="Harry Cooper" w:date="2017-11-29T15:22:00Z">
        <w:r w:rsidRPr="00FD6B37">
          <w:rPr>
            <w:sz w:val="22"/>
            <w:szCs w:val="22"/>
          </w:rPr>
          <w:t>].</w:t>
        </w:r>
      </w:ins>
    </w:p>
    <w:p w14:paraId="34BFEC2C" w14:textId="124F31D4" w:rsidR="006E25AA" w:rsidRPr="00226F61" w:rsidRDefault="009234F2" w:rsidP="00FD6B37">
      <w:pPr>
        <w:rPr>
          <w:ins w:id="200" w:author="Harry Cooper" w:date="2017-11-29T15:22:00Z"/>
          <w:sz w:val="22"/>
          <w:szCs w:val="22"/>
        </w:rPr>
      </w:pPr>
      <w:r w:rsidRPr="0078550B">
        <w:rPr>
          <w:sz w:val="22"/>
          <w:szCs w:val="22"/>
        </w:rPr>
        <w:t xml:space="preserve">I will not be creating a graphical </w:t>
      </w:r>
      <w:r w:rsidRPr="00226F61">
        <w:rPr>
          <w:sz w:val="22"/>
          <w:szCs w:val="22"/>
        </w:rPr>
        <w:t>user interface</w:t>
      </w:r>
      <w:ins w:id="201" w:author="Harry Cooper" w:date="2017-11-30T09:12:00Z">
        <w:r w:rsidR="006E25AA" w:rsidRPr="00226F61">
          <w:rPr>
            <w:sz w:val="22"/>
            <w:szCs w:val="22"/>
          </w:rPr>
          <w:t xml:space="preserve"> </w:t>
        </w:r>
      </w:ins>
      <w:r w:rsidRPr="00226F61">
        <w:rPr>
          <w:sz w:val="22"/>
          <w:szCs w:val="22"/>
        </w:rPr>
        <w:t>(</w:t>
      </w:r>
      <w:ins w:id="202" w:author="Harry Cooper" w:date="2017-11-30T09:12:00Z">
        <w:r w:rsidR="006E25AA" w:rsidRPr="00226F61">
          <w:rPr>
            <w:sz w:val="22"/>
            <w:szCs w:val="22"/>
          </w:rPr>
          <w:t>GUI</w:t>
        </w:r>
      </w:ins>
      <w:r w:rsidRPr="00226F61">
        <w:rPr>
          <w:sz w:val="22"/>
          <w:szCs w:val="22"/>
        </w:rPr>
        <w:t xml:space="preserve">) for the user to </w:t>
      </w:r>
      <w:ins w:id="203" w:author="Harry Cooper" w:date="2017-11-30T09:12:00Z">
        <w:r w:rsidR="006E25AA" w:rsidRPr="00226F61">
          <w:rPr>
            <w:sz w:val="22"/>
            <w:szCs w:val="22"/>
          </w:rPr>
          <w:t>change parameters on the fly</w:t>
        </w:r>
      </w:ins>
      <w:r w:rsidRPr="00226F61">
        <w:rPr>
          <w:sz w:val="22"/>
          <w:szCs w:val="22"/>
        </w:rPr>
        <w:t xml:space="preserve"> in the simulation. All parameters will be set at the beginning of the simulation and shall remain unchanged. To observe the effect of the changing parameters, several simulations must be run with varying initial conditions.</w:t>
      </w:r>
    </w:p>
    <w:p w14:paraId="1C7C9099" w14:textId="49F91802" w:rsidR="00870325" w:rsidRPr="00226F61" w:rsidRDefault="0056699E">
      <w:pPr>
        <w:pStyle w:val="ListParagraph"/>
        <w:rPr>
          <w:ins w:id="204" w:author="Harry Cooper" w:date="2017-11-29T15:26:00Z"/>
          <w:rFonts w:ascii="Times New Roman" w:hAnsi="Times New Roman" w:cs="Times New Roman"/>
          <w:sz w:val="22"/>
          <w:szCs w:val="22"/>
          <w:lang w:eastAsia="en-GB"/>
        </w:rPr>
        <w:pPrChange w:id="205" w:author="Harry Cooper" w:date="2017-11-29T15:26:00Z">
          <w:pPr>
            <w:pStyle w:val="ListParagraph"/>
            <w:numPr>
              <w:numId w:val="3"/>
            </w:numPr>
            <w:ind w:hanging="360"/>
          </w:pPr>
        </w:pPrChange>
      </w:pPr>
      <w:r>
        <w:rPr>
          <w:rFonts w:ascii="Times New Roman" w:hAnsi="Times New Roman" w:cs="Times New Roman"/>
          <w:sz w:val="22"/>
          <w:szCs w:val="22"/>
          <w:lang w:eastAsia="en-GB"/>
        </w:rPr>
        <w:br/>
      </w:r>
      <w:r>
        <w:rPr>
          <w:rFonts w:ascii="Times New Roman" w:hAnsi="Times New Roman" w:cs="Times New Roman"/>
          <w:sz w:val="22"/>
          <w:szCs w:val="22"/>
          <w:lang w:eastAsia="en-GB"/>
        </w:rPr>
        <w:br/>
      </w:r>
      <w:r>
        <w:rPr>
          <w:rFonts w:ascii="Times New Roman" w:hAnsi="Times New Roman" w:cs="Times New Roman"/>
          <w:sz w:val="22"/>
          <w:szCs w:val="22"/>
          <w:lang w:eastAsia="en-GB"/>
        </w:rPr>
        <w:br/>
      </w:r>
    </w:p>
    <w:p w14:paraId="68B8F416" w14:textId="172B1498" w:rsidR="00135A10" w:rsidRPr="000B764F" w:rsidRDefault="00902A2C" w:rsidP="000B764F">
      <w:pPr>
        <w:pStyle w:val="Heading2"/>
        <w:rPr>
          <w:ins w:id="206" w:author="Harry Cooper" w:date="2017-11-30T09:49:00Z"/>
          <w:rFonts w:ascii="Times New Roman" w:hAnsi="Times New Roman" w:cs="Times New Roman"/>
          <w:color w:val="auto"/>
        </w:rPr>
      </w:pPr>
      <w:bookmarkStart w:id="207" w:name="_Toc513099399"/>
      <w:r w:rsidRPr="000B764F">
        <w:rPr>
          <w:rFonts w:ascii="Times New Roman" w:hAnsi="Times New Roman" w:cs="Times New Roman"/>
          <w:color w:val="auto"/>
        </w:rPr>
        <w:lastRenderedPageBreak/>
        <w:t>3.4</w:t>
      </w:r>
      <w:r w:rsidR="00DD2494" w:rsidRPr="000B764F">
        <w:rPr>
          <w:rFonts w:ascii="Times New Roman" w:hAnsi="Times New Roman" w:cs="Times New Roman"/>
          <w:color w:val="auto"/>
        </w:rPr>
        <w:t xml:space="preserve"> </w:t>
      </w:r>
      <w:ins w:id="208" w:author="Harry Cooper" w:date="2017-11-30T09:49:00Z">
        <w:r w:rsidR="00135A10" w:rsidRPr="000B764F">
          <w:rPr>
            <w:rFonts w:ascii="Times New Roman" w:hAnsi="Times New Roman" w:cs="Times New Roman"/>
            <w:color w:val="auto"/>
          </w:rPr>
          <w:t>Risk Analysis</w:t>
        </w:r>
        <w:bookmarkEnd w:id="207"/>
      </w:ins>
    </w:p>
    <w:p w14:paraId="1A78EB8D" w14:textId="77777777" w:rsidR="00135A10" w:rsidRPr="00226F61" w:rsidRDefault="00135A10" w:rsidP="00135A10">
      <w:pPr>
        <w:rPr>
          <w:ins w:id="209" w:author="Harry Cooper" w:date="2017-11-30T09:50:00Z"/>
        </w:rPr>
      </w:pPr>
    </w:p>
    <w:p w14:paraId="7B6939E3" w14:textId="4E7F571D" w:rsidR="00476511" w:rsidRPr="00226F61" w:rsidRDefault="00135A10" w:rsidP="00FD6B37">
      <w:pPr>
        <w:rPr>
          <w:sz w:val="22"/>
        </w:rPr>
      </w:pPr>
      <w:ins w:id="210" w:author="Harry Cooper" w:date="2017-11-30T09:50:00Z">
        <w:r w:rsidRPr="00226F61">
          <w:rPr>
            <w:sz w:val="22"/>
          </w:rPr>
          <w:t xml:space="preserve">I’ve included all the risks I believe are associated with my project below. I outline the nature of the risk, then give it a likelihood and </w:t>
        </w:r>
      </w:ins>
      <w:ins w:id="211" w:author="Harry Cooper" w:date="2017-11-30T09:51:00Z">
        <w:r w:rsidRPr="00226F61">
          <w:rPr>
            <w:sz w:val="22"/>
          </w:rPr>
          <w:t xml:space="preserve">impact score from 1 – 4, 1 being unlikely / negligible and 4 being very likely / project </w:t>
        </w:r>
      </w:ins>
      <w:ins w:id="212" w:author="Harry Cooper" w:date="2017-11-30T09:52:00Z">
        <w:r w:rsidRPr="00226F61">
          <w:rPr>
            <w:sz w:val="22"/>
          </w:rPr>
          <w:t>threatening</w:t>
        </w:r>
      </w:ins>
      <w:r w:rsidR="00FC7D05" w:rsidRPr="00226F61">
        <w:rPr>
          <w:sz w:val="22"/>
        </w:rPr>
        <w:t xml:space="preserve"> then provide a mitigation plan to decrease severity</w:t>
      </w:r>
      <w:ins w:id="213" w:author="Harry Cooper" w:date="2017-11-30T09:51:00Z">
        <w:r w:rsidRPr="00226F61">
          <w:rPr>
            <w:sz w:val="22"/>
          </w:rPr>
          <w:t>.</w:t>
        </w:r>
      </w:ins>
    </w:p>
    <w:p w14:paraId="6738718E" w14:textId="77777777" w:rsidR="00476511" w:rsidRPr="00226F61" w:rsidRDefault="00476511" w:rsidP="00B26C82">
      <w:pPr>
        <w:rPr>
          <w:sz w:val="22"/>
        </w:rPr>
      </w:pPr>
    </w:p>
    <w:tbl>
      <w:tblPr>
        <w:tblStyle w:val="TableGrid"/>
        <w:tblW w:w="8172" w:type="dxa"/>
        <w:jc w:val="center"/>
        <w:tblLook w:val="04A0" w:firstRow="1" w:lastRow="0" w:firstColumn="1" w:lastColumn="0" w:noHBand="0" w:noVBand="1"/>
      </w:tblPr>
      <w:tblGrid>
        <w:gridCol w:w="825"/>
        <w:gridCol w:w="1559"/>
        <w:gridCol w:w="1475"/>
        <w:gridCol w:w="1475"/>
        <w:gridCol w:w="1475"/>
        <w:gridCol w:w="1363"/>
      </w:tblGrid>
      <w:tr w:rsidR="002B0CB9" w:rsidRPr="00226F61" w14:paraId="2CAA6217" w14:textId="77777777" w:rsidTr="00FD6B37">
        <w:trPr>
          <w:trHeight w:val="432"/>
          <w:jc w:val="center"/>
        </w:trPr>
        <w:tc>
          <w:tcPr>
            <w:tcW w:w="2384" w:type="dxa"/>
            <w:gridSpan w:val="2"/>
            <w:vMerge w:val="restart"/>
            <w:tcBorders>
              <w:top w:val="single" w:sz="18" w:space="0" w:color="000000"/>
              <w:left w:val="single" w:sz="18" w:space="0" w:color="000000"/>
              <w:right w:val="single" w:sz="18" w:space="0" w:color="000000"/>
            </w:tcBorders>
            <w:vAlign w:val="center"/>
          </w:tcPr>
          <w:p w14:paraId="16A5D552" w14:textId="0BE88568" w:rsidR="002B0CB9" w:rsidRPr="00226F61" w:rsidRDefault="002B0CB9" w:rsidP="002B0CB9">
            <w:pPr>
              <w:jc w:val="center"/>
              <w:rPr>
                <w:sz w:val="22"/>
              </w:rPr>
            </w:pPr>
          </w:p>
        </w:tc>
        <w:tc>
          <w:tcPr>
            <w:tcW w:w="5788" w:type="dxa"/>
            <w:gridSpan w:val="4"/>
            <w:tcBorders>
              <w:top w:val="single" w:sz="18" w:space="0" w:color="000000"/>
              <w:left w:val="single" w:sz="18" w:space="0" w:color="000000"/>
              <w:right w:val="single" w:sz="18" w:space="0" w:color="000000"/>
            </w:tcBorders>
            <w:vAlign w:val="center"/>
          </w:tcPr>
          <w:p w14:paraId="57D54AFB" w14:textId="13DFCDD8" w:rsidR="002B0CB9" w:rsidRPr="00226F61" w:rsidRDefault="002B0CB9" w:rsidP="002B0CB9">
            <w:pPr>
              <w:jc w:val="center"/>
              <w:rPr>
                <w:b/>
                <w:sz w:val="28"/>
              </w:rPr>
            </w:pPr>
            <w:r w:rsidRPr="00226F61">
              <w:rPr>
                <w:b/>
                <w:sz w:val="28"/>
              </w:rPr>
              <w:t>Likelihood</w:t>
            </w:r>
          </w:p>
        </w:tc>
      </w:tr>
      <w:tr w:rsidR="002B0CB9" w:rsidRPr="00226F61" w14:paraId="0C3D88E5" w14:textId="77777777" w:rsidTr="00FD6B37">
        <w:trPr>
          <w:trHeight w:val="404"/>
          <w:jc w:val="center"/>
        </w:trPr>
        <w:tc>
          <w:tcPr>
            <w:tcW w:w="2384" w:type="dxa"/>
            <w:gridSpan w:val="2"/>
            <w:vMerge/>
            <w:tcBorders>
              <w:left w:val="single" w:sz="18" w:space="0" w:color="000000"/>
              <w:bottom w:val="single" w:sz="18" w:space="0" w:color="000000"/>
              <w:right w:val="single" w:sz="18" w:space="0" w:color="000000"/>
            </w:tcBorders>
            <w:textDirection w:val="btLr"/>
            <w:vAlign w:val="center"/>
          </w:tcPr>
          <w:p w14:paraId="540FED5B" w14:textId="6476D15D" w:rsidR="002B0CB9" w:rsidRPr="00226F61" w:rsidRDefault="002B0CB9" w:rsidP="002B0CB9">
            <w:pPr>
              <w:jc w:val="center"/>
              <w:rPr>
                <w:sz w:val="22"/>
              </w:rPr>
            </w:pPr>
          </w:p>
        </w:tc>
        <w:tc>
          <w:tcPr>
            <w:tcW w:w="1475" w:type="dxa"/>
            <w:tcBorders>
              <w:left w:val="single" w:sz="18" w:space="0" w:color="000000"/>
              <w:bottom w:val="single" w:sz="18" w:space="0" w:color="000000"/>
            </w:tcBorders>
            <w:vAlign w:val="center"/>
          </w:tcPr>
          <w:p w14:paraId="346E8702" w14:textId="0F3E3251" w:rsidR="006E7617" w:rsidRPr="00226F61" w:rsidRDefault="006E7617" w:rsidP="002B0CB9">
            <w:pPr>
              <w:jc w:val="center"/>
              <w:rPr>
                <w:sz w:val="22"/>
              </w:rPr>
            </w:pPr>
            <w:r w:rsidRPr="00226F61">
              <w:rPr>
                <w:sz w:val="22"/>
              </w:rPr>
              <w:t>Very unlikely</w:t>
            </w:r>
          </w:p>
          <w:p w14:paraId="02119142" w14:textId="0EC60775" w:rsidR="002B0CB9" w:rsidRPr="00226F61" w:rsidRDefault="002B0CB9" w:rsidP="002B0CB9">
            <w:pPr>
              <w:jc w:val="center"/>
              <w:rPr>
                <w:sz w:val="22"/>
              </w:rPr>
            </w:pPr>
            <w:r w:rsidRPr="00226F61">
              <w:rPr>
                <w:sz w:val="22"/>
              </w:rPr>
              <w:t>1</w:t>
            </w:r>
          </w:p>
        </w:tc>
        <w:tc>
          <w:tcPr>
            <w:tcW w:w="1475" w:type="dxa"/>
            <w:tcBorders>
              <w:bottom w:val="single" w:sz="18" w:space="0" w:color="000000"/>
            </w:tcBorders>
            <w:vAlign w:val="center"/>
          </w:tcPr>
          <w:p w14:paraId="601D180D" w14:textId="5730A7A1" w:rsidR="006E7617" w:rsidRPr="00226F61" w:rsidRDefault="006E7617" w:rsidP="002B0CB9">
            <w:pPr>
              <w:jc w:val="center"/>
              <w:rPr>
                <w:sz w:val="22"/>
              </w:rPr>
            </w:pPr>
            <w:r w:rsidRPr="00226F61">
              <w:rPr>
                <w:sz w:val="22"/>
              </w:rPr>
              <w:t>Unlikely</w:t>
            </w:r>
          </w:p>
          <w:p w14:paraId="76FE323E" w14:textId="5E18B9F1" w:rsidR="002B0CB9" w:rsidRPr="00226F61" w:rsidRDefault="002B0CB9" w:rsidP="002B0CB9">
            <w:pPr>
              <w:jc w:val="center"/>
              <w:rPr>
                <w:sz w:val="22"/>
              </w:rPr>
            </w:pPr>
            <w:r w:rsidRPr="00226F61">
              <w:rPr>
                <w:sz w:val="22"/>
              </w:rPr>
              <w:t>2</w:t>
            </w:r>
          </w:p>
        </w:tc>
        <w:tc>
          <w:tcPr>
            <w:tcW w:w="1475" w:type="dxa"/>
            <w:tcBorders>
              <w:bottom w:val="single" w:sz="18" w:space="0" w:color="000000"/>
            </w:tcBorders>
            <w:vAlign w:val="center"/>
          </w:tcPr>
          <w:p w14:paraId="009B9D77" w14:textId="6CF486C4" w:rsidR="006E7617" w:rsidRPr="00226F61" w:rsidRDefault="006E7617" w:rsidP="002B0CB9">
            <w:pPr>
              <w:jc w:val="center"/>
              <w:rPr>
                <w:sz w:val="22"/>
              </w:rPr>
            </w:pPr>
            <w:r w:rsidRPr="00226F61">
              <w:rPr>
                <w:sz w:val="22"/>
              </w:rPr>
              <w:t>Likely</w:t>
            </w:r>
          </w:p>
          <w:p w14:paraId="10DA673F" w14:textId="75A2335B" w:rsidR="002B0CB9" w:rsidRPr="00226F61" w:rsidRDefault="002B0CB9" w:rsidP="002B0CB9">
            <w:pPr>
              <w:jc w:val="center"/>
              <w:rPr>
                <w:sz w:val="22"/>
              </w:rPr>
            </w:pPr>
            <w:r w:rsidRPr="00226F61">
              <w:rPr>
                <w:sz w:val="22"/>
              </w:rPr>
              <w:t>3</w:t>
            </w:r>
          </w:p>
        </w:tc>
        <w:tc>
          <w:tcPr>
            <w:tcW w:w="1363" w:type="dxa"/>
            <w:tcBorders>
              <w:bottom w:val="single" w:sz="18" w:space="0" w:color="000000"/>
              <w:right w:val="single" w:sz="18" w:space="0" w:color="000000"/>
            </w:tcBorders>
            <w:vAlign w:val="center"/>
          </w:tcPr>
          <w:p w14:paraId="7BE2F14E" w14:textId="4C503C7D" w:rsidR="006E7617" w:rsidRPr="00226F61" w:rsidRDefault="006E7617" w:rsidP="002B0CB9">
            <w:pPr>
              <w:jc w:val="center"/>
              <w:rPr>
                <w:sz w:val="22"/>
              </w:rPr>
            </w:pPr>
            <w:r w:rsidRPr="00226F61">
              <w:rPr>
                <w:sz w:val="22"/>
              </w:rPr>
              <w:t>Very Likely</w:t>
            </w:r>
          </w:p>
          <w:p w14:paraId="25B78387" w14:textId="6A991DF8" w:rsidR="002B0CB9" w:rsidRPr="00226F61" w:rsidRDefault="002B0CB9" w:rsidP="002B0CB9">
            <w:pPr>
              <w:jc w:val="center"/>
              <w:rPr>
                <w:sz w:val="22"/>
              </w:rPr>
            </w:pPr>
            <w:r w:rsidRPr="00226F61">
              <w:rPr>
                <w:sz w:val="22"/>
              </w:rPr>
              <w:t>4</w:t>
            </w:r>
          </w:p>
        </w:tc>
      </w:tr>
      <w:tr w:rsidR="002B0CB9" w:rsidRPr="00226F61" w14:paraId="1D788E25" w14:textId="77777777" w:rsidTr="00FD6B37">
        <w:trPr>
          <w:trHeight w:val="324"/>
          <w:jc w:val="center"/>
        </w:trPr>
        <w:tc>
          <w:tcPr>
            <w:tcW w:w="825" w:type="dxa"/>
            <w:vMerge w:val="restart"/>
            <w:tcBorders>
              <w:top w:val="single" w:sz="18" w:space="0" w:color="000000"/>
              <w:left w:val="single" w:sz="18" w:space="0" w:color="000000"/>
            </w:tcBorders>
            <w:textDirection w:val="btLr"/>
            <w:vAlign w:val="center"/>
          </w:tcPr>
          <w:p w14:paraId="2FB96B2B" w14:textId="014374AD" w:rsidR="002B0CB9" w:rsidRPr="00226F61" w:rsidRDefault="002B0CB9" w:rsidP="002B0CB9">
            <w:pPr>
              <w:ind w:left="113" w:right="113"/>
              <w:jc w:val="center"/>
              <w:rPr>
                <w:b/>
                <w:sz w:val="22"/>
              </w:rPr>
            </w:pPr>
            <w:r w:rsidRPr="00226F61">
              <w:rPr>
                <w:b/>
                <w:sz w:val="28"/>
              </w:rPr>
              <w:t>Impact</w:t>
            </w:r>
          </w:p>
        </w:tc>
        <w:tc>
          <w:tcPr>
            <w:tcW w:w="1559" w:type="dxa"/>
            <w:tcBorders>
              <w:top w:val="single" w:sz="18" w:space="0" w:color="000000"/>
              <w:right w:val="single" w:sz="18" w:space="0" w:color="000000"/>
            </w:tcBorders>
            <w:vAlign w:val="center"/>
          </w:tcPr>
          <w:p w14:paraId="77513060" w14:textId="3D2D6AB1" w:rsidR="002B0CB9" w:rsidRPr="00226F61" w:rsidRDefault="006E7617" w:rsidP="002B0CB9">
            <w:pPr>
              <w:jc w:val="center"/>
              <w:rPr>
                <w:sz w:val="22"/>
              </w:rPr>
            </w:pPr>
            <w:r w:rsidRPr="00226F61">
              <w:rPr>
                <w:sz w:val="22"/>
              </w:rPr>
              <w:t xml:space="preserve">Negligible </w:t>
            </w:r>
            <w:r w:rsidR="002B0CB9" w:rsidRPr="00226F61">
              <w:rPr>
                <w:sz w:val="22"/>
              </w:rPr>
              <w:t>1</w:t>
            </w:r>
          </w:p>
        </w:tc>
        <w:tc>
          <w:tcPr>
            <w:tcW w:w="1475" w:type="dxa"/>
            <w:tcBorders>
              <w:top w:val="single" w:sz="18" w:space="0" w:color="000000"/>
              <w:left w:val="single" w:sz="18" w:space="0" w:color="000000"/>
              <w:bottom w:val="single" w:sz="12" w:space="0" w:color="auto"/>
            </w:tcBorders>
            <w:shd w:val="clear" w:color="auto" w:fill="00B050"/>
            <w:vAlign w:val="center"/>
          </w:tcPr>
          <w:p w14:paraId="00B9D854" w14:textId="0F1FB34D" w:rsidR="002B0CB9" w:rsidRPr="00226F61" w:rsidRDefault="002B0CB9" w:rsidP="002B0CB9">
            <w:pPr>
              <w:jc w:val="center"/>
              <w:rPr>
                <w:sz w:val="22"/>
              </w:rPr>
            </w:pPr>
            <w:r w:rsidRPr="00226F61">
              <w:rPr>
                <w:sz w:val="22"/>
              </w:rPr>
              <w:t>1</w:t>
            </w:r>
          </w:p>
        </w:tc>
        <w:tc>
          <w:tcPr>
            <w:tcW w:w="1475" w:type="dxa"/>
            <w:tcBorders>
              <w:top w:val="single" w:sz="18" w:space="0" w:color="000000"/>
              <w:bottom w:val="single" w:sz="12" w:space="0" w:color="auto"/>
            </w:tcBorders>
            <w:shd w:val="clear" w:color="auto" w:fill="00B050"/>
            <w:vAlign w:val="center"/>
          </w:tcPr>
          <w:p w14:paraId="74ACAEF5" w14:textId="69D943BE" w:rsidR="002B0CB9" w:rsidRPr="00226F61" w:rsidRDefault="002B0CB9" w:rsidP="002B0CB9">
            <w:pPr>
              <w:jc w:val="center"/>
              <w:rPr>
                <w:sz w:val="22"/>
              </w:rPr>
            </w:pPr>
            <w:r w:rsidRPr="00226F61">
              <w:rPr>
                <w:sz w:val="22"/>
              </w:rPr>
              <w:t>2</w:t>
            </w:r>
          </w:p>
        </w:tc>
        <w:tc>
          <w:tcPr>
            <w:tcW w:w="1475" w:type="dxa"/>
            <w:tcBorders>
              <w:top w:val="single" w:sz="18" w:space="0" w:color="000000"/>
              <w:bottom w:val="single" w:sz="12" w:space="0" w:color="auto"/>
            </w:tcBorders>
            <w:shd w:val="clear" w:color="auto" w:fill="00B050"/>
            <w:vAlign w:val="center"/>
          </w:tcPr>
          <w:p w14:paraId="1FC0DFCC" w14:textId="4F08C25D" w:rsidR="002B0CB9" w:rsidRPr="00226F61" w:rsidRDefault="002B0CB9" w:rsidP="002B0CB9">
            <w:pPr>
              <w:jc w:val="center"/>
              <w:rPr>
                <w:sz w:val="22"/>
              </w:rPr>
            </w:pPr>
            <w:r w:rsidRPr="00226F61">
              <w:rPr>
                <w:sz w:val="22"/>
              </w:rPr>
              <w:t>3</w:t>
            </w:r>
          </w:p>
        </w:tc>
        <w:tc>
          <w:tcPr>
            <w:tcW w:w="1363" w:type="dxa"/>
            <w:tcBorders>
              <w:top w:val="single" w:sz="18" w:space="0" w:color="000000"/>
              <w:bottom w:val="single" w:sz="12" w:space="0" w:color="auto"/>
              <w:right w:val="single" w:sz="18" w:space="0" w:color="000000"/>
            </w:tcBorders>
            <w:shd w:val="clear" w:color="auto" w:fill="92D050"/>
            <w:vAlign w:val="center"/>
          </w:tcPr>
          <w:p w14:paraId="45565E9D" w14:textId="1E154AAB" w:rsidR="002B0CB9" w:rsidRPr="00226F61" w:rsidRDefault="002B0CB9" w:rsidP="002B0CB9">
            <w:pPr>
              <w:jc w:val="center"/>
              <w:rPr>
                <w:sz w:val="22"/>
              </w:rPr>
            </w:pPr>
            <w:r w:rsidRPr="00226F61">
              <w:rPr>
                <w:sz w:val="22"/>
              </w:rPr>
              <w:t>4</w:t>
            </w:r>
          </w:p>
        </w:tc>
      </w:tr>
      <w:tr w:rsidR="002B0CB9" w:rsidRPr="00226F61" w14:paraId="3765C332" w14:textId="77777777" w:rsidTr="00FD6B37">
        <w:trPr>
          <w:trHeight w:val="321"/>
          <w:jc w:val="center"/>
        </w:trPr>
        <w:tc>
          <w:tcPr>
            <w:tcW w:w="825" w:type="dxa"/>
            <w:vMerge/>
            <w:tcBorders>
              <w:left w:val="single" w:sz="18" w:space="0" w:color="000000"/>
            </w:tcBorders>
            <w:vAlign w:val="center"/>
          </w:tcPr>
          <w:p w14:paraId="34F1E481" w14:textId="77777777" w:rsidR="002B0CB9" w:rsidRPr="00226F61" w:rsidRDefault="002B0CB9" w:rsidP="002B0CB9">
            <w:pPr>
              <w:jc w:val="center"/>
              <w:rPr>
                <w:sz w:val="22"/>
              </w:rPr>
            </w:pPr>
          </w:p>
        </w:tc>
        <w:tc>
          <w:tcPr>
            <w:tcW w:w="1559" w:type="dxa"/>
            <w:tcBorders>
              <w:right w:val="single" w:sz="18" w:space="0" w:color="000000"/>
            </w:tcBorders>
            <w:vAlign w:val="center"/>
          </w:tcPr>
          <w:p w14:paraId="3ED7F225" w14:textId="4FA4AB35" w:rsidR="002B0CB9" w:rsidRPr="00226F61" w:rsidRDefault="006E7617" w:rsidP="002B0CB9">
            <w:pPr>
              <w:jc w:val="center"/>
              <w:rPr>
                <w:sz w:val="22"/>
              </w:rPr>
            </w:pPr>
            <w:r w:rsidRPr="00226F61">
              <w:rPr>
                <w:sz w:val="22"/>
              </w:rPr>
              <w:t xml:space="preserve">Low </w:t>
            </w:r>
            <w:r w:rsidR="002B0CB9" w:rsidRPr="00226F61">
              <w:rPr>
                <w:sz w:val="22"/>
              </w:rPr>
              <w:t>2</w:t>
            </w:r>
          </w:p>
        </w:tc>
        <w:tc>
          <w:tcPr>
            <w:tcW w:w="1475" w:type="dxa"/>
            <w:tcBorders>
              <w:top w:val="single" w:sz="12" w:space="0" w:color="auto"/>
              <w:left w:val="single" w:sz="18" w:space="0" w:color="000000"/>
            </w:tcBorders>
            <w:shd w:val="clear" w:color="auto" w:fill="00B050"/>
            <w:vAlign w:val="center"/>
          </w:tcPr>
          <w:p w14:paraId="7D7141A4" w14:textId="4E2E3C48" w:rsidR="002B0CB9" w:rsidRPr="00226F61" w:rsidRDefault="002B0CB9" w:rsidP="002B0CB9">
            <w:pPr>
              <w:jc w:val="center"/>
              <w:rPr>
                <w:sz w:val="22"/>
              </w:rPr>
            </w:pPr>
            <w:r w:rsidRPr="00226F61">
              <w:rPr>
                <w:sz w:val="22"/>
              </w:rPr>
              <w:t>2</w:t>
            </w:r>
          </w:p>
        </w:tc>
        <w:tc>
          <w:tcPr>
            <w:tcW w:w="1475" w:type="dxa"/>
            <w:tcBorders>
              <w:top w:val="single" w:sz="12" w:space="0" w:color="auto"/>
            </w:tcBorders>
            <w:shd w:val="clear" w:color="auto" w:fill="92D050"/>
            <w:vAlign w:val="center"/>
          </w:tcPr>
          <w:p w14:paraId="7CF0265D" w14:textId="31DE56A4" w:rsidR="002B0CB9" w:rsidRPr="00226F61" w:rsidRDefault="002B0CB9" w:rsidP="002B0CB9">
            <w:pPr>
              <w:jc w:val="center"/>
              <w:rPr>
                <w:sz w:val="22"/>
              </w:rPr>
            </w:pPr>
            <w:r w:rsidRPr="00226F61">
              <w:rPr>
                <w:sz w:val="22"/>
              </w:rPr>
              <w:t>4</w:t>
            </w:r>
          </w:p>
        </w:tc>
        <w:tc>
          <w:tcPr>
            <w:tcW w:w="1475" w:type="dxa"/>
            <w:tcBorders>
              <w:top w:val="single" w:sz="12" w:space="0" w:color="auto"/>
            </w:tcBorders>
            <w:shd w:val="clear" w:color="auto" w:fill="92D050"/>
            <w:vAlign w:val="center"/>
          </w:tcPr>
          <w:p w14:paraId="23FCAC4E" w14:textId="39AEA739" w:rsidR="002B0CB9" w:rsidRPr="00226F61" w:rsidRDefault="002B0CB9" w:rsidP="002B0CB9">
            <w:pPr>
              <w:jc w:val="center"/>
              <w:rPr>
                <w:sz w:val="22"/>
              </w:rPr>
            </w:pPr>
            <w:r w:rsidRPr="00226F61">
              <w:rPr>
                <w:sz w:val="22"/>
              </w:rPr>
              <w:t>6</w:t>
            </w:r>
          </w:p>
        </w:tc>
        <w:tc>
          <w:tcPr>
            <w:tcW w:w="1363" w:type="dxa"/>
            <w:tcBorders>
              <w:top w:val="single" w:sz="12" w:space="0" w:color="auto"/>
              <w:right w:val="single" w:sz="18" w:space="0" w:color="000000"/>
            </w:tcBorders>
            <w:shd w:val="clear" w:color="auto" w:fill="FFC000"/>
            <w:vAlign w:val="center"/>
          </w:tcPr>
          <w:p w14:paraId="2F6B032E" w14:textId="7C5200C8" w:rsidR="002B0CB9" w:rsidRPr="00226F61" w:rsidRDefault="002B0CB9" w:rsidP="002B0CB9">
            <w:pPr>
              <w:jc w:val="center"/>
              <w:rPr>
                <w:sz w:val="22"/>
              </w:rPr>
            </w:pPr>
            <w:r w:rsidRPr="00226F61">
              <w:rPr>
                <w:sz w:val="22"/>
              </w:rPr>
              <w:t>8</w:t>
            </w:r>
          </w:p>
        </w:tc>
      </w:tr>
      <w:tr w:rsidR="002B0CB9" w:rsidRPr="00226F61" w14:paraId="343D8A98" w14:textId="77777777" w:rsidTr="00FD6B37">
        <w:trPr>
          <w:trHeight w:val="305"/>
          <w:jc w:val="center"/>
        </w:trPr>
        <w:tc>
          <w:tcPr>
            <w:tcW w:w="825" w:type="dxa"/>
            <w:vMerge/>
            <w:tcBorders>
              <w:left w:val="single" w:sz="18" w:space="0" w:color="000000"/>
            </w:tcBorders>
            <w:vAlign w:val="center"/>
          </w:tcPr>
          <w:p w14:paraId="55FE1394" w14:textId="77777777" w:rsidR="002B0CB9" w:rsidRPr="00226F61" w:rsidRDefault="002B0CB9" w:rsidP="002B0CB9">
            <w:pPr>
              <w:jc w:val="center"/>
              <w:rPr>
                <w:sz w:val="22"/>
              </w:rPr>
            </w:pPr>
          </w:p>
        </w:tc>
        <w:tc>
          <w:tcPr>
            <w:tcW w:w="1559" w:type="dxa"/>
            <w:tcBorders>
              <w:right w:val="single" w:sz="18" w:space="0" w:color="000000"/>
            </w:tcBorders>
            <w:vAlign w:val="center"/>
          </w:tcPr>
          <w:p w14:paraId="0F41FA5F" w14:textId="7B48EEBC" w:rsidR="002B0CB9" w:rsidRPr="00226F61" w:rsidRDefault="006E7617" w:rsidP="002B0CB9">
            <w:pPr>
              <w:jc w:val="center"/>
              <w:rPr>
                <w:sz w:val="22"/>
              </w:rPr>
            </w:pPr>
            <w:r w:rsidRPr="00226F61">
              <w:rPr>
                <w:sz w:val="22"/>
              </w:rPr>
              <w:t xml:space="preserve">Significant </w:t>
            </w:r>
            <w:r w:rsidR="002B0CB9" w:rsidRPr="00226F61">
              <w:rPr>
                <w:sz w:val="22"/>
              </w:rPr>
              <w:t>3</w:t>
            </w:r>
          </w:p>
        </w:tc>
        <w:tc>
          <w:tcPr>
            <w:tcW w:w="1475" w:type="dxa"/>
            <w:tcBorders>
              <w:left w:val="single" w:sz="18" w:space="0" w:color="000000"/>
            </w:tcBorders>
            <w:shd w:val="clear" w:color="auto" w:fill="00B050"/>
            <w:vAlign w:val="center"/>
          </w:tcPr>
          <w:p w14:paraId="712ECDAC" w14:textId="5ECB6F8B" w:rsidR="002B0CB9" w:rsidRPr="00226F61" w:rsidRDefault="002B0CB9" w:rsidP="002B0CB9">
            <w:pPr>
              <w:jc w:val="center"/>
              <w:rPr>
                <w:sz w:val="22"/>
              </w:rPr>
            </w:pPr>
            <w:r w:rsidRPr="00226F61">
              <w:rPr>
                <w:sz w:val="22"/>
              </w:rPr>
              <w:t>3</w:t>
            </w:r>
          </w:p>
        </w:tc>
        <w:tc>
          <w:tcPr>
            <w:tcW w:w="1475" w:type="dxa"/>
            <w:shd w:val="clear" w:color="auto" w:fill="92D050"/>
            <w:vAlign w:val="center"/>
          </w:tcPr>
          <w:p w14:paraId="2B954469" w14:textId="70F4F901" w:rsidR="002B0CB9" w:rsidRPr="00226F61" w:rsidRDefault="002B0CB9" w:rsidP="002B0CB9">
            <w:pPr>
              <w:jc w:val="center"/>
              <w:rPr>
                <w:sz w:val="22"/>
              </w:rPr>
            </w:pPr>
            <w:r w:rsidRPr="00226F61">
              <w:rPr>
                <w:sz w:val="22"/>
              </w:rPr>
              <w:t>6</w:t>
            </w:r>
          </w:p>
        </w:tc>
        <w:tc>
          <w:tcPr>
            <w:tcW w:w="1475" w:type="dxa"/>
            <w:shd w:val="clear" w:color="auto" w:fill="FFC000"/>
            <w:vAlign w:val="center"/>
          </w:tcPr>
          <w:p w14:paraId="186E2C9D" w14:textId="0101A16A" w:rsidR="002B0CB9" w:rsidRPr="00226F61" w:rsidRDefault="002B0CB9" w:rsidP="002B0CB9">
            <w:pPr>
              <w:jc w:val="center"/>
              <w:rPr>
                <w:sz w:val="22"/>
              </w:rPr>
            </w:pPr>
            <w:r w:rsidRPr="00226F61">
              <w:rPr>
                <w:sz w:val="22"/>
              </w:rPr>
              <w:t>9</w:t>
            </w:r>
          </w:p>
        </w:tc>
        <w:tc>
          <w:tcPr>
            <w:tcW w:w="1363" w:type="dxa"/>
            <w:tcBorders>
              <w:right w:val="single" w:sz="18" w:space="0" w:color="000000"/>
            </w:tcBorders>
            <w:shd w:val="clear" w:color="auto" w:fill="FF0000"/>
            <w:vAlign w:val="center"/>
          </w:tcPr>
          <w:p w14:paraId="55B24CEA" w14:textId="369A1156" w:rsidR="002B0CB9" w:rsidRPr="00226F61" w:rsidRDefault="002B0CB9" w:rsidP="002B0CB9">
            <w:pPr>
              <w:jc w:val="center"/>
              <w:rPr>
                <w:sz w:val="22"/>
              </w:rPr>
            </w:pPr>
            <w:r w:rsidRPr="00226F61">
              <w:rPr>
                <w:sz w:val="22"/>
              </w:rPr>
              <w:t>12</w:t>
            </w:r>
          </w:p>
        </w:tc>
      </w:tr>
      <w:tr w:rsidR="002B0CB9" w:rsidRPr="00226F61" w14:paraId="7628FA5C" w14:textId="77777777" w:rsidTr="00FD6B37">
        <w:trPr>
          <w:trHeight w:val="332"/>
          <w:jc w:val="center"/>
        </w:trPr>
        <w:tc>
          <w:tcPr>
            <w:tcW w:w="825" w:type="dxa"/>
            <w:vMerge/>
            <w:tcBorders>
              <w:left w:val="single" w:sz="18" w:space="0" w:color="000000"/>
              <w:bottom w:val="single" w:sz="18" w:space="0" w:color="000000"/>
            </w:tcBorders>
            <w:vAlign w:val="center"/>
          </w:tcPr>
          <w:p w14:paraId="37FABE0A" w14:textId="77777777" w:rsidR="002B0CB9" w:rsidRPr="00226F61" w:rsidRDefault="002B0CB9" w:rsidP="002B0CB9">
            <w:pPr>
              <w:jc w:val="center"/>
              <w:rPr>
                <w:sz w:val="22"/>
              </w:rPr>
            </w:pPr>
          </w:p>
        </w:tc>
        <w:tc>
          <w:tcPr>
            <w:tcW w:w="1559" w:type="dxa"/>
            <w:tcBorders>
              <w:bottom w:val="single" w:sz="18" w:space="0" w:color="000000"/>
              <w:right w:val="single" w:sz="18" w:space="0" w:color="000000"/>
            </w:tcBorders>
            <w:vAlign w:val="center"/>
          </w:tcPr>
          <w:p w14:paraId="295950CA" w14:textId="37FBA460" w:rsidR="002B0CB9" w:rsidRPr="00226F61" w:rsidRDefault="006E7617" w:rsidP="002B0CB9">
            <w:pPr>
              <w:jc w:val="center"/>
              <w:rPr>
                <w:sz w:val="22"/>
              </w:rPr>
            </w:pPr>
            <w:r w:rsidRPr="00226F61">
              <w:rPr>
                <w:sz w:val="22"/>
              </w:rPr>
              <w:t xml:space="preserve">Catastrophic </w:t>
            </w:r>
            <w:r w:rsidR="002B0CB9" w:rsidRPr="00226F61">
              <w:rPr>
                <w:sz w:val="22"/>
              </w:rPr>
              <w:t>4</w:t>
            </w:r>
          </w:p>
        </w:tc>
        <w:tc>
          <w:tcPr>
            <w:tcW w:w="1475" w:type="dxa"/>
            <w:tcBorders>
              <w:left w:val="single" w:sz="18" w:space="0" w:color="000000"/>
              <w:bottom w:val="single" w:sz="18" w:space="0" w:color="000000"/>
            </w:tcBorders>
            <w:shd w:val="clear" w:color="auto" w:fill="92D050"/>
            <w:vAlign w:val="center"/>
          </w:tcPr>
          <w:p w14:paraId="627D0FFA" w14:textId="3D831C16" w:rsidR="002B0CB9" w:rsidRPr="00226F61" w:rsidRDefault="002B0CB9" w:rsidP="002B0CB9">
            <w:pPr>
              <w:jc w:val="center"/>
              <w:rPr>
                <w:sz w:val="22"/>
              </w:rPr>
            </w:pPr>
            <w:r w:rsidRPr="00226F61">
              <w:rPr>
                <w:sz w:val="22"/>
              </w:rPr>
              <w:t>4</w:t>
            </w:r>
          </w:p>
        </w:tc>
        <w:tc>
          <w:tcPr>
            <w:tcW w:w="1475" w:type="dxa"/>
            <w:tcBorders>
              <w:bottom w:val="single" w:sz="18" w:space="0" w:color="000000"/>
            </w:tcBorders>
            <w:shd w:val="clear" w:color="auto" w:fill="FFC000"/>
            <w:vAlign w:val="center"/>
          </w:tcPr>
          <w:p w14:paraId="72DAC54E" w14:textId="4F97E210" w:rsidR="002B0CB9" w:rsidRPr="00226F61" w:rsidRDefault="002B0CB9" w:rsidP="002B0CB9">
            <w:pPr>
              <w:jc w:val="center"/>
              <w:rPr>
                <w:sz w:val="22"/>
              </w:rPr>
            </w:pPr>
            <w:r w:rsidRPr="00226F61">
              <w:rPr>
                <w:sz w:val="22"/>
              </w:rPr>
              <w:t>8</w:t>
            </w:r>
          </w:p>
        </w:tc>
        <w:tc>
          <w:tcPr>
            <w:tcW w:w="1475" w:type="dxa"/>
            <w:tcBorders>
              <w:bottom w:val="single" w:sz="18" w:space="0" w:color="000000"/>
            </w:tcBorders>
            <w:shd w:val="clear" w:color="auto" w:fill="FF0000"/>
            <w:vAlign w:val="center"/>
          </w:tcPr>
          <w:p w14:paraId="4DD03938" w14:textId="10C8729B" w:rsidR="002B0CB9" w:rsidRPr="00226F61" w:rsidRDefault="002B0CB9" w:rsidP="002B0CB9">
            <w:pPr>
              <w:jc w:val="center"/>
              <w:rPr>
                <w:sz w:val="22"/>
              </w:rPr>
            </w:pPr>
            <w:r w:rsidRPr="00226F61">
              <w:rPr>
                <w:sz w:val="22"/>
              </w:rPr>
              <w:t>12</w:t>
            </w:r>
          </w:p>
        </w:tc>
        <w:tc>
          <w:tcPr>
            <w:tcW w:w="1363" w:type="dxa"/>
            <w:tcBorders>
              <w:bottom w:val="single" w:sz="18" w:space="0" w:color="000000"/>
              <w:right w:val="single" w:sz="18" w:space="0" w:color="000000"/>
            </w:tcBorders>
            <w:shd w:val="clear" w:color="auto" w:fill="FF0000"/>
            <w:vAlign w:val="center"/>
          </w:tcPr>
          <w:p w14:paraId="48300B29" w14:textId="74E16245" w:rsidR="002B0CB9" w:rsidRPr="00226F61" w:rsidRDefault="002B0CB9" w:rsidP="002B0CB9">
            <w:pPr>
              <w:jc w:val="center"/>
              <w:rPr>
                <w:sz w:val="22"/>
              </w:rPr>
            </w:pPr>
            <w:r w:rsidRPr="00226F61">
              <w:rPr>
                <w:sz w:val="22"/>
              </w:rPr>
              <w:t>16</w:t>
            </w:r>
          </w:p>
        </w:tc>
      </w:tr>
    </w:tbl>
    <w:p w14:paraId="75784390" w14:textId="1B71803B" w:rsidR="00B042B9" w:rsidRPr="00226F61" w:rsidRDefault="00274598" w:rsidP="00942A91">
      <w:pPr>
        <w:ind w:left="720"/>
        <w:rPr>
          <w:sz w:val="22"/>
        </w:rPr>
      </w:pPr>
      <w:r>
        <w:rPr>
          <w:sz w:val="22"/>
        </w:rPr>
        <w:t>Table 3.6</w:t>
      </w:r>
      <w:r w:rsidR="00B26C82" w:rsidRPr="00226F61">
        <w:rPr>
          <w:sz w:val="22"/>
        </w:rPr>
        <w:t>: Risk Rating Matrix where Risk Rating = Likelihood x Impact</w:t>
      </w:r>
    </w:p>
    <w:p w14:paraId="7BA3B50A" w14:textId="77777777" w:rsidR="00B26C82" w:rsidRPr="00226F61" w:rsidRDefault="00B26C82" w:rsidP="00942A91">
      <w:pPr>
        <w:ind w:left="720"/>
        <w:rPr>
          <w:sz w:val="22"/>
        </w:rPr>
      </w:pPr>
    </w:p>
    <w:tbl>
      <w:tblPr>
        <w:tblStyle w:val="TableGrid"/>
        <w:tblW w:w="8506" w:type="dxa"/>
        <w:jc w:val="center"/>
        <w:tblLook w:val="04A0" w:firstRow="1" w:lastRow="0" w:firstColumn="1" w:lastColumn="0" w:noHBand="0" w:noVBand="1"/>
      </w:tblPr>
      <w:tblGrid>
        <w:gridCol w:w="2848"/>
        <w:gridCol w:w="491"/>
        <w:gridCol w:w="491"/>
        <w:gridCol w:w="722"/>
        <w:gridCol w:w="3954"/>
      </w:tblGrid>
      <w:tr w:rsidR="003064E1" w:rsidRPr="00226F61" w14:paraId="02980D8E" w14:textId="77777777" w:rsidTr="00FD6B37">
        <w:trPr>
          <w:cantSplit/>
          <w:trHeight w:val="1196"/>
          <w:jc w:val="center"/>
        </w:trPr>
        <w:tc>
          <w:tcPr>
            <w:tcW w:w="2848" w:type="dxa"/>
            <w:vAlign w:val="center"/>
          </w:tcPr>
          <w:p w14:paraId="6DCD8E23" w14:textId="36694509" w:rsidR="00FC2EC6" w:rsidRPr="00226F61" w:rsidRDefault="00811D3F" w:rsidP="003064E1">
            <w:pPr>
              <w:jc w:val="center"/>
              <w:rPr>
                <w:sz w:val="22"/>
              </w:rPr>
            </w:pPr>
            <w:r w:rsidRPr="00226F61">
              <w:rPr>
                <w:sz w:val="22"/>
              </w:rPr>
              <w:t>Risk Event</w:t>
            </w:r>
          </w:p>
        </w:tc>
        <w:tc>
          <w:tcPr>
            <w:tcW w:w="491" w:type="dxa"/>
            <w:textDirection w:val="btLr"/>
            <w:vAlign w:val="center"/>
          </w:tcPr>
          <w:p w14:paraId="01D2D90B" w14:textId="7F8A37F7" w:rsidR="00FC2EC6" w:rsidRPr="00226F61" w:rsidRDefault="00811D3F" w:rsidP="003064E1">
            <w:pPr>
              <w:ind w:left="113" w:right="113"/>
              <w:jc w:val="center"/>
              <w:rPr>
                <w:sz w:val="22"/>
              </w:rPr>
            </w:pPr>
            <w:r w:rsidRPr="00226F61">
              <w:rPr>
                <w:sz w:val="22"/>
              </w:rPr>
              <w:t>Likelihood</w:t>
            </w:r>
          </w:p>
        </w:tc>
        <w:tc>
          <w:tcPr>
            <w:tcW w:w="491" w:type="dxa"/>
            <w:textDirection w:val="btLr"/>
            <w:vAlign w:val="center"/>
          </w:tcPr>
          <w:p w14:paraId="10DD2615" w14:textId="74920CCB" w:rsidR="00FC2EC6" w:rsidRPr="00226F61" w:rsidRDefault="00811D3F" w:rsidP="003064E1">
            <w:pPr>
              <w:ind w:left="113" w:right="113"/>
              <w:jc w:val="center"/>
              <w:rPr>
                <w:sz w:val="22"/>
              </w:rPr>
            </w:pPr>
            <w:r w:rsidRPr="00226F61">
              <w:rPr>
                <w:sz w:val="22"/>
              </w:rPr>
              <w:t>Impact</w:t>
            </w:r>
          </w:p>
        </w:tc>
        <w:tc>
          <w:tcPr>
            <w:tcW w:w="722" w:type="dxa"/>
            <w:textDirection w:val="btLr"/>
            <w:vAlign w:val="center"/>
          </w:tcPr>
          <w:p w14:paraId="0F0AB81E" w14:textId="2201B093" w:rsidR="00FC2EC6" w:rsidRPr="00226F61" w:rsidRDefault="00811D3F" w:rsidP="003064E1">
            <w:pPr>
              <w:ind w:left="113" w:right="113"/>
              <w:jc w:val="center"/>
              <w:rPr>
                <w:sz w:val="22"/>
              </w:rPr>
            </w:pPr>
            <w:r w:rsidRPr="00226F61">
              <w:rPr>
                <w:sz w:val="22"/>
              </w:rPr>
              <w:t>Risk Rating</w:t>
            </w:r>
          </w:p>
        </w:tc>
        <w:tc>
          <w:tcPr>
            <w:tcW w:w="3954" w:type="dxa"/>
            <w:vAlign w:val="center"/>
          </w:tcPr>
          <w:p w14:paraId="29462221" w14:textId="35DFAF60" w:rsidR="00FC2EC6" w:rsidRPr="00226F61" w:rsidRDefault="00811D3F" w:rsidP="003064E1">
            <w:pPr>
              <w:jc w:val="center"/>
              <w:rPr>
                <w:sz w:val="22"/>
              </w:rPr>
            </w:pPr>
            <w:r w:rsidRPr="00226F61">
              <w:rPr>
                <w:sz w:val="22"/>
              </w:rPr>
              <w:t>Mitigation</w:t>
            </w:r>
          </w:p>
        </w:tc>
      </w:tr>
      <w:tr w:rsidR="003064E1" w:rsidRPr="00226F61" w14:paraId="3F16600C" w14:textId="77777777" w:rsidTr="00FD6B37">
        <w:trPr>
          <w:trHeight w:val="332"/>
          <w:jc w:val="center"/>
        </w:trPr>
        <w:tc>
          <w:tcPr>
            <w:tcW w:w="2848" w:type="dxa"/>
            <w:vAlign w:val="center"/>
          </w:tcPr>
          <w:p w14:paraId="1E4CB197" w14:textId="6818965F" w:rsidR="00FC2EC6" w:rsidRPr="00226F61" w:rsidRDefault="003064E1" w:rsidP="003064E1">
            <w:pPr>
              <w:jc w:val="center"/>
              <w:rPr>
                <w:sz w:val="22"/>
              </w:rPr>
            </w:pPr>
            <w:r w:rsidRPr="00226F61">
              <w:rPr>
                <w:sz w:val="22"/>
              </w:rPr>
              <w:t>Loss of developers’ code</w:t>
            </w:r>
          </w:p>
        </w:tc>
        <w:tc>
          <w:tcPr>
            <w:tcW w:w="491" w:type="dxa"/>
            <w:vAlign w:val="center"/>
          </w:tcPr>
          <w:p w14:paraId="7F45BFC0" w14:textId="222F37E9" w:rsidR="00FC2EC6" w:rsidRPr="00226F61" w:rsidRDefault="003064E1" w:rsidP="003064E1">
            <w:pPr>
              <w:jc w:val="center"/>
              <w:rPr>
                <w:sz w:val="22"/>
              </w:rPr>
            </w:pPr>
            <w:r w:rsidRPr="00226F61">
              <w:rPr>
                <w:sz w:val="22"/>
              </w:rPr>
              <w:t>1</w:t>
            </w:r>
          </w:p>
        </w:tc>
        <w:tc>
          <w:tcPr>
            <w:tcW w:w="491" w:type="dxa"/>
            <w:vAlign w:val="center"/>
          </w:tcPr>
          <w:p w14:paraId="31DA2E0C" w14:textId="48960AE6" w:rsidR="00FC2EC6" w:rsidRPr="00226F61" w:rsidRDefault="003064E1" w:rsidP="003064E1">
            <w:pPr>
              <w:jc w:val="center"/>
              <w:rPr>
                <w:sz w:val="22"/>
              </w:rPr>
            </w:pPr>
            <w:r w:rsidRPr="00226F61">
              <w:rPr>
                <w:sz w:val="22"/>
              </w:rPr>
              <w:t>4</w:t>
            </w:r>
          </w:p>
        </w:tc>
        <w:tc>
          <w:tcPr>
            <w:tcW w:w="722" w:type="dxa"/>
            <w:shd w:val="clear" w:color="auto" w:fill="92D050"/>
            <w:vAlign w:val="center"/>
          </w:tcPr>
          <w:p w14:paraId="1A256199" w14:textId="3B3FF2D4" w:rsidR="00FC2EC6" w:rsidRPr="00226F61" w:rsidRDefault="003064E1" w:rsidP="003064E1">
            <w:pPr>
              <w:jc w:val="center"/>
              <w:rPr>
                <w:sz w:val="22"/>
              </w:rPr>
            </w:pPr>
            <w:r w:rsidRPr="00226F61">
              <w:rPr>
                <w:sz w:val="22"/>
              </w:rPr>
              <w:t>4</w:t>
            </w:r>
          </w:p>
        </w:tc>
        <w:tc>
          <w:tcPr>
            <w:tcW w:w="3954" w:type="dxa"/>
            <w:vAlign w:val="center"/>
          </w:tcPr>
          <w:p w14:paraId="271DD8E4" w14:textId="7456DC5E" w:rsidR="00FC2EC6" w:rsidRPr="00226F61" w:rsidRDefault="003064E1" w:rsidP="003064E1">
            <w:pPr>
              <w:jc w:val="center"/>
              <w:rPr>
                <w:sz w:val="22"/>
              </w:rPr>
            </w:pPr>
            <w:r w:rsidRPr="00226F61">
              <w:rPr>
                <w:sz w:val="22"/>
              </w:rPr>
              <w:t>Backups of the developers’ machine are take daily to an external hard-drive. The code will also be tracked on GitHub.</w:t>
            </w:r>
          </w:p>
        </w:tc>
      </w:tr>
      <w:tr w:rsidR="003064E1" w:rsidRPr="00226F61" w14:paraId="7A3349CF" w14:textId="77777777" w:rsidTr="00FD6B37">
        <w:trPr>
          <w:trHeight w:val="35"/>
          <w:jc w:val="center"/>
        </w:trPr>
        <w:tc>
          <w:tcPr>
            <w:tcW w:w="2848" w:type="dxa"/>
            <w:vAlign w:val="center"/>
          </w:tcPr>
          <w:p w14:paraId="586F6F32" w14:textId="3D7F729B" w:rsidR="00FC2EC6" w:rsidRPr="00226F61" w:rsidRDefault="003064E1" w:rsidP="003064E1">
            <w:pPr>
              <w:jc w:val="center"/>
              <w:rPr>
                <w:sz w:val="22"/>
              </w:rPr>
            </w:pPr>
            <w:r w:rsidRPr="00226F61">
              <w:rPr>
                <w:sz w:val="22"/>
              </w:rPr>
              <w:t>External event prevents progression</w:t>
            </w:r>
          </w:p>
        </w:tc>
        <w:tc>
          <w:tcPr>
            <w:tcW w:w="491" w:type="dxa"/>
            <w:vAlign w:val="center"/>
          </w:tcPr>
          <w:p w14:paraId="4609ABE7" w14:textId="6367CFC3" w:rsidR="00FC2EC6" w:rsidRPr="00226F61" w:rsidRDefault="00C23956" w:rsidP="003064E1">
            <w:pPr>
              <w:jc w:val="center"/>
              <w:rPr>
                <w:sz w:val="22"/>
              </w:rPr>
            </w:pPr>
            <w:r w:rsidRPr="00226F61">
              <w:rPr>
                <w:sz w:val="22"/>
              </w:rPr>
              <w:t>2</w:t>
            </w:r>
          </w:p>
        </w:tc>
        <w:tc>
          <w:tcPr>
            <w:tcW w:w="491" w:type="dxa"/>
            <w:vAlign w:val="center"/>
          </w:tcPr>
          <w:p w14:paraId="7C14957B" w14:textId="209A5A96" w:rsidR="00FC2EC6" w:rsidRPr="00226F61" w:rsidRDefault="00C23956" w:rsidP="003064E1">
            <w:pPr>
              <w:jc w:val="center"/>
              <w:rPr>
                <w:sz w:val="22"/>
              </w:rPr>
            </w:pPr>
            <w:r w:rsidRPr="00226F61">
              <w:rPr>
                <w:sz w:val="22"/>
              </w:rPr>
              <w:t>3</w:t>
            </w:r>
          </w:p>
        </w:tc>
        <w:tc>
          <w:tcPr>
            <w:tcW w:w="722" w:type="dxa"/>
            <w:shd w:val="clear" w:color="auto" w:fill="92D050"/>
            <w:vAlign w:val="center"/>
          </w:tcPr>
          <w:p w14:paraId="3CB78459" w14:textId="5C91F1CD" w:rsidR="00FC2EC6" w:rsidRPr="00226F61" w:rsidRDefault="00C23956" w:rsidP="003064E1">
            <w:pPr>
              <w:jc w:val="center"/>
              <w:rPr>
                <w:sz w:val="22"/>
              </w:rPr>
            </w:pPr>
            <w:r w:rsidRPr="00226F61">
              <w:rPr>
                <w:sz w:val="22"/>
              </w:rPr>
              <w:t>6</w:t>
            </w:r>
          </w:p>
        </w:tc>
        <w:tc>
          <w:tcPr>
            <w:tcW w:w="3954" w:type="dxa"/>
            <w:vAlign w:val="center"/>
          </w:tcPr>
          <w:p w14:paraId="675D1D20" w14:textId="0EA8C88A" w:rsidR="00FC2EC6" w:rsidRPr="00226F61" w:rsidRDefault="00FB59F7" w:rsidP="00FB59F7">
            <w:pPr>
              <w:jc w:val="center"/>
              <w:rPr>
                <w:sz w:val="22"/>
              </w:rPr>
            </w:pPr>
            <w:r w:rsidRPr="00226F61">
              <w:rPr>
                <w:sz w:val="22"/>
              </w:rPr>
              <w:t>Careful project planning implementation of contingency plans if developer starts to fall behind. Some weeks are designed to have less work in case developer needs to catch up.</w:t>
            </w:r>
          </w:p>
        </w:tc>
      </w:tr>
      <w:tr w:rsidR="003064E1" w:rsidRPr="00226F61" w14:paraId="2B9D119D" w14:textId="77777777" w:rsidTr="00FD6B37">
        <w:trPr>
          <w:trHeight w:val="35"/>
          <w:jc w:val="center"/>
        </w:trPr>
        <w:tc>
          <w:tcPr>
            <w:tcW w:w="2848" w:type="dxa"/>
            <w:vAlign w:val="center"/>
          </w:tcPr>
          <w:p w14:paraId="1CA38DB3" w14:textId="4835105B" w:rsidR="00FC2EC6" w:rsidRPr="00226F61" w:rsidRDefault="003064E1" w:rsidP="003064E1">
            <w:pPr>
              <w:jc w:val="center"/>
              <w:rPr>
                <w:sz w:val="22"/>
              </w:rPr>
            </w:pPr>
            <w:r w:rsidRPr="00226F61">
              <w:rPr>
                <w:sz w:val="22"/>
              </w:rPr>
              <w:t>Optimistic project plan</w:t>
            </w:r>
          </w:p>
        </w:tc>
        <w:tc>
          <w:tcPr>
            <w:tcW w:w="491" w:type="dxa"/>
            <w:vAlign w:val="center"/>
          </w:tcPr>
          <w:p w14:paraId="497FDD79" w14:textId="252E0C3A" w:rsidR="00FC2EC6" w:rsidRPr="00226F61" w:rsidRDefault="00103284" w:rsidP="003064E1">
            <w:pPr>
              <w:jc w:val="center"/>
              <w:rPr>
                <w:sz w:val="22"/>
              </w:rPr>
            </w:pPr>
            <w:r w:rsidRPr="00226F61">
              <w:rPr>
                <w:sz w:val="22"/>
              </w:rPr>
              <w:t>3</w:t>
            </w:r>
          </w:p>
        </w:tc>
        <w:tc>
          <w:tcPr>
            <w:tcW w:w="491" w:type="dxa"/>
            <w:vAlign w:val="center"/>
          </w:tcPr>
          <w:p w14:paraId="496055CE" w14:textId="7297D872" w:rsidR="00FC2EC6" w:rsidRPr="00226F61" w:rsidRDefault="00103284" w:rsidP="003064E1">
            <w:pPr>
              <w:jc w:val="center"/>
              <w:rPr>
                <w:sz w:val="22"/>
              </w:rPr>
            </w:pPr>
            <w:r w:rsidRPr="00226F61">
              <w:rPr>
                <w:sz w:val="22"/>
              </w:rPr>
              <w:t>3</w:t>
            </w:r>
          </w:p>
        </w:tc>
        <w:tc>
          <w:tcPr>
            <w:tcW w:w="722" w:type="dxa"/>
            <w:shd w:val="clear" w:color="auto" w:fill="FFC000"/>
            <w:vAlign w:val="center"/>
          </w:tcPr>
          <w:p w14:paraId="0FC89A6D" w14:textId="01102EE4" w:rsidR="00FC2EC6" w:rsidRPr="00226F61" w:rsidRDefault="00103284" w:rsidP="003064E1">
            <w:pPr>
              <w:jc w:val="center"/>
              <w:rPr>
                <w:sz w:val="22"/>
              </w:rPr>
            </w:pPr>
            <w:r w:rsidRPr="00226F61">
              <w:rPr>
                <w:sz w:val="22"/>
              </w:rPr>
              <w:t>9</w:t>
            </w:r>
          </w:p>
        </w:tc>
        <w:tc>
          <w:tcPr>
            <w:tcW w:w="3954" w:type="dxa"/>
            <w:vAlign w:val="center"/>
          </w:tcPr>
          <w:p w14:paraId="1DD9123B" w14:textId="2631EEFD" w:rsidR="00FC2EC6" w:rsidRPr="00226F61" w:rsidRDefault="0072189D" w:rsidP="0072189D">
            <w:pPr>
              <w:jc w:val="center"/>
              <w:rPr>
                <w:sz w:val="22"/>
              </w:rPr>
            </w:pPr>
            <w:r w:rsidRPr="00226F61">
              <w:rPr>
                <w:sz w:val="22"/>
              </w:rPr>
              <w:t>Enough time must be given to the development of the software and is something that shouldn’t be rushed. Adjustment to project plan may be required if developer start to lag.</w:t>
            </w:r>
          </w:p>
        </w:tc>
      </w:tr>
      <w:tr w:rsidR="003064E1" w:rsidRPr="00226F61" w14:paraId="70A63C12" w14:textId="77777777" w:rsidTr="00FD6B37">
        <w:trPr>
          <w:trHeight w:val="33"/>
          <w:jc w:val="center"/>
        </w:trPr>
        <w:tc>
          <w:tcPr>
            <w:tcW w:w="2848" w:type="dxa"/>
            <w:vAlign w:val="center"/>
          </w:tcPr>
          <w:p w14:paraId="43B98602" w14:textId="0C27078D" w:rsidR="00FC2EC6" w:rsidRPr="00226F61" w:rsidRDefault="003064E1" w:rsidP="003064E1">
            <w:pPr>
              <w:jc w:val="center"/>
              <w:rPr>
                <w:sz w:val="22"/>
              </w:rPr>
            </w:pPr>
            <w:r w:rsidRPr="00226F61">
              <w:rPr>
                <w:sz w:val="22"/>
              </w:rPr>
              <w:t>Completion of code hinders completion of dissertation</w:t>
            </w:r>
          </w:p>
        </w:tc>
        <w:tc>
          <w:tcPr>
            <w:tcW w:w="491" w:type="dxa"/>
            <w:vAlign w:val="center"/>
          </w:tcPr>
          <w:p w14:paraId="3F56C9A0" w14:textId="46578347" w:rsidR="00FC2EC6" w:rsidRPr="00226F61" w:rsidRDefault="00103284" w:rsidP="003064E1">
            <w:pPr>
              <w:jc w:val="center"/>
              <w:rPr>
                <w:sz w:val="22"/>
              </w:rPr>
            </w:pPr>
            <w:r w:rsidRPr="00226F61">
              <w:rPr>
                <w:sz w:val="22"/>
              </w:rPr>
              <w:t>2</w:t>
            </w:r>
          </w:p>
        </w:tc>
        <w:tc>
          <w:tcPr>
            <w:tcW w:w="491" w:type="dxa"/>
            <w:vAlign w:val="center"/>
          </w:tcPr>
          <w:p w14:paraId="7F81E33A" w14:textId="265409FE" w:rsidR="00FC2EC6" w:rsidRPr="00226F61" w:rsidRDefault="00103284" w:rsidP="003064E1">
            <w:pPr>
              <w:jc w:val="center"/>
              <w:rPr>
                <w:sz w:val="22"/>
              </w:rPr>
            </w:pPr>
            <w:r w:rsidRPr="00226F61">
              <w:rPr>
                <w:sz w:val="22"/>
              </w:rPr>
              <w:t>4</w:t>
            </w:r>
          </w:p>
        </w:tc>
        <w:tc>
          <w:tcPr>
            <w:tcW w:w="722" w:type="dxa"/>
            <w:shd w:val="clear" w:color="auto" w:fill="FFC000"/>
            <w:vAlign w:val="center"/>
          </w:tcPr>
          <w:p w14:paraId="34F71BB0" w14:textId="64E39D98" w:rsidR="00FC2EC6" w:rsidRPr="00226F61" w:rsidRDefault="00103284" w:rsidP="003064E1">
            <w:pPr>
              <w:jc w:val="center"/>
              <w:rPr>
                <w:sz w:val="22"/>
              </w:rPr>
            </w:pPr>
            <w:r w:rsidRPr="00226F61">
              <w:rPr>
                <w:sz w:val="22"/>
              </w:rPr>
              <w:t>8</w:t>
            </w:r>
          </w:p>
        </w:tc>
        <w:tc>
          <w:tcPr>
            <w:tcW w:w="3954" w:type="dxa"/>
            <w:vAlign w:val="center"/>
          </w:tcPr>
          <w:p w14:paraId="06EDECE8" w14:textId="004F3397" w:rsidR="00FC2EC6" w:rsidRPr="00226F61" w:rsidRDefault="00791B7F" w:rsidP="003064E1">
            <w:pPr>
              <w:jc w:val="center"/>
              <w:rPr>
                <w:sz w:val="22"/>
              </w:rPr>
            </w:pPr>
            <w:r w:rsidRPr="00226F61">
              <w:rPr>
                <w:sz w:val="22"/>
              </w:rPr>
              <w:t xml:space="preserve">Enough time will be given to produce several drafts of the final dissertation in the project plan. </w:t>
            </w:r>
          </w:p>
        </w:tc>
      </w:tr>
      <w:tr w:rsidR="003064E1" w:rsidRPr="00226F61" w14:paraId="1685DEB5" w14:textId="77777777" w:rsidTr="00FD6B37">
        <w:trPr>
          <w:trHeight w:val="35"/>
          <w:jc w:val="center"/>
        </w:trPr>
        <w:tc>
          <w:tcPr>
            <w:tcW w:w="2848" w:type="dxa"/>
            <w:vAlign w:val="center"/>
          </w:tcPr>
          <w:p w14:paraId="345B7CCB" w14:textId="36C142C8" w:rsidR="00FC2EC6" w:rsidRPr="00226F61" w:rsidRDefault="003064E1" w:rsidP="003064E1">
            <w:pPr>
              <w:jc w:val="center"/>
              <w:rPr>
                <w:sz w:val="22"/>
              </w:rPr>
            </w:pPr>
            <w:r w:rsidRPr="00226F61">
              <w:rPr>
                <w:sz w:val="22"/>
              </w:rPr>
              <w:t>New functions not working with current software</w:t>
            </w:r>
          </w:p>
        </w:tc>
        <w:tc>
          <w:tcPr>
            <w:tcW w:w="491" w:type="dxa"/>
            <w:vAlign w:val="center"/>
          </w:tcPr>
          <w:p w14:paraId="34CF5422" w14:textId="0B21B5FA" w:rsidR="00FC2EC6" w:rsidRPr="00226F61" w:rsidRDefault="00103284" w:rsidP="003064E1">
            <w:pPr>
              <w:jc w:val="center"/>
              <w:rPr>
                <w:sz w:val="22"/>
              </w:rPr>
            </w:pPr>
            <w:r w:rsidRPr="00226F61">
              <w:rPr>
                <w:sz w:val="22"/>
              </w:rPr>
              <w:t>2</w:t>
            </w:r>
          </w:p>
        </w:tc>
        <w:tc>
          <w:tcPr>
            <w:tcW w:w="491" w:type="dxa"/>
            <w:vAlign w:val="center"/>
          </w:tcPr>
          <w:p w14:paraId="10DB74C5" w14:textId="274EEA06" w:rsidR="00FC2EC6" w:rsidRPr="00226F61" w:rsidRDefault="00103284" w:rsidP="003064E1">
            <w:pPr>
              <w:jc w:val="center"/>
              <w:rPr>
                <w:sz w:val="22"/>
              </w:rPr>
            </w:pPr>
            <w:r w:rsidRPr="00226F61">
              <w:rPr>
                <w:sz w:val="22"/>
              </w:rPr>
              <w:t>3</w:t>
            </w:r>
          </w:p>
        </w:tc>
        <w:tc>
          <w:tcPr>
            <w:tcW w:w="722" w:type="dxa"/>
            <w:shd w:val="clear" w:color="auto" w:fill="92D050"/>
            <w:vAlign w:val="center"/>
          </w:tcPr>
          <w:p w14:paraId="4E1B69EE" w14:textId="1974B67C" w:rsidR="00FC2EC6" w:rsidRPr="00226F61" w:rsidRDefault="00103284" w:rsidP="003064E1">
            <w:pPr>
              <w:jc w:val="center"/>
              <w:rPr>
                <w:sz w:val="22"/>
              </w:rPr>
            </w:pPr>
            <w:r w:rsidRPr="00226F61">
              <w:rPr>
                <w:sz w:val="22"/>
              </w:rPr>
              <w:t>6</w:t>
            </w:r>
          </w:p>
        </w:tc>
        <w:tc>
          <w:tcPr>
            <w:tcW w:w="3954" w:type="dxa"/>
            <w:vAlign w:val="center"/>
          </w:tcPr>
          <w:p w14:paraId="0CBBAA6D" w14:textId="1028B8EA" w:rsidR="00FC2EC6" w:rsidRPr="00226F61" w:rsidRDefault="00791B7F" w:rsidP="00B520A5">
            <w:pPr>
              <w:jc w:val="center"/>
              <w:rPr>
                <w:sz w:val="22"/>
              </w:rPr>
            </w:pPr>
            <w:r w:rsidRPr="00226F61">
              <w:rPr>
                <w:sz w:val="22"/>
              </w:rPr>
              <w:t xml:space="preserve">Ensuring there are no compatibility issues and correct design practices are followed, such as the creation of UML diagrams showing </w:t>
            </w:r>
            <w:r w:rsidR="00B520A5" w:rsidRPr="00226F61">
              <w:rPr>
                <w:sz w:val="22"/>
              </w:rPr>
              <w:t>function interaction</w:t>
            </w:r>
            <w:r w:rsidRPr="00226F61">
              <w:rPr>
                <w:sz w:val="22"/>
              </w:rPr>
              <w:t>.</w:t>
            </w:r>
          </w:p>
        </w:tc>
      </w:tr>
      <w:tr w:rsidR="003064E1" w:rsidRPr="00226F61" w14:paraId="3001D571" w14:textId="77777777" w:rsidTr="00FD6B37">
        <w:trPr>
          <w:trHeight w:val="33"/>
          <w:jc w:val="center"/>
        </w:trPr>
        <w:tc>
          <w:tcPr>
            <w:tcW w:w="2848" w:type="dxa"/>
            <w:vAlign w:val="center"/>
          </w:tcPr>
          <w:p w14:paraId="28BD87B1" w14:textId="050497AC" w:rsidR="00FC2EC6" w:rsidRPr="00226F61" w:rsidRDefault="003064E1" w:rsidP="003064E1">
            <w:pPr>
              <w:jc w:val="center"/>
              <w:rPr>
                <w:sz w:val="22"/>
              </w:rPr>
            </w:pPr>
            <w:r w:rsidRPr="00226F61">
              <w:rPr>
                <w:sz w:val="22"/>
              </w:rPr>
              <w:t>Contact resolution scalability not fixed</w:t>
            </w:r>
          </w:p>
        </w:tc>
        <w:tc>
          <w:tcPr>
            <w:tcW w:w="491" w:type="dxa"/>
            <w:vAlign w:val="center"/>
          </w:tcPr>
          <w:p w14:paraId="0A0B6526" w14:textId="403F38BE" w:rsidR="00FC2EC6" w:rsidRPr="00226F61" w:rsidRDefault="00791B7F" w:rsidP="003064E1">
            <w:pPr>
              <w:jc w:val="center"/>
              <w:rPr>
                <w:sz w:val="22"/>
              </w:rPr>
            </w:pPr>
            <w:r w:rsidRPr="00226F61">
              <w:rPr>
                <w:sz w:val="22"/>
              </w:rPr>
              <w:t>3</w:t>
            </w:r>
          </w:p>
        </w:tc>
        <w:tc>
          <w:tcPr>
            <w:tcW w:w="491" w:type="dxa"/>
            <w:vAlign w:val="center"/>
          </w:tcPr>
          <w:p w14:paraId="72342018" w14:textId="0A1DE0A4" w:rsidR="00FC2EC6" w:rsidRPr="00226F61" w:rsidRDefault="00103284" w:rsidP="003064E1">
            <w:pPr>
              <w:jc w:val="center"/>
              <w:rPr>
                <w:sz w:val="22"/>
              </w:rPr>
            </w:pPr>
            <w:r w:rsidRPr="00226F61">
              <w:rPr>
                <w:sz w:val="22"/>
              </w:rPr>
              <w:t>4</w:t>
            </w:r>
          </w:p>
        </w:tc>
        <w:tc>
          <w:tcPr>
            <w:tcW w:w="722" w:type="dxa"/>
            <w:shd w:val="clear" w:color="auto" w:fill="FF0000"/>
            <w:vAlign w:val="center"/>
          </w:tcPr>
          <w:p w14:paraId="54C028E3" w14:textId="7FF341FD" w:rsidR="00FC2EC6" w:rsidRPr="00226F61" w:rsidRDefault="00791B7F" w:rsidP="003064E1">
            <w:pPr>
              <w:jc w:val="center"/>
              <w:rPr>
                <w:sz w:val="22"/>
              </w:rPr>
            </w:pPr>
            <w:r w:rsidRPr="00226F61">
              <w:rPr>
                <w:sz w:val="22"/>
              </w:rPr>
              <w:t>12</w:t>
            </w:r>
          </w:p>
        </w:tc>
        <w:tc>
          <w:tcPr>
            <w:tcW w:w="3954" w:type="dxa"/>
            <w:vAlign w:val="center"/>
          </w:tcPr>
          <w:p w14:paraId="6AED6328" w14:textId="3BB784E1" w:rsidR="00FC2EC6" w:rsidRPr="00226F61" w:rsidRDefault="00791B7F" w:rsidP="003064E1">
            <w:pPr>
              <w:jc w:val="center"/>
              <w:rPr>
                <w:sz w:val="22"/>
              </w:rPr>
            </w:pPr>
            <w:r w:rsidRPr="00226F61">
              <w:rPr>
                <w:sz w:val="22"/>
              </w:rPr>
              <w:t>Review of different software for contact resolution. Decreasing experiment area is a last resort to ensuring a confluence can be modelled.</w:t>
            </w:r>
          </w:p>
        </w:tc>
      </w:tr>
      <w:tr w:rsidR="003064E1" w:rsidRPr="00226F61" w14:paraId="5DA7AF80" w14:textId="77777777" w:rsidTr="00FD6B37">
        <w:trPr>
          <w:trHeight w:val="33"/>
          <w:jc w:val="center"/>
        </w:trPr>
        <w:tc>
          <w:tcPr>
            <w:tcW w:w="2848" w:type="dxa"/>
            <w:vAlign w:val="center"/>
          </w:tcPr>
          <w:p w14:paraId="66BB15DA" w14:textId="1ACC44A2" w:rsidR="003064E1" w:rsidRPr="00226F61" w:rsidRDefault="003064E1" w:rsidP="003064E1">
            <w:pPr>
              <w:jc w:val="center"/>
              <w:rPr>
                <w:sz w:val="22"/>
              </w:rPr>
            </w:pPr>
            <w:r w:rsidRPr="00226F61">
              <w:rPr>
                <w:sz w:val="22"/>
              </w:rPr>
              <w:t>Lack of accurate data</w:t>
            </w:r>
          </w:p>
        </w:tc>
        <w:tc>
          <w:tcPr>
            <w:tcW w:w="491" w:type="dxa"/>
            <w:vAlign w:val="center"/>
          </w:tcPr>
          <w:p w14:paraId="324245CE" w14:textId="211528F5" w:rsidR="003064E1" w:rsidRPr="00226F61" w:rsidRDefault="00103284" w:rsidP="003064E1">
            <w:pPr>
              <w:jc w:val="center"/>
              <w:rPr>
                <w:sz w:val="22"/>
              </w:rPr>
            </w:pPr>
            <w:r w:rsidRPr="00226F61">
              <w:rPr>
                <w:sz w:val="22"/>
              </w:rPr>
              <w:t>4</w:t>
            </w:r>
          </w:p>
        </w:tc>
        <w:tc>
          <w:tcPr>
            <w:tcW w:w="491" w:type="dxa"/>
            <w:vAlign w:val="center"/>
          </w:tcPr>
          <w:p w14:paraId="337CC21C" w14:textId="43D1000B" w:rsidR="003064E1" w:rsidRPr="00226F61" w:rsidRDefault="00103284" w:rsidP="003064E1">
            <w:pPr>
              <w:jc w:val="center"/>
              <w:rPr>
                <w:sz w:val="22"/>
              </w:rPr>
            </w:pPr>
            <w:r w:rsidRPr="00226F61">
              <w:rPr>
                <w:sz w:val="22"/>
              </w:rPr>
              <w:t>3</w:t>
            </w:r>
          </w:p>
        </w:tc>
        <w:tc>
          <w:tcPr>
            <w:tcW w:w="722" w:type="dxa"/>
            <w:shd w:val="clear" w:color="auto" w:fill="FF0000"/>
            <w:vAlign w:val="center"/>
          </w:tcPr>
          <w:p w14:paraId="542F7095" w14:textId="43FB72F3" w:rsidR="003064E1" w:rsidRPr="00226F61" w:rsidRDefault="00103284" w:rsidP="003064E1">
            <w:pPr>
              <w:jc w:val="center"/>
              <w:rPr>
                <w:sz w:val="22"/>
              </w:rPr>
            </w:pPr>
            <w:r w:rsidRPr="00226F61">
              <w:rPr>
                <w:sz w:val="22"/>
              </w:rPr>
              <w:t>12</w:t>
            </w:r>
          </w:p>
        </w:tc>
        <w:tc>
          <w:tcPr>
            <w:tcW w:w="3954" w:type="dxa"/>
            <w:vAlign w:val="center"/>
          </w:tcPr>
          <w:p w14:paraId="3AFED7C0" w14:textId="6033BAAD" w:rsidR="003064E1" w:rsidRPr="00226F61" w:rsidRDefault="00791B7F" w:rsidP="003064E1">
            <w:pPr>
              <w:jc w:val="center"/>
              <w:rPr>
                <w:sz w:val="22"/>
              </w:rPr>
            </w:pPr>
            <w:r w:rsidRPr="00226F61">
              <w:rPr>
                <w:sz w:val="22"/>
              </w:rPr>
              <w:t xml:space="preserve">Continual reviewing of papers surrounding the topic for any extra hints. Otherwise a heuristic approach with several simulations </w:t>
            </w:r>
            <w:r w:rsidR="0077746E" w:rsidRPr="00226F61">
              <w:rPr>
                <w:sz w:val="22"/>
              </w:rPr>
              <w:t>should provide accurate results.</w:t>
            </w:r>
          </w:p>
        </w:tc>
      </w:tr>
      <w:tr w:rsidR="003064E1" w:rsidRPr="00226F61" w14:paraId="09994F2A" w14:textId="77777777" w:rsidTr="00FD6B37">
        <w:trPr>
          <w:trHeight w:val="33"/>
          <w:jc w:val="center"/>
        </w:trPr>
        <w:tc>
          <w:tcPr>
            <w:tcW w:w="2848" w:type="dxa"/>
            <w:vAlign w:val="center"/>
          </w:tcPr>
          <w:p w14:paraId="60B71C2C" w14:textId="2971A7F6" w:rsidR="003064E1" w:rsidRPr="00226F61" w:rsidRDefault="003064E1" w:rsidP="003064E1">
            <w:pPr>
              <w:jc w:val="center"/>
              <w:rPr>
                <w:sz w:val="22"/>
              </w:rPr>
            </w:pPr>
            <w:r w:rsidRPr="00226F61">
              <w:rPr>
                <w:sz w:val="22"/>
              </w:rPr>
              <w:t>System too slow for use under standard conditions</w:t>
            </w:r>
          </w:p>
        </w:tc>
        <w:tc>
          <w:tcPr>
            <w:tcW w:w="491" w:type="dxa"/>
            <w:vAlign w:val="center"/>
          </w:tcPr>
          <w:p w14:paraId="6BC0AB4F" w14:textId="13D18238" w:rsidR="003064E1" w:rsidRPr="00226F61" w:rsidRDefault="00103284" w:rsidP="003064E1">
            <w:pPr>
              <w:jc w:val="center"/>
              <w:rPr>
                <w:sz w:val="22"/>
              </w:rPr>
            </w:pPr>
            <w:r w:rsidRPr="00226F61">
              <w:rPr>
                <w:sz w:val="22"/>
              </w:rPr>
              <w:t>3</w:t>
            </w:r>
          </w:p>
        </w:tc>
        <w:tc>
          <w:tcPr>
            <w:tcW w:w="491" w:type="dxa"/>
            <w:vAlign w:val="center"/>
          </w:tcPr>
          <w:p w14:paraId="5978E20B" w14:textId="5B07C4B4" w:rsidR="003064E1" w:rsidRPr="00226F61" w:rsidRDefault="00103284" w:rsidP="003064E1">
            <w:pPr>
              <w:jc w:val="center"/>
              <w:rPr>
                <w:sz w:val="22"/>
              </w:rPr>
            </w:pPr>
            <w:r w:rsidRPr="00226F61">
              <w:rPr>
                <w:sz w:val="22"/>
              </w:rPr>
              <w:t>4</w:t>
            </w:r>
          </w:p>
        </w:tc>
        <w:tc>
          <w:tcPr>
            <w:tcW w:w="722" w:type="dxa"/>
            <w:shd w:val="clear" w:color="auto" w:fill="FF0000"/>
            <w:vAlign w:val="center"/>
          </w:tcPr>
          <w:p w14:paraId="0D84B304" w14:textId="4C7C8530" w:rsidR="003064E1" w:rsidRPr="00226F61" w:rsidRDefault="00103284" w:rsidP="003064E1">
            <w:pPr>
              <w:jc w:val="center"/>
              <w:rPr>
                <w:sz w:val="22"/>
              </w:rPr>
            </w:pPr>
            <w:r w:rsidRPr="00226F61">
              <w:rPr>
                <w:sz w:val="22"/>
              </w:rPr>
              <w:t>12</w:t>
            </w:r>
          </w:p>
        </w:tc>
        <w:tc>
          <w:tcPr>
            <w:tcW w:w="3954" w:type="dxa"/>
            <w:vAlign w:val="center"/>
          </w:tcPr>
          <w:p w14:paraId="36D44CF6" w14:textId="37AC8DC0" w:rsidR="003064E1" w:rsidRPr="00226F61" w:rsidRDefault="0077746E" w:rsidP="003064E1">
            <w:pPr>
              <w:jc w:val="center"/>
              <w:rPr>
                <w:sz w:val="22"/>
              </w:rPr>
            </w:pPr>
            <w:r w:rsidRPr="00226F61">
              <w:rPr>
                <w:sz w:val="22"/>
              </w:rPr>
              <w:t xml:space="preserve">Avoid implementation of nested loops, and constantly assess performance. </w:t>
            </w:r>
            <w:r w:rsidRPr="00226F61">
              <w:rPr>
                <w:sz w:val="22"/>
              </w:rPr>
              <w:lastRenderedPageBreak/>
              <w:t>Possibility of running simulation on Iceberg.</w:t>
            </w:r>
          </w:p>
        </w:tc>
      </w:tr>
      <w:tr w:rsidR="003064E1" w:rsidRPr="00226F61" w14:paraId="26DA2BBA" w14:textId="77777777" w:rsidTr="00FD6B37">
        <w:trPr>
          <w:trHeight w:val="33"/>
          <w:jc w:val="center"/>
        </w:trPr>
        <w:tc>
          <w:tcPr>
            <w:tcW w:w="2848" w:type="dxa"/>
            <w:vAlign w:val="center"/>
          </w:tcPr>
          <w:p w14:paraId="0C1C83DE" w14:textId="0845492F" w:rsidR="003064E1" w:rsidRPr="00226F61" w:rsidRDefault="003064E1" w:rsidP="003064E1">
            <w:pPr>
              <w:jc w:val="center"/>
              <w:rPr>
                <w:sz w:val="22"/>
              </w:rPr>
            </w:pPr>
            <w:r w:rsidRPr="00226F61">
              <w:rPr>
                <w:sz w:val="22"/>
              </w:rPr>
              <w:lastRenderedPageBreak/>
              <w:t>Requirements change during development</w:t>
            </w:r>
          </w:p>
        </w:tc>
        <w:tc>
          <w:tcPr>
            <w:tcW w:w="491" w:type="dxa"/>
            <w:vAlign w:val="center"/>
          </w:tcPr>
          <w:p w14:paraId="3CFB8250" w14:textId="600E54C8" w:rsidR="003064E1" w:rsidRPr="00226F61" w:rsidRDefault="00103284" w:rsidP="003064E1">
            <w:pPr>
              <w:jc w:val="center"/>
              <w:rPr>
                <w:sz w:val="22"/>
              </w:rPr>
            </w:pPr>
            <w:r w:rsidRPr="00226F61">
              <w:rPr>
                <w:sz w:val="22"/>
              </w:rPr>
              <w:t>1</w:t>
            </w:r>
          </w:p>
        </w:tc>
        <w:tc>
          <w:tcPr>
            <w:tcW w:w="491" w:type="dxa"/>
            <w:vAlign w:val="center"/>
          </w:tcPr>
          <w:p w14:paraId="17C3066A" w14:textId="20D76E66" w:rsidR="003064E1" w:rsidRPr="00226F61" w:rsidRDefault="00103284" w:rsidP="003064E1">
            <w:pPr>
              <w:jc w:val="center"/>
              <w:rPr>
                <w:sz w:val="22"/>
              </w:rPr>
            </w:pPr>
            <w:r w:rsidRPr="00226F61">
              <w:rPr>
                <w:sz w:val="22"/>
              </w:rPr>
              <w:t>3</w:t>
            </w:r>
          </w:p>
        </w:tc>
        <w:tc>
          <w:tcPr>
            <w:tcW w:w="722" w:type="dxa"/>
            <w:shd w:val="clear" w:color="auto" w:fill="00B050"/>
            <w:vAlign w:val="center"/>
          </w:tcPr>
          <w:p w14:paraId="2FD9D1B2" w14:textId="03B30E8F" w:rsidR="003064E1" w:rsidRPr="00226F61" w:rsidRDefault="00103284" w:rsidP="003064E1">
            <w:pPr>
              <w:jc w:val="center"/>
              <w:rPr>
                <w:sz w:val="22"/>
              </w:rPr>
            </w:pPr>
            <w:r w:rsidRPr="00226F61">
              <w:rPr>
                <w:sz w:val="22"/>
              </w:rPr>
              <w:t>3</w:t>
            </w:r>
          </w:p>
        </w:tc>
        <w:tc>
          <w:tcPr>
            <w:tcW w:w="3954" w:type="dxa"/>
            <w:vAlign w:val="center"/>
          </w:tcPr>
          <w:p w14:paraId="524E748D" w14:textId="70B59576" w:rsidR="003064E1" w:rsidRPr="00226F61" w:rsidRDefault="0077746E" w:rsidP="003064E1">
            <w:pPr>
              <w:jc w:val="center"/>
              <w:rPr>
                <w:sz w:val="22"/>
              </w:rPr>
            </w:pPr>
            <w:r w:rsidRPr="00226F61">
              <w:rPr>
                <w:sz w:val="22"/>
              </w:rPr>
              <w:t>The code will be implemented in an Object Orientated manner, providing modularity of functions with little refactoring.</w:t>
            </w:r>
          </w:p>
        </w:tc>
      </w:tr>
    </w:tbl>
    <w:p w14:paraId="15CDA1AA" w14:textId="5082CEDD" w:rsidR="0049568A" w:rsidRPr="00226F61" w:rsidRDefault="00274598" w:rsidP="00C108E8">
      <w:pPr>
        <w:rPr>
          <w:ins w:id="214" w:author="Harry Cooper" w:date="2017-11-30T09:49:00Z"/>
          <w:sz w:val="22"/>
          <w:szCs w:val="22"/>
        </w:rPr>
      </w:pPr>
      <w:r>
        <w:rPr>
          <w:sz w:val="22"/>
        </w:rPr>
        <w:tab/>
        <w:t>Table 3.7</w:t>
      </w:r>
      <w:r w:rsidR="00C108E8" w:rsidRPr="00226F61">
        <w:rPr>
          <w:sz w:val="22"/>
        </w:rPr>
        <w:t>: Risk identification, analysis and planned mitigations.</w:t>
      </w:r>
    </w:p>
    <w:p w14:paraId="6EE9AE98" w14:textId="77777777" w:rsidR="00135A10" w:rsidRPr="00226F61" w:rsidRDefault="00135A10" w:rsidP="00BE672F">
      <w:pPr>
        <w:rPr>
          <w:sz w:val="22"/>
          <w:szCs w:val="22"/>
        </w:rPr>
      </w:pPr>
    </w:p>
    <w:p w14:paraId="0CBFA9CA" w14:textId="27D2BC59" w:rsidR="0049568A" w:rsidRPr="000B764F" w:rsidRDefault="00902A2C" w:rsidP="000B764F">
      <w:pPr>
        <w:pStyle w:val="Heading2"/>
        <w:rPr>
          <w:rFonts w:ascii="Times New Roman" w:hAnsi="Times New Roman" w:cs="Times New Roman"/>
          <w:color w:val="auto"/>
        </w:rPr>
      </w:pPr>
      <w:bookmarkStart w:id="215" w:name="_Toc513099400"/>
      <w:commentRangeStart w:id="216"/>
      <w:r w:rsidRPr="000B764F">
        <w:rPr>
          <w:rFonts w:ascii="Times New Roman" w:hAnsi="Times New Roman" w:cs="Times New Roman"/>
          <w:color w:val="auto"/>
        </w:rPr>
        <w:t>3.5</w:t>
      </w:r>
      <w:r w:rsidR="00DD2494" w:rsidRPr="000B764F">
        <w:rPr>
          <w:rFonts w:ascii="Times New Roman" w:hAnsi="Times New Roman" w:cs="Times New Roman"/>
          <w:color w:val="auto"/>
        </w:rPr>
        <w:t xml:space="preserve"> </w:t>
      </w:r>
      <w:r w:rsidR="0049568A" w:rsidRPr="000B764F">
        <w:rPr>
          <w:rFonts w:ascii="Times New Roman" w:hAnsi="Times New Roman" w:cs="Times New Roman"/>
          <w:color w:val="auto"/>
        </w:rPr>
        <w:t xml:space="preserve">Evaluation </w:t>
      </w:r>
      <w:r w:rsidR="0071486B" w:rsidRPr="000B764F">
        <w:rPr>
          <w:rFonts w:ascii="Times New Roman" w:hAnsi="Times New Roman" w:cs="Times New Roman"/>
          <w:color w:val="auto"/>
        </w:rPr>
        <w:t>and Testing</w:t>
      </w:r>
      <w:bookmarkEnd w:id="215"/>
      <w:commentRangeEnd w:id="216"/>
      <w:r w:rsidR="0056699E">
        <w:rPr>
          <w:rStyle w:val="CommentReference"/>
          <w:rFonts w:ascii="Times New Roman" w:eastAsiaTheme="minorHAnsi" w:hAnsi="Times New Roman" w:cs="Times New Roman"/>
          <w:color w:val="auto"/>
        </w:rPr>
        <w:commentReference w:id="216"/>
      </w:r>
    </w:p>
    <w:p w14:paraId="0B6EF8E4" w14:textId="77777777" w:rsidR="00FD6B37" w:rsidRDefault="00FD6B37" w:rsidP="00F05681">
      <w:pPr>
        <w:ind w:left="720"/>
        <w:rPr>
          <w:szCs w:val="22"/>
        </w:rPr>
      </w:pPr>
    </w:p>
    <w:p w14:paraId="72D759DB" w14:textId="70BAA2AC" w:rsidR="00632A28" w:rsidRDefault="006D1599" w:rsidP="00FD6B37">
      <w:pPr>
        <w:rPr>
          <w:sz w:val="22"/>
          <w:szCs w:val="22"/>
        </w:rPr>
      </w:pPr>
      <w:r>
        <w:rPr>
          <w:sz w:val="22"/>
          <w:szCs w:val="22"/>
        </w:rPr>
        <w:t>As it</w:t>
      </w:r>
      <w:r w:rsidR="002E49E0">
        <w:rPr>
          <w:sz w:val="22"/>
          <w:szCs w:val="22"/>
        </w:rPr>
        <w:t xml:space="preserve"> is not possible to prove an ABM is correct, it is important to test the program. </w:t>
      </w:r>
      <w:r w:rsidR="00A964A6">
        <w:rPr>
          <w:sz w:val="22"/>
          <w:szCs w:val="22"/>
        </w:rPr>
        <w:t>Several</w:t>
      </w:r>
      <w:r w:rsidR="00F31F4E">
        <w:rPr>
          <w:sz w:val="22"/>
          <w:szCs w:val="22"/>
        </w:rPr>
        <w:t xml:space="preserve"> tests of varying nature will b</w:t>
      </w:r>
      <w:r w:rsidR="00F31F4E" w:rsidRPr="00AA3EA9">
        <w:rPr>
          <w:sz w:val="22"/>
          <w:szCs w:val="22"/>
        </w:rPr>
        <w:t xml:space="preserve">e run to </w:t>
      </w:r>
      <w:r w:rsidR="00F31F4E" w:rsidRPr="0078550B">
        <w:rPr>
          <w:sz w:val="22"/>
          <w:szCs w:val="22"/>
        </w:rPr>
        <w:t xml:space="preserve">check that the implemented software is working as expected. </w:t>
      </w:r>
      <w:r w:rsidR="002E49E0" w:rsidRPr="0078550B">
        <w:rPr>
          <w:sz w:val="22"/>
          <w:szCs w:val="22"/>
        </w:rPr>
        <w:t>Unit</w:t>
      </w:r>
      <w:r w:rsidR="00F31F4E" w:rsidRPr="0078550B">
        <w:rPr>
          <w:sz w:val="22"/>
          <w:szCs w:val="22"/>
        </w:rPr>
        <w:t xml:space="preserve"> tests will be produced for each rule associated with the agents, and ensures that functions return the correct results for different inputs. </w:t>
      </w:r>
      <w:r w:rsidR="00236C4C" w:rsidRPr="0078550B">
        <w:rPr>
          <w:sz w:val="22"/>
          <w:szCs w:val="22"/>
        </w:rPr>
        <w:t>Next, face validation</w:t>
      </w:r>
      <w:r w:rsidR="00AA3EA9" w:rsidRPr="0078550B">
        <w:rPr>
          <w:sz w:val="22"/>
          <w:szCs w:val="22"/>
        </w:rPr>
        <w:t>, also known as plausibility checking [</w:t>
      </w:r>
      <w:r w:rsidR="00AA3EA9" w:rsidRPr="0078550B">
        <w:rPr>
          <w:rFonts w:eastAsia="Times New Roman"/>
          <w:sz w:val="22"/>
          <w:szCs w:val="22"/>
        </w:rPr>
        <w:t>A Validation Methodology for Agent-Based Simulations</w:t>
      </w:r>
      <w:r w:rsidR="00AA3EA9" w:rsidRPr="0078550B">
        <w:rPr>
          <w:sz w:val="22"/>
          <w:szCs w:val="22"/>
        </w:rPr>
        <w:t>], can be used to check expected behaviour in simple scenarios and full simu</w:t>
      </w:r>
      <w:r w:rsidR="00D856D0" w:rsidRPr="0078550B">
        <w:rPr>
          <w:sz w:val="22"/>
          <w:szCs w:val="22"/>
        </w:rPr>
        <w:t xml:space="preserve">lations. </w:t>
      </w:r>
      <w:r w:rsidR="00753219" w:rsidRPr="0078550B">
        <w:rPr>
          <w:sz w:val="22"/>
          <w:szCs w:val="22"/>
        </w:rPr>
        <w:t xml:space="preserve">Quantitate validation will then be used to see if the predicted cell migration speed matches </w:t>
      </w:r>
      <w:r w:rsidR="007A2746" w:rsidRPr="0078550B">
        <w:rPr>
          <w:sz w:val="22"/>
          <w:szCs w:val="22"/>
        </w:rPr>
        <w:t>that</w:t>
      </w:r>
      <w:r w:rsidR="00753219" w:rsidRPr="0078550B">
        <w:rPr>
          <w:sz w:val="22"/>
          <w:szCs w:val="22"/>
        </w:rPr>
        <w:t xml:space="preserve"> found in</w:t>
      </w:r>
      <w:r w:rsidR="005D3055" w:rsidRPr="0078550B">
        <w:rPr>
          <w:sz w:val="22"/>
          <w:szCs w:val="22"/>
        </w:rPr>
        <w:t xml:space="preserve"> </w:t>
      </w:r>
      <w:r w:rsidR="007A2746" w:rsidRPr="0078550B">
        <w:rPr>
          <w:sz w:val="22"/>
          <w:szCs w:val="22"/>
        </w:rPr>
        <w:t>[</w:t>
      </w:r>
      <w:r w:rsidR="0078550B" w:rsidRPr="0078550B">
        <w:rPr>
          <w:rFonts w:eastAsia="Times New Roman"/>
          <w:sz w:val="22"/>
          <w:szCs w:val="22"/>
        </w:rPr>
        <w:t>27</w:t>
      </w:r>
      <w:r w:rsidR="00753219" w:rsidRPr="0078550B">
        <w:rPr>
          <w:sz w:val="22"/>
          <w:szCs w:val="22"/>
        </w:rPr>
        <w:t>]</w:t>
      </w:r>
      <w:r w:rsidR="007A2746" w:rsidRPr="0078550B">
        <w:rPr>
          <w:sz w:val="22"/>
          <w:szCs w:val="22"/>
        </w:rPr>
        <w:t xml:space="preserve"> at 8.35</w:t>
      </w:r>
      <w:r w:rsidR="007A2746" w:rsidRPr="0078550B">
        <w:rPr>
          <w:sz w:val="22"/>
          <w:szCs w:val="22"/>
        </w:rPr>
        <w:sym w:font="Symbol" w:char="F06D"/>
      </w:r>
      <w:r w:rsidR="007A2746" w:rsidRPr="0078550B">
        <w:rPr>
          <w:sz w:val="22"/>
          <w:szCs w:val="22"/>
        </w:rPr>
        <w:t>m per hour, and results will also be contrasted with [</w:t>
      </w:r>
      <w:r w:rsidR="0078550B" w:rsidRPr="0078550B">
        <w:rPr>
          <w:rFonts w:eastAsia="Times New Roman"/>
        </w:rPr>
        <w:t>28</w:t>
      </w:r>
      <w:r w:rsidR="007A2746" w:rsidRPr="0078550B">
        <w:rPr>
          <w:sz w:val="22"/>
          <w:szCs w:val="22"/>
        </w:rPr>
        <w:t>] which shows cells migrate fastest in the first 0-24 hours at 84</w:t>
      </w:r>
      <w:r w:rsidR="007A2746" w:rsidRPr="0078550B">
        <w:rPr>
          <w:sz w:val="22"/>
          <w:szCs w:val="22"/>
        </w:rPr>
        <w:sym w:font="Symbol" w:char="F06D"/>
      </w:r>
      <w:r w:rsidR="007A2746" w:rsidRPr="0078550B">
        <w:rPr>
          <w:sz w:val="22"/>
          <w:szCs w:val="22"/>
        </w:rPr>
        <w:t xml:space="preserve">m per day, rapidly slowing down </w:t>
      </w:r>
      <w:r w:rsidR="007A2746">
        <w:rPr>
          <w:sz w:val="22"/>
          <w:szCs w:val="22"/>
        </w:rPr>
        <w:t>to 20</w:t>
      </w:r>
      <w:r w:rsidR="007A2746">
        <w:rPr>
          <w:sz w:val="22"/>
          <w:szCs w:val="22"/>
        </w:rPr>
        <w:sym w:font="Symbol" w:char="F06D"/>
      </w:r>
      <w:r w:rsidR="007A2746">
        <w:rPr>
          <w:sz w:val="22"/>
          <w:szCs w:val="22"/>
        </w:rPr>
        <w:t>m per day after 40 hours.</w:t>
      </w:r>
    </w:p>
    <w:p w14:paraId="31B4E587" w14:textId="2A19901B" w:rsidR="007A2746" w:rsidRDefault="007A2746" w:rsidP="00FD6B37">
      <w:pPr>
        <w:rPr>
          <w:sz w:val="22"/>
          <w:szCs w:val="22"/>
        </w:rPr>
      </w:pPr>
      <w:r>
        <w:rPr>
          <w:sz w:val="22"/>
          <w:szCs w:val="22"/>
        </w:rPr>
        <w:t xml:space="preserve">Statistical validation will be done on the number of cells in the wound and time taken for </w:t>
      </w:r>
      <w:r w:rsidR="00B37816">
        <w:rPr>
          <w:sz w:val="22"/>
          <w:szCs w:val="22"/>
        </w:rPr>
        <w:t xml:space="preserve">the </w:t>
      </w:r>
      <w:r>
        <w:rPr>
          <w:sz w:val="22"/>
          <w:szCs w:val="22"/>
        </w:rPr>
        <w:t>wound to heal</w:t>
      </w:r>
      <w:r w:rsidR="00B37816">
        <w:rPr>
          <w:sz w:val="22"/>
          <w:szCs w:val="22"/>
        </w:rPr>
        <w:t>,</w:t>
      </w:r>
      <w:r>
        <w:rPr>
          <w:sz w:val="22"/>
          <w:szCs w:val="22"/>
        </w:rPr>
        <w:t xml:space="preserve"> due to their inherently stochastic nature. This is achieved by running multiple simulations to generate a distribution of predicted values.</w:t>
      </w:r>
      <w:r w:rsidR="00B37816">
        <w:rPr>
          <w:sz w:val="22"/>
          <w:szCs w:val="22"/>
        </w:rPr>
        <w:t xml:space="preserve"> However, due to the lack of current experimental data on time taken for endothelial wounds to heal with varying levels of senescence, more rigorous validation such as Students T test will not be able to be carried out.</w:t>
      </w:r>
    </w:p>
    <w:p w14:paraId="74FBDC04" w14:textId="77777777" w:rsidR="000B764F" w:rsidRPr="00221C2E" w:rsidRDefault="00A964A6" w:rsidP="00FD6B37">
      <w:pPr>
        <w:rPr>
          <w:rStyle w:val="Heading1Char"/>
        </w:rPr>
      </w:pPr>
      <w:r>
        <w:rPr>
          <w:sz w:val="22"/>
          <w:szCs w:val="22"/>
        </w:rPr>
        <w:t>Finally, locally sensitivity analysis will be carried out in addition to the above validation to determine the usefulness of the program. Here the parameters surrounding cell migration speed and proliferation rate will be independently varied and simulations run to visualise the change on the output of the system.</w:t>
      </w:r>
    </w:p>
    <w:p w14:paraId="68BB4D50" w14:textId="1499FF64" w:rsidR="00221C2E" w:rsidRDefault="00AE01DE" w:rsidP="000B764F">
      <w:pPr>
        <w:rPr>
          <w:rStyle w:val="Heading1Char"/>
        </w:rPr>
      </w:pPr>
      <w:r>
        <w:rPr>
          <w:rStyle w:val="Heading1Char"/>
        </w:rPr>
        <w:br/>
      </w:r>
      <w:r>
        <w:rPr>
          <w:rStyle w:val="Heading1Char"/>
        </w:rPr>
        <w:br/>
      </w:r>
      <w:r>
        <w:rPr>
          <w:rStyle w:val="Heading1Char"/>
        </w:rPr>
        <w:br/>
      </w:r>
      <w:r>
        <w:rPr>
          <w:rStyle w:val="Heading1Char"/>
        </w:rPr>
        <w:br/>
      </w:r>
      <w:r>
        <w:rPr>
          <w:rStyle w:val="Heading1Char"/>
        </w:rPr>
        <w:br/>
      </w:r>
      <w:r>
        <w:rPr>
          <w:rStyle w:val="Heading1Char"/>
        </w:rPr>
        <w:br/>
      </w:r>
      <w:r>
        <w:rPr>
          <w:rStyle w:val="Heading1Char"/>
        </w:rPr>
        <w:br/>
      </w:r>
      <w:r>
        <w:rPr>
          <w:rStyle w:val="Heading1Char"/>
        </w:rPr>
        <w:br/>
      </w:r>
      <w:r>
        <w:rPr>
          <w:rStyle w:val="Heading1Char"/>
        </w:rPr>
        <w:br/>
      </w:r>
      <w:r>
        <w:rPr>
          <w:rStyle w:val="Heading1Char"/>
        </w:rPr>
        <w:br/>
      </w:r>
      <w:r>
        <w:rPr>
          <w:rStyle w:val="Heading1Char"/>
        </w:rPr>
        <w:br/>
      </w:r>
    </w:p>
    <w:p w14:paraId="51452A62" w14:textId="7D74A2E4" w:rsidR="00221C2E" w:rsidRDefault="000B764F" w:rsidP="00221C2E">
      <w:pPr>
        <w:pStyle w:val="Heading1"/>
        <w:rPr>
          <w:rFonts w:eastAsia="Times New Roman"/>
          <w:sz w:val="22"/>
          <w:szCs w:val="22"/>
        </w:rPr>
      </w:pPr>
      <w:bookmarkStart w:id="217" w:name="_Toc513099401"/>
      <w:r w:rsidRPr="00221C2E">
        <w:lastRenderedPageBreak/>
        <w:t xml:space="preserve">4 </w:t>
      </w:r>
      <w:r w:rsidR="00F42394" w:rsidRPr="00221C2E">
        <w:t>Design</w:t>
      </w:r>
      <w:bookmarkEnd w:id="217"/>
    </w:p>
    <w:p w14:paraId="3BE2BD12" w14:textId="6577D9D3" w:rsidR="00D23C28" w:rsidRPr="000B764F" w:rsidRDefault="00207EDB" w:rsidP="000B764F">
      <w:pPr>
        <w:rPr>
          <w:sz w:val="22"/>
          <w:szCs w:val="22"/>
        </w:rPr>
      </w:pPr>
      <w:r w:rsidRPr="000B764F">
        <w:rPr>
          <w:rFonts w:eastAsia="Times New Roman"/>
          <w:b/>
          <w:sz w:val="22"/>
          <w:szCs w:val="22"/>
        </w:rPr>
        <w:br/>
      </w:r>
      <w:r w:rsidR="00A46881" w:rsidRPr="000B764F">
        <w:rPr>
          <w:rFonts w:eastAsia="Times New Roman"/>
          <w:sz w:val="22"/>
          <w:szCs w:val="22"/>
        </w:rPr>
        <w:t>As seen above, there are several ways of developing an ABM to implement the requirements</w:t>
      </w:r>
      <w:r w:rsidR="00906A1D" w:rsidRPr="000B764F">
        <w:rPr>
          <w:rFonts w:eastAsia="Times New Roman"/>
          <w:sz w:val="22"/>
          <w:szCs w:val="22"/>
        </w:rPr>
        <w:t xml:space="preserve"> and it has been decided to continue work on CellABM, a PhD project by Marzieh Tehrani</w:t>
      </w:r>
      <w:r w:rsidR="00A46881" w:rsidRPr="000B764F">
        <w:rPr>
          <w:rFonts w:eastAsia="Times New Roman"/>
          <w:sz w:val="22"/>
          <w:szCs w:val="22"/>
        </w:rPr>
        <w:t>. In this</w:t>
      </w:r>
      <w:r w:rsidR="00C57FCD" w:rsidRPr="000B764F">
        <w:rPr>
          <w:rFonts w:eastAsia="Times New Roman"/>
          <w:sz w:val="22"/>
          <w:szCs w:val="22"/>
        </w:rPr>
        <w:t xml:space="preserve"> chapter</w:t>
      </w:r>
      <w:r w:rsidR="00A46881" w:rsidRPr="000B764F">
        <w:rPr>
          <w:rFonts w:eastAsia="Times New Roman"/>
          <w:sz w:val="22"/>
          <w:szCs w:val="22"/>
        </w:rPr>
        <w:t xml:space="preserve">, </w:t>
      </w:r>
      <w:r w:rsidR="004C65DE" w:rsidRPr="000B764F">
        <w:rPr>
          <w:rFonts w:eastAsia="Times New Roman"/>
          <w:sz w:val="22"/>
          <w:szCs w:val="22"/>
        </w:rPr>
        <w:t>we will explore the underling language of the program and how it can be used to model an ABM</w:t>
      </w:r>
      <w:r w:rsidR="003F0491" w:rsidRPr="000B764F">
        <w:rPr>
          <w:rFonts w:eastAsia="Times New Roman"/>
          <w:sz w:val="22"/>
          <w:szCs w:val="22"/>
        </w:rPr>
        <w:t xml:space="preserve">, then discuss the class diagram and flow charts of how information will flow through the system, finally discussing what simulations will be </w:t>
      </w:r>
      <w:r w:rsidR="00377CC0" w:rsidRPr="000B764F">
        <w:rPr>
          <w:rFonts w:eastAsia="Times New Roman"/>
          <w:sz w:val="22"/>
          <w:szCs w:val="22"/>
        </w:rPr>
        <w:t>run</w:t>
      </w:r>
      <w:r w:rsidR="003F0491" w:rsidRPr="000B764F">
        <w:rPr>
          <w:rFonts w:eastAsia="Times New Roman"/>
          <w:sz w:val="22"/>
          <w:szCs w:val="22"/>
        </w:rPr>
        <w:t xml:space="preserve"> to answer the research question.</w:t>
      </w:r>
    </w:p>
    <w:p w14:paraId="2F64524E" w14:textId="5F7BB2EF" w:rsidR="00D02BE8" w:rsidRPr="00221C2E" w:rsidRDefault="00D02BE8" w:rsidP="00221C2E">
      <w:pPr>
        <w:rPr>
          <w:rFonts w:eastAsia="Times New Roman"/>
          <w:b/>
          <w:sz w:val="22"/>
          <w:szCs w:val="22"/>
        </w:rPr>
      </w:pPr>
    </w:p>
    <w:p w14:paraId="14ADA465" w14:textId="72233E7B" w:rsidR="00221C2E" w:rsidRPr="00221C2E" w:rsidRDefault="00221C2E" w:rsidP="00221C2E">
      <w:pPr>
        <w:pStyle w:val="Heading2"/>
        <w:rPr>
          <w:rFonts w:ascii="Times New Roman" w:eastAsia="Times New Roman" w:hAnsi="Times New Roman" w:cs="Times New Roman"/>
          <w:color w:val="auto"/>
        </w:rPr>
      </w:pPr>
      <w:bookmarkStart w:id="218" w:name="_Toc513099402"/>
      <w:r w:rsidRPr="00221C2E">
        <w:rPr>
          <w:rFonts w:ascii="Times New Roman" w:eastAsia="Times New Roman" w:hAnsi="Times New Roman" w:cs="Times New Roman"/>
          <w:color w:val="auto"/>
        </w:rPr>
        <w:t xml:space="preserve">4.1 </w:t>
      </w:r>
      <w:r w:rsidR="00F73834" w:rsidRPr="00221C2E">
        <w:rPr>
          <w:rFonts w:ascii="Times New Roman" w:eastAsia="Times New Roman" w:hAnsi="Times New Roman" w:cs="Times New Roman"/>
          <w:color w:val="auto"/>
        </w:rPr>
        <w:t>Theorised Program Flow</w:t>
      </w:r>
      <w:bookmarkEnd w:id="218"/>
    </w:p>
    <w:p w14:paraId="5BA3CAF7" w14:textId="70440C53" w:rsidR="00E97A1B" w:rsidRPr="00221C2E" w:rsidRDefault="000A50D0" w:rsidP="00221C2E">
      <w:pPr>
        <w:rPr>
          <w:rFonts w:eastAsia="Times New Roman"/>
          <w:b/>
          <w:sz w:val="22"/>
          <w:szCs w:val="22"/>
        </w:rPr>
      </w:pPr>
      <w:r w:rsidRPr="00221C2E">
        <w:rPr>
          <w:rFonts w:eastAsia="Times New Roman"/>
          <w:b/>
          <w:sz w:val="22"/>
          <w:szCs w:val="22"/>
        </w:rPr>
        <w:br/>
      </w:r>
      <w:r w:rsidRPr="00221C2E">
        <w:rPr>
          <w:rFonts w:eastAsia="Times New Roman"/>
          <w:sz w:val="22"/>
          <w:szCs w:val="22"/>
        </w:rPr>
        <w:t xml:space="preserve">Below are the </w:t>
      </w:r>
      <w:r w:rsidR="00212A37" w:rsidRPr="00221C2E">
        <w:rPr>
          <w:rFonts w:eastAsia="Times New Roman"/>
          <w:sz w:val="22"/>
          <w:szCs w:val="22"/>
        </w:rPr>
        <w:t>guides that will be followed during the development of the program. They provide the road map of how each class and function interacts with each other, leading to emergent behaviour of the cells.</w:t>
      </w:r>
      <w:r w:rsidR="00D15711" w:rsidRPr="00221C2E">
        <w:rPr>
          <w:rFonts w:eastAsia="Times New Roman"/>
          <w:sz w:val="22"/>
          <w:szCs w:val="22"/>
        </w:rPr>
        <w:t xml:space="preserve"> A quick overview of the cellular </w:t>
      </w:r>
      <w:r w:rsidR="003D2EC0">
        <w:rPr>
          <w:rFonts w:eastAsia="Times New Roman"/>
          <w:sz w:val="22"/>
          <w:szCs w:val="22"/>
        </w:rPr>
        <w:t>state changes</w:t>
      </w:r>
      <w:r w:rsidR="00274598">
        <w:rPr>
          <w:rFonts w:eastAsia="Times New Roman"/>
          <w:sz w:val="22"/>
          <w:szCs w:val="22"/>
        </w:rPr>
        <w:t xml:space="preserve"> is given in f</w:t>
      </w:r>
      <w:r w:rsidR="00D15711" w:rsidRPr="00221C2E">
        <w:rPr>
          <w:rFonts w:eastAsia="Times New Roman"/>
          <w:sz w:val="22"/>
          <w:szCs w:val="22"/>
        </w:rPr>
        <w:t xml:space="preserve">igure </w:t>
      </w:r>
      <w:r w:rsidR="00274598">
        <w:rPr>
          <w:rFonts w:eastAsia="Times New Roman"/>
          <w:sz w:val="22"/>
          <w:szCs w:val="22"/>
        </w:rPr>
        <w:t>4.1</w:t>
      </w:r>
      <w:r w:rsidR="00403B5F" w:rsidRPr="00221C2E">
        <w:rPr>
          <w:rFonts w:eastAsia="Times New Roman"/>
          <w:sz w:val="22"/>
          <w:szCs w:val="22"/>
        </w:rPr>
        <w:t xml:space="preserve">, showing how, generally, </w:t>
      </w:r>
      <w:r w:rsidR="00537C4C" w:rsidRPr="00221C2E">
        <w:rPr>
          <w:rFonts w:eastAsia="Times New Roman"/>
          <w:sz w:val="22"/>
          <w:szCs w:val="22"/>
        </w:rPr>
        <w:t xml:space="preserve">endothelial </w:t>
      </w:r>
      <w:r w:rsidR="00403B5F" w:rsidRPr="00221C2E">
        <w:rPr>
          <w:rFonts w:eastAsia="Times New Roman"/>
          <w:sz w:val="22"/>
          <w:szCs w:val="22"/>
        </w:rPr>
        <w:t xml:space="preserve">cells start out being normal </w:t>
      </w:r>
      <w:r w:rsidR="00537C4C" w:rsidRPr="00221C2E">
        <w:rPr>
          <w:rFonts w:eastAsia="Times New Roman"/>
          <w:sz w:val="22"/>
          <w:szCs w:val="22"/>
        </w:rPr>
        <w:t>Proliferating</w:t>
      </w:r>
      <w:r w:rsidR="00403B5F" w:rsidRPr="00221C2E">
        <w:rPr>
          <w:rFonts w:eastAsia="Times New Roman"/>
          <w:sz w:val="22"/>
          <w:szCs w:val="22"/>
        </w:rPr>
        <w:t xml:space="preserve"> cells, then they can either move onto being Quiescent or Senescent. Quiescent cells </w:t>
      </w:r>
      <w:r w:rsidR="00537C4C" w:rsidRPr="00221C2E">
        <w:rPr>
          <w:rFonts w:eastAsia="Times New Roman"/>
          <w:sz w:val="22"/>
          <w:szCs w:val="22"/>
        </w:rPr>
        <w:t>can</w:t>
      </w:r>
      <w:r w:rsidR="00403B5F" w:rsidRPr="00221C2E">
        <w:rPr>
          <w:rFonts w:eastAsia="Times New Roman"/>
          <w:sz w:val="22"/>
          <w:szCs w:val="22"/>
        </w:rPr>
        <w:t xml:space="preserve"> </w:t>
      </w:r>
      <w:r w:rsidR="00537C4C" w:rsidRPr="00221C2E">
        <w:rPr>
          <w:rFonts w:eastAsia="Times New Roman"/>
          <w:sz w:val="22"/>
          <w:szCs w:val="22"/>
        </w:rPr>
        <w:t>revert</w:t>
      </w:r>
      <w:r w:rsidR="00403B5F" w:rsidRPr="00221C2E">
        <w:rPr>
          <w:rFonts w:eastAsia="Times New Roman"/>
          <w:sz w:val="22"/>
          <w:szCs w:val="22"/>
        </w:rPr>
        <w:t xml:space="preserve"> to </w:t>
      </w:r>
      <w:r w:rsidR="00537C4C" w:rsidRPr="00221C2E">
        <w:rPr>
          <w:rFonts w:eastAsia="Times New Roman"/>
          <w:sz w:val="22"/>
          <w:szCs w:val="22"/>
        </w:rPr>
        <w:t>Proliferating</w:t>
      </w:r>
      <w:r w:rsidR="00403B5F" w:rsidRPr="00221C2E">
        <w:rPr>
          <w:rFonts w:eastAsia="Times New Roman"/>
          <w:sz w:val="22"/>
          <w:szCs w:val="22"/>
        </w:rPr>
        <w:t xml:space="preserve"> cells or turn Senescent if they persist long enough. As shown, Senescent cells act as a sink, trapping the cell in that state until the end of the simulation.</w:t>
      </w:r>
      <w:r w:rsidR="00E97A1B" w:rsidRPr="00221C2E">
        <w:rPr>
          <w:rFonts w:eastAsia="Times New Roman"/>
          <w:sz w:val="22"/>
          <w:szCs w:val="22"/>
        </w:rPr>
        <w:br/>
      </w:r>
    </w:p>
    <w:p w14:paraId="737F07CB" w14:textId="0DD08B02" w:rsidR="001765C6" w:rsidRPr="003401CB" w:rsidRDefault="00756882" w:rsidP="00914971">
      <w:pPr>
        <w:pStyle w:val="ListParagraph"/>
        <w:ind w:left="0"/>
        <w:jc w:val="center"/>
        <w:rPr>
          <w:rFonts w:ascii="Times New Roman" w:eastAsia="Times New Roman" w:hAnsi="Times New Roman" w:cs="Times New Roman"/>
          <w:b/>
          <w:sz w:val="22"/>
          <w:szCs w:val="22"/>
        </w:rPr>
      </w:pPr>
      <w:r w:rsidRPr="003401CB">
        <w:rPr>
          <w:rFonts w:ascii="Times New Roman" w:eastAsia="Times New Roman" w:hAnsi="Times New Roman" w:cs="Times New Roman"/>
          <w:b/>
          <w:noProof/>
          <w:sz w:val="22"/>
          <w:szCs w:val="22"/>
          <w:lang w:eastAsia="en-GB"/>
        </w:rPr>
        <w:drawing>
          <wp:inline distT="0" distB="0" distL="0" distR="0" wp14:anchorId="47E939AB" wp14:editId="18CCD2B7">
            <wp:extent cx="1610406" cy="3202940"/>
            <wp:effectExtent l="0" t="0" r="0" b="0"/>
            <wp:docPr id="13" name="Picture 13" descr="../../../../../../../Downloads/Cell_ABM_Flow_Char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ell_ABM_Flow_Chart%2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5472" cy="3213016"/>
                    </a:xfrm>
                    <a:prstGeom prst="rect">
                      <a:avLst/>
                    </a:prstGeom>
                    <a:noFill/>
                    <a:ln>
                      <a:noFill/>
                    </a:ln>
                  </pic:spPr>
                </pic:pic>
              </a:graphicData>
            </a:graphic>
          </wp:inline>
        </w:drawing>
      </w:r>
    </w:p>
    <w:p w14:paraId="0FB4C22A" w14:textId="5F1938D2" w:rsidR="0064406C" w:rsidRPr="003401CB" w:rsidRDefault="00274598" w:rsidP="001765C6">
      <w:pPr>
        <w:pStyle w:val="ListParagraph"/>
        <w:ind w:left="50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4.1</w:t>
      </w:r>
      <w:r w:rsidR="0064406C" w:rsidRPr="003401CB">
        <w:rPr>
          <w:rFonts w:ascii="Times New Roman" w:eastAsia="Times New Roman" w:hAnsi="Times New Roman" w:cs="Times New Roman"/>
          <w:sz w:val="22"/>
          <w:szCs w:val="22"/>
        </w:rPr>
        <w:t>: Cellular differentiation</w:t>
      </w:r>
    </w:p>
    <w:p w14:paraId="30294D44" w14:textId="6B5ADC59" w:rsidR="00D02BE8" w:rsidRPr="003401CB" w:rsidRDefault="000A50D0" w:rsidP="001765C6">
      <w:pPr>
        <w:pStyle w:val="ListParagraph"/>
        <w:ind w:left="500"/>
        <w:jc w:val="center"/>
        <w:rPr>
          <w:rFonts w:ascii="Times New Roman" w:eastAsia="Times New Roman" w:hAnsi="Times New Roman" w:cs="Times New Roman"/>
          <w:b/>
          <w:sz w:val="22"/>
          <w:szCs w:val="22"/>
        </w:rPr>
      </w:pPr>
      <w:r w:rsidRPr="003401CB">
        <w:rPr>
          <w:rFonts w:ascii="Times New Roman" w:eastAsia="Times New Roman" w:hAnsi="Times New Roman" w:cs="Times New Roman"/>
          <w:b/>
          <w:sz w:val="22"/>
          <w:szCs w:val="22"/>
        </w:rPr>
        <w:br/>
      </w:r>
    </w:p>
    <w:p w14:paraId="7570C9F1" w14:textId="1100D450" w:rsidR="00221C2E" w:rsidRPr="00221C2E" w:rsidRDefault="00221C2E" w:rsidP="00221C2E">
      <w:pPr>
        <w:pStyle w:val="Heading3"/>
        <w:rPr>
          <w:rFonts w:ascii="Times New Roman" w:eastAsia="Times New Roman" w:hAnsi="Times New Roman" w:cs="Times New Roman"/>
          <w:color w:val="auto"/>
        </w:rPr>
      </w:pPr>
      <w:bookmarkStart w:id="219" w:name="_Toc513099403"/>
      <w:r w:rsidRPr="00221C2E">
        <w:rPr>
          <w:rFonts w:ascii="Times New Roman" w:eastAsia="Times New Roman" w:hAnsi="Times New Roman" w:cs="Times New Roman"/>
          <w:color w:val="auto"/>
        </w:rPr>
        <w:t xml:space="preserve">4.1.1 </w:t>
      </w:r>
      <w:r w:rsidR="00EB5992" w:rsidRPr="00221C2E">
        <w:rPr>
          <w:rFonts w:ascii="Times New Roman" w:eastAsia="Times New Roman" w:hAnsi="Times New Roman" w:cs="Times New Roman"/>
          <w:color w:val="auto"/>
        </w:rPr>
        <w:t>Cell</w:t>
      </w:r>
      <w:r w:rsidR="004F6D66" w:rsidRPr="00221C2E">
        <w:rPr>
          <w:rFonts w:ascii="Times New Roman" w:eastAsia="Times New Roman" w:hAnsi="Times New Roman" w:cs="Times New Roman"/>
          <w:color w:val="auto"/>
        </w:rPr>
        <w:t>ABM</w:t>
      </w:r>
      <w:bookmarkEnd w:id="219"/>
    </w:p>
    <w:p w14:paraId="57974BE8" w14:textId="3214ED79" w:rsidR="007143B1" w:rsidRPr="00221C2E" w:rsidRDefault="003968FB" w:rsidP="00221C2E">
      <w:pPr>
        <w:rPr>
          <w:rFonts w:eastAsia="Times New Roman"/>
          <w:b/>
          <w:sz w:val="22"/>
          <w:szCs w:val="22"/>
        </w:rPr>
      </w:pPr>
      <w:r w:rsidRPr="00221C2E">
        <w:rPr>
          <w:rFonts w:eastAsia="Times New Roman"/>
          <w:b/>
          <w:sz w:val="22"/>
          <w:szCs w:val="22"/>
        </w:rPr>
        <w:br/>
      </w:r>
      <w:r w:rsidRPr="00221C2E">
        <w:rPr>
          <w:rFonts w:eastAsia="Times New Roman"/>
          <w:sz w:val="22"/>
          <w:szCs w:val="22"/>
        </w:rPr>
        <w:t xml:space="preserve">This flow chart shows how the overall </w:t>
      </w:r>
      <w:r w:rsidR="007143B1" w:rsidRPr="00221C2E">
        <w:rPr>
          <w:rFonts w:eastAsia="Times New Roman"/>
          <w:sz w:val="22"/>
          <w:szCs w:val="22"/>
        </w:rPr>
        <w:t xml:space="preserve">main class will run. It </w:t>
      </w:r>
      <w:r w:rsidR="00000E09" w:rsidRPr="00221C2E">
        <w:rPr>
          <w:rFonts w:eastAsia="Times New Roman"/>
          <w:sz w:val="22"/>
          <w:szCs w:val="22"/>
        </w:rPr>
        <w:t>will start</w:t>
      </w:r>
      <w:r w:rsidR="007143B1" w:rsidRPr="00221C2E">
        <w:rPr>
          <w:rFonts w:eastAsia="Times New Roman"/>
          <w:sz w:val="22"/>
          <w:szCs w:val="22"/>
        </w:rPr>
        <w:t xml:space="preserve"> by taking the parameters from the user, initialising the environment with these parameters and ensuring the initial agents aren’t overl</w:t>
      </w:r>
      <w:r w:rsidR="00000E09" w:rsidRPr="00221C2E">
        <w:rPr>
          <w:rFonts w:eastAsia="Times New Roman"/>
          <w:sz w:val="22"/>
          <w:szCs w:val="22"/>
        </w:rPr>
        <w:t>apping. When this is set up, the program will move</w:t>
      </w:r>
      <w:r w:rsidR="007143B1" w:rsidRPr="00221C2E">
        <w:rPr>
          <w:rFonts w:eastAsia="Times New Roman"/>
          <w:sz w:val="22"/>
          <w:szCs w:val="22"/>
        </w:rPr>
        <w:t xml:space="preserve"> into an iterative process of solving the agents (allowing to perform their programmed </w:t>
      </w:r>
      <w:r w:rsidR="00000E09" w:rsidRPr="00221C2E">
        <w:rPr>
          <w:rFonts w:eastAsia="Times New Roman"/>
          <w:sz w:val="22"/>
          <w:szCs w:val="22"/>
        </w:rPr>
        <w:t>rules</w:t>
      </w:r>
      <w:r w:rsidR="007143B1" w:rsidRPr="00221C2E">
        <w:rPr>
          <w:rFonts w:eastAsia="Times New Roman"/>
          <w:sz w:val="22"/>
          <w:szCs w:val="22"/>
        </w:rPr>
        <w:t>), ensuring they aren’t overlapping</w:t>
      </w:r>
      <w:r w:rsidR="00392046" w:rsidRPr="00221C2E">
        <w:rPr>
          <w:rFonts w:eastAsia="Times New Roman"/>
          <w:sz w:val="22"/>
          <w:szCs w:val="22"/>
        </w:rPr>
        <w:t>,</w:t>
      </w:r>
      <w:r w:rsidR="007143B1" w:rsidRPr="00221C2E">
        <w:rPr>
          <w:rFonts w:eastAsia="Times New Roman"/>
          <w:sz w:val="22"/>
          <w:szCs w:val="22"/>
        </w:rPr>
        <w:t xml:space="preserve"> then checking the number of quiescent cells in the environment. If the number of qui</w:t>
      </w:r>
      <w:r w:rsidR="00392046" w:rsidRPr="00221C2E">
        <w:rPr>
          <w:rFonts w:eastAsia="Times New Roman"/>
          <w:sz w:val="22"/>
          <w:szCs w:val="22"/>
        </w:rPr>
        <w:t xml:space="preserve">escent cells is larger than a heuristically found </w:t>
      </w:r>
      <w:r w:rsidR="007143B1" w:rsidRPr="00221C2E">
        <w:rPr>
          <w:rFonts w:eastAsia="Times New Roman"/>
          <w:sz w:val="22"/>
          <w:szCs w:val="22"/>
        </w:rPr>
        <w:t>threshold</w:t>
      </w:r>
      <w:r w:rsidR="00502D44" w:rsidRPr="00221C2E">
        <w:rPr>
          <w:rFonts w:eastAsia="Times New Roman"/>
          <w:sz w:val="22"/>
          <w:szCs w:val="22"/>
        </w:rPr>
        <w:t xml:space="preserve"> a confluence has been formed and</w:t>
      </w:r>
      <w:r w:rsidR="007143B1" w:rsidRPr="00221C2E">
        <w:rPr>
          <w:rFonts w:eastAsia="Times New Roman"/>
          <w:sz w:val="22"/>
          <w:szCs w:val="22"/>
        </w:rPr>
        <w:t xml:space="preserve"> the environment simulates the wound </w:t>
      </w:r>
      <w:r w:rsidR="00502D44" w:rsidRPr="00221C2E">
        <w:rPr>
          <w:rFonts w:eastAsia="Times New Roman"/>
          <w:sz w:val="22"/>
          <w:szCs w:val="22"/>
        </w:rPr>
        <w:t>then continues the</w:t>
      </w:r>
      <w:r w:rsidR="007143B1" w:rsidRPr="00221C2E">
        <w:rPr>
          <w:rFonts w:eastAsia="Times New Roman"/>
          <w:sz w:val="22"/>
          <w:szCs w:val="22"/>
        </w:rPr>
        <w:t xml:space="preserve"> loop. At the e</w:t>
      </w:r>
      <w:r w:rsidR="00000E09" w:rsidRPr="00221C2E">
        <w:rPr>
          <w:rFonts w:eastAsia="Times New Roman"/>
          <w:sz w:val="22"/>
          <w:szCs w:val="22"/>
        </w:rPr>
        <w:t>nd of each iteration, a graph will be</w:t>
      </w:r>
      <w:r w:rsidR="007143B1" w:rsidRPr="00221C2E">
        <w:rPr>
          <w:rFonts w:eastAsia="Times New Roman"/>
          <w:sz w:val="22"/>
          <w:szCs w:val="22"/>
        </w:rPr>
        <w:t xml:space="preserve"> plotted showing the location of each agent on the environment.</w:t>
      </w:r>
    </w:p>
    <w:p w14:paraId="50F50512" w14:textId="29711B83" w:rsidR="007143B1" w:rsidRPr="00221C2E" w:rsidRDefault="007143B1" w:rsidP="00221C2E">
      <w:pPr>
        <w:rPr>
          <w:rFonts w:eastAsia="Times New Roman"/>
          <w:sz w:val="22"/>
          <w:szCs w:val="22"/>
        </w:rPr>
      </w:pPr>
      <w:r w:rsidRPr="00221C2E">
        <w:rPr>
          <w:rFonts w:eastAsia="Times New Roman"/>
          <w:sz w:val="22"/>
          <w:szCs w:val="22"/>
        </w:rPr>
        <w:lastRenderedPageBreak/>
        <w:t xml:space="preserve">When the number of quiescent cells </w:t>
      </w:r>
      <w:proofErr w:type="gramStart"/>
      <w:r w:rsidRPr="00221C2E">
        <w:rPr>
          <w:rFonts w:eastAsia="Times New Roman"/>
          <w:sz w:val="22"/>
          <w:szCs w:val="22"/>
        </w:rPr>
        <w:t>passes</w:t>
      </w:r>
      <w:proofErr w:type="gramEnd"/>
      <w:r w:rsidRPr="00221C2E">
        <w:rPr>
          <w:rFonts w:eastAsia="Times New Roman"/>
          <w:sz w:val="22"/>
          <w:szCs w:val="22"/>
        </w:rPr>
        <w:t xml:space="preserve"> the </w:t>
      </w:r>
      <w:r w:rsidR="00392046" w:rsidRPr="00221C2E">
        <w:rPr>
          <w:rFonts w:eastAsia="Times New Roman"/>
          <w:sz w:val="22"/>
          <w:szCs w:val="22"/>
        </w:rPr>
        <w:t xml:space="preserve">user set </w:t>
      </w:r>
      <w:r w:rsidRPr="00221C2E">
        <w:rPr>
          <w:rFonts w:eastAsia="Times New Roman"/>
          <w:sz w:val="22"/>
          <w:szCs w:val="22"/>
        </w:rPr>
        <w:t xml:space="preserve">threshold for a second time, the simulation is stopped as a confluence </w:t>
      </w:r>
      <w:r w:rsidR="00000E09" w:rsidRPr="00221C2E">
        <w:rPr>
          <w:rFonts w:eastAsia="Times New Roman"/>
          <w:sz w:val="22"/>
          <w:szCs w:val="22"/>
        </w:rPr>
        <w:t>will have</w:t>
      </w:r>
      <w:r w:rsidRPr="00221C2E">
        <w:rPr>
          <w:rFonts w:eastAsia="Times New Roman"/>
          <w:sz w:val="22"/>
          <w:szCs w:val="22"/>
        </w:rPr>
        <w:t xml:space="preserve"> re-formed, this</w:t>
      </w:r>
      <w:r w:rsidR="00000E09" w:rsidRPr="00221C2E">
        <w:rPr>
          <w:rFonts w:eastAsia="Times New Roman"/>
          <w:sz w:val="22"/>
          <w:szCs w:val="22"/>
        </w:rPr>
        <w:t xml:space="preserve"> will</w:t>
      </w:r>
      <w:r w:rsidR="00CC55B9" w:rsidRPr="00221C2E">
        <w:rPr>
          <w:rFonts w:eastAsia="Times New Roman"/>
          <w:sz w:val="22"/>
          <w:szCs w:val="22"/>
        </w:rPr>
        <w:t xml:space="preserve"> also produce</w:t>
      </w:r>
      <w:r w:rsidRPr="00221C2E">
        <w:rPr>
          <w:rFonts w:eastAsia="Times New Roman"/>
          <w:sz w:val="22"/>
          <w:szCs w:val="22"/>
        </w:rPr>
        <w:t xml:space="preserve"> a growth curve of the agents over the iterations.</w:t>
      </w:r>
    </w:p>
    <w:p w14:paraId="4BCAA378" w14:textId="2DE7C08E" w:rsidR="005961A8" w:rsidRPr="003401CB" w:rsidRDefault="00FF4C1C" w:rsidP="00914971">
      <w:pPr>
        <w:pStyle w:val="ListParagraph"/>
        <w:ind w:left="0"/>
        <w:jc w:val="center"/>
        <w:rPr>
          <w:rFonts w:ascii="Times New Roman" w:eastAsia="Times New Roman" w:hAnsi="Times New Roman" w:cs="Times New Roman"/>
          <w:b/>
          <w:sz w:val="22"/>
          <w:szCs w:val="22"/>
        </w:rPr>
      </w:pPr>
      <w:r>
        <w:rPr>
          <w:rFonts w:ascii="Times New Roman" w:eastAsia="Times New Roman" w:hAnsi="Times New Roman" w:cs="Times New Roman"/>
          <w:b/>
          <w:noProof/>
          <w:sz w:val="22"/>
          <w:szCs w:val="22"/>
          <w:lang w:eastAsia="en-GB"/>
        </w:rPr>
        <w:drawing>
          <wp:inline distT="0" distB="0" distL="0" distR="0" wp14:anchorId="17712036" wp14:editId="6A32AAE8">
            <wp:extent cx="2841032" cy="7889240"/>
            <wp:effectExtent l="0" t="0" r="3810" b="10160"/>
            <wp:docPr id="74" name="Picture 74" descr="Cell_ABM_Flow_Chart%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ell_ABM_Flow_Chart%2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4532" cy="7954498"/>
                    </a:xfrm>
                    <a:prstGeom prst="rect">
                      <a:avLst/>
                    </a:prstGeom>
                    <a:noFill/>
                    <a:ln>
                      <a:noFill/>
                    </a:ln>
                  </pic:spPr>
                </pic:pic>
              </a:graphicData>
            </a:graphic>
          </wp:inline>
        </w:drawing>
      </w:r>
    </w:p>
    <w:p w14:paraId="7FA20DF8" w14:textId="4977DF8E" w:rsidR="0054792B" w:rsidRDefault="005961A8" w:rsidP="00914971">
      <w:pPr>
        <w:pStyle w:val="ListParagraph"/>
        <w:ind w:left="1440" w:firstLine="720"/>
        <w:rPr>
          <w:rFonts w:ascii="Times New Roman" w:eastAsia="Times New Roman" w:hAnsi="Times New Roman" w:cs="Times New Roman"/>
          <w:sz w:val="22"/>
          <w:szCs w:val="22"/>
        </w:rPr>
      </w:pPr>
      <w:r w:rsidRPr="003401CB">
        <w:rPr>
          <w:rFonts w:ascii="Times New Roman" w:eastAsia="Times New Roman" w:hAnsi="Times New Roman" w:cs="Times New Roman"/>
          <w:sz w:val="22"/>
          <w:szCs w:val="22"/>
        </w:rPr>
        <w:t>F</w:t>
      </w:r>
      <w:r w:rsidR="00274598">
        <w:rPr>
          <w:rFonts w:ascii="Times New Roman" w:eastAsia="Times New Roman" w:hAnsi="Times New Roman" w:cs="Times New Roman"/>
          <w:sz w:val="22"/>
          <w:szCs w:val="22"/>
        </w:rPr>
        <w:t>igure 4.2</w:t>
      </w:r>
      <w:r w:rsidRPr="003401CB">
        <w:rPr>
          <w:rFonts w:ascii="Times New Roman" w:eastAsia="Times New Roman" w:hAnsi="Times New Roman" w:cs="Times New Roman"/>
          <w:sz w:val="22"/>
          <w:szCs w:val="22"/>
        </w:rPr>
        <w:t>: CellABM class overview</w:t>
      </w:r>
    </w:p>
    <w:p w14:paraId="72B47D05" w14:textId="77777777" w:rsidR="00914971" w:rsidRPr="00A93CFA" w:rsidRDefault="00914971" w:rsidP="00914971">
      <w:pPr>
        <w:pStyle w:val="ListParagraph"/>
        <w:ind w:left="1440" w:firstLine="720"/>
        <w:rPr>
          <w:rFonts w:ascii="Times New Roman" w:eastAsia="Times New Roman" w:hAnsi="Times New Roman" w:cs="Times New Roman"/>
          <w:sz w:val="22"/>
          <w:szCs w:val="22"/>
        </w:rPr>
      </w:pPr>
    </w:p>
    <w:p w14:paraId="3E08DD03" w14:textId="04EADB76" w:rsidR="00FC1F91" w:rsidRPr="00274598" w:rsidRDefault="00221C2E" w:rsidP="00221C2E">
      <w:pPr>
        <w:pStyle w:val="Heading3"/>
        <w:rPr>
          <w:rFonts w:ascii="Times New Roman" w:eastAsia="Times New Roman" w:hAnsi="Times New Roman" w:cs="Times New Roman"/>
        </w:rPr>
      </w:pPr>
      <w:bookmarkStart w:id="220" w:name="_Toc513099404"/>
      <w:r w:rsidRPr="00274598">
        <w:rPr>
          <w:rFonts w:ascii="Times New Roman" w:eastAsia="Times New Roman" w:hAnsi="Times New Roman" w:cs="Times New Roman"/>
        </w:rPr>
        <w:lastRenderedPageBreak/>
        <w:t xml:space="preserve">4.1.2 </w:t>
      </w:r>
      <w:r w:rsidR="004F6D66" w:rsidRPr="00274598">
        <w:rPr>
          <w:rFonts w:ascii="Times New Roman" w:eastAsia="Times New Roman" w:hAnsi="Times New Roman" w:cs="Times New Roman"/>
        </w:rPr>
        <w:t xml:space="preserve">Cell </w:t>
      </w:r>
      <w:r w:rsidR="00184E17" w:rsidRPr="00274598">
        <w:rPr>
          <w:rFonts w:ascii="Times New Roman" w:eastAsia="Times New Roman" w:hAnsi="Times New Roman" w:cs="Times New Roman"/>
        </w:rPr>
        <w:t>Transitions</w:t>
      </w:r>
      <w:bookmarkEnd w:id="220"/>
    </w:p>
    <w:p w14:paraId="38A291E2" w14:textId="77777777" w:rsidR="00221C2E" w:rsidRPr="00221C2E" w:rsidRDefault="00221C2E" w:rsidP="00221C2E">
      <w:pPr>
        <w:rPr>
          <w:rFonts w:eastAsia="Times New Roman"/>
          <w:b/>
          <w:szCs w:val="22"/>
        </w:rPr>
      </w:pPr>
    </w:p>
    <w:p w14:paraId="2640B61C" w14:textId="465E8409" w:rsidR="00641B53" w:rsidRPr="00221C2E" w:rsidRDefault="00B42F10" w:rsidP="00221C2E">
      <w:pPr>
        <w:rPr>
          <w:rFonts w:eastAsia="Times New Roman"/>
          <w:sz w:val="22"/>
          <w:szCs w:val="22"/>
        </w:rPr>
      </w:pPr>
      <w:r w:rsidRPr="00221C2E">
        <w:rPr>
          <w:rFonts w:eastAsia="Times New Roman"/>
          <w:sz w:val="22"/>
          <w:szCs w:val="22"/>
        </w:rPr>
        <w:t xml:space="preserve">A more thorough plan of cell evolution </w:t>
      </w:r>
      <w:r w:rsidR="00274598">
        <w:rPr>
          <w:rFonts w:eastAsia="Times New Roman"/>
          <w:sz w:val="22"/>
          <w:szCs w:val="22"/>
        </w:rPr>
        <w:t>is given below in figure 4.3</w:t>
      </w:r>
      <w:r w:rsidRPr="00221C2E">
        <w:rPr>
          <w:rFonts w:eastAsia="Times New Roman"/>
          <w:sz w:val="22"/>
          <w:szCs w:val="22"/>
        </w:rPr>
        <w:t xml:space="preserve">. This shows the </w:t>
      </w:r>
      <w:r w:rsidR="00000E09" w:rsidRPr="00221C2E">
        <w:rPr>
          <w:rFonts w:eastAsia="Times New Roman"/>
          <w:sz w:val="22"/>
          <w:szCs w:val="22"/>
        </w:rPr>
        <w:t xml:space="preserve">intended </w:t>
      </w:r>
      <w:r w:rsidRPr="00221C2E">
        <w:rPr>
          <w:rFonts w:eastAsia="Times New Roman"/>
          <w:sz w:val="22"/>
          <w:szCs w:val="22"/>
        </w:rPr>
        <w:t xml:space="preserve">logic behind each of the cell stages, and how the cells </w:t>
      </w:r>
      <w:r w:rsidR="00000E09" w:rsidRPr="00221C2E">
        <w:rPr>
          <w:rFonts w:eastAsia="Times New Roman"/>
          <w:sz w:val="22"/>
          <w:szCs w:val="22"/>
        </w:rPr>
        <w:t xml:space="preserve">will </w:t>
      </w:r>
      <w:r w:rsidR="00385654" w:rsidRPr="00221C2E">
        <w:rPr>
          <w:rFonts w:eastAsia="Times New Roman"/>
          <w:sz w:val="22"/>
          <w:szCs w:val="22"/>
        </w:rPr>
        <w:t>differentiate</w:t>
      </w:r>
      <w:r w:rsidRPr="00221C2E">
        <w:rPr>
          <w:rFonts w:eastAsia="Times New Roman"/>
          <w:sz w:val="22"/>
          <w:szCs w:val="22"/>
        </w:rPr>
        <w:t xml:space="preserve"> with the simulation</w:t>
      </w:r>
      <w:r w:rsidR="00641B53" w:rsidRPr="00221C2E">
        <w:rPr>
          <w:rFonts w:eastAsia="Times New Roman"/>
          <w:sz w:val="22"/>
          <w:szCs w:val="22"/>
        </w:rPr>
        <w:t xml:space="preserve">. </w:t>
      </w:r>
    </w:p>
    <w:p w14:paraId="04A37022" w14:textId="51C458B1" w:rsidR="00641B53" w:rsidRPr="00221C2E" w:rsidRDefault="00641B53" w:rsidP="00221C2E">
      <w:pPr>
        <w:rPr>
          <w:rFonts w:eastAsia="Times New Roman"/>
          <w:sz w:val="22"/>
          <w:szCs w:val="22"/>
        </w:rPr>
      </w:pPr>
      <w:r w:rsidRPr="00221C2E">
        <w:rPr>
          <w:rFonts w:eastAsia="Times New Roman"/>
          <w:sz w:val="22"/>
          <w:szCs w:val="22"/>
        </w:rPr>
        <w:t xml:space="preserve">The Proliferative cells have both a turnover value and stage value (not shown here). The turnover is the Hayflick Limit </w:t>
      </w:r>
      <w:r w:rsidR="00A00EFE" w:rsidRPr="00221C2E">
        <w:rPr>
          <w:rFonts w:eastAsia="Times New Roman"/>
          <w:sz w:val="22"/>
          <w:szCs w:val="22"/>
        </w:rPr>
        <w:t>[10</w:t>
      </w:r>
      <w:r w:rsidR="002A17EB" w:rsidRPr="00221C2E">
        <w:rPr>
          <w:rFonts w:eastAsia="Times New Roman"/>
          <w:sz w:val="22"/>
          <w:szCs w:val="22"/>
        </w:rPr>
        <w:t xml:space="preserve">] </w:t>
      </w:r>
      <w:r w:rsidRPr="00221C2E">
        <w:rPr>
          <w:rFonts w:eastAsia="Times New Roman"/>
          <w:sz w:val="22"/>
          <w:szCs w:val="22"/>
        </w:rPr>
        <w:t xml:space="preserve">mentioned in the </w:t>
      </w:r>
      <w:r w:rsidR="002A17EB" w:rsidRPr="00221C2E">
        <w:rPr>
          <w:rFonts w:eastAsia="Times New Roman"/>
          <w:sz w:val="22"/>
          <w:szCs w:val="22"/>
        </w:rPr>
        <w:t>Chapter 2.2</w:t>
      </w:r>
      <w:r w:rsidRPr="00221C2E">
        <w:rPr>
          <w:rFonts w:eastAsia="Times New Roman"/>
          <w:sz w:val="22"/>
          <w:szCs w:val="22"/>
        </w:rPr>
        <w:t xml:space="preserve">, and once reached, the proliferative cell </w:t>
      </w:r>
      <w:r w:rsidR="00000E09" w:rsidRPr="00221C2E">
        <w:rPr>
          <w:rFonts w:eastAsia="Times New Roman"/>
          <w:sz w:val="22"/>
          <w:szCs w:val="22"/>
        </w:rPr>
        <w:t xml:space="preserve">will </w:t>
      </w:r>
      <w:r w:rsidRPr="00221C2E">
        <w:rPr>
          <w:rFonts w:eastAsia="Times New Roman"/>
          <w:sz w:val="22"/>
          <w:szCs w:val="22"/>
        </w:rPr>
        <w:t>diff</w:t>
      </w:r>
      <w:r w:rsidR="00000E09" w:rsidRPr="00221C2E">
        <w:rPr>
          <w:rFonts w:eastAsia="Times New Roman"/>
          <w:sz w:val="22"/>
          <w:szCs w:val="22"/>
        </w:rPr>
        <w:t>erentiate</w:t>
      </w:r>
      <w:r w:rsidRPr="00221C2E">
        <w:rPr>
          <w:rFonts w:eastAsia="Times New Roman"/>
          <w:sz w:val="22"/>
          <w:szCs w:val="22"/>
        </w:rPr>
        <w:t xml:space="preserve"> </w:t>
      </w:r>
      <w:r w:rsidR="00000E09" w:rsidRPr="00221C2E">
        <w:rPr>
          <w:rFonts w:eastAsia="Times New Roman"/>
          <w:sz w:val="22"/>
          <w:szCs w:val="22"/>
        </w:rPr>
        <w:t>in</w:t>
      </w:r>
      <w:r w:rsidRPr="00221C2E">
        <w:rPr>
          <w:rFonts w:eastAsia="Times New Roman"/>
          <w:sz w:val="22"/>
          <w:szCs w:val="22"/>
        </w:rPr>
        <w:t xml:space="preserve">to a senescent cell. Cell stage however, </w:t>
      </w:r>
      <w:r w:rsidR="00000E09" w:rsidRPr="00221C2E">
        <w:rPr>
          <w:rFonts w:eastAsia="Times New Roman"/>
          <w:sz w:val="22"/>
          <w:szCs w:val="22"/>
        </w:rPr>
        <w:t>will be</w:t>
      </w:r>
      <w:r w:rsidRPr="00221C2E">
        <w:rPr>
          <w:rFonts w:eastAsia="Times New Roman"/>
          <w:sz w:val="22"/>
          <w:szCs w:val="22"/>
        </w:rPr>
        <w:t xml:space="preserve"> used to track what stage in the cell cycle the cell is at and to decide whether the proliferative cell should undergo mitosis that iteration.</w:t>
      </w:r>
    </w:p>
    <w:p w14:paraId="0D4B33C5" w14:textId="6985C10C" w:rsidR="00641B53" w:rsidRPr="00221C2E" w:rsidRDefault="00BC60AA" w:rsidP="00221C2E">
      <w:pPr>
        <w:rPr>
          <w:rFonts w:eastAsia="Times New Roman"/>
          <w:sz w:val="22"/>
          <w:szCs w:val="22"/>
        </w:rPr>
      </w:pPr>
      <w:r w:rsidRPr="00221C2E">
        <w:rPr>
          <w:rFonts w:eastAsia="Times New Roman"/>
          <w:sz w:val="22"/>
          <w:szCs w:val="22"/>
        </w:rPr>
        <w:t>T</w:t>
      </w:r>
      <w:r w:rsidR="00641B53" w:rsidRPr="00221C2E">
        <w:rPr>
          <w:rFonts w:eastAsia="Times New Roman"/>
          <w:sz w:val="22"/>
          <w:szCs w:val="22"/>
        </w:rPr>
        <w:t xml:space="preserve">he quiescent </w:t>
      </w:r>
      <w:r w:rsidR="00B7316F" w:rsidRPr="00221C2E">
        <w:rPr>
          <w:rFonts w:eastAsia="Times New Roman"/>
          <w:sz w:val="22"/>
          <w:szCs w:val="22"/>
        </w:rPr>
        <w:t xml:space="preserve">and senescent cells only have an age </w:t>
      </w:r>
      <w:r w:rsidR="00641B53" w:rsidRPr="00221C2E">
        <w:rPr>
          <w:rFonts w:eastAsia="Times New Roman"/>
          <w:sz w:val="22"/>
          <w:szCs w:val="22"/>
        </w:rPr>
        <w:t>value associated with them. As these cells do not undergo mitosis, there is no need to track what stage of the cell cycle these cells are in and is therefore used as the Hayflick representation.</w:t>
      </w:r>
    </w:p>
    <w:p w14:paraId="412C6E49" w14:textId="0CA57E2F" w:rsidR="00EE6BA9" w:rsidRPr="00453D83" w:rsidRDefault="00FD0F7D" w:rsidP="00914971">
      <w:pPr>
        <w:pStyle w:val="ListParagraph"/>
        <w:ind w:left="0"/>
        <w:jc w:val="center"/>
        <w:rPr>
          <w:rFonts w:ascii="Times New Roman" w:eastAsia="Times New Roman" w:hAnsi="Times New Roman" w:cs="Times New Roman"/>
          <w:b/>
          <w:sz w:val="22"/>
          <w:szCs w:val="22"/>
        </w:rPr>
      </w:pPr>
      <w:r>
        <w:rPr>
          <w:rFonts w:ascii="Times New Roman" w:eastAsia="Times New Roman" w:hAnsi="Times New Roman" w:cs="Times New Roman"/>
          <w:b/>
          <w:noProof/>
          <w:sz w:val="22"/>
          <w:szCs w:val="22"/>
          <w:lang w:eastAsia="en-GB"/>
        </w:rPr>
        <w:drawing>
          <wp:inline distT="0" distB="0" distL="0" distR="0" wp14:anchorId="3C36E485" wp14:editId="29AA96F5">
            <wp:extent cx="2276923" cy="6840582"/>
            <wp:effectExtent l="0" t="0" r="9525" b="0"/>
            <wp:docPr id="77" name="Picture 77" descr="Updated_cell_differentiatio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pdated_cell_differentiation%2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5797" cy="7107588"/>
                    </a:xfrm>
                    <a:prstGeom prst="rect">
                      <a:avLst/>
                    </a:prstGeom>
                    <a:noFill/>
                    <a:ln>
                      <a:noFill/>
                    </a:ln>
                  </pic:spPr>
                </pic:pic>
              </a:graphicData>
            </a:graphic>
          </wp:inline>
        </w:drawing>
      </w:r>
    </w:p>
    <w:p w14:paraId="1CBA42FE" w14:textId="7851352C" w:rsidR="00EE6BA9" w:rsidRPr="003401CB" w:rsidRDefault="00274598" w:rsidP="006C6B42">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4.3</w:t>
      </w:r>
      <w:r w:rsidR="00EE6BA9" w:rsidRPr="003401CB">
        <w:rPr>
          <w:rFonts w:ascii="Times New Roman" w:eastAsia="Times New Roman" w:hAnsi="Times New Roman" w:cs="Times New Roman"/>
          <w:sz w:val="22"/>
          <w:szCs w:val="22"/>
        </w:rPr>
        <w:t xml:space="preserve">: Cell </w:t>
      </w:r>
      <w:r w:rsidR="00E306A2">
        <w:rPr>
          <w:rFonts w:ascii="Times New Roman" w:eastAsia="Times New Roman" w:hAnsi="Times New Roman" w:cs="Times New Roman"/>
          <w:sz w:val="22"/>
          <w:szCs w:val="22"/>
        </w:rPr>
        <w:t>Transition</w:t>
      </w:r>
      <w:r w:rsidR="00EE6BA9" w:rsidRPr="003401CB">
        <w:rPr>
          <w:rFonts w:ascii="Times New Roman" w:eastAsia="Times New Roman" w:hAnsi="Times New Roman" w:cs="Times New Roman"/>
          <w:sz w:val="22"/>
          <w:szCs w:val="22"/>
        </w:rPr>
        <w:t xml:space="preserve"> Steps</w:t>
      </w:r>
    </w:p>
    <w:p w14:paraId="7896AEE4" w14:textId="608FBDA9" w:rsidR="004F6D66" w:rsidRPr="003401CB" w:rsidRDefault="00FC1F91" w:rsidP="00EE6BA9">
      <w:pPr>
        <w:pStyle w:val="ListParagraph"/>
        <w:jc w:val="center"/>
        <w:rPr>
          <w:rFonts w:ascii="Times New Roman" w:eastAsia="Times New Roman" w:hAnsi="Times New Roman" w:cs="Times New Roman"/>
          <w:sz w:val="22"/>
          <w:szCs w:val="22"/>
        </w:rPr>
      </w:pPr>
      <w:r w:rsidRPr="003401CB">
        <w:rPr>
          <w:rFonts w:ascii="Times New Roman" w:eastAsia="Times New Roman" w:hAnsi="Times New Roman" w:cs="Times New Roman"/>
          <w:b/>
          <w:sz w:val="22"/>
          <w:szCs w:val="22"/>
        </w:rPr>
        <w:lastRenderedPageBreak/>
        <w:br/>
      </w:r>
      <w:r w:rsidRPr="003401CB">
        <w:rPr>
          <w:rFonts w:ascii="Times New Roman" w:eastAsia="Times New Roman" w:hAnsi="Times New Roman" w:cs="Times New Roman"/>
          <w:b/>
          <w:sz w:val="22"/>
          <w:szCs w:val="22"/>
        </w:rPr>
        <w:br/>
      </w:r>
    </w:p>
    <w:p w14:paraId="560E77AA" w14:textId="248A4754" w:rsidR="00CA6D75" w:rsidRPr="00CA6D75" w:rsidRDefault="00CA6D75" w:rsidP="00CA6D75">
      <w:pPr>
        <w:pStyle w:val="Heading3"/>
        <w:rPr>
          <w:rFonts w:ascii="Times New Roman" w:eastAsia="Times New Roman" w:hAnsi="Times New Roman" w:cs="Times New Roman"/>
          <w:color w:val="auto"/>
        </w:rPr>
      </w:pPr>
      <w:bookmarkStart w:id="221" w:name="_Toc513099405"/>
      <w:r w:rsidRPr="00CA6D75">
        <w:rPr>
          <w:rFonts w:ascii="Times New Roman" w:eastAsia="Times New Roman" w:hAnsi="Times New Roman" w:cs="Times New Roman"/>
          <w:color w:val="auto"/>
        </w:rPr>
        <w:t xml:space="preserve">4.1.3 </w:t>
      </w:r>
      <w:r w:rsidR="008369A0" w:rsidRPr="00CA6D75">
        <w:rPr>
          <w:rFonts w:ascii="Times New Roman" w:eastAsia="Times New Roman" w:hAnsi="Times New Roman" w:cs="Times New Roman"/>
          <w:color w:val="auto"/>
        </w:rPr>
        <w:t xml:space="preserve">Agent </w:t>
      </w:r>
      <w:r w:rsidR="004F6D66" w:rsidRPr="00CA6D75">
        <w:rPr>
          <w:rFonts w:ascii="Times New Roman" w:eastAsia="Times New Roman" w:hAnsi="Times New Roman" w:cs="Times New Roman"/>
          <w:color w:val="auto"/>
        </w:rPr>
        <w:t>Solve</w:t>
      </w:r>
      <w:bookmarkEnd w:id="221"/>
    </w:p>
    <w:p w14:paraId="6CCCF422" w14:textId="04119438" w:rsidR="00684951" w:rsidRPr="00CA6D75" w:rsidRDefault="00F754DE" w:rsidP="00CA6D75">
      <w:pPr>
        <w:rPr>
          <w:rFonts w:eastAsia="Times New Roman"/>
          <w:sz w:val="22"/>
          <w:szCs w:val="22"/>
        </w:rPr>
      </w:pPr>
      <w:r w:rsidRPr="00CA6D75">
        <w:rPr>
          <w:rFonts w:eastAsia="Times New Roman"/>
          <w:b/>
          <w:sz w:val="22"/>
          <w:szCs w:val="22"/>
        </w:rPr>
        <w:br/>
      </w:r>
      <w:r w:rsidRPr="00CA6D75">
        <w:rPr>
          <w:rFonts w:eastAsia="Times New Roman"/>
          <w:b/>
          <w:sz w:val="22"/>
          <w:szCs w:val="22"/>
        </w:rPr>
        <w:br/>
      </w:r>
      <w:r w:rsidR="000A6A7E" w:rsidRPr="00CA6D75">
        <w:rPr>
          <w:rFonts w:eastAsia="Times New Roman"/>
          <w:sz w:val="22"/>
          <w:szCs w:val="22"/>
        </w:rPr>
        <w:t>This flow chart has been created by looking at the</w:t>
      </w:r>
      <w:r w:rsidR="003B276D" w:rsidRPr="00CA6D75">
        <w:rPr>
          <w:rFonts w:eastAsia="Times New Roman"/>
          <w:sz w:val="22"/>
          <w:szCs w:val="22"/>
        </w:rPr>
        <w:t xml:space="preserve"> current</w:t>
      </w:r>
      <w:r w:rsidR="000A6A7E" w:rsidRPr="00CA6D75">
        <w:rPr>
          <w:rFonts w:eastAsia="Times New Roman"/>
          <w:sz w:val="22"/>
          <w:szCs w:val="22"/>
        </w:rPr>
        <w:t xml:space="preserve"> underlying logic for the agent_solve class in CellABM and including the extra steps required to allow for the new rules and cells the </w:t>
      </w:r>
      <w:r w:rsidR="00DF0098" w:rsidRPr="00CA6D75">
        <w:rPr>
          <w:rFonts w:eastAsia="Times New Roman"/>
          <w:sz w:val="22"/>
          <w:szCs w:val="22"/>
        </w:rPr>
        <w:t>project</w:t>
      </w:r>
      <w:r w:rsidR="000A6A7E" w:rsidRPr="00CA6D75">
        <w:rPr>
          <w:rFonts w:eastAsia="Times New Roman"/>
          <w:sz w:val="22"/>
          <w:szCs w:val="22"/>
        </w:rPr>
        <w:t xml:space="preserve"> requires. </w:t>
      </w:r>
      <w:r w:rsidR="000844D5" w:rsidRPr="00CA6D75">
        <w:rPr>
          <w:rFonts w:eastAsia="Times New Roman"/>
          <w:sz w:val="22"/>
          <w:szCs w:val="22"/>
        </w:rPr>
        <w:t>Each iteration, t</w:t>
      </w:r>
      <w:r w:rsidR="004E780A" w:rsidRPr="00CA6D75">
        <w:rPr>
          <w:rFonts w:eastAsia="Times New Roman"/>
          <w:sz w:val="22"/>
          <w:szCs w:val="22"/>
        </w:rPr>
        <w:t>hese steps will be run on every cell in the model.</w:t>
      </w:r>
    </w:p>
    <w:p w14:paraId="4A96807B" w14:textId="3ED5E8B8" w:rsidR="00164343" w:rsidRPr="00CA6D75" w:rsidRDefault="004E780A" w:rsidP="00CA6D75">
      <w:pPr>
        <w:rPr>
          <w:rFonts w:eastAsia="Times New Roman"/>
          <w:sz w:val="22"/>
          <w:szCs w:val="22"/>
        </w:rPr>
      </w:pPr>
      <w:r w:rsidRPr="00CA6D75">
        <w:rPr>
          <w:rFonts w:eastAsia="Times New Roman"/>
          <w:sz w:val="22"/>
          <w:szCs w:val="22"/>
        </w:rPr>
        <w:t xml:space="preserve">For Proliferative and Quiescent Cells, it is important to test whether they will become Senescent first as </w:t>
      </w:r>
      <w:r w:rsidR="00867A63" w:rsidRPr="00CA6D75">
        <w:rPr>
          <w:rFonts w:eastAsia="Times New Roman"/>
          <w:sz w:val="22"/>
          <w:szCs w:val="22"/>
        </w:rPr>
        <w:t>if this is true it shows the cells</w:t>
      </w:r>
      <w:r w:rsidR="00AC7C38" w:rsidRPr="00CA6D75">
        <w:rPr>
          <w:rFonts w:eastAsia="Times New Roman"/>
          <w:sz w:val="22"/>
          <w:szCs w:val="22"/>
        </w:rPr>
        <w:t xml:space="preserve"> h</w:t>
      </w:r>
      <w:r w:rsidR="00A00EFE" w:rsidRPr="00CA6D75">
        <w:rPr>
          <w:rFonts w:eastAsia="Times New Roman"/>
          <w:sz w:val="22"/>
          <w:szCs w:val="22"/>
        </w:rPr>
        <w:t>ave passed the Hayflick limit [10</w:t>
      </w:r>
      <w:r w:rsidR="00AC7C38" w:rsidRPr="00CA6D75">
        <w:rPr>
          <w:rFonts w:eastAsia="Times New Roman"/>
          <w:sz w:val="22"/>
          <w:szCs w:val="22"/>
        </w:rPr>
        <w:t>]</w:t>
      </w:r>
      <w:r w:rsidR="00867A63" w:rsidRPr="00CA6D75">
        <w:rPr>
          <w:rFonts w:eastAsia="Times New Roman"/>
          <w:sz w:val="22"/>
          <w:szCs w:val="22"/>
        </w:rPr>
        <w:t xml:space="preserve"> as seen in chapter 2.2, and </w:t>
      </w:r>
      <w:proofErr w:type="gramStart"/>
      <w:r w:rsidR="00AC7C38" w:rsidRPr="00CA6D75">
        <w:rPr>
          <w:rFonts w:eastAsia="Times New Roman"/>
          <w:sz w:val="22"/>
          <w:szCs w:val="22"/>
        </w:rPr>
        <w:t xml:space="preserve">in reality, </w:t>
      </w:r>
      <w:r w:rsidR="00867A63" w:rsidRPr="00CA6D75">
        <w:rPr>
          <w:rFonts w:eastAsia="Times New Roman"/>
          <w:sz w:val="22"/>
          <w:szCs w:val="22"/>
        </w:rPr>
        <w:t>their</w:t>
      </w:r>
      <w:proofErr w:type="gramEnd"/>
      <w:r w:rsidR="00867A63" w:rsidRPr="00CA6D75">
        <w:rPr>
          <w:rFonts w:eastAsia="Times New Roman"/>
          <w:sz w:val="22"/>
          <w:szCs w:val="22"/>
        </w:rPr>
        <w:t xml:space="preserve"> telomere ends </w:t>
      </w:r>
      <w:r w:rsidR="00AC7C38" w:rsidRPr="00CA6D75">
        <w:rPr>
          <w:rFonts w:eastAsia="Times New Roman"/>
          <w:sz w:val="22"/>
          <w:szCs w:val="22"/>
        </w:rPr>
        <w:t xml:space="preserve">would </w:t>
      </w:r>
      <w:r w:rsidR="00867A63" w:rsidRPr="00CA6D75">
        <w:rPr>
          <w:rFonts w:eastAsia="Times New Roman"/>
          <w:sz w:val="22"/>
          <w:szCs w:val="22"/>
        </w:rPr>
        <w:t>have passed their critical length</w:t>
      </w:r>
      <w:r w:rsidR="00AC7C38" w:rsidRPr="00CA6D75">
        <w:rPr>
          <w:rFonts w:eastAsia="Times New Roman"/>
          <w:sz w:val="22"/>
          <w:szCs w:val="22"/>
        </w:rPr>
        <w:t xml:space="preserve"> turning the cell s</w:t>
      </w:r>
      <w:r w:rsidR="00867A63" w:rsidRPr="00CA6D75">
        <w:rPr>
          <w:rFonts w:eastAsia="Times New Roman"/>
          <w:sz w:val="22"/>
          <w:szCs w:val="22"/>
        </w:rPr>
        <w:t xml:space="preserve">enescent. </w:t>
      </w:r>
      <w:r w:rsidRPr="00CA6D75">
        <w:rPr>
          <w:rFonts w:eastAsia="Times New Roman"/>
          <w:sz w:val="22"/>
          <w:szCs w:val="22"/>
        </w:rPr>
        <w:t xml:space="preserve"> </w:t>
      </w:r>
    </w:p>
    <w:p w14:paraId="7E591AAD" w14:textId="1E6EEB2A" w:rsidR="00867A63" w:rsidRPr="00CA6D75" w:rsidRDefault="00867A63" w:rsidP="00CA6D75">
      <w:pPr>
        <w:rPr>
          <w:rFonts w:eastAsia="Times New Roman"/>
          <w:sz w:val="22"/>
          <w:szCs w:val="22"/>
        </w:rPr>
      </w:pPr>
      <w:r w:rsidRPr="00CA6D75">
        <w:rPr>
          <w:rFonts w:eastAsia="Times New Roman"/>
          <w:sz w:val="22"/>
          <w:szCs w:val="22"/>
        </w:rPr>
        <w:t xml:space="preserve">Senescent cells are unable to differentiate back to a PC or QC, thus ever iteration they only test to see whether they will under apoptosis. </w:t>
      </w:r>
    </w:p>
    <w:p w14:paraId="3B614A5F" w14:textId="77777777" w:rsidR="00867A63" w:rsidRPr="003401CB" w:rsidRDefault="00867A63" w:rsidP="00684951">
      <w:pPr>
        <w:pStyle w:val="ListParagraph"/>
        <w:rPr>
          <w:rFonts w:ascii="Times New Roman" w:eastAsia="Times New Roman" w:hAnsi="Times New Roman" w:cs="Times New Roman"/>
          <w:sz w:val="22"/>
          <w:szCs w:val="22"/>
        </w:rPr>
      </w:pPr>
    </w:p>
    <w:p w14:paraId="753E5BD4" w14:textId="01E76331" w:rsidR="00164343" w:rsidRPr="003401CB" w:rsidRDefault="00164343" w:rsidP="00914971">
      <w:pPr>
        <w:pStyle w:val="ListParagraph"/>
        <w:ind w:left="0"/>
        <w:jc w:val="center"/>
        <w:rPr>
          <w:rFonts w:ascii="Times New Roman" w:eastAsia="Times New Roman" w:hAnsi="Times New Roman" w:cs="Times New Roman"/>
          <w:color w:val="FF0000"/>
          <w:sz w:val="22"/>
          <w:szCs w:val="22"/>
        </w:rPr>
      </w:pPr>
      <w:r w:rsidRPr="003401CB">
        <w:rPr>
          <w:rFonts w:ascii="Times New Roman" w:eastAsia="Times New Roman" w:hAnsi="Times New Roman" w:cs="Times New Roman"/>
          <w:noProof/>
          <w:color w:val="FF0000"/>
          <w:sz w:val="22"/>
          <w:szCs w:val="22"/>
          <w:lang w:eastAsia="en-GB"/>
        </w:rPr>
        <w:drawing>
          <wp:inline distT="0" distB="0" distL="0" distR="0" wp14:anchorId="17A7C8F7" wp14:editId="56B4255C">
            <wp:extent cx="4866640" cy="4046796"/>
            <wp:effectExtent l="0" t="0" r="10160" b="0"/>
            <wp:docPr id="17" name="Picture 17" descr="../../../../../../../Downloads/AgentSolveUpdate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AgentSolveUpdated.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7223" cy="4055596"/>
                    </a:xfrm>
                    <a:prstGeom prst="rect">
                      <a:avLst/>
                    </a:prstGeom>
                    <a:noFill/>
                    <a:ln>
                      <a:noFill/>
                    </a:ln>
                  </pic:spPr>
                </pic:pic>
              </a:graphicData>
            </a:graphic>
          </wp:inline>
        </w:drawing>
      </w:r>
    </w:p>
    <w:p w14:paraId="2614B4EC" w14:textId="6ED02113" w:rsidR="00117156" w:rsidRDefault="00274598" w:rsidP="002B398E">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4.4</w:t>
      </w:r>
      <w:r w:rsidR="00EE585F" w:rsidRPr="003401CB">
        <w:rPr>
          <w:rFonts w:ascii="Times New Roman" w:eastAsia="Times New Roman" w:hAnsi="Times New Roman" w:cs="Times New Roman"/>
          <w:sz w:val="22"/>
          <w:szCs w:val="22"/>
        </w:rPr>
        <w:t>: Overview of agent_solve class flow</w:t>
      </w:r>
      <w:r w:rsidR="00CA6D75">
        <w:rPr>
          <w:rFonts w:ascii="Times New Roman" w:eastAsia="Times New Roman" w:hAnsi="Times New Roman" w:cs="Times New Roman"/>
          <w:sz w:val="22"/>
          <w:szCs w:val="22"/>
        </w:rPr>
        <w:br/>
      </w:r>
    </w:p>
    <w:p w14:paraId="700527E4" w14:textId="15AC9F69" w:rsidR="00257A78" w:rsidRPr="00CA6D75" w:rsidRDefault="00CA6D75" w:rsidP="00CA6D75">
      <w:pPr>
        <w:pStyle w:val="Heading3"/>
        <w:rPr>
          <w:rFonts w:ascii="Times New Roman" w:eastAsia="Times New Roman" w:hAnsi="Times New Roman" w:cs="Times New Roman"/>
          <w:color w:val="auto"/>
        </w:rPr>
      </w:pPr>
      <w:bookmarkStart w:id="222" w:name="_Toc513099406"/>
      <w:commentRangeStart w:id="223"/>
      <w:r w:rsidRPr="00CA6D75">
        <w:rPr>
          <w:rFonts w:ascii="Times New Roman" w:eastAsia="Times New Roman" w:hAnsi="Times New Roman" w:cs="Times New Roman"/>
          <w:color w:val="auto"/>
        </w:rPr>
        <w:t xml:space="preserve">4.1.4 </w:t>
      </w:r>
      <w:r w:rsidR="0062558D" w:rsidRPr="00CA6D75">
        <w:rPr>
          <w:rFonts w:ascii="Times New Roman" w:eastAsia="Times New Roman" w:hAnsi="Times New Roman" w:cs="Times New Roman"/>
          <w:color w:val="auto"/>
        </w:rPr>
        <w:t>Proliferative Growth</w:t>
      </w:r>
      <w:bookmarkEnd w:id="222"/>
      <w:commentRangeEnd w:id="223"/>
      <w:r w:rsidR="0056699E">
        <w:rPr>
          <w:rStyle w:val="CommentReference"/>
          <w:rFonts w:ascii="Times New Roman" w:eastAsiaTheme="minorHAnsi" w:hAnsi="Times New Roman" w:cs="Times New Roman"/>
          <w:color w:val="auto"/>
        </w:rPr>
        <w:commentReference w:id="223"/>
      </w:r>
    </w:p>
    <w:p w14:paraId="43AF1539" w14:textId="77777777" w:rsidR="00893BBE" w:rsidRPr="00CA6D75" w:rsidRDefault="00893BBE" w:rsidP="00CA6D75">
      <w:pPr>
        <w:rPr>
          <w:rFonts w:eastAsia="Times New Roman"/>
          <w:b/>
          <w:szCs w:val="22"/>
        </w:rPr>
      </w:pPr>
    </w:p>
    <w:p w14:paraId="2ECE15BB" w14:textId="2173E8B7" w:rsidR="00893BBE" w:rsidRPr="00893BBE" w:rsidRDefault="00893BBE" w:rsidP="00893BBE">
      <w:pPr>
        <w:pStyle w:val="ListParagraph"/>
        <w:rPr>
          <w:rFonts w:eastAsia="Times New Roman"/>
          <w:sz w:val="22"/>
          <w:szCs w:val="22"/>
        </w:rPr>
      </w:pPr>
      <w:r>
        <w:rPr>
          <w:rFonts w:eastAsia="Times New Roman"/>
          <w:sz w:val="22"/>
          <w:szCs w:val="22"/>
        </w:rPr>
        <w:t>Each iteration each proliferative cell increments 1 stage through the cell cycle. As there are 4 stages and the cell needs to double in size by stage 4 to undergo mitosis [3] the followi</w:t>
      </w:r>
      <w:r w:rsidR="003D2EC0">
        <w:rPr>
          <w:rFonts w:eastAsia="Times New Roman"/>
          <w:sz w:val="22"/>
          <w:szCs w:val="22"/>
        </w:rPr>
        <w:t>ng algorithm shown in Figure 4.5</w:t>
      </w:r>
      <w:r>
        <w:rPr>
          <w:rFonts w:eastAsia="Times New Roman"/>
          <w:sz w:val="22"/>
          <w:szCs w:val="22"/>
        </w:rPr>
        <w:t xml:space="preserve"> was devised. Here no matter what stage each cell is at it will be double its original size before undergoing mitosis. </w:t>
      </w:r>
    </w:p>
    <w:p w14:paraId="5935D37C" w14:textId="10D85B47" w:rsidR="0062558D" w:rsidRDefault="0062558D" w:rsidP="00914971">
      <w:pPr>
        <w:pStyle w:val="ListParagraph"/>
        <w:ind w:left="0"/>
        <w:jc w:val="center"/>
        <w:rPr>
          <w:rFonts w:eastAsia="Times New Roman"/>
          <w:b/>
          <w:szCs w:val="22"/>
        </w:rPr>
      </w:pPr>
      <w:r w:rsidRPr="0062558D">
        <w:rPr>
          <w:rFonts w:eastAsia="Times New Roman"/>
          <w:b/>
          <w:szCs w:val="22"/>
        </w:rPr>
        <w:lastRenderedPageBreak/>
        <w:br/>
      </w:r>
      <w:r w:rsidR="00257A78">
        <w:rPr>
          <w:rFonts w:eastAsia="Times New Roman"/>
          <w:b/>
          <w:noProof/>
          <w:szCs w:val="22"/>
          <w:lang w:eastAsia="en-GB"/>
        </w:rPr>
        <w:drawing>
          <wp:inline distT="0" distB="0" distL="0" distR="0" wp14:anchorId="001A1C94" wp14:editId="2A6E3D48">
            <wp:extent cx="3324675" cy="5090370"/>
            <wp:effectExtent l="0" t="0" r="3175" b="0"/>
            <wp:docPr id="75" name="Picture 75" descr="ProliferatingCell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roliferatingCellGrowth.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4484" cy="5105389"/>
                    </a:xfrm>
                    <a:prstGeom prst="rect">
                      <a:avLst/>
                    </a:prstGeom>
                    <a:noFill/>
                    <a:ln>
                      <a:noFill/>
                    </a:ln>
                  </pic:spPr>
                </pic:pic>
              </a:graphicData>
            </a:graphic>
          </wp:inline>
        </w:drawing>
      </w:r>
    </w:p>
    <w:p w14:paraId="11476844" w14:textId="38FCFF19" w:rsidR="00257A78" w:rsidRDefault="003D2EC0" w:rsidP="00257A78">
      <w:pPr>
        <w:pStyle w:val="ListParagraph"/>
        <w:jc w:val="center"/>
        <w:rPr>
          <w:rFonts w:eastAsia="Times New Roman"/>
          <w:sz w:val="22"/>
          <w:szCs w:val="22"/>
        </w:rPr>
      </w:pPr>
      <w:r>
        <w:rPr>
          <w:rFonts w:eastAsia="Times New Roman"/>
          <w:sz w:val="22"/>
          <w:szCs w:val="22"/>
        </w:rPr>
        <w:t>Figure 4.5</w:t>
      </w:r>
      <w:r w:rsidR="00257A78">
        <w:rPr>
          <w:rFonts w:eastAsia="Times New Roman"/>
          <w:sz w:val="22"/>
          <w:szCs w:val="22"/>
        </w:rPr>
        <w:t>: How growth is calculated each iteration</w:t>
      </w:r>
    </w:p>
    <w:p w14:paraId="36CA56F9" w14:textId="77777777" w:rsidR="008946D5" w:rsidRPr="00257A78" w:rsidRDefault="008946D5" w:rsidP="00257A78">
      <w:pPr>
        <w:pStyle w:val="ListParagraph"/>
        <w:jc w:val="center"/>
        <w:rPr>
          <w:rFonts w:eastAsia="Times New Roman"/>
          <w:sz w:val="22"/>
          <w:szCs w:val="22"/>
        </w:rPr>
      </w:pPr>
    </w:p>
    <w:p w14:paraId="4887F867" w14:textId="58AF1B44" w:rsidR="00257A78" w:rsidRPr="00CA6D75" w:rsidRDefault="00CA6D75" w:rsidP="00CA6D75">
      <w:pPr>
        <w:pStyle w:val="Heading3"/>
        <w:rPr>
          <w:rFonts w:ascii="Times New Roman" w:eastAsia="Times New Roman" w:hAnsi="Times New Roman" w:cs="Times New Roman"/>
        </w:rPr>
      </w:pPr>
      <w:bookmarkStart w:id="224" w:name="_Toc513099407"/>
      <w:commentRangeStart w:id="225"/>
      <w:r w:rsidRPr="00CA6D75">
        <w:rPr>
          <w:rFonts w:ascii="Times New Roman" w:eastAsia="Times New Roman" w:hAnsi="Times New Roman" w:cs="Times New Roman"/>
        </w:rPr>
        <w:t xml:space="preserve">4.1.5 </w:t>
      </w:r>
      <w:r w:rsidR="0062558D" w:rsidRPr="00CA6D75">
        <w:rPr>
          <w:rFonts w:ascii="Times New Roman" w:eastAsia="Times New Roman" w:hAnsi="Times New Roman" w:cs="Times New Roman"/>
        </w:rPr>
        <w:t>Mitosis</w:t>
      </w:r>
      <w:bookmarkEnd w:id="224"/>
      <w:commentRangeEnd w:id="225"/>
      <w:r w:rsidR="0056699E">
        <w:rPr>
          <w:rStyle w:val="CommentReference"/>
          <w:rFonts w:ascii="Times New Roman" w:eastAsiaTheme="minorHAnsi" w:hAnsi="Times New Roman" w:cs="Times New Roman"/>
          <w:color w:val="auto"/>
        </w:rPr>
        <w:commentReference w:id="225"/>
      </w:r>
    </w:p>
    <w:p w14:paraId="3CA3D7EB" w14:textId="77777777" w:rsidR="00CA6D75" w:rsidRPr="00CA6D75" w:rsidRDefault="00CA6D75" w:rsidP="00CA6D75">
      <w:pPr>
        <w:rPr>
          <w:rFonts w:eastAsia="Times New Roman"/>
          <w:b/>
          <w:szCs w:val="22"/>
        </w:rPr>
      </w:pPr>
    </w:p>
    <w:p w14:paraId="709C755E" w14:textId="4C02BB4B" w:rsidR="008946D5" w:rsidRPr="00CA6D75" w:rsidRDefault="008946D5" w:rsidP="00CA6D75">
      <w:pPr>
        <w:rPr>
          <w:rFonts w:eastAsia="Times New Roman"/>
          <w:sz w:val="22"/>
          <w:szCs w:val="22"/>
        </w:rPr>
      </w:pPr>
      <w:r w:rsidRPr="00CA6D75">
        <w:rPr>
          <w:rFonts w:eastAsia="Times New Roman"/>
          <w:sz w:val="22"/>
          <w:szCs w:val="22"/>
        </w:rPr>
        <w:t>After the proliferative cell has undergone growth, it checks to see whether it can perform mitosis. To qualify, the cell must be in M phase (stage 4) and will be double its starting size. Here the parent cell halves its area, turning into one of the two daughter cells and a new cell is created from the proliferating cell class with the same area as the first daughter cell.</w:t>
      </w:r>
    </w:p>
    <w:p w14:paraId="340BCA4F" w14:textId="77777777" w:rsidR="00257A78" w:rsidRDefault="0062558D" w:rsidP="00914971">
      <w:pPr>
        <w:pStyle w:val="ListParagraph"/>
        <w:ind w:left="0"/>
        <w:jc w:val="center"/>
        <w:rPr>
          <w:rFonts w:eastAsia="Times New Roman"/>
          <w:b/>
          <w:szCs w:val="22"/>
        </w:rPr>
      </w:pPr>
      <w:r w:rsidRPr="0062558D">
        <w:rPr>
          <w:rFonts w:eastAsia="Times New Roman"/>
          <w:b/>
          <w:szCs w:val="22"/>
        </w:rPr>
        <w:lastRenderedPageBreak/>
        <w:br/>
      </w:r>
      <w:r w:rsidR="00257A78">
        <w:rPr>
          <w:rFonts w:eastAsia="Times New Roman"/>
          <w:b/>
          <w:noProof/>
          <w:szCs w:val="22"/>
          <w:lang w:eastAsia="en-GB"/>
        </w:rPr>
        <w:drawing>
          <wp:inline distT="0" distB="0" distL="0" distR="0" wp14:anchorId="0CBD59D5" wp14:editId="7791727B">
            <wp:extent cx="2046063" cy="4301723"/>
            <wp:effectExtent l="0" t="0" r="11430" b="0"/>
            <wp:docPr id="76" name="Picture 76" descr="CheckMito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heckMitosi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9715" cy="4309401"/>
                    </a:xfrm>
                    <a:prstGeom prst="rect">
                      <a:avLst/>
                    </a:prstGeom>
                    <a:noFill/>
                    <a:ln>
                      <a:noFill/>
                    </a:ln>
                  </pic:spPr>
                </pic:pic>
              </a:graphicData>
            </a:graphic>
          </wp:inline>
        </w:drawing>
      </w:r>
    </w:p>
    <w:p w14:paraId="4844D086" w14:textId="507CCE13" w:rsidR="002B398E" w:rsidRPr="0062558D" w:rsidRDefault="003D2EC0" w:rsidP="00257A78">
      <w:pPr>
        <w:pStyle w:val="ListParagraph"/>
        <w:jc w:val="center"/>
        <w:rPr>
          <w:rFonts w:eastAsia="Times New Roman"/>
          <w:b/>
          <w:szCs w:val="22"/>
        </w:rPr>
      </w:pPr>
      <w:r>
        <w:rPr>
          <w:rFonts w:eastAsia="Times New Roman"/>
          <w:sz w:val="22"/>
          <w:szCs w:val="22"/>
        </w:rPr>
        <w:t>Figure 4.6</w:t>
      </w:r>
      <w:r w:rsidR="00257A78">
        <w:rPr>
          <w:rFonts w:eastAsia="Times New Roman"/>
          <w:sz w:val="22"/>
          <w:szCs w:val="22"/>
        </w:rPr>
        <w:t>: Mitosis</w:t>
      </w:r>
      <w:r w:rsidR="008946D5">
        <w:rPr>
          <w:rFonts w:eastAsia="Times New Roman"/>
          <w:sz w:val="22"/>
          <w:szCs w:val="22"/>
        </w:rPr>
        <w:t xml:space="preserve"> algorithm</w:t>
      </w:r>
      <w:r w:rsidR="00E14BBF" w:rsidRPr="0062558D">
        <w:rPr>
          <w:rFonts w:eastAsia="Times New Roman"/>
          <w:b/>
          <w:szCs w:val="22"/>
        </w:rPr>
        <w:br/>
      </w:r>
    </w:p>
    <w:p w14:paraId="4FE3D46E" w14:textId="20FB2510" w:rsidR="00CA6D75" w:rsidRPr="00CA6D75" w:rsidRDefault="00CA6D75" w:rsidP="00CA6D75">
      <w:pPr>
        <w:pStyle w:val="Heading2"/>
        <w:rPr>
          <w:rFonts w:ascii="Times New Roman" w:eastAsia="Times New Roman" w:hAnsi="Times New Roman" w:cs="Times New Roman"/>
          <w:color w:val="auto"/>
        </w:rPr>
      </w:pPr>
      <w:bookmarkStart w:id="226" w:name="_Toc513099408"/>
      <w:r w:rsidRPr="00CA6D75">
        <w:rPr>
          <w:rFonts w:ascii="Times New Roman" w:eastAsia="Times New Roman" w:hAnsi="Times New Roman" w:cs="Times New Roman"/>
          <w:color w:val="auto"/>
        </w:rPr>
        <w:t xml:space="preserve">4.2 </w:t>
      </w:r>
      <w:r w:rsidR="002B398E" w:rsidRPr="00CA6D75">
        <w:rPr>
          <w:rFonts w:ascii="Times New Roman" w:eastAsia="Times New Roman" w:hAnsi="Times New Roman" w:cs="Times New Roman"/>
          <w:color w:val="auto"/>
        </w:rPr>
        <w:t>An overview of Python and its Class System</w:t>
      </w:r>
      <w:bookmarkEnd w:id="226"/>
    </w:p>
    <w:p w14:paraId="1E9E9BD8" w14:textId="1DEC3C8F" w:rsidR="002B398E" w:rsidRPr="00CA6D75" w:rsidRDefault="002B398E" w:rsidP="00CA6D75">
      <w:pPr>
        <w:rPr>
          <w:rFonts w:eastAsia="Times New Roman"/>
          <w:b/>
          <w:sz w:val="22"/>
          <w:szCs w:val="22"/>
        </w:rPr>
      </w:pPr>
      <w:r w:rsidRPr="00CA6D75">
        <w:rPr>
          <w:rFonts w:eastAsia="Times New Roman"/>
          <w:b/>
          <w:sz w:val="22"/>
          <w:szCs w:val="22"/>
        </w:rPr>
        <w:br/>
      </w:r>
      <w:r w:rsidRPr="00CA6D75">
        <w:rPr>
          <w:rFonts w:eastAsia="Times New Roman"/>
          <w:sz w:val="22"/>
          <w:szCs w:val="22"/>
        </w:rPr>
        <w:t xml:space="preserve">Since the implementation will be driven using CellABM, Python is the language of choice for this project. Python is </w:t>
      </w:r>
      <w:proofErr w:type="gramStart"/>
      <w:r w:rsidRPr="00CA6D75">
        <w:rPr>
          <w:rFonts w:eastAsia="Times New Roman"/>
          <w:sz w:val="22"/>
          <w:szCs w:val="22"/>
        </w:rPr>
        <w:t>similar to</w:t>
      </w:r>
      <w:proofErr w:type="gramEnd"/>
      <w:r w:rsidRPr="00CA6D75">
        <w:rPr>
          <w:rFonts w:eastAsia="Times New Roman"/>
          <w:sz w:val="22"/>
          <w:szCs w:val="22"/>
        </w:rPr>
        <w:t xml:space="preserve"> other widely used languages such as Java and JavaScript [</w:t>
      </w:r>
      <w:r w:rsidR="00A00EFE" w:rsidRPr="00CA6D75">
        <w:rPr>
          <w:rFonts w:eastAsia="Times New Roman"/>
          <w:sz w:val="22"/>
          <w:szCs w:val="22"/>
        </w:rPr>
        <w:t>29</w:t>
      </w:r>
      <w:r w:rsidRPr="00CA6D75">
        <w:rPr>
          <w:rFonts w:eastAsia="Times New Roman"/>
          <w:sz w:val="22"/>
          <w:szCs w:val="22"/>
        </w:rPr>
        <w:t>]</w:t>
      </w:r>
      <w:r w:rsidRPr="00CA6D75">
        <w:rPr>
          <w:rFonts w:eastAsia="Times New Roman"/>
          <w:color w:val="FF0000"/>
          <w:sz w:val="22"/>
          <w:szCs w:val="22"/>
        </w:rPr>
        <w:t xml:space="preserve"> </w:t>
      </w:r>
      <w:r w:rsidRPr="00CA6D75">
        <w:rPr>
          <w:rFonts w:eastAsia="Times New Roman"/>
          <w:sz w:val="22"/>
          <w:szCs w:val="22"/>
        </w:rPr>
        <w:t xml:space="preserve">in that it is an interpreted and an Object Orientated Programming (OOP) language. However, Python has some significant differences that lead it to be syntactically easier to read than Java and it has better code reuse than JavaScript. A Python program is generally 3-5 times smaller than the same program written in Java, thus decreasing development time and reducing the chance of bugs. </w:t>
      </w:r>
      <w:r w:rsidRPr="00CA6D75">
        <w:rPr>
          <w:rFonts w:eastAsia="Times New Roman"/>
          <w:sz w:val="22"/>
          <w:szCs w:val="22"/>
        </w:rPr>
        <w:br/>
        <w:t>In Python, data is encapsulated inside objects. These objects can change their own data or interact with other objects. This method of object orientation can be used to represent the different types of cells required in the program.</w:t>
      </w:r>
    </w:p>
    <w:p w14:paraId="45CD6D4F" w14:textId="14A34932" w:rsidR="002B398E" w:rsidRPr="003401CB" w:rsidRDefault="002B398E" w:rsidP="00CA6D75">
      <w:pPr>
        <w:rPr>
          <w:rFonts w:eastAsia="Times New Roman"/>
          <w:b/>
          <w:sz w:val="22"/>
          <w:szCs w:val="22"/>
        </w:rPr>
      </w:pPr>
      <w:r w:rsidRPr="003401CB">
        <w:rPr>
          <w:rFonts w:eastAsia="Times New Roman"/>
          <w:sz w:val="22"/>
          <w:szCs w:val="22"/>
        </w:rPr>
        <w:t>Python also uses inheritance. This means that instead of writing the same function for several classes, there can be one parent class with the function and other classes can inherited that function from them, reducing repeated code. In the case of CellABM, this means each cell type: Proliferative, Senescent, and Quiescent can all inherit the same apoptosis (cell death) function from a</w:t>
      </w:r>
      <w:r>
        <w:rPr>
          <w:rFonts w:eastAsia="Times New Roman"/>
          <w:sz w:val="22"/>
          <w:szCs w:val="22"/>
        </w:rPr>
        <w:t>n overall general_cell class.</w:t>
      </w:r>
      <w:r w:rsidRPr="003401CB">
        <w:rPr>
          <w:rFonts w:eastAsia="Times New Roman"/>
          <w:color w:val="ED7D31" w:themeColor="accent2"/>
          <w:sz w:val="22"/>
          <w:szCs w:val="22"/>
        </w:rPr>
        <w:br/>
      </w:r>
      <w:r w:rsidR="0056699E">
        <w:rPr>
          <w:rFonts w:eastAsia="Times New Roman"/>
          <w:b/>
          <w:sz w:val="22"/>
          <w:szCs w:val="22"/>
        </w:rPr>
        <w:br/>
      </w:r>
      <w:r w:rsidR="0056699E">
        <w:rPr>
          <w:rFonts w:eastAsia="Times New Roman"/>
          <w:b/>
          <w:sz w:val="22"/>
          <w:szCs w:val="22"/>
        </w:rPr>
        <w:br/>
      </w:r>
      <w:r w:rsidR="0056699E">
        <w:rPr>
          <w:rFonts w:eastAsia="Times New Roman"/>
          <w:b/>
          <w:sz w:val="22"/>
          <w:szCs w:val="22"/>
        </w:rPr>
        <w:br/>
      </w:r>
      <w:r w:rsidR="0056699E">
        <w:rPr>
          <w:rFonts w:eastAsia="Times New Roman"/>
          <w:b/>
          <w:sz w:val="22"/>
          <w:szCs w:val="22"/>
        </w:rPr>
        <w:br/>
      </w:r>
      <w:r w:rsidR="0056699E">
        <w:rPr>
          <w:rFonts w:eastAsia="Times New Roman"/>
          <w:b/>
          <w:sz w:val="22"/>
          <w:szCs w:val="22"/>
        </w:rPr>
        <w:br/>
      </w:r>
    </w:p>
    <w:p w14:paraId="65C1ADAE" w14:textId="1F4EAA5E" w:rsidR="00CA6D75" w:rsidRPr="00CA6D75" w:rsidRDefault="00CA6D75" w:rsidP="00CA6D75">
      <w:pPr>
        <w:pStyle w:val="Heading2"/>
        <w:rPr>
          <w:rFonts w:ascii="Times New Roman" w:eastAsia="Times New Roman" w:hAnsi="Times New Roman" w:cs="Times New Roman"/>
          <w:color w:val="auto"/>
        </w:rPr>
      </w:pPr>
      <w:bookmarkStart w:id="227" w:name="_Toc513099409"/>
      <w:r w:rsidRPr="00CA6D75">
        <w:rPr>
          <w:rFonts w:ascii="Times New Roman" w:eastAsia="Times New Roman" w:hAnsi="Times New Roman" w:cs="Times New Roman"/>
          <w:color w:val="auto"/>
        </w:rPr>
        <w:lastRenderedPageBreak/>
        <w:t>4.3 C</w:t>
      </w:r>
      <w:r w:rsidR="002B398E" w:rsidRPr="00CA6D75">
        <w:rPr>
          <w:rFonts w:ascii="Times New Roman" w:eastAsia="Times New Roman" w:hAnsi="Times New Roman" w:cs="Times New Roman"/>
          <w:color w:val="auto"/>
        </w:rPr>
        <w:t>lass Diagrams</w:t>
      </w:r>
      <w:bookmarkEnd w:id="227"/>
    </w:p>
    <w:p w14:paraId="74E7403F" w14:textId="537739BC" w:rsidR="002B398E" w:rsidRPr="00CA6D75" w:rsidRDefault="002B398E" w:rsidP="00CA6D75">
      <w:pPr>
        <w:rPr>
          <w:rFonts w:eastAsia="Times New Roman"/>
          <w:b/>
          <w:sz w:val="22"/>
          <w:szCs w:val="22"/>
        </w:rPr>
      </w:pPr>
      <w:r w:rsidRPr="00CA6D75">
        <w:rPr>
          <w:rFonts w:eastAsia="Times New Roman"/>
          <w:b/>
          <w:sz w:val="22"/>
          <w:szCs w:val="22"/>
        </w:rPr>
        <w:br/>
      </w:r>
      <w:r w:rsidRPr="00CA6D75">
        <w:rPr>
          <w:rFonts w:eastAsia="Times New Roman"/>
          <w:sz w:val="22"/>
          <w:szCs w:val="22"/>
        </w:rPr>
        <w:t xml:space="preserve">This class diagram is intended to show the information flow throughout the program and how the classes communicate with each other. An important feature to note is the general_cell class acting as a parent class for the three cell types. </w:t>
      </w:r>
    </w:p>
    <w:p w14:paraId="669894D7" w14:textId="77777777" w:rsidR="002B398E" w:rsidRPr="003401CB" w:rsidRDefault="002B398E" w:rsidP="002B398E">
      <w:pPr>
        <w:rPr>
          <w:rFonts w:eastAsia="Times New Roman"/>
          <w:b/>
          <w:sz w:val="22"/>
          <w:szCs w:val="22"/>
        </w:rPr>
      </w:pPr>
    </w:p>
    <w:p w14:paraId="0692E1F0" w14:textId="77777777" w:rsidR="002B398E" w:rsidRPr="003401CB" w:rsidRDefault="002B398E" w:rsidP="002B398E">
      <w:pPr>
        <w:rPr>
          <w:rFonts w:eastAsia="Times New Roman"/>
          <w:b/>
          <w:sz w:val="22"/>
          <w:szCs w:val="22"/>
        </w:rPr>
      </w:pPr>
    </w:p>
    <w:p w14:paraId="635755FA" w14:textId="77777777" w:rsidR="00914971" w:rsidRDefault="002B398E" w:rsidP="00914971">
      <w:pPr>
        <w:jc w:val="center"/>
        <w:rPr>
          <w:rFonts w:eastAsia="Times New Roman"/>
          <w:sz w:val="22"/>
          <w:szCs w:val="22"/>
        </w:rPr>
      </w:pPr>
      <w:r w:rsidRPr="003401CB">
        <w:rPr>
          <w:rFonts w:eastAsia="Times New Roman"/>
          <w:noProof/>
          <w:sz w:val="22"/>
          <w:szCs w:val="22"/>
        </w:rPr>
        <w:drawing>
          <wp:inline distT="0" distB="0" distL="0" distR="0" wp14:anchorId="09B38577" wp14:editId="2E57798C">
            <wp:extent cx="4866640" cy="2396840"/>
            <wp:effectExtent l="0" t="0" r="10160" b="0"/>
            <wp:docPr id="15" name="Picture 15" descr="class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Diagram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6784" cy="2401836"/>
                    </a:xfrm>
                    <a:prstGeom prst="rect">
                      <a:avLst/>
                    </a:prstGeom>
                    <a:noFill/>
                    <a:ln>
                      <a:noFill/>
                    </a:ln>
                  </pic:spPr>
                </pic:pic>
              </a:graphicData>
            </a:graphic>
          </wp:inline>
        </w:drawing>
      </w:r>
    </w:p>
    <w:p w14:paraId="4BF261E5" w14:textId="0B239FA6" w:rsidR="002B398E" w:rsidRPr="003401CB" w:rsidRDefault="003D2EC0" w:rsidP="00914971">
      <w:pPr>
        <w:jc w:val="center"/>
        <w:rPr>
          <w:rFonts w:eastAsia="Times New Roman"/>
          <w:b/>
          <w:sz w:val="22"/>
          <w:szCs w:val="22"/>
        </w:rPr>
      </w:pPr>
      <w:r>
        <w:rPr>
          <w:rFonts w:eastAsia="Times New Roman"/>
          <w:sz w:val="22"/>
          <w:szCs w:val="22"/>
        </w:rPr>
        <w:t>Figure 4.7</w:t>
      </w:r>
      <w:r w:rsidR="002B398E" w:rsidRPr="003401CB">
        <w:rPr>
          <w:rFonts w:eastAsia="Times New Roman"/>
          <w:sz w:val="22"/>
          <w:szCs w:val="22"/>
        </w:rPr>
        <w:t>: Class diagram of CellABM</w:t>
      </w:r>
      <w:r w:rsidR="002B398E" w:rsidRPr="003401CB">
        <w:rPr>
          <w:rFonts w:eastAsia="Times New Roman"/>
          <w:b/>
          <w:sz w:val="22"/>
          <w:szCs w:val="22"/>
        </w:rPr>
        <w:br/>
      </w:r>
    </w:p>
    <w:p w14:paraId="2C04D776" w14:textId="701DCC72" w:rsidR="00DB75A7" w:rsidRPr="00DB75A7" w:rsidRDefault="00DB75A7" w:rsidP="00DB75A7">
      <w:pPr>
        <w:pStyle w:val="Heading2"/>
        <w:rPr>
          <w:rFonts w:ascii="Times New Roman" w:eastAsia="Times New Roman" w:hAnsi="Times New Roman" w:cs="Times New Roman"/>
          <w:color w:val="auto"/>
        </w:rPr>
      </w:pPr>
      <w:bookmarkStart w:id="228" w:name="_Toc513099410"/>
      <w:r w:rsidRPr="00DB75A7">
        <w:rPr>
          <w:rFonts w:ascii="Times New Roman" w:eastAsia="Times New Roman" w:hAnsi="Times New Roman" w:cs="Times New Roman"/>
          <w:color w:val="auto"/>
        </w:rPr>
        <w:t xml:space="preserve">4.4 </w:t>
      </w:r>
      <w:r w:rsidR="002B398E" w:rsidRPr="00DB75A7">
        <w:rPr>
          <w:rFonts w:ascii="Times New Roman" w:eastAsia="Times New Roman" w:hAnsi="Times New Roman" w:cs="Times New Roman"/>
          <w:color w:val="auto"/>
        </w:rPr>
        <w:t>Environment</w:t>
      </w:r>
      <w:bookmarkEnd w:id="228"/>
    </w:p>
    <w:p w14:paraId="2CA26064" w14:textId="4239119F" w:rsidR="002B398E" w:rsidRPr="00DB75A7" w:rsidRDefault="002B398E" w:rsidP="00DB75A7">
      <w:pPr>
        <w:rPr>
          <w:rFonts w:eastAsia="Times New Roman"/>
          <w:b/>
          <w:sz w:val="22"/>
          <w:szCs w:val="22"/>
        </w:rPr>
      </w:pPr>
      <w:r w:rsidRPr="00DB75A7">
        <w:rPr>
          <w:rFonts w:eastAsia="Times New Roman"/>
          <w:b/>
          <w:sz w:val="22"/>
          <w:szCs w:val="22"/>
        </w:rPr>
        <w:br/>
      </w:r>
      <w:r w:rsidRPr="00DB75A7">
        <w:rPr>
          <w:rFonts w:eastAsia="Times New Roman"/>
          <w:sz w:val="22"/>
          <w:szCs w:val="22"/>
        </w:rPr>
        <w:t xml:space="preserve">At the beginning of the program, the user will define several key parameters used to initialise the environment. Notably, the size (in micrometres), the number of starting Proliferating Cells and the number of starting Senescent Cells. This allows the user to define cell ratios for differing patient ages in accordance with the research question. </w:t>
      </w:r>
    </w:p>
    <w:p w14:paraId="6C5899C4" w14:textId="77777777" w:rsidR="002B398E" w:rsidRPr="00DB75A7" w:rsidRDefault="002B398E" w:rsidP="00DB75A7">
      <w:pPr>
        <w:rPr>
          <w:rFonts w:eastAsia="Times New Roman"/>
          <w:b/>
          <w:sz w:val="22"/>
          <w:szCs w:val="22"/>
        </w:rPr>
      </w:pPr>
      <w:r w:rsidRPr="00DB75A7">
        <w:rPr>
          <w:rFonts w:eastAsia="Times New Roman"/>
          <w:sz w:val="22"/>
          <w:szCs w:val="22"/>
        </w:rPr>
        <w:t xml:space="preserve">The Environment class creates the starting agents with a random set of parameters taken from a distributed range given, and appends them to a list of starting agents. </w:t>
      </w:r>
    </w:p>
    <w:p w14:paraId="1E0FF24F" w14:textId="77777777" w:rsidR="002B398E" w:rsidRPr="00DB75A7" w:rsidRDefault="002B398E" w:rsidP="00DB75A7">
      <w:pPr>
        <w:rPr>
          <w:rFonts w:eastAsia="Times New Roman"/>
          <w:color w:val="FF0000"/>
          <w:sz w:val="22"/>
          <w:szCs w:val="22"/>
        </w:rPr>
      </w:pPr>
      <w:r w:rsidRPr="00DB75A7">
        <w:rPr>
          <w:rFonts w:eastAsia="Times New Roman"/>
          <w:sz w:val="22"/>
          <w:szCs w:val="22"/>
        </w:rPr>
        <w:t xml:space="preserve">The environment will be modelled as a discrete space where agents cannot leave, to preserve computational runtime, and will provide the space for the agents to interact with each other. Cell positions can be mapped into this 2D space using a 2D array of equal size to the user’s definition and giving each cell an [x, y] coordinate. </w:t>
      </w:r>
      <w:r w:rsidRPr="00DB75A7">
        <w:rPr>
          <w:rFonts w:eastAsia="Times New Roman"/>
          <w:color w:val="FF0000"/>
          <w:sz w:val="22"/>
          <w:szCs w:val="22"/>
        </w:rPr>
        <w:t xml:space="preserve"> </w:t>
      </w:r>
    </w:p>
    <w:p w14:paraId="13008A96" w14:textId="64CF8F26" w:rsidR="002B398E" w:rsidRPr="00F345B6" w:rsidRDefault="002B398E" w:rsidP="00DB75A7">
      <w:pPr>
        <w:rPr>
          <w:rFonts w:eastAsia="Times New Roman"/>
          <w:sz w:val="22"/>
          <w:szCs w:val="22"/>
        </w:rPr>
      </w:pPr>
      <w:r w:rsidRPr="00F345B6">
        <w:rPr>
          <w:rFonts w:eastAsia="Times New Roman"/>
          <w:sz w:val="22"/>
          <w:szCs w:val="22"/>
        </w:rPr>
        <w:t>Although in biology endothelial cells live in a 3D space, they tend not to over-lap one another, thus creating a 2D plane. For this reason, it is believed that little information is lost by modelling in 2D.</w:t>
      </w:r>
    </w:p>
    <w:p w14:paraId="16AE40E9" w14:textId="27001E48" w:rsidR="00830234" w:rsidRPr="003401CB" w:rsidRDefault="00830234">
      <w:pPr>
        <w:rPr>
          <w:rFonts w:eastAsia="Times New Roman"/>
          <w:b/>
          <w:sz w:val="22"/>
          <w:szCs w:val="22"/>
        </w:rPr>
      </w:pPr>
    </w:p>
    <w:p w14:paraId="136AAE2A" w14:textId="7D726051" w:rsidR="00C65769" w:rsidRPr="00DB75A7" w:rsidRDefault="00DB75A7" w:rsidP="00DB75A7">
      <w:pPr>
        <w:pStyle w:val="Heading2"/>
        <w:rPr>
          <w:rFonts w:ascii="Times New Roman" w:eastAsia="Times New Roman" w:hAnsi="Times New Roman" w:cs="Times New Roman"/>
          <w:color w:val="auto"/>
        </w:rPr>
      </w:pPr>
      <w:bookmarkStart w:id="229" w:name="_Toc513099411"/>
      <w:r w:rsidRPr="00DB75A7">
        <w:rPr>
          <w:rFonts w:ascii="Times New Roman" w:eastAsia="Times New Roman" w:hAnsi="Times New Roman" w:cs="Times New Roman"/>
          <w:color w:val="auto"/>
        </w:rPr>
        <w:t xml:space="preserve">4.5 </w:t>
      </w:r>
      <w:r w:rsidR="00263861" w:rsidRPr="00DB75A7">
        <w:rPr>
          <w:rFonts w:ascii="Times New Roman" w:eastAsia="Times New Roman" w:hAnsi="Times New Roman" w:cs="Times New Roman"/>
          <w:color w:val="auto"/>
        </w:rPr>
        <w:t>Simulations to Run</w:t>
      </w:r>
      <w:bookmarkEnd w:id="229"/>
    </w:p>
    <w:p w14:paraId="234DA42A" w14:textId="77777777" w:rsidR="00DB75A7" w:rsidRPr="00DB75A7" w:rsidRDefault="00DB75A7" w:rsidP="00DB75A7">
      <w:pPr>
        <w:rPr>
          <w:rFonts w:eastAsia="Times New Roman"/>
          <w:b/>
          <w:szCs w:val="22"/>
        </w:rPr>
      </w:pPr>
    </w:p>
    <w:p w14:paraId="1D8A50C2" w14:textId="31E9C5AA" w:rsidR="000E2293" w:rsidRPr="00F345B6" w:rsidRDefault="00263861" w:rsidP="00DB75A7">
      <w:pPr>
        <w:rPr>
          <w:rFonts w:eastAsia="Times New Roman"/>
          <w:sz w:val="22"/>
          <w:szCs w:val="22"/>
        </w:rPr>
      </w:pPr>
      <w:r w:rsidRPr="00F345B6">
        <w:rPr>
          <w:rFonts w:eastAsia="Times New Roman"/>
          <w:sz w:val="22"/>
          <w:szCs w:val="22"/>
        </w:rPr>
        <w:t xml:space="preserve">As the main objective of this project is to determine the different times taken for a wound to heal whilst varying the person’s age, </w:t>
      </w:r>
      <w:r w:rsidR="00090EDC" w:rsidRPr="00F345B6">
        <w:rPr>
          <w:rFonts w:eastAsia="Times New Roman"/>
          <w:sz w:val="22"/>
          <w:szCs w:val="22"/>
        </w:rPr>
        <w:t xml:space="preserve">several simulations will be run with varying percentages of senescent cells in accordance with </w:t>
      </w:r>
      <w:r w:rsidR="001259D3" w:rsidRPr="00F345B6">
        <w:rPr>
          <w:rFonts w:eastAsia="Times New Roman"/>
          <w:sz w:val="22"/>
          <w:szCs w:val="22"/>
        </w:rPr>
        <w:t xml:space="preserve">the </w:t>
      </w:r>
      <w:r w:rsidR="00AF7E1C" w:rsidRPr="00F345B6">
        <w:rPr>
          <w:rFonts w:eastAsia="Times New Roman"/>
          <w:sz w:val="22"/>
          <w:szCs w:val="22"/>
        </w:rPr>
        <w:t>primate paper in chapter 2.2</w:t>
      </w:r>
      <w:r w:rsidR="00F345B6" w:rsidRPr="00F345B6">
        <w:rPr>
          <w:rFonts w:eastAsia="Times New Roman"/>
          <w:sz w:val="22"/>
          <w:szCs w:val="22"/>
        </w:rPr>
        <w:t xml:space="preserve"> [</w:t>
      </w:r>
      <w:r w:rsidR="00A00EFE" w:rsidRPr="00A00EFE">
        <w:rPr>
          <w:sz w:val="22"/>
          <w:szCs w:val="22"/>
        </w:rPr>
        <w:t>13</w:t>
      </w:r>
      <w:r w:rsidR="00F345B6" w:rsidRPr="00F345B6">
        <w:rPr>
          <w:rFonts w:eastAsia="Times New Roman"/>
          <w:sz w:val="22"/>
          <w:szCs w:val="22"/>
        </w:rPr>
        <w:t>]</w:t>
      </w:r>
      <w:r w:rsidR="001F4BB9" w:rsidRPr="00F345B6">
        <w:rPr>
          <w:rFonts w:eastAsia="Times New Roman"/>
          <w:sz w:val="22"/>
          <w:szCs w:val="22"/>
        </w:rPr>
        <w:t xml:space="preserve">, </w:t>
      </w:r>
      <w:r w:rsidR="001259D3" w:rsidRPr="00F345B6">
        <w:rPr>
          <w:rFonts w:eastAsia="Times New Roman"/>
          <w:sz w:val="22"/>
          <w:szCs w:val="22"/>
        </w:rPr>
        <w:t>with</w:t>
      </w:r>
      <w:r w:rsidR="001F4BB9" w:rsidRPr="00F345B6">
        <w:rPr>
          <w:rFonts w:eastAsia="Times New Roman"/>
          <w:sz w:val="22"/>
          <w:szCs w:val="22"/>
        </w:rPr>
        <w:t xml:space="preserve"> the time taken be</w:t>
      </w:r>
      <w:r w:rsidR="001259D3" w:rsidRPr="00F345B6">
        <w:rPr>
          <w:rFonts w:eastAsia="Times New Roman"/>
          <w:sz w:val="22"/>
          <w:szCs w:val="22"/>
        </w:rPr>
        <w:t>ing</w:t>
      </w:r>
      <w:r w:rsidR="001F4BB9" w:rsidRPr="00F345B6">
        <w:rPr>
          <w:rFonts w:eastAsia="Times New Roman"/>
          <w:sz w:val="22"/>
          <w:szCs w:val="22"/>
        </w:rPr>
        <w:t xml:space="preserve"> plotted.</w:t>
      </w:r>
    </w:p>
    <w:p w14:paraId="2C33D536" w14:textId="1FDBF441" w:rsidR="009F3252" w:rsidRPr="00F345B6" w:rsidRDefault="009E57AA" w:rsidP="00DB75A7">
      <w:pPr>
        <w:rPr>
          <w:rFonts w:eastAsia="Times New Roman"/>
          <w:sz w:val="22"/>
          <w:szCs w:val="22"/>
        </w:rPr>
      </w:pPr>
      <w:r w:rsidRPr="00F345B6">
        <w:rPr>
          <w:rFonts w:eastAsia="Times New Roman"/>
          <w:sz w:val="22"/>
          <w:szCs w:val="22"/>
        </w:rPr>
        <w:t>ABMs are generally stochastic, and CellABM is no different. The initial placement of cells onto the environment is random</w:t>
      </w:r>
      <w:r w:rsidR="000844D5" w:rsidRPr="00F345B6">
        <w:rPr>
          <w:rFonts w:eastAsia="Times New Roman"/>
          <w:sz w:val="22"/>
          <w:szCs w:val="22"/>
        </w:rPr>
        <w:t xml:space="preserve">, so </w:t>
      </w:r>
      <w:r w:rsidR="003D2EC0" w:rsidRPr="00F345B6">
        <w:rPr>
          <w:rFonts w:eastAsia="Times New Roman"/>
          <w:sz w:val="22"/>
          <w:szCs w:val="22"/>
        </w:rPr>
        <w:t>too</w:t>
      </w:r>
      <w:r w:rsidR="00090EDC" w:rsidRPr="00F345B6">
        <w:rPr>
          <w:rFonts w:eastAsia="Times New Roman"/>
          <w:sz w:val="22"/>
          <w:szCs w:val="22"/>
        </w:rPr>
        <w:t xml:space="preserve"> is their starting size and stage in the cell cycle</w:t>
      </w:r>
      <w:r w:rsidR="008843CA" w:rsidRPr="00F345B6">
        <w:rPr>
          <w:rFonts w:eastAsia="Times New Roman"/>
          <w:sz w:val="22"/>
          <w:szCs w:val="22"/>
        </w:rPr>
        <w:t>.</w:t>
      </w:r>
      <w:r w:rsidRPr="00F345B6">
        <w:rPr>
          <w:rFonts w:eastAsia="Times New Roman"/>
          <w:sz w:val="22"/>
          <w:szCs w:val="22"/>
        </w:rPr>
        <w:t xml:space="preserve"> Due to these random variables, several simulations with the same starting parameters must be run to achieve adequate analysis of the model.</w:t>
      </w:r>
    </w:p>
    <w:p w14:paraId="1E5E65FA" w14:textId="301CDB89" w:rsidR="00A81001" w:rsidRPr="00F345B6" w:rsidRDefault="00A74319" w:rsidP="00DB75A7">
      <w:pPr>
        <w:rPr>
          <w:rFonts w:eastAsia="Times New Roman"/>
          <w:sz w:val="22"/>
          <w:szCs w:val="22"/>
        </w:rPr>
      </w:pPr>
      <w:r w:rsidRPr="00F345B6">
        <w:rPr>
          <w:rFonts w:eastAsia="Times New Roman"/>
          <w:sz w:val="22"/>
          <w:szCs w:val="22"/>
        </w:rPr>
        <w:t xml:space="preserve">Results of the simulations will be compared to </w:t>
      </w:r>
      <w:r w:rsidR="0060637F" w:rsidRPr="00F345B6">
        <w:rPr>
          <w:rFonts w:eastAsia="Times New Roman"/>
          <w:sz w:val="22"/>
          <w:szCs w:val="22"/>
        </w:rPr>
        <w:t xml:space="preserve">an in vitro study of </w:t>
      </w:r>
      <w:r w:rsidR="00FB09F6" w:rsidRPr="00F345B6">
        <w:rPr>
          <w:rFonts w:eastAsia="Times New Roman"/>
          <w:sz w:val="22"/>
          <w:szCs w:val="22"/>
        </w:rPr>
        <w:t xml:space="preserve">human umbilical vein </w:t>
      </w:r>
      <w:r w:rsidR="0060637F" w:rsidRPr="00F345B6">
        <w:rPr>
          <w:rFonts w:eastAsia="Times New Roman"/>
          <w:sz w:val="22"/>
          <w:szCs w:val="22"/>
        </w:rPr>
        <w:t xml:space="preserve">endothelial cells </w:t>
      </w:r>
      <w:r w:rsidR="00FB09F6" w:rsidRPr="00F345B6">
        <w:rPr>
          <w:rFonts w:eastAsia="Times New Roman"/>
          <w:sz w:val="22"/>
          <w:szCs w:val="22"/>
        </w:rPr>
        <w:t>which have been wounded with p20 pipette (around 400</w:t>
      </w:r>
      <w:r w:rsidR="00FB09F6">
        <w:sym w:font="Symbol" w:char="F06D"/>
      </w:r>
      <w:r w:rsidR="00090EDC" w:rsidRPr="00F345B6">
        <w:rPr>
          <w:rFonts w:eastAsia="Times New Roman"/>
          <w:sz w:val="22"/>
          <w:szCs w:val="22"/>
        </w:rPr>
        <w:t>m) on an area of 1mm by 1mm</w:t>
      </w:r>
      <w:r w:rsidR="00090EDC" w:rsidRPr="00A00EFE">
        <w:rPr>
          <w:rFonts w:eastAsia="Times New Roman"/>
          <w:sz w:val="22"/>
          <w:szCs w:val="22"/>
        </w:rPr>
        <w:t xml:space="preserve"> [</w:t>
      </w:r>
      <w:r w:rsidR="00A00EFE" w:rsidRPr="00A00EFE">
        <w:rPr>
          <w:rFonts w:eastAsia="Times New Roman"/>
          <w:sz w:val="22"/>
          <w:szCs w:val="22"/>
        </w:rPr>
        <w:t>27</w:t>
      </w:r>
      <w:r w:rsidR="00090EDC" w:rsidRPr="00A00EFE">
        <w:rPr>
          <w:rFonts w:eastAsia="Times New Roman"/>
          <w:sz w:val="22"/>
          <w:szCs w:val="22"/>
        </w:rPr>
        <w:t>]</w:t>
      </w:r>
      <w:r w:rsidR="00090EDC" w:rsidRPr="00F345B6">
        <w:rPr>
          <w:rFonts w:eastAsia="Times New Roman"/>
          <w:sz w:val="22"/>
          <w:szCs w:val="22"/>
        </w:rPr>
        <w:t xml:space="preserve">. </w:t>
      </w:r>
    </w:p>
    <w:p w14:paraId="14D26F95" w14:textId="6608F317" w:rsidR="00F42394" w:rsidRPr="00226F61" w:rsidRDefault="00AE01DE">
      <w:pPr>
        <w:rPr>
          <w:rFonts w:eastAsia="Times New Roman"/>
          <w:sz w:val="22"/>
          <w:szCs w:val="22"/>
        </w:rPr>
      </w:pPr>
      <w:r>
        <w:rPr>
          <w:rFonts w:eastAsia="Times New Roman"/>
          <w:sz w:val="22"/>
          <w:szCs w:val="22"/>
        </w:rPr>
        <w:br/>
      </w:r>
      <w:r>
        <w:rPr>
          <w:rFonts w:eastAsia="Times New Roman"/>
          <w:sz w:val="22"/>
          <w:szCs w:val="22"/>
        </w:rPr>
        <w:br/>
      </w:r>
      <w:r>
        <w:rPr>
          <w:rFonts w:eastAsia="Times New Roman"/>
          <w:sz w:val="22"/>
          <w:szCs w:val="22"/>
        </w:rPr>
        <w:br/>
      </w:r>
      <w:r>
        <w:rPr>
          <w:rFonts w:eastAsia="Times New Roman"/>
          <w:sz w:val="22"/>
          <w:szCs w:val="22"/>
        </w:rPr>
        <w:br/>
      </w:r>
      <w:r>
        <w:rPr>
          <w:rFonts w:eastAsia="Times New Roman"/>
          <w:sz w:val="22"/>
          <w:szCs w:val="22"/>
        </w:rPr>
        <w:lastRenderedPageBreak/>
        <w:br/>
      </w:r>
    </w:p>
    <w:p w14:paraId="76BFA207" w14:textId="42E60CE9" w:rsidR="00DB75A7" w:rsidRDefault="00DB75A7" w:rsidP="00DB75A7">
      <w:pPr>
        <w:pStyle w:val="Heading1"/>
      </w:pPr>
      <w:bookmarkStart w:id="230" w:name="_Toc513099412"/>
      <w:commentRangeStart w:id="231"/>
      <w:r>
        <w:t xml:space="preserve">5 </w:t>
      </w:r>
      <w:r w:rsidR="00F42394" w:rsidRPr="00DB75A7">
        <w:t>Implementation and Testing</w:t>
      </w:r>
      <w:bookmarkEnd w:id="230"/>
      <w:r>
        <w:br/>
      </w:r>
      <w:commentRangeEnd w:id="231"/>
      <w:r w:rsidR="0056699E">
        <w:rPr>
          <w:rStyle w:val="CommentReference"/>
          <w:b w:val="0"/>
          <w:bCs w:val="0"/>
          <w:kern w:val="0"/>
        </w:rPr>
        <w:commentReference w:id="231"/>
      </w:r>
    </w:p>
    <w:p w14:paraId="2B0D58ED" w14:textId="55142DEF" w:rsidR="00BB4E8D" w:rsidRPr="00DB75A7" w:rsidRDefault="0013007D" w:rsidP="00DB75A7">
      <w:pPr>
        <w:rPr>
          <w:rFonts w:eastAsia="Times New Roman"/>
          <w:b/>
          <w:sz w:val="22"/>
          <w:szCs w:val="22"/>
        </w:rPr>
      </w:pPr>
      <w:r w:rsidRPr="00DB75A7">
        <w:rPr>
          <w:rFonts w:eastAsia="Times New Roman"/>
          <w:sz w:val="22"/>
          <w:szCs w:val="22"/>
        </w:rPr>
        <w:t xml:space="preserve">This </w:t>
      </w:r>
      <w:r w:rsidR="00087354" w:rsidRPr="00DB75A7">
        <w:rPr>
          <w:rFonts w:eastAsia="Times New Roman"/>
          <w:sz w:val="22"/>
          <w:szCs w:val="22"/>
        </w:rPr>
        <w:t>chapter</w:t>
      </w:r>
      <w:r w:rsidRPr="00DB75A7">
        <w:rPr>
          <w:rFonts w:eastAsia="Times New Roman"/>
          <w:sz w:val="22"/>
          <w:szCs w:val="22"/>
        </w:rPr>
        <w:t xml:space="preserve"> is concerned with the final process involved with implementing the background logic to produce the desired emergent behaviours. It will go t</w:t>
      </w:r>
      <w:r w:rsidR="00797494" w:rsidRPr="00DB75A7">
        <w:rPr>
          <w:rFonts w:eastAsia="Times New Roman"/>
          <w:sz w:val="22"/>
          <w:szCs w:val="22"/>
        </w:rPr>
        <w:t>hrough the rules outlined in 3.2</w:t>
      </w:r>
      <w:r w:rsidRPr="00DB75A7">
        <w:rPr>
          <w:rFonts w:eastAsia="Times New Roman"/>
          <w:sz w:val="22"/>
          <w:szCs w:val="22"/>
        </w:rPr>
        <w:t>.3 in detail</w:t>
      </w:r>
      <w:r w:rsidR="00E3583E" w:rsidRPr="00DB75A7">
        <w:rPr>
          <w:rFonts w:eastAsia="Times New Roman"/>
          <w:sz w:val="22"/>
          <w:szCs w:val="22"/>
        </w:rPr>
        <w:t>, t</w:t>
      </w:r>
      <w:r w:rsidRPr="00DB75A7">
        <w:rPr>
          <w:rFonts w:eastAsia="Times New Roman"/>
          <w:sz w:val="22"/>
          <w:szCs w:val="22"/>
        </w:rPr>
        <w:t xml:space="preserve">hen move onto </w:t>
      </w:r>
      <w:r w:rsidR="00E3583E" w:rsidRPr="00DB75A7">
        <w:rPr>
          <w:rFonts w:eastAsia="Times New Roman"/>
          <w:sz w:val="22"/>
          <w:szCs w:val="22"/>
        </w:rPr>
        <w:t>unit and face testing of these rules</w:t>
      </w:r>
      <w:r w:rsidRPr="00DB75A7">
        <w:rPr>
          <w:rFonts w:eastAsia="Times New Roman"/>
          <w:sz w:val="22"/>
          <w:szCs w:val="22"/>
        </w:rPr>
        <w:t xml:space="preserve">. </w:t>
      </w:r>
      <w:r w:rsidR="00243EE1" w:rsidRPr="00DB75A7">
        <w:rPr>
          <w:rFonts w:eastAsia="Times New Roman"/>
          <w:b/>
          <w:sz w:val="22"/>
          <w:szCs w:val="22"/>
        </w:rPr>
        <w:br/>
      </w:r>
    </w:p>
    <w:p w14:paraId="77FBEF3E" w14:textId="126C390E" w:rsidR="00DB75A7" w:rsidRPr="00DB75A7" w:rsidRDefault="00DB75A7" w:rsidP="00DB75A7">
      <w:pPr>
        <w:pStyle w:val="Heading2"/>
        <w:rPr>
          <w:rFonts w:ascii="Times New Roman" w:eastAsia="Times New Roman" w:hAnsi="Times New Roman" w:cs="Times New Roman"/>
          <w:color w:val="auto"/>
        </w:rPr>
      </w:pPr>
      <w:bookmarkStart w:id="232" w:name="_Toc513099413"/>
      <w:r w:rsidRPr="00DB75A7">
        <w:rPr>
          <w:rFonts w:ascii="Times New Roman" w:eastAsia="Times New Roman" w:hAnsi="Times New Roman" w:cs="Times New Roman"/>
          <w:color w:val="auto"/>
        </w:rPr>
        <w:t xml:space="preserve">5.1 </w:t>
      </w:r>
      <w:r w:rsidR="00C61608" w:rsidRPr="00DB75A7">
        <w:rPr>
          <w:rFonts w:ascii="Times New Roman" w:eastAsia="Times New Roman" w:hAnsi="Times New Roman" w:cs="Times New Roman"/>
          <w:color w:val="auto"/>
        </w:rPr>
        <w:t>Implementation</w:t>
      </w:r>
      <w:bookmarkEnd w:id="232"/>
    </w:p>
    <w:p w14:paraId="12E3F875" w14:textId="77777777" w:rsidR="00DB75A7" w:rsidRDefault="00DB75A7" w:rsidP="00DB75A7">
      <w:pPr>
        <w:pStyle w:val="ListParagraph"/>
        <w:ind w:left="500"/>
        <w:rPr>
          <w:rFonts w:ascii="Times New Roman" w:eastAsia="Times New Roman" w:hAnsi="Times New Roman" w:cs="Times New Roman"/>
          <w:szCs w:val="22"/>
        </w:rPr>
      </w:pPr>
    </w:p>
    <w:p w14:paraId="5E1BDE7D" w14:textId="134D64F5" w:rsidR="00FE58A1" w:rsidRPr="00DB75A7" w:rsidRDefault="00661C68" w:rsidP="00DB75A7">
      <w:pPr>
        <w:pStyle w:val="ListParagraph"/>
        <w:ind w:left="0"/>
        <w:rPr>
          <w:rFonts w:ascii="Times New Roman" w:eastAsia="Times New Roman" w:hAnsi="Times New Roman" w:cs="Times New Roman"/>
          <w:szCs w:val="22"/>
        </w:rPr>
      </w:pPr>
      <w:r w:rsidRPr="00B42FA3">
        <w:rPr>
          <w:rFonts w:eastAsia="Times New Roman"/>
          <w:sz w:val="22"/>
          <w:szCs w:val="22"/>
        </w:rPr>
        <w:t>CellABM already had several sections of the program and logic developed</w:t>
      </w:r>
      <w:r w:rsidR="00417BAD">
        <w:rPr>
          <w:rFonts w:eastAsia="Times New Roman"/>
          <w:sz w:val="22"/>
          <w:szCs w:val="22"/>
        </w:rPr>
        <w:t>, including overlap correction, basic cell agents, environment initialisation and basic cell interactions</w:t>
      </w:r>
      <w:r w:rsidRPr="00B42FA3">
        <w:rPr>
          <w:rFonts w:eastAsia="Times New Roman"/>
          <w:sz w:val="22"/>
          <w:szCs w:val="22"/>
        </w:rPr>
        <w:t xml:space="preserve">; </w:t>
      </w:r>
      <w:r w:rsidR="00C61608" w:rsidRPr="00B42FA3">
        <w:rPr>
          <w:rFonts w:eastAsia="Times New Roman"/>
          <w:sz w:val="22"/>
          <w:szCs w:val="22"/>
        </w:rPr>
        <w:t>therefore,</w:t>
      </w:r>
      <w:r w:rsidRPr="00B42FA3">
        <w:rPr>
          <w:rFonts w:eastAsia="Times New Roman"/>
          <w:sz w:val="22"/>
          <w:szCs w:val="22"/>
        </w:rPr>
        <w:t xml:space="preserve"> this chapter will focus on the areas of the program that </w:t>
      </w:r>
      <w:r w:rsidR="00F078D6" w:rsidRPr="00B42FA3">
        <w:rPr>
          <w:rFonts w:eastAsia="Times New Roman"/>
          <w:sz w:val="22"/>
          <w:szCs w:val="22"/>
        </w:rPr>
        <w:t>have been</w:t>
      </w:r>
      <w:r w:rsidRPr="00B42FA3">
        <w:rPr>
          <w:rFonts w:eastAsia="Times New Roman"/>
          <w:sz w:val="22"/>
          <w:szCs w:val="22"/>
        </w:rPr>
        <w:t xml:space="preserve"> changed or developed to produce the required emergent behaviour and observations.</w:t>
      </w:r>
      <w:r w:rsidR="00CE385D" w:rsidRPr="00B42FA3">
        <w:rPr>
          <w:rFonts w:eastAsia="Times New Roman"/>
          <w:sz w:val="22"/>
          <w:szCs w:val="22"/>
        </w:rPr>
        <w:br/>
        <w:t>Cell</w:t>
      </w:r>
      <w:r w:rsidR="003846E9" w:rsidRPr="00B42FA3">
        <w:rPr>
          <w:rFonts w:eastAsia="Times New Roman"/>
          <w:sz w:val="22"/>
          <w:szCs w:val="22"/>
        </w:rPr>
        <w:t>ABM was originally written in Python 2.7</w:t>
      </w:r>
      <w:r w:rsidR="00905549" w:rsidRPr="00B42FA3">
        <w:rPr>
          <w:rFonts w:eastAsia="Times New Roman"/>
          <w:sz w:val="22"/>
          <w:szCs w:val="22"/>
        </w:rPr>
        <w:t xml:space="preserve"> which was released in 2010 but is seen as the legacy version </w:t>
      </w:r>
      <w:r w:rsidR="00CE385D" w:rsidRPr="00B42FA3">
        <w:rPr>
          <w:rFonts w:eastAsia="Times New Roman"/>
          <w:sz w:val="22"/>
          <w:szCs w:val="22"/>
        </w:rPr>
        <w:t>of the language, with Python 3.6</w:t>
      </w:r>
      <w:r w:rsidR="00905549" w:rsidRPr="00B42FA3">
        <w:rPr>
          <w:rFonts w:eastAsia="Times New Roman"/>
          <w:sz w:val="22"/>
          <w:szCs w:val="22"/>
        </w:rPr>
        <w:t xml:space="preserve"> being the supported language of choice for present and future program</w:t>
      </w:r>
      <w:r w:rsidR="00914971">
        <w:rPr>
          <w:rFonts w:eastAsia="Times New Roman"/>
          <w:sz w:val="22"/>
          <w:szCs w:val="22"/>
        </w:rPr>
        <w:t>s</w:t>
      </w:r>
      <w:r w:rsidR="00905549" w:rsidRPr="00B42FA3">
        <w:rPr>
          <w:rFonts w:eastAsia="Times New Roman"/>
          <w:sz w:val="22"/>
          <w:szCs w:val="22"/>
        </w:rPr>
        <w:t>.</w:t>
      </w:r>
      <w:r w:rsidR="00C65A12" w:rsidRPr="00B42FA3">
        <w:rPr>
          <w:rFonts w:eastAsia="Times New Roman"/>
          <w:sz w:val="22"/>
          <w:szCs w:val="22"/>
        </w:rPr>
        <w:t xml:space="preserve"> Thankfully man</w:t>
      </w:r>
      <w:r w:rsidR="00CE385D" w:rsidRPr="00B42FA3">
        <w:rPr>
          <w:rFonts w:eastAsia="Times New Roman"/>
          <w:sz w:val="22"/>
          <w:szCs w:val="22"/>
        </w:rPr>
        <w:t>y of the modules from Python 2.7</w:t>
      </w:r>
      <w:r w:rsidR="00C65A12" w:rsidRPr="00B42FA3">
        <w:rPr>
          <w:rFonts w:eastAsia="Times New Roman"/>
          <w:sz w:val="22"/>
          <w:szCs w:val="22"/>
        </w:rPr>
        <w:t xml:space="preserve"> have been ported over to Pyt</w:t>
      </w:r>
      <w:r w:rsidR="00CE385D" w:rsidRPr="00B42FA3">
        <w:rPr>
          <w:rFonts w:eastAsia="Times New Roman"/>
          <w:sz w:val="22"/>
          <w:szCs w:val="22"/>
        </w:rPr>
        <w:t>hon 3.6</w:t>
      </w:r>
      <w:r w:rsidR="003029B1" w:rsidRPr="00B42FA3">
        <w:rPr>
          <w:rFonts w:eastAsia="Times New Roman"/>
          <w:sz w:val="22"/>
          <w:szCs w:val="22"/>
        </w:rPr>
        <w:t xml:space="preserve">, such as NumPy </w:t>
      </w:r>
      <w:r w:rsidR="00CE385D" w:rsidRPr="00B42FA3">
        <w:rPr>
          <w:rFonts w:eastAsia="Times New Roman"/>
          <w:sz w:val="22"/>
          <w:szCs w:val="22"/>
        </w:rPr>
        <w:t>which Cell</w:t>
      </w:r>
      <w:r w:rsidR="00C65A12" w:rsidRPr="00B42FA3">
        <w:rPr>
          <w:rFonts w:eastAsia="Times New Roman"/>
          <w:sz w:val="22"/>
          <w:szCs w:val="22"/>
        </w:rPr>
        <w:t>ABM uses</w:t>
      </w:r>
      <w:r w:rsidR="002A3C8B" w:rsidRPr="00B42FA3">
        <w:rPr>
          <w:rFonts w:eastAsia="Times New Roman"/>
          <w:sz w:val="22"/>
          <w:szCs w:val="22"/>
        </w:rPr>
        <w:t xml:space="preserve"> for matrix creation and mathematical functions. This leaves</w:t>
      </w:r>
      <w:r w:rsidR="003029B1" w:rsidRPr="00B42FA3">
        <w:rPr>
          <w:rFonts w:eastAsia="Times New Roman"/>
          <w:sz w:val="22"/>
          <w:szCs w:val="22"/>
        </w:rPr>
        <w:t xml:space="preserve"> onl</w:t>
      </w:r>
      <w:r w:rsidR="002A3C8B" w:rsidRPr="00B42FA3">
        <w:rPr>
          <w:rFonts w:eastAsia="Times New Roman"/>
          <w:sz w:val="22"/>
          <w:szCs w:val="22"/>
        </w:rPr>
        <w:t>y basic refactoring of the code and</w:t>
      </w:r>
      <w:r w:rsidR="003029B1" w:rsidRPr="00B42FA3">
        <w:rPr>
          <w:rFonts w:eastAsia="Times New Roman"/>
          <w:sz w:val="22"/>
          <w:szCs w:val="22"/>
        </w:rPr>
        <w:t xml:space="preserve"> </w:t>
      </w:r>
      <w:r w:rsidR="00096235" w:rsidRPr="00B42FA3">
        <w:rPr>
          <w:rFonts w:eastAsia="Times New Roman"/>
          <w:sz w:val="22"/>
          <w:szCs w:val="22"/>
        </w:rPr>
        <w:t>changing print statements to functions</w:t>
      </w:r>
      <w:r w:rsidR="002A3C8B" w:rsidRPr="00B42FA3">
        <w:rPr>
          <w:rFonts w:eastAsia="Times New Roman"/>
          <w:sz w:val="22"/>
          <w:szCs w:val="22"/>
        </w:rPr>
        <w:t xml:space="preserve"> to make CellABM Python 3.6 compatible</w:t>
      </w:r>
      <w:r w:rsidR="001830F5" w:rsidRPr="00B42FA3">
        <w:rPr>
          <w:rFonts w:eastAsia="Times New Roman"/>
          <w:sz w:val="22"/>
          <w:szCs w:val="22"/>
        </w:rPr>
        <w:t>. The change</w:t>
      </w:r>
      <w:r w:rsidR="0003588D" w:rsidRPr="00B42FA3">
        <w:rPr>
          <w:rFonts w:eastAsia="Times New Roman"/>
          <w:sz w:val="22"/>
          <w:szCs w:val="22"/>
        </w:rPr>
        <w:t>s</w:t>
      </w:r>
      <w:r w:rsidR="00D139FA" w:rsidRPr="00B42FA3">
        <w:rPr>
          <w:rFonts w:eastAsia="Times New Roman"/>
          <w:sz w:val="22"/>
          <w:szCs w:val="22"/>
        </w:rPr>
        <w:t xml:space="preserve"> brought in by</w:t>
      </w:r>
      <w:r w:rsidR="001830F5" w:rsidRPr="00B42FA3">
        <w:rPr>
          <w:rFonts w:eastAsia="Times New Roman"/>
          <w:sz w:val="22"/>
          <w:szCs w:val="22"/>
        </w:rPr>
        <w:t xml:space="preserve"> Python </w:t>
      </w:r>
      <w:r w:rsidR="002A3C8B" w:rsidRPr="00B42FA3">
        <w:rPr>
          <w:rFonts w:eastAsia="Times New Roman"/>
          <w:sz w:val="22"/>
          <w:szCs w:val="22"/>
        </w:rPr>
        <w:t>3.6</w:t>
      </w:r>
      <w:r w:rsidR="001830F5" w:rsidRPr="00B42FA3">
        <w:rPr>
          <w:rFonts w:eastAsia="Times New Roman"/>
          <w:sz w:val="22"/>
          <w:szCs w:val="22"/>
        </w:rPr>
        <w:t xml:space="preserve"> </w:t>
      </w:r>
      <w:r w:rsidR="00D139FA" w:rsidRPr="00B42FA3">
        <w:rPr>
          <w:rFonts w:eastAsia="Times New Roman"/>
          <w:sz w:val="22"/>
          <w:szCs w:val="22"/>
        </w:rPr>
        <w:t>are</w:t>
      </w:r>
      <w:r w:rsidR="001830F5" w:rsidRPr="00B42FA3">
        <w:rPr>
          <w:rFonts w:eastAsia="Times New Roman"/>
          <w:sz w:val="22"/>
          <w:szCs w:val="22"/>
        </w:rPr>
        <w:t xml:space="preserve"> to adjust certain aspects of the old Python program language to be simpler for new programmers to develop, and make it easier to read.</w:t>
      </w:r>
    </w:p>
    <w:p w14:paraId="5FC21C77" w14:textId="5EC4DB83" w:rsidR="00783D8D" w:rsidRPr="00B42FA3" w:rsidRDefault="00783D8D" w:rsidP="00DB75A7">
      <w:pPr>
        <w:rPr>
          <w:rFonts w:eastAsia="Times New Roman"/>
          <w:sz w:val="22"/>
          <w:szCs w:val="22"/>
        </w:rPr>
      </w:pPr>
      <w:r w:rsidRPr="00B42FA3">
        <w:rPr>
          <w:rFonts w:eastAsia="Times New Roman"/>
          <w:sz w:val="22"/>
          <w:szCs w:val="22"/>
        </w:rPr>
        <w:t>These rules have been created using the logic shown in the design flow charts.</w:t>
      </w:r>
    </w:p>
    <w:p w14:paraId="3838995D" w14:textId="77777777" w:rsidR="00E53751" w:rsidRDefault="00E53751" w:rsidP="00661C68">
      <w:pPr>
        <w:pStyle w:val="ListParagraph"/>
        <w:ind w:left="500"/>
        <w:rPr>
          <w:rFonts w:eastAsia="Times New Roman"/>
          <w:sz w:val="22"/>
          <w:szCs w:val="22"/>
        </w:rPr>
      </w:pPr>
    </w:p>
    <w:p w14:paraId="6E60515C" w14:textId="3CE9352A" w:rsidR="00E53751" w:rsidRPr="00DB75A7" w:rsidRDefault="00506F72" w:rsidP="00DB75A7">
      <w:pPr>
        <w:pStyle w:val="Heading3"/>
        <w:rPr>
          <w:rFonts w:ascii="Times New Roman" w:eastAsia="Times New Roman" w:hAnsi="Times New Roman" w:cs="Times New Roman"/>
          <w:color w:val="auto"/>
        </w:rPr>
      </w:pPr>
      <w:bookmarkStart w:id="233" w:name="_Toc513099414"/>
      <w:r w:rsidRPr="00DB75A7">
        <w:rPr>
          <w:rFonts w:ascii="Times New Roman" w:eastAsia="Times New Roman" w:hAnsi="Times New Roman" w:cs="Times New Roman"/>
          <w:color w:val="auto"/>
        </w:rPr>
        <w:t xml:space="preserve">5.1.1 </w:t>
      </w:r>
      <w:r w:rsidR="00EA72EE" w:rsidRPr="00DB75A7">
        <w:rPr>
          <w:rFonts w:ascii="Times New Roman" w:eastAsia="Times New Roman" w:hAnsi="Times New Roman" w:cs="Times New Roman"/>
          <w:color w:val="auto"/>
        </w:rPr>
        <w:t>Changes to CellABM</w:t>
      </w:r>
      <w:bookmarkEnd w:id="233"/>
    </w:p>
    <w:p w14:paraId="354A8322" w14:textId="77777777" w:rsidR="00DB75A7" w:rsidRPr="00B42FA3" w:rsidRDefault="00DB75A7" w:rsidP="00B42FA3">
      <w:pPr>
        <w:ind w:firstLine="500"/>
        <w:rPr>
          <w:rFonts w:eastAsia="Times New Roman"/>
          <w:szCs w:val="22"/>
        </w:rPr>
      </w:pPr>
    </w:p>
    <w:p w14:paraId="47321E9D" w14:textId="30F22767" w:rsidR="00EA72EE" w:rsidRPr="00DB75A7" w:rsidRDefault="00EA72EE" w:rsidP="00DB75A7">
      <w:pPr>
        <w:rPr>
          <w:rFonts w:eastAsia="Times New Roman"/>
          <w:sz w:val="22"/>
          <w:szCs w:val="22"/>
        </w:rPr>
      </w:pPr>
      <w:r w:rsidRPr="00DB75A7">
        <w:rPr>
          <w:rFonts w:eastAsia="Times New Roman"/>
          <w:sz w:val="22"/>
          <w:szCs w:val="22"/>
        </w:rPr>
        <w:t>A significant amount of refactoring has taken place to convert the original code into PEP8 [</w:t>
      </w:r>
      <w:r w:rsidR="00A00EFE" w:rsidRPr="00DB75A7">
        <w:rPr>
          <w:rFonts w:eastAsia="Times New Roman"/>
          <w:sz w:val="22"/>
          <w:szCs w:val="22"/>
        </w:rPr>
        <w:t>30</w:t>
      </w:r>
      <w:r w:rsidRPr="00DB75A7">
        <w:rPr>
          <w:rFonts w:eastAsia="Times New Roman"/>
          <w:sz w:val="22"/>
          <w:szCs w:val="22"/>
        </w:rPr>
        <w:t xml:space="preserve">] and </w:t>
      </w:r>
      <w:proofErr w:type="gramStart"/>
      <w:r w:rsidRPr="00DB75A7">
        <w:rPr>
          <w:rFonts w:eastAsia="Times New Roman"/>
          <w:sz w:val="22"/>
          <w:szCs w:val="22"/>
        </w:rPr>
        <w:t>a number of</w:t>
      </w:r>
      <w:proofErr w:type="gramEnd"/>
      <w:r w:rsidRPr="00DB75A7">
        <w:rPr>
          <w:rFonts w:eastAsia="Times New Roman"/>
          <w:sz w:val="22"/>
          <w:szCs w:val="22"/>
        </w:rPr>
        <w:t xml:space="preserve"> unused parameters have been removed. </w:t>
      </w:r>
      <w:r w:rsidR="00FC640A" w:rsidRPr="00DB75A7">
        <w:rPr>
          <w:rFonts w:eastAsia="Times New Roman"/>
          <w:sz w:val="22"/>
          <w:szCs w:val="22"/>
        </w:rPr>
        <w:t xml:space="preserve">In addition to these adaptions, a new agent has been introduced to increase the total number to 3. </w:t>
      </w:r>
      <w:r w:rsidRPr="00DB75A7">
        <w:rPr>
          <w:rFonts w:eastAsia="Times New Roman"/>
          <w:sz w:val="22"/>
          <w:szCs w:val="22"/>
        </w:rPr>
        <w:t xml:space="preserve">Docstrings have been created for each class and method, allowing future development of the program to be achieved easily. </w:t>
      </w:r>
      <w:r w:rsidR="008B3E30" w:rsidRPr="00DB75A7">
        <w:rPr>
          <w:rFonts w:eastAsia="Times New Roman"/>
          <w:sz w:val="22"/>
          <w:szCs w:val="22"/>
        </w:rPr>
        <w:t>The time step has been set to every 6 hours, this is a balance between the simulations taking too long to run to achieve adequate results to compensate for the stochastic nature, and not being too long to prevent behaviours being expressed.</w:t>
      </w:r>
    </w:p>
    <w:p w14:paraId="30B4CAC4" w14:textId="3E8E2E61" w:rsidR="00506F72" w:rsidRPr="006E23C6" w:rsidRDefault="00506F72" w:rsidP="006E23C6">
      <w:pPr>
        <w:rPr>
          <w:rFonts w:eastAsia="Times New Roman"/>
          <w:szCs w:val="22"/>
        </w:rPr>
      </w:pPr>
    </w:p>
    <w:p w14:paraId="26AB77D0" w14:textId="6EF4DCC4" w:rsidR="00506F72" w:rsidRPr="00DB75A7" w:rsidRDefault="00506F72" w:rsidP="00DB75A7">
      <w:pPr>
        <w:pStyle w:val="Heading3"/>
        <w:rPr>
          <w:rFonts w:ascii="Times New Roman" w:eastAsia="Times New Roman" w:hAnsi="Times New Roman" w:cs="Times New Roman"/>
          <w:color w:val="auto"/>
        </w:rPr>
      </w:pPr>
      <w:bookmarkStart w:id="234" w:name="_Toc513099415"/>
      <w:r w:rsidRPr="00DB75A7">
        <w:rPr>
          <w:rFonts w:ascii="Times New Roman" w:eastAsia="Times New Roman" w:hAnsi="Times New Roman" w:cs="Times New Roman"/>
          <w:color w:val="auto"/>
        </w:rPr>
        <w:t>5.</w:t>
      </w:r>
      <w:r w:rsidR="00BC3C7C" w:rsidRPr="00DB75A7">
        <w:rPr>
          <w:rFonts w:ascii="Times New Roman" w:eastAsia="Times New Roman" w:hAnsi="Times New Roman" w:cs="Times New Roman"/>
          <w:color w:val="auto"/>
        </w:rPr>
        <w:t xml:space="preserve">1.2 </w:t>
      </w:r>
      <w:r w:rsidR="00F30C9C" w:rsidRPr="00DB75A7">
        <w:rPr>
          <w:rFonts w:ascii="Times New Roman" w:eastAsia="Times New Roman" w:hAnsi="Times New Roman" w:cs="Times New Roman"/>
          <w:color w:val="auto"/>
        </w:rPr>
        <w:t>Senescent Agent</w:t>
      </w:r>
      <w:bookmarkEnd w:id="234"/>
    </w:p>
    <w:p w14:paraId="62C0E321" w14:textId="77777777" w:rsidR="00DB75A7" w:rsidRDefault="00DB75A7" w:rsidP="00506F72">
      <w:pPr>
        <w:pStyle w:val="ListParagraph"/>
        <w:ind w:left="500"/>
        <w:rPr>
          <w:rFonts w:ascii="Times New Roman" w:eastAsia="Times New Roman" w:hAnsi="Times New Roman" w:cs="Times New Roman"/>
          <w:szCs w:val="22"/>
        </w:rPr>
      </w:pPr>
    </w:p>
    <w:p w14:paraId="30C25325" w14:textId="53CED2F0"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5.1.2.1 Class overview</w:t>
      </w:r>
    </w:p>
    <w:p w14:paraId="6186A27A" w14:textId="77777777" w:rsidR="00DB75A7" w:rsidRPr="00DB75A7" w:rsidRDefault="00DB75A7" w:rsidP="00DB75A7">
      <w:pPr>
        <w:rPr>
          <w:rFonts w:eastAsia="Times New Roman"/>
          <w:szCs w:val="22"/>
        </w:rPr>
      </w:pPr>
    </w:p>
    <w:p w14:paraId="616A5464" w14:textId="16098CE5" w:rsidR="00AD5DB0" w:rsidRPr="00DB75A7" w:rsidRDefault="00AD5DB0" w:rsidP="00DB75A7">
      <w:pPr>
        <w:rPr>
          <w:rFonts w:eastAsia="Times New Roman"/>
          <w:sz w:val="22"/>
          <w:szCs w:val="22"/>
        </w:rPr>
      </w:pPr>
      <w:r w:rsidRPr="00DB75A7">
        <w:rPr>
          <w:rFonts w:eastAsia="Times New Roman"/>
          <w:sz w:val="22"/>
          <w:szCs w:val="22"/>
        </w:rPr>
        <w:t>The senescent agent is a subc</w:t>
      </w:r>
      <w:r w:rsidR="00C8520D" w:rsidRPr="00DB75A7">
        <w:rPr>
          <w:rFonts w:eastAsia="Times New Roman"/>
          <w:sz w:val="22"/>
          <w:szCs w:val="22"/>
        </w:rPr>
        <w:t xml:space="preserve">lass of the general cell class allowing for varying parameters to be specific to the senescent cell. </w:t>
      </w:r>
      <w:r w:rsidR="00B33700" w:rsidRPr="00DB75A7">
        <w:rPr>
          <w:rFonts w:eastAsia="Times New Roman"/>
          <w:sz w:val="22"/>
          <w:szCs w:val="22"/>
        </w:rPr>
        <w:t>As proliferating and quiescent cells can differentiate into senescent cells and they are capable of being 5</w:t>
      </w:r>
      <w:r w:rsidR="00B33700">
        <w:sym w:font="Symbol" w:char="F06D"/>
      </w:r>
      <w:r w:rsidR="00B33700" w:rsidRPr="00DB75A7">
        <w:rPr>
          <w:rFonts w:eastAsia="Times New Roman"/>
          <w:sz w:val="22"/>
          <w:szCs w:val="22"/>
        </w:rPr>
        <w:t>m radius this is the minimum radius the senescent cells can be.</w:t>
      </w:r>
      <w:r w:rsidR="00810D17" w:rsidRPr="00DB75A7">
        <w:rPr>
          <w:rFonts w:eastAsia="Times New Roman"/>
          <w:sz w:val="22"/>
          <w:szCs w:val="22"/>
        </w:rPr>
        <w:t xml:space="preserve"> It has been programmed as 4.9 so cells at 5</w:t>
      </w:r>
      <w:r w:rsidR="00810D17">
        <w:sym w:font="Symbol" w:char="F06D"/>
      </w:r>
      <w:r w:rsidR="00810D17" w:rsidRPr="00DB75A7">
        <w:rPr>
          <w:rFonts w:eastAsia="Times New Roman"/>
          <w:sz w:val="22"/>
          <w:szCs w:val="22"/>
        </w:rPr>
        <w:t xml:space="preserve">m aren’t removed from the simulation. </w:t>
      </w:r>
      <w:r w:rsidR="00B33700" w:rsidRPr="00DB75A7">
        <w:rPr>
          <w:rFonts w:eastAsia="Times New Roman"/>
          <w:sz w:val="22"/>
          <w:szCs w:val="22"/>
        </w:rPr>
        <w:t xml:space="preserve"> </w:t>
      </w:r>
    </w:p>
    <w:p w14:paraId="18FA545F" w14:textId="64537B9D" w:rsidR="00B33700" w:rsidRPr="00DB75A7" w:rsidRDefault="00B33700" w:rsidP="00DB75A7">
      <w:pPr>
        <w:rPr>
          <w:rFonts w:eastAsia="Times New Roman"/>
          <w:sz w:val="22"/>
          <w:szCs w:val="22"/>
        </w:rPr>
      </w:pPr>
      <w:r w:rsidRPr="00DB75A7">
        <w:rPr>
          <w:rFonts w:eastAsia="Times New Roman"/>
          <w:sz w:val="22"/>
          <w:szCs w:val="22"/>
        </w:rPr>
        <w:t xml:space="preserve">These cells are intended to act as </w:t>
      </w:r>
      <w:r w:rsidR="007E4D0C" w:rsidRPr="00DB75A7">
        <w:rPr>
          <w:rFonts w:eastAsia="Times New Roman"/>
          <w:sz w:val="22"/>
          <w:szCs w:val="22"/>
        </w:rPr>
        <w:t>barriers to the surrounding cell,</w:t>
      </w:r>
      <w:r w:rsidRPr="00DB75A7">
        <w:rPr>
          <w:rFonts w:eastAsia="Times New Roman"/>
          <w:sz w:val="22"/>
          <w:szCs w:val="22"/>
        </w:rPr>
        <w:t xml:space="preserve"> slowing down the wound healing, therefore</w:t>
      </w:r>
      <w:r w:rsidR="00EB2AB1" w:rsidRPr="00DB75A7">
        <w:rPr>
          <w:rFonts w:eastAsia="Times New Roman"/>
          <w:sz w:val="22"/>
          <w:szCs w:val="22"/>
        </w:rPr>
        <w:t>,</w:t>
      </w:r>
      <w:r w:rsidRPr="00DB75A7">
        <w:rPr>
          <w:rFonts w:eastAsia="Times New Roman"/>
          <w:sz w:val="22"/>
          <w:szCs w:val="22"/>
        </w:rPr>
        <w:t xml:space="preserve"> a speed</w:t>
      </w:r>
      <w:r w:rsidR="003A1254" w:rsidRPr="00DB75A7">
        <w:rPr>
          <w:rFonts w:eastAsia="Times New Roman"/>
          <w:sz w:val="22"/>
          <w:szCs w:val="22"/>
        </w:rPr>
        <w:t xml:space="preserve"> of 0 has been assigned to them</w:t>
      </w:r>
      <w:r w:rsidRPr="00DB75A7">
        <w:rPr>
          <w:rFonts w:eastAsia="Times New Roman"/>
          <w:sz w:val="22"/>
          <w:szCs w:val="22"/>
        </w:rPr>
        <w:t xml:space="preserve"> ensuring they don’t migrate around the simulation.</w:t>
      </w:r>
    </w:p>
    <w:p w14:paraId="4B0B7F95" w14:textId="16819FD2" w:rsidR="001463D8" w:rsidRPr="00DB75A7" w:rsidRDefault="001463D8" w:rsidP="00DB75A7">
      <w:pPr>
        <w:rPr>
          <w:rFonts w:eastAsia="Times New Roman"/>
          <w:sz w:val="22"/>
          <w:szCs w:val="22"/>
        </w:rPr>
      </w:pPr>
      <w:r w:rsidRPr="00DB75A7">
        <w:rPr>
          <w:rFonts w:eastAsia="Times New Roman"/>
          <w:sz w:val="22"/>
          <w:szCs w:val="22"/>
        </w:rPr>
        <w:t>As seen in chapter 2.3 senescent cells can live upwards of three years</w:t>
      </w:r>
      <w:r w:rsidR="000F5031" w:rsidRPr="00DB75A7">
        <w:rPr>
          <w:rFonts w:eastAsia="Times New Roman"/>
          <w:sz w:val="22"/>
          <w:szCs w:val="22"/>
        </w:rPr>
        <w:t xml:space="preserve"> [</w:t>
      </w:r>
      <w:r w:rsidR="00A00EFE" w:rsidRPr="00DB75A7">
        <w:rPr>
          <w:rFonts w:eastAsia="Times New Roman"/>
          <w:sz w:val="22"/>
          <w:szCs w:val="22"/>
        </w:rPr>
        <w:t>8</w:t>
      </w:r>
      <w:r w:rsidR="000F5031" w:rsidRPr="00DB75A7">
        <w:rPr>
          <w:rFonts w:eastAsia="Times New Roman"/>
          <w:sz w:val="22"/>
          <w:szCs w:val="22"/>
        </w:rPr>
        <w:t>]</w:t>
      </w:r>
      <w:r w:rsidRPr="00DB75A7">
        <w:rPr>
          <w:rFonts w:eastAsia="Times New Roman"/>
          <w:sz w:val="22"/>
          <w:szCs w:val="22"/>
        </w:rPr>
        <w:t xml:space="preserve">, therefore as each iteration is six hours, the cells can be in the simulation for a maximum of 4380 iterations. However, it is </w:t>
      </w:r>
      <w:r w:rsidR="009F6527" w:rsidRPr="00DB75A7">
        <w:rPr>
          <w:rFonts w:eastAsia="Times New Roman"/>
          <w:sz w:val="22"/>
          <w:szCs w:val="22"/>
        </w:rPr>
        <w:lastRenderedPageBreak/>
        <w:t>extremely</w:t>
      </w:r>
      <w:r w:rsidRPr="00DB75A7">
        <w:rPr>
          <w:rFonts w:eastAsia="Times New Roman"/>
          <w:sz w:val="22"/>
          <w:szCs w:val="22"/>
        </w:rPr>
        <w:t xml:space="preserve"> unlikely for a simulation to run for this long</w:t>
      </w:r>
      <w:r w:rsidR="006859D7" w:rsidRPr="00DB75A7">
        <w:rPr>
          <w:rFonts w:eastAsia="Times New Roman"/>
          <w:sz w:val="22"/>
          <w:szCs w:val="22"/>
        </w:rPr>
        <w:t xml:space="preserve"> and is intended to be used alongside the initial creation of senescent cells where they are given a random stage between 1 and 4380.</w:t>
      </w:r>
    </w:p>
    <w:p w14:paraId="52977F99" w14:textId="77777777" w:rsidR="001463D8" w:rsidRPr="00AD5DB0" w:rsidRDefault="001463D8" w:rsidP="001463D8">
      <w:pPr>
        <w:pStyle w:val="ListParagraph"/>
        <w:ind w:left="1440"/>
        <w:rPr>
          <w:rFonts w:ascii="Times New Roman" w:eastAsia="Times New Roman" w:hAnsi="Times New Roman" w:cs="Times New Roman"/>
          <w:sz w:val="22"/>
          <w:szCs w:val="22"/>
        </w:rPr>
      </w:pPr>
    </w:p>
    <w:p w14:paraId="628ECB30" w14:textId="1796FDBD" w:rsidR="00D47FC3" w:rsidRPr="00D47FC3" w:rsidRDefault="00D47FC3" w:rsidP="00FD6B37">
      <w:pPr>
        <w:pStyle w:val="ListParagraph"/>
        <w:ind w:left="500"/>
        <w:jc w:val="center"/>
        <w:rPr>
          <w:rFonts w:ascii="Times New Roman" w:eastAsia="Times New Roman" w:hAnsi="Times New Roman" w:cs="Times New Roman"/>
          <w:sz w:val="22"/>
          <w:szCs w:val="22"/>
        </w:rPr>
      </w:pPr>
    </w:p>
    <w:p w14:paraId="29FC6FE2" w14:textId="312D933B" w:rsidR="00BC3C7C" w:rsidRDefault="00AE01DE" w:rsidP="0012507E">
      <w:pPr>
        <w:pStyle w:val="ListParagraph"/>
        <w:ind w:left="0"/>
        <w:jc w:val="center"/>
        <w:rPr>
          <w:rFonts w:ascii="Times New Roman" w:eastAsia="Times New Roman" w:hAnsi="Times New Roman" w:cs="Times New Roman"/>
          <w:szCs w:val="22"/>
        </w:rPr>
      </w:pPr>
      <w:r>
        <w:rPr>
          <w:rFonts w:ascii="Times New Roman" w:eastAsia="Times New Roman" w:hAnsi="Times New Roman" w:cs="Times New Roman"/>
          <w:noProof/>
          <w:szCs w:val="22"/>
          <w:lang w:eastAsia="en-GB"/>
        </w:rPr>
        <w:drawing>
          <wp:inline distT="0" distB="0" distL="0" distR="0" wp14:anchorId="5D09E76D" wp14:editId="3970A318">
            <wp:extent cx="5728335" cy="3173730"/>
            <wp:effectExtent l="0" t="0" r="12065" b="1270"/>
            <wp:docPr id="95" name="Picture 95" descr="code_images/PC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ode_images/PCCla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8335" cy="3173730"/>
                    </a:xfrm>
                    <a:prstGeom prst="rect">
                      <a:avLst/>
                    </a:prstGeom>
                    <a:noFill/>
                    <a:ln>
                      <a:noFill/>
                    </a:ln>
                  </pic:spPr>
                </pic:pic>
              </a:graphicData>
            </a:graphic>
          </wp:inline>
        </w:drawing>
      </w:r>
    </w:p>
    <w:p w14:paraId="371DEB60" w14:textId="6A1E8F98" w:rsidR="00AE01DE" w:rsidRPr="0012507E" w:rsidRDefault="0012507E" w:rsidP="0012507E">
      <w:pPr>
        <w:rPr>
          <w:rFonts w:eastAsia="Times New Roman"/>
          <w:sz w:val="22"/>
          <w:szCs w:val="22"/>
        </w:rPr>
      </w:pPr>
      <w:r w:rsidRPr="0012507E">
        <w:rPr>
          <w:rFonts w:eastAsia="Times New Roman"/>
          <w:sz w:val="22"/>
          <w:szCs w:val="22"/>
        </w:rPr>
        <w:t xml:space="preserve">Figure 5.1: Parameters for Senescent Cells </w:t>
      </w:r>
    </w:p>
    <w:p w14:paraId="661FB98F" w14:textId="77777777" w:rsidR="0012507E" w:rsidRPr="0012507E" w:rsidRDefault="0012507E" w:rsidP="00506F72">
      <w:pPr>
        <w:pStyle w:val="ListParagraph"/>
        <w:ind w:left="500"/>
        <w:rPr>
          <w:rFonts w:ascii="Times New Roman" w:eastAsia="Times New Roman" w:hAnsi="Times New Roman" w:cs="Times New Roman"/>
          <w:sz w:val="22"/>
          <w:szCs w:val="22"/>
        </w:rPr>
      </w:pPr>
    </w:p>
    <w:p w14:paraId="102914D9" w14:textId="5DBA4059"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5.1.2.2 Growth</w:t>
      </w:r>
    </w:p>
    <w:p w14:paraId="31C0B996" w14:textId="77777777" w:rsidR="00DB75A7" w:rsidRDefault="00DB75A7" w:rsidP="00506F72">
      <w:pPr>
        <w:pStyle w:val="ListParagraph"/>
        <w:ind w:left="500"/>
        <w:rPr>
          <w:rFonts w:ascii="Times New Roman" w:eastAsia="Times New Roman" w:hAnsi="Times New Roman" w:cs="Times New Roman"/>
          <w:szCs w:val="22"/>
        </w:rPr>
      </w:pPr>
    </w:p>
    <w:p w14:paraId="3E885459" w14:textId="7CA6AC6D" w:rsidR="00A03832" w:rsidRPr="00DB75A7" w:rsidRDefault="00BC3C7C" w:rsidP="00DB75A7">
      <w:pPr>
        <w:rPr>
          <w:rFonts w:eastAsia="Times New Roman"/>
          <w:sz w:val="22"/>
          <w:szCs w:val="22"/>
        </w:rPr>
      </w:pPr>
      <w:r w:rsidRPr="00DB75A7">
        <w:rPr>
          <w:rFonts w:eastAsia="Times New Roman"/>
          <w:sz w:val="22"/>
          <w:szCs w:val="22"/>
        </w:rPr>
        <w:t>Fro</w:t>
      </w:r>
      <w:r w:rsidR="00B45260" w:rsidRPr="00DB75A7">
        <w:rPr>
          <w:rFonts w:eastAsia="Times New Roman"/>
          <w:sz w:val="22"/>
          <w:szCs w:val="22"/>
        </w:rPr>
        <w:t xml:space="preserve">m meeting with my domain expert, </w:t>
      </w:r>
      <w:r w:rsidR="00A03832" w:rsidRPr="00DB75A7">
        <w:rPr>
          <w:rFonts w:eastAsia="Times New Roman"/>
          <w:sz w:val="22"/>
          <w:szCs w:val="22"/>
        </w:rPr>
        <w:t>Prof</w:t>
      </w:r>
      <w:r w:rsidR="00B45260" w:rsidRPr="00DB75A7">
        <w:rPr>
          <w:rFonts w:eastAsia="Times New Roman"/>
          <w:sz w:val="22"/>
          <w:szCs w:val="22"/>
        </w:rPr>
        <w:t>. Paul Evans</w:t>
      </w:r>
      <w:r w:rsidR="00A03832" w:rsidRPr="00DB75A7">
        <w:rPr>
          <w:rFonts w:eastAsia="Times New Roman"/>
          <w:sz w:val="22"/>
          <w:szCs w:val="22"/>
        </w:rPr>
        <w:t>, it was found that senescent cells can, in some cases, grow up to 10 times their original size in the first two weeks, then stay</w:t>
      </w:r>
      <w:r w:rsidR="009F6527" w:rsidRPr="00DB75A7">
        <w:rPr>
          <w:rFonts w:eastAsia="Times New Roman"/>
          <w:sz w:val="22"/>
          <w:szCs w:val="22"/>
        </w:rPr>
        <w:t>ing</w:t>
      </w:r>
      <w:r w:rsidR="00A03832" w:rsidRPr="00DB75A7">
        <w:rPr>
          <w:rFonts w:eastAsia="Times New Roman"/>
          <w:sz w:val="22"/>
          <w:szCs w:val="22"/>
        </w:rPr>
        <w:t xml:space="preserve"> relatively the same size for the rest of their life. This means they can potentially grow up to 100</w:t>
      </w:r>
      <w:r w:rsidR="00A03832">
        <w:sym w:font="Symbol" w:char="F06D"/>
      </w:r>
      <w:r w:rsidR="009F6527" w:rsidRPr="00DB75A7">
        <w:rPr>
          <w:rFonts w:eastAsia="Times New Roman"/>
          <w:sz w:val="22"/>
          <w:szCs w:val="22"/>
        </w:rPr>
        <w:t>m in diameter</w:t>
      </w:r>
      <w:r w:rsidR="00A03832" w:rsidRPr="00DB75A7">
        <w:rPr>
          <w:rFonts w:eastAsia="Times New Roman"/>
          <w:sz w:val="22"/>
          <w:szCs w:val="22"/>
        </w:rPr>
        <w:t>. As the senescent cells grow within their first two weeks and each iteration equates to six hours of simulated time, they should reach 100</w:t>
      </w:r>
      <w:r w:rsidR="00A03832">
        <w:sym w:font="Symbol" w:char="F06D"/>
      </w:r>
      <w:r w:rsidR="00A03832" w:rsidRPr="00DB75A7">
        <w:rPr>
          <w:rFonts w:eastAsia="Times New Roman"/>
          <w:sz w:val="22"/>
          <w:szCs w:val="22"/>
        </w:rPr>
        <w:t>m</w:t>
      </w:r>
      <w:r w:rsidR="009F6527" w:rsidRPr="00DB75A7">
        <w:rPr>
          <w:rFonts w:eastAsia="Times New Roman"/>
          <w:sz w:val="22"/>
          <w:szCs w:val="22"/>
        </w:rPr>
        <w:t xml:space="preserve"> diameter</w:t>
      </w:r>
      <w:r w:rsidR="00A03832" w:rsidRPr="00DB75A7">
        <w:rPr>
          <w:rFonts w:eastAsia="Times New Roman"/>
          <w:sz w:val="22"/>
          <w:szCs w:val="22"/>
        </w:rPr>
        <w:t xml:space="preserve"> within 56 iterations. To achieve this the growth function increases the cells </w:t>
      </w:r>
      <w:commentRangeStart w:id="235"/>
      <w:r w:rsidR="00A03832" w:rsidRPr="00DB75A7">
        <w:rPr>
          <w:rFonts w:eastAsia="Times New Roman"/>
          <w:sz w:val="22"/>
          <w:szCs w:val="22"/>
        </w:rPr>
        <w:t xml:space="preserve">radius </w:t>
      </w:r>
      <w:commentRangeEnd w:id="235"/>
      <w:r w:rsidR="00A03832">
        <w:rPr>
          <w:rStyle w:val="CommentReference"/>
        </w:rPr>
        <w:commentReference w:id="235"/>
      </w:r>
      <w:r w:rsidR="00A03832" w:rsidRPr="00DB75A7">
        <w:rPr>
          <w:rFonts w:eastAsia="Times New Roman"/>
          <w:sz w:val="22"/>
          <w:szCs w:val="22"/>
        </w:rPr>
        <w:t>by 0.8</w:t>
      </w:r>
      <w:r w:rsidR="00A03832">
        <w:sym w:font="Symbol" w:char="F06D"/>
      </w:r>
      <w:r w:rsidR="00A03832" w:rsidRPr="00DB75A7">
        <w:rPr>
          <w:rFonts w:eastAsia="Times New Roman"/>
          <w:sz w:val="22"/>
          <w:szCs w:val="22"/>
        </w:rPr>
        <w:t>m each iteration. However, this on its own has no prevention for the cell to increase over 100</w:t>
      </w:r>
      <w:r w:rsidR="00A03832">
        <w:sym w:font="Symbol" w:char="F06D"/>
      </w:r>
      <w:r w:rsidR="00A03832" w:rsidRPr="00DB75A7">
        <w:rPr>
          <w:rFonts w:eastAsia="Times New Roman"/>
          <w:sz w:val="22"/>
          <w:szCs w:val="22"/>
        </w:rPr>
        <w:t>m. To control this a condition is used to ensure only cells that are smaller than 100</w:t>
      </w:r>
      <w:r w:rsidR="00A03832">
        <w:sym w:font="Symbol" w:char="F06D"/>
      </w:r>
      <w:r w:rsidR="00A03832" w:rsidRPr="00DB75A7">
        <w:rPr>
          <w:rFonts w:eastAsia="Times New Roman"/>
          <w:sz w:val="22"/>
          <w:szCs w:val="22"/>
        </w:rPr>
        <w:t>m diameter have their radius increased.</w:t>
      </w:r>
    </w:p>
    <w:p w14:paraId="35292655" w14:textId="31F48DEB" w:rsidR="00A03832" w:rsidRPr="00DB75A7" w:rsidRDefault="00F715E2" w:rsidP="00DB75A7">
      <w:pPr>
        <w:rPr>
          <w:rFonts w:eastAsia="Times New Roman"/>
          <w:sz w:val="22"/>
          <w:szCs w:val="22"/>
        </w:rPr>
      </w:pPr>
      <w:r w:rsidRPr="00DB75A7">
        <w:rPr>
          <w:rFonts w:eastAsia="Times New Roman"/>
          <w:sz w:val="22"/>
          <w:szCs w:val="22"/>
        </w:rPr>
        <w:t xml:space="preserve">This </w:t>
      </w:r>
      <w:r w:rsidR="004F3D6F" w:rsidRPr="00DB75A7">
        <w:rPr>
          <w:rFonts w:eastAsia="Times New Roman"/>
          <w:sz w:val="22"/>
          <w:szCs w:val="22"/>
        </w:rPr>
        <w:t xml:space="preserve">function also increases the age of the cell by 1 each iteration to </w:t>
      </w:r>
      <w:r w:rsidR="000D1E2A" w:rsidRPr="00DB75A7">
        <w:rPr>
          <w:rFonts w:eastAsia="Times New Roman"/>
          <w:sz w:val="22"/>
          <w:szCs w:val="22"/>
        </w:rPr>
        <w:t>account for older cells dying out</w:t>
      </w:r>
      <w:r w:rsidR="001F5DAD" w:rsidRPr="00DB75A7">
        <w:rPr>
          <w:rFonts w:eastAsia="Times New Roman"/>
          <w:sz w:val="22"/>
          <w:szCs w:val="22"/>
        </w:rPr>
        <w:t>.</w:t>
      </w:r>
    </w:p>
    <w:p w14:paraId="1D7DA82A" w14:textId="77777777" w:rsidR="001F5DAD" w:rsidRDefault="001F5DAD" w:rsidP="001F5DAD">
      <w:pPr>
        <w:pStyle w:val="ListParagraph"/>
        <w:ind w:left="1440"/>
        <w:rPr>
          <w:rFonts w:ascii="Times New Roman" w:eastAsia="Times New Roman" w:hAnsi="Times New Roman" w:cs="Times New Roman"/>
          <w:sz w:val="22"/>
          <w:szCs w:val="22"/>
        </w:rPr>
      </w:pPr>
    </w:p>
    <w:p w14:paraId="78A912CB" w14:textId="7744453D" w:rsidR="001F5DAD" w:rsidRPr="00BC3C7C" w:rsidRDefault="001F5DAD" w:rsidP="00FD6B37">
      <w:pPr>
        <w:pStyle w:val="ListParagraph"/>
        <w:jc w:val="center"/>
        <w:rPr>
          <w:rFonts w:ascii="Times New Roman" w:eastAsia="Times New Roman" w:hAnsi="Times New Roman" w:cs="Times New Roman"/>
          <w:sz w:val="22"/>
          <w:szCs w:val="22"/>
        </w:rPr>
      </w:pPr>
    </w:p>
    <w:p w14:paraId="57BB8854" w14:textId="2D4367AE" w:rsidR="00BC3C7C" w:rsidRDefault="008E4198" w:rsidP="00FD6B37">
      <w:pPr>
        <w:rPr>
          <w:rFonts w:eastAsia="Times New Roman"/>
          <w:szCs w:val="22"/>
        </w:rPr>
      </w:pPr>
      <w:r>
        <w:rPr>
          <w:rFonts w:eastAsia="Times New Roman"/>
          <w:noProof/>
          <w:szCs w:val="22"/>
        </w:rPr>
        <w:drawing>
          <wp:inline distT="0" distB="0" distL="0" distR="0" wp14:anchorId="6B51742A" wp14:editId="3B6859A2">
            <wp:extent cx="5728335" cy="2098040"/>
            <wp:effectExtent l="0" t="0" r="12065" b="10160"/>
            <wp:docPr id="92" name="Picture 92" descr="code_images/PC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ode_images/PCGrowt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8335" cy="2098040"/>
                    </a:xfrm>
                    <a:prstGeom prst="rect">
                      <a:avLst/>
                    </a:prstGeom>
                    <a:noFill/>
                    <a:ln>
                      <a:noFill/>
                    </a:ln>
                  </pic:spPr>
                </pic:pic>
              </a:graphicData>
            </a:graphic>
          </wp:inline>
        </w:drawing>
      </w:r>
    </w:p>
    <w:p w14:paraId="3970488D" w14:textId="0EF685A9" w:rsidR="0012507E" w:rsidRDefault="0012507E" w:rsidP="00FD6B37">
      <w:pPr>
        <w:rPr>
          <w:rFonts w:eastAsia="Times New Roman"/>
          <w:sz w:val="22"/>
          <w:szCs w:val="22"/>
        </w:rPr>
      </w:pPr>
      <w:r>
        <w:rPr>
          <w:rFonts w:eastAsia="Times New Roman"/>
          <w:sz w:val="22"/>
          <w:szCs w:val="22"/>
        </w:rPr>
        <w:t>Figure 5.2: Senescent Cell Growth</w:t>
      </w:r>
    </w:p>
    <w:p w14:paraId="4F012589" w14:textId="77777777" w:rsidR="0012507E" w:rsidRPr="0012507E" w:rsidRDefault="0012507E" w:rsidP="00FD6B37">
      <w:pPr>
        <w:rPr>
          <w:rFonts w:eastAsia="Times New Roman"/>
          <w:sz w:val="22"/>
          <w:szCs w:val="22"/>
        </w:rPr>
      </w:pPr>
    </w:p>
    <w:p w14:paraId="0126C0BE" w14:textId="1802DC36"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lastRenderedPageBreak/>
        <w:t>5.1.2.3 Apoptosis</w:t>
      </w:r>
    </w:p>
    <w:p w14:paraId="117E06B4" w14:textId="77777777" w:rsidR="00DB75A7" w:rsidRDefault="00DB75A7" w:rsidP="00506F72">
      <w:pPr>
        <w:pStyle w:val="ListParagraph"/>
        <w:ind w:left="500"/>
        <w:rPr>
          <w:rFonts w:ascii="Times New Roman" w:eastAsia="Times New Roman" w:hAnsi="Times New Roman" w:cs="Times New Roman"/>
          <w:szCs w:val="22"/>
        </w:rPr>
      </w:pPr>
    </w:p>
    <w:p w14:paraId="3D802AFD" w14:textId="7C6AF08E" w:rsidR="00105FCF" w:rsidRPr="00FD6B37" w:rsidRDefault="001F35DE" w:rsidP="00FD6B37">
      <w:pPr>
        <w:rPr>
          <w:rFonts w:eastAsia="Times New Roman"/>
          <w:szCs w:val="22"/>
        </w:rPr>
      </w:pPr>
      <w:r w:rsidRPr="00FD6B37">
        <w:rPr>
          <w:rFonts w:eastAsia="Times New Roman"/>
          <w:sz w:val="22"/>
          <w:szCs w:val="22"/>
        </w:rPr>
        <w:t xml:space="preserve">When senescent cells have lived for three years, stage = 4380, they </w:t>
      </w:r>
      <w:r w:rsidR="001A1BE5" w:rsidRPr="00FD6B37">
        <w:rPr>
          <w:rFonts w:eastAsia="Times New Roman"/>
          <w:sz w:val="22"/>
          <w:szCs w:val="22"/>
        </w:rPr>
        <w:t>are removed from the simulation</w:t>
      </w:r>
      <w:r w:rsidRPr="00FD6B37">
        <w:rPr>
          <w:rFonts w:eastAsia="Times New Roman"/>
          <w:sz w:val="22"/>
          <w:szCs w:val="22"/>
        </w:rPr>
        <w:t>.</w:t>
      </w:r>
    </w:p>
    <w:p w14:paraId="6B34EABE" w14:textId="77777777" w:rsidR="00105FCF" w:rsidRDefault="00105FCF" w:rsidP="001F35DE">
      <w:pPr>
        <w:pStyle w:val="ListParagraph"/>
        <w:ind w:left="1440"/>
        <w:rPr>
          <w:rFonts w:ascii="Times New Roman" w:eastAsia="Times New Roman" w:hAnsi="Times New Roman" w:cs="Times New Roman"/>
          <w:sz w:val="22"/>
          <w:szCs w:val="22"/>
        </w:rPr>
      </w:pPr>
    </w:p>
    <w:p w14:paraId="38BB69C5" w14:textId="642C0F6E" w:rsidR="001F35DE" w:rsidRDefault="001F35DE" w:rsidP="001F35DE">
      <w:pPr>
        <w:pStyle w:val="ListParagraph"/>
        <w:ind w:left="1440"/>
        <w:rPr>
          <w:rFonts w:ascii="Times New Roman" w:eastAsia="Times New Roman" w:hAnsi="Times New Roman" w:cs="Times New Roman"/>
          <w:sz w:val="22"/>
          <w:szCs w:val="22"/>
        </w:rPr>
      </w:pPr>
    </w:p>
    <w:p w14:paraId="659465C7" w14:textId="25867216" w:rsidR="001C7A82" w:rsidRDefault="008E4198" w:rsidP="0012507E">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lang w:eastAsia="en-GB"/>
        </w:rPr>
        <w:drawing>
          <wp:inline distT="0" distB="0" distL="0" distR="0" wp14:anchorId="3705631C" wp14:editId="11C431B7">
            <wp:extent cx="3603625" cy="632012"/>
            <wp:effectExtent l="0" t="0" r="3175" b="3175"/>
            <wp:docPr id="91" name="Picture 91" descr="code_images/PCDe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ode_images/PCDeath.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4114"/>
                    <a:stretch/>
                  </pic:blipFill>
                  <pic:spPr bwMode="auto">
                    <a:xfrm>
                      <a:off x="0" y="0"/>
                      <a:ext cx="3603625" cy="632012"/>
                    </a:xfrm>
                    <a:prstGeom prst="rect">
                      <a:avLst/>
                    </a:prstGeom>
                    <a:noFill/>
                    <a:ln>
                      <a:noFill/>
                    </a:ln>
                    <a:extLst>
                      <a:ext uri="{53640926-AAD7-44D8-BBD7-CCE9431645EC}">
                        <a14:shadowObscured xmlns:a14="http://schemas.microsoft.com/office/drawing/2010/main"/>
                      </a:ext>
                    </a:extLst>
                  </pic:spPr>
                </pic:pic>
              </a:graphicData>
            </a:graphic>
          </wp:inline>
        </w:drawing>
      </w:r>
    </w:p>
    <w:p w14:paraId="464B6477" w14:textId="35671E51" w:rsidR="0012507E" w:rsidRDefault="0012507E" w:rsidP="0012507E">
      <w:pPr>
        <w:pStyle w:val="ListParagraph"/>
        <w:ind w:left="0"/>
        <w:rPr>
          <w:rFonts w:ascii="Times New Roman" w:eastAsia="Times New Roman" w:hAnsi="Times New Roman" w:cs="Times New Roman"/>
          <w:sz w:val="22"/>
          <w:szCs w:val="22"/>
        </w:rPr>
      </w:pPr>
      <w:r>
        <w:rPr>
          <w:rFonts w:ascii="Times New Roman" w:eastAsia="Times New Roman" w:hAnsi="Times New Roman" w:cs="Times New Roman"/>
          <w:sz w:val="22"/>
          <w:szCs w:val="22"/>
        </w:rPr>
        <w:t>Figure 5.3: Senescent removal</w:t>
      </w:r>
    </w:p>
    <w:p w14:paraId="4A090C45" w14:textId="77777777" w:rsidR="00ED2E0A" w:rsidRDefault="00ED2E0A" w:rsidP="001F35DE">
      <w:pPr>
        <w:pStyle w:val="ListParagraph"/>
        <w:ind w:left="1440"/>
        <w:rPr>
          <w:rFonts w:ascii="Times New Roman" w:eastAsia="Times New Roman" w:hAnsi="Times New Roman" w:cs="Times New Roman"/>
          <w:sz w:val="22"/>
          <w:szCs w:val="22"/>
        </w:rPr>
      </w:pPr>
    </w:p>
    <w:p w14:paraId="0911702B" w14:textId="42C646E9" w:rsidR="001C7A82" w:rsidRPr="00DB75A7" w:rsidRDefault="001C7A82" w:rsidP="00DB75A7">
      <w:pPr>
        <w:pStyle w:val="Heading3"/>
        <w:rPr>
          <w:rFonts w:ascii="Times New Roman" w:eastAsia="Times New Roman" w:hAnsi="Times New Roman" w:cs="Times New Roman"/>
          <w:color w:val="auto"/>
        </w:rPr>
      </w:pPr>
      <w:bookmarkStart w:id="236" w:name="_Toc513099416"/>
      <w:r w:rsidRPr="00DB75A7">
        <w:rPr>
          <w:rFonts w:ascii="Times New Roman" w:eastAsia="Times New Roman" w:hAnsi="Times New Roman" w:cs="Times New Roman"/>
          <w:color w:val="auto"/>
        </w:rPr>
        <w:t xml:space="preserve">5.1.3 </w:t>
      </w:r>
      <w:r w:rsidR="00F30C9C" w:rsidRPr="00DB75A7">
        <w:rPr>
          <w:rFonts w:ascii="Times New Roman" w:eastAsia="Times New Roman" w:hAnsi="Times New Roman" w:cs="Times New Roman"/>
          <w:color w:val="auto"/>
        </w:rPr>
        <w:t>Quiescent Agent</w:t>
      </w:r>
      <w:bookmarkEnd w:id="236"/>
    </w:p>
    <w:p w14:paraId="1EE6415A" w14:textId="77777777" w:rsidR="00DB75A7" w:rsidRDefault="00DB75A7" w:rsidP="001C7A82">
      <w:pPr>
        <w:pStyle w:val="ListParagraph"/>
        <w:ind w:left="500"/>
        <w:rPr>
          <w:rFonts w:ascii="Times New Roman" w:eastAsia="Times New Roman" w:hAnsi="Times New Roman" w:cs="Times New Roman"/>
          <w:szCs w:val="22"/>
        </w:rPr>
      </w:pPr>
    </w:p>
    <w:p w14:paraId="20B7D924" w14:textId="3129E5BE" w:rsidR="001C7A82"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5.1.3.1 Class Overview</w:t>
      </w:r>
    </w:p>
    <w:p w14:paraId="705E819A" w14:textId="77777777" w:rsidR="00DB75A7" w:rsidRPr="00DB75A7" w:rsidRDefault="00DB75A7" w:rsidP="00DB75A7">
      <w:pPr>
        <w:rPr>
          <w:rFonts w:eastAsia="Times New Roman"/>
          <w:szCs w:val="22"/>
        </w:rPr>
      </w:pPr>
    </w:p>
    <w:p w14:paraId="49B97165" w14:textId="77777777" w:rsidR="00DB75A7" w:rsidRDefault="000C6E68" w:rsidP="00DB75A7">
      <w:pPr>
        <w:rPr>
          <w:rFonts w:eastAsia="Times New Roman"/>
          <w:szCs w:val="22"/>
        </w:rPr>
      </w:pPr>
      <w:r w:rsidRPr="00DB75A7">
        <w:rPr>
          <w:rFonts w:eastAsia="Times New Roman"/>
          <w:sz w:val="22"/>
          <w:szCs w:val="22"/>
        </w:rPr>
        <w:t xml:space="preserve">The quiescent agent is a subclass of the general cell allowing different parameters to the senescent and proliferating agents. As proliferating cells </w:t>
      </w:r>
      <w:r w:rsidR="0086510E" w:rsidRPr="00DB75A7">
        <w:rPr>
          <w:rFonts w:eastAsia="Times New Roman"/>
          <w:sz w:val="22"/>
          <w:szCs w:val="22"/>
        </w:rPr>
        <w:t xml:space="preserve">change state </w:t>
      </w:r>
      <w:r w:rsidRPr="00DB75A7">
        <w:rPr>
          <w:rFonts w:eastAsia="Times New Roman"/>
          <w:sz w:val="22"/>
          <w:szCs w:val="22"/>
        </w:rPr>
        <w:t xml:space="preserve">to quiescent cells and the smallest a </w:t>
      </w:r>
      <w:r w:rsidR="0086510E" w:rsidRPr="00DB75A7">
        <w:rPr>
          <w:rFonts w:eastAsia="Times New Roman"/>
          <w:sz w:val="22"/>
          <w:szCs w:val="22"/>
        </w:rPr>
        <w:t>proliferating cell</w:t>
      </w:r>
      <w:r w:rsidRPr="00DB75A7">
        <w:rPr>
          <w:rFonts w:eastAsia="Times New Roman"/>
          <w:sz w:val="22"/>
          <w:szCs w:val="22"/>
        </w:rPr>
        <w:t xml:space="preserve"> can be is 4.9</w:t>
      </w:r>
      <w:r>
        <w:sym w:font="Symbol" w:char="F06D"/>
      </w:r>
      <w:r w:rsidRPr="00DB75A7">
        <w:rPr>
          <w:rFonts w:eastAsia="Times New Roman"/>
          <w:sz w:val="22"/>
          <w:szCs w:val="22"/>
        </w:rPr>
        <w:t xml:space="preserve">m in radius, the same is true for the QC. </w:t>
      </w:r>
    </w:p>
    <w:p w14:paraId="33C47D65" w14:textId="6A401EBC" w:rsidR="000C6E68" w:rsidRPr="00DB75A7" w:rsidRDefault="000C6E68" w:rsidP="00DB75A7">
      <w:pPr>
        <w:rPr>
          <w:rFonts w:eastAsia="Times New Roman"/>
          <w:szCs w:val="22"/>
        </w:rPr>
      </w:pPr>
      <w:r w:rsidRPr="00DB75A7">
        <w:rPr>
          <w:rFonts w:eastAsia="Times New Roman"/>
          <w:sz w:val="22"/>
          <w:szCs w:val="22"/>
        </w:rPr>
        <w:t xml:space="preserve">Quiescent cells occur when proliferation is no longer </w:t>
      </w:r>
      <w:r w:rsidR="00D06D15" w:rsidRPr="00DB75A7">
        <w:rPr>
          <w:rFonts w:eastAsia="Times New Roman"/>
          <w:sz w:val="22"/>
          <w:szCs w:val="22"/>
        </w:rPr>
        <w:t>required</w:t>
      </w:r>
      <w:r w:rsidRPr="00DB75A7">
        <w:rPr>
          <w:rFonts w:eastAsia="Times New Roman"/>
          <w:sz w:val="22"/>
          <w:szCs w:val="22"/>
        </w:rPr>
        <w:t xml:space="preserve">, generally when a monolayer has been formed, for this reason the agents have been </w:t>
      </w:r>
      <w:r w:rsidR="00E20175" w:rsidRPr="00DB75A7">
        <w:rPr>
          <w:rFonts w:eastAsia="Times New Roman"/>
          <w:sz w:val="22"/>
          <w:szCs w:val="22"/>
        </w:rPr>
        <w:t>assumed</w:t>
      </w:r>
      <w:r w:rsidRPr="00DB75A7">
        <w:rPr>
          <w:rFonts w:eastAsia="Times New Roman"/>
          <w:sz w:val="22"/>
          <w:szCs w:val="22"/>
        </w:rPr>
        <w:t xml:space="preserve"> to have a speed of 0 and so they don’t actively migrate in the simulation.</w:t>
      </w:r>
      <w:r w:rsidRPr="00DB75A7">
        <w:rPr>
          <w:rFonts w:eastAsia="Times New Roman"/>
          <w:szCs w:val="22"/>
        </w:rPr>
        <w:t xml:space="preserve"> </w:t>
      </w:r>
    </w:p>
    <w:p w14:paraId="64AF0BC1" w14:textId="62748974" w:rsidR="00312CE0" w:rsidRPr="00DB75A7" w:rsidRDefault="000C6E68" w:rsidP="00DB75A7">
      <w:pPr>
        <w:rPr>
          <w:rFonts w:eastAsia="Times New Roman"/>
          <w:sz w:val="22"/>
          <w:szCs w:val="22"/>
        </w:rPr>
      </w:pPr>
      <w:r w:rsidRPr="00DB75A7">
        <w:rPr>
          <w:rFonts w:eastAsia="Times New Roman"/>
          <w:sz w:val="22"/>
          <w:szCs w:val="22"/>
        </w:rPr>
        <w:t xml:space="preserve">It has been theorised here that QCs live for around two months before turning senescent. However, the simulation </w:t>
      </w:r>
      <w:r w:rsidR="009A64BE" w:rsidRPr="00DB75A7">
        <w:rPr>
          <w:rFonts w:eastAsia="Times New Roman"/>
          <w:sz w:val="22"/>
          <w:szCs w:val="22"/>
        </w:rPr>
        <w:t>usually isn’t</w:t>
      </w:r>
      <w:r w:rsidRPr="00DB75A7">
        <w:rPr>
          <w:rFonts w:eastAsia="Times New Roman"/>
          <w:sz w:val="22"/>
          <w:szCs w:val="22"/>
        </w:rPr>
        <w:t xml:space="preserve"> run for this </w:t>
      </w:r>
      <w:r w:rsidR="009A64BE" w:rsidRPr="00DB75A7">
        <w:rPr>
          <w:rFonts w:eastAsia="Times New Roman"/>
          <w:sz w:val="22"/>
          <w:szCs w:val="22"/>
        </w:rPr>
        <w:t>long</w:t>
      </w:r>
      <w:r w:rsidRPr="00DB75A7">
        <w:rPr>
          <w:rFonts w:eastAsia="Times New Roman"/>
          <w:sz w:val="22"/>
          <w:szCs w:val="22"/>
        </w:rPr>
        <w:t xml:space="preserve"> </w:t>
      </w:r>
      <w:r w:rsidR="009A64BE" w:rsidRPr="00DB75A7">
        <w:rPr>
          <w:rFonts w:eastAsia="Times New Roman"/>
          <w:sz w:val="22"/>
          <w:szCs w:val="22"/>
        </w:rPr>
        <w:t>and new QCs are created</w:t>
      </w:r>
      <w:r w:rsidR="009B03B5" w:rsidRPr="00DB75A7">
        <w:rPr>
          <w:rFonts w:eastAsia="Times New Roman"/>
          <w:sz w:val="22"/>
          <w:szCs w:val="22"/>
        </w:rPr>
        <w:t xml:space="preserve"> with a stage of 1, therefore quiescent cells turning into</w:t>
      </w:r>
      <w:r w:rsidR="009A64BE" w:rsidRPr="00DB75A7">
        <w:rPr>
          <w:rFonts w:eastAsia="Times New Roman"/>
          <w:sz w:val="22"/>
          <w:szCs w:val="22"/>
        </w:rPr>
        <w:t xml:space="preserve"> senescent cells will rarely be seen.</w:t>
      </w:r>
      <w:r w:rsidRPr="00DB75A7">
        <w:rPr>
          <w:rFonts w:eastAsia="Times New Roman"/>
          <w:sz w:val="22"/>
          <w:szCs w:val="22"/>
        </w:rPr>
        <w:t xml:space="preserve"> </w:t>
      </w:r>
    </w:p>
    <w:p w14:paraId="740E42EF" w14:textId="2A62CE52" w:rsidR="000C6E68" w:rsidRPr="000C6E68" w:rsidRDefault="00324600" w:rsidP="000C6E68">
      <w:pPr>
        <w:pStyle w:val="ListParagraph"/>
        <w:ind w:left="1440"/>
        <w:rPr>
          <w:rFonts w:ascii="Times New Roman" w:eastAsia="Times New Roman" w:hAnsi="Times New Roman" w:cs="Times New Roman"/>
          <w:sz w:val="22"/>
          <w:szCs w:val="22"/>
        </w:rPr>
      </w:pPr>
      <w:r w:rsidRPr="000C6E68">
        <w:rPr>
          <w:rFonts w:ascii="Times New Roman" w:eastAsia="Times New Roman" w:hAnsi="Times New Roman" w:cs="Times New Roman"/>
          <w:sz w:val="22"/>
          <w:szCs w:val="22"/>
        </w:rPr>
        <w:tab/>
      </w:r>
    </w:p>
    <w:p w14:paraId="3E58A65B" w14:textId="622AD19E" w:rsidR="00324600" w:rsidRPr="000C6E68" w:rsidRDefault="00AD61BD" w:rsidP="000C6E68">
      <w:pPr>
        <w:rPr>
          <w:rFonts w:eastAsia="Times New Roman"/>
          <w:szCs w:val="22"/>
        </w:rPr>
      </w:pPr>
      <w:r>
        <w:rPr>
          <w:noProof/>
        </w:rPr>
        <w:drawing>
          <wp:inline distT="0" distB="0" distL="0" distR="0" wp14:anchorId="67DA84A3" wp14:editId="0BDFD051">
            <wp:extent cx="5732780" cy="3001010"/>
            <wp:effectExtent l="0" t="0" r="7620" b="0"/>
            <wp:docPr id="22" name="Picture 22" descr="code_images/quiescent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de_images/quiescent_cla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780" cy="3001010"/>
                    </a:xfrm>
                    <a:prstGeom prst="rect">
                      <a:avLst/>
                    </a:prstGeom>
                    <a:noFill/>
                    <a:ln>
                      <a:noFill/>
                    </a:ln>
                  </pic:spPr>
                </pic:pic>
              </a:graphicData>
            </a:graphic>
          </wp:inline>
        </w:drawing>
      </w:r>
    </w:p>
    <w:p w14:paraId="203F63AC" w14:textId="3AD56D5F" w:rsidR="00324600" w:rsidRPr="0012507E" w:rsidRDefault="0012507E" w:rsidP="0012507E">
      <w:pPr>
        <w:pStyle w:val="ListParagraph"/>
        <w:ind w:left="0"/>
        <w:rPr>
          <w:rFonts w:ascii="Times New Roman" w:eastAsia="Times New Roman" w:hAnsi="Times New Roman" w:cs="Times New Roman"/>
          <w:sz w:val="22"/>
          <w:szCs w:val="22"/>
        </w:rPr>
      </w:pPr>
      <w:r>
        <w:rPr>
          <w:rFonts w:ascii="Times New Roman" w:eastAsia="Times New Roman" w:hAnsi="Times New Roman" w:cs="Times New Roman"/>
          <w:sz w:val="22"/>
          <w:szCs w:val="22"/>
        </w:rPr>
        <w:t>Figure 5.4: Parameters for Quiescent Cells</w:t>
      </w:r>
      <w:r>
        <w:rPr>
          <w:rFonts w:ascii="Times New Roman" w:eastAsia="Times New Roman" w:hAnsi="Times New Roman" w:cs="Times New Roman"/>
          <w:sz w:val="22"/>
          <w:szCs w:val="22"/>
        </w:rPr>
        <w:br/>
      </w:r>
    </w:p>
    <w:p w14:paraId="1F6443E9" w14:textId="123022EB" w:rsidR="00D3210E"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5.1.3.2 Senescence</w:t>
      </w:r>
    </w:p>
    <w:p w14:paraId="4B5600B5" w14:textId="77777777" w:rsidR="00DB75A7" w:rsidRDefault="00DB75A7" w:rsidP="00D3210E">
      <w:pPr>
        <w:ind w:firstLine="720"/>
        <w:rPr>
          <w:rFonts w:eastAsia="Times New Roman"/>
          <w:szCs w:val="22"/>
        </w:rPr>
      </w:pPr>
    </w:p>
    <w:p w14:paraId="09AF8F2C" w14:textId="0F94B410" w:rsidR="001C7A82" w:rsidRPr="00B55F8C" w:rsidRDefault="00B55F8C" w:rsidP="00DB75A7">
      <w:pPr>
        <w:rPr>
          <w:rFonts w:eastAsia="Times New Roman"/>
          <w:sz w:val="22"/>
          <w:szCs w:val="22"/>
        </w:rPr>
      </w:pPr>
      <w:r w:rsidRPr="00B55F8C">
        <w:rPr>
          <w:rFonts w:eastAsia="Times New Roman"/>
          <w:sz w:val="22"/>
          <w:szCs w:val="22"/>
        </w:rPr>
        <w:t xml:space="preserve">Quiescent cells (QCs) can differentiate into Senescent Cells (SCs) when they have been in the simulation for long enough. Each iteration the QC is tested to see whether it can </w:t>
      </w:r>
      <w:r w:rsidR="005C36C1">
        <w:rPr>
          <w:rFonts w:eastAsia="Times New Roman"/>
          <w:sz w:val="22"/>
          <w:szCs w:val="22"/>
        </w:rPr>
        <w:t>change state</w:t>
      </w:r>
      <w:r w:rsidRPr="00B55F8C">
        <w:rPr>
          <w:rFonts w:eastAsia="Times New Roman"/>
          <w:sz w:val="22"/>
          <w:szCs w:val="22"/>
        </w:rPr>
        <w:t xml:space="preserve">, if </w:t>
      </w:r>
      <w:r w:rsidR="001162D9">
        <w:rPr>
          <w:rFonts w:eastAsia="Times New Roman"/>
          <w:sz w:val="22"/>
          <w:szCs w:val="22"/>
        </w:rPr>
        <w:t xml:space="preserve">so </w:t>
      </w:r>
      <w:r w:rsidRPr="00B55F8C">
        <w:rPr>
          <w:rFonts w:eastAsia="Times New Roman"/>
          <w:sz w:val="22"/>
          <w:szCs w:val="22"/>
        </w:rPr>
        <w:t xml:space="preserve">the current QC is removed from the simulation by killing it and a new SC is created with the original QCs position, radius, and area. If </w:t>
      </w:r>
      <w:r w:rsidR="00C85BDE">
        <w:rPr>
          <w:rFonts w:eastAsia="Times New Roman"/>
          <w:sz w:val="22"/>
          <w:szCs w:val="22"/>
        </w:rPr>
        <w:t>stage change</w:t>
      </w:r>
      <w:r w:rsidRPr="00B55F8C">
        <w:rPr>
          <w:rFonts w:eastAsia="Times New Roman"/>
          <w:sz w:val="22"/>
          <w:szCs w:val="22"/>
        </w:rPr>
        <w:t xml:space="preserve"> is not possible</w:t>
      </w:r>
      <w:r w:rsidR="00C85BDE">
        <w:rPr>
          <w:rFonts w:eastAsia="Times New Roman"/>
          <w:sz w:val="22"/>
          <w:szCs w:val="22"/>
        </w:rPr>
        <w:t>,</w:t>
      </w:r>
      <w:r w:rsidRPr="00B55F8C">
        <w:rPr>
          <w:rFonts w:eastAsia="Times New Roman"/>
          <w:sz w:val="22"/>
          <w:szCs w:val="22"/>
        </w:rPr>
        <w:t xml:space="preserve"> the age (stage) of the cell is increased by one.</w:t>
      </w:r>
    </w:p>
    <w:p w14:paraId="457D196C" w14:textId="77777777" w:rsidR="001C7A82" w:rsidRDefault="001C7A82" w:rsidP="001C7A82">
      <w:pPr>
        <w:pStyle w:val="ListParagraph"/>
        <w:ind w:left="500"/>
        <w:rPr>
          <w:rFonts w:ascii="Times New Roman" w:eastAsia="Times New Roman" w:hAnsi="Times New Roman" w:cs="Times New Roman"/>
          <w:szCs w:val="22"/>
        </w:rPr>
      </w:pPr>
    </w:p>
    <w:p w14:paraId="0D95ED6C" w14:textId="4528242C" w:rsidR="00AD61BD" w:rsidRPr="000C6E68" w:rsidRDefault="00AD61BD" w:rsidP="000C6E68">
      <w:pPr>
        <w:rPr>
          <w:rFonts w:eastAsia="Times New Roman"/>
          <w:szCs w:val="22"/>
        </w:rPr>
      </w:pPr>
      <w:r>
        <w:rPr>
          <w:noProof/>
        </w:rPr>
        <w:lastRenderedPageBreak/>
        <w:drawing>
          <wp:inline distT="0" distB="0" distL="0" distR="0" wp14:anchorId="6A2CE4C1" wp14:editId="22CA4790">
            <wp:extent cx="5732780" cy="2122170"/>
            <wp:effectExtent l="0" t="0" r="7620" b="11430"/>
            <wp:docPr id="23" name="Picture 23" descr="code_images/quiescent_sen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_images/quiescent_senescenc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2122170"/>
                    </a:xfrm>
                    <a:prstGeom prst="rect">
                      <a:avLst/>
                    </a:prstGeom>
                    <a:noFill/>
                    <a:ln>
                      <a:noFill/>
                    </a:ln>
                  </pic:spPr>
                </pic:pic>
              </a:graphicData>
            </a:graphic>
          </wp:inline>
        </w:drawing>
      </w:r>
    </w:p>
    <w:p w14:paraId="4BC1EF1F" w14:textId="19254B1D" w:rsidR="00AD61BD" w:rsidRDefault="0012507E" w:rsidP="0012507E">
      <w:pPr>
        <w:pStyle w:val="ListParagraph"/>
        <w:ind w:left="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Figure 5.5: Quiescence state change to Senescent </w:t>
      </w:r>
    </w:p>
    <w:p w14:paraId="46BF6982" w14:textId="77777777" w:rsidR="0012507E" w:rsidRPr="0012507E" w:rsidRDefault="0012507E" w:rsidP="0012507E">
      <w:pPr>
        <w:pStyle w:val="ListParagraph"/>
        <w:ind w:left="0"/>
        <w:rPr>
          <w:rFonts w:ascii="Times New Roman" w:eastAsia="Times New Roman" w:hAnsi="Times New Roman" w:cs="Times New Roman"/>
          <w:sz w:val="22"/>
          <w:szCs w:val="22"/>
        </w:rPr>
      </w:pPr>
    </w:p>
    <w:p w14:paraId="54C51A67" w14:textId="2C4D1863" w:rsidR="001C7A82"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5.1.3.3 Proliferating</w:t>
      </w:r>
    </w:p>
    <w:p w14:paraId="60441A28" w14:textId="77777777" w:rsidR="00DB75A7" w:rsidRPr="001C7A82" w:rsidRDefault="00DB75A7" w:rsidP="001C7A82">
      <w:pPr>
        <w:pStyle w:val="ListParagraph"/>
        <w:ind w:left="500"/>
        <w:rPr>
          <w:rFonts w:ascii="Times New Roman" w:eastAsia="Times New Roman" w:hAnsi="Times New Roman" w:cs="Times New Roman"/>
          <w:szCs w:val="22"/>
        </w:rPr>
      </w:pPr>
    </w:p>
    <w:p w14:paraId="4BF0BFC2" w14:textId="4C5CEFFE" w:rsidR="00B55F8C" w:rsidRPr="00B55F8C" w:rsidRDefault="00B55F8C" w:rsidP="00DB75A7">
      <w:pPr>
        <w:rPr>
          <w:rFonts w:eastAsia="Times New Roman"/>
          <w:sz w:val="22"/>
          <w:szCs w:val="22"/>
          <w:lang w:eastAsia="en-US"/>
        </w:rPr>
      </w:pPr>
      <w:r>
        <w:rPr>
          <w:rFonts w:eastAsia="Times New Roman"/>
          <w:sz w:val="22"/>
          <w:szCs w:val="22"/>
          <w:lang w:eastAsia="en-US"/>
        </w:rPr>
        <w:t xml:space="preserve">When there is adequate space around the Quiescent Cell (QC) it can </w:t>
      </w:r>
      <w:r w:rsidR="009E474B">
        <w:rPr>
          <w:rFonts w:eastAsia="Times New Roman"/>
          <w:sz w:val="22"/>
          <w:szCs w:val="22"/>
          <w:lang w:eastAsia="en-US"/>
        </w:rPr>
        <w:t>change</w:t>
      </w:r>
      <w:r>
        <w:rPr>
          <w:rFonts w:eastAsia="Times New Roman"/>
          <w:sz w:val="22"/>
          <w:szCs w:val="22"/>
          <w:lang w:eastAsia="en-US"/>
        </w:rPr>
        <w:t xml:space="preserve"> back to a Proliferating Cell (PC) as seen in Figure 4</w:t>
      </w:r>
      <w:r w:rsidR="00E64515">
        <w:rPr>
          <w:rFonts w:eastAsia="Times New Roman"/>
          <w:sz w:val="22"/>
          <w:szCs w:val="22"/>
          <w:lang w:eastAsia="en-US"/>
        </w:rPr>
        <w:t>.</w:t>
      </w:r>
      <w:r w:rsidR="003D2EC0">
        <w:rPr>
          <w:rFonts w:eastAsia="Times New Roman"/>
          <w:sz w:val="22"/>
          <w:szCs w:val="22"/>
          <w:lang w:eastAsia="en-US"/>
        </w:rPr>
        <w:t>1</w:t>
      </w:r>
      <w:r>
        <w:rPr>
          <w:rFonts w:eastAsia="Times New Roman"/>
          <w:sz w:val="22"/>
          <w:szCs w:val="22"/>
          <w:lang w:eastAsia="en-US"/>
        </w:rPr>
        <w:t xml:space="preserve">. Each iteration the number of cells surrounding the QC is added up and if it is </w:t>
      </w:r>
      <w:r w:rsidR="00E64515">
        <w:rPr>
          <w:rFonts w:eastAsia="Times New Roman"/>
          <w:sz w:val="22"/>
          <w:szCs w:val="22"/>
          <w:lang w:eastAsia="en-US"/>
        </w:rPr>
        <w:t xml:space="preserve">fewer than the assumed value of 4, </w:t>
      </w:r>
      <w:r>
        <w:rPr>
          <w:rFonts w:eastAsia="Times New Roman"/>
          <w:sz w:val="22"/>
          <w:szCs w:val="22"/>
          <w:lang w:eastAsia="en-US"/>
        </w:rPr>
        <w:t>it is believed that space</w:t>
      </w:r>
      <w:r w:rsidR="001A298A">
        <w:rPr>
          <w:rFonts w:eastAsia="Times New Roman"/>
          <w:sz w:val="22"/>
          <w:szCs w:val="22"/>
          <w:lang w:eastAsia="en-US"/>
        </w:rPr>
        <w:t xml:space="preserve"> has freed up around the QC, allowing it to proliferate. The </w:t>
      </w:r>
      <w:r w:rsidR="0052096B">
        <w:rPr>
          <w:rFonts w:eastAsia="Times New Roman"/>
          <w:sz w:val="22"/>
          <w:szCs w:val="22"/>
          <w:lang w:eastAsia="en-US"/>
        </w:rPr>
        <w:t>state change</w:t>
      </w:r>
      <w:r w:rsidR="001A298A">
        <w:rPr>
          <w:rFonts w:eastAsia="Times New Roman"/>
          <w:sz w:val="22"/>
          <w:szCs w:val="22"/>
          <w:lang w:eastAsia="en-US"/>
        </w:rPr>
        <w:t xml:space="preserve"> is made by killing the QC and creating a new PC with the same: position, turnover, radius, and area of the QC.</w:t>
      </w:r>
    </w:p>
    <w:p w14:paraId="58E59143" w14:textId="389117A9" w:rsidR="00AD61BD" w:rsidRDefault="00AD61BD" w:rsidP="00B55F8C">
      <w:pPr>
        <w:rPr>
          <w:rFonts w:eastAsia="Times New Roman"/>
          <w:sz w:val="22"/>
          <w:szCs w:val="22"/>
        </w:rPr>
      </w:pPr>
      <w:r w:rsidRPr="00B55F8C">
        <w:rPr>
          <w:rFonts w:eastAsia="Times New Roman"/>
          <w:sz w:val="22"/>
          <w:szCs w:val="22"/>
        </w:rPr>
        <w:tab/>
      </w:r>
      <w:r>
        <w:rPr>
          <w:noProof/>
        </w:rPr>
        <w:drawing>
          <wp:inline distT="0" distB="0" distL="0" distR="0" wp14:anchorId="133A5DB3" wp14:editId="62BF9391">
            <wp:extent cx="5720715" cy="1465580"/>
            <wp:effectExtent l="0" t="0" r="0" b="7620"/>
            <wp:docPr id="24" name="Picture 24" descr="code_images/quiescence_prolifer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de_images/quiescence_proliferati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1465580"/>
                    </a:xfrm>
                    <a:prstGeom prst="rect">
                      <a:avLst/>
                    </a:prstGeom>
                    <a:noFill/>
                    <a:ln>
                      <a:noFill/>
                    </a:ln>
                  </pic:spPr>
                </pic:pic>
              </a:graphicData>
            </a:graphic>
          </wp:inline>
        </w:drawing>
      </w:r>
    </w:p>
    <w:p w14:paraId="4ED3748B" w14:textId="2D5A5152" w:rsidR="00F30C9C" w:rsidRDefault="0012507E" w:rsidP="00B55F8C">
      <w:pPr>
        <w:rPr>
          <w:rFonts w:eastAsia="Times New Roman"/>
          <w:sz w:val="22"/>
          <w:szCs w:val="22"/>
        </w:rPr>
      </w:pPr>
      <w:r>
        <w:rPr>
          <w:rFonts w:eastAsia="Times New Roman"/>
          <w:sz w:val="22"/>
          <w:szCs w:val="22"/>
        </w:rPr>
        <w:t>Figure 5.6: Quiescent state change to Proliferating</w:t>
      </w:r>
    </w:p>
    <w:p w14:paraId="591C4A46" w14:textId="77777777" w:rsidR="0012507E" w:rsidRDefault="0012507E" w:rsidP="00B55F8C">
      <w:pPr>
        <w:rPr>
          <w:rFonts w:eastAsia="Times New Roman"/>
          <w:sz w:val="22"/>
          <w:szCs w:val="22"/>
        </w:rPr>
      </w:pPr>
    </w:p>
    <w:p w14:paraId="212AD961" w14:textId="1B4B97F7" w:rsidR="00F30C9C" w:rsidRPr="00DB75A7" w:rsidRDefault="00F30C9C" w:rsidP="00DB75A7">
      <w:pPr>
        <w:pStyle w:val="Heading3"/>
        <w:rPr>
          <w:rFonts w:ascii="Times New Roman" w:eastAsia="Times New Roman" w:hAnsi="Times New Roman" w:cs="Times New Roman"/>
          <w:color w:val="auto"/>
        </w:rPr>
      </w:pPr>
      <w:bookmarkStart w:id="237" w:name="_Toc513099417"/>
      <w:r w:rsidRPr="00DB75A7">
        <w:rPr>
          <w:rFonts w:ascii="Times New Roman" w:eastAsia="Times New Roman" w:hAnsi="Times New Roman" w:cs="Times New Roman"/>
          <w:color w:val="auto"/>
        </w:rPr>
        <w:t>5.1.4 Proliferating Agent</w:t>
      </w:r>
      <w:bookmarkEnd w:id="237"/>
    </w:p>
    <w:p w14:paraId="42ECEF62" w14:textId="77777777" w:rsidR="00DB75A7" w:rsidRDefault="00DB75A7" w:rsidP="00F30C9C">
      <w:pPr>
        <w:rPr>
          <w:rFonts w:eastAsia="Times New Roman"/>
          <w:szCs w:val="22"/>
        </w:rPr>
      </w:pPr>
    </w:p>
    <w:p w14:paraId="3E11925B" w14:textId="71272AE1"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5.1.4.1 Class Overview</w:t>
      </w:r>
    </w:p>
    <w:p w14:paraId="52964B5F" w14:textId="77777777" w:rsidR="00DB75A7" w:rsidRDefault="00DB75A7" w:rsidP="00F30C9C">
      <w:pPr>
        <w:rPr>
          <w:rFonts w:eastAsia="Times New Roman"/>
          <w:szCs w:val="22"/>
        </w:rPr>
      </w:pPr>
    </w:p>
    <w:p w14:paraId="0D36D119" w14:textId="0B72B13B" w:rsidR="005815B8" w:rsidRDefault="005815B8" w:rsidP="00DB75A7">
      <w:pPr>
        <w:rPr>
          <w:rFonts w:eastAsia="Times New Roman"/>
          <w:sz w:val="22"/>
          <w:szCs w:val="22"/>
        </w:rPr>
      </w:pPr>
      <w:r>
        <w:rPr>
          <w:rFonts w:eastAsia="Times New Roman"/>
          <w:sz w:val="22"/>
          <w:szCs w:val="22"/>
        </w:rPr>
        <w:t>The Proliferating Cell (PC) will be the most prevalent agent as it the so</w:t>
      </w:r>
      <w:r w:rsidR="003D2EC0">
        <w:rPr>
          <w:rFonts w:eastAsia="Times New Roman"/>
          <w:sz w:val="22"/>
          <w:szCs w:val="22"/>
        </w:rPr>
        <w:t>urce agent as seen in Figure 4.1</w:t>
      </w:r>
      <w:r>
        <w:rPr>
          <w:rFonts w:eastAsia="Times New Roman"/>
          <w:sz w:val="22"/>
          <w:szCs w:val="22"/>
        </w:rPr>
        <w:t xml:space="preserve">. The PC class is a subclass of the general cell class and extends it by giving the PC specific behaviours. </w:t>
      </w:r>
      <w:r w:rsidR="005F13B6">
        <w:rPr>
          <w:rFonts w:eastAsia="Times New Roman"/>
          <w:sz w:val="22"/>
          <w:szCs w:val="22"/>
        </w:rPr>
        <w:t>As seen in</w:t>
      </w:r>
      <w:r w:rsidR="00FF0210">
        <w:rPr>
          <w:rFonts w:eastAsia="Times New Roman"/>
          <w:sz w:val="22"/>
          <w:szCs w:val="22"/>
        </w:rPr>
        <w:t xml:space="preserve"> chapter</w:t>
      </w:r>
      <w:r w:rsidR="005F13B6">
        <w:rPr>
          <w:rFonts w:eastAsia="Times New Roman"/>
          <w:sz w:val="22"/>
          <w:szCs w:val="22"/>
        </w:rPr>
        <w:t xml:space="preserve"> 2.1 endothelial cells have a radius between 5 and 10</w:t>
      </w:r>
      <w:r w:rsidR="005F13B6">
        <w:rPr>
          <w:rFonts w:eastAsia="Times New Roman"/>
          <w:sz w:val="22"/>
          <w:szCs w:val="22"/>
        </w:rPr>
        <w:sym w:font="Symbol" w:char="F06D"/>
      </w:r>
      <w:r w:rsidR="005F13B6">
        <w:rPr>
          <w:rFonts w:eastAsia="Times New Roman"/>
          <w:sz w:val="22"/>
          <w:szCs w:val="22"/>
        </w:rPr>
        <w:t xml:space="preserve">m </w:t>
      </w:r>
      <w:r w:rsidR="001B7F05">
        <w:rPr>
          <w:rFonts w:eastAsia="Times New Roman"/>
          <w:sz w:val="22"/>
          <w:szCs w:val="22"/>
        </w:rPr>
        <w:t>[</w:t>
      </w:r>
      <w:r w:rsidR="00A00EFE" w:rsidRPr="00A00EFE">
        <w:rPr>
          <w:rFonts w:eastAsia="Times New Roman"/>
          <w:sz w:val="22"/>
          <w:szCs w:val="22"/>
        </w:rPr>
        <w:t>7</w:t>
      </w:r>
      <w:r w:rsidR="001B7F05">
        <w:rPr>
          <w:rFonts w:eastAsia="Times New Roman"/>
          <w:sz w:val="22"/>
          <w:szCs w:val="22"/>
        </w:rPr>
        <w:t xml:space="preserve">] </w:t>
      </w:r>
      <w:r w:rsidR="005F13B6">
        <w:rPr>
          <w:rFonts w:eastAsia="Times New Roman"/>
          <w:sz w:val="22"/>
          <w:szCs w:val="22"/>
        </w:rPr>
        <w:t xml:space="preserve">and so the minimum radius for PCs is set to 4.9. If it </w:t>
      </w:r>
      <w:r w:rsidR="001B7F05">
        <w:rPr>
          <w:rFonts w:eastAsia="Times New Roman"/>
          <w:sz w:val="22"/>
          <w:szCs w:val="22"/>
        </w:rPr>
        <w:t xml:space="preserve">was set to 5, there would be a </w:t>
      </w:r>
      <w:r w:rsidR="005F13B6">
        <w:rPr>
          <w:rFonts w:eastAsia="Times New Roman"/>
          <w:sz w:val="22"/>
          <w:szCs w:val="22"/>
        </w:rPr>
        <w:t>case where newly formed PCs that start out with a radius of 5 will be removed during the apoptosis function.</w:t>
      </w:r>
    </w:p>
    <w:p w14:paraId="2E895B74" w14:textId="3D8BC6CA" w:rsidR="00475A21" w:rsidRDefault="00475A21" w:rsidP="00DB75A7">
      <w:pPr>
        <w:rPr>
          <w:rFonts w:eastAsia="Times New Roman"/>
          <w:sz w:val="22"/>
          <w:szCs w:val="22"/>
        </w:rPr>
      </w:pPr>
      <w:r>
        <w:rPr>
          <w:rFonts w:eastAsia="Times New Roman"/>
          <w:sz w:val="22"/>
          <w:szCs w:val="22"/>
        </w:rPr>
        <w:t xml:space="preserve">I have </w:t>
      </w:r>
      <w:r w:rsidR="001B7F05">
        <w:rPr>
          <w:rFonts w:eastAsia="Times New Roman"/>
          <w:sz w:val="22"/>
          <w:szCs w:val="22"/>
        </w:rPr>
        <w:t>assumed</w:t>
      </w:r>
      <w:r>
        <w:rPr>
          <w:rFonts w:eastAsia="Times New Roman"/>
          <w:sz w:val="22"/>
          <w:szCs w:val="22"/>
        </w:rPr>
        <w:t xml:space="preserve"> that PCs move at 1 </w:t>
      </w:r>
      <w:r>
        <w:rPr>
          <w:rFonts w:eastAsia="Times New Roman"/>
          <w:sz w:val="22"/>
          <w:szCs w:val="22"/>
        </w:rPr>
        <w:sym w:font="Symbol" w:char="F06D"/>
      </w:r>
      <w:r>
        <w:rPr>
          <w:rFonts w:eastAsia="Times New Roman"/>
          <w:sz w:val="22"/>
          <w:szCs w:val="22"/>
        </w:rPr>
        <w:t>m per minute, giving them a speed of 360</w:t>
      </w:r>
      <w:r>
        <w:rPr>
          <w:rFonts w:eastAsia="Times New Roman"/>
          <w:sz w:val="22"/>
          <w:szCs w:val="22"/>
        </w:rPr>
        <w:sym w:font="Symbol" w:char="F06D"/>
      </w:r>
      <w:r>
        <w:rPr>
          <w:rFonts w:eastAsia="Times New Roman"/>
          <w:sz w:val="22"/>
          <w:szCs w:val="22"/>
        </w:rPr>
        <w:t>m for the iteration.</w:t>
      </w:r>
    </w:p>
    <w:p w14:paraId="2EA7EE29" w14:textId="32BBD88E" w:rsidR="00475A21" w:rsidRDefault="00475A21" w:rsidP="00DB75A7">
      <w:pPr>
        <w:rPr>
          <w:rFonts w:eastAsia="Times New Roman"/>
          <w:sz w:val="22"/>
          <w:szCs w:val="22"/>
        </w:rPr>
      </w:pPr>
      <w:r>
        <w:rPr>
          <w:rFonts w:eastAsia="Times New Roman"/>
          <w:sz w:val="22"/>
          <w:szCs w:val="22"/>
        </w:rPr>
        <w:t xml:space="preserve">As seen in </w:t>
      </w:r>
      <w:r w:rsidR="006545CD">
        <w:rPr>
          <w:rFonts w:eastAsia="Times New Roman"/>
          <w:sz w:val="22"/>
          <w:szCs w:val="22"/>
        </w:rPr>
        <w:t xml:space="preserve">chapter </w:t>
      </w:r>
      <w:r>
        <w:rPr>
          <w:rFonts w:eastAsia="Times New Roman"/>
          <w:sz w:val="22"/>
          <w:szCs w:val="22"/>
        </w:rPr>
        <w:t>2.1</w:t>
      </w:r>
      <w:r w:rsidR="006545CD">
        <w:rPr>
          <w:rFonts w:eastAsia="Times New Roman"/>
          <w:sz w:val="22"/>
          <w:szCs w:val="22"/>
        </w:rPr>
        <w:t>,</w:t>
      </w:r>
      <w:r>
        <w:rPr>
          <w:rFonts w:eastAsia="Times New Roman"/>
          <w:sz w:val="22"/>
          <w:szCs w:val="22"/>
        </w:rPr>
        <w:t xml:space="preserve"> endothelial cells have distinct stages in the cell cycle</w:t>
      </w:r>
      <w:r w:rsidR="00086644">
        <w:rPr>
          <w:rFonts w:eastAsia="Times New Roman"/>
          <w:sz w:val="22"/>
          <w:szCs w:val="22"/>
        </w:rPr>
        <w:t xml:space="preserve"> [2]</w:t>
      </w:r>
      <w:r>
        <w:rPr>
          <w:rFonts w:eastAsia="Times New Roman"/>
          <w:sz w:val="22"/>
          <w:szCs w:val="22"/>
        </w:rPr>
        <w:t>. This is tracked by assigning a stage to each PC with G1 = 1, S = 2, G2 = 3, and M = 4.</w:t>
      </w:r>
    </w:p>
    <w:p w14:paraId="0B54EF76" w14:textId="69A11B4A" w:rsidR="00475A21" w:rsidRDefault="00475A21" w:rsidP="00DB75A7">
      <w:pPr>
        <w:rPr>
          <w:rFonts w:eastAsia="Times New Roman"/>
          <w:sz w:val="22"/>
          <w:szCs w:val="22"/>
        </w:rPr>
      </w:pPr>
      <w:r>
        <w:rPr>
          <w:rFonts w:eastAsia="Times New Roman"/>
          <w:sz w:val="22"/>
          <w:szCs w:val="22"/>
        </w:rPr>
        <w:t xml:space="preserve">From </w:t>
      </w:r>
      <w:r w:rsidR="006545CD">
        <w:rPr>
          <w:rFonts w:eastAsia="Times New Roman"/>
          <w:sz w:val="22"/>
          <w:szCs w:val="22"/>
        </w:rPr>
        <w:t xml:space="preserve">chapter </w:t>
      </w:r>
      <w:r>
        <w:rPr>
          <w:rFonts w:eastAsia="Times New Roman"/>
          <w:sz w:val="22"/>
          <w:szCs w:val="22"/>
        </w:rPr>
        <w:t>2.2 is it seen that each time a cell undergoes mitosis and divided its telomeres shorten, thus after several divisions the telomeres are too short to continue the dividing and the cell turns Senescent, this limit is known as the Hayflick limit and has been shown to be around 50 divisions</w:t>
      </w:r>
      <w:r w:rsidR="00A00EFE">
        <w:rPr>
          <w:rFonts w:eastAsia="Times New Roman"/>
          <w:sz w:val="22"/>
          <w:szCs w:val="22"/>
        </w:rPr>
        <w:t xml:space="preserve"> [10</w:t>
      </w:r>
      <w:r w:rsidR="00086644">
        <w:rPr>
          <w:rFonts w:eastAsia="Times New Roman"/>
          <w:sz w:val="22"/>
          <w:szCs w:val="22"/>
        </w:rPr>
        <w:t>]</w:t>
      </w:r>
      <w:r>
        <w:rPr>
          <w:rFonts w:eastAsia="Times New Roman"/>
          <w:sz w:val="22"/>
          <w:szCs w:val="22"/>
        </w:rPr>
        <w:t xml:space="preserve">. </w:t>
      </w:r>
      <w:r w:rsidR="006545CD">
        <w:rPr>
          <w:rFonts w:eastAsia="Times New Roman"/>
          <w:sz w:val="22"/>
          <w:szCs w:val="22"/>
        </w:rPr>
        <w:t>Thus,</w:t>
      </w:r>
      <w:r>
        <w:rPr>
          <w:rFonts w:eastAsia="Times New Roman"/>
          <w:sz w:val="22"/>
          <w:szCs w:val="22"/>
        </w:rPr>
        <w:t xml:space="preserve"> the maximum turnover for each PC is set to 50.</w:t>
      </w:r>
    </w:p>
    <w:p w14:paraId="24839E1C" w14:textId="77777777" w:rsidR="006545CD" w:rsidRPr="005815B8" w:rsidRDefault="006545CD" w:rsidP="00B94A22">
      <w:pPr>
        <w:ind w:left="1440"/>
        <w:rPr>
          <w:rFonts w:eastAsia="Times New Roman"/>
          <w:sz w:val="22"/>
          <w:szCs w:val="22"/>
        </w:rPr>
      </w:pPr>
    </w:p>
    <w:p w14:paraId="12C0102F" w14:textId="78E372EC" w:rsidR="00DB75A7" w:rsidRDefault="00B21C05" w:rsidP="00DB75A7">
      <w:pPr>
        <w:rPr>
          <w:rFonts w:eastAsia="Times New Roman"/>
          <w:szCs w:val="22"/>
        </w:rPr>
      </w:pPr>
      <w:r>
        <w:rPr>
          <w:rFonts w:eastAsia="Times New Roman"/>
          <w:noProof/>
          <w:szCs w:val="22"/>
        </w:rPr>
        <w:lastRenderedPageBreak/>
        <w:drawing>
          <wp:inline distT="0" distB="0" distL="0" distR="0" wp14:anchorId="1D018BE9" wp14:editId="006A324F">
            <wp:extent cx="5720715" cy="3387725"/>
            <wp:effectExtent l="0" t="0" r="0" b="0"/>
            <wp:docPr id="25" name="Picture 25" descr="code_images/proliferating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de_images/proliferating_clas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0715" cy="3387725"/>
                    </a:xfrm>
                    <a:prstGeom prst="rect">
                      <a:avLst/>
                    </a:prstGeom>
                    <a:noFill/>
                    <a:ln>
                      <a:noFill/>
                    </a:ln>
                  </pic:spPr>
                </pic:pic>
              </a:graphicData>
            </a:graphic>
          </wp:inline>
        </w:drawing>
      </w:r>
    </w:p>
    <w:p w14:paraId="48BCC337" w14:textId="68670005" w:rsidR="00DB75A7" w:rsidRDefault="0012507E" w:rsidP="00DB75A7">
      <w:pPr>
        <w:rPr>
          <w:rFonts w:eastAsia="Times New Roman"/>
          <w:sz w:val="22"/>
          <w:szCs w:val="22"/>
        </w:rPr>
      </w:pPr>
      <w:r>
        <w:rPr>
          <w:rFonts w:eastAsia="Times New Roman"/>
          <w:sz w:val="22"/>
          <w:szCs w:val="22"/>
        </w:rPr>
        <w:t>Figure 5.6: Parameters for Proliferating Cells</w:t>
      </w:r>
    </w:p>
    <w:p w14:paraId="224C690E" w14:textId="77777777" w:rsidR="0012507E" w:rsidRPr="0012507E" w:rsidRDefault="0012507E" w:rsidP="00DB75A7">
      <w:pPr>
        <w:rPr>
          <w:rFonts w:eastAsia="Times New Roman"/>
          <w:sz w:val="22"/>
          <w:szCs w:val="22"/>
        </w:rPr>
      </w:pPr>
    </w:p>
    <w:p w14:paraId="1C6543C7" w14:textId="23EE9468" w:rsidR="00DB75A7"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5.1.4.2 Senescence</w:t>
      </w:r>
    </w:p>
    <w:p w14:paraId="689E02AC" w14:textId="77777777" w:rsidR="00DB75A7" w:rsidRDefault="00DB75A7" w:rsidP="00DB75A7">
      <w:pPr>
        <w:ind w:left="720"/>
        <w:rPr>
          <w:rFonts w:eastAsia="Times New Roman"/>
          <w:szCs w:val="22"/>
        </w:rPr>
      </w:pPr>
    </w:p>
    <w:p w14:paraId="20179CE9" w14:textId="62155D02" w:rsidR="00072823" w:rsidRPr="00DB75A7" w:rsidRDefault="005D3958" w:rsidP="00DB75A7">
      <w:pPr>
        <w:rPr>
          <w:rFonts w:eastAsia="Times New Roman"/>
          <w:szCs w:val="22"/>
        </w:rPr>
      </w:pPr>
      <w:r>
        <w:rPr>
          <w:rFonts w:eastAsia="Times New Roman"/>
          <w:sz w:val="22"/>
          <w:szCs w:val="22"/>
        </w:rPr>
        <w:t>As mentioned in</w:t>
      </w:r>
      <w:r w:rsidR="00072823">
        <w:rPr>
          <w:rFonts w:eastAsia="Times New Roman"/>
          <w:sz w:val="22"/>
          <w:szCs w:val="22"/>
        </w:rPr>
        <w:t xml:space="preserve"> and </w:t>
      </w:r>
      <w:r w:rsidR="00691D0B">
        <w:rPr>
          <w:rFonts w:eastAsia="Times New Roman"/>
          <w:sz w:val="22"/>
          <w:szCs w:val="22"/>
        </w:rPr>
        <w:t>5.1.4.1 Proliferating Cells</w:t>
      </w:r>
      <w:r w:rsidR="00FC0B4F">
        <w:rPr>
          <w:rFonts w:eastAsia="Times New Roman"/>
          <w:sz w:val="22"/>
          <w:szCs w:val="22"/>
        </w:rPr>
        <w:t xml:space="preserve"> (PC)</w:t>
      </w:r>
      <w:r w:rsidR="00691D0B">
        <w:rPr>
          <w:rFonts w:eastAsia="Times New Roman"/>
          <w:sz w:val="22"/>
          <w:szCs w:val="22"/>
        </w:rPr>
        <w:t xml:space="preserve"> will turn Senescent </w:t>
      </w:r>
      <w:r w:rsidR="00FC0B4F">
        <w:rPr>
          <w:rFonts w:eastAsia="Times New Roman"/>
          <w:sz w:val="22"/>
          <w:szCs w:val="22"/>
        </w:rPr>
        <w:t xml:space="preserve">(SC) </w:t>
      </w:r>
      <w:r w:rsidR="00691D0B">
        <w:rPr>
          <w:rFonts w:eastAsia="Times New Roman"/>
          <w:sz w:val="22"/>
          <w:szCs w:val="22"/>
        </w:rPr>
        <w:t xml:space="preserve">when they have hit the </w:t>
      </w:r>
      <w:r w:rsidR="0035293A">
        <w:rPr>
          <w:rFonts w:eastAsia="Times New Roman"/>
          <w:sz w:val="22"/>
          <w:szCs w:val="22"/>
        </w:rPr>
        <w:t>maximum turnover</w:t>
      </w:r>
      <w:r w:rsidR="00691D0B">
        <w:rPr>
          <w:rFonts w:eastAsia="Times New Roman"/>
          <w:sz w:val="22"/>
          <w:szCs w:val="22"/>
        </w:rPr>
        <w:t xml:space="preserve"> of 50. This </w:t>
      </w:r>
      <w:r>
        <w:rPr>
          <w:rFonts w:eastAsia="Times New Roman"/>
          <w:sz w:val="22"/>
          <w:szCs w:val="22"/>
        </w:rPr>
        <w:t>state change</w:t>
      </w:r>
      <w:r w:rsidR="00691D0B">
        <w:rPr>
          <w:rFonts w:eastAsia="Times New Roman"/>
          <w:sz w:val="22"/>
          <w:szCs w:val="22"/>
        </w:rPr>
        <w:t xml:space="preserve"> is executed by removing the current PC from the simulation and creating a new SC at the same position with same radius and area. </w:t>
      </w:r>
      <w:r w:rsidR="00F87211">
        <w:rPr>
          <w:rFonts w:eastAsia="Times New Roman"/>
          <w:sz w:val="22"/>
          <w:szCs w:val="22"/>
        </w:rPr>
        <w:t>The SC agent uses the turnover parameter to track the age of the cell, and is therefore set to 1.</w:t>
      </w:r>
      <w:r w:rsidR="00691D0B">
        <w:rPr>
          <w:rFonts w:eastAsia="Times New Roman"/>
          <w:sz w:val="22"/>
          <w:szCs w:val="22"/>
        </w:rPr>
        <w:t xml:space="preserve"> </w:t>
      </w:r>
    </w:p>
    <w:p w14:paraId="44EB5F40" w14:textId="77777777" w:rsidR="00072823" w:rsidRDefault="00072823" w:rsidP="005815B8">
      <w:pPr>
        <w:ind w:left="720"/>
        <w:rPr>
          <w:rFonts w:eastAsia="Times New Roman"/>
          <w:szCs w:val="22"/>
        </w:rPr>
      </w:pPr>
    </w:p>
    <w:p w14:paraId="4F0B4B0E" w14:textId="5F9E84AD" w:rsidR="00F30C9C" w:rsidRDefault="00E045E8" w:rsidP="00F30C9C">
      <w:pPr>
        <w:rPr>
          <w:rFonts w:eastAsia="Times New Roman"/>
          <w:szCs w:val="22"/>
        </w:rPr>
      </w:pPr>
      <w:r>
        <w:rPr>
          <w:rFonts w:eastAsia="Times New Roman"/>
          <w:noProof/>
          <w:szCs w:val="22"/>
        </w:rPr>
        <w:drawing>
          <wp:inline distT="0" distB="0" distL="0" distR="0" wp14:anchorId="334BD2B6" wp14:editId="0ED6C05E">
            <wp:extent cx="5732780" cy="2028190"/>
            <wp:effectExtent l="0" t="0" r="7620" b="3810"/>
            <wp:docPr id="28" name="Picture 28" descr="code_images/proliferating_sen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de_images/proliferating_senescenc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2028190"/>
                    </a:xfrm>
                    <a:prstGeom prst="rect">
                      <a:avLst/>
                    </a:prstGeom>
                    <a:noFill/>
                    <a:ln>
                      <a:noFill/>
                    </a:ln>
                  </pic:spPr>
                </pic:pic>
              </a:graphicData>
            </a:graphic>
          </wp:inline>
        </w:drawing>
      </w:r>
    </w:p>
    <w:p w14:paraId="4239A1A4" w14:textId="00D75D10" w:rsidR="007A4D60" w:rsidRDefault="0012507E" w:rsidP="00F30C9C">
      <w:pPr>
        <w:rPr>
          <w:rFonts w:eastAsia="Times New Roman"/>
          <w:szCs w:val="22"/>
        </w:rPr>
      </w:pPr>
      <w:r>
        <w:rPr>
          <w:rFonts w:eastAsia="Times New Roman"/>
          <w:szCs w:val="22"/>
        </w:rPr>
        <w:t>Figure 5.7: Proliferative state change to Senescent</w:t>
      </w:r>
    </w:p>
    <w:p w14:paraId="2EBC1751" w14:textId="77777777" w:rsidR="0012507E" w:rsidRDefault="0012507E" w:rsidP="00F30C9C">
      <w:pPr>
        <w:rPr>
          <w:rFonts w:eastAsia="Times New Roman"/>
          <w:szCs w:val="22"/>
        </w:rPr>
      </w:pPr>
    </w:p>
    <w:p w14:paraId="028505C0" w14:textId="66D4F63E"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5.1.4.3 Quiescence</w:t>
      </w:r>
    </w:p>
    <w:p w14:paraId="4A79A445" w14:textId="77777777" w:rsidR="00DB75A7" w:rsidRDefault="00DB75A7" w:rsidP="00F30C9C">
      <w:pPr>
        <w:rPr>
          <w:rFonts w:eastAsia="Times New Roman"/>
          <w:szCs w:val="22"/>
        </w:rPr>
      </w:pPr>
    </w:p>
    <w:p w14:paraId="0355407E" w14:textId="07C616AB" w:rsidR="007929F6" w:rsidRDefault="007929F6" w:rsidP="00DB75A7">
      <w:pPr>
        <w:rPr>
          <w:rFonts w:eastAsia="Times New Roman"/>
          <w:sz w:val="22"/>
          <w:szCs w:val="22"/>
        </w:rPr>
      </w:pPr>
      <w:r>
        <w:rPr>
          <w:rFonts w:eastAsia="Times New Roman"/>
          <w:sz w:val="22"/>
          <w:szCs w:val="22"/>
        </w:rPr>
        <w:t xml:space="preserve">As seen in </w:t>
      </w:r>
      <w:r w:rsidR="00AA4BCF">
        <w:rPr>
          <w:rFonts w:eastAsia="Times New Roman"/>
          <w:sz w:val="22"/>
          <w:szCs w:val="22"/>
        </w:rPr>
        <w:t xml:space="preserve">chapter </w:t>
      </w:r>
      <w:r>
        <w:rPr>
          <w:rFonts w:eastAsia="Times New Roman"/>
          <w:sz w:val="22"/>
          <w:szCs w:val="22"/>
        </w:rPr>
        <w:t xml:space="preserve">2.1 Proliferating Cells can enter a special state within the cell cycle known as G0 or the </w:t>
      </w:r>
      <w:r w:rsidRPr="00A00EFE">
        <w:rPr>
          <w:rFonts w:eastAsia="Times New Roman"/>
          <w:sz w:val="22"/>
          <w:szCs w:val="22"/>
        </w:rPr>
        <w:t>quiescent state</w:t>
      </w:r>
      <w:r w:rsidR="00113DDA" w:rsidRPr="00A00EFE">
        <w:rPr>
          <w:rFonts w:eastAsia="Times New Roman"/>
          <w:sz w:val="22"/>
          <w:szCs w:val="22"/>
        </w:rPr>
        <w:t xml:space="preserve"> [4]</w:t>
      </w:r>
      <w:r w:rsidRPr="00A00EFE">
        <w:rPr>
          <w:rFonts w:eastAsia="Times New Roman"/>
          <w:sz w:val="22"/>
          <w:szCs w:val="22"/>
        </w:rPr>
        <w:t xml:space="preserve">. This </w:t>
      </w:r>
      <w:r>
        <w:rPr>
          <w:rFonts w:eastAsia="Times New Roman"/>
          <w:sz w:val="22"/>
          <w:szCs w:val="22"/>
        </w:rPr>
        <w:t xml:space="preserve">occurs when the cell </w:t>
      </w:r>
      <w:r w:rsidR="00596F61">
        <w:rPr>
          <w:rFonts w:eastAsia="Times New Roman"/>
          <w:sz w:val="22"/>
          <w:szCs w:val="22"/>
        </w:rPr>
        <w:t xml:space="preserve">no longer needs </w:t>
      </w:r>
      <w:r>
        <w:rPr>
          <w:rFonts w:eastAsia="Times New Roman"/>
          <w:sz w:val="22"/>
          <w:szCs w:val="22"/>
        </w:rPr>
        <w:t xml:space="preserve">to proliferate due to </w:t>
      </w:r>
      <w:r w:rsidR="00596F61">
        <w:rPr>
          <w:rFonts w:eastAsia="Times New Roman"/>
          <w:sz w:val="22"/>
          <w:szCs w:val="22"/>
        </w:rPr>
        <w:t>being surrounded by</w:t>
      </w:r>
      <w:r>
        <w:rPr>
          <w:rFonts w:eastAsia="Times New Roman"/>
          <w:sz w:val="22"/>
          <w:szCs w:val="22"/>
        </w:rPr>
        <w:t xml:space="preserve"> other cells. The detection of number of neighbours is </w:t>
      </w:r>
      <w:r w:rsidR="007B6C13">
        <w:rPr>
          <w:rFonts w:eastAsia="Times New Roman"/>
          <w:sz w:val="22"/>
          <w:szCs w:val="22"/>
        </w:rPr>
        <w:t xml:space="preserve">programmed in the correct overlap function </w:t>
      </w:r>
      <w:r w:rsidR="00A95ADD">
        <w:rPr>
          <w:rFonts w:eastAsia="Times New Roman"/>
          <w:sz w:val="22"/>
          <w:szCs w:val="22"/>
        </w:rPr>
        <w:t>within</w:t>
      </w:r>
      <w:r w:rsidR="007B6C13">
        <w:rPr>
          <w:rFonts w:eastAsia="Times New Roman"/>
          <w:sz w:val="22"/>
          <w:szCs w:val="22"/>
        </w:rPr>
        <w:t xml:space="preserve"> the overlap class</w:t>
      </w:r>
      <w:r w:rsidR="004B7BCF">
        <w:rPr>
          <w:rFonts w:eastAsia="Times New Roman"/>
          <w:sz w:val="22"/>
          <w:szCs w:val="22"/>
        </w:rPr>
        <w:t>.</w:t>
      </w:r>
      <w:r w:rsidR="007B6C13">
        <w:rPr>
          <w:rFonts w:eastAsia="Times New Roman"/>
          <w:sz w:val="22"/>
          <w:szCs w:val="22"/>
        </w:rPr>
        <w:t xml:space="preserve"> </w:t>
      </w:r>
      <w:r w:rsidR="004B7BCF">
        <w:rPr>
          <w:rFonts w:eastAsia="Times New Roman"/>
          <w:sz w:val="22"/>
          <w:szCs w:val="22"/>
        </w:rPr>
        <w:t>This is because the correct overlap function</w:t>
      </w:r>
      <w:r w:rsidR="007B6C13">
        <w:rPr>
          <w:rFonts w:eastAsia="Times New Roman"/>
          <w:sz w:val="22"/>
          <w:szCs w:val="22"/>
        </w:rPr>
        <w:t xml:space="preserve"> was already calculating the number of neighbours each cell had and would therefore be computationally wasteful to recalculate this. As shown </w:t>
      </w:r>
      <w:r w:rsidR="00AF51F1">
        <w:rPr>
          <w:rFonts w:eastAsia="Times New Roman"/>
          <w:sz w:val="22"/>
          <w:szCs w:val="22"/>
        </w:rPr>
        <w:t>in f</w:t>
      </w:r>
      <w:r w:rsidR="007B6C13">
        <w:rPr>
          <w:rFonts w:eastAsia="Times New Roman"/>
          <w:sz w:val="22"/>
          <w:szCs w:val="22"/>
        </w:rPr>
        <w:t xml:space="preserve">igure </w:t>
      </w:r>
      <w:r w:rsidR="007B6C13" w:rsidRPr="00990A7A">
        <w:rPr>
          <w:rFonts w:eastAsia="Times New Roman"/>
          <w:color w:val="FF0000"/>
          <w:sz w:val="22"/>
          <w:szCs w:val="22"/>
        </w:rPr>
        <w:t xml:space="preserve">5.X </w:t>
      </w:r>
      <w:r w:rsidR="007B6C13">
        <w:rPr>
          <w:rFonts w:eastAsia="Times New Roman"/>
          <w:sz w:val="22"/>
          <w:szCs w:val="22"/>
        </w:rPr>
        <w:t xml:space="preserve">the number of neighbours required for a proliferating cell to turn quiescent is 4. This was determined by running several simulations at varying values to </w:t>
      </w:r>
      <w:r w:rsidR="007B6C13">
        <w:rPr>
          <w:rFonts w:eastAsia="Times New Roman"/>
          <w:sz w:val="22"/>
          <w:szCs w:val="22"/>
        </w:rPr>
        <w:lastRenderedPageBreak/>
        <w:t>visually see how well a confluence formed. Too low a threshold and cells would turn quiescent even with space to proliferate and a higher value caused certain cells to be surrounded but not turn quiescent. The proliferative agent turns quiescent</w:t>
      </w:r>
      <w:r>
        <w:rPr>
          <w:rFonts w:eastAsia="Times New Roman"/>
          <w:sz w:val="22"/>
          <w:szCs w:val="22"/>
        </w:rPr>
        <w:t xml:space="preserve"> by removing the current PC from the simulation and creating a new QC agent in its place with the same: turnover, radius, and area</w:t>
      </w:r>
      <w:r w:rsidR="00AF51F1">
        <w:rPr>
          <w:rFonts w:eastAsia="Times New Roman"/>
          <w:sz w:val="22"/>
          <w:szCs w:val="22"/>
        </w:rPr>
        <w:t xml:space="preserve"> as seen in f</w:t>
      </w:r>
      <w:r w:rsidR="007B6C13">
        <w:rPr>
          <w:rFonts w:eastAsia="Times New Roman"/>
          <w:sz w:val="22"/>
          <w:szCs w:val="22"/>
        </w:rPr>
        <w:t xml:space="preserve">igure </w:t>
      </w:r>
      <w:r w:rsidR="007B6C13" w:rsidRPr="00990A7A">
        <w:rPr>
          <w:rFonts w:eastAsia="Times New Roman"/>
          <w:color w:val="FF0000"/>
          <w:sz w:val="22"/>
          <w:szCs w:val="22"/>
        </w:rPr>
        <w:t>5.X</w:t>
      </w:r>
      <w:r>
        <w:rPr>
          <w:rFonts w:eastAsia="Times New Roman"/>
          <w:sz w:val="22"/>
          <w:szCs w:val="22"/>
        </w:rPr>
        <w:t>.</w:t>
      </w:r>
    </w:p>
    <w:p w14:paraId="518A6A22" w14:textId="77777777" w:rsidR="003D16B2" w:rsidRDefault="003D16B2" w:rsidP="003204DD">
      <w:pPr>
        <w:ind w:left="1440"/>
        <w:rPr>
          <w:rFonts w:eastAsia="Times New Roman"/>
          <w:sz w:val="22"/>
          <w:szCs w:val="22"/>
        </w:rPr>
      </w:pPr>
    </w:p>
    <w:p w14:paraId="0B70C823" w14:textId="2BFD1674" w:rsidR="003D16B2" w:rsidRDefault="00B45E27" w:rsidP="00B45E27">
      <w:pPr>
        <w:rPr>
          <w:rFonts w:eastAsia="Times New Roman"/>
          <w:sz w:val="22"/>
          <w:szCs w:val="22"/>
        </w:rPr>
      </w:pPr>
      <w:r>
        <w:rPr>
          <w:rFonts w:eastAsia="Times New Roman"/>
          <w:noProof/>
          <w:sz w:val="22"/>
          <w:szCs w:val="22"/>
        </w:rPr>
        <w:drawing>
          <wp:inline distT="0" distB="0" distL="0" distR="0" wp14:anchorId="71943D00" wp14:editId="5790F4BC">
            <wp:extent cx="3709035" cy="626126"/>
            <wp:effectExtent l="0" t="0" r="0" b="8890"/>
            <wp:docPr id="52" name="Picture 52" descr="code_images/overlap_neighbour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_images/overlap_neighbour_dete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77853" cy="637743"/>
                    </a:xfrm>
                    <a:prstGeom prst="rect">
                      <a:avLst/>
                    </a:prstGeom>
                    <a:noFill/>
                    <a:ln>
                      <a:noFill/>
                    </a:ln>
                  </pic:spPr>
                </pic:pic>
              </a:graphicData>
            </a:graphic>
          </wp:inline>
        </w:drawing>
      </w:r>
    </w:p>
    <w:p w14:paraId="69295070" w14:textId="033536F5" w:rsidR="00B45E27" w:rsidRDefault="00B45E27" w:rsidP="00B45E27">
      <w:pPr>
        <w:rPr>
          <w:rFonts w:eastAsia="Times New Roman"/>
          <w:sz w:val="22"/>
          <w:szCs w:val="22"/>
        </w:rPr>
      </w:pPr>
      <w:r>
        <w:rPr>
          <w:rFonts w:eastAsia="Times New Roman"/>
          <w:sz w:val="22"/>
          <w:szCs w:val="22"/>
        </w:rPr>
        <w:t xml:space="preserve">Figure </w:t>
      </w:r>
      <w:r w:rsidRPr="0012507E">
        <w:rPr>
          <w:rFonts w:eastAsia="Times New Roman"/>
          <w:sz w:val="22"/>
          <w:szCs w:val="22"/>
        </w:rPr>
        <w:t>5.</w:t>
      </w:r>
      <w:r w:rsidR="0012507E" w:rsidRPr="0012507E">
        <w:rPr>
          <w:rFonts w:eastAsia="Times New Roman"/>
          <w:sz w:val="22"/>
          <w:szCs w:val="22"/>
        </w:rPr>
        <w:t>8</w:t>
      </w:r>
      <w:r>
        <w:rPr>
          <w:rFonts w:eastAsia="Times New Roman"/>
          <w:sz w:val="22"/>
          <w:szCs w:val="22"/>
        </w:rPr>
        <w:t xml:space="preserve">: </w:t>
      </w:r>
      <w:r w:rsidR="00E7298E">
        <w:rPr>
          <w:rFonts w:eastAsia="Times New Roman"/>
          <w:sz w:val="22"/>
          <w:szCs w:val="22"/>
        </w:rPr>
        <w:t>correct overlap function detecting if cell is surrounded.</w:t>
      </w:r>
    </w:p>
    <w:p w14:paraId="00BA9D44" w14:textId="77777777" w:rsidR="003D16B2" w:rsidRPr="007929F6" w:rsidRDefault="003D16B2" w:rsidP="003D16B2">
      <w:pPr>
        <w:rPr>
          <w:rFonts w:eastAsia="Times New Roman"/>
          <w:sz w:val="22"/>
          <w:szCs w:val="22"/>
        </w:rPr>
      </w:pPr>
    </w:p>
    <w:p w14:paraId="7E12F89F" w14:textId="1158DE83" w:rsidR="00F30C9C" w:rsidRDefault="00755798" w:rsidP="00F30C9C">
      <w:pPr>
        <w:rPr>
          <w:rFonts w:eastAsia="Times New Roman"/>
          <w:szCs w:val="22"/>
        </w:rPr>
      </w:pPr>
      <w:r>
        <w:rPr>
          <w:rFonts w:eastAsia="Times New Roman"/>
          <w:noProof/>
          <w:szCs w:val="22"/>
        </w:rPr>
        <w:drawing>
          <wp:inline distT="0" distB="0" distL="0" distR="0" wp14:anchorId="2DCD9CB7" wp14:editId="0907F544">
            <wp:extent cx="5720715" cy="2028190"/>
            <wp:effectExtent l="0" t="0" r="0" b="3810"/>
            <wp:docPr id="31" name="Picture 31" descr="code_images/proliferating_qui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de_images/proliferating_quiescenc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028190"/>
                    </a:xfrm>
                    <a:prstGeom prst="rect">
                      <a:avLst/>
                    </a:prstGeom>
                    <a:noFill/>
                    <a:ln>
                      <a:noFill/>
                    </a:ln>
                  </pic:spPr>
                </pic:pic>
              </a:graphicData>
            </a:graphic>
          </wp:inline>
        </w:drawing>
      </w:r>
    </w:p>
    <w:p w14:paraId="745BEC97" w14:textId="0620C7DB" w:rsidR="00FD38AB" w:rsidRPr="00FD38AB" w:rsidRDefault="0012507E" w:rsidP="00F30C9C">
      <w:pPr>
        <w:rPr>
          <w:rFonts w:eastAsia="Times New Roman"/>
          <w:sz w:val="22"/>
          <w:szCs w:val="22"/>
        </w:rPr>
      </w:pPr>
      <w:r>
        <w:rPr>
          <w:rFonts w:eastAsia="Times New Roman"/>
          <w:sz w:val="22"/>
          <w:szCs w:val="22"/>
        </w:rPr>
        <w:t>Figure 5.9:</w:t>
      </w:r>
      <w:r w:rsidR="00FD38AB">
        <w:rPr>
          <w:rFonts w:eastAsia="Times New Roman"/>
          <w:sz w:val="22"/>
          <w:szCs w:val="22"/>
        </w:rPr>
        <w:t xml:space="preserve"> Proliferating </w:t>
      </w:r>
      <w:r>
        <w:rPr>
          <w:rFonts w:eastAsia="Times New Roman"/>
          <w:sz w:val="22"/>
          <w:szCs w:val="22"/>
        </w:rPr>
        <w:t>Cell state change to Q</w:t>
      </w:r>
      <w:r w:rsidR="00FD38AB">
        <w:rPr>
          <w:rFonts w:eastAsia="Times New Roman"/>
          <w:sz w:val="22"/>
          <w:szCs w:val="22"/>
        </w:rPr>
        <w:t>uiescent.</w:t>
      </w:r>
    </w:p>
    <w:p w14:paraId="0E5D31E3" w14:textId="77777777" w:rsidR="007A4D60" w:rsidRDefault="007A4D60" w:rsidP="00F30C9C">
      <w:pPr>
        <w:rPr>
          <w:rFonts w:eastAsia="Times New Roman"/>
          <w:szCs w:val="22"/>
        </w:rPr>
      </w:pPr>
    </w:p>
    <w:p w14:paraId="71F0165C" w14:textId="4358588C"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5.1.4.4 Growth</w:t>
      </w:r>
    </w:p>
    <w:p w14:paraId="605B736B" w14:textId="77777777" w:rsidR="00DB75A7" w:rsidRDefault="00DB75A7" w:rsidP="00F30C9C">
      <w:pPr>
        <w:rPr>
          <w:rFonts w:eastAsia="Times New Roman"/>
          <w:szCs w:val="22"/>
        </w:rPr>
      </w:pPr>
    </w:p>
    <w:p w14:paraId="039D4B18" w14:textId="5AFFB800" w:rsidR="00B03A59" w:rsidRPr="00596BA0" w:rsidRDefault="00596BA0" w:rsidP="00DB75A7">
      <w:pPr>
        <w:rPr>
          <w:rFonts w:eastAsia="Times New Roman"/>
          <w:sz w:val="22"/>
          <w:szCs w:val="22"/>
        </w:rPr>
      </w:pPr>
      <w:r>
        <w:rPr>
          <w:rFonts w:eastAsia="Times New Roman"/>
          <w:sz w:val="22"/>
          <w:szCs w:val="22"/>
        </w:rPr>
        <w:t xml:space="preserve">Through one </w:t>
      </w:r>
      <w:r w:rsidR="00612D15">
        <w:rPr>
          <w:rFonts w:eastAsia="Times New Roman"/>
          <w:sz w:val="22"/>
          <w:szCs w:val="22"/>
        </w:rPr>
        <w:t>cycle</w:t>
      </w:r>
      <w:r>
        <w:rPr>
          <w:rFonts w:eastAsia="Times New Roman"/>
          <w:sz w:val="22"/>
          <w:szCs w:val="22"/>
        </w:rPr>
        <w:t xml:space="preserve"> of the cell cycle a proliferative cell doubles in </w:t>
      </w:r>
      <w:r w:rsidR="00B34CAC">
        <w:rPr>
          <w:rFonts w:eastAsia="Times New Roman"/>
          <w:sz w:val="22"/>
          <w:szCs w:val="22"/>
        </w:rPr>
        <w:t>area</w:t>
      </w:r>
      <w:r>
        <w:rPr>
          <w:rFonts w:eastAsia="Times New Roman"/>
          <w:sz w:val="22"/>
          <w:szCs w:val="22"/>
        </w:rPr>
        <w:t xml:space="preserve"> so it can divide into two equally sized daughter cells during mitosis. Therefore</w:t>
      </w:r>
      <w:r w:rsidR="003133AB">
        <w:rPr>
          <w:rFonts w:eastAsia="Times New Roman"/>
          <w:sz w:val="22"/>
          <w:szCs w:val="22"/>
        </w:rPr>
        <w:t>,</w:t>
      </w:r>
      <w:r>
        <w:rPr>
          <w:rFonts w:eastAsia="Times New Roman"/>
          <w:sz w:val="22"/>
          <w:szCs w:val="22"/>
        </w:rPr>
        <w:t xml:space="preserve"> what could be done is to increase the size of the cell by two times only when it is in stage 4, however this will assume that all growth occurs just before cell division, will make the growth look sporadic, and is an incorrect model of the </w:t>
      </w:r>
      <w:r w:rsidRPr="00A00EFE">
        <w:rPr>
          <w:rFonts w:eastAsia="Times New Roman"/>
          <w:sz w:val="22"/>
          <w:szCs w:val="22"/>
        </w:rPr>
        <w:t>biology</w:t>
      </w:r>
      <w:r w:rsidR="00BF273E" w:rsidRPr="00A00EFE">
        <w:rPr>
          <w:rFonts w:eastAsia="Times New Roman"/>
          <w:sz w:val="22"/>
          <w:szCs w:val="22"/>
        </w:rPr>
        <w:t xml:space="preserve"> [</w:t>
      </w:r>
      <w:r w:rsidR="00D114BC" w:rsidRPr="00A00EFE">
        <w:rPr>
          <w:rFonts w:eastAsia="Times New Roman"/>
          <w:sz w:val="22"/>
          <w:szCs w:val="22"/>
        </w:rPr>
        <w:t>3</w:t>
      </w:r>
      <w:r w:rsidR="00BF273E" w:rsidRPr="00A00EFE">
        <w:rPr>
          <w:rFonts w:eastAsia="Times New Roman"/>
          <w:sz w:val="22"/>
          <w:szCs w:val="22"/>
        </w:rPr>
        <w:t>]</w:t>
      </w:r>
      <w:r w:rsidRPr="00A00EFE">
        <w:rPr>
          <w:rFonts w:eastAsia="Times New Roman"/>
          <w:sz w:val="22"/>
          <w:szCs w:val="22"/>
        </w:rPr>
        <w:t>. Therefore</w:t>
      </w:r>
      <w:r w:rsidR="00893768">
        <w:rPr>
          <w:rFonts w:eastAsia="Times New Roman"/>
          <w:sz w:val="22"/>
          <w:szCs w:val="22"/>
        </w:rPr>
        <w:t>,</w:t>
      </w:r>
      <w:r>
        <w:rPr>
          <w:rFonts w:eastAsia="Times New Roman"/>
          <w:sz w:val="22"/>
          <w:szCs w:val="22"/>
        </w:rPr>
        <w:t xml:space="preserve"> this function has been created to increase the size of the cell by ¼ each stage</w:t>
      </w:r>
      <w:r w:rsidR="003133AB">
        <w:rPr>
          <w:rFonts w:eastAsia="Times New Roman"/>
          <w:sz w:val="22"/>
          <w:szCs w:val="22"/>
        </w:rPr>
        <w:t xml:space="preserve"> so that when mitosis comes around it is double the size.</w:t>
      </w:r>
    </w:p>
    <w:p w14:paraId="55163B34" w14:textId="77777777" w:rsidR="00596BA0" w:rsidRDefault="00596BA0" w:rsidP="00F30C9C">
      <w:pPr>
        <w:rPr>
          <w:rFonts w:eastAsia="Times New Roman"/>
          <w:szCs w:val="22"/>
        </w:rPr>
      </w:pPr>
    </w:p>
    <w:p w14:paraId="3C009FFC" w14:textId="00A620E0" w:rsidR="00F30C9C" w:rsidRDefault="00755798" w:rsidP="00F30C9C">
      <w:pPr>
        <w:rPr>
          <w:rFonts w:eastAsia="Times New Roman"/>
          <w:szCs w:val="22"/>
        </w:rPr>
      </w:pPr>
      <w:r>
        <w:rPr>
          <w:rFonts w:eastAsia="Times New Roman"/>
          <w:noProof/>
          <w:szCs w:val="22"/>
        </w:rPr>
        <w:drawing>
          <wp:inline distT="0" distB="0" distL="0" distR="0" wp14:anchorId="2CD8FF61" wp14:editId="35AB1DE1">
            <wp:extent cx="5720715" cy="2614295"/>
            <wp:effectExtent l="0" t="0" r="0" b="1905"/>
            <wp:docPr id="30" name="Picture 30" descr="code_images/proliferating_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de_images/proliferating_growt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0715" cy="2614295"/>
                    </a:xfrm>
                    <a:prstGeom prst="rect">
                      <a:avLst/>
                    </a:prstGeom>
                    <a:noFill/>
                    <a:ln>
                      <a:noFill/>
                    </a:ln>
                  </pic:spPr>
                </pic:pic>
              </a:graphicData>
            </a:graphic>
          </wp:inline>
        </w:drawing>
      </w:r>
    </w:p>
    <w:p w14:paraId="7FD96BA3" w14:textId="33ED7C1F" w:rsidR="007A4D60" w:rsidRDefault="00CF369F" w:rsidP="00F30C9C">
      <w:pPr>
        <w:rPr>
          <w:rFonts w:eastAsia="Times New Roman"/>
          <w:sz w:val="22"/>
          <w:szCs w:val="22"/>
        </w:rPr>
      </w:pPr>
      <w:r>
        <w:rPr>
          <w:rFonts w:eastAsia="Times New Roman"/>
          <w:sz w:val="22"/>
          <w:szCs w:val="22"/>
        </w:rPr>
        <w:t>Figure 5.10: Proliferating cell growth</w:t>
      </w:r>
    </w:p>
    <w:p w14:paraId="56130D2E" w14:textId="77777777" w:rsidR="00CF369F" w:rsidRPr="00CF369F" w:rsidRDefault="00CF369F" w:rsidP="00F30C9C">
      <w:pPr>
        <w:rPr>
          <w:rFonts w:eastAsia="Times New Roman"/>
          <w:sz w:val="22"/>
          <w:szCs w:val="22"/>
        </w:rPr>
      </w:pPr>
    </w:p>
    <w:p w14:paraId="319B73ED" w14:textId="6E9A287C"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lastRenderedPageBreak/>
        <w:t>5.1.4.5 Mitosis</w:t>
      </w:r>
    </w:p>
    <w:p w14:paraId="7023F115" w14:textId="77777777" w:rsidR="00DB75A7" w:rsidRDefault="00DB75A7" w:rsidP="00F30C9C">
      <w:pPr>
        <w:rPr>
          <w:rFonts w:eastAsia="Times New Roman"/>
          <w:szCs w:val="22"/>
        </w:rPr>
      </w:pPr>
    </w:p>
    <w:p w14:paraId="5BF91E51" w14:textId="7A2E92C0" w:rsidR="006B2AD8" w:rsidRDefault="006B2AD8" w:rsidP="00DB75A7">
      <w:pPr>
        <w:rPr>
          <w:rFonts w:eastAsia="Times New Roman"/>
          <w:sz w:val="22"/>
          <w:szCs w:val="22"/>
        </w:rPr>
      </w:pPr>
      <w:r>
        <w:rPr>
          <w:rFonts w:eastAsia="Times New Roman"/>
          <w:sz w:val="22"/>
          <w:szCs w:val="22"/>
        </w:rPr>
        <w:t xml:space="preserve">When Proliferative Cells enter M phase of the cell cycle they undergo mitosis. This is where the parent cell replicates and divides into two equally </w:t>
      </w:r>
      <w:r w:rsidRPr="00A00EFE">
        <w:rPr>
          <w:rFonts w:eastAsia="Times New Roman"/>
          <w:sz w:val="22"/>
          <w:szCs w:val="22"/>
        </w:rPr>
        <w:t>sized daughter cells</w:t>
      </w:r>
      <w:r w:rsidR="001D2456" w:rsidRPr="00A00EFE">
        <w:rPr>
          <w:rFonts w:eastAsia="Times New Roman"/>
          <w:sz w:val="22"/>
          <w:szCs w:val="22"/>
        </w:rPr>
        <w:t xml:space="preserve"> [3]</w:t>
      </w:r>
      <w:r w:rsidRPr="00A00EFE">
        <w:rPr>
          <w:rFonts w:eastAsia="Times New Roman"/>
          <w:sz w:val="22"/>
          <w:szCs w:val="22"/>
        </w:rPr>
        <w:t>.</w:t>
      </w:r>
      <w:r w:rsidR="00997139" w:rsidRPr="00A00EFE">
        <w:rPr>
          <w:rFonts w:eastAsia="Times New Roman"/>
          <w:sz w:val="22"/>
          <w:szCs w:val="22"/>
        </w:rPr>
        <w:t xml:space="preserve"> This function checks to see </w:t>
      </w:r>
      <w:r w:rsidR="00FF135B" w:rsidRPr="00A00EFE">
        <w:rPr>
          <w:rFonts w:eastAsia="Times New Roman"/>
          <w:sz w:val="22"/>
          <w:szCs w:val="22"/>
        </w:rPr>
        <w:t>if the cell has entered M phase</w:t>
      </w:r>
      <w:r w:rsidR="00997139" w:rsidRPr="00A00EFE">
        <w:rPr>
          <w:rFonts w:eastAsia="Times New Roman"/>
          <w:sz w:val="22"/>
          <w:szCs w:val="22"/>
        </w:rPr>
        <w:t xml:space="preserve">. If true it sends the cell to </w:t>
      </w:r>
      <w:r w:rsidR="00997139">
        <w:rPr>
          <w:rFonts w:eastAsia="Times New Roman"/>
          <w:sz w:val="22"/>
          <w:szCs w:val="22"/>
        </w:rPr>
        <w:t xml:space="preserve">be </w:t>
      </w:r>
      <w:r w:rsidR="00FF135B">
        <w:rPr>
          <w:rFonts w:eastAsia="Times New Roman"/>
          <w:sz w:val="22"/>
          <w:szCs w:val="22"/>
        </w:rPr>
        <w:t>split. If false, and the cell must be</w:t>
      </w:r>
      <w:r w:rsidR="00997139">
        <w:rPr>
          <w:rFonts w:eastAsia="Times New Roman"/>
          <w:sz w:val="22"/>
          <w:szCs w:val="22"/>
        </w:rPr>
        <w:t xml:space="preserve"> in another stage of the cell cycle </w:t>
      </w:r>
      <w:r w:rsidR="00FF135B">
        <w:rPr>
          <w:rFonts w:eastAsia="Times New Roman"/>
          <w:sz w:val="22"/>
          <w:szCs w:val="22"/>
        </w:rPr>
        <w:t xml:space="preserve">and </w:t>
      </w:r>
      <w:r w:rsidR="00997139">
        <w:rPr>
          <w:rFonts w:eastAsia="Times New Roman"/>
          <w:sz w:val="22"/>
          <w:szCs w:val="22"/>
        </w:rPr>
        <w:t xml:space="preserve">the function will increment stage of the cycle by 1. Returning either the two new daughter cells or the </w:t>
      </w:r>
      <w:r w:rsidR="00B05CD5">
        <w:rPr>
          <w:rFonts w:eastAsia="Times New Roman"/>
          <w:sz w:val="22"/>
          <w:szCs w:val="22"/>
        </w:rPr>
        <w:t>original</w:t>
      </w:r>
      <w:r w:rsidR="00997139">
        <w:rPr>
          <w:rFonts w:eastAsia="Times New Roman"/>
          <w:sz w:val="22"/>
          <w:szCs w:val="22"/>
        </w:rPr>
        <w:t xml:space="preserve"> cell further along in the cell cycle.</w:t>
      </w:r>
    </w:p>
    <w:p w14:paraId="49C99FB5" w14:textId="77777777" w:rsidR="00DB75A7" w:rsidRPr="006B2AD8" w:rsidRDefault="00DB75A7" w:rsidP="00DB75A7">
      <w:pPr>
        <w:rPr>
          <w:rFonts w:eastAsia="Times New Roman"/>
          <w:sz w:val="22"/>
          <w:szCs w:val="22"/>
        </w:rPr>
      </w:pPr>
    </w:p>
    <w:p w14:paraId="1B7C2F07" w14:textId="76446AD3" w:rsidR="00F30C9C" w:rsidRDefault="00E045E8" w:rsidP="00F30C9C">
      <w:pPr>
        <w:rPr>
          <w:rFonts w:eastAsia="Times New Roman"/>
          <w:szCs w:val="22"/>
        </w:rPr>
      </w:pPr>
      <w:r>
        <w:rPr>
          <w:rFonts w:eastAsia="Times New Roman"/>
          <w:noProof/>
          <w:szCs w:val="22"/>
        </w:rPr>
        <w:drawing>
          <wp:inline distT="0" distB="0" distL="0" distR="0" wp14:anchorId="416E568C" wp14:editId="531C0DA6">
            <wp:extent cx="5720715" cy="2309495"/>
            <wp:effectExtent l="0" t="0" r="0" b="1905"/>
            <wp:docPr id="29" name="Picture 29" descr="code_images/proliferating_mito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de_images/proliferating_mitosi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2309495"/>
                    </a:xfrm>
                    <a:prstGeom prst="rect">
                      <a:avLst/>
                    </a:prstGeom>
                    <a:noFill/>
                    <a:ln>
                      <a:noFill/>
                    </a:ln>
                  </pic:spPr>
                </pic:pic>
              </a:graphicData>
            </a:graphic>
          </wp:inline>
        </w:drawing>
      </w:r>
    </w:p>
    <w:p w14:paraId="6C260ADD" w14:textId="6CE2060D" w:rsidR="007A4D60" w:rsidRDefault="00CF369F" w:rsidP="00F30C9C">
      <w:pPr>
        <w:rPr>
          <w:rFonts w:eastAsia="Times New Roman"/>
          <w:sz w:val="22"/>
          <w:szCs w:val="22"/>
        </w:rPr>
      </w:pPr>
      <w:r>
        <w:rPr>
          <w:rFonts w:eastAsia="Times New Roman"/>
          <w:sz w:val="22"/>
          <w:szCs w:val="22"/>
        </w:rPr>
        <w:t>Figure 5.11: Check to see if proliferating cell can undergo mitosis</w:t>
      </w:r>
    </w:p>
    <w:p w14:paraId="2162F873" w14:textId="77777777" w:rsidR="00CF369F" w:rsidRPr="00CF369F" w:rsidRDefault="00CF369F" w:rsidP="00F30C9C">
      <w:pPr>
        <w:rPr>
          <w:rFonts w:eastAsia="Times New Roman"/>
          <w:sz w:val="22"/>
          <w:szCs w:val="22"/>
        </w:rPr>
      </w:pPr>
    </w:p>
    <w:p w14:paraId="4DE2B6F0" w14:textId="130A2527"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5.1.4.6 Split Cell</w:t>
      </w:r>
    </w:p>
    <w:p w14:paraId="19911091" w14:textId="77777777" w:rsidR="00DB75A7" w:rsidRDefault="00DB75A7" w:rsidP="00F30C9C">
      <w:pPr>
        <w:rPr>
          <w:rFonts w:eastAsia="Times New Roman"/>
          <w:szCs w:val="22"/>
        </w:rPr>
      </w:pPr>
    </w:p>
    <w:p w14:paraId="69F456F2" w14:textId="7E035AC7" w:rsidR="00193DDE" w:rsidRDefault="00193DDE" w:rsidP="00DB75A7">
      <w:pPr>
        <w:rPr>
          <w:rFonts w:eastAsia="Times New Roman"/>
          <w:sz w:val="22"/>
          <w:szCs w:val="22"/>
        </w:rPr>
      </w:pPr>
      <w:r>
        <w:rPr>
          <w:rFonts w:eastAsia="Times New Roman"/>
          <w:sz w:val="22"/>
          <w:szCs w:val="22"/>
        </w:rPr>
        <w:t xml:space="preserve">When the cell is undergoing mitosis, it splits </w:t>
      </w:r>
      <w:r w:rsidRPr="00A00EFE">
        <w:rPr>
          <w:rFonts w:eastAsia="Times New Roman"/>
          <w:sz w:val="22"/>
          <w:szCs w:val="22"/>
        </w:rPr>
        <w:t>into two equally sized daughter cells</w:t>
      </w:r>
      <w:r w:rsidR="00FF135B" w:rsidRPr="00A00EFE">
        <w:rPr>
          <w:rFonts w:eastAsia="Times New Roman"/>
          <w:sz w:val="22"/>
          <w:szCs w:val="22"/>
        </w:rPr>
        <w:t xml:space="preserve"> [3]</w:t>
      </w:r>
      <w:r w:rsidRPr="00A00EFE">
        <w:rPr>
          <w:rFonts w:eastAsia="Times New Roman"/>
          <w:sz w:val="22"/>
          <w:szCs w:val="22"/>
        </w:rPr>
        <w:t>. This is achieved by reducing the area of the c</w:t>
      </w:r>
      <w:r>
        <w:rPr>
          <w:rFonts w:eastAsia="Times New Roman"/>
          <w:sz w:val="22"/>
          <w:szCs w:val="22"/>
        </w:rPr>
        <w:t xml:space="preserve">urrent (parent) cell by </w:t>
      </w:r>
      <w:r w:rsidR="00FF135B">
        <w:rPr>
          <w:rFonts w:eastAsia="Times New Roman"/>
          <w:sz w:val="22"/>
          <w:szCs w:val="22"/>
        </w:rPr>
        <w:t>half</w:t>
      </w:r>
      <w:r>
        <w:rPr>
          <w:rFonts w:eastAsia="Times New Roman"/>
          <w:sz w:val="22"/>
          <w:szCs w:val="22"/>
        </w:rPr>
        <w:t xml:space="preserve"> and creating a new proliferative cell next to the current cell with the same area and radius but with a turnover of 1. As the parent cell has </w:t>
      </w:r>
      <w:r w:rsidR="00201D55">
        <w:rPr>
          <w:rFonts w:eastAsia="Times New Roman"/>
          <w:sz w:val="22"/>
          <w:szCs w:val="22"/>
        </w:rPr>
        <w:t>proliferated</w:t>
      </w:r>
      <w:r>
        <w:rPr>
          <w:rFonts w:eastAsia="Times New Roman"/>
          <w:sz w:val="22"/>
          <w:szCs w:val="22"/>
        </w:rPr>
        <w:t xml:space="preserve">, its telomeres have shortened and to reflect this the turnover is increased by 1. </w:t>
      </w:r>
    </w:p>
    <w:p w14:paraId="60954235" w14:textId="50CDE3C0" w:rsidR="00193DDE" w:rsidRPr="00193DDE" w:rsidRDefault="00193DDE" w:rsidP="00DB75A7">
      <w:pPr>
        <w:rPr>
          <w:rFonts w:eastAsia="Times New Roman"/>
          <w:sz w:val="22"/>
          <w:szCs w:val="22"/>
        </w:rPr>
      </w:pPr>
      <w:r>
        <w:rPr>
          <w:rFonts w:eastAsia="Times New Roman"/>
          <w:sz w:val="22"/>
          <w:szCs w:val="22"/>
        </w:rPr>
        <w:t>After the parent cell has divided it enters G1 phase and this is reflected by setting its stage back to 1.</w:t>
      </w:r>
    </w:p>
    <w:p w14:paraId="5DB87CF2" w14:textId="77777777" w:rsidR="00193DDE" w:rsidRDefault="00193DDE" w:rsidP="00F30C9C">
      <w:pPr>
        <w:rPr>
          <w:rFonts w:eastAsia="Times New Roman"/>
          <w:szCs w:val="22"/>
        </w:rPr>
      </w:pPr>
    </w:p>
    <w:p w14:paraId="34B38839" w14:textId="0A247653" w:rsidR="00592198" w:rsidRDefault="00E045E8" w:rsidP="00F30C9C">
      <w:pPr>
        <w:rPr>
          <w:rFonts w:eastAsia="Times New Roman"/>
          <w:szCs w:val="22"/>
        </w:rPr>
      </w:pPr>
      <w:r>
        <w:rPr>
          <w:rFonts w:eastAsia="Times New Roman"/>
          <w:noProof/>
          <w:szCs w:val="22"/>
        </w:rPr>
        <w:drawing>
          <wp:inline distT="0" distB="0" distL="0" distR="0" wp14:anchorId="616D3AE1" wp14:editId="7C6D5A0C">
            <wp:extent cx="5720715" cy="1875790"/>
            <wp:effectExtent l="0" t="0" r="0" b="3810"/>
            <wp:docPr id="27" name="Picture 27" descr="code_images/proliferating_split_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de_images/proliferating_split_cel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715" cy="1875790"/>
                    </a:xfrm>
                    <a:prstGeom prst="rect">
                      <a:avLst/>
                    </a:prstGeom>
                    <a:noFill/>
                    <a:ln>
                      <a:noFill/>
                    </a:ln>
                  </pic:spPr>
                </pic:pic>
              </a:graphicData>
            </a:graphic>
          </wp:inline>
        </w:drawing>
      </w:r>
    </w:p>
    <w:p w14:paraId="72D4B313" w14:textId="3D1A02D9" w:rsidR="007A4D60" w:rsidRDefault="00CF369F" w:rsidP="00F30C9C">
      <w:pPr>
        <w:rPr>
          <w:rFonts w:eastAsia="Times New Roman"/>
          <w:sz w:val="22"/>
          <w:szCs w:val="22"/>
        </w:rPr>
      </w:pPr>
      <w:r>
        <w:rPr>
          <w:rFonts w:eastAsia="Times New Roman"/>
          <w:sz w:val="22"/>
          <w:szCs w:val="22"/>
        </w:rPr>
        <w:t>Figure 5.12</w:t>
      </w:r>
      <w:r w:rsidR="00D35B4D">
        <w:rPr>
          <w:rFonts w:eastAsia="Times New Roman"/>
          <w:sz w:val="22"/>
          <w:szCs w:val="22"/>
        </w:rPr>
        <w:t>:</w:t>
      </w:r>
      <w:r>
        <w:rPr>
          <w:rFonts w:eastAsia="Times New Roman"/>
          <w:sz w:val="22"/>
          <w:szCs w:val="22"/>
        </w:rPr>
        <w:t xml:space="preserve"> Proliferating cell undergoing mitosis, creating 2 daughter cells</w:t>
      </w:r>
      <w:r w:rsidR="00D35B4D">
        <w:rPr>
          <w:rFonts w:eastAsia="Times New Roman"/>
          <w:sz w:val="22"/>
          <w:szCs w:val="22"/>
        </w:rPr>
        <w:t xml:space="preserve"> </w:t>
      </w:r>
    </w:p>
    <w:p w14:paraId="6E370BAB" w14:textId="77777777" w:rsidR="00D35B4D" w:rsidRPr="00D35B4D" w:rsidRDefault="00D35B4D" w:rsidP="00F30C9C">
      <w:pPr>
        <w:rPr>
          <w:rFonts w:eastAsia="Times New Roman"/>
          <w:sz w:val="22"/>
          <w:szCs w:val="22"/>
        </w:rPr>
      </w:pPr>
    </w:p>
    <w:p w14:paraId="667DC1AE" w14:textId="75437B9B" w:rsidR="00592198" w:rsidRPr="00DB75A7" w:rsidRDefault="00592198" w:rsidP="00DB75A7">
      <w:pPr>
        <w:pStyle w:val="Heading3"/>
        <w:rPr>
          <w:rFonts w:ascii="Times New Roman" w:eastAsia="Times New Roman" w:hAnsi="Times New Roman" w:cs="Times New Roman"/>
          <w:color w:val="auto"/>
        </w:rPr>
      </w:pPr>
      <w:bookmarkStart w:id="238" w:name="_Toc513099418"/>
      <w:r w:rsidRPr="00DB75A7">
        <w:rPr>
          <w:rFonts w:ascii="Times New Roman" w:eastAsia="Times New Roman" w:hAnsi="Times New Roman" w:cs="Times New Roman"/>
          <w:color w:val="auto"/>
        </w:rPr>
        <w:t>5.1.5 Agent Solve</w:t>
      </w:r>
      <w:bookmarkEnd w:id="238"/>
    </w:p>
    <w:p w14:paraId="0DA57339" w14:textId="77777777" w:rsidR="008E4F8D" w:rsidRDefault="008E4F8D" w:rsidP="00F30C9C">
      <w:pPr>
        <w:rPr>
          <w:rFonts w:eastAsia="Times New Roman"/>
          <w:szCs w:val="22"/>
        </w:rPr>
      </w:pPr>
    </w:p>
    <w:p w14:paraId="2FF4A5F9" w14:textId="0B14B718" w:rsidR="006E4052" w:rsidRDefault="006E4052" w:rsidP="00DB75A7">
      <w:pPr>
        <w:rPr>
          <w:rFonts w:eastAsia="Times New Roman"/>
          <w:szCs w:val="22"/>
        </w:rPr>
      </w:pPr>
      <w:r>
        <w:rPr>
          <w:rFonts w:eastAsia="Times New Roman"/>
          <w:szCs w:val="22"/>
        </w:rPr>
        <w:t xml:space="preserve">A crucial aspect of agent based models is the application of rules (behaviours) each iteration. The agent solve class is used for just that. It is called each iteration from the main CellABM class and it takes the environment, containing the numbers of each type of agent, as its one parameter. The implementation of this class has been adapted from the original to decrease </w:t>
      </w:r>
      <w:r>
        <w:rPr>
          <w:rFonts w:eastAsia="Times New Roman"/>
          <w:szCs w:val="22"/>
        </w:rPr>
        <w:lastRenderedPageBreak/>
        <w:t>types of environment</w:t>
      </w:r>
      <w:r w:rsidR="00627E5D">
        <w:rPr>
          <w:rFonts w:eastAsia="Times New Roman"/>
          <w:szCs w:val="22"/>
        </w:rPr>
        <w:t xml:space="preserve"> to one</w:t>
      </w:r>
      <w:r>
        <w:rPr>
          <w:rFonts w:eastAsia="Times New Roman"/>
          <w:szCs w:val="22"/>
        </w:rPr>
        <w:t xml:space="preserve"> and has</w:t>
      </w:r>
      <w:r w:rsidR="003D2EC0">
        <w:rPr>
          <w:rFonts w:eastAsia="Times New Roman"/>
          <w:szCs w:val="22"/>
        </w:rPr>
        <w:t xml:space="preserve"> been extended as per Figure 4.4</w:t>
      </w:r>
      <w:r>
        <w:rPr>
          <w:rFonts w:eastAsia="Times New Roman"/>
          <w:szCs w:val="22"/>
        </w:rPr>
        <w:t xml:space="preserve"> to include the logic for the new agents. </w:t>
      </w:r>
    </w:p>
    <w:p w14:paraId="1F420569" w14:textId="5E248B8A" w:rsidR="008E4F8D" w:rsidRDefault="006E4052" w:rsidP="00DB75A7">
      <w:pPr>
        <w:rPr>
          <w:rFonts w:eastAsia="Times New Roman"/>
          <w:szCs w:val="22"/>
        </w:rPr>
      </w:pPr>
      <w:r>
        <w:rPr>
          <w:rFonts w:eastAsia="Times New Roman"/>
          <w:szCs w:val="22"/>
        </w:rPr>
        <w:t xml:space="preserve">For each senescent agent, it only checks to see what stage the cell is at. If it has reached its max stage (3 years) the </w:t>
      </w:r>
      <w:r w:rsidR="00F22540">
        <w:rPr>
          <w:rFonts w:eastAsia="Times New Roman"/>
          <w:szCs w:val="22"/>
        </w:rPr>
        <w:t>cell</w:t>
      </w:r>
      <w:r>
        <w:rPr>
          <w:rFonts w:eastAsia="Times New Roman"/>
          <w:szCs w:val="22"/>
        </w:rPr>
        <w:t xml:space="preserve"> will</w:t>
      </w:r>
      <w:r w:rsidR="00F22540">
        <w:rPr>
          <w:rFonts w:eastAsia="Times New Roman"/>
          <w:szCs w:val="22"/>
        </w:rPr>
        <w:t xml:space="preserve"> be</w:t>
      </w:r>
      <w:r>
        <w:rPr>
          <w:rFonts w:eastAsia="Times New Roman"/>
          <w:szCs w:val="22"/>
        </w:rPr>
        <w:t xml:space="preserve"> kill</w:t>
      </w:r>
      <w:r w:rsidR="00F22540">
        <w:rPr>
          <w:rFonts w:eastAsia="Times New Roman"/>
          <w:szCs w:val="22"/>
        </w:rPr>
        <w:t>ed</w:t>
      </w:r>
      <w:r>
        <w:rPr>
          <w:rFonts w:eastAsia="Times New Roman"/>
          <w:szCs w:val="22"/>
        </w:rPr>
        <w:t>.</w:t>
      </w:r>
    </w:p>
    <w:p w14:paraId="60050796" w14:textId="10E39229" w:rsidR="006E4052" w:rsidRDefault="006E4052" w:rsidP="00FD6B37">
      <w:pPr>
        <w:rPr>
          <w:rFonts w:eastAsia="Times New Roman"/>
          <w:szCs w:val="22"/>
        </w:rPr>
      </w:pPr>
      <w:r>
        <w:rPr>
          <w:rFonts w:eastAsia="Times New Roman"/>
          <w:szCs w:val="22"/>
        </w:rPr>
        <w:t xml:space="preserve">For each proliferative agent, it starts by testing whether the cell can turn senescent, if false it will test to see if the cell </w:t>
      </w:r>
      <w:r w:rsidR="000872E0">
        <w:rPr>
          <w:rFonts w:eastAsia="Times New Roman"/>
          <w:szCs w:val="22"/>
        </w:rPr>
        <w:t>can</w:t>
      </w:r>
      <w:r>
        <w:rPr>
          <w:rFonts w:eastAsia="Times New Roman"/>
          <w:szCs w:val="22"/>
        </w:rPr>
        <w:t xml:space="preserve"> </w:t>
      </w:r>
      <w:r w:rsidR="009F71D7">
        <w:rPr>
          <w:rFonts w:eastAsia="Times New Roman"/>
          <w:szCs w:val="22"/>
        </w:rPr>
        <w:t xml:space="preserve">turn </w:t>
      </w:r>
      <w:r>
        <w:rPr>
          <w:rFonts w:eastAsia="Times New Roman"/>
          <w:szCs w:val="22"/>
        </w:rPr>
        <w:t>quiescence, if false it will migrate the agent and then test to see if its smaller than the min</w:t>
      </w:r>
      <w:r w:rsidR="005838ED">
        <w:rPr>
          <w:rFonts w:eastAsia="Times New Roman"/>
          <w:szCs w:val="22"/>
        </w:rPr>
        <w:t>imum allowed</w:t>
      </w:r>
      <w:r>
        <w:rPr>
          <w:rFonts w:eastAsia="Times New Roman"/>
          <w:szCs w:val="22"/>
        </w:rPr>
        <w:t xml:space="preserve"> radius</w:t>
      </w:r>
    </w:p>
    <w:p w14:paraId="0B5CC29D" w14:textId="79C4759A" w:rsidR="00140AF1" w:rsidRDefault="00140AF1" w:rsidP="00FD6B37">
      <w:pPr>
        <w:rPr>
          <w:rFonts w:eastAsia="Times New Roman"/>
          <w:szCs w:val="22"/>
        </w:rPr>
      </w:pPr>
      <w:r>
        <w:rPr>
          <w:rFonts w:eastAsia="Times New Roman"/>
          <w:szCs w:val="22"/>
        </w:rPr>
        <w:t xml:space="preserve">For each quiescent agent, it starts by testing whether the cell can turn senescent, if false it will test to see if the cell </w:t>
      </w:r>
      <w:r w:rsidR="0015301E">
        <w:rPr>
          <w:rFonts w:eastAsia="Times New Roman"/>
          <w:szCs w:val="22"/>
        </w:rPr>
        <w:t>turn</w:t>
      </w:r>
      <w:r>
        <w:rPr>
          <w:rFonts w:eastAsia="Times New Roman"/>
          <w:szCs w:val="22"/>
        </w:rPr>
        <w:t xml:space="preserve"> </w:t>
      </w:r>
      <w:r w:rsidR="0015301E">
        <w:rPr>
          <w:rFonts w:eastAsia="Times New Roman"/>
          <w:szCs w:val="22"/>
        </w:rPr>
        <w:t>proliferative</w:t>
      </w:r>
      <w:r>
        <w:rPr>
          <w:rFonts w:eastAsia="Times New Roman"/>
          <w:szCs w:val="22"/>
        </w:rPr>
        <w:t xml:space="preserve"> again. It will then migrate the cell</w:t>
      </w:r>
      <w:r w:rsidR="00532C51">
        <w:rPr>
          <w:rFonts w:eastAsia="Times New Roman"/>
          <w:szCs w:val="22"/>
        </w:rPr>
        <w:t>.</w:t>
      </w:r>
    </w:p>
    <w:p w14:paraId="4D485627" w14:textId="3FD8FF82" w:rsidR="00140AF1" w:rsidRDefault="00140AF1" w:rsidP="00FD6B37">
      <w:pPr>
        <w:rPr>
          <w:rFonts w:eastAsia="Times New Roman"/>
          <w:szCs w:val="22"/>
        </w:rPr>
      </w:pPr>
      <w:r>
        <w:rPr>
          <w:rFonts w:eastAsia="Times New Roman"/>
          <w:szCs w:val="22"/>
        </w:rPr>
        <w:t>Each new agent created by agent solve is added to a list of new cells before the next iteration and all agents are check</w:t>
      </w:r>
      <w:r w:rsidR="00532C51">
        <w:rPr>
          <w:rFonts w:eastAsia="Times New Roman"/>
          <w:szCs w:val="22"/>
        </w:rPr>
        <w:t>ed</w:t>
      </w:r>
      <w:r>
        <w:rPr>
          <w:rFonts w:eastAsia="Times New Roman"/>
          <w:szCs w:val="22"/>
        </w:rPr>
        <w:t xml:space="preserve"> to see if they’re alive, removing them from the environment if </w:t>
      </w:r>
      <w:r w:rsidR="00532C51">
        <w:rPr>
          <w:rFonts w:eastAsia="Times New Roman"/>
          <w:szCs w:val="22"/>
        </w:rPr>
        <w:t>not</w:t>
      </w:r>
      <w:r>
        <w:rPr>
          <w:rFonts w:eastAsia="Times New Roman"/>
          <w:szCs w:val="22"/>
        </w:rPr>
        <w:t>.</w:t>
      </w:r>
    </w:p>
    <w:p w14:paraId="3833F1EA" w14:textId="77777777" w:rsidR="00E632EC" w:rsidRDefault="00E632EC" w:rsidP="00FD6B37">
      <w:pPr>
        <w:rPr>
          <w:rFonts w:eastAsia="Times New Roman"/>
          <w:szCs w:val="22"/>
        </w:rPr>
      </w:pPr>
    </w:p>
    <w:p w14:paraId="26AA7B28" w14:textId="2F947126" w:rsidR="00592198" w:rsidRDefault="00E632EC" w:rsidP="00F30C9C">
      <w:pPr>
        <w:rPr>
          <w:rFonts w:eastAsia="Times New Roman"/>
          <w:szCs w:val="22"/>
        </w:rPr>
      </w:pPr>
      <w:r>
        <w:rPr>
          <w:rFonts w:eastAsia="Times New Roman"/>
          <w:noProof/>
          <w:szCs w:val="22"/>
        </w:rPr>
        <w:drawing>
          <wp:inline distT="0" distB="0" distL="0" distR="0" wp14:anchorId="0975C6D2" wp14:editId="430EF331">
            <wp:extent cx="5728335" cy="6010910"/>
            <wp:effectExtent l="0" t="0" r="12065" b="8890"/>
            <wp:docPr id="93" name="Picture 93" descr="code_images/AgentS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ode_images/AgentSolv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335" cy="6010910"/>
                    </a:xfrm>
                    <a:prstGeom prst="rect">
                      <a:avLst/>
                    </a:prstGeom>
                    <a:noFill/>
                    <a:ln>
                      <a:noFill/>
                    </a:ln>
                  </pic:spPr>
                </pic:pic>
              </a:graphicData>
            </a:graphic>
          </wp:inline>
        </w:drawing>
      </w:r>
    </w:p>
    <w:p w14:paraId="7C400C33" w14:textId="7296F099" w:rsidR="00E632EC" w:rsidRDefault="00B6448A" w:rsidP="00F30C9C">
      <w:pPr>
        <w:rPr>
          <w:rFonts w:eastAsia="Times New Roman"/>
          <w:sz w:val="22"/>
          <w:szCs w:val="22"/>
        </w:rPr>
      </w:pPr>
      <w:r>
        <w:rPr>
          <w:rFonts w:eastAsia="Times New Roman"/>
          <w:sz w:val="22"/>
          <w:szCs w:val="22"/>
        </w:rPr>
        <w:t xml:space="preserve">Figure 5.13: </w:t>
      </w:r>
      <w:r w:rsidR="007E058A">
        <w:rPr>
          <w:rFonts w:eastAsia="Times New Roman"/>
          <w:sz w:val="22"/>
          <w:szCs w:val="22"/>
        </w:rPr>
        <w:t xml:space="preserve">Function which applies rules to each agent each iteration </w:t>
      </w:r>
    </w:p>
    <w:p w14:paraId="008511B1" w14:textId="77777777" w:rsidR="007E058A" w:rsidRDefault="007E058A" w:rsidP="00F30C9C">
      <w:pPr>
        <w:rPr>
          <w:rFonts w:eastAsia="Times New Roman"/>
          <w:sz w:val="22"/>
          <w:szCs w:val="22"/>
        </w:rPr>
      </w:pPr>
    </w:p>
    <w:p w14:paraId="4E9625C7" w14:textId="77777777" w:rsidR="007E058A" w:rsidRPr="00B6448A" w:rsidRDefault="007E058A" w:rsidP="00F30C9C">
      <w:pPr>
        <w:rPr>
          <w:rFonts w:eastAsia="Times New Roman"/>
          <w:sz w:val="22"/>
          <w:szCs w:val="22"/>
        </w:rPr>
      </w:pPr>
    </w:p>
    <w:p w14:paraId="38E9CD7D" w14:textId="718FC991" w:rsidR="00592198" w:rsidRPr="00FD6B37" w:rsidRDefault="00592198" w:rsidP="00FD6B37">
      <w:pPr>
        <w:pStyle w:val="Heading3"/>
        <w:rPr>
          <w:rFonts w:ascii="Times New Roman" w:eastAsia="Times New Roman" w:hAnsi="Times New Roman" w:cs="Times New Roman"/>
          <w:color w:val="auto"/>
        </w:rPr>
      </w:pPr>
      <w:bookmarkStart w:id="239" w:name="_Toc513099419"/>
      <w:r w:rsidRPr="00FD6B37">
        <w:rPr>
          <w:rFonts w:ascii="Times New Roman" w:eastAsia="Times New Roman" w:hAnsi="Times New Roman" w:cs="Times New Roman"/>
          <w:color w:val="auto"/>
        </w:rPr>
        <w:lastRenderedPageBreak/>
        <w:t>5.1.6 Environment</w:t>
      </w:r>
      <w:bookmarkEnd w:id="239"/>
      <w:r w:rsidRPr="00FD6B37">
        <w:rPr>
          <w:rFonts w:ascii="Times New Roman" w:eastAsia="Times New Roman" w:hAnsi="Times New Roman" w:cs="Times New Roman"/>
          <w:color w:val="auto"/>
        </w:rPr>
        <w:t xml:space="preserve"> </w:t>
      </w:r>
    </w:p>
    <w:p w14:paraId="39B6F450" w14:textId="77777777" w:rsidR="00592198" w:rsidRDefault="00592198" w:rsidP="00F30C9C">
      <w:pPr>
        <w:rPr>
          <w:rFonts w:eastAsia="Times New Roman"/>
          <w:szCs w:val="22"/>
        </w:rPr>
      </w:pPr>
    </w:p>
    <w:p w14:paraId="0E286BD6" w14:textId="1213147A" w:rsidR="001844BB" w:rsidRPr="00FD6B37" w:rsidRDefault="00592198" w:rsidP="00FD6B37">
      <w:pPr>
        <w:pStyle w:val="Heading4"/>
        <w:rPr>
          <w:rFonts w:ascii="Times New Roman" w:eastAsia="Times New Roman" w:hAnsi="Times New Roman" w:cs="Times New Roman"/>
          <w:i w:val="0"/>
          <w:color w:val="auto"/>
        </w:rPr>
      </w:pPr>
      <w:r w:rsidRPr="00FD6B37">
        <w:rPr>
          <w:rFonts w:ascii="Times New Roman" w:eastAsia="Times New Roman" w:hAnsi="Times New Roman" w:cs="Times New Roman"/>
          <w:i w:val="0"/>
          <w:color w:val="auto"/>
        </w:rPr>
        <w:t>5.1.6.1 Create Agents</w:t>
      </w:r>
    </w:p>
    <w:p w14:paraId="6131C0D9" w14:textId="77777777" w:rsidR="00FD6B37" w:rsidRDefault="00FD6B37" w:rsidP="001844BB">
      <w:pPr>
        <w:ind w:left="1440"/>
        <w:rPr>
          <w:rFonts w:eastAsia="Times New Roman"/>
          <w:szCs w:val="22"/>
        </w:rPr>
      </w:pPr>
    </w:p>
    <w:p w14:paraId="3AC760FA" w14:textId="5D854808" w:rsidR="00592198" w:rsidRDefault="001844BB" w:rsidP="00FD6B37">
      <w:pPr>
        <w:rPr>
          <w:rFonts w:eastAsia="Times New Roman"/>
          <w:sz w:val="22"/>
          <w:szCs w:val="22"/>
        </w:rPr>
      </w:pPr>
      <w:r>
        <w:rPr>
          <w:rFonts w:eastAsia="Times New Roman"/>
          <w:szCs w:val="22"/>
        </w:rPr>
        <w:t xml:space="preserve">This function has been adapted from the original to include cell stages and to incorporate the new agents. </w:t>
      </w:r>
      <w:r>
        <w:rPr>
          <w:rFonts w:eastAsia="Times New Roman"/>
          <w:sz w:val="22"/>
          <w:szCs w:val="22"/>
        </w:rPr>
        <w:t xml:space="preserve">For the </w:t>
      </w:r>
      <w:proofErr w:type="gramStart"/>
      <w:r>
        <w:rPr>
          <w:rFonts w:eastAsia="Times New Roman"/>
          <w:sz w:val="22"/>
          <w:szCs w:val="22"/>
        </w:rPr>
        <w:t>user</w:t>
      </w:r>
      <w:proofErr w:type="gramEnd"/>
      <w:r>
        <w:rPr>
          <w:rFonts w:eastAsia="Times New Roman"/>
          <w:sz w:val="22"/>
          <w:szCs w:val="22"/>
        </w:rPr>
        <w:t xml:space="preserve"> defined number of starting senescent and proliferating cells, the function will create a new cell of that type with </w:t>
      </w:r>
      <w:r w:rsidR="008D0038">
        <w:rPr>
          <w:rFonts w:eastAsia="Times New Roman"/>
          <w:sz w:val="22"/>
          <w:szCs w:val="22"/>
        </w:rPr>
        <w:t xml:space="preserve">a </w:t>
      </w:r>
      <w:r>
        <w:rPr>
          <w:rFonts w:eastAsia="Times New Roman"/>
          <w:sz w:val="22"/>
          <w:szCs w:val="22"/>
        </w:rPr>
        <w:t xml:space="preserve">stochastic </w:t>
      </w:r>
      <w:r w:rsidR="00C70788">
        <w:rPr>
          <w:rFonts w:eastAsia="Times New Roman"/>
          <w:sz w:val="22"/>
          <w:szCs w:val="22"/>
        </w:rPr>
        <w:t>radius, position and stage</w:t>
      </w:r>
      <w:r>
        <w:rPr>
          <w:rFonts w:eastAsia="Times New Roman"/>
          <w:sz w:val="22"/>
          <w:szCs w:val="22"/>
        </w:rPr>
        <w:t xml:space="preserve"> within ranges. Quiescent cells have not been implemented in this function as they are an emergent behaviour that occurs when a monolayer has formed. </w:t>
      </w:r>
    </w:p>
    <w:p w14:paraId="74E42F39" w14:textId="77777777" w:rsidR="007A1431" w:rsidRPr="001844BB" w:rsidRDefault="007A1431" w:rsidP="00FD6B37">
      <w:pPr>
        <w:rPr>
          <w:rFonts w:eastAsia="Times New Roman"/>
          <w:sz w:val="22"/>
          <w:szCs w:val="22"/>
        </w:rPr>
      </w:pPr>
    </w:p>
    <w:p w14:paraId="0DE02E57" w14:textId="482E52C6" w:rsidR="00592198" w:rsidRDefault="007A1431" w:rsidP="00F30C9C">
      <w:pPr>
        <w:rPr>
          <w:rFonts w:eastAsia="Times New Roman"/>
          <w:szCs w:val="22"/>
        </w:rPr>
      </w:pPr>
      <w:r>
        <w:rPr>
          <w:rFonts w:eastAsia="Times New Roman"/>
          <w:noProof/>
          <w:szCs w:val="22"/>
        </w:rPr>
        <w:drawing>
          <wp:inline distT="0" distB="0" distL="0" distR="0" wp14:anchorId="72F3A77A" wp14:editId="01EBA53A">
            <wp:extent cx="5728335" cy="5808980"/>
            <wp:effectExtent l="0" t="0" r="12065" b="7620"/>
            <wp:docPr id="94" name="Picture 94" descr="code_images/CreateAg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ode_images/CreateAgent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8335" cy="5808980"/>
                    </a:xfrm>
                    <a:prstGeom prst="rect">
                      <a:avLst/>
                    </a:prstGeom>
                    <a:noFill/>
                    <a:ln>
                      <a:noFill/>
                    </a:ln>
                  </pic:spPr>
                </pic:pic>
              </a:graphicData>
            </a:graphic>
          </wp:inline>
        </w:drawing>
      </w:r>
    </w:p>
    <w:p w14:paraId="484B404C" w14:textId="34F2522C" w:rsidR="007A1431" w:rsidRDefault="007E058A" w:rsidP="00F30C9C">
      <w:pPr>
        <w:rPr>
          <w:rFonts w:eastAsia="Times New Roman"/>
          <w:sz w:val="22"/>
          <w:szCs w:val="22"/>
        </w:rPr>
      </w:pPr>
      <w:r>
        <w:rPr>
          <w:rFonts w:eastAsia="Times New Roman"/>
          <w:sz w:val="22"/>
          <w:szCs w:val="22"/>
        </w:rPr>
        <w:t>Figure 5.14: Stochastic creation of initial agents</w:t>
      </w:r>
    </w:p>
    <w:p w14:paraId="06B52951" w14:textId="77777777" w:rsidR="007E058A" w:rsidRPr="007E058A" w:rsidRDefault="007E058A" w:rsidP="00F30C9C">
      <w:pPr>
        <w:rPr>
          <w:rFonts w:eastAsia="Times New Roman"/>
          <w:sz w:val="22"/>
          <w:szCs w:val="22"/>
        </w:rPr>
      </w:pPr>
    </w:p>
    <w:p w14:paraId="7D581AB6" w14:textId="7A7BBBEA" w:rsidR="00E51163" w:rsidRPr="00FD6B37" w:rsidRDefault="00592198" w:rsidP="00FD6B37">
      <w:pPr>
        <w:pStyle w:val="Heading4"/>
        <w:rPr>
          <w:rFonts w:ascii="Times New Roman" w:eastAsia="Times New Roman" w:hAnsi="Times New Roman" w:cs="Times New Roman"/>
          <w:i w:val="0"/>
          <w:color w:val="auto"/>
        </w:rPr>
      </w:pPr>
      <w:r w:rsidRPr="00FD6B37">
        <w:rPr>
          <w:rFonts w:ascii="Times New Roman" w:eastAsia="Times New Roman" w:hAnsi="Times New Roman" w:cs="Times New Roman"/>
          <w:i w:val="0"/>
          <w:color w:val="auto"/>
        </w:rPr>
        <w:t>5.1.6.2 Wound</w:t>
      </w:r>
    </w:p>
    <w:p w14:paraId="4AA3D2C7" w14:textId="77777777" w:rsidR="00FD6B37" w:rsidRDefault="00D929C4" w:rsidP="00FD6B37">
      <w:pPr>
        <w:rPr>
          <w:rFonts w:eastAsia="Times New Roman"/>
          <w:sz w:val="22"/>
          <w:szCs w:val="22"/>
        </w:rPr>
      </w:pPr>
      <w:r>
        <w:rPr>
          <w:rFonts w:eastAsia="Times New Roman"/>
          <w:szCs w:val="22"/>
        </w:rPr>
        <w:br/>
      </w:r>
      <w:r>
        <w:rPr>
          <w:rFonts w:eastAsia="Times New Roman"/>
          <w:sz w:val="22"/>
          <w:szCs w:val="22"/>
        </w:rPr>
        <w:t xml:space="preserve">This function is used when the first confluence is </w:t>
      </w:r>
      <w:r w:rsidR="003F3CC4">
        <w:rPr>
          <w:rFonts w:eastAsia="Times New Roman"/>
          <w:sz w:val="22"/>
          <w:szCs w:val="22"/>
        </w:rPr>
        <w:t>formed</w:t>
      </w:r>
      <w:r>
        <w:rPr>
          <w:rFonts w:eastAsia="Times New Roman"/>
          <w:sz w:val="22"/>
          <w:szCs w:val="22"/>
        </w:rPr>
        <w:t xml:space="preserve"> to </w:t>
      </w:r>
      <w:r w:rsidR="003F3CC4">
        <w:rPr>
          <w:rFonts w:eastAsia="Times New Roman"/>
          <w:sz w:val="22"/>
          <w:szCs w:val="22"/>
        </w:rPr>
        <w:t>create</w:t>
      </w:r>
      <w:r w:rsidR="00C56E73">
        <w:rPr>
          <w:rFonts w:eastAsia="Times New Roman"/>
          <w:sz w:val="22"/>
          <w:szCs w:val="22"/>
        </w:rPr>
        <w:t xml:space="preserve"> the simulated </w:t>
      </w:r>
      <w:r>
        <w:rPr>
          <w:rFonts w:eastAsia="Times New Roman"/>
          <w:sz w:val="22"/>
          <w:szCs w:val="22"/>
        </w:rPr>
        <w:t xml:space="preserve">wound. </w:t>
      </w:r>
      <w:r w:rsidR="005E0566">
        <w:rPr>
          <w:rFonts w:eastAsia="Times New Roman"/>
          <w:sz w:val="22"/>
          <w:szCs w:val="22"/>
        </w:rPr>
        <w:t xml:space="preserve">The wound is created across the whole Y axis but only by a user defined length across the centre of the X axis. The size of the wound can be altered on the command line before the simulation is </w:t>
      </w:r>
      <w:r w:rsidR="00C56E73">
        <w:rPr>
          <w:rFonts w:eastAsia="Times New Roman"/>
          <w:sz w:val="22"/>
          <w:szCs w:val="22"/>
        </w:rPr>
        <w:t xml:space="preserve">run. Any cells that are </w:t>
      </w:r>
      <w:r w:rsidR="00C56E73">
        <w:rPr>
          <w:rFonts w:eastAsia="Times New Roman"/>
          <w:sz w:val="22"/>
          <w:szCs w:val="22"/>
        </w:rPr>
        <w:lastRenderedPageBreak/>
        <w:t>within the</w:t>
      </w:r>
      <w:r w:rsidR="005E0566">
        <w:rPr>
          <w:rFonts w:eastAsia="Times New Roman"/>
          <w:sz w:val="22"/>
          <w:szCs w:val="22"/>
        </w:rPr>
        <w:t xml:space="preserve"> x1 and x2 range </w:t>
      </w:r>
      <w:r w:rsidR="00C56E73">
        <w:rPr>
          <w:rFonts w:eastAsia="Times New Roman"/>
          <w:sz w:val="22"/>
          <w:szCs w:val="22"/>
        </w:rPr>
        <w:t xml:space="preserve">(where x1 + x2 = wound size) </w:t>
      </w:r>
      <w:r w:rsidR="005E0566">
        <w:rPr>
          <w:rFonts w:eastAsia="Times New Roman"/>
          <w:sz w:val="22"/>
          <w:szCs w:val="22"/>
        </w:rPr>
        <w:t xml:space="preserve">are removed from the simulation using </w:t>
      </w:r>
      <w:proofErr w:type="gramStart"/>
      <w:r w:rsidR="005E0566">
        <w:rPr>
          <w:rFonts w:eastAsia="Times New Roman"/>
          <w:sz w:val="22"/>
          <w:szCs w:val="22"/>
        </w:rPr>
        <w:t>the .kill</w:t>
      </w:r>
      <w:proofErr w:type="gramEnd"/>
      <w:r w:rsidR="005E0566">
        <w:rPr>
          <w:rFonts w:eastAsia="Times New Roman"/>
          <w:sz w:val="22"/>
          <w:szCs w:val="22"/>
        </w:rPr>
        <w:t>_cell() method.</w:t>
      </w:r>
    </w:p>
    <w:p w14:paraId="3AA1FFF9" w14:textId="09D9F623" w:rsidR="006A196E" w:rsidRDefault="006A196E" w:rsidP="00FD6B37">
      <w:pPr>
        <w:rPr>
          <w:rFonts w:eastAsia="Times New Roman"/>
          <w:sz w:val="22"/>
          <w:szCs w:val="22"/>
        </w:rPr>
      </w:pPr>
      <w:r>
        <w:rPr>
          <w:rFonts w:eastAsia="Times New Roman"/>
          <w:sz w:val="22"/>
          <w:szCs w:val="22"/>
        </w:rPr>
        <w:t xml:space="preserve">Special consideration has been given to the creation of chained comparisons with Figure 5.X being the desired implementation over Figure 5.X2. </w:t>
      </w:r>
    </w:p>
    <w:p w14:paraId="400C1479" w14:textId="77777777" w:rsidR="00D929C4" w:rsidRPr="00D929C4" w:rsidRDefault="00D929C4" w:rsidP="00F30C9C">
      <w:pPr>
        <w:rPr>
          <w:rFonts w:eastAsia="Times New Roman"/>
          <w:sz w:val="22"/>
          <w:szCs w:val="22"/>
        </w:rPr>
      </w:pPr>
    </w:p>
    <w:p w14:paraId="3434A4C1" w14:textId="2D6E9595" w:rsidR="00592198" w:rsidRDefault="00D929C4" w:rsidP="00F30C9C">
      <w:pPr>
        <w:rPr>
          <w:rFonts w:eastAsia="Times New Roman"/>
          <w:szCs w:val="22"/>
        </w:rPr>
      </w:pPr>
      <w:r>
        <w:rPr>
          <w:rFonts w:eastAsia="Times New Roman"/>
          <w:noProof/>
          <w:szCs w:val="22"/>
        </w:rPr>
        <w:drawing>
          <wp:inline distT="0" distB="0" distL="0" distR="0" wp14:anchorId="761CEA88" wp14:editId="4C3F9443">
            <wp:extent cx="5727065" cy="505460"/>
            <wp:effectExtent l="0" t="0" r="0" b="2540"/>
            <wp:docPr id="33" name="Picture 33" descr="code_images/wound_long_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de_images/wound_long_express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065" cy="505460"/>
                    </a:xfrm>
                    <a:prstGeom prst="rect">
                      <a:avLst/>
                    </a:prstGeom>
                    <a:noFill/>
                    <a:ln>
                      <a:noFill/>
                    </a:ln>
                  </pic:spPr>
                </pic:pic>
              </a:graphicData>
            </a:graphic>
          </wp:inline>
        </w:drawing>
      </w:r>
    </w:p>
    <w:p w14:paraId="0753FE9F" w14:textId="434A9854" w:rsidR="00000A3D" w:rsidRDefault="007E058A" w:rsidP="00F30C9C">
      <w:pPr>
        <w:rPr>
          <w:rFonts w:eastAsia="Times New Roman"/>
          <w:sz w:val="22"/>
          <w:szCs w:val="22"/>
        </w:rPr>
      </w:pPr>
      <w:r>
        <w:rPr>
          <w:rFonts w:eastAsia="Times New Roman"/>
          <w:sz w:val="22"/>
          <w:szCs w:val="22"/>
        </w:rPr>
        <w:t>Figure 5.15</w:t>
      </w:r>
      <w:r w:rsidR="00044307">
        <w:rPr>
          <w:rFonts w:eastAsia="Times New Roman"/>
          <w:sz w:val="22"/>
          <w:szCs w:val="22"/>
        </w:rPr>
        <w:t xml:space="preserve">: Inefficient chained comparison </w:t>
      </w:r>
    </w:p>
    <w:p w14:paraId="2EFDC7F5" w14:textId="77777777" w:rsidR="00F9794C" w:rsidRPr="00044307" w:rsidRDefault="00F9794C" w:rsidP="00F30C9C">
      <w:pPr>
        <w:rPr>
          <w:rFonts w:eastAsia="Times New Roman"/>
          <w:sz w:val="22"/>
          <w:szCs w:val="22"/>
        </w:rPr>
      </w:pPr>
    </w:p>
    <w:p w14:paraId="141B6F4A" w14:textId="201503A4" w:rsidR="00D929C4" w:rsidRDefault="00D929C4" w:rsidP="00F30C9C">
      <w:pPr>
        <w:rPr>
          <w:rFonts w:eastAsia="Times New Roman"/>
          <w:szCs w:val="22"/>
        </w:rPr>
      </w:pPr>
      <w:r>
        <w:rPr>
          <w:rFonts w:eastAsia="Times New Roman"/>
          <w:noProof/>
          <w:szCs w:val="22"/>
        </w:rPr>
        <w:drawing>
          <wp:inline distT="0" distB="0" distL="0" distR="0" wp14:anchorId="613962C6" wp14:editId="1DA9F435">
            <wp:extent cx="3594735" cy="495973"/>
            <wp:effectExtent l="0" t="0" r="12065" b="12065"/>
            <wp:docPr id="34" name="Picture 34" descr="code_images/wound_short_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de_images/wound_short_expressi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24895" cy="513931"/>
                    </a:xfrm>
                    <a:prstGeom prst="rect">
                      <a:avLst/>
                    </a:prstGeom>
                    <a:noFill/>
                    <a:ln>
                      <a:noFill/>
                    </a:ln>
                  </pic:spPr>
                </pic:pic>
              </a:graphicData>
            </a:graphic>
          </wp:inline>
        </w:drawing>
      </w:r>
    </w:p>
    <w:p w14:paraId="08D181E7" w14:textId="0C49B9C6" w:rsidR="00D929C4" w:rsidRDefault="007E058A" w:rsidP="00F30C9C">
      <w:pPr>
        <w:rPr>
          <w:rFonts w:eastAsia="Times New Roman"/>
          <w:sz w:val="22"/>
          <w:szCs w:val="22"/>
        </w:rPr>
      </w:pPr>
      <w:r>
        <w:rPr>
          <w:rFonts w:eastAsia="Times New Roman"/>
          <w:sz w:val="22"/>
          <w:szCs w:val="22"/>
        </w:rPr>
        <w:t>Figure 5.16</w:t>
      </w:r>
      <w:r w:rsidR="00044307">
        <w:rPr>
          <w:rFonts w:eastAsia="Times New Roman"/>
          <w:sz w:val="22"/>
          <w:szCs w:val="22"/>
        </w:rPr>
        <w:t xml:space="preserve"> PEP8 standard for chained comparisons </w:t>
      </w:r>
    </w:p>
    <w:p w14:paraId="4F79B9DF" w14:textId="77777777" w:rsidR="00044307" w:rsidRPr="00044307" w:rsidRDefault="00044307" w:rsidP="00F30C9C">
      <w:pPr>
        <w:rPr>
          <w:rFonts w:eastAsia="Times New Roman"/>
          <w:sz w:val="22"/>
          <w:szCs w:val="22"/>
        </w:rPr>
      </w:pPr>
    </w:p>
    <w:p w14:paraId="62A15B4D" w14:textId="5041955A" w:rsidR="00592198" w:rsidRPr="00FD6B37" w:rsidRDefault="00592198" w:rsidP="00FD6B37">
      <w:pPr>
        <w:pStyle w:val="Heading3"/>
        <w:rPr>
          <w:rFonts w:ascii="Times New Roman" w:eastAsia="Times New Roman" w:hAnsi="Times New Roman" w:cs="Times New Roman"/>
          <w:color w:val="auto"/>
        </w:rPr>
      </w:pPr>
      <w:bookmarkStart w:id="240" w:name="_Toc513099420"/>
      <w:r w:rsidRPr="00FD6B37">
        <w:rPr>
          <w:rFonts w:ascii="Times New Roman" w:eastAsia="Times New Roman" w:hAnsi="Times New Roman" w:cs="Times New Roman"/>
          <w:color w:val="auto"/>
        </w:rPr>
        <w:t>5.1.7 Overlap Correction</w:t>
      </w:r>
      <w:bookmarkEnd w:id="240"/>
    </w:p>
    <w:p w14:paraId="51855C4A" w14:textId="77777777" w:rsidR="00592198" w:rsidRDefault="00592198" w:rsidP="00F30C9C">
      <w:pPr>
        <w:rPr>
          <w:rFonts w:eastAsia="Times New Roman"/>
          <w:szCs w:val="22"/>
        </w:rPr>
      </w:pPr>
    </w:p>
    <w:p w14:paraId="14EF6D9C" w14:textId="6487A583" w:rsidR="00DD6F5D" w:rsidRPr="00DD6F5D" w:rsidRDefault="00A57F14" w:rsidP="00FD6B37">
      <w:pPr>
        <w:rPr>
          <w:rFonts w:eastAsia="Times New Roman"/>
          <w:sz w:val="22"/>
          <w:szCs w:val="22"/>
        </w:rPr>
      </w:pPr>
      <w:r>
        <w:rPr>
          <w:rFonts w:eastAsia="Times New Roman"/>
          <w:sz w:val="22"/>
          <w:szCs w:val="22"/>
        </w:rPr>
        <w:t xml:space="preserve">This class has mainly remained unchanged </w:t>
      </w:r>
      <w:r w:rsidR="00DD6F5D">
        <w:rPr>
          <w:rFonts w:eastAsia="Times New Roman"/>
          <w:sz w:val="22"/>
          <w:szCs w:val="22"/>
        </w:rPr>
        <w:t xml:space="preserve">from the </w:t>
      </w:r>
      <w:r w:rsidR="007522AF">
        <w:rPr>
          <w:rFonts w:eastAsia="Times New Roman"/>
          <w:sz w:val="22"/>
          <w:szCs w:val="22"/>
        </w:rPr>
        <w:t>original</w:t>
      </w:r>
      <w:r>
        <w:rPr>
          <w:rFonts w:eastAsia="Times New Roman"/>
          <w:sz w:val="22"/>
          <w:szCs w:val="22"/>
        </w:rPr>
        <w:t xml:space="preserve">, with new </w:t>
      </w:r>
      <w:r w:rsidR="005A5394">
        <w:rPr>
          <w:rFonts w:eastAsia="Times New Roman"/>
          <w:sz w:val="22"/>
          <w:szCs w:val="22"/>
        </w:rPr>
        <w:t>logic to count the number of neighbours each cell has being implemented</w:t>
      </w:r>
      <w:r w:rsidR="007522AF">
        <w:rPr>
          <w:rFonts w:eastAsia="Times New Roman"/>
          <w:sz w:val="22"/>
          <w:szCs w:val="22"/>
        </w:rPr>
        <w:t>.</w:t>
      </w:r>
      <w:r w:rsidR="00DD6F5D">
        <w:rPr>
          <w:rFonts w:eastAsia="Times New Roman"/>
          <w:sz w:val="22"/>
          <w:szCs w:val="22"/>
        </w:rPr>
        <w:t xml:space="preserve"> It works by using a brute force approach to </w:t>
      </w:r>
      <w:r w:rsidR="00FC3B21">
        <w:rPr>
          <w:rFonts w:eastAsia="Times New Roman"/>
          <w:sz w:val="22"/>
          <w:szCs w:val="22"/>
        </w:rPr>
        <w:t xml:space="preserve">correct the overlap. First each cell from the environment is added to a list ‘cells’. This list of cells is iterated through in turn with each cell </w:t>
      </w:r>
      <w:proofErr w:type="spellStart"/>
      <w:r w:rsidR="00FC3B21">
        <w:rPr>
          <w:rFonts w:eastAsia="Times New Roman"/>
          <w:sz w:val="22"/>
          <w:szCs w:val="22"/>
        </w:rPr>
        <w:t>i</w:t>
      </w:r>
      <w:proofErr w:type="spellEnd"/>
      <w:r w:rsidR="00FC3B21">
        <w:rPr>
          <w:rFonts w:eastAsia="Times New Roman"/>
          <w:sz w:val="22"/>
          <w:szCs w:val="22"/>
        </w:rPr>
        <w:t xml:space="preserve"> compared with each other cell j to see if their current position on the environment and the size of each cell causes them to overlap. A list of overlapping cells is then created and passed to </w:t>
      </w:r>
      <w:r w:rsidR="004525C7">
        <w:rPr>
          <w:rFonts w:eastAsia="Times New Roman"/>
          <w:sz w:val="22"/>
          <w:szCs w:val="22"/>
        </w:rPr>
        <w:t>a</w:t>
      </w:r>
      <w:r w:rsidR="00FC3B21">
        <w:rPr>
          <w:rFonts w:eastAsia="Times New Roman"/>
          <w:sz w:val="22"/>
          <w:szCs w:val="22"/>
        </w:rPr>
        <w:t xml:space="preserve"> correct overlap function where </w:t>
      </w:r>
      <w:r w:rsidR="00703552">
        <w:rPr>
          <w:rFonts w:eastAsia="Times New Roman"/>
          <w:sz w:val="22"/>
          <w:szCs w:val="22"/>
        </w:rPr>
        <w:t xml:space="preserve">the cells are assigned new positions to ensure they no longer overlap. However, moving the cells to a new position can cause them to overlap with another cell and so the process must be repeated until no cells are overlapping. </w:t>
      </w:r>
    </w:p>
    <w:p w14:paraId="404CB5D7" w14:textId="77777777" w:rsidR="00DD6F5D" w:rsidRDefault="00DD6F5D" w:rsidP="00F30C9C">
      <w:pPr>
        <w:rPr>
          <w:rFonts w:eastAsia="Times New Roman"/>
          <w:szCs w:val="22"/>
        </w:rPr>
      </w:pPr>
    </w:p>
    <w:p w14:paraId="1BC58F40" w14:textId="3E925520" w:rsidR="00592198" w:rsidRPr="00FD6B37" w:rsidRDefault="00592198" w:rsidP="00FD6B37">
      <w:pPr>
        <w:pStyle w:val="Heading3"/>
        <w:rPr>
          <w:rFonts w:ascii="Times New Roman" w:eastAsia="Times New Roman" w:hAnsi="Times New Roman" w:cs="Times New Roman"/>
          <w:color w:val="auto"/>
        </w:rPr>
      </w:pPr>
      <w:bookmarkStart w:id="241" w:name="_Toc513099421"/>
      <w:r w:rsidRPr="00FD6B37">
        <w:rPr>
          <w:rFonts w:ascii="Times New Roman" w:eastAsia="Times New Roman" w:hAnsi="Times New Roman" w:cs="Times New Roman"/>
          <w:color w:val="auto"/>
        </w:rPr>
        <w:t>5.1.8 Confluence Detection</w:t>
      </w:r>
      <w:bookmarkEnd w:id="241"/>
    </w:p>
    <w:p w14:paraId="0663D295" w14:textId="77777777" w:rsidR="00592198" w:rsidRDefault="00592198" w:rsidP="00F30C9C">
      <w:pPr>
        <w:rPr>
          <w:rFonts w:eastAsia="Times New Roman"/>
          <w:szCs w:val="22"/>
        </w:rPr>
      </w:pPr>
    </w:p>
    <w:p w14:paraId="3195D23B" w14:textId="2321FFCF" w:rsidR="00AA6393" w:rsidRPr="001F4AB4" w:rsidRDefault="00AA6393" w:rsidP="00FD6B37">
      <w:pPr>
        <w:rPr>
          <w:rFonts w:eastAsia="Times New Roman"/>
          <w:sz w:val="22"/>
          <w:szCs w:val="22"/>
        </w:rPr>
      </w:pPr>
      <w:r>
        <w:rPr>
          <w:rFonts w:eastAsia="Times New Roman"/>
          <w:sz w:val="22"/>
          <w:szCs w:val="22"/>
        </w:rPr>
        <w:t>A novel approach has b</w:t>
      </w:r>
      <w:r w:rsidR="00CB2AC8">
        <w:rPr>
          <w:rFonts w:eastAsia="Times New Roman"/>
          <w:sz w:val="22"/>
          <w:szCs w:val="22"/>
        </w:rPr>
        <w:t>een taken for the detection of</w:t>
      </w:r>
      <w:r>
        <w:rPr>
          <w:rFonts w:eastAsia="Times New Roman"/>
          <w:sz w:val="22"/>
          <w:szCs w:val="22"/>
        </w:rPr>
        <w:t xml:space="preserve"> confluence</w:t>
      </w:r>
      <w:r w:rsidR="00CB2AC8">
        <w:rPr>
          <w:rFonts w:eastAsia="Times New Roman"/>
          <w:sz w:val="22"/>
          <w:szCs w:val="22"/>
        </w:rPr>
        <w:t>s</w:t>
      </w:r>
      <w:r>
        <w:rPr>
          <w:rFonts w:eastAsia="Times New Roman"/>
          <w:sz w:val="22"/>
          <w:szCs w:val="22"/>
        </w:rPr>
        <w:t xml:space="preserve">. It works off the emergence behaviour of </w:t>
      </w:r>
      <w:r w:rsidR="003226C5">
        <w:rPr>
          <w:rFonts w:eastAsia="Times New Roman"/>
          <w:sz w:val="22"/>
          <w:szCs w:val="22"/>
        </w:rPr>
        <w:t xml:space="preserve">proliferating cells turning </w:t>
      </w:r>
      <w:r>
        <w:rPr>
          <w:rFonts w:eastAsia="Times New Roman"/>
          <w:sz w:val="22"/>
          <w:szCs w:val="22"/>
        </w:rPr>
        <w:t>quiescence</w:t>
      </w:r>
      <w:r w:rsidR="003226C5">
        <w:rPr>
          <w:rFonts w:eastAsia="Times New Roman"/>
          <w:sz w:val="22"/>
          <w:szCs w:val="22"/>
        </w:rPr>
        <w:t>,</w:t>
      </w:r>
      <w:r>
        <w:rPr>
          <w:rFonts w:eastAsia="Times New Roman"/>
          <w:sz w:val="22"/>
          <w:szCs w:val="22"/>
        </w:rPr>
        <w:t xml:space="preserve"> which only occurs when the cell density is high enough to prevent proliferation and creation of new cells. </w:t>
      </w:r>
      <w:r w:rsidR="00403107">
        <w:rPr>
          <w:rFonts w:eastAsia="Times New Roman"/>
          <w:sz w:val="22"/>
          <w:szCs w:val="22"/>
        </w:rPr>
        <w:t xml:space="preserve">When the total number of quiescent cells have passed a threshold, a confluence has formed. Here the threshold has been set to be </w:t>
      </w:r>
      <m:oMath>
        <m:f>
          <m:fPr>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4</m:t>
            </m:r>
          </m:den>
        </m:f>
      </m:oMath>
      <w:r w:rsidR="001F4AB4">
        <w:rPr>
          <w:rFonts w:eastAsia="Times New Roman"/>
          <w:sz w:val="22"/>
          <w:szCs w:val="22"/>
        </w:rPr>
        <w:t xml:space="preserve"> </w:t>
      </w:r>
      <w:r w:rsidR="00403107">
        <w:rPr>
          <w:rFonts w:eastAsia="Times New Roman"/>
          <w:sz w:val="22"/>
          <w:szCs w:val="22"/>
        </w:rPr>
        <w:t xml:space="preserve">the number of proliferative cells as </w:t>
      </w:r>
      <m:oMath>
        <m:f>
          <m:fPr>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5</m:t>
            </m:r>
          </m:den>
        </m:f>
      </m:oMath>
      <w:r w:rsidR="001F4AB4">
        <w:rPr>
          <w:rFonts w:eastAsia="Times New Roman"/>
          <w:sz w:val="22"/>
          <w:szCs w:val="22"/>
        </w:rPr>
        <w:t xml:space="preserve">  caused the program to sometimes detect a confluence even when there were significant gaps, this was especially true in simulations with higher senescence.</w:t>
      </w:r>
      <m:oMath>
        <m:f>
          <m:fPr>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6</m:t>
            </m:r>
          </m:den>
        </m:f>
      </m:oMath>
      <w:r w:rsidR="001F4AB4">
        <w:rPr>
          <w:rFonts w:eastAsia="Times New Roman"/>
          <w:sz w:val="22"/>
          <w:szCs w:val="22"/>
        </w:rPr>
        <w:t xml:space="preserve"> wasn’t as bad as </w:t>
      </w:r>
      <m:oMath>
        <m:f>
          <m:fPr>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5</m:t>
            </m:r>
          </m:den>
        </m:f>
      </m:oMath>
      <w:r w:rsidR="001F4AB4">
        <w:rPr>
          <w:rFonts w:eastAsia="Times New Roman"/>
          <w:sz w:val="22"/>
          <w:szCs w:val="22"/>
        </w:rPr>
        <w:t xml:space="preserve">, however would take more iterations than </w:t>
      </w:r>
      <m:oMath>
        <m:f>
          <m:fPr>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4</m:t>
            </m:r>
          </m:den>
        </m:f>
      </m:oMath>
      <w:r w:rsidR="001F4AB4">
        <w:rPr>
          <w:rFonts w:eastAsia="Times New Roman"/>
          <w:sz w:val="22"/>
          <w:szCs w:val="22"/>
        </w:rPr>
        <w:t xml:space="preserve"> in forming a confluence</w:t>
      </w:r>
      <w:r w:rsidR="00403107">
        <w:rPr>
          <w:rFonts w:eastAsia="Times New Roman"/>
          <w:sz w:val="22"/>
          <w:szCs w:val="22"/>
        </w:rPr>
        <w:t>.</w:t>
      </w:r>
    </w:p>
    <w:p w14:paraId="0B3DDF29" w14:textId="5A3DD000" w:rsidR="002A4F6B" w:rsidRDefault="002A4F6B" w:rsidP="00FD6B37">
      <w:pPr>
        <w:rPr>
          <w:rFonts w:eastAsia="Times New Roman"/>
          <w:sz w:val="22"/>
          <w:szCs w:val="22"/>
        </w:rPr>
      </w:pPr>
      <w:r>
        <w:rPr>
          <w:rFonts w:eastAsia="Times New Roman"/>
          <w:sz w:val="22"/>
          <w:szCs w:val="22"/>
        </w:rPr>
        <w:t>After the first confluence, the wound is simulated and it takes an iteration</w:t>
      </w:r>
      <w:r w:rsidR="0069334D">
        <w:rPr>
          <w:rFonts w:eastAsia="Times New Roman"/>
          <w:sz w:val="22"/>
          <w:szCs w:val="22"/>
        </w:rPr>
        <w:t xml:space="preserve"> or two</w:t>
      </w:r>
      <w:r>
        <w:rPr>
          <w:rFonts w:eastAsia="Times New Roman"/>
          <w:sz w:val="22"/>
          <w:szCs w:val="22"/>
        </w:rPr>
        <w:t xml:space="preserve"> for the quiescent cells to notice the extra space and </w:t>
      </w:r>
      <w:r w:rsidR="006C4ACA">
        <w:rPr>
          <w:rFonts w:eastAsia="Times New Roman"/>
          <w:sz w:val="22"/>
          <w:szCs w:val="22"/>
        </w:rPr>
        <w:t>change</w:t>
      </w:r>
      <w:r>
        <w:rPr>
          <w:rFonts w:eastAsia="Times New Roman"/>
          <w:sz w:val="22"/>
          <w:szCs w:val="22"/>
        </w:rPr>
        <w:t xml:space="preserve"> back to proliferative cells</w:t>
      </w:r>
      <w:r w:rsidR="00740487">
        <w:rPr>
          <w:rFonts w:eastAsia="Times New Roman"/>
          <w:sz w:val="22"/>
          <w:szCs w:val="22"/>
        </w:rPr>
        <w:t xml:space="preserve"> hence the if time &gt; 2 condition</w:t>
      </w:r>
      <w:r>
        <w:rPr>
          <w:rFonts w:eastAsia="Times New Roman"/>
          <w:sz w:val="22"/>
          <w:szCs w:val="22"/>
        </w:rPr>
        <w:t>.</w:t>
      </w:r>
    </w:p>
    <w:p w14:paraId="782BA604" w14:textId="47E07811" w:rsidR="002A4F6B" w:rsidRDefault="002A4F6B" w:rsidP="00FD6B37">
      <w:pPr>
        <w:rPr>
          <w:rFonts w:eastAsia="Times New Roman"/>
          <w:sz w:val="22"/>
          <w:szCs w:val="22"/>
        </w:rPr>
      </w:pPr>
      <w:r>
        <w:rPr>
          <w:rFonts w:eastAsia="Times New Roman"/>
          <w:sz w:val="22"/>
          <w:szCs w:val="22"/>
        </w:rPr>
        <w:t>When the second confluence has occurred, the simulation is halted and the total time for the wound to heal is output.</w:t>
      </w:r>
    </w:p>
    <w:p w14:paraId="1CE9793A" w14:textId="77777777" w:rsidR="00403107" w:rsidRPr="00AA6393" w:rsidRDefault="00403107" w:rsidP="00F30C9C">
      <w:pPr>
        <w:rPr>
          <w:rFonts w:eastAsia="Times New Roman"/>
          <w:sz w:val="22"/>
          <w:szCs w:val="22"/>
        </w:rPr>
      </w:pPr>
    </w:p>
    <w:p w14:paraId="5BAEFB92" w14:textId="497F9715" w:rsidR="00AA6393" w:rsidRDefault="00403107" w:rsidP="00F30C9C">
      <w:pPr>
        <w:rPr>
          <w:rFonts w:eastAsia="Times New Roman"/>
          <w:szCs w:val="22"/>
        </w:rPr>
      </w:pPr>
      <w:r>
        <w:rPr>
          <w:rFonts w:eastAsia="Times New Roman"/>
          <w:noProof/>
          <w:szCs w:val="22"/>
        </w:rPr>
        <w:lastRenderedPageBreak/>
        <w:drawing>
          <wp:inline distT="0" distB="0" distL="0" distR="0" wp14:anchorId="580E1704" wp14:editId="22D466FC">
            <wp:extent cx="5727065" cy="2057400"/>
            <wp:effectExtent l="0" t="0" r="0" b="0"/>
            <wp:docPr id="35" name="Picture 35" descr="code_images/confluence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de_images/confluence_detecti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065" cy="2057400"/>
                    </a:xfrm>
                    <a:prstGeom prst="rect">
                      <a:avLst/>
                    </a:prstGeom>
                    <a:noFill/>
                    <a:ln>
                      <a:noFill/>
                    </a:ln>
                  </pic:spPr>
                </pic:pic>
              </a:graphicData>
            </a:graphic>
          </wp:inline>
        </w:drawing>
      </w:r>
    </w:p>
    <w:p w14:paraId="6CA8598C" w14:textId="6993A9B7" w:rsidR="00AB6A54" w:rsidRDefault="007E058A" w:rsidP="00F30C9C">
      <w:pPr>
        <w:rPr>
          <w:rFonts w:eastAsia="Times New Roman"/>
          <w:sz w:val="22"/>
          <w:szCs w:val="22"/>
        </w:rPr>
      </w:pPr>
      <w:r>
        <w:rPr>
          <w:rFonts w:eastAsia="Times New Roman"/>
          <w:sz w:val="22"/>
          <w:szCs w:val="22"/>
        </w:rPr>
        <w:t>Figure 5.17</w:t>
      </w:r>
      <w:r w:rsidR="00AB6A54">
        <w:rPr>
          <w:rFonts w:eastAsia="Times New Roman"/>
          <w:sz w:val="22"/>
          <w:szCs w:val="22"/>
        </w:rPr>
        <w:t>: Confluence detection within CellABM class</w:t>
      </w:r>
    </w:p>
    <w:p w14:paraId="11804666" w14:textId="77777777" w:rsidR="00AB6A54" w:rsidRPr="00AB6A54" w:rsidRDefault="00AB6A54" w:rsidP="00F30C9C">
      <w:pPr>
        <w:rPr>
          <w:rFonts w:eastAsia="Times New Roman"/>
          <w:sz w:val="22"/>
          <w:szCs w:val="22"/>
        </w:rPr>
      </w:pPr>
    </w:p>
    <w:p w14:paraId="0ED892E8" w14:textId="5D275313" w:rsidR="00592198" w:rsidRPr="00FD6B37" w:rsidRDefault="00592198" w:rsidP="00FD6B37">
      <w:pPr>
        <w:pStyle w:val="Heading3"/>
        <w:rPr>
          <w:rFonts w:ascii="Times New Roman" w:eastAsia="Times New Roman" w:hAnsi="Times New Roman" w:cs="Times New Roman"/>
          <w:color w:val="auto"/>
        </w:rPr>
      </w:pPr>
      <w:bookmarkStart w:id="242" w:name="_Toc513099422"/>
      <w:r w:rsidRPr="00FD6B37">
        <w:rPr>
          <w:rFonts w:ascii="Times New Roman" w:eastAsia="Times New Roman" w:hAnsi="Times New Roman" w:cs="Times New Roman"/>
          <w:color w:val="auto"/>
        </w:rPr>
        <w:t xml:space="preserve">5.1.9 </w:t>
      </w:r>
      <w:r w:rsidR="002D560C" w:rsidRPr="00FD6B37">
        <w:rPr>
          <w:rFonts w:ascii="Times New Roman" w:eastAsia="Times New Roman" w:hAnsi="Times New Roman" w:cs="Times New Roman"/>
          <w:color w:val="auto"/>
        </w:rPr>
        <w:t>Command Line Interface</w:t>
      </w:r>
      <w:bookmarkEnd w:id="242"/>
    </w:p>
    <w:p w14:paraId="7BDD2257" w14:textId="77777777" w:rsidR="002E5920" w:rsidRDefault="002E5920" w:rsidP="005C2860"/>
    <w:p w14:paraId="60A72031" w14:textId="1F7DF464" w:rsidR="00883E9D" w:rsidRDefault="00883E9D" w:rsidP="00FD6B37">
      <w:pPr>
        <w:rPr>
          <w:sz w:val="22"/>
        </w:rPr>
      </w:pPr>
      <w:r>
        <w:rPr>
          <w:sz w:val="22"/>
        </w:rPr>
        <w:t xml:space="preserve">The program does not utilise a </w:t>
      </w:r>
      <w:r w:rsidR="00BC1691">
        <w:rPr>
          <w:sz w:val="22"/>
        </w:rPr>
        <w:t>graphical user interface</w:t>
      </w:r>
      <w:r>
        <w:rPr>
          <w:sz w:val="22"/>
        </w:rPr>
        <w:t xml:space="preserve"> and therefore all conditions for the simulation must be given at the start on the command line. The conditions that can be changed are: the size of the model</w:t>
      </w:r>
      <w:r w:rsidR="00653991">
        <w:rPr>
          <w:sz w:val="22"/>
        </w:rPr>
        <w:t xml:space="preserve"> (size)</w:t>
      </w:r>
      <w:r>
        <w:rPr>
          <w:sz w:val="22"/>
        </w:rPr>
        <w:t>, the starting number of senescent cells</w:t>
      </w:r>
      <w:r w:rsidR="00653991">
        <w:rPr>
          <w:sz w:val="22"/>
        </w:rPr>
        <w:t xml:space="preserve"> (</w:t>
      </w:r>
      <w:proofErr w:type="spellStart"/>
      <w:r w:rsidR="00653991">
        <w:rPr>
          <w:sz w:val="22"/>
        </w:rPr>
        <w:t>nsc</w:t>
      </w:r>
      <w:proofErr w:type="spellEnd"/>
      <w:r w:rsidR="00653991">
        <w:rPr>
          <w:sz w:val="22"/>
        </w:rPr>
        <w:t>)</w:t>
      </w:r>
      <w:r>
        <w:rPr>
          <w:sz w:val="22"/>
        </w:rPr>
        <w:t>, the starting number of proliferating cells</w:t>
      </w:r>
      <w:r w:rsidR="00653991">
        <w:rPr>
          <w:sz w:val="22"/>
        </w:rPr>
        <w:t xml:space="preserve"> (</w:t>
      </w:r>
      <w:proofErr w:type="spellStart"/>
      <w:r w:rsidR="00653991">
        <w:rPr>
          <w:sz w:val="22"/>
        </w:rPr>
        <w:t>npc</w:t>
      </w:r>
      <w:proofErr w:type="spellEnd"/>
      <w:r w:rsidR="00653991">
        <w:rPr>
          <w:sz w:val="22"/>
        </w:rPr>
        <w:t>)</w:t>
      </w:r>
      <w:r>
        <w:rPr>
          <w:sz w:val="22"/>
        </w:rPr>
        <w:t xml:space="preserve">, the number of iterations to </w:t>
      </w:r>
      <w:r w:rsidR="00653991">
        <w:rPr>
          <w:sz w:val="22"/>
        </w:rPr>
        <w:t>model (steps)</w:t>
      </w:r>
      <w:r>
        <w:rPr>
          <w:sz w:val="22"/>
        </w:rPr>
        <w:t>, the size of the wound</w:t>
      </w:r>
      <w:r w:rsidR="00653991">
        <w:rPr>
          <w:sz w:val="22"/>
        </w:rPr>
        <w:t xml:space="preserve"> (</w:t>
      </w:r>
      <w:proofErr w:type="spellStart"/>
      <w:r w:rsidR="00653991">
        <w:rPr>
          <w:sz w:val="22"/>
        </w:rPr>
        <w:t>wsize</w:t>
      </w:r>
      <w:proofErr w:type="spellEnd"/>
      <w:r w:rsidR="00653991">
        <w:rPr>
          <w:sz w:val="22"/>
        </w:rPr>
        <w:t>)</w:t>
      </w:r>
      <w:r>
        <w:rPr>
          <w:sz w:val="22"/>
        </w:rPr>
        <w:t>, and the name of the directory to save the output graphs</w:t>
      </w:r>
      <w:r w:rsidR="00653991">
        <w:rPr>
          <w:sz w:val="22"/>
        </w:rPr>
        <w:t xml:space="preserve"> (directory)</w:t>
      </w:r>
      <w:r>
        <w:rPr>
          <w:sz w:val="22"/>
        </w:rPr>
        <w:t>.</w:t>
      </w:r>
      <w:r w:rsidR="00EC03E4">
        <w:rPr>
          <w:sz w:val="22"/>
        </w:rPr>
        <w:t xml:space="preserve"> These conditions are then passed through the program to where they are needed.</w:t>
      </w:r>
      <w:r w:rsidR="00653991">
        <w:rPr>
          <w:sz w:val="22"/>
        </w:rPr>
        <w:t xml:space="preserve"> </w:t>
      </w:r>
    </w:p>
    <w:p w14:paraId="099785E6" w14:textId="77777777" w:rsidR="00883E9D" w:rsidRPr="00883E9D" w:rsidRDefault="00883E9D" w:rsidP="005C2860">
      <w:pPr>
        <w:rPr>
          <w:sz w:val="22"/>
        </w:rPr>
      </w:pPr>
    </w:p>
    <w:p w14:paraId="068AE0B4" w14:textId="418D7973" w:rsidR="00883E9D" w:rsidRDefault="00883E9D" w:rsidP="005C2860">
      <w:r>
        <w:rPr>
          <w:noProof/>
        </w:rPr>
        <w:drawing>
          <wp:inline distT="0" distB="0" distL="0" distR="0" wp14:anchorId="7AA00A40" wp14:editId="06DC03E1">
            <wp:extent cx="5727065" cy="216535"/>
            <wp:effectExtent l="0" t="0" r="0" b="12065"/>
            <wp:docPr id="36" name="Picture 36" descr="code_images/command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de_images/command_lin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065" cy="216535"/>
                    </a:xfrm>
                    <a:prstGeom prst="rect">
                      <a:avLst/>
                    </a:prstGeom>
                    <a:noFill/>
                    <a:ln>
                      <a:noFill/>
                    </a:ln>
                  </pic:spPr>
                </pic:pic>
              </a:graphicData>
            </a:graphic>
          </wp:inline>
        </w:drawing>
      </w:r>
    </w:p>
    <w:p w14:paraId="062ADBD9" w14:textId="0371F835" w:rsidR="00F56BC8" w:rsidRDefault="00A50A7E" w:rsidP="005C2860">
      <w:pPr>
        <w:rPr>
          <w:sz w:val="22"/>
        </w:rPr>
      </w:pPr>
      <w:r>
        <w:rPr>
          <w:sz w:val="22"/>
        </w:rPr>
        <w:t>Figure 5.18</w:t>
      </w:r>
      <w:r w:rsidR="00E640E9">
        <w:rPr>
          <w:sz w:val="22"/>
        </w:rPr>
        <w:t>: command line definition within CellABM class</w:t>
      </w:r>
    </w:p>
    <w:p w14:paraId="7BF66253" w14:textId="77777777" w:rsidR="00E640E9" w:rsidRPr="00E640E9" w:rsidRDefault="00E640E9" w:rsidP="005C2860">
      <w:pPr>
        <w:rPr>
          <w:sz w:val="22"/>
        </w:rPr>
      </w:pPr>
    </w:p>
    <w:p w14:paraId="04E24BAB" w14:textId="533972D0" w:rsidR="00883E9D" w:rsidRDefault="00F56BC8" w:rsidP="005C2860">
      <w:r>
        <w:rPr>
          <w:noProof/>
        </w:rPr>
        <w:drawing>
          <wp:inline distT="0" distB="0" distL="0" distR="0" wp14:anchorId="26B5B69A" wp14:editId="6379D050">
            <wp:extent cx="5089525" cy="288925"/>
            <wp:effectExtent l="0" t="0" r="0" b="0"/>
            <wp:docPr id="37" name="Picture 37" descr="code_images/command_lin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de_images/command_line_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9525" cy="288925"/>
                    </a:xfrm>
                    <a:prstGeom prst="rect">
                      <a:avLst/>
                    </a:prstGeom>
                    <a:noFill/>
                    <a:ln>
                      <a:noFill/>
                    </a:ln>
                  </pic:spPr>
                </pic:pic>
              </a:graphicData>
            </a:graphic>
          </wp:inline>
        </w:drawing>
      </w:r>
    </w:p>
    <w:p w14:paraId="0C2BD168" w14:textId="180219DD" w:rsidR="00301FCE" w:rsidRPr="00E640E9" w:rsidRDefault="00E640E9" w:rsidP="005C2860">
      <w:pPr>
        <w:rPr>
          <w:sz w:val="22"/>
        </w:rPr>
      </w:pPr>
      <w:r>
        <w:rPr>
          <w:sz w:val="22"/>
        </w:rPr>
        <w:t>Figure 5</w:t>
      </w:r>
      <w:r w:rsidR="00A50A7E">
        <w:rPr>
          <w:sz w:val="22"/>
        </w:rPr>
        <w:t>.19</w:t>
      </w:r>
      <w:r>
        <w:rPr>
          <w:sz w:val="22"/>
        </w:rPr>
        <w:t>: Example of how to call the program with a size of 200</w:t>
      </w:r>
      <w:r>
        <w:rPr>
          <w:sz w:val="22"/>
        </w:rPr>
        <w:sym w:font="Symbol" w:char="F06D"/>
      </w:r>
      <w:r>
        <w:rPr>
          <w:sz w:val="22"/>
        </w:rPr>
        <w:t>m</w:t>
      </w:r>
      <w:r>
        <w:rPr>
          <w:sz w:val="22"/>
          <w:vertAlign w:val="superscript"/>
        </w:rPr>
        <w:t>2</w:t>
      </w:r>
      <w:r>
        <w:rPr>
          <w:sz w:val="22"/>
        </w:rPr>
        <w:t>, 1 senescent cell, 10 proliferative cells, 50 iterations and a wound 100</w:t>
      </w:r>
      <w:r>
        <w:rPr>
          <w:sz w:val="22"/>
        </w:rPr>
        <w:sym w:font="Symbol" w:char="F06D"/>
      </w:r>
      <w:r>
        <w:rPr>
          <w:sz w:val="22"/>
        </w:rPr>
        <w:t>m wide.</w:t>
      </w:r>
    </w:p>
    <w:p w14:paraId="0E48866E" w14:textId="77777777" w:rsidR="00E640E9" w:rsidRDefault="00E640E9" w:rsidP="005C2860"/>
    <w:p w14:paraId="50B9B592" w14:textId="185610CA" w:rsidR="00304DE7" w:rsidRPr="00FD6B37" w:rsidRDefault="000573F6" w:rsidP="00FD6B37">
      <w:pPr>
        <w:pStyle w:val="Heading2"/>
        <w:rPr>
          <w:rFonts w:ascii="Times New Roman" w:eastAsia="Times New Roman" w:hAnsi="Times New Roman" w:cs="Times New Roman"/>
          <w:color w:val="auto"/>
        </w:rPr>
      </w:pPr>
      <w:bookmarkStart w:id="243" w:name="_Toc513099423"/>
      <w:r w:rsidRPr="00FD6B37">
        <w:rPr>
          <w:rFonts w:ascii="Times New Roman" w:eastAsia="Times New Roman" w:hAnsi="Times New Roman" w:cs="Times New Roman"/>
          <w:color w:val="auto"/>
        </w:rPr>
        <w:t>5.2</w:t>
      </w:r>
      <w:r w:rsidR="00301FCE" w:rsidRPr="00FD6B37">
        <w:rPr>
          <w:rFonts w:ascii="Times New Roman" w:eastAsia="Times New Roman" w:hAnsi="Times New Roman" w:cs="Times New Roman"/>
          <w:color w:val="auto"/>
        </w:rPr>
        <w:t xml:space="preserve"> Overview of Parameters</w:t>
      </w:r>
      <w:bookmarkEnd w:id="243"/>
    </w:p>
    <w:p w14:paraId="69FBE468" w14:textId="77777777" w:rsidR="00301FCE" w:rsidRDefault="00301FCE" w:rsidP="006B4D5E">
      <w:pPr>
        <w:pStyle w:val="ListParagraph"/>
        <w:ind w:left="0"/>
        <w:rPr>
          <w:rFonts w:ascii="Times New Roman" w:eastAsia="Times New Roman" w:hAnsi="Times New Roman" w:cs="Times New Roman"/>
          <w:b/>
          <w:szCs w:val="22"/>
        </w:rPr>
      </w:pPr>
    </w:p>
    <w:tbl>
      <w:tblPr>
        <w:tblStyle w:val="TableGrid"/>
        <w:tblW w:w="0" w:type="auto"/>
        <w:tblLook w:val="04A0" w:firstRow="1" w:lastRow="0" w:firstColumn="1" w:lastColumn="0" w:noHBand="0" w:noVBand="1"/>
      </w:tblPr>
      <w:tblGrid>
        <w:gridCol w:w="3003"/>
        <w:gridCol w:w="3003"/>
        <w:gridCol w:w="3004"/>
      </w:tblGrid>
      <w:tr w:rsidR="003F4CC1" w14:paraId="09A1A14C" w14:textId="77777777" w:rsidTr="003F4CC1">
        <w:tc>
          <w:tcPr>
            <w:tcW w:w="3003" w:type="dxa"/>
          </w:tcPr>
          <w:p w14:paraId="7D7205DE" w14:textId="030133BF"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Parameter Name</w:t>
            </w:r>
          </w:p>
        </w:tc>
        <w:tc>
          <w:tcPr>
            <w:tcW w:w="3003" w:type="dxa"/>
          </w:tcPr>
          <w:p w14:paraId="1A57FFC0" w14:textId="602AE2DA"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Value</w:t>
            </w:r>
          </w:p>
        </w:tc>
        <w:tc>
          <w:tcPr>
            <w:tcW w:w="3004" w:type="dxa"/>
          </w:tcPr>
          <w:p w14:paraId="3CFB2405" w14:textId="31659534"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Source</w:t>
            </w:r>
          </w:p>
        </w:tc>
      </w:tr>
      <w:tr w:rsidR="000551F6" w14:paraId="180F5C44" w14:textId="77777777" w:rsidTr="00DC52DE">
        <w:tc>
          <w:tcPr>
            <w:tcW w:w="3003" w:type="dxa"/>
          </w:tcPr>
          <w:p w14:paraId="2A885FAA" w14:textId="5D14383B"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Time Step</w:t>
            </w:r>
          </w:p>
        </w:tc>
        <w:tc>
          <w:tcPr>
            <w:tcW w:w="3003" w:type="dxa"/>
          </w:tcPr>
          <w:p w14:paraId="4CCAD7CC" w14:textId="383BF44C"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 hours</w:t>
            </w:r>
          </w:p>
        </w:tc>
        <w:tc>
          <w:tcPr>
            <w:tcW w:w="3004" w:type="dxa"/>
          </w:tcPr>
          <w:p w14:paraId="46FAA16B" w14:textId="0585CC96"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Educated Guess</w:t>
            </w:r>
          </w:p>
        </w:tc>
      </w:tr>
      <w:tr w:rsidR="003F4CC1" w14:paraId="0D86DCF9" w14:textId="77777777" w:rsidTr="00F4630A">
        <w:tc>
          <w:tcPr>
            <w:tcW w:w="9010" w:type="dxa"/>
            <w:gridSpan w:val="3"/>
          </w:tcPr>
          <w:p w14:paraId="37492E6D" w14:textId="22D1B1E1"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Proliferating Cells</w:t>
            </w:r>
          </w:p>
        </w:tc>
      </w:tr>
      <w:tr w:rsidR="003F4CC1" w14:paraId="6AC69E70" w14:textId="77777777" w:rsidTr="003F4CC1">
        <w:tc>
          <w:tcPr>
            <w:tcW w:w="3003" w:type="dxa"/>
          </w:tcPr>
          <w:p w14:paraId="09D7F9FA" w14:textId="0DB16581"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 xml:space="preserve">Min </w:t>
            </w:r>
            <w:r w:rsidR="003F4CC1" w:rsidRPr="00B60504">
              <w:rPr>
                <w:rFonts w:ascii="Times New Roman" w:eastAsia="Times New Roman" w:hAnsi="Times New Roman" w:cs="Times New Roman"/>
                <w:sz w:val="22"/>
                <w:szCs w:val="22"/>
              </w:rPr>
              <w:t>Radius</w:t>
            </w:r>
          </w:p>
        </w:tc>
        <w:tc>
          <w:tcPr>
            <w:tcW w:w="3003" w:type="dxa"/>
          </w:tcPr>
          <w:p w14:paraId="3D9DA42B" w14:textId="15B3552A"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p>
        </w:tc>
        <w:tc>
          <w:tcPr>
            <w:tcW w:w="3004" w:type="dxa"/>
          </w:tcPr>
          <w:p w14:paraId="63AFCFE0" w14:textId="2A890629" w:rsidR="003F4CC1"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3F4CC1" w14:paraId="42AC8A99" w14:textId="77777777" w:rsidTr="003F4CC1">
        <w:tc>
          <w:tcPr>
            <w:tcW w:w="3003" w:type="dxa"/>
          </w:tcPr>
          <w:p w14:paraId="60B91543" w14:textId="4962CEC8"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37719ECE" w14:textId="1432FCA7"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1</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 / min</w:t>
            </w:r>
          </w:p>
        </w:tc>
        <w:tc>
          <w:tcPr>
            <w:tcW w:w="3004" w:type="dxa"/>
          </w:tcPr>
          <w:p w14:paraId="1CE61B28" w14:textId="25D494B5" w:rsidR="003F4CC1" w:rsidRPr="00B60504" w:rsidRDefault="00967CFC"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Educated Guess</w:t>
            </w:r>
          </w:p>
        </w:tc>
      </w:tr>
      <w:tr w:rsidR="003F4CC1" w14:paraId="18BFFE83" w14:textId="77777777" w:rsidTr="003F4CC1">
        <w:tc>
          <w:tcPr>
            <w:tcW w:w="3003" w:type="dxa"/>
          </w:tcPr>
          <w:p w14:paraId="704DEAD8" w14:textId="6EA39995"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78374372" w14:textId="1C1F501E"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Random</w:t>
            </w:r>
          </w:p>
        </w:tc>
        <w:tc>
          <w:tcPr>
            <w:tcW w:w="3004" w:type="dxa"/>
          </w:tcPr>
          <w:p w14:paraId="7B236AAA" w14:textId="785155B4"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Educated Guess</w:t>
            </w:r>
          </w:p>
        </w:tc>
      </w:tr>
      <w:tr w:rsidR="003F4CC1" w14:paraId="01D9E75D" w14:textId="77777777" w:rsidTr="003F4CC1">
        <w:tc>
          <w:tcPr>
            <w:tcW w:w="3003" w:type="dxa"/>
          </w:tcPr>
          <w:p w14:paraId="189399B8" w14:textId="18629EC2"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Growth R</w:t>
            </w:r>
            <w:r w:rsidR="003F4CC1" w:rsidRPr="00B60504">
              <w:rPr>
                <w:rFonts w:ascii="Times New Roman" w:eastAsia="Times New Roman" w:hAnsi="Times New Roman" w:cs="Times New Roman"/>
                <w:sz w:val="22"/>
                <w:szCs w:val="22"/>
              </w:rPr>
              <w:t>ate</w:t>
            </w:r>
          </w:p>
        </w:tc>
        <w:tc>
          <w:tcPr>
            <w:tcW w:w="3003" w:type="dxa"/>
          </w:tcPr>
          <w:p w14:paraId="717CEF2C" w14:textId="29D14EEB"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Double during cycle</w:t>
            </w:r>
          </w:p>
        </w:tc>
        <w:tc>
          <w:tcPr>
            <w:tcW w:w="3004" w:type="dxa"/>
          </w:tcPr>
          <w:p w14:paraId="60F06830" w14:textId="0B5E42CA" w:rsidR="003F4CC1"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r>
      <w:tr w:rsidR="003F4CC1" w14:paraId="6F5F4BD9" w14:textId="77777777" w:rsidTr="003F4CC1">
        <w:tc>
          <w:tcPr>
            <w:tcW w:w="3003" w:type="dxa"/>
          </w:tcPr>
          <w:p w14:paraId="1F8D79CF" w14:textId="04900BB8"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P</w:t>
            </w:r>
            <w:r w:rsidR="003F4CC1" w:rsidRPr="00B60504">
              <w:rPr>
                <w:rFonts w:ascii="Times New Roman" w:eastAsia="Times New Roman" w:hAnsi="Times New Roman" w:cs="Times New Roman"/>
                <w:sz w:val="22"/>
                <w:szCs w:val="22"/>
              </w:rPr>
              <w:t>roliferation</w:t>
            </w:r>
          </w:p>
        </w:tc>
        <w:tc>
          <w:tcPr>
            <w:tcW w:w="3003" w:type="dxa"/>
          </w:tcPr>
          <w:p w14:paraId="1186B553" w14:textId="0E176DD4"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50</w:t>
            </w:r>
          </w:p>
        </w:tc>
        <w:tc>
          <w:tcPr>
            <w:tcW w:w="3004" w:type="dxa"/>
          </w:tcPr>
          <w:p w14:paraId="77E6E154" w14:textId="15609936" w:rsidR="003F4CC1"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r w:rsidR="00F80F16">
              <w:rPr>
                <w:rFonts w:ascii="Times New Roman" w:eastAsia="Times New Roman" w:hAnsi="Times New Roman" w:cs="Times New Roman"/>
                <w:sz w:val="22"/>
                <w:szCs w:val="22"/>
              </w:rPr>
              <w:t>]</w:t>
            </w:r>
          </w:p>
        </w:tc>
      </w:tr>
      <w:tr w:rsidR="003F4CC1" w14:paraId="37BD649E" w14:textId="77777777" w:rsidTr="003F4CC1">
        <w:tc>
          <w:tcPr>
            <w:tcW w:w="3003" w:type="dxa"/>
          </w:tcPr>
          <w:p w14:paraId="35EDB93F" w14:textId="2416E2D9"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Cycle Time</w:t>
            </w:r>
          </w:p>
        </w:tc>
        <w:tc>
          <w:tcPr>
            <w:tcW w:w="3003" w:type="dxa"/>
          </w:tcPr>
          <w:p w14:paraId="7BE871A3" w14:textId="6074E4DD"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24 hours</w:t>
            </w:r>
          </w:p>
        </w:tc>
        <w:tc>
          <w:tcPr>
            <w:tcW w:w="3004" w:type="dxa"/>
          </w:tcPr>
          <w:p w14:paraId="1F5C6C8F" w14:textId="279CEE7A" w:rsidR="003F4CC1"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r>
      <w:tr w:rsidR="003F4CC1" w14:paraId="6F0DA505" w14:textId="77777777" w:rsidTr="003F4CC1">
        <w:tc>
          <w:tcPr>
            <w:tcW w:w="3003" w:type="dxa"/>
          </w:tcPr>
          <w:p w14:paraId="2771AD2C" w14:textId="09EB8E10"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Num Stages</w:t>
            </w:r>
          </w:p>
        </w:tc>
        <w:tc>
          <w:tcPr>
            <w:tcW w:w="3003" w:type="dxa"/>
          </w:tcPr>
          <w:p w14:paraId="4F0D42F5" w14:textId="35F7F9EB"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4</w:t>
            </w:r>
          </w:p>
        </w:tc>
        <w:tc>
          <w:tcPr>
            <w:tcW w:w="3004" w:type="dxa"/>
          </w:tcPr>
          <w:p w14:paraId="4ACE7FE7" w14:textId="7E359051" w:rsidR="003F4CC1" w:rsidRPr="00B60504" w:rsidRDefault="009C1E22"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r>
      <w:tr w:rsidR="00B60504" w14:paraId="26CA511E" w14:textId="77777777" w:rsidTr="00F4630A">
        <w:tc>
          <w:tcPr>
            <w:tcW w:w="9010" w:type="dxa"/>
            <w:gridSpan w:val="3"/>
          </w:tcPr>
          <w:p w14:paraId="16110A71" w14:textId="067A64DC" w:rsidR="00B60504" w:rsidRPr="00B60504" w:rsidRDefault="00B60504"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Senescent Cells</w:t>
            </w:r>
          </w:p>
        </w:tc>
      </w:tr>
      <w:tr w:rsidR="00B60504" w14:paraId="616D01CD" w14:textId="77777777" w:rsidTr="003F4CC1">
        <w:tc>
          <w:tcPr>
            <w:tcW w:w="3003" w:type="dxa"/>
          </w:tcPr>
          <w:p w14:paraId="786B8392" w14:textId="05C242EE"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Min Radius</w:t>
            </w:r>
          </w:p>
        </w:tc>
        <w:tc>
          <w:tcPr>
            <w:tcW w:w="3003" w:type="dxa"/>
          </w:tcPr>
          <w:p w14:paraId="4FA37ED6" w14:textId="4B17834B" w:rsidR="00B60504" w:rsidRPr="00B60504" w:rsidRDefault="00B60504" w:rsidP="00B60504">
            <w:pPr>
              <w:pStyle w:val="ListParagraph"/>
              <w:ind w:left="0"/>
              <w:jc w:val="center"/>
              <w:rPr>
                <w:rFonts w:ascii="Times New Roman" w:eastAsia="Times New Roman" w:hAnsi="Times New Roman" w:cs="Times New Roman"/>
                <w:sz w:val="22"/>
                <w:szCs w:val="22"/>
              </w:rPr>
            </w:pPr>
            <w:bookmarkStart w:id="244" w:name="OLE_LINK5"/>
            <w:bookmarkStart w:id="245" w:name="OLE_LINK6"/>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bookmarkEnd w:id="244"/>
            <w:bookmarkEnd w:id="245"/>
          </w:p>
        </w:tc>
        <w:tc>
          <w:tcPr>
            <w:tcW w:w="3004" w:type="dxa"/>
          </w:tcPr>
          <w:p w14:paraId="4E45A8E4" w14:textId="30E8064C"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B60504" w14:paraId="4F063AB7" w14:textId="77777777" w:rsidTr="003F4CC1">
        <w:tc>
          <w:tcPr>
            <w:tcW w:w="3003" w:type="dxa"/>
          </w:tcPr>
          <w:p w14:paraId="744A8DD8" w14:textId="49DB7A1D"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6B30889C" w14:textId="7EE73040"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3FF5AD4D" w14:textId="1E3FCD10" w:rsidR="00B60504" w:rsidRPr="00B60504" w:rsidRDefault="00085545"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Domain Expert</w:t>
            </w:r>
          </w:p>
        </w:tc>
      </w:tr>
      <w:tr w:rsidR="00B60504" w14:paraId="3627FCC2" w14:textId="77777777" w:rsidTr="003F4CC1">
        <w:tc>
          <w:tcPr>
            <w:tcW w:w="3003" w:type="dxa"/>
          </w:tcPr>
          <w:p w14:paraId="2F20B162" w14:textId="46EE1A95"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1441BC4B" w14:textId="7361C4E6"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38E14BDC" w14:textId="004BD42E" w:rsidR="00B60504" w:rsidRPr="00B60504" w:rsidRDefault="00967CFC"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Educated Guess</w:t>
            </w:r>
          </w:p>
        </w:tc>
      </w:tr>
      <w:tr w:rsidR="00B60504" w14:paraId="21DB1EAE" w14:textId="77777777" w:rsidTr="003F4CC1">
        <w:tc>
          <w:tcPr>
            <w:tcW w:w="3003" w:type="dxa"/>
          </w:tcPr>
          <w:p w14:paraId="0F48AE59" w14:textId="27C1B6E7"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Age</w:t>
            </w:r>
          </w:p>
        </w:tc>
        <w:tc>
          <w:tcPr>
            <w:tcW w:w="3003" w:type="dxa"/>
          </w:tcPr>
          <w:p w14:paraId="725533F7" w14:textId="2C03F3EA"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3 years</w:t>
            </w:r>
          </w:p>
        </w:tc>
        <w:tc>
          <w:tcPr>
            <w:tcW w:w="3004" w:type="dxa"/>
          </w:tcPr>
          <w:p w14:paraId="49B78E4E" w14:textId="0A04CC2E"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[8</w:t>
            </w:r>
            <w:r w:rsidR="00F80F16">
              <w:rPr>
                <w:rFonts w:ascii="Times New Roman" w:eastAsia="Times New Roman" w:hAnsi="Times New Roman" w:cs="Times New Roman"/>
                <w:sz w:val="22"/>
                <w:szCs w:val="22"/>
              </w:rPr>
              <w:t>]</w:t>
            </w:r>
          </w:p>
        </w:tc>
      </w:tr>
      <w:tr w:rsidR="00B60504" w14:paraId="4486305D" w14:textId="77777777" w:rsidTr="003F4CC1">
        <w:tc>
          <w:tcPr>
            <w:tcW w:w="3003" w:type="dxa"/>
          </w:tcPr>
          <w:p w14:paraId="6F4C162D" w14:textId="378E6C33"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Growth Rate</w:t>
            </w:r>
          </w:p>
        </w:tc>
        <w:tc>
          <w:tcPr>
            <w:tcW w:w="3003" w:type="dxa"/>
          </w:tcPr>
          <w:p w14:paraId="54FBB030" w14:textId="2C29D4E7"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10 times in 2 weeks</w:t>
            </w:r>
          </w:p>
        </w:tc>
        <w:tc>
          <w:tcPr>
            <w:tcW w:w="3004" w:type="dxa"/>
          </w:tcPr>
          <w:p w14:paraId="56A2F462" w14:textId="60BE65DE"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Domain Expert</w:t>
            </w:r>
          </w:p>
        </w:tc>
      </w:tr>
      <w:tr w:rsidR="00B60504" w14:paraId="745D10CD" w14:textId="77777777" w:rsidTr="00F4630A">
        <w:tc>
          <w:tcPr>
            <w:tcW w:w="9010" w:type="dxa"/>
            <w:gridSpan w:val="3"/>
          </w:tcPr>
          <w:p w14:paraId="438C31BE" w14:textId="3764A4D3" w:rsidR="00B60504" w:rsidRPr="00B60504" w:rsidRDefault="00B60504"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Quiescent Cells</w:t>
            </w:r>
          </w:p>
        </w:tc>
      </w:tr>
      <w:tr w:rsidR="00B60504" w14:paraId="4FE44F3C" w14:textId="77777777" w:rsidTr="00F4630A">
        <w:tc>
          <w:tcPr>
            <w:tcW w:w="3003" w:type="dxa"/>
          </w:tcPr>
          <w:p w14:paraId="03434565" w14:textId="614D3B8B"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Min Radius</w:t>
            </w:r>
          </w:p>
        </w:tc>
        <w:tc>
          <w:tcPr>
            <w:tcW w:w="3003" w:type="dxa"/>
          </w:tcPr>
          <w:p w14:paraId="46C9E06C" w14:textId="457ADE6A"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p>
        </w:tc>
        <w:tc>
          <w:tcPr>
            <w:tcW w:w="3004" w:type="dxa"/>
          </w:tcPr>
          <w:p w14:paraId="38FCA8CB" w14:textId="0EB5706A"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B60504" w14:paraId="09DBF3B0" w14:textId="77777777" w:rsidTr="00F4630A">
        <w:tc>
          <w:tcPr>
            <w:tcW w:w="3003" w:type="dxa"/>
          </w:tcPr>
          <w:p w14:paraId="70A5F29D" w14:textId="505D3453"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2959525E" w14:textId="48819309"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62B9B830" w14:textId="43F78C79" w:rsidR="00B60504" w:rsidRPr="00B60504" w:rsidRDefault="00967CFC"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Educated Guess</w:t>
            </w:r>
          </w:p>
        </w:tc>
      </w:tr>
      <w:tr w:rsidR="00B60504" w14:paraId="16180C0D" w14:textId="77777777" w:rsidTr="00F4630A">
        <w:tc>
          <w:tcPr>
            <w:tcW w:w="3003" w:type="dxa"/>
          </w:tcPr>
          <w:p w14:paraId="77AFD389" w14:textId="670E2ED8"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lastRenderedPageBreak/>
              <w:t>Direction</w:t>
            </w:r>
          </w:p>
        </w:tc>
        <w:tc>
          <w:tcPr>
            <w:tcW w:w="3003" w:type="dxa"/>
          </w:tcPr>
          <w:p w14:paraId="2F53187F" w14:textId="2DF29B89"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21DF7F01" w14:textId="78179F2E" w:rsidR="00B60504" w:rsidRPr="00B60504" w:rsidRDefault="00967CFC"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Educated Guess</w:t>
            </w:r>
          </w:p>
        </w:tc>
      </w:tr>
      <w:tr w:rsidR="00B60504" w14:paraId="70DC636E" w14:textId="77777777" w:rsidTr="00F4630A">
        <w:tc>
          <w:tcPr>
            <w:tcW w:w="3003" w:type="dxa"/>
          </w:tcPr>
          <w:p w14:paraId="408F0322" w14:textId="6D45F2CB"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Age</w:t>
            </w:r>
          </w:p>
        </w:tc>
        <w:tc>
          <w:tcPr>
            <w:tcW w:w="3003" w:type="dxa"/>
          </w:tcPr>
          <w:p w14:paraId="4977FA0E" w14:textId="6340E570" w:rsidR="00B60504" w:rsidRPr="00B60504" w:rsidRDefault="00476EC5"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 years</w:t>
            </w:r>
          </w:p>
        </w:tc>
        <w:tc>
          <w:tcPr>
            <w:tcW w:w="3004" w:type="dxa"/>
          </w:tcPr>
          <w:p w14:paraId="1AC0C899" w14:textId="78C63C7A" w:rsidR="00B60504" w:rsidRPr="00B60504" w:rsidRDefault="00B506F1" w:rsidP="00F07D0C">
            <w:pPr>
              <w:pStyle w:val="ListParagraph"/>
              <w:ind w:left="0"/>
              <w:jc w:val="center"/>
              <w:rPr>
                <w:rFonts w:ascii="Times New Roman" w:eastAsia="Times New Roman" w:hAnsi="Times New Roman" w:cs="Times New Roman"/>
                <w:sz w:val="22"/>
                <w:szCs w:val="22"/>
              </w:rPr>
            </w:pPr>
            <w:r w:rsidRPr="00F07D0C">
              <w:rPr>
                <w:sz w:val="22"/>
                <w:szCs w:val="22"/>
              </w:rPr>
              <w:t>[</w:t>
            </w:r>
            <w:r w:rsidR="00F07D0C" w:rsidRPr="00F07D0C">
              <w:rPr>
                <w:sz w:val="22"/>
                <w:szCs w:val="22"/>
              </w:rPr>
              <w:t>6</w:t>
            </w:r>
            <w:r w:rsidRPr="00F07D0C">
              <w:rPr>
                <w:sz w:val="22"/>
                <w:szCs w:val="22"/>
              </w:rPr>
              <w:t>]</w:t>
            </w:r>
          </w:p>
        </w:tc>
      </w:tr>
    </w:tbl>
    <w:p w14:paraId="2FE15E9C" w14:textId="534FCC55" w:rsidR="00FD6B37" w:rsidRDefault="00A50A7E" w:rsidP="004A548E">
      <w:pPr>
        <w:rPr>
          <w:rFonts w:eastAsia="Times New Roman"/>
          <w:b/>
          <w:szCs w:val="22"/>
        </w:rPr>
      </w:pPr>
      <w:r>
        <w:rPr>
          <w:sz w:val="22"/>
          <w:szCs w:val="22"/>
        </w:rPr>
        <w:t>Table 5.1</w:t>
      </w:r>
      <w:r w:rsidR="004A548E" w:rsidRPr="004A548E">
        <w:rPr>
          <w:sz w:val="22"/>
          <w:szCs w:val="22"/>
        </w:rPr>
        <w:t xml:space="preserve">: Values associated with the parameters for the </w:t>
      </w:r>
      <w:r w:rsidR="005C0F53">
        <w:rPr>
          <w:sz w:val="22"/>
          <w:szCs w:val="22"/>
        </w:rPr>
        <w:t>program</w:t>
      </w:r>
      <w:r w:rsidR="004A548E" w:rsidRPr="004A548E">
        <w:rPr>
          <w:sz w:val="22"/>
          <w:szCs w:val="22"/>
        </w:rPr>
        <w:t>.</w:t>
      </w:r>
      <w:ins w:id="246" w:author="Harry Cooper" w:date="2017-11-29T15:34:00Z">
        <w:r w:rsidR="004A548E" w:rsidRPr="004A548E">
          <w:rPr>
            <w:color w:val="ED7D31" w:themeColor="accent2"/>
            <w:sz w:val="22"/>
            <w:szCs w:val="22"/>
            <w:rPrChange w:id="247" w:author="Harry Cooper" w:date="2017-11-30T09:14:00Z">
              <w:rPr/>
            </w:rPrChange>
          </w:rPr>
          <w:br/>
        </w:r>
      </w:ins>
    </w:p>
    <w:p w14:paraId="4F4F4CE5" w14:textId="73F74589" w:rsidR="00182216" w:rsidRPr="004A548E" w:rsidRDefault="000573F6" w:rsidP="004A548E">
      <w:pPr>
        <w:rPr>
          <w:color w:val="ED7D31" w:themeColor="accent2"/>
          <w:sz w:val="22"/>
          <w:szCs w:val="22"/>
        </w:rPr>
      </w:pPr>
      <w:bookmarkStart w:id="248" w:name="_Toc513099424"/>
      <w:r w:rsidRPr="00FD6B37">
        <w:rPr>
          <w:rStyle w:val="Heading2Char"/>
          <w:rFonts w:ascii="Times New Roman" w:hAnsi="Times New Roman" w:cs="Times New Roman"/>
          <w:color w:val="auto"/>
        </w:rPr>
        <w:t>5.3</w:t>
      </w:r>
      <w:r w:rsidR="00182216" w:rsidRPr="00FD6B37">
        <w:rPr>
          <w:rStyle w:val="Heading2Char"/>
          <w:rFonts w:ascii="Times New Roman" w:hAnsi="Times New Roman" w:cs="Times New Roman"/>
          <w:color w:val="auto"/>
        </w:rPr>
        <w:t xml:space="preserve"> Testing</w:t>
      </w:r>
      <w:bookmarkEnd w:id="248"/>
      <w:r w:rsidR="000276A7">
        <w:rPr>
          <w:rFonts w:eastAsia="Times New Roman"/>
          <w:b/>
          <w:szCs w:val="22"/>
        </w:rPr>
        <w:br/>
      </w:r>
      <w:r w:rsidR="000276A7">
        <w:rPr>
          <w:rFonts w:eastAsia="Times New Roman"/>
          <w:b/>
          <w:szCs w:val="22"/>
        </w:rPr>
        <w:br/>
      </w:r>
      <w:r w:rsidR="008B4313">
        <w:rPr>
          <w:rFonts w:eastAsia="Times New Roman"/>
          <w:sz w:val="22"/>
          <w:szCs w:val="22"/>
        </w:rPr>
        <w:t xml:space="preserve">The </w:t>
      </w:r>
      <w:r w:rsidR="000276A7">
        <w:rPr>
          <w:rFonts w:eastAsia="Times New Roman"/>
          <w:sz w:val="22"/>
          <w:szCs w:val="22"/>
        </w:rPr>
        <w:t xml:space="preserve">testing for this project has been divided into two sections, </w:t>
      </w:r>
      <w:r w:rsidR="00406B1C">
        <w:rPr>
          <w:rFonts w:eastAsia="Times New Roman"/>
          <w:sz w:val="22"/>
          <w:szCs w:val="22"/>
        </w:rPr>
        <w:t xml:space="preserve">first being unit testing of the code containing the rules which affect the agents, and second being face </w:t>
      </w:r>
      <w:r w:rsidR="00A43D58">
        <w:rPr>
          <w:rFonts w:eastAsia="Times New Roman"/>
          <w:sz w:val="22"/>
          <w:szCs w:val="22"/>
        </w:rPr>
        <w:t>validation</w:t>
      </w:r>
      <w:r w:rsidR="00406B1C">
        <w:rPr>
          <w:rFonts w:eastAsia="Times New Roman"/>
          <w:sz w:val="22"/>
          <w:szCs w:val="22"/>
        </w:rPr>
        <w:t xml:space="preserve"> of </w:t>
      </w:r>
      <w:r w:rsidR="00A43D58">
        <w:rPr>
          <w:rFonts w:eastAsia="Times New Roman"/>
          <w:sz w:val="22"/>
          <w:szCs w:val="22"/>
        </w:rPr>
        <w:t xml:space="preserve">basic simulations to ensure the predicted behaviour acts like the observed behaviour. </w:t>
      </w:r>
    </w:p>
    <w:p w14:paraId="1DE59889" w14:textId="77777777" w:rsidR="00182216" w:rsidRDefault="00182216" w:rsidP="00182216">
      <w:pPr>
        <w:pStyle w:val="ListParagraph"/>
        <w:ind w:left="0"/>
        <w:rPr>
          <w:rFonts w:eastAsia="Times New Roman"/>
          <w:sz w:val="22"/>
          <w:szCs w:val="22"/>
        </w:rPr>
      </w:pPr>
    </w:p>
    <w:p w14:paraId="0C198F32" w14:textId="62F271E3" w:rsidR="00182216" w:rsidRPr="00FD6B37" w:rsidRDefault="000573F6" w:rsidP="00FD6B37">
      <w:pPr>
        <w:pStyle w:val="Heading3"/>
        <w:rPr>
          <w:rFonts w:ascii="Times New Roman" w:eastAsia="Times New Roman" w:hAnsi="Times New Roman" w:cs="Times New Roman"/>
          <w:color w:val="auto"/>
        </w:rPr>
      </w:pPr>
      <w:bookmarkStart w:id="249" w:name="_Toc513099425"/>
      <w:r w:rsidRPr="00FD6B37">
        <w:rPr>
          <w:rFonts w:ascii="Times New Roman" w:eastAsia="Times New Roman" w:hAnsi="Times New Roman" w:cs="Times New Roman"/>
          <w:color w:val="auto"/>
        </w:rPr>
        <w:t>5.3</w:t>
      </w:r>
      <w:r w:rsidR="00182216" w:rsidRPr="00FD6B37">
        <w:rPr>
          <w:rFonts w:ascii="Times New Roman" w:eastAsia="Times New Roman" w:hAnsi="Times New Roman" w:cs="Times New Roman"/>
          <w:color w:val="auto"/>
        </w:rPr>
        <w:t>.1 Unit Testing</w:t>
      </w:r>
      <w:bookmarkEnd w:id="249"/>
    </w:p>
    <w:p w14:paraId="10AE7926" w14:textId="77777777" w:rsidR="00172156" w:rsidRDefault="00172156" w:rsidP="00182216">
      <w:pPr>
        <w:pStyle w:val="ListParagraph"/>
        <w:rPr>
          <w:rFonts w:eastAsia="Times New Roman"/>
          <w:b/>
          <w:sz w:val="22"/>
          <w:szCs w:val="22"/>
        </w:rPr>
      </w:pPr>
    </w:p>
    <w:p w14:paraId="004FEED2" w14:textId="7A4032A3" w:rsidR="003F52D5" w:rsidRPr="00FD6B37" w:rsidRDefault="007916AE" w:rsidP="00FD6B37">
      <w:pPr>
        <w:rPr>
          <w:rFonts w:eastAsia="Times New Roman"/>
          <w:sz w:val="22"/>
          <w:szCs w:val="22"/>
        </w:rPr>
      </w:pPr>
      <w:r w:rsidRPr="00FD6B37">
        <w:rPr>
          <w:rFonts w:eastAsia="Times New Roman"/>
          <w:sz w:val="22"/>
          <w:szCs w:val="22"/>
        </w:rPr>
        <w:t>Unit test have been developed for the</w:t>
      </w:r>
      <w:r w:rsidR="004F2F1B" w:rsidRPr="00FD6B37">
        <w:rPr>
          <w:rFonts w:eastAsia="Times New Roman"/>
          <w:sz w:val="22"/>
          <w:szCs w:val="22"/>
        </w:rPr>
        <w:t xml:space="preserve"> cell rules outlined in Ch</w:t>
      </w:r>
      <w:r w:rsidRPr="00FD6B37">
        <w:rPr>
          <w:rFonts w:eastAsia="Times New Roman"/>
          <w:sz w:val="22"/>
          <w:szCs w:val="22"/>
        </w:rPr>
        <w:t>apter 4. This is to ensure that each agent changes state only under the correct conditions</w:t>
      </w:r>
      <w:r w:rsidR="004F2F1B" w:rsidRPr="00FD6B37">
        <w:rPr>
          <w:rFonts w:eastAsia="Times New Roman"/>
          <w:sz w:val="22"/>
          <w:szCs w:val="22"/>
        </w:rPr>
        <w:t xml:space="preserve"> and new cells </w:t>
      </w:r>
      <w:r w:rsidRPr="00FD6B37">
        <w:rPr>
          <w:rFonts w:eastAsia="Times New Roman"/>
          <w:sz w:val="22"/>
          <w:szCs w:val="22"/>
        </w:rPr>
        <w:t>created</w:t>
      </w:r>
      <w:r w:rsidR="004F2F1B" w:rsidRPr="00FD6B37">
        <w:rPr>
          <w:rFonts w:eastAsia="Times New Roman"/>
          <w:sz w:val="22"/>
          <w:szCs w:val="22"/>
        </w:rPr>
        <w:t xml:space="preserve"> start with the correct parameters. </w:t>
      </w:r>
    </w:p>
    <w:p w14:paraId="75402122" w14:textId="7F8EBEDC" w:rsidR="00817328" w:rsidRPr="00FD6B37" w:rsidRDefault="00817328" w:rsidP="00FD6B37">
      <w:pPr>
        <w:rPr>
          <w:rFonts w:eastAsia="Times New Roman"/>
          <w:sz w:val="22"/>
          <w:szCs w:val="22"/>
        </w:rPr>
      </w:pPr>
      <w:r w:rsidRPr="00FD6B37">
        <w:rPr>
          <w:rFonts w:eastAsia="Times New Roman"/>
          <w:sz w:val="22"/>
          <w:szCs w:val="22"/>
        </w:rPr>
        <w:t>These tests have been created using the Python module unittest which allows for rapid development of automated tests, using inbuilt functions to check outputs.</w:t>
      </w:r>
    </w:p>
    <w:p w14:paraId="68620441" w14:textId="5B47CF1D" w:rsidR="004F2F1B" w:rsidRPr="00FD6B37" w:rsidRDefault="004F2F1B" w:rsidP="00FD6B37">
      <w:pPr>
        <w:rPr>
          <w:rFonts w:eastAsia="Times New Roman"/>
          <w:sz w:val="22"/>
          <w:szCs w:val="22"/>
        </w:rPr>
      </w:pPr>
      <w:r w:rsidRPr="00FD6B37">
        <w:rPr>
          <w:rFonts w:eastAsia="Times New Roman"/>
          <w:sz w:val="22"/>
          <w:szCs w:val="22"/>
        </w:rPr>
        <w:t>In total 12 test have been created to ensure correct functionality of cell rules</w:t>
      </w:r>
      <w:r w:rsidR="00817328" w:rsidRPr="00FD6B37">
        <w:rPr>
          <w:rFonts w:eastAsia="Times New Roman"/>
          <w:sz w:val="22"/>
          <w:szCs w:val="22"/>
        </w:rPr>
        <w:t xml:space="preserve"> and are outlined below.</w:t>
      </w:r>
    </w:p>
    <w:p w14:paraId="2841297F" w14:textId="77777777" w:rsidR="008D48E8" w:rsidRPr="003F52D5" w:rsidRDefault="008D48E8" w:rsidP="004F2F1B">
      <w:pPr>
        <w:pStyle w:val="ListParagraph"/>
        <w:ind w:left="1440"/>
        <w:rPr>
          <w:rFonts w:ascii="Times New Roman" w:eastAsia="Times New Roman" w:hAnsi="Times New Roman" w:cs="Times New Roman"/>
          <w:sz w:val="22"/>
          <w:szCs w:val="22"/>
        </w:rPr>
      </w:pPr>
    </w:p>
    <w:p w14:paraId="15899A6D" w14:textId="2AECCC5F" w:rsidR="003F52D5" w:rsidRPr="008D48E8" w:rsidRDefault="007716FF" w:rsidP="008D48E8">
      <w:pPr>
        <w:rPr>
          <w:rFonts w:eastAsia="Times New Roman"/>
          <w:b/>
          <w:sz w:val="22"/>
          <w:szCs w:val="22"/>
        </w:rPr>
      </w:pPr>
      <w:r>
        <w:rPr>
          <w:noProof/>
        </w:rPr>
        <w:drawing>
          <wp:inline distT="0" distB="0" distL="0" distR="0" wp14:anchorId="078C0EC0" wp14:editId="11B6BFE7">
            <wp:extent cx="5727065" cy="962660"/>
            <wp:effectExtent l="0" t="0" r="0" b="2540"/>
            <wp:docPr id="43" name="Picture 43" descr="code_images/tests_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de_images/tests_ra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065" cy="962660"/>
                    </a:xfrm>
                    <a:prstGeom prst="rect">
                      <a:avLst/>
                    </a:prstGeom>
                    <a:noFill/>
                    <a:ln>
                      <a:noFill/>
                    </a:ln>
                  </pic:spPr>
                </pic:pic>
              </a:graphicData>
            </a:graphic>
          </wp:inline>
        </w:drawing>
      </w:r>
    </w:p>
    <w:p w14:paraId="7403308B" w14:textId="73BC64A0" w:rsidR="00EB2A20" w:rsidRPr="008D48E8" w:rsidRDefault="00A50A7E" w:rsidP="008D48E8">
      <w:pPr>
        <w:rPr>
          <w:rFonts w:eastAsia="Times New Roman"/>
          <w:b/>
          <w:sz w:val="22"/>
          <w:szCs w:val="22"/>
        </w:rPr>
      </w:pPr>
      <w:r>
        <w:rPr>
          <w:rFonts w:eastAsia="Times New Roman"/>
          <w:sz w:val="22"/>
          <w:szCs w:val="22"/>
        </w:rPr>
        <w:t>Figure 5.20</w:t>
      </w:r>
      <w:r w:rsidR="00B91880" w:rsidRPr="008D48E8">
        <w:rPr>
          <w:rFonts w:eastAsia="Times New Roman"/>
          <w:sz w:val="22"/>
          <w:szCs w:val="22"/>
        </w:rPr>
        <w:t>: All unit tests passing.</w:t>
      </w:r>
    </w:p>
    <w:p w14:paraId="26DA6C4F" w14:textId="77777777" w:rsidR="008D48E8" w:rsidRDefault="008D48E8" w:rsidP="00182216">
      <w:pPr>
        <w:pStyle w:val="ListParagraph"/>
        <w:rPr>
          <w:rFonts w:eastAsia="Times New Roman"/>
          <w:b/>
          <w:sz w:val="22"/>
          <w:szCs w:val="22"/>
        </w:rPr>
      </w:pPr>
    </w:p>
    <w:tbl>
      <w:tblPr>
        <w:tblStyle w:val="TableGrid"/>
        <w:tblW w:w="0" w:type="auto"/>
        <w:jc w:val="center"/>
        <w:tblLook w:val="04A0" w:firstRow="1" w:lastRow="0" w:firstColumn="1" w:lastColumn="0" w:noHBand="0" w:noVBand="1"/>
      </w:tblPr>
      <w:tblGrid>
        <w:gridCol w:w="2785"/>
        <w:gridCol w:w="2786"/>
        <w:gridCol w:w="2719"/>
      </w:tblGrid>
      <w:tr w:rsidR="00EB2A20" w14:paraId="32786CED" w14:textId="77777777" w:rsidTr="008D48E8">
        <w:trPr>
          <w:jc w:val="center"/>
        </w:trPr>
        <w:tc>
          <w:tcPr>
            <w:tcW w:w="2785" w:type="dxa"/>
            <w:vAlign w:val="center"/>
          </w:tcPr>
          <w:p w14:paraId="1D94501F" w14:textId="3FEC5EB5"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Name</w:t>
            </w:r>
          </w:p>
        </w:tc>
        <w:tc>
          <w:tcPr>
            <w:tcW w:w="2786" w:type="dxa"/>
            <w:vAlign w:val="center"/>
          </w:tcPr>
          <w:p w14:paraId="5DD2892E" w14:textId="4A505D56"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Expectation</w:t>
            </w:r>
          </w:p>
        </w:tc>
        <w:tc>
          <w:tcPr>
            <w:tcW w:w="2719" w:type="dxa"/>
            <w:vAlign w:val="center"/>
          </w:tcPr>
          <w:p w14:paraId="70E59455" w14:textId="21B6BB03"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Result</w:t>
            </w:r>
          </w:p>
        </w:tc>
      </w:tr>
      <w:tr w:rsidR="00EB2A20" w14:paraId="055B75FE" w14:textId="77777777" w:rsidTr="008D48E8">
        <w:trPr>
          <w:jc w:val="center"/>
        </w:trPr>
        <w:tc>
          <w:tcPr>
            <w:tcW w:w="2785" w:type="dxa"/>
            <w:vAlign w:val="center"/>
          </w:tcPr>
          <w:p w14:paraId="50F7973D" w14:textId="55EA0E13"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Senescent growth</w:t>
            </w:r>
          </w:p>
        </w:tc>
        <w:tc>
          <w:tcPr>
            <w:tcW w:w="2786" w:type="dxa"/>
            <w:vAlign w:val="center"/>
          </w:tcPr>
          <w:p w14:paraId="4571E284" w14:textId="3EEE62B9"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If the cell is smaller than max size, increase radius by 0.8</w:t>
            </w:r>
            <w:r w:rsidRPr="00B32640">
              <w:rPr>
                <w:rFonts w:ascii="Times New Roman" w:eastAsia="Times New Roman" w:hAnsi="Times New Roman" w:cs="Times New Roman"/>
                <w:sz w:val="22"/>
                <w:szCs w:val="22"/>
              </w:rPr>
              <w:sym w:font="Symbol" w:char="F06D"/>
            </w:r>
            <w:r w:rsidRPr="00B32640">
              <w:rPr>
                <w:rFonts w:ascii="Times New Roman" w:eastAsia="Times New Roman" w:hAnsi="Times New Roman" w:cs="Times New Roman"/>
                <w:sz w:val="22"/>
                <w:szCs w:val="22"/>
              </w:rPr>
              <w:t>m and increase cell age, otherwise just increase cell age.</w:t>
            </w:r>
          </w:p>
        </w:tc>
        <w:tc>
          <w:tcPr>
            <w:tcW w:w="2719" w:type="dxa"/>
            <w:vAlign w:val="center"/>
          </w:tcPr>
          <w:p w14:paraId="3D0BB63F" w14:textId="7A31315C"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Pass</w:t>
            </w:r>
          </w:p>
        </w:tc>
      </w:tr>
      <w:tr w:rsidR="00EB2A20" w14:paraId="408C8CDD" w14:textId="77777777" w:rsidTr="008D48E8">
        <w:trPr>
          <w:jc w:val="center"/>
        </w:trPr>
        <w:tc>
          <w:tcPr>
            <w:tcW w:w="2785" w:type="dxa"/>
            <w:vAlign w:val="center"/>
          </w:tcPr>
          <w:p w14:paraId="20CA425B" w14:textId="0B6AAD6A"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Quiescent to Proliferating</w:t>
            </w:r>
          </w:p>
        </w:tc>
        <w:tc>
          <w:tcPr>
            <w:tcW w:w="2786" w:type="dxa"/>
            <w:vAlign w:val="center"/>
          </w:tcPr>
          <w:p w14:paraId="0A604F90" w14:textId="7FC44266" w:rsidR="00EB2A20" w:rsidRPr="00B32640" w:rsidRDefault="00404D16"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 xml:space="preserve">When </w:t>
            </w:r>
            <w:r w:rsidR="00D7360C" w:rsidRPr="00B32640">
              <w:rPr>
                <w:rFonts w:ascii="Times New Roman" w:eastAsia="Times New Roman" w:hAnsi="Times New Roman" w:cs="Times New Roman"/>
                <w:sz w:val="22"/>
                <w:szCs w:val="22"/>
              </w:rPr>
              <w:t>proliferation is possible, change back to a PC with current parameters.</w:t>
            </w:r>
          </w:p>
        </w:tc>
        <w:tc>
          <w:tcPr>
            <w:tcW w:w="2719" w:type="dxa"/>
            <w:vAlign w:val="center"/>
          </w:tcPr>
          <w:p w14:paraId="2BD90B20" w14:textId="07A2FA03" w:rsidR="00EB2A20" w:rsidRPr="00B32640" w:rsidRDefault="00EB2A20" w:rsidP="00B36919">
            <w:pPr>
              <w:pStyle w:val="ListParagraph"/>
              <w:ind w:left="0"/>
              <w:jc w:val="center"/>
              <w:rPr>
                <w:rFonts w:ascii="Times New Roman" w:eastAsia="Times New Roman" w:hAnsi="Times New Roman" w:cs="Times New Roman"/>
                <w:sz w:val="22"/>
                <w:szCs w:val="22"/>
              </w:rPr>
            </w:pPr>
            <w:bookmarkStart w:id="250" w:name="OLE_LINK1"/>
            <w:bookmarkStart w:id="251" w:name="OLE_LINK2"/>
            <w:r w:rsidRPr="00B32640">
              <w:rPr>
                <w:rFonts w:ascii="Times New Roman" w:eastAsia="Times New Roman" w:hAnsi="Times New Roman" w:cs="Times New Roman"/>
                <w:sz w:val="22"/>
                <w:szCs w:val="22"/>
              </w:rPr>
              <w:t>Pass</w:t>
            </w:r>
            <w:bookmarkEnd w:id="250"/>
            <w:bookmarkEnd w:id="251"/>
          </w:p>
        </w:tc>
      </w:tr>
      <w:tr w:rsidR="00EB2A20" w14:paraId="33CF335C" w14:textId="77777777" w:rsidTr="008D48E8">
        <w:trPr>
          <w:jc w:val="center"/>
        </w:trPr>
        <w:tc>
          <w:tcPr>
            <w:tcW w:w="2785" w:type="dxa"/>
            <w:vAlign w:val="center"/>
          </w:tcPr>
          <w:p w14:paraId="6B04C3A3" w14:textId="77B97EF4"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Quiescent to Senescent</w:t>
            </w:r>
          </w:p>
        </w:tc>
        <w:tc>
          <w:tcPr>
            <w:tcW w:w="2786" w:type="dxa"/>
            <w:vAlign w:val="center"/>
          </w:tcPr>
          <w:p w14:paraId="30D23DC0" w14:textId="5C110D9E"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cell is old enough, changes to a SC and starts to grow.</w:t>
            </w:r>
          </w:p>
        </w:tc>
        <w:tc>
          <w:tcPr>
            <w:tcW w:w="2719" w:type="dxa"/>
            <w:vAlign w:val="center"/>
          </w:tcPr>
          <w:p w14:paraId="0C97BA35" w14:textId="738FD581"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5E1F5EC2" w14:textId="77777777" w:rsidTr="008D48E8">
        <w:trPr>
          <w:jc w:val="center"/>
        </w:trPr>
        <w:tc>
          <w:tcPr>
            <w:tcW w:w="2785" w:type="dxa"/>
            <w:vAlign w:val="center"/>
          </w:tcPr>
          <w:p w14:paraId="2EF21B6D" w14:textId="0EAFB99E"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Proliferating to Quiescent</w:t>
            </w:r>
          </w:p>
        </w:tc>
        <w:tc>
          <w:tcPr>
            <w:tcW w:w="2786" w:type="dxa"/>
            <w:vAlign w:val="center"/>
          </w:tcPr>
          <w:p w14:paraId="1912F79F" w14:textId="45398CC2"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proliferation is not required, change into a QC with current parameters.</w:t>
            </w:r>
          </w:p>
        </w:tc>
        <w:tc>
          <w:tcPr>
            <w:tcW w:w="2719" w:type="dxa"/>
            <w:vAlign w:val="center"/>
          </w:tcPr>
          <w:p w14:paraId="07B24C22" w14:textId="6FFEA820"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3D389321" w14:textId="77777777" w:rsidTr="008D48E8">
        <w:trPr>
          <w:jc w:val="center"/>
        </w:trPr>
        <w:tc>
          <w:tcPr>
            <w:tcW w:w="2785" w:type="dxa"/>
            <w:vAlign w:val="center"/>
          </w:tcPr>
          <w:p w14:paraId="74833155" w14:textId="0670A517"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Proliferating to Senescent</w:t>
            </w:r>
          </w:p>
        </w:tc>
        <w:tc>
          <w:tcPr>
            <w:tcW w:w="2786" w:type="dxa"/>
            <w:vAlign w:val="center"/>
          </w:tcPr>
          <w:p w14:paraId="6808898E" w14:textId="6B0E569B"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cell is old enough, changes to a SC and starts to grow.</w:t>
            </w:r>
          </w:p>
        </w:tc>
        <w:tc>
          <w:tcPr>
            <w:tcW w:w="2719" w:type="dxa"/>
            <w:vAlign w:val="center"/>
          </w:tcPr>
          <w:p w14:paraId="2A91FA35" w14:textId="72DB2A7F"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60315337" w14:textId="77777777" w:rsidTr="008D48E8">
        <w:trPr>
          <w:jc w:val="center"/>
        </w:trPr>
        <w:tc>
          <w:tcPr>
            <w:tcW w:w="2785" w:type="dxa"/>
            <w:vAlign w:val="center"/>
          </w:tcPr>
          <w:p w14:paraId="3E712497" w14:textId="4CC91A25"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Proliferative Mitosis</w:t>
            </w:r>
          </w:p>
        </w:tc>
        <w:tc>
          <w:tcPr>
            <w:tcW w:w="2786" w:type="dxa"/>
            <w:vAlign w:val="center"/>
          </w:tcPr>
          <w:p w14:paraId="15959943" w14:textId="78AC34C4"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Produce two identical daughter cells when parent cell is in M phase, ensuring daughter cells are half the size of the parent cell.</w:t>
            </w:r>
          </w:p>
        </w:tc>
        <w:tc>
          <w:tcPr>
            <w:tcW w:w="2719" w:type="dxa"/>
            <w:vAlign w:val="center"/>
          </w:tcPr>
          <w:p w14:paraId="2725621A" w14:textId="5CFA494A"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10466D7C" w14:textId="77777777" w:rsidTr="008D48E8">
        <w:trPr>
          <w:jc w:val="center"/>
        </w:trPr>
        <w:tc>
          <w:tcPr>
            <w:tcW w:w="2785" w:type="dxa"/>
            <w:vAlign w:val="center"/>
          </w:tcPr>
          <w:p w14:paraId="5F5241AA" w14:textId="43E52E97"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Proliferative Growth</w:t>
            </w:r>
          </w:p>
        </w:tc>
        <w:tc>
          <w:tcPr>
            <w:tcW w:w="2786" w:type="dxa"/>
            <w:vAlign w:val="center"/>
          </w:tcPr>
          <w:p w14:paraId="71AE0B0B" w14:textId="04D4754C"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Over the 4 stages of the cell cycle, increase the cells area to double its original size.</w:t>
            </w:r>
          </w:p>
        </w:tc>
        <w:tc>
          <w:tcPr>
            <w:tcW w:w="2719" w:type="dxa"/>
            <w:vAlign w:val="center"/>
          </w:tcPr>
          <w:p w14:paraId="3CEAA19A" w14:textId="08DA7F2B"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bl>
    <w:p w14:paraId="77AE4AC1" w14:textId="439FA0ED" w:rsidR="00E0630E" w:rsidRDefault="008D48E8" w:rsidP="008D48E8">
      <w:pPr>
        <w:rPr>
          <w:rFonts w:eastAsia="Times New Roman"/>
          <w:b/>
          <w:sz w:val="22"/>
          <w:szCs w:val="22"/>
        </w:rPr>
      </w:pPr>
      <w:r>
        <w:rPr>
          <w:rFonts w:eastAsia="Times New Roman"/>
          <w:szCs w:val="22"/>
        </w:rPr>
        <w:t xml:space="preserve">     </w:t>
      </w:r>
      <w:r w:rsidR="00A50A7E">
        <w:rPr>
          <w:rFonts w:eastAsia="Times New Roman"/>
          <w:szCs w:val="22"/>
        </w:rPr>
        <w:t>Table 5.2</w:t>
      </w:r>
      <w:r w:rsidR="00D7360C">
        <w:rPr>
          <w:rFonts w:eastAsia="Times New Roman"/>
          <w:szCs w:val="22"/>
        </w:rPr>
        <w:t>: Unit testing results.</w:t>
      </w:r>
    </w:p>
    <w:p w14:paraId="7476BC8E" w14:textId="77777777" w:rsidR="00E0630E" w:rsidRPr="00AF29AD" w:rsidRDefault="00E0630E" w:rsidP="00C65690">
      <w:pPr>
        <w:ind w:left="720"/>
        <w:rPr>
          <w:rFonts w:eastAsia="Times New Roman"/>
          <w:b/>
          <w:sz w:val="22"/>
          <w:szCs w:val="22"/>
        </w:rPr>
      </w:pPr>
    </w:p>
    <w:p w14:paraId="50385430" w14:textId="3C1B357A" w:rsidR="00E35922" w:rsidRPr="00FD6B37" w:rsidRDefault="001A1B1A" w:rsidP="00FD6B37">
      <w:pPr>
        <w:pStyle w:val="Heading3"/>
        <w:rPr>
          <w:rFonts w:ascii="Times New Roman" w:eastAsia="Times New Roman" w:hAnsi="Times New Roman" w:cs="Times New Roman"/>
          <w:color w:val="auto"/>
        </w:rPr>
      </w:pPr>
      <w:bookmarkStart w:id="252" w:name="_Toc513099426"/>
      <w:r w:rsidRPr="00FD6B37">
        <w:rPr>
          <w:rFonts w:ascii="Times New Roman" w:eastAsia="Times New Roman" w:hAnsi="Times New Roman" w:cs="Times New Roman"/>
          <w:color w:val="auto"/>
        </w:rPr>
        <w:t>5</w:t>
      </w:r>
      <w:r w:rsidR="000573F6" w:rsidRPr="00FD6B37">
        <w:rPr>
          <w:rFonts w:ascii="Times New Roman" w:eastAsia="Times New Roman" w:hAnsi="Times New Roman" w:cs="Times New Roman"/>
          <w:color w:val="auto"/>
        </w:rPr>
        <w:t>.3</w:t>
      </w:r>
      <w:r w:rsidR="0029476B" w:rsidRPr="00FD6B37">
        <w:rPr>
          <w:rFonts w:ascii="Times New Roman" w:eastAsia="Times New Roman" w:hAnsi="Times New Roman" w:cs="Times New Roman"/>
          <w:color w:val="auto"/>
        </w:rPr>
        <w:t>.2</w:t>
      </w:r>
      <w:r w:rsidRPr="00FD6B37">
        <w:rPr>
          <w:rFonts w:ascii="Times New Roman" w:eastAsia="Times New Roman" w:hAnsi="Times New Roman" w:cs="Times New Roman"/>
          <w:color w:val="auto"/>
        </w:rPr>
        <w:t xml:space="preserve"> Face </w:t>
      </w:r>
      <w:r w:rsidR="00AA3EA9" w:rsidRPr="00FD6B37">
        <w:rPr>
          <w:rFonts w:ascii="Times New Roman" w:eastAsia="Times New Roman" w:hAnsi="Times New Roman" w:cs="Times New Roman"/>
          <w:color w:val="auto"/>
        </w:rPr>
        <w:t>Validation</w:t>
      </w:r>
      <w:bookmarkEnd w:id="252"/>
      <w:r w:rsidR="00AA3EA9" w:rsidRPr="00FD6B37">
        <w:rPr>
          <w:rFonts w:ascii="Times New Roman" w:eastAsia="Times New Roman" w:hAnsi="Times New Roman" w:cs="Times New Roman"/>
          <w:color w:val="auto"/>
        </w:rPr>
        <w:t xml:space="preserve"> </w:t>
      </w:r>
    </w:p>
    <w:p w14:paraId="143132BD" w14:textId="77777777" w:rsidR="00AA3EA9" w:rsidRDefault="00AA3EA9" w:rsidP="00182216">
      <w:pPr>
        <w:pStyle w:val="ListParagraph"/>
        <w:rPr>
          <w:rFonts w:ascii="Times New Roman" w:eastAsia="Times New Roman" w:hAnsi="Times New Roman" w:cs="Times New Roman"/>
          <w:szCs w:val="22"/>
        </w:rPr>
      </w:pPr>
    </w:p>
    <w:p w14:paraId="2A9B38D1" w14:textId="0D5D36D8" w:rsidR="00E35922" w:rsidRDefault="00E35922" w:rsidP="00FD6B37">
      <w:pPr>
        <w:rPr>
          <w:rFonts w:eastAsia="Times New Roman"/>
          <w:sz w:val="22"/>
          <w:szCs w:val="22"/>
        </w:rPr>
      </w:pPr>
      <w:r w:rsidRPr="007641A3">
        <w:rPr>
          <w:rFonts w:eastAsia="Times New Roman"/>
          <w:sz w:val="22"/>
          <w:szCs w:val="22"/>
        </w:rPr>
        <w:t xml:space="preserve">Here the behaviours of the implemented rules are shown </w:t>
      </w:r>
      <w:r w:rsidR="00641CA1">
        <w:rPr>
          <w:rFonts w:eastAsia="Times New Roman"/>
          <w:sz w:val="22"/>
          <w:szCs w:val="22"/>
        </w:rPr>
        <w:t xml:space="preserve">on a micro scale </w:t>
      </w:r>
      <w:r w:rsidRPr="007641A3">
        <w:rPr>
          <w:rFonts w:eastAsia="Times New Roman"/>
          <w:sz w:val="22"/>
          <w:szCs w:val="22"/>
        </w:rPr>
        <w:t xml:space="preserve">and compared against what is expected. </w:t>
      </w:r>
      <w:r w:rsidR="00641CA1">
        <w:rPr>
          <w:rFonts w:eastAsia="Times New Roman"/>
          <w:sz w:val="22"/>
          <w:szCs w:val="22"/>
        </w:rPr>
        <w:t xml:space="preserve">The theory behind these tests is that if the rules work under basic conditions they will still work when scaled up to a </w:t>
      </w:r>
      <w:r w:rsidR="00A35BD1">
        <w:rPr>
          <w:rFonts w:eastAsia="Times New Roman"/>
          <w:sz w:val="22"/>
          <w:szCs w:val="22"/>
        </w:rPr>
        <w:t>full-size</w:t>
      </w:r>
      <w:r w:rsidR="00641CA1">
        <w:rPr>
          <w:rFonts w:eastAsia="Times New Roman"/>
          <w:sz w:val="22"/>
          <w:szCs w:val="22"/>
        </w:rPr>
        <w:t xml:space="preserve"> simulation. </w:t>
      </w:r>
      <w:r w:rsidR="0009624F" w:rsidRPr="00F345B6">
        <w:rPr>
          <w:rFonts w:eastAsia="Times New Roman"/>
          <w:sz w:val="22"/>
          <w:szCs w:val="22"/>
        </w:rPr>
        <w:t>The simulations will involve a low number of cells, around 1 to 10, and will be simulated for the least amount of time required to observe the desired behaviour.</w:t>
      </w:r>
    </w:p>
    <w:p w14:paraId="781951E7" w14:textId="77777777" w:rsidR="00FD6B37" w:rsidRPr="008507F4" w:rsidRDefault="00FD6B37" w:rsidP="00FD6B37">
      <w:pPr>
        <w:rPr>
          <w:rFonts w:eastAsia="Times New Roman"/>
          <w:color w:val="FF0000"/>
          <w:sz w:val="22"/>
          <w:szCs w:val="22"/>
        </w:rPr>
      </w:pPr>
    </w:p>
    <w:p w14:paraId="503F980A" w14:textId="2462BCE7" w:rsidR="00FC08B5" w:rsidRPr="00FD6B37" w:rsidRDefault="002F15DD" w:rsidP="00FD6B37">
      <w:pPr>
        <w:rPr>
          <w:rFonts w:eastAsia="Times New Roman"/>
          <w:szCs w:val="22"/>
        </w:rPr>
      </w:pPr>
      <w:r w:rsidRPr="00FD6B37">
        <w:rPr>
          <w:rFonts w:eastAsia="Times New Roman"/>
          <w:sz w:val="22"/>
          <w:szCs w:val="22"/>
        </w:rPr>
        <w:t xml:space="preserve">This </w:t>
      </w:r>
      <w:r w:rsidR="00350909" w:rsidRPr="00FD6B37">
        <w:rPr>
          <w:rFonts w:eastAsia="Times New Roman"/>
          <w:sz w:val="22"/>
          <w:szCs w:val="22"/>
        </w:rPr>
        <w:t xml:space="preserve">simulation </w:t>
      </w:r>
      <w:r w:rsidR="000C2207" w:rsidRPr="00FD6B37">
        <w:rPr>
          <w:rFonts w:eastAsia="Times New Roman"/>
          <w:sz w:val="22"/>
          <w:szCs w:val="22"/>
        </w:rPr>
        <w:t>ensures proliferating</w:t>
      </w:r>
      <w:r w:rsidR="00A8600B" w:rsidRPr="00FD6B37">
        <w:rPr>
          <w:rFonts w:eastAsia="Times New Roman"/>
          <w:sz w:val="22"/>
          <w:szCs w:val="22"/>
        </w:rPr>
        <w:t xml:space="preserve"> cells undergo</w:t>
      </w:r>
      <w:r w:rsidR="000C2207" w:rsidRPr="00FD6B37">
        <w:rPr>
          <w:rFonts w:eastAsia="Times New Roman"/>
          <w:sz w:val="22"/>
          <w:szCs w:val="22"/>
        </w:rPr>
        <w:t xml:space="preserve"> mitosis correctly. It </w:t>
      </w:r>
      <w:r w:rsidR="00A8600B" w:rsidRPr="00FD6B37">
        <w:rPr>
          <w:rFonts w:eastAsia="Times New Roman"/>
          <w:sz w:val="22"/>
          <w:szCs w:val="22"/>
        </w:rPr>
        <w:t>is</w:t>
      </w:r>
      <w:r w:rsidR="00350909" w:rsidRPr="00FD6B37">
        <w:rPr>
          <w:rFonts w:eastAsia="Times New Roman"/>
          <w:sz w:val="22"/>
          <w:szCs w:val="22"/>
        </w:rPr>
        <w:t xml:space="preserve"> set up with one proliferating </w:t>
      </w:r>
      <w:r w:rsidR="000C2207" w:rsidRPr="00FD6B37">
        <w:rPr>
          <w:rFonts w:eastAsia="Times New Roman"/>
          <w:sz w:val="22"/>
          <w:szCs w:val="22"/>
        </w:rPr>
        <w:t>cell with a starting stage of 1 and</w:t>
      </w:r>
      <w:r w:rsidR="00350909" w:rsidRPr="00FD6B37">
        <w:rPr>
          <w:rFonts w:eastAsia="Times New Roman"/>
          <w:sz w:val="22"/>
          <w:szCs w:val="22"/>
        </w:rPr>
        <w:t xml:space="preserve"> is expected that on iteration 4 there will be two cells next to each other (</w:t>
      </w:r>
      <w:r w:rsidR="00A8600B" w:rsidRPr="00FD6B37">
        <w:rPr>
          <w:rFonts w:eastAsia="Times New Roman"/>
          <w:sz w:val="22"/>
          <w:szCs w:val="22"/>
        </w:rPr>
        <w:t xml:space="preserve">mitotic </w:t>
      </w:r>
      <w:r w:rsidR="00350909" w:rsidRPr="00FD6B37">
        <w:rPr>
          <w:rFonts w:eastAsia="Times New Roman"/>
          <w:sz w:val="22"/>
          <w:szCs w:val="22"/>
        </w:rPr>
        <w:t>division)</w:t>
      </w:r>
      <w:r w:rsidR="00F37BE5" w:rsidRPr="00FD6B37">
        <w:rPr>
          <w:rFonts w:eastAsia="Times New Roman"/>
          <w:sz w:val="22"/>
          <w:szCs w:val="22"/>
        </w:rPr>
        <w:t xml:space="preserve"> each the same size as the </w:t>
      </w:r>
      <w:r w:rsidR="00350909" w:rsidRPr="00FD6B37">
        <w:rPr>
          <w:rFonts w:eastAsia="Times New Roman"/>
          <w:sz w:val="22"/>
          <w:szCs w:val="22"/>
        </w:rPr>
        <w:t>cell in the first iteration.</w:t>
      </w:r>
    </w:p>
    <w:p w14:paraId="5F1D529C" w14:textId="32B887CF" w:rsidR="001A1B1A" w:rsidRDefault="001979FD" w:rsidP="00FC08B5">
      <w:pPr>
        <w:pStyle w:val="ListParagraph"/>
        <w:jc w:val="center"/>
        <w:rPr>
          <w:rFonts w:ascii="Times New Roman" w:eastAsia="Times New Roman" w:hAnsi="Times New Roman" w:cs="Times New Roman"/>
          <w:szCs w:val="22"/>
        </w:rPr>
      </w:pPr>
      <w:r>
        <w:rPr>
          <w:rFonts w:ascii="Times New Roman" w:eastAsia="Times New Roman" w:hAnsi="Times New Roman" w:cs="Times New Roman"/>
          <w:szCs w:val="22"/>
        </w:rPr>
        <w:br/>
      </w:r>
      <w:r w:rsidR="00123F30">
        <w:rPr>
          <w:rFonts w:ascii="Times New Roman" w:eastAsia="Times New Roman" w:hAnsi="Times New Roman" w:cs="Times New Roman"/>
          <w:noProof/>
          <w:szCs w:val="22"/>
          <w:lang w:eastAsia="en-GB"/>
        </w:rPr>
        <w:drawing>
          <wp:inline distT="0" distB="0" distL="0" distR="0" wp14:anchorId="1C1036A0" wp14:editId="2110630F">
            <wp:extent cx="3140595" cy="3140595"/>
            <wp:effectExtent l="0" t="0" r="9525" b="9525"/>
            <wp:docPr id="45" name="Picture 45" descr="../../../../../../../Downloads/pjimag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pjimage.j"/>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84087" cy="3184087"/>
                    </a:xfrm>
                    <a:prstGeom prst="rect">
                      <a:avLst/>
                    </a:prstGeom>
                    <a:noFill/>
                    <a:ln>
                      <a:noFill/>
                    </a:ln>
                  </pic:spPr>
                </pic:pic>
              </a:graphicData>
            </a:graphic>
          </wp:inline>
        </w:drawing>
      </w:r>
    </w:p>
    <w:p w14:paraId="795E4952" w14:textId="0DEF663F" w:rsidR="00B738DB" w:rsidRPr="00FD6B37" w:rsidRDefault="00A50A7E" w:rsidP="00182216">
      <w:pPr>
        <w:pStyle w:val="ListParagraph"/>
        <w:rPr>
          <w:rFonts w:ascii="Times New Roman" w:eastAsia="Times New Roman" w:hAnsi="Times New Roman" w:cs="Times New Roman"/>
          <w:sz w:val="22"/>
          <w:szCs w:val="22"/>
        </w:rPr>
      </w:pP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t>Figure 5.21</w:t>
      </w:r>
      <w:r w:rsidR="000C2207" w:rsidRPr="00FD6B37">
        <w:rPr>
          <w:rFonts w:ascii="Times New Roman" w:eastAsia="Times New Roman" w:hAnsi="Times New Roman" w:cs="Times New Roman"/>
          <w:sz w:val="22"/>
          <w:szCs w:val="22"/>
        </w:rPr>
        <w:t xml:space="preserve">: Proliferating </w:t>
      </w:r>
      <w:r w:rsidR="00847DFC" w:rsidRPr="00FD6B37">
        <w:rPr>
          <w:rFonts w:ascii="Times New Roman" w:eastAsia="Times New Roman" w:hAnsi="Times New Roman" w:cs="Times New Roman"/>
          <w:sz w:val="22"/>
          <w:szCs w:val="22"/>
        </w:rPr>
        <w:t xml:space="preserve">cell undergoing </w:t>
      </w:r>
      <w:r w:rsidR="000C2207" w:rsidRPr="00FD6B37">
        <w:rPr>
          <w:rFonts w:ascii="Times New Roman" w:eastAsia="Times New Roman" w:hAnsi="Times New Roman" w:cs="Times New Roman"/>
          <w:sz w:val="22"/>
          <w:szCs w:val="22"/>
        </w:rPr>
        <w:t>mitosis.</w:t>
      </w:r>
      <w:r w:rsidR="000C2207" w:rsidRPr="00FD6B37">
        <w:rPr>
          <w:rFonts w:ascii="Times New Roman" w:eastAsia="Times New Roman" w:hAnsi="Times New Roman" w:cs="Times New Roman"/>
          <w:sz w:val="22"/>
          <w:szCs w:val="22"/>
        </w:rPr>
        <w:br/>
      </w:r>
    </w:p>
    <w:p w14:paraId="22F2063C" w14:textId="0DD22F15" w:rsidR="00B738DB" w:rsidRPr="00FD6B37" w:rsidRDefault="002F15DD" w:rsidP="00FD6B37">
      <w:pPr>
        <w:rPr>
          <w:rFonts w:eastAsia="Times New Roman"/>
          <w:sz w:val="22"/>
          <w:szCs w:val="22"/>
        </w:rPr>
      </w:pPr>
      <w:r w:rsidRPr="00FD6B37">
        <w:rPr>
          <w:rFonts w:eastAsia="Times New Roman"/>
          <w:sz w:val="22"/>
          <w:szCs w:val="22"/>
        </w:rPr>
        <w:t>The</w:t>
      </w:r>
      <w:r w:rsidR="00B738DB" w:rsidRPr="00FD6B37">
        <w:rPr>
          <w:rFonts w:eastAsia="Times New Roman"/>
          <w:sz w:val="22"/>
          <w:szCs w:val="22"/>
        </w:rPr>
        <w:t xml:space="preserve"> next simulation</w:t>
      </w:r>
      <w:r w:rsidR="000C2207" w:rsidRPr="00FD6B37">
        <w:rPr>
          <w:rFonts w:eastAsia="Times New Roman"/>
          <w:sz w:val="22"/>
          <w:szCs w:val="22"/>
        </w:rPr>
        <w:t xml:space="preserve"> tests to ensure a prolifera</w:t>
      </w:r>
      <w:r w:rsidR="00743A78" w:rsidRPr="00FD6B37">
        <w:rPr>
          <w:rFonts w:eastAsia="Times New Roman"/>
          <w:sz w:val="22"/>
          <w:szCs w:val="22"/>
        </w:rPr>
        <w:t>ting cell will</w:t>
      </w:r>
      <w:r w:rsidR="000C2207" w:rsidRPr="00FD6B37">
        <w:rPr>
          <w:rFonts w:eastAsia="Times New Roman"/>
          <w:sz w:val="22"/>
          <w:szCs w:val="22"/>
        </w:rPr>
        <w:t xml:space="preserve"> turn senescent when it has hit the proliferation limit. </w:t>
      </w:r>
      <w:r w:rsidR="00B738DB" w:rsidRPr="00FD6B37">
        <w:rPr>
          <w:rFonts w:eastAsia="Times New Roman"/>
          <w:sz w:val="22"/>
          <w:szCs w:val="22"/>
        </w:rPr>
        <w:t xml:space="preserve"> </w:t>
      </w:r>
      <w:r w:rsidR="000C2207" w:rsidRPr="00FD6B37">
        <w:rPr>
          <w:rFonts w:eastAsia="Times New Roman"/>
          <w:sz w:val="22"/>
          <w:szCs w:val="22"/>
        </w:rPr>
        <w:t xml:space="preserve">It </w:t>
      </w:r>
      <w:r w:rsidR="00B738DB" w:rsidRPr="00FD6B37">
        <w:rPr>
          <w:rFonts w:eastAsia="Times New Roman"/>
          <w:sz w:val="22"/>
          <w:szCs w:val="22"/>
        </w:rPr>
        <w:t>has been run with one starting PC with a turnover of 49 (1 below the Hayflick limit</w:t>
      </w:r>
      <w:r w:rsidR="00743A78" w:rsidRPr="00FD6B37">
        <w:rPr>
          <w:rFonts w:eastAsia="Times New Roman"/>
          <w:sz w:val="22"/>
          <w:szCs w:val="22"/>
        </w:rPr>
        <w:t xml:space="preserve"> [</w:t>
      </w:r>
      <w:r w:rsidR="00F07D0C" w:rsidRPr="00FD6B37">
        <w:rPr>
          <w:rFonts w:eastAsia="Times New Roman"/>
          <w:sz w:val="22"/>
          <w:szCs w:val="22"/>
        </w:rPr>
        <w:t>10</w:t>
      </w:r>
      <w:r w:rsidR="000C2207" w:rsidRPr="00FD6B37">
        <w:rPr>
          <w:rFonts w:eastAsia="Times New Roman"/>
          <w:sz w:val="22"/>
          <w:szCs w:val="22"/>
        </w:rPr>
        <w:t>]</w:t>
      </w:r>
      <w:r w:rsidR="00B738DB" w:rsidRPr="00FD6B37">
        <w:rPr>
          <w:rFonts w:eastAsia="Times New Roman"/>
          <w:sz w:val="22"/>
          <w:szCs w:val="22"/>
        </w:rPr>
        <w:t xml:space="preserve">). It is expected that on iteration four </w:t>
      </w:r>
      <w:r w:rsidR="0061338E" w:rsidRPr="00FD6B37">
        <w:rPr>
          <w:rFonts w:eastAsia="Times New Roman"/>
          <w:sz w:val="22"/>
          <w:szCs w:val="22"/>
        </w:rPr>
        <w:t xml:space="preserve">the cell will undergo mitosis, dividing and </w:t>
      </w:r>
      <w:r w:rsidR="004A4021" w:rsidRPr="00FD6B37">
        <w:rPr>
          <w:rFonts w:eastAsia="Times New Roman"/>
          <w:sz w:val="22"/>
          <w:szCs w:val="22"/>
        </w:rPr>
        <w:t>increasing its turnover to</w:t>
      </w:r>
      <w:r w:rsidR="00433B2E" w:rsidRPr="00FD6B37">
        <w:rPr>
          <w:rFonts w:eastAsia="Times New Roman"/>
          <w:sz w:val="22"/>
          <w:szCs w:val="22"/>
        </w:rPr>
        <w:t xml:space="preserve"> 50, therefore turning into a senescent cell</w:t>
      </w:r>
      <w:r w:rsidR="004A4021" w:rsidRPr="00FD6B37">
        <w:rPr>
          <w:rFonts w:eastAsia="Times New Roman"/>
          <w:sz w:val="22"/>
          <w:szCs w:val="22"/>
        </w:rPr>
        <w:t>.</w:t>
      </w:r>
    </w:p>
    <w:p w14:paraId="243DCA50" w14:textId="77777777" w:rsidR="00F07D0C" w:rsidRDefault="00F07D0C" w:rsidP="00B42FA3">
      <w:pPr>
        <w:pStyle w:val="ListParagraph"/>
        <w:ind w:left="1440"/>
        <w:rPr>
          <w:rFonts w:ascii="Times New Roman" w:eastAsia="Times New Roman" w:hAnsi="Times New Roman" w:cs="Times New Roman"/>
          <w:szCs w:val="22"/>
        </w:rPr>
      </w:pPr>
    </w:p>
    <w:p w14:paraId="58C46E16" w14:textId="06909B3B" w:rsidR="000C2207" w:rsidRPr="000C2207" w:rsidRDefault="00B738DB" w:rsidP="000C2207">
      <w:pPr>
        <w:pStyle w:val="ListParagraph"/>
        <w:ind w:left="0"/>
        <w:jc w:val="center"/>
        <w:rPr>
          <w:rFonts w:ascii="Times New Roman" w:eastAsia="Times New Roman" w:hAnsi="Times New Roman" w:cs="Times New Roman"/>
          <w:sz w:val="22"/>
          <w:szCs w:val="22"/>
        </w:rPr>
      </w:pPr>
      <w:r w:rsidRPr="000C2207">
        <w:rPr>
          <w:rFonts w:ascii="Times New Roman" w:eastAsia="Times New Roman" w:hAnsi="Times New Roman" w:cs="Times New Roman"/>
          <w:noProof/>
          <w:sz w:val="22"/>
          <w:szCs w:val="22"/>
          <w:lang w:eastAsia="en-GB"/>
        </w:rPr>
        <w:lastRenderedPageBreak/>
        <w:drawing>
          <wp:inline distT="0" distB="0" distL="0" distR="0" wp14:anchorId="569A9043" wp14:editId="4411F529">
            <wp:extent cx="4688840" cy="4688840"/>
            <wp:effectExtent l="0" t="0" r="10160" b="10160"/>
            <wp:docPr id="46" name="Picture 46" descr="code_images/PcSenesc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de_images/PcSenescenc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8840" cy="4688840"/>
                    </a:xfrm>
                    <a:prstGeom prst="rect">
                      <a:avLst/>
                    </a:prstGeom>
                    <a:noFill/>
                    <a:ln>
                      <a:noFill/>
                    </a:ln>
                  </pic:spPr>
                </pic:pic>
              </a:graphicData>
            </a:graphic>
          </wp:inline>
        </w:drawing>
      </w:r>
      <w:r w:rsidR="00A50A7E">
        <w:rPr>
          <w:rFonts w:ascii="Times New Roman" w:eastAsia="Times New Roman" w:hAnsi="Times New Roman" w:cs="Times New Roman"/>
          <w:sz w:val="22"/>
          <w:szCs w:val="22"/>
        </w:rPr>
        <w:br/>
        <w:t>Figure 5.22</w:t>
      </w:r>
      <w:r w:rsidR="000C2207" w:rsidRPr="000C2207">
        <w:rPr>
          <w:rFonts w:ascii="Times New Roman" w:eastAsia="Times New Roman" w:hAnsi="Times New Roman" w:cs="Times New Roman"/>
          <w:sz w:val="22"/>
          <w:szCs w:val="22"/>
        </w:rPr>
        <w:t>: Proliferating cell turning senescent.</w:t>
      </w:r>
    </w:p>
    <w:p w14:paraId="49AFCB88" w14:textId="77777777" w:rsidR="00B11436" w:rsidRDefault="00B11436" w:rsidP="00B738DB">
      <w:pPr>
        <w:pStyle w:val="ListParagraph"/>
        <w:ind w:left="0"/>
        <w:rPr>
          <w:rFonts w:ascii="Times New Roman" w:eastAsia="Times New Roman" w:hAnsi="Times New Roman" w:cs="Times New Roman"/>
          <w:szCs w:val="22"/>
        </w:rPr>
      </w:pPr>
    </w:p>
    <w:p w14:paraId="29F0B337" w14:textId="06235B1E" w:rsidR="00A04D37" w:rsidRDefault="000C2207" w:rsidP="00FD6B37">
      <w:pPr>
        <w:rPr>
          <w:rFonts w:eastAsia="Times New Roman"/>
          <w:sz w:val="22"/>
          <w:szCs w:val="22"/>
        </w:rPr>
      </w:pPr>
      <w:r>
        <w:rPr>
          <w:rFonts w:eastAsia="Times New Roman"/>
          <w:sz w:val="22"/>
          <w:szCs w:val="22"/>
        </w:rPr>
        <w:t>This simulation ensures a proliferating cell will turn quiescent when proliferation is not required</w:t>
      </w:r>
      <w:r w:rsidR="00B11436">
        <w:rPr>
          <w:rFonts w:eastAsia="Times New Roman"/>
          <w:sz w:val="22"/>
          <w:szCs w:val="22"/>
        </w:rPr>
        <w:t xml:space="preserve">. It </w:t>
      </w:r>
      <w:r>
        <w:rPr>
          <w:rFonts w:eastAsia="Times New Roman"/>
          <w:sz w:val="22"/>
          <w:szCs w:val="22"/>
        </w:rPr>
        <w:t>is</w:t>
      </w:r>
      <w:r w:rsidR="00B11436">
        <w:rPr>
          <w:rFonts w:eastAsia="Times New Roman"/>
          <w:sz w:val="22"/>
          <w:szCs w:val="22"/>
        </w:rPr>
        <w:t xml:space="preserve"> expected that one of the PCs </w:t>
      </w:r>
      <w:r>
        <w:rPr>
          <w:rFonts w:eastAsia="Times New Roman"/>
          <w:sz w:val="22"/>
          <w:szCs w:val="22"/>
        </w:rPr>
        <w:t>will</w:t>
      </w:r>
      <w:r w:rsidR="00B11436">
        <w:rPr>
          <w:rFonts w:eastAsia="Times New Roman"/>
          <w:sz w:val="22"/>
          <w:szCs w:val="22"/>
        </w:rPr>
        <w:t xml:space="preserve"> </w:t>
      </w:r>
      <w:r>
        <w:rPr>
          <w:rFonts w:eastAsia="Times New Roman"/>
          <w:sz w:val="22"/>
          <w:szCs w:val="22"/>
        </w:rPr>
        <w:t>turn</w:t>
      </w:r>
      <w:r w:rsidR="00B11436">
        <w:rPr>
          <w:rFonts w:eastAsia="Times New Roman"/>
          <w:sz w:val="22"/>
          <w:szCs w:val="22"/>
        </w:rPr>
        <w:t xml:space="preserve"> into a QC due to </w:t>
      </w:r>
      <w:r>
        <w:rPr>
          <w:rFonts w:eastAsia="Times New Roman"/>
          <w:sz w:val="22"/>
          <w:szCs w:val="22"/>
        </w:rPr>
        <w:t>the confluence formation</w:t>
      </w:r>
      <w:r w:rsidR="00B11436">
        <w:rPr>
          <w:rFonts w:eastAsia="Times New Roman"/>
          <w:sz w:val="22"/>
          <w:szCs w:val="22"/>
        </w:rPr>
        <w:t>.</w:t>
      </w:r>
      <w:r w:rsidR="00A04D37">
        <w:rPr>
          <w:rFonts w:eastAsia="Times New Roman"/>
          <w:sz w:val="22"/>
          <w:szCs w:val="22"/>
        </w:rPr>
        <w:t xml:space="preserve"> As quiescence is an emergent behaviour that occurs when a cell is surrounded by a certain number of cells and is unable to move, it is </w:t>
      </w:r>
      <w:r w:rsidR="007C5132">
        <w:rPr>
          <w:rFonts w:eastAsia="Times New Roman"/>
          <w:sz w:val="22"/>
          <w:szCs w:val="22"/>
        </w:rPr>
        <w:t>difficult to test on the micro scale</w:t>
      </w:r>
      <w:r w:rsidR="00C3360E">
        <w:rPr>
          <w:rFonts w:eastAsia="Times New Roman"/>
          <w:sz w:val="22"/>
          <w:szCs w:val="22"/>
        </w:rPr>
        <w:t xml:space="preserve"> and in this </w:t>
      </w:r>
      <w:r w:rsidR="00085E47">
        <w:rPr>
          <w:rFonts w:eastAsia="Times New Roman"/>
          <w:sz w:val="22"/>
          <w:szCs w:val="22"/>
        </w:rPr>
        <w:t>case,</w:t>
      </w:r>
      <w:r w:rsidR="00C3360E">
        <w:rPr>
          <w:rFonts w:eastAsia="Times New Roman"/>
          <w:sz w:val="22"/>
          <w:szCs w:val="22"/>
        </w:rPr>
        <w:t xml:space="preserve"> was formed by overfitting the environment with cells</w:t>
      </w:r>
      <w:r w:rsidR="007C5132">
        <w:rPr>
          <w:rFonts w:eastAsia="Times New Roman"/>
          <w:sz w:val="22"/>
          <w:szCs w:val="22"/>
        </w:rPr>
        <w:t>.</w:t>
      </w:r>
      <w:r w:rsidR="00A04D37">
        <w:rPr>
          <w:rFonts w:eastAsia="Times New Roman"/>
          <w:sz w:val="22"/>
          <w:szCs w:val="22"/>
        </w:rPr>
        <w:t xml:space="preserve"> </w:t>
      </w:r>
    </w:p>
    <w:p w14:paraId="658B8723" w14:textId="37DCBAA2" w:rsidR="00B11436" w:rsidRDefault="00B11436" w:rsidP="00B738DB">
      <w:pPr>
        <w:pStyle w:val="ListParagraph"/>
        <w:ind w:left="0"/>
        <w:rPr>
          <w:rFonts w:ascii="Times New Roman" w:eastAsia="Times New Roman" w:hAnsi="Times New Roman" w:cs="Times New Roman"/>
          <w:sz w:val="22"/>
          <w:szCs w:val="22"/>
        </w:rPr>
      </w:pPr>
    </w:p>
    <w:p w14:paraId="0DDF0B77" w14:textId="77777777" w:rsidR="00B11436" w:rsidRPr="00B11436" w:rsidRDefault="00B11436" w:rsidP="00B738DB">
      <w:pPr>
        <w:pStyle w:val="ListParagraph"/>
        <w:ind w:left="0"/>
        <w:rPr>
          <w:rFonts w:ascii="Times New Roman" w:eastAsia="Times New Roman" w:hAnsi="Times New Roman" w:cs="Times New Roman"/>
          <w:sz w:val="22"/>
          <w:szCs w:val="22"/>
        </w:rPr>
      </w:pPr>
    </w:p>
    <w:p w14:paraId="2981FAE3" w14:textId="656E52E0" w:rsidR="00950D7A" w:rsidRDefault="00B11436" w:rsidP="00EB2A20">
      <w:pPr>
        <w:jc w:val="center"/>
        <w:rPr>
          <w:rFonts w:eastAsia="Times New Roman"/>
          <w:sz w:val="22"/>
          <w:szCs w:val="22"/>
        </w:rPr>
      </w:pPr>
      <w:r>
        <w:rPr>
          <w:rFonts w:eastAsia="Times New Roman"/>
          <w:noProof/>
          <w:sz w:val="22"/>
          <w:szCs w:val="22"/>
        </w:rPr>
        <w:drawing>
          <wp:inline distT="0" distB="0" distL="0" distR="0" wp14:anchorId="3A4B5013" wp14:editId="4AF8B95F">
            <wp:extent cx="3823335" cy="1915060"/>
            <wp:effectExtent l="0" t="0" r="0" b="0"/>
            <wp:docPr id="51" name="Picture 51" descr="code_images/PC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de_images/PCQ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0431" cy="1923623"/>
                    </a:xfrm>
                    <a:prstGeom prst="rect">
                      <a:avLst/>
                    </a:prstGeom>
                    <a:noFill/>
                    <a:ln>
                      <a:noFill/>
                    </a:ln>
                  </pic:spPr>
                </pic:pic>
              </a:graphicData>
            </a:graphic>
          </wp:inline>
        </w:drawing>
      </w:r>
    </w:p>
    <w:p w14:paraId="2745143E" w14:textId="213CD65A" w:rsidR="000C2207" w:rsidRDefault="00A50A7E" w:rsidP="00EB2A20">
      <w:pPr>
        <w:jc w:val="center"/>
        <w:rPr>
          <w:rFonts w:eastAsia="Times New Roman"/>
          <w:sz w:val="22"/>
          <w:szCs w:val="22"/>
        </w:rPr>
      </w:pPr>
      <w:r>
        <w:rPr>
          <w:rFonts w:eastAsia="Times New Roman"/>
          <w:sz w:val="22"/>
          <w:szCs w:val="22"/>
        </w:rPr>
        <w:t>Figure 5.23</w:t>
      </w:r>
      <w:r w:rsidR="000C2207">
        <w:rPr>
          <w:rFonts w:eastAsia="Times New Roman"/>
          <w:sz w:val="22"/>
          <w:szCs w:val="22"/>
        </w:rPr>
        <w:t>: Proliferating cell turning quiescent.</w:t>
      </w:r>
    </w:p>
    <w:p w14:paraId="24D0E70D" w14:textId="77777777" w:rsidR="00B11436" w:rsidRDefault="00B11436">
      <w:pPr>
        <w:rPr>
          <w:rFonts w:eastAsia="Times New Roman"/>
          <w:sz w:val="22"/>
          <w:szCs w:val="22"/>
        </w:rPr>
      </w:pPr>
    </w:p>
    <w:p w14:paraId="1D208CC4" w14:textId="77777777" w:rsidR="0008479D" w:rsidRDefault="0008479D">
      <w:pPr>
        <w:rPr>
          <w:rFonts w:eastAsia="Times New Roman"/>
          <w:sz w:val="22"/>
          <w:szCs w:val="22"/>
        </w:rPr>
      </w:pPr>
    </w:p>
    <w:p w14:paraId="0D95B07D" w14:textId="1BE3E837" w:rsidR="000844D5" w:rsidRDefault="0008479D" w:rsidP="00FD6B37">
      <w:pPr>
        <w:rPr>
          <w:rFonts w:eastAsia="Times New Roman"/>
          <w:sz w:val="22"/>
          <w:szCs w:val="22"/>
        </w:rPr>
      </w:pPr>
      <w:r>
        <w:rPr>
          <w:rFonts w:eastAsia="Times New Roman"/>
          <w:sz w:val="22"/>
          <w:szCs w:val="22"/>
        </w:rPr>
        <w:lastRenderedPageBreak/>
        <w:t xml:space="preserve">This test </w:t>
      </w:r>
      <w:r w:rsidR="00085E47">
        <w:rPr>
          <w:rFonts w:eastAsia="Times New Roman"/>
          <w:sz w:val="22"/>
          <w:szCs w:val="22"/>
        </w:rPr>
        <w:t>ensures that senescent cell</w:t>
      </w:r>
      <w:r w:rsidR="00122D23">
        <w:rPr>
          <w:rFonts w:eastAsia="Times New Roman"/>
          <w:sz w:val="22"/>
          <w:szCs w:val="22"/>
        </w:rPr>
        <w:t>s grow to the correct size. The simulation was started with one SC with a radius of 5</w:t>
      </w:r>
      <w:r w:rsidR="00122D23">
        <w:rPr>
          <w:rFonts w:eastAsia="Times New Roman"/>
          <w:sz w:val="22"/>
          <w:szCs w:val="22"/>
        </w:rPr>
        <w:sym w:font="Symbol" w:char="F06D"/>
      </w:r>
      <w:r w:rsidR="00122D23">
        <w:rPr>
          <w:rFonts w:eastAsia="Times New Roman"/>
          <w:sz w:val="22"/>
          <w:szCs w:val="22"/>
        </w:rPr>
        <w:t xml:space="preserve">m and it is expected that by iteration 56 </w:t>
      </w:r>
      <w:r w:rsidR="00085E47">
        <w:rPr>
          <w:rFonts w:eastAsia="Times New Roman"/>
          <w:sz w:val="22"/>
          <w:szCs w:val="22"/>
        </w:rPr>
        <w:t xml:space="preserve">(2 weeks) </w:t>
      </w:r>
      <w:r w:rsidR="00122D23">
        <w:rPr>
          <w:rFonts w:eastAsia="Times New Roman"/>
          <w:sz w:val="22"/>
          <w:szCs w:val="22"/>
        </w:rPr>
        <w:t>it will have reached a radius of 50</w:t>
      </w:r>
      <w:r w:rsidR="00122D23">
        <w:rPr>
          <w:rFonts w:eastAsia="Times New Roman"/>
          <w:sz w:val="22"/>
          <w:szCs w:val="22"/>
        </w:rPr>
        <w:sym w:font="Symbol" w:char="F06D"/>
      </w:r>
      <w:r w:rsidR="00122D23">
        <w:rPr>
          <w:rFonts w:eastAsia="Times New Roman"/>
          <w:sz w:val="22"/>
          <w:szCs w:val="22"/>
        </w:rPr>
        <w:t>m.</w:t>
      </w:r>
      <w:r w:rsidR="0007364A">
        <w:rPr>
          <w:rFonts w:eastAsia="Times New Roman"/>
          <w:sz w:val="22"/>
          <w:szCs w:val="22"/>
        </w:rPr>
        <w:t xml:space="preserve">  </w:t>
      </w:r>
    </w:p>
    <w:p w14:paraId="632ED599" w14:textId="77777777" w:rsidR="008442AD" w:rsidRDefault="008442AD">
      <w:pPr>
        <w:rPr>
          <w:rFonts w:eastAsia="Times New Roman"/>
          <w:sz w:val="22"/>
          <w:szCs w:val="22"/>
        </w:rPr>
      </w:pPr>
    </w:p>
    <w:p w14:paraId="02D82516" w14:textId="50ADA552" w:rsidR="0014742D" w:rsidRDefault="00D23B49" w:rsidP="00EB2A20">
      <w:pPr>
        <w:jc w:val="center"/>
        <w:rPr>
          <w:rFonts w:eastAsia="Times New Roman"/>
          <w:sz w:val="22"/>
          <w:szCs w:val="22"/>
        </w:rPr>
      </w:pPr>
      <w:r>
        <w:rPr>
          <w:rFonts w:eastAsia="Times New Roman"/>
          <w:noProof/>
          <w:sz w:val="22"/>
          <w:szCs w:val="22"/>
        </w:rPr>
        <w:drawing>
          <wp:inline distT="0" distB="0" distL="0" distR="0" wp14:anchorId="55F87B7B" wp14:editId="40E841EC">
            <wp:extent cx="3511608" cy="1755610"/>
            <wp:effectExtent l="0" t="0" r="0" b="0"/>
            <wp:docPr id="47" name="Picture 47" descr="code_images/SCGrow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de_images/SCGrowth.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5907" cy="1782756"/>
                    </a:xfrm>
                    <a:prstGeom prst="rect">
                      <a:avLst/>
                    </a:prstGeom>
                    <a:noFill/>
                    <a:ln>
                      <a:noFill/>
                    </a:ln>
                  </pic:spPr>
                </pic:pic>
              </a:graphicData>
            </a:graphic>
          </wp:inline>
        </w:drawing>
      </w:r>
    </w:p>
    <w:p w14:paraId="50CB15AB" w14:textId="5BED7845" w:rsidR="00615A67" w:rsidRDefault="00A50A7E" w:rsidP="000C2207">
      <w:pPr>
        <w:jc w:val="center"/>
        <w:rPr>
          <w:rFonts w:eastAsia="Times New Roman"/>
          <w:sz w:val="22"/>
          <w:szCs w:val="22"/>
        </w:rPr>
      </w:pPr>
      <w:r>
        <w:rPr>
          <w:rFonts w:eastAsia="Times New Roman"/>
          <w:sz w:val="22"/>
          <w:szCs w:val="22"/>
        </w:rPr>
        <w:t>Figure 5.24</w:t>
      </w:r>
      <w:r w:rsidR="000C2207">
        <w:rPr>
          <w:rFonts w:eastAsia="Times New Roman"/>
          <w:sz w:val="22"/>
          <w:szCs w:val="22"/>
        </w:rPr>
        <w:t>: Senescent cell growth.</w:t>
      </w:r>
    </w:p>
    <w:p w14:paraId="2644A246" w14:textId="77777777" w:rsidR="000C2207" w:rsidRDefault="000C2207" w:rsidP="000C2207">
      <w:pPr>
        <w:jc w:val="center"/>
        <w:rPr>
          <w:rFonts w:eastAsia="Times New Roman"/>
          <w:sz w:val="22"/>
          <w:szCs w:val="22"/>
        </w:rPr>
      </w:pPr>
    </w:p>
    <w:p w14:paraId="1A0B2680" w14:textId="3AD83643" w:rsidR="00615A67" w:rsidRDefault="00615A67" w:rsidP="00FD6B37">
      <w:pPr>
        <w:rPr>
          <w:rFonts w:eastAsia="Times New Roman"/>
          <w:sz w:val="22"/>
          <w:szCs w:val="22"/>
        </w:rPr>
      </w:pPr>
      <w:r>
        <w:rPr>
          <w:rFonts w:eastAsia="Times New Roman"/>
          <w:sz w:val="22"/>
          <w:szCs w:val="22"/>
        </w:rPr>
        <w:t>For the sake of testing</w:t>
      </w:r>
      <w:r w:rsidR="00C12898">
        <w:rPr>
          <w:rFonts w:eastAsia="Times New Roman"/>
          <w:sz w:val="22"/>
          <w:szCs w:val="22"/>
        </w:rPr>
        <w:t>, a single quiescent cell</w:t>
      </w:r>
      <w:r>
        <w:rPr>
          <w:rFonts w:eastAsia="Times New Roman"/>
          <w:sz w:val="22"/>
          <w:szCs w:val="22"/>
        </w:rPr>
        <w:t xml:space="preserve"> was simulated by adapting the environment </w:t>
      </w:r>
      <w:r w:rsidR="0015270A">
        <w:rPr>
          <w:rFonts w:eastAsia="Times New Roman"/>
          <w:sz w:val="22"/>
          <w:szCs w:val="22"/>
        </w:rPr>
        <w:t>class</w:t>
      </w:r>
      <w:r w:rsidR="00C12898">
        <w:rPr>
          <w:rFonts w:eastAsia="Times New Roman"/>
          <w:sz w:val="22"/>
          <w:szCs w:val="22"/>
        </w:rPr>
        <w:t xml:space="preserve"> to allow for quiescent cells to be input from the command line</w:t>
      </w:r>
      <w:r w:rsidR="0015270A">
        <w:rPr>
          <w:rFonts w:eastAsia="Times New Roman"/>
          <w:sz w:val="22"/>
          <w:szCs w:val="22"/>
        </w:rPr>
        <w:t xml:space="preserve">. </w:t>
      </w:r>
      <w:r w:rsidR="000C2207">
        <w:rPr>
          <w:rFonts w:eastAsia="Times New Roman"/>
          <w:sz w:val="22"/>
          <w:szCs w:val="22"/>
        </w:rPr>
        <w:t xml:space="preserve">This test is to ensure that a quiescent cell will start to proliferate if there’s space. </w:t>
      </w:r>
      <w:r w:rsidR="0015270A">
        <w:rPr>
          <w:rFonts w:eastAsia="Times New Roman"/>
          <w:sz w:val="22"/>
          <w:szCs w:val="22"/>
        </w:rPr>
        <w:t xml:space="preserve">It </w:t>
      </w:r>
      <w:r w:rsidR="000C2207">
        <w:rPr>
          <w:rFonts w:eastAsia="Times New Roman"/>
          <w:sz w:val="22"/>
          <w:szCs w:val="22"/>
        </w:rPr>
        <w:t>is</w:t>
      </w:r>
      <w:r w:rsidR="0015270A">
        <w:rPr>
          <w:rFonts w:eastAsia="Times New Roman"/>
          <w:sz w:val="22"/>
          <w:szCs w:val="22"/>
        </w:rPr>
        <w:t xml:space="preserve"> expected that the cell </w:t>
      </w:r>
      <w:r w:rsidR="000C2207">
        <w:rPr>
          <w:rFonts w:eastAsia="Times New Roman"/>
          <w:sz w:val="22"/>
          <w:szCs w:val="22"/>
        </w:rPr>
        <w:t>will</w:t>
      </w:r>
      <w:r w:rsidR="0015270A">
        <w:rPr>
          <w:rFonts w:eastAsia="Times New Roman"/>
          <w:sz w:val="22"/>
          <w:szCs w:val="22"/>
        </w:rPr>
        <w:t xml:space="preserve"> swap back to a proliferating cell the next iteration due to the lack of external pressures as explained </w:t>
      </w:r>
      <w:r w:rsidR="0015270A" w:rsidRPr="00F07D0C">
        <w:rPr>
          <w:rFonts w:eastAsia="Times New Roman"/>
          <w:sz w:val="22"/>
          <w:szCs w:val="22"/>
        </w:rPr>
        <w:t>in [4].</w:t>
      </w:r>
    </w:p>
    <w:p w14:paraId="2F683D74" w14:textId="77777777" w:rsidR="0015270A" w:rsidRDefault="0015270A">
      <w:pPr>
        <w:rPr>
          <w:rFonts w:eastAsia="Times New Roman"/>
          <w:sz w:val="22"/>
          <w:szCs w:val="22"/>
        </w:rPr>
      </w:pPr>
    </w:p>
    <w:p w14:paraId="5AB369E7" w14:textId="07B43076" w:rsidR="00750190" w:rsidRDefault="00615A67" w:rsidP="00EB2A20">
      <w:pPr>
        <w:jc w:val="center"/>
        <w:rPr>
          <w:rFonts w:eastAsia="Times New Roman"/>
          <w:sz w:val="22"/>
          <w:szCs w:val="22"/>
        </w:rPr>
      </w:pPr>
      <w:r>
        <w:rPr>
          <w:rFonts w:eastAsia="Times New Roman"/>
          <w:noProof/>
          <w:sz w:val="22"/>
          <w:szCs w:val="22"/>
        </w:rPr>
        <w:drawing>
          <wp:inline distT="0" distB="0" distL="0" distR="0" wp14:anchorId="26B3D8F0" wp14:editId="603CCC96">
            <wp:extent cx="3579948" cy="1789776"/>
            <wp:effectExtent l="0" t="0" r="1905" b="0"/>
            <wp:docPr id="48" name="Picture 48" descr="code_images/QcProlifera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de_images/QcProliferating.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24988" cy="1812293"/>
                    </a:xfrm>
                    <a:prstGeom prst="rect">
                      <a:avLst/>
                    </a:prstGeom>
                    <a:noFill/>
                    <a:ln>
                      <a:noFill/>
                    </a:ln>
                  </pic:spPr>
                </pic:pic>
              </a:graphicData>
            </a:graphic>
          </wp:inline>
        </w:drawing>
      </w:r>
    </w:p>
    <w:p w14:paraId="728C9112" w14:textId="5F140304" w:rsidR="00BF0D9A" w:rsidRDefault="00A50A7E" w:rsidP="00EB2A20">
      <w:pPr>
        <w:jc w:val="center"/>
        <w:rPr>
          <w:rFonts w:eastAsia="Times New Roman"/>
          <w:sz w:val="22"/>
          <w:szCs w:val="22"/>
        </w:rPr>
      </w:pPr>
      <w:r>
        <w:rPr>
          <w:rFonts w:eastAsia="Times New Roman"/>
          <w:sz w:val="22"/>
          <w:szCs w:val="22"/>
        </w:rPr>
        <w:t>Figure 5.25</w:t>
      </w:r>
      <w:r w:rsidR="00BF0D9A">
        <w:rPr>
          <w:rFonts w:eastAsia="Times New Roman"/>
          <w:sz w:val="22"/>
          <w:szCs w:val="22"/>
        </w:rPr>
        <w:t>: Quiescent cell starting to proliferate.</w:t>
      </w:r>
    </w:p>
    <w:p w14:paraId="1425651D" w14:textId="77777777" w:rsidR="0033602A" w:rsidRDefault="0033602A">
      <w:pPr>
        <w:rPr>
          <w:rFonts w:eastAsia="Times New Roman"/>
          <w:sz w:val="22"/>
          <w:szCs w:val="22"/>
        </w:rPr>
      </w:pPr>
    </w:p>
    <w:p w14:paraId="32B4FA3C" w14:textId="3DBE2955" w:rsidR="006411D1" w:rsidRDefault="006411D1" w:rsidP="00FD6B37">
      <w:pPr>
        <w:rPr>
          <w:rFonts w:eastAsia="Times New Roman"/>
          <w:sz w:val="22"/>
          <w:szCs w:val="22"/>
        </w:rPr>
      </w:pPr>
      <w:r>
        <w:rPr>
          <w:rFonts w:eastAsia="Times New Roman"/>
          <w:sz w:val="22"/>
          <w:szCs w:val="22"/>
        </w:rPr>
        <w:t>Following</w:t>
      </w:r>
      <w:r w:rsidR="00953851">
        <w:rPr>
          <w:rFonts w:eastAsia="Times New Roman"/>
          <w:sz w:val="22"/>
          <w:szCs w:val="22"/>
        </w:rPr>
        <w:t>,</w:t>
      </w:r>
      <w:r>
        <w:rPr>
          <w:rFonts w:eastAsia="Times New Roman"/>
          <w:sz w:val="22"/>
          <w:szCs w:val="22"/>
        </w:rPr>
        <w:t xml:space="preserve"> it was tested to see if the QC would correctly differentiate into a SC (before turning into a PC) if it was at its maximum </w:t>
      </w:r>
      <w:r w:rsidR="00BF0D9A">
        <w:rPr>
          <w:rFonts w:eastAsia="Times New Roman"/>
          <w:sz w:val="22"/>
          <w:szCs w:val="22"/>
        </w:rPr>
        <w:t>age</w:t>
      </w:r>
      <w:r>
        <w:rPr>
          <w:rFonts w:eastAsia="Times New Roman"/>
          <w:sz w:val="22"/>
          <w:szCs w:val="22"/>
        </w:rPr>
        <w:t>. This initially brought up an error in the program where due to the lack of surrounding neighbours and being at max stage</w:t>
      </w:r>
      <w:r w:rsidR="00BF0D9A">
        <w:rPr>
          <w:rFonts w:eastAsia="Times New Roman"/>
          <w:sz w:val="22"/>
          <w:szCs w:val="22"/>
        </w:rPr>
        <w:t xml:space="preserve"> the cell passed the conditions </w:t>
      </w:r>
      <w:r w:rsidR="00D1334B">
        <w:rPr>
          <w:rFonts w:eastAsia="Times New Roman"/>
          <w:sz w:val="22"/>
          <w:szCs w:val="22"/>
        </w:rPr>
        <w:t xml:space="preserve">required </w:t>
      </w:r>
      <w:r w:rsidR="00BF0D9A">
        <w:rPr>
          <w:rFonts w:eastAsia="Times New Roman"/>
          <w:sz w:val="22"/>
          <w:szCs w:val="22"/>
        </w:rPr>
        <w:t>for both turning senescent and quiescent. T</w:t>
      </w:r>
      <w:r>
        <w:rPr>
          <w:rFonts w:eastAsia="Times New Roman"/>
          <w:sz w:val="22"/>
          <w:szCs w:val="22"/>
        </w:rPr>
        <w:t xml:space="preserve">he program first </w:t>
      </w:r>
      <w:r w:rsidR="00BF0D9A">
        <w:rPr>
          <w:rFonts w:eastAsia="Times New Roman"/>
          <w:sz w:val="22"/>
          <w:szCs w:val="22"/>
        </w:rPr>
        <w:t>removed</w:t>
      </w:r>
      <w:r>
        <w:rPr>
          <w:rFonts w:eastAsia="Times New Roman"/>
          <w:sz w:val="22"/>
          <w:szCs w:val="22"/>
        </w:rPr>
        <w:t xml:space="preserve"> the QC and initialise a new SC but would then go onto </w:t>
      </w:r>
      <w:r w:rsidR="00BF0D9A">
        <w:rPr>
          <w:rFonts w:eastAsia="Times New Roman"/>
          <w:sz w:val="22"/>
          <w:szCs w:val="22"/>
        </w:rPr>
        <w:t>remove</w:t>
      </w:r>
      <w:r>
        <w:rPr>
          <w:rFonts w:eastAsia="Times New Roman"/>
          <w:sz w:val="22"/>
          <w:szCs w:val="22"/>
        </w:rPr>
        <w:t xml:space="preserve"> the SC and initialise a new PC in the same itera</w:t>
      </w:r>
      <w:r w:rsidR="00694D7A">
        <w:rPr>
          <w:rFonts w:eastAsia="Times New Roman"/>
          <w:sz w:val="22"/>
          <w:szCs w:val="22"/>
        </w:rPr>
        <w:t xml:space="preserve">tion. This was due to a missing continue </w:t>
      </w:r>
      <w:r>
        <w:rPr>
          <w:rFonts w:eastAsia="Times New Roman"/>
          <w:sz w:val="22"/>
          <w:szCs w:val="22"/>
        </w:rPr>
        <w:t>statement</w:t>
      </w:r>
      <w:r w:rsidR="00694D7A">
        <w:rPr>
          <w:rFonts w:eastAsia="Times New Roman"/>
          <w:sz w:val="22"/>
          <w:szCs w:val="22"/>
        </w:rPr>
        <w:t>s</w:t>
      </w:r>
      <w:r>
        <w:rPr>
          <w:rFonts w:eastAsia="Times New Roman"/>
          <w:sz w:val="22"/>
          <w:szCs w:val="22"/>
        </w:rPr>
        <w:t xml:space="preserve"> in </w:t>
      </w:r>
      <w:r w:rsidR="00D1334B">
        <w:rPr>
          <w:rFonts w:eastAsia="Times New Roman"/>
          <w:sz w:val="22"/>
          <w:szCs w:val="22"/>
        </w:rPr>
        <w:t xml:space="preserve">the </w:t>
      </w:r>
      <w:r>
        <w:rPr>
          <w:rFonts w:eastAsia="Times New Roman"/>
          <w:sz w:val="22"/>
          <w:szCs w:val="22"/>
        </w:rPr>
        <w:t>agent solve</w:t>
      </w:r>
      <w:r w:rsidR="00223640">
        <w:rPr>
          <w:rFonts w:eastAsia="Times New Roman"/>
          <w:sz w:val="22"/>
          <w:szCs w:val="22"/>
        </w:rPr>
        <w:t xml:space="preserve"> </w:t>
      </w:r>
      <w:r w:rsidR="00B30411">
        <w:rPr>
          <w:rFonts w:eastAsia="Times New Roman"/>
          <w:sz w:val="22"/>
          <w:szCs w:val="22"/>
        </w:rPr>
        <w:t>function</w:t>
      </w:r>
      <w:r w:rsidR="001F3D6C">
        <w:rPr>
          <w:rFonts w:eastAsia="Times New Roman"/>
          <w:sz w:val="22"/>
          <w:szCs w:val="22"/>
        </w:rPr>
        <w:t xml:space="preserve"> </w:t>
      </w:r>
      <w:r w:rsidR="00223640">
        <w:rPr>
          <w:rFonts w:eastAsia="Times New Roman"/>
          <w:sz w:val="22"/>
          <w:szCs w:val="22"/>
        </w:rPr>
        <w:t>and has now been fixed as shown below</w:t>
      </w:r>
      <w:r>
        <w:rPr>
          <w:rFonts w:eastAsia="Times New Roman"/>
          <w:sz w:val="22"/>
          <w:szCs w:val="22"/>
        </w:rPr>
        <w:t>.</w:t>
      </w:r>
    </w:p>
    <w:p w14:paraId="0006F3E7" w14:textId="77777777" w:rsidR="004A0279" w:rsidRDefault="004A0279">
      <w:pPr>
        <w:rPr>
          <w:rFonts w:eastAsia="Times New Roman"/>
          <w:sz w:val="22"/>
          <w:szCs w:val="22"/>
        </w:rPr>
      </w:pPr>
    </w:p>
    <w:p w14:paraId="25C79F11" w14:textId="1582A4FC" w:rsidR="004A0279" w:rsidRDefault="00223640" w:rsidP="00EA22A3">
      <w:pPr>
        <w:jc w:val="center"/>
        <w:rPr>
          <w:rFonts w:eastAsia="Times New Roman"/>
          <w:sz w:val="22"/>
          <w:szCs w:val="22"/>
        </w:rPr>
      </w:pPr>
      <w:r>
        <w:rPr>
          <w:rFonts w:eastAsia="Times New Roman"/>
          <w:noProof/>
          <w:sz w:val="22"/>
          <w:szCs w:val="22"/>
        </w:rPr>
        <w:drawing>
          <wp:inline distT="0" distB="0" distL="0" distR="0" wp14:anchorId="1C5F67C2" wp14:editId="6CBA2840">
            <wp:extent cx="3503930" cy="1751771"/>
            <wp:effectExtent l="0" t="0" r="1270" b="1270"/>
            <wp:docPr id="49" name="Picture 49" descr="../../../../../../../Downloads/pjimag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wnloads/pjimage.j"/>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27837" cy="1763723"/>
                    </a:xfrm>
                    <a:prstGeom prst="rect">
                      <a:avLst/>
                    </a:prstGeom>
                    <a:noFill/>
                    <a:ln>
                      <a:noFill/>
                    </a:ln>
                  </pic:spPr>
                </pic:pic>
              </a:graphicData>
            </a:graphic>
          </wp:inline>
        </w:drawing>
      </w:r>
    </w:p>
    <w:p w14:paraId="44C919B3" w14:textId="19EB7A8C" w:rsidR="009D6B89" w:rsidRDefault="00A50A7E" w:rsidP="00EA22A3">
      <w:pPr>
        <w:jc w:val="center"/>
        <w:rPr>
          <w:rFonts w:eastAsia="Times New Roman"/>
          <w:sz w:val="22"/>
          <w:szCs w:val="22"/>
        </w:rPr>
      </w:pPr>
      <w:r>
        <w:rPr>
          <w:rFonts w:eastAsia="Times New Roman"/>
          <w:sz w:val="22"/>
          <w:szCs w:val="22"/>
        </w:rPr>
        <w:t>Figure 5.26</w:t>
      </w:r>
      <w:r w:rsidR="009D6B89">
        <w:rPr>
          <w:rFonts w:eastAsia="Times New Roman"/>
          <w:sz w:val="22"/>
          <w:szCs w:val="22"/>
        </w:rPr>
        <w:t>: Quiescent cell turning senescent.</w:t>
      </w:r>
    </w:p>
    <w:p w14:paraId="1ABCE508" w14:textId="77777777" w:rsidR="000844D5" w:rsidRDefault="000844D5">
      <w:pPr>
        <w:rPr>
          <w:rFonts w:eastAsia="Times New Roman"/>
          <w:sz w:val="22"/>
          <w:szCs w:val="22"/>
        </w:rPr>
      </w:pPr>
    </w:p>
    <w:p w14:paraId="7A82A00B" w14:textId="3E73281A" w:rsidR="00950D7A" w:rsidRPr="009C3727" w:rsidRDefault="00FD6B37" w:rsidP="00FD6B37">
      <w:pPr>
        <w:pStyle w:val="Heading1"/>
      </w:pPr>
      <w:bookmarkStart w:id="253" w:name="_Toc513099427"/>
      <w:commentRangeStart w:id="254"/>
      <w:r>
        <w:lastRenderedPageBreak/>
        <w:t xml:space="preserve">6 </w:t>
      </w:r>
      <w:r w:rsidR="00950D7A" w:rsidRPr="009C3727">
        <w:t>Results and Discussion</w:t>
      </w:r>
      <w:bookmarkEnd w:id="253"/>
      <w:commentRangeEnd w:id="254"/>
      <w:r w:rsidR="0056699E">
        <w:rPr>
          <w:rStyle w:val="CommentReference"/>
          <w:b w:val="0"/>
          <w:bCs w:val="0"/>
          <w:kern w:val="0"/>
        </w:rPr>
        <w:commentReference w:id="254"/>
      </w:r>
    </w:p>
    <w:p w14:paraId="42A9032E" w14:textId="77777777" w:rsidR="002E3764" w:rsidRPr="009C3727" w:rsidRDefault="002E3764" w:rsidP="002E3764">
      <w:pPr>
        <w:rPr>
          <w:rFonts w:eastAsia="Times New Roman"/>
          <w:b/>
          <w:sz w:val="22"/>
          <w:szCs w:val="22"/>
        </w:rPr>
      </w:pPr>
    </w:p>
    <w:p w14:paraId="24F87CE5" w14:textId="53088058" w:rsidR="00995B45" w:rsidRPr="009C3727" w:rsidRDefault="00995B45" w:rsidP="00FD6B37">
      <w:pPr>
        <w:rPr>
          <w:rFonts w:eastAsia="Times New Roman"/>
          <w:sz w:val="22"/>
          <w:szCs w:val="22"/>
        </w:rPr>
      </w:pPr>
      <w:r w:rsidRPr="009C3727">
        <w:rPr>
          <w:rFonts w:eastAsia="Times New Roman"/>
          <w:sz w:val="22"/>
          <w:szCs w:val="22"/>
        </w:rPr>
        <w:t>All simulations were run on a 2015 15” mac book pro with a 2.8GHz Intel core i7 processor and 16GB 1600MHz DDR3 memory</w:t>
      </w:r>
      <w:r w:rsidR="00DF77E5">
        <w:rPr>
          <w:rFonts w:eastAsia="Times New Roman"/>
          <w:sz w:val="22"/>
          <w:szCs w:val="22"/>
        </w:rPr>
        <w:t xml:space="preserve"> and a </w:t>
      </w:r>
      <w:r w:rsidR="00D6226A">
        <w:rPr>
          <w:rFonts w:eastAsia="Times New Roman"/>
          <w:sz w:val="22"/>
          <w:szCs w:val="22"/>
        </w:rPr>
        <w:t xml:space="preserve">MSI GT70 with a 2.4GHz Intel core i7 processor and 16GB DDR3 memory. The software developed in Chapter 5 </w:t>
      </w:r>
      <w:r w:rsidR="00555645">
        <w:rPr>
          <w:rFonts w:eastAsia="Times New Roman"/>
          <w:sz w:val="22"/>
          <w:szCs w:val="22"/>
        </w:rPr>
        <w:t xml:space="preserve">and all simulations run </w:t>
      </w:r>
      <w:r w:rsidR="00D6226A">
        <w:rPr>
          <w:rFonts w:eastAsia="Times New Roman"/>
          <w:sz w:val="22"/>
          <w:szCs w:val="22"/>
        </w:rPr>
        <w:t xml:space="preserve">can be found on GitHub at: </w:t>
      </w:r>
      <w:r w:rsidR="00C016B3" w:rsidRPr="00C016B3">
        <w:rPr>
          <w:rFonts w:eastAsia="Times New Roman"/>
          <w:sz w:val="22"/>
          <w:szCs w:val="22"/>
        </w:rPr>
        <w:t>https://github.com/HarrisonCooper/dissertation</w:t>
      </w:r>
      <w:r w:rsidR="00D6226A">
        <w:rPr>
          <w:rFonts w:eastAsia="Times New Roman"/>
          <w:sz w:val="22"/>
          <w:szCs w:val="22"/>
        </w:rPr>
        <w:t>.</w:t>
      </w:r>
      <w:r w:rsidR="00C016B3">
        <w:rPr>
          <w:rFonts w:eastAsia="Times New Roman"/>
          <w:sz w:val="22"/>
          <w:szCs w:val="22"/>
        </w:rPr>
        <w:t xml:space="preserve"> In all simulations, green circles are senescent agents, blue circles are quiescent agents, and red circles are proliferating agents.</w:t>
      </w:r>
    </w:p>
    <w:p w14:paraId="6BDC1948" w14:textId="77777777" w:rsidR="00995B45" w:rsidRPr="009C3727" w:rsidRDefault="00995B45" w:rsidP="002E3764">
      <w:pPr>
        <w:rPr>
          <w:rFonts w:eastAsia="Times New Roman"/>
          <w:b/>
          <w:sz w:val="22"/>
          <w:szCs w:val="22"/>
        </w:rPr>
      </w:pPr>
    </w:p>
    <w:p w14:paraId="4AA004C1" w14:textId="42A5A1D5" w:rsidR="00FD6B37" w:rsidRPr="00FD6B37" w:rsidRDefault="00FD6B37" w:rsidP="00FD6B37">
      <w:pPr>
        <w:pStyle w:val="Heading2"/>
        <w:rPr>
          <w:rFonts w:ascii="Times New Roman" w:eastAsia="Times New Roman" w:hAnsi="Times New Roman" w:cs="Times New Roman"/>
          <w:color w:val="auto"/>
        </w:rPr>
      </w:pPr>
      <w:bookmarkStart w:id="255" w:name="_Toc513099428"/>
      <w:r w:rsidRPr="00FD6B37">
        <w:rPr>
          <w:rFonts w:ascii="Times New Roman" w:eastAsia="Times New Roman" w:hAnsi="Times New Roman" w:cs="Times New Roman"/>
          <w:color w:val="auto"/>
        </w:rPr>
        <w:t xml:space="preserve">6.1 </w:t>
      </w:r>
      <w:r w:rsidR="00121C18" w:rsidRPr="00FD6B37">
        <w:rPr>
          <w:rFonts w:ascii="Times New Roman" w:eastAsia="Times New Roman" w:hAnsi="Times New Roman" w:cs="Times New Roman"/>
          <w:color w:val="auto"/>
        </w:rPr>
        <w:t xml:space="preserve">Main </w:t>
      </w:r>
      <w:r w:rsidR="002E3764" w:rsidRPr="00FD6B37">
        <w:rPr>
          <w:rFonts w:ascii="Times New Roman" w:eastAsia="Times New Roman" w:hAnsi="Times New Roman" w:cs="Times New Roman"/>
          <w:color w:val="auto"/>
        </w:rPr>
        <w:t>Simulation Results</w:t>
      </w:r>
      <w:bookmarkEnd w:id="255"/>
    </w:p>
    <w:p w14:paraId="1EA3411D" w14:textId="673E4BA8" w:rsidR="002E3764" w:rsidRPr="007B235B" w:rsidRDefault="002C0EF7" w:rsidP="00FD6B37">
      <w:pPr>
        <w:pStyle w:val="ListParagraph"/>
        <w:ind w:left="0"/>
        <w:rPr>
          <w:rFonts w:ascii="Times New Roman" w:eastAsia="Times New Roman" w:hAnsi="Times New Roman" w:cs="Times New Roman"/>
          <w:b/>
          <w:sz w:val="22"/>
          <w:szCs w:val="22"/>
        </w:rPr>
      </w:pPr>
      <w:r>
        <w:rPr>
          <w:rFonts w:ascii="Times New Roman" w:eastAsia="Times New Roman" w:hAnsi="Times New Roman" w:cs="Times New Roman"/>
          <w:b/>
          <w:sz w:val="22"/>
          <w:szCs w:val="22"/>
        </w:rPr>
        <w:br/>
      </w:r>
      <w:r>
        <w:rPr>
          <w:rFonts w:ascii="Times New Roman" w:eastAsia="Times New Roman" w:hAnsi="Times New Roman" w:cs="Times New Roman"/>
          <w:sz w:val="22"/>
          <w:szCs w:val="22"/>
        </w:rPr>
        <w:t>Following Chapter 4.5</w:t>
      </w:r>
      <w:r w:rsidR="00753F56">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several simulations with the same starting conditions were run to provide a statistically accurate representation of the emergent behaviours </w:t>
      </w:r>
      <w:r w:rsidR="00540D18">
        <w:rPr>
          <w:rFonts w:ascii="Times New Roman" w:eastAsia="Times New Roman" w:hAnsi="Times New Roman" w:cs="Times New Roman"/>
          <w:sz w:val="22"/>
          <w:szCs w:val="22"/>
        </w:rPr>
        <w:t>for</w:t>
      </w:r>
      <w:r>
        <w:rPr>
          <w:rFonts w:ascii="Times New Roman" w:eastAsia="Times New Roman" w:hAnsi="Times New Roman" w:cs="Times New Roman"/>
          <w:sz w:val="22"/>
          <w:szCs w:val="22"/>
        </w:rPr>
        <w:t xml:space="preserve"> the stochastic ABM</w:t>
      </w:r>
      <w:r w:rsidR="00B0424D">
        <w:rPr>
          <w:rFonts w:ascii="Times New Roman" w:eastAsia="Times New Roman" w:hAnsi="Times New Roman" w:cs="Times New Roman"/>
          <w:sz w:val="22"/>
          <w:szCs w:val="22"/>
        </w:rPr>
        <w:t xml:space="preserve"> produced</w:t>
      </w:r>
      <w:r>
        <w:rPr>
          <w:rFonts w:ascii="Times New Roman" w:eastAsia="Times New Roman" w:hAnsi="Times New Roman" w:cs="Times New Roman"/>
          <w:sz w:val="22"/>
          <w:szCs w:val="22"/>
        </w:rPr>
        <w:t xml:space="preserve">. However, due to time complexity issues it was not possible to accurately </w:t>
      </w:r>
      <w:r w:rsidR="00540D18">
        <w:rPr>
          <w:rFonts w:ascii="Times New Roman" w:eastAsia="Times New Roman" w:hAnsi="Times New Roman" w:cs="Times New Roman"/>
          <w:sz w:val="22"/>
          <w:szCs w:val="22"/>
        </w:rPr>
        <w:t>copy</w:t>
      </w:r>
      <w:r>
        <w:rPr>
          <w:rFonts w:ascii="Times New Roman" w:eastAsia="Times New Roman" w:hAnsi="Times New Roman" w:cs="Times New Roman"/>
          <w:sz w:val="22"/>
          <w:szCs w:val="22"/>
        </w:rPr>
        <w:t xml:space="preserve"> the process in [</w:t>
      </w:r>
      <w:r w:rsidR="00F07D0C" w:rsidRPr="00F07D0C">
        <w:rPr>
          <w:rFonts w:ascii="Times New Roman" w:eastAsia="Times New Roman" w:hAnsi="Times New Roman" w:cs="Times New Roman"/>
          <w:sz w:val="22"/>
          <w:szCs w:val="22"/>
        </w:rPr>
        <w:t>27</w:t>
      </w:r>
      <w:r>
        <w:rPr>
          <w:rFonts w:ascii="Times New Roman" w:eastAsia="Times New Roman" w:hAnsi="Times New Roman" w:cs="Times New Roman"/>
          <w:sz w:val="22"/>
          <w:szCs w:val="22"/>
        </w:rPr>
        <w:t>] where they used a 1mm</w:t>
      </w:r>
      <w:r>
        <w:rPr>
          <w:rFonts w:ascii="Times New Roman" w:eastAsia="Times New Roman" w:hAnsi="Times New Roman" w:cs="Times New Roman"/>
          <w:sz w:val="22"/>
          <w:szCs w:val="22"/>
          <w:vertAlign w:val="superscript"/>
        </w:rPr>
        <w:t>2</w:t>
      </w:r>
      <w:r>
        <w:rPr>
          <w:rFonts w:ascii="Times New Roman" w:eastAsia="Times New Roman" w:hAnsi="Times New Roman" w:cs="Times New Roman"/>
          <w:sz w:val="22"/>
          <w:szCs w:val="22"/>
        </w:rPr>
        <w:t xml:space="preserve"> area of </w:t>
      </w:r>
      <w:r w:rsidR="00540D18">
        <w:rPr>
          <w:rFonts w:ascii="Times New Roman" w:eastAsia="Times New Roman" w:hAnsi="Times New Roman" w:cs="Times New Roman"/>
          <w:sz w:val="22"/>
          <w:szCs w:val="22"/>
        </w:rPr>
        <w:t xml:space="preserve">endothelial </w:t>
      </w:r>
      <w:r>
        <w:rPr>
          <w:rFonts w:ascii="Times New Roman" w:eastAsia="Times New Roman" w:hAnsi="Times New Roman" w:cs="Times New Roman"/>
          <w:sz w:val="22"/>
          <w:szCs w:val="22"/>
        </w:rPr>
        <w:t>cells and a wound 400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m wide. Instead most simulations were run at 500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m</w:t>
      </w:r>
      <w:r>
        <w:rPr>
          <w:rFonts w:ascii="Times New Roman" w:eastAsia="Times New Roman" w:hAnsi="Times New Roman" w:cs="Times New Roman"/>
          <w:sz w:val="22"/>
          <w:szCs w:val="22"/>
          <w:vertAlign w:val="superscript"/>
        </w:rPr>
        <w:t>2</w:t>
      </w:r>
      <w:r>
        <w:rPr>
          <w:rFonts w:ascii="Times New Roman" w:eastAsia="Times New Roman" w:hAnsi="Times New Roman" w:cs="Times New Roman"/>
          <w:sz w:val="22"/>
          <w:szCs w:val="22"/>
        </w:rPr>
        <w:t xml:space="preserve"> with a wound size of 200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 xml:space="preserve">m, </w:t>
      </w:r>
      <w:r w:rsidR="00540D18">
        <w:rPr>
          <w:rFonts w:ascii="Times New Roman" w:eastAsia="Times New Roman" w:hAnsi="Times New Roman" w:cs="Times New Roman"/>
          <w:sz w:val="22"/>
          <w:szCs w:val="22"/>
        </w:rPr>
        <w:t xml:space="preserve">generally producing </w:t>
      </w:r>
      <w:r>
        <w:rPr>
          <w:rFonts w:ascii="Times New Roman" w:eastAsia="Times New Roman" w:hAnsi="Times New Roman" w:cs="Times New Roman"/>
          <w:sz w:val="22"/>
          <w:szCs w:val="22"/>
        </w:rPr>
        <w:t xml:space="preserve">around </w:t>
      </w:r>
      <w:r w:rsidR="00B0424D">
        <w:rPr>
          <w:rFonts w:ascii="Times New Roman" w:eastAsia="Times New Roman" w:hAnsi="Times New Roman" w:cs="Times New Roman"/>
          <w:sz w:val="22"/>
          <w:szCs w:val="22"/>
        </w:rPr>
        <w:t>800 agents</w:t>
      </w:r>
      <w:r>
        <w:rPr>
          <w:rFonts w:ascii="Times New Roman" w:eastAsia="Times New Roman" w:hAnsi="Times New Roman" w:cs="Times New Roman"/>
          <w:sz w:val="22"/>
          <w:szCs w:val="22"/>
        </w:rPr>
        <w:t xml:space="preserve">, requiring between 90 and 150 minutes </w:t>
      </w:r>
      <w:r w:rsidR="00B0424D">
        <w:rPr>
          <w:rFonts w:ascii="Times New Roman" w:eastAsia="Times New Roman" w:hAnsi="Times New Roman" w:cs="Times New Roman"/>
          <w:sz w:val="22"/>
          <w:szCs w:val="22"/>
        </w:rPr>
        <w:t>to complete. One simulation has been run with the same dimensions as [</w:t>
      </w:r>
      <w:r w:rsidR="00505C2B" w:rsidRPr="00505C2B">
        <w:rPr>
          <w:rFonts w:ascii="Times New Roman" w:eastAsia="Times New Roman" w:hAnsi="Times New Roman" w:cs="Times New Roman"/>
          <w:sz w:val="22"/>
          <w:szCs w:val="22"/>
        </w:rPr>
        <w:t>27</w:t>
      </w:r>
      <w:r w:rsidR="00B0424D">
        <w:rPr>
          <w:rFonts w:ascii="Times New Roman" w:eastAsia="Times New Roman" w:hAnsi="Times New Roman" w:cs="Times New Roman"/>
          <w:sz w:val="22"/>
          <w:szCs w:val="22"/>
        </w:rPr>
        <w:t xml:space="preserve">], </w:t>
      </w:r>
      <w:r w:rsidR="00DC52DE">
        <w:rPr>
          <w:rFonts w:ascii="Times New Roman" w:eastAsia="Times New Roman" w:hAnsi="Times New Roman" w:cs="Times New Roman"/>
          <w:sz w:val="22"/>
          <w:szCs w:val="22"/>
        </w:rPr>
        <w:t>taking</w:t>
      </w:r>
      <w:r w:rsidR="00B0424D">
        <w:rPr>
          <w:rFonts w:ascii="Times New Roman" w:eastAsia="Times New Roman" w:hAnsi="Times New Roman" w:cs="Times New Roman"/>
          <w:sz w:val="22"/>
          <w:szCs w:val="22"/>
        </w:rPr>
        <w:t xml:space="preserve"> 1,800 minutes to run due to simulating </w:t>
      </w:r>
      <w:r w:rsidR="00C13F64">
        <w:rPr>
          <w:rFonts w:ascii="Times New Roman" w:eastAsia="Times New Roman" w:hAnsi="Times New Roman" w:cs="Times New Roman"/>
          <w:sz w:val="22"/>
          <w:szCs w:val="22"/>
        </w:rPr>
        <w:t>3,433</w:t>
      </w:r>
      <w:r w:rsidR="00B0424D">
        <w:rPr>
          <w:rFonts w:ascii="Times New Roman" w:eastAsia="Times New Roman" w:hAnsi="Times New Roman" w:cs="Times New Roman"/>
          <w:sz w:val="22"/>
          <w:szCs w:val="22"/>
        </w:rPr>
        <w:t xml:space="preserve"> agents.</w:t>
      </w:r>
    </w:p>
    <w:p w14:paraId="14193650" w14:textId="4EFDAA96" w:rsidR="007B235B" w:rsidRPr="00FD6B37" w:rsidRDefault="007B235B" w:rsidP="00FD6B37">
      <w:pPr>
        <w:rPr>
          <w:rFonts w:eastAsia="Times New Roman"/>
          <w:sz w:val="22"/>
          <w:szCs w:val="22"/>
        </w:rPr>
      </w:pPr>
      <w:r w:rsidRPr="00FD6B37">
        <w:rPr>
          <w:rFonts w:eastAsia="Times New Roman"/>
          <w:sz w:val="22"/>
          <w:szCs w:val="22"/>
        </w:rPr>
        <w:t>The time st</w:t>
      </w:r>
      <w:r w:rsidR="00810C35" w:rsidRPr="00FD6B37">
        <w:rPr>
          <w:rFonts w:eastAsia="Times New Roman"/>
          <w:sz w:val="22"/>
          <w:szCs w:val="22"/>
        </w:rPr>
        <w:t xml:space="preserve">ep of each iteration is 6 hours and each simulation was initialised with 50 proliferating cells and a varying </w:t>
      </w:r>
      <w:r w:rsidR="004920DC" w:rsidRPr="00FD6B37">
        <w:rPr>
          <w:rFonts w:eastAsia="Times New Roman"/>
          <w:sz w:val="22"/>
          <w:szCs w:val="22"/>
        </w:rPr>
        <w:t>number</w:t>
      </w:r>
      <w:r w:rsidR="00810C35" w:rsidRPr="00FD6B37">
        <w:rPr>
          <w:rFonts w:eastAsia="Times New Roman"/>
          <w:sz w:val="22"/>
          <w:szCs w:val="22"/>
        </w:rPr>
        <w:t xml:space="preserve"> of senescent cells to achieve the desired percentage senescence at confluence. </w:t>
      </w:r>
      <w:r w:rsidR="005C0E5F">
        <w:rPr>
          <w:rFonts w:eastAsia="Times New Roman"/>
          <w:sz w:val="22"/>
          <w:szCs w:val="22"/>
        </w:rPr>
        <w:t xml:space="preserve"> Results are in Appendix Tables A.1 to Table A.</w:t>
      </w:r>
      <w:r w:rsidR="00550F08">
        <w:rPr>
          <w:rFonts w:eastAsia="Times New Roman"/>
          <w:sz w:val="22"/>
          <w:szCs w:val="22"/>
        </w:rPr>
        <w:t>6.</w:t>
      </w:r>
    </w:p>
    <w:p w14:paraId="548DF8E0" w14:textId="1B5D8A64" w:rsidR="00B0424D" w:rsidRDefault="009F4FC5" w:rsidP="009F4FC5">
      <w:pPr>
        <w:jc w:val="center"/>
        <w:rPr>
          <w:rFonts w:eastAsia="Times New Roman"/>
          <w:sz w:val="22"/>
          <w:szCs w:val="22"/>
        </w:rPr>
      </w:pPr>
      <w:r>
        <w:rPr>
          <w:rFonts w:eastAsia="Times New Roman"/>
          <w:noProof/>
          <w:sz w:val="22"/>
          <w:szCs w:val="22"/>
        </w:rPr>
        <w:lastRenderedPageBreak/>
        <w:drawing>
          <wp:inline distT="0" distB="0" distL="0" distR="0" wp14:anchorId="1696CDF6" wp14:editId="6ECA56B6">
            <wp:extent cx="4643115" cy="3487106"/>
            <wp:effectExtent l="0" t="0" r="5715" b="0"/>
            <wp:docPr id="63" name="Picture 63" descr="Results%20Image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esults%20Images/Figure_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9282" cy="3514268"/>
                    </a:xfrm>
                    <a:prstGeom prst="rect">
                      <a:avLst/>
                    </a:prstGeom>
                    <a:noFill/>
                    <a:ln>
                      <a:noFill/>
                    </a:ln>
                  </pic:spPr>
                </pic:pic>
              </a:graphicData>
            </a:graphic>
          </wp:inline>
        </w:drawing>
      </w:r>
      <w:r w:rsidR="00F44BA6">
        <w:rPr>
          <w:rFonts w:eastAsia="Times New Roman"/>
          <w:noProof/>
          <w:sz w:val="22"/>
          <w:szCs w:val="22"/>
        </w:rPr>
        <w:drawing>
          <wp:inline distT="0" distB="0" distL="0" distR="0" wp14:anchorId="5608F2AE" wp14:editId="0F5879DB">
            <wp:extent cx="4598492" cy="3446956"/>
            <wp:effectExtent l="0" t="0" r="0" b="7620"/>
            <wp:docPr id="78" name="Picture 78" descr="Results%20Images/TimeToHeal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sults%20Images/TimeToHealRaw.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45276" cy="3482024"/>
                    </a:xfrm>
                    <a:prstGeom prst="rect">
                      <a:avLst/>
                    </a:prstGeom>
                    <a:noFill/>
                    <a:ln>
                      <a:noFill/>
                    </a:ln>
                  </pic:spPr>
                </pic:pic>
              </a:graphicData>
            </a:graphic>
          </wp:inline>
        </w:drawing>
      </w:r>
    </w:p>
    <w:p w14:paraId="1C2111E2" w14:textId="35DE3B75" w:rsidR="00BA1599" w:rsidRDefault="00F54235" w:rsidP="00B0424D">
      <w:pPr>
        <w:rPr>
          <w:rFonts w:eastAsia="Times New Roman"/>
          <w:sz w:val="22"/>
          <w:szCs w:val="22"/>
        </w:rPr>
      </w:pPr>
      <w:bookmarkStart w:id="256" w:name="OLE_LINK19"/>
      <w:bookmarkStart w:id="257" w:name="OLE_LINK20"/>
      <w:r>
        <w:rPr>
          <w:rFonts w:eastAsia="Times New Roman"/>
          <w:sz w:val="22"/>
          <w:szCs w:val="22"/>
        </w:rPr>
        <w:t>Figure 6.1: Time for 200</w:t>
      </w:r>
      <w:r>
        <w:rPr>
          <w:rFonts w:eastAsia="Times New Roman"/>
          <w:sz w:val="22"/>
          <w:szCs w:val="22"/>
        </w:rPr>
        <w:sym w:font="Symbol" w:char="F06D"/>
      </w:r>
      <w:r>
        <w:rPr>
          <w:rFonts w:eastAsia="Times New Roman"/>
          <w:sz w:val="22"/>
          <w:szCs w:val="22"/>
        </w:rPr>
        <w:t>m wound to heal with varying levels of senescence.</w:t>
      </w:r>
      <w:r w:rsidR="00C76C9A">
        <w:rPr>
          <w:rFonts w:eastAsia="Times New Roman"/>
          <w:sz w:val="22"/>
          <w:szCs w:val="22"/>
        </w:rPr>
        <w:t xml:space="preserve"> Top: Averages for each category used. Bottom: raw values from simulations </w:t>
      </w:r>
      <w:r w:rsidR="00143408">
        <w:rPr>
          <w:rFonts w:eastAsia="Times New Roman"/>
          <w:sz w:val="22"/>
          <w:szCs w:val="22"/>
        </w:rPr>
        <w:t>run</w:t>
      </w:r>
      <w:r w:rsidR="00C76C9A">
        <w:rPr>
          <w:rFonts w:eastAsia="Times New Roman"/>
          <w:sz w:val="22"/>
          <w:szCs w:val="22"/>
        </w:rPr>
        <w:t>.</w:t>
      </w:r>
      <w:bookmarkEnd w:id="256"/>
      <w:bookmarkEnd w:id="257"/>
      <w:r w:rsidR="00DF223E">
        <w:rPr>
          <w:rFonts w:eastAsia="Times New Roman"/>
          <w:sz w:val="22"/>
          <w:szCs w:val="22"/>
        </w:rPr>
        <w:br/>
      </w:r>
      <w:r w:rsidR="00DF223E">
        <w:rPr>
          <w:rFonts w:eastAsia="Times New Roman"/>
          <w:sz w:val="22"/>
          <w:szCs w:val="22"/>
        </w:rPr>
        <w:br/>
      </w:r>
      <w:r w:rsidR="00992630">
        <w:rPr>
          <w:rFonts w:eastAsia="Times New Roman"/>
          <w:sz w:val="22"/>
          <w:szCs w:val="22"/>
        </w:rPr>
        <w:t>Figure 6.1 supports [</w:t>
      </w:r>
      <w:r w:rsidR="00505C2B" w:rsidRPr="00505C2B">
        <w:rPr>
          <w:rFonts w:eastAsia="Times New Roman"/>
          <w:sz w:val="22"/>
          <w:szCs w:val="22"/>
        </w:rPr>
        <w:t>14</w:t>
      </w:r>
      <w:r w:rsidR="00992630">
        <w:rPr>
          <w:rFonts w:eastAsia="Times New Roman"/>
          <w:sz w:val="22"/>
          <w:szCs w:val="22"/>
        </w:rPr>
        <w:t>]’s suggestion that senescent cells impair wound healing</w:t>
      </w:r>
      <w:r w:rsidR="00651D9F">
        <w:rPr>
          <w:rFonts w:eastAsia="Times New Roman"/>
          <w:sz w:val="22"/>
          <w:szCs w:val="22"/>
        </w:rPr>
        <w:t>,</w:t>
      </w:r>
      <w:r w:rsidR="00992630">
        <w:rPr>
          <w:rFonts w:eastAsia="Times New Roman"/>
          <w:sz w:val="22"/>
          <w:szCs w:val="22"/>
        </w:rPr>
        <w:t xml:space="preserve"> </w:t>
      </w:r>
      <w:r w:rsidR="00DF0BE0">
        <w:rPr>
          <w:rFonts w:eastAsia="Times New Roman"/>
          <w:sz w:val="22"/>
          <w:szCs w:val="22"/>
        </w:rPr>
        <w:t>by</w:t>
      </w:r>
      <w:r w:rsidR="00992630">
        <w:rPr>
          <w:rFonts w:eastAsia="Times New Roman"/>
          <w:sz w:val="22"/>
          <w:szCs w:val="22"/>
        </w:rPr>
        <w:t xml:space="preserve"> show</w:t>
      </w:r>
      <w:r w:rsidR="00DF0BE0">
        <w:rPr>
          <w:rFonts w:eastAsia="Times New Roman"/>
          <w:sz w:val="22"/>
          <w:szCs w:val="22"/>
        </w:rPr>
        <w:t>ing us</w:t>
      </w:r>
      <w:r w:rsidR="00992630">
        <w:rPr>
          <w:rFonts w:eastAsia="Times New Roman"/>
          <w:sz w:val="22"/>
          <w:szCs w:val="22"/>
        </w:rPr>
        <w:t xml:space="preserve"> that as senescence is increased</w:t>
      </w:r>
      <w:r w:rsidR="00A115B2">
        <w:rPr>
          <w:rFonts w:eastAsia="Times New Roman"/>
          <w:sz w:val="22"/>
          <w:szCs w:val="22"/>
        </w:rPr>
        <w:t xml:space="preserve">, time taken to heal is increased </w:t>
      </w:r>
      <w:r w:rsidR="006A4182">
        <w:rPr>
          <w:rFonts w:eastAsia="Times New Roman"/>
          <w:sz w:val="22"/>
          <w:szCs w:val="22"/>
        </w:rPr>
        <w:t xml:space="preserve">on average </w:t>
      </w:r>
      <w:r w:rsidR="00A115B2">
        <w:rPr>
          <w:rFonts w:eastAsia="Times New Roman"/>
          <w:sz w:val="22"/>
          <w:szCs w:val="22"/>
        </w:rPr>
        <w:t>at a linear</w:t>
      </w:r>
      <w:r w:rsidR="00992630">
        <w:rPr>
          <w:rFonts w:eastAsia="Times New Roman"/>
          <w:sz w:val="22"/>
          <w:szCs w:val="22"/>
        </w:rPr>
        <w:t xml:space="preserve"> </w:t>
      </w:r>
      <w:r w:rsidR="00A115B2">
        <w:rPr>
          <w:rFonts w:eastAsia="Times New Roman"/>
          <w:sz w:val="22"/>
          <w:szCs w:val="22"/>
        </w:rPr>
        <w:t>rate between 0 and 17% then levels out between 17 and 24%</w:t>
      </w:r>
      <w:r w:rsidR="000E3B4B">
        <w:rPr>
          <w:rFonts w:eastAsia="Times New Roman"/>
          <w:sz w:val="22"/>
          <w:szCs w:val="22"/>
        </w:rPr>
        <w:t>. This</w:t>
      </w:r>
      <w:r w:rsidR="00A115B2">
        <w:rPr>
          <w:rFonts w:eastAsia="Times New Roman"/>
          <w:sz w:val="22"/>
          <w:szCs w:val="22"/>
        </w:rPr>
        <w:t xml:space="preserve"> </w:t>
      </w:r>
      <w:r w:rsidR="000E3B4B">
        <w:rPr>
          <w:rFonts w:eastAsia="Times New Roman"/>
          <w:sz w:val="22"/>
          <w:szCs w:val="22"/>
        </w:rPr>
        <w:t xml:space="preserve">implies that regions above 17% </w:t>
      </w:r>
      <w:r w:rsidR="00651D9F">
        <w:rPr>
          <w:rFonts w:eastAsia="Times New Roman"/>
          <w:sz w:val="22"/>
          <w:szCs w:val="22"/>
        </w:rPr>
        <w:t>senescent</w:t>
      </w:r>
      <w:r w:rsidR="000E3B4B">
        <w:rPr>
          <w:rFonts w:eastAsia="Times New Roman"/>
          <w:sz w:val="22"/>
          <w:szCs w:val="22"/>
        </w:rPr>
        <w:t xml:space="preserve"> </w:t>
      </w:r>
      <w:r w:rsidR="00651D9F">
        <w:rPr>
          <w:rFonts w:eastAsia="Times New Roman"/>
          <w:sz w:val="22"/>
          <w:szCs w:val="22"/>
        </w:rPr>
        <w:t>have</w:t>
      </w:r>
      <w:r w:rsidR="000E3B4B">
        <w:rPr>
          <w:rFonts w:eastAsia="Times New Roman"/>
          <w:sz w:val="22"/>
          <w:szCs w:val="22"/>
        </w:rPr>
        <w:t xml:space="preserve"> no added detrimental effect</w:t>
      </w:r>
      <w:r w:rsidR="00651D9F">
        <w:rPr>
          <w:rFonts w:eastAsia="Times New Roman"/>
          <w:sz w:val="22"/>
          <w:szCs w:val="22"/>
        </w:rPr>
        <w:t>s</w:t>
      </w:r>
      <w:r w:rsidR="000E3B4B">
        <w:rPr>
          <w:rFonts w:eastAsia="Times New Roman"/>
          <w:sz w:val="22"/>
          <w:szCs w:val="22"/>
        </w:rPr>
        <w:t xml:space="preserve"> to wound healing. Applying this to the primate paper [</w:t>
      </w:r>
      <w:r w:rsidR="00505C2B" w:rsidRPr="00505C2B">
        <w:rPr>
          <w:rFonts w:eastAsia="Times New Roman"/>
          <w:sz w:val="22"/>
          <w:szCs w:val="22"/>
        </w:rPr>
        <w:t>13</w:t>
      </w:r>
      <w:r w:rsidR="000E3B4B">
        <w:rPr>
          <w:rFonts w:eastAsia="Times New Roman"/>
          <w:sz w:val="22"/>
          <w:szCs w:val="22"/>
        </w:rPr>
        <w:t xml:space="preserve">] </w:t>
      </w:r>
      <w:r w:rsidR="00AB0E6B">
        <w:rPr>
          <w:rFonts w:eastAsia="Times New Roman"/>
          <w:sz w:val="22"/>
          <w:szCs w:val="22"/>
        </w:rPr>
        <w:t xml:space="preserve">which examined baboons aged between 5 and 30, puts 17% senescence around 27 years old, which is towards the end of most baboons lives. </w:t>
      </w:r>
      <w:r w:rsidR="00DF0BE0">
        <w:rPr>
          <w:rFonts w:eastAsia="Times New Roman"/>
          <w:sz w:val="22"/>
          <w:szCs w:val="22"/>
        </w:rPr>
        <w:t xml:space="preserve">We therefore have this linear relationship between age and wound healing but an exponential relationship between age and percentage senescence. </w:t>
      </w:r>
      <w:r w:rsidR="00444050">
        <w:rPr>
          <w:rFonts w:eastAsia="Times New Roman"/>
          <w:sz w:val="22"/>
          <w:szCs w:val="22"/>
        </w:rPr>
        <w:t>Thus,</w:t>
      </w:r>
      <w:r w:rsidR="00FF5A95">
        <w:rPr>
          <w:rFonts w:eastAsia="Times New Roman"/>
          <w:sz w:val="22"/>
          <w:szCs w:val="22"/>
        </w:rPr>
        <w:t xml:space="preserve"> the older you get the more detrimental wounds are to your health.</w:t>
      </w:r>
    </w:p>
    <w:p w14:paraId="654814EC" w14:textId="77777777" w:rsidR="00896B15" w:rsidRDefault="00896B15" w:rsidP="00B0424D">
      <w:pPr>
        <w:rPr>
          <w:rFonts w:eastAsia="Times New Roman"/>
          <w:sz w:val="22"/>
          <w:szCs w:val="22"/>
        </w:rPr>
      </w:pPr>
    </w:p>
    <w:p w14:paraId="1E2EC3AA" w14:textId="0156AE83" w:rsidR="009619F3" w:rsidRDefault="009619F3" w:rsidP="00B0424D">
      <w:pPr>
        <w:rPr>
          <w:rFonts w:eastAsia="Times New Roman"/>
          <w:sz w:val="22"/>
          <w:szCs w:val="22"/>
        </w:rPr>
      </w:pPr>
      <w:r>
        <w:rPr>
          <w:rFonts w:eastAsia="Times New Roman"/>
          <w:sz w:val="22"/>
          <w:szCs w:val="22"/>
        </w:rPr>
        <w:t xml:space="preserve">Data from Tables </w:t>
      </w:r>
      <w:r w:rsidR="00444050">
        <w:rPr>
          <w:rFonts w:eastAsia="Times New Roman"/>
          <w:sz w:val="22"/>
          <w:szCs w:val="22"/>
        </w:rPr>
        <w:t>A.1 to A.6</w:t>
      </w:r>
      <w:r>
        <w:rPr>
          <w:rFonts w:eastAsia="Times New Roman"/>
          <w:sz w:val="22"/>
          <w:szCs w:val="22"/>
        </w:rPr>
        <w:t xml:space="preserve"> can be used to calculate the average speed of migration for each category of senescence </w:t>
      </w:r>
      <w:r w:rsidR="00605099">
        <w:rPr>
          <w:rFonts w:eastAsia="Times New Roman"/>
          <w:sz w:val="22"/>
          <w:szCs w:val="22"/>
        </w:rPr>
        <w:t>and is shown in Table 6. This helps to further understand that as senescence is increased average migration speeds decrease</w:t>
      </w:r>
      <w:r w:rsidR="004E5B30">
        <w:rPr>
          <w:rFonts w:eastAsia="Times New Roman"/>
          <w:sz w:val="22"/>
          <w:szCs w:val="22"/>
        </w:rPr>
        <w:t>. This is important as an increase in wound healing time can lead to localised inflammatory responses and thrombosis [</w:t>
      </w:r>
      <w:r w:rsidR="00505C2B" w:rsidRPr="00505C2B">
        <w:rPr>
          <w:rFonts w:eastAsia="Times New Roman"/>
          <w:sz w:val="22"/>
          <w:szCs w:val="22"/>
        </w:rPr>
        <w:t>14</w:t>
      </w:r>
      <w:r w:rsidR="004E5B30">
        <w:rPr>
          <w:rFonts w:eastAsia="Times New Roman"/>
          <w:sz w:val="22"/>
          <w:szCs w:val="22"/>
        </w:rPr>
        <w:t>] and so older individuals will be at an increased risk of these heart associated problems.</w:t>
      </w:r>
      <w:r w:rsidR="003B118F">
        <w:rPr>
          <w:rFonts w:eastAsia="Times New Roman"/>
          <w:sz w:val="22"/>
          <w:szCs w:val="22"/>
        </w:rPr>
        <w:t xml:space="preserve"> These results are generally similar to [</w:t>
      </w:r>
      <w:r w:rsidR="00505C2B" w:rsidRPr="00505C2B">
        <w:rPr>
          <w:rFonts w:eastAsia="Times New Roman"/>
          <w:sz w:val="22"/>
          <w:szCs w:val="22"/>
        </w:rPr>
        <w:t>27</w:t>
      </w:r>
      <w:r w:rsidR="003B118F">
        <w:rPr>
          <w:rFonts w:eastAsia="Times New Roman"/>
          <w:sz w:val="22"/>
          <w:szCs w:val="22"/>
        </w:rPr>
        <w:t>] where average cell migration speeds were observed to be 8.35</w:t>
      </w:r>
      <w:r w:rsidR="003B118F">
        <w:rPr>
          <w:rFonts w:eastAsia="Times New Roman"/>
          <w:sz w:val="22"/>
          <w:szCs w:val="22"/>
        </w:rPr>
        <w:sym w:font="Symbol" w:char="F06D"/>
      </w:r>
      <w:r w:rsidR="003B118F">
        <w:rPr>
          <w:rFonts w:eastAsia="Times New Roman"/>
          <w:sz w:val="22"/>
          <w:szCs w:val="22"/>
        </w:rPr>
        <w:t>m per hour and [</w:t>
      </w:r>
      <w:r w:rsidR="00444050">
        <w:rPr>
          <w:rFonts w:eastAsia="Times New Roman"/>
        </w:rPr>
        <w:t>28</w:t>
      </w:r>
      <w:r w:rsidR="003B118F">
        <w:rPr>
          <w:rFonts w:eastAsia="Times New Roman"/>
          <w:sz w:val="22"/>
          <w:szCs w:val="22"/>
        </w:rPr>
        <w:t>] where migration speeds varied from 84 to 20</w:t>
      </w:r>
      <w:r w:rsidR="003B118F">
        <w:rPr>
          <w:rFonts w:eastAsia="Times New Roman"/>
          <w:sz w:val="22"/>
          <w:szCs w:val="22"/>
        </w:rPr>
        <w:sym w:font="Symbol" w:char="F06D"/>
      </w:r>
      <w:r w:rsidR="003B118F">
        <w:rPr>
          <w:rFonts w:eastAsia="Times New Roman"/>
          <w:sz w:val="22"/>
          <w:szCs w:val="22"/>
        </w:rPr>
        <w:t>m per day (3.5 to 0.8</w:t>
      </w:r>
      <w:r w:rsidR="003B118F">
        <w:rPr>
          <w:rFonts w:eastAsia="Times New Roman"/>
          <w:sz w:val="22"/>
          <w:szCs w:val="22"/>
        </w:rPr>
        <w:sym w:font="Symbol" w:char="F06D"/>
      </w:r>
      <w:r w:rsidR="003B118F">
        <w:rPr>
          <w:rFonts w:eastAsia="Times New Roman"/>
          <w:sz w:val="22"/>
          <w:szCs w:val="22"/>
        </w:rPr>
        <w:t xml:space="preserve">m per hour), slowing down as time progressed. </w:t>
      </w:r>
      <w:r w:rsidR="003028F1">
        <w:rPr>
          <w:rFonts w:eastAsia="Times New Roman"/>
          <w:sz w:val="22"/>
          <w:szCs w:val="22"/>
        </w:rPr>
        <w:t>These two in vitro observations place the programs migration speed predictions in-between the two, providing a high level of validity.</w:t>
      </w:r>
    </w:p>
    <w:p w14:paraId="639AD519" w14:textId="77777777" w:rsidR="009619F3" w:rsidRDefault="009619F3" w:rsidP="00B0424D">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9619F3" w14:paraId="52AA59AB" w14:textId="77777777" w:rsidTr="009619F3">
        <w:tc>
          <w:tcPr>
            <w:tcW w:w="4505" w:type="dxa"/>
          </w:tcPr>
          <w:p w14:paraId="656845C4" w14:textId="75C80120" w:rsidR="009619F3" w:rsidRPr="00605099" w:rsidRDefault="009619F3" w:rsidP="00605099">
            <w:pPr>
              <w:jc w:val="center"/>
              <w:rPr>
                <w:rFonts w:eastAsia="Times New Roman"/>
                <w:b/>
                <w:sz w:val="22"/>
                <w:szCs w:val="22"/>
              </w:rPr>
            </w:pPr>
            <w:r w:rsidRPr="00605099">
              <w:rPr>
                <w:rFonts w:eastAsia="Times New Roman"/>
                <w:b/>
                <w:sz w:val="22"/>
                <w:szCs w:val="22"/>
              </w:rPr>
              <w:t>Percentage Senescent</w:t>
            </w:r>
          </w:p>
        </w:tc>
        <w:tc>
          <w:tcPr>
            <w:tcW w:w="4505" w:type="dxa"/>
          </w:tcPr>
          <w:p w14:paraId="6C494A0A" w14:textId="35EF8503" w:rsidR="009619F3" w:rsidRPr="00605099" w:rsidRDefault="009619F3" w:rsidP="00605099">
            <w:pPr>
              <w:jc w:val="center"/>
              <w:rPr>
                <w:rFonts w:eastAsia="Times New Roman"/>
                <w:b/>
                <w:sz w:val="22"/>
                <w:szCs w:val="22"/>
              </w:rPr>
            </w:pPr>
            <w:r w:rsidRPr="00605099">
              <w:rPr>
                <w:rFonts w:eastAsia="Times New Roman"/>
                <w:b/>
                <w:sz w:val="22"/>
                <w:szCs w:val="22"/>
              </w:rPr>
              <w:t>Speed</w:t>
            </w:r>
            <w:r w:rsidR="00B64E53" w:rsidRPr="00605099">
              <w:rPr>
                <w:rFonts w:eastAsia="Times New Roman"/>
                <w:b/>
                <w:sz w:val="22"/>
                <w:szCs w:val="22"/>
              </w:rPr>
              <w:t xml:space="preserve"> (</w:t>
            </w:r>
            <w:r w:rsidR="00B64E53" w:rsidRPr="00605099">
              <w:rPr>
                <w:rFonts w:eastAsia="Times New Roman"/>
                <w:b/>
                <w:sz w:val="22"/>
                <w:szCs w:val="22"/>
              </w:rPr>
              <w:sym w:font="Symbol" w:char="F06D"/>
            </w:r>
            <w:r w:rsidR="00B64E53" w:rsidRPr="00605099">
              <w:rPr>
                <w:rFonts w:eastAsia="Times New Roman"/>
                <w:b/>
                <w:sz w:val="22"/>
                <w:szCs w:val="22"/>
              </w:rPr>
              <w:t>m/hr)</w:t>
            </w:r>
          </w:p>
        </w:tc>
      </w:tr>
      <w:tr w:rsidR="009619F3" w14:paraId="3061029C" w14:textId="77777777" w:rsidTr="009619F3">
        <w:tc>
          <w:tcPr>
            <w:tcW w:w="4505" w:type="dxa"/>
          </w:tcPr>
          <w:p w14:paraId="6C3ECEA8" w14:textId="7A99DEF0" w:rsidR="009619F3" w:rsidRDefault="009619F3" w:rsidP="00605099">
            <w:pPr>
              <w:jc w:val="center"/>
              <w:rPr>
                <w:rFonts w:eastAsia="Times New Roman"/>
                <w:sz w:val="22"/>
                <w:szCs w:val="22"/>
              </w:rPr>
            </w:pPr>
            <w:r>
              <w:rPr>
                <w:rFonts w:eastAsia="Times New Roman"/>
                <w:sz w:val="22"/>
                <w:szCs w:val="22"/>
              </w:rPr>
              <w:t>0-5</w:t>
            </w:r>
          </w:p>
        </w:tc>
        <w:tc>
          <w:tcPr>
            <w:tcW w:w="4505" w:type="dxa"/>
          </w:tcPr>
          <w:p w14:paraId="408B058E" w14:textId="1178A8DA" w:rsidR="009619F3" w:rsidRDefault="00B64E53" w:rsidP="00605099">
            <w:pPr>
              <w:jc w:val="center"/>
              <w:rPr>
                <w:rFonts w:eastAsia="Times New Roman"/>
                <w:sz w:val="22"/>
                <w:szCs w:val="22"/>
              </w:rPr>
            </w:pPr>
            <w:r>
              <w:rPr>
                <w:rFonts w:eastAsia="Times New Roman"/>
                <w:sz w:val="22"/>
                <w:szCs w:val="22"/>
              </w:rPr>
              <w:t>5.74</w:t>
            </w:r>
          </w:p>
        </w:tc>
      </w:tr>
      <w:tr w:rsidR="009619F3" w14:paraId="39B1CB87" w14:textId="77777777" w:rsidTr="009619F3">
        <w:tc>
          <w:tcPr>
            <w:tcW w:w="4505" w:type="dxa"/>
          </w:tcPr>
          <w:p w14:paraId="14ADF557" w14:textId="1C85B97A" w:rsidR="009619F3" w:rsidRDefault="009619F3" w:rsidP="00605099">
            <w:pPr>
              <w:jc w:val="center"/>
              <w:rPr>
                <w:rFonts w:eastAsia="Times New Roman"/>
                <w:sz w:val="22"/>
                <w:szCs w:val="22"/>
              </w:rPr>
            </w:pPr>
            <w:r>
              <w:rPr>
                <w:rFonts w:eastAsia="Times New Roman"/>
                <w:sz w:val="22"/>
                <w:szCs w:val="22"/>
              </w:rPr>
              <w:t>5-10</w:t>
            </w:r>
          </w:p>
        </w:tc>
        <w:tc>
          <w:tcPr>
            <w:tcW w:w="4505" w:type="dxa"/>
          </w:tcPr>
          <w:p w14:paraId="70A9B5D6" w14:textId="1C38AF5E" w:rsidR="009619F3" w:rsidRDefault="00605099" w:rsidP="00605099">
            <w:pPr>
              <w:jc w:val="center"/>
              <w:rPr>
                <w:rFonts w:eastAsia="Times New Roman"/>
                <w:sz w:val="22"/>
                <w:szCs w:val="22"/>
              </w:rPr>
            </w:pPr>
            <w:r>
              <w:rPr>
                <w:rFonts w:eastAsia="Times New Roman"/>
                <w:sz w:val="22"/>
                <w:szCs w:val="22"/>
              </w:rPr>
              <w:t>5.05</w:t>
            </w:r>
          </w:p>
        </w:tc>
      </w:tr>
      <w:tr w:rsidR="009619F3" w14:paraId="52666667" w14:textId="77777777" w:rsidTr="009619F3">
        <w:tc>
          <w:tcPr>
            <w:tcW w:w="4505" w:type="dxa"/>
          </w:tcPr>
          <w:p w14:paraId="74D9CC63" w14:textId="6DE78DBE" w:rsidR="009619F3" w:rsidRDefault="009619F3" w:rsidP="00605099">
            <w:pPr>
              <w:jc w:val="center"/>
              <w:rPr>
                <w:rFonts w:eastAsia="Times New Roman"/>
                <w:sz w:val="22"/>
                <w:szCs w:val="22"/>
              </w:rPr>
            </w:pPr>
            <w:r>
              <w:rPr>
                <w:rFonts w:eastAsia="Times New Roman"/>
                <w:sz w:val="22"/>
                <w:szCs w:val="22"/>
              </w:rPr>
              <w:t>10-15</w:t>
            </w:r>
          </w:p>
        </w:tc>
        <w:tc>
          <w:tcPr>
            <w:tcW w:w="4505" w:type="dxa"/>
          </w:tcPr>
          <w:p w14:paraId="6282E3B4" w14:textId="77A79B00" w:rsidR="009619F3" w:rsidRDefault="00605099" w:rsidP="00605099">
            <w:pPr>
              <w:jc w:val="center"/>
              <w:rPr>
                <w:rFonts w:eastAsia="Times New Roman"/>
                <w:sz w:val="22"/>
                <w:szCs w:val="22"/>
              </w:rPr>
            </w:pPr>
            <w:r>
              <w:rPr>
                <w:rFonts w:eastAsia="Times New Roman"/>
                <w:sz w:val="22"/>
                <w:szCs w:val="22"/>
              </w:rPr>
              <w:t>4.50</w:t>
            </w:r>
          </w:p>
        </w:tc>
      </w:tr>
      <w:tr w:rsidR="009619F3" w14:paraId="26E192FF" w14:textId="77777777" w:rsidTr="009619F3">
        <w:tc>
          <w:tcPr>
            <w:tcW w:w="4505" w:type="dxa"/>
          </w:tcPr>
          <w:p w14:paraId="3D735A7B" w14:textId="6735ADBA" w:rsidR="009619F3" w:rsidRDefault="009619F3" w:rsidP="00605099">
            <w:pPr>
              <w:jc w:val="center"/>
              <w:rPr>
                <w:rFonts w:eastAsia="Times New Roman"/>
                <w:sz w:val="22"/>
                <w:szCs w:val="22"/>
              </w:rPr>
            </w:pPr>
            <w:r>
              <w:rPr>
                <w:rFonts w:eastAsia="Times New Roman"/>
                <w:sz w:val="22"/>
                <w:szCs w:val="22"/>
              </w:rPr>
              <w:t>15-20</w:t>
            </w:r>
          </w:p>
        </w:tc>
        <w:tc>
          <w:tcPr>
            <w:tcW w:w="4505" w:type="dxa"/>
          </w:tcPr>
          <w:p w14:paraId="0D62EB17" w14:textId="7DF538D1" w:rsidR="009619F3" w:rsidRDefault="00605099" w:rsidP="00605099">
            <w:pPr>
              <w:jc w:val="center"/>
              <w:rPr>
                <w:rFonts w:eastAsia="Times New Roman"/>
                <w:sz w:val="22"/>
                <w:szCs w:val="22"/>
              </w:rPr>
            </w:pPr>
            <w:r>
              <w:rPr>
                <w:rFonts w:eastAsia="Times New Roman"/>
                <w:sz w:val="22"/>
                <w:szCs w:val="22"/>
              </w:rPr>
              <w:t>4.04</w:t>
            </w:r>
          </w:p>
        </w:tc>
      </w:tr>
      <w:tr w:rsidR="009619F3" w14:paraId="2F417216" w14:textId="77777777" w:rsidTr="009619F3">
        <w:tc>
          <w:tcPr>
            <w:tcW w:w="4505" w:type="dxa"/>
          </w:tcPr>
          <w:p w14:paraId="36D0F89C" w14:textId="52166A08" w:rsidR="009619F3" w:rsidRDefault="009619F3" w:rsidP="00605099">
            <w:pPr>
              <w:jc w:val="center"/>
              <w:rPr>
                <w:rFonts w:eastAsia="Times New Roman"/>
                <w:sz w:val="22"/>
                <w:szCs w:val="22"/>
              </w:rPr>
            </w:pPr>
            <w:r>
              <w:rPr>
                <w:rFonts w:eastAsia="Times New Roman"/>
                <w:sz w:val="22"/>
                <w:szCs w:val="22"/>
              </w:rPr>
              <w:t>20-25</w:t>
            </w:r>
          </w:p>
        </w:tc>
        <w:tc>
          <w:tcPr>
            <w:tcW w:w="4505" w:type="dxa"/>
          </w:tcPr>
          <w:p w14:paraId="09DE4673" w14:textId="64710E54" w:rsidR="009619F3" w:rsidRDefault="00605099" w:rsidP="00605099">
            <w:pPr>
              <w:jc w:val="center"/>
              <w:rPr>
                <w:rFonts w:eastAsia="Times New Roman"/>
                <w:sz w:val="22"/>
                <w:szCs w:val="22"/>
              </w:rPr>
            </w:pPr>
            <w:r>
              <w:rPr>
                <w:rFonts w:eastAsia="Times New Roman"/>
                <w:sz w:val="22"/>
                <w:szCs w:val="22"/>
              </w:rPr>
              <w:t>4.17</w:t>
            </w:r>
          </w:p>
        </w:tc>
      </w:tr>
    </w:tbl>
    <w:p w14:paraId="17414055" w14:textId="69E2EF9D" w:rsidR="009619F3" w:rsidRDefault="00605099" w:rsidP="00B0424D">
      <w:pPr>
        <w:rPr>
          <w:rFonts w:eastAsia="Times New Roman"/>
          <w:sz w:val="22"/>
          <w:szCs w:val="22"/>
        </w:rPr>
      </w:pPr>
      <w:r>
        <w:rPr>
          <w:rFonts w:eastAsia="Times New Roman"/>
          <w:sz w:val="22"/>
          <w:szCs w:val="22"/>
        </w:rPr>
        <w:t>Table 6.6: Average migration speed for each test.</w:t>
      </w:r>
    </w:p>
    <w:p w14:paraId="03151A91" w14:textId="77777777" w:rsidR="009619F3" w:rsidRDefault="009619F3" w:rsidP="00B0424D">
      <w:pPr>
        <w:rPr>
          <w:rFonts w:eastAsia="Times New Roman"/>
          <w:sz w:val="22"/>
          <w:szCs w:val="22"/>
        </w:rPr>
      </w:pPr>
    </w:p>
    <w:p w14:paraId="195783E5" w14:textId="373100E5" w:rsidR="00896B15" w:rsidRPr="00830EE5" w:rsidRDefault="00896B15" w:rsidP="00B0424D">
      <w:pPr>
        <w:rPr>
          <w:rFonts w:eastAsia="Times New Roman"/>
          <w:sz w:val="22"/>
          <w:szCs w:val="22"/>
        </w:rPr>
      </w:pPr>
      <w:r>
        <w:rPr>
          <w:rFonts w:eastAsia="Times New Roman"/>
          <w:sz w:val="22"/>
          <w:szCs w:val="22"/>
        </w:rPr>
        <w:t xml:space="preserve">Figure 6.2 shows us </w:t>
      </w:r>
      <w:r w:rsidR="007B235B">
        <w:rPr>
          <w:rFonts w:eastAsia="Times New Roman"/>
          <w:sz w:val="22"/>
          <w:szCs w:val="22"/>
        </w:rPr>
        <w:t>the number of cells that have migrated into the wound every 6 hours. Higher senescent simulations show fewer cells entering the wound over the whole healing process. This is due to senescent cells having a larger area than proliferating and quiescent cells and so fewer total cells can be fit onto the environment. This is validated by each subsequent simulation with decreased levels of senescence show</w:t>
      </w:r>
      <w:r w:rsidR="00BB0389">
        <w:rPr>
          <w:rFonts w:eastAsia="Times New Roman"/>
          <w:sz w:val="22"/>
          <w:szCs w:val="22"/>
        </w:rPr>
        <w:t>ing</w:t>
      </w:r>
      <w:r w:rsidR="007B235B">
        <w:rPr>
          <w:rFonts w:eastAsia="Times New Roman"/>
          <w:sz w:val="22"/>
          <w:szCs w:val="22"/>
        </w:rPr>
        <w:t xml:space="preserve"> a higher total number of cells than the simulation prior. An interesting feature </w:t>
      </w:r>
      <w:r w:rsidR="00792D27">
        <w:rPr>
          <w:rFonts w:eastAsia="Times New Roman"/>
          <w:sz w:val="22"/>
          <w:szCs w:val="22"/>
        </w:rPr>
        <w:t>of this figure is that</w:t>
      </w:r>
      <w:r w:rsidR="007B235B">
        <w:rPr>
          <w:rFonts w:eastAsia="Times New Roman"/>
          <w:sz w:val="22"/>
          <w:szCs w:val="22"/>
        </w:rPr>
        <w:t xml:space="preserve"> the lower the average </w:t>
      </w:r>
      <w:r w:rsidR="004E5B30">
        <w:rPr>
          <w:rFonts w:eastAsia="Times New Roman"/>
          <w:sz w:val="22"/>
          <w:szCs w:val="22"/>
        </w:rPr>
        <w:t>senescence</w:t>
      </w:r>
      <w:r w:rsidR="007B235B">
        <w:rPr>
          <w:rFonts w:eastAsia="Times New Roman"/>
          <w:sz w:val="22"/>
          <w:szCs w:val="22"/>
        </w:rPr>
        <w:t xml:space="preserve"> the steeper the gradient of cell migrat</w:t>
      </w:r>
      <w:r w:rsidR="004E5B30">
        <w:rPr>
          <w:rFonts w:eastAsia="Times New Roman"/>
          <w:sz w:val="22"/>
          <w:szCs w:val="22"/>
        </w:rPr>
        <w:t xml:space="preserve">ion, showing increased </w:t>
      </w:r>
      <w:r w:rsidR="00792D27">
        <w:rPr>
          <w:rFonts w:eastAsia="Times New Roman"/>
          <w:sz w:val="22"/>
          <w:szCs w:val="22"/>
        </w:rPr>
        <w:t xml:space="preserve">migration </w:t>
      </w:r>
      <w:r w:rsidR="004E5B30">
        <w:rPr>
          <w:rFonts w:eastAsia="Times New Roman"/>
          <w:sz w:val="22"/>
          <w:szCs w:val="22"/>
        </w:rPr>
        <w:t xml:space="preserve">speeds when senescence is </w:t>
      </w:r>
      <w:r w:rsidR="008A0F79">
        <w:rPr>
          <w:rFonts w:eastAsia="Times New Roman"/>
          <w:sz w:val="22"/>
          <w:szCs w:val="22"/>
        </w:rPr>
        <w:t>lower</w:t>
      </w:r>
      <w:r w:rsidR="004E5B30">
        <w:rPr>
          <w:rFonts w:eastAsia="Times New Roman"/>
          <w:sz w:val="22"/>
          <w:szCs w:val="22"/>
        </w:rPr>
        <w:t>.</w:t>
      </w:r>
    </w:p>
    <w:p w14:paraId="5ABA8D92" w14:textId="77777777" w:rsidR="00A73BE4" w:rsidRDefault="008F5BAE" w:rsidP="009F4FC5">
      <w:pPr>
        <w:jc w:val="center"/>
        <w:rPr>
          <w:rFonts w:eastAsia="Times New Roman"/>
          <w:sz w:val="22"/>
          <w:szCs w:val="22"/>
        </w:rPr>
      </w:pPr>
      <w:r>
        <w:rPr>
          <w:rFonts w:eastAsia="Times New Roman"/>
          <w:noProof/>
          <w:sz w:val="22"/>
          <w:szCs w:val="22"/>
        </w:rPr>
        <w:drawing>
          <wp:inline distT="0" distB="0" distL="0" distR="0" wp14:anchorId="30580E35" wp14:editId="7D8B6E68">
            <wp:extent cx="4643120" cy="3480408"/>
            <wp:effectExtent l="0" t="0" r="5080" b="0"/>
            <wp:docPr id="81" name="Picture 81" descr="Results%20Images/CellsInWoundWith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esults%20Images/CellsInWoundWithTim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50304" cy="3485793"/>
                    </a:xfrm>
                    <a:prstGeom prst="rect">
                      <a:avLst/>
                    </a:prstGeom>
                    <a:noFill/>
                    <a:ln>
                      <a:noFill/>
                    </a:ln>
                  </pic:spPr>
                </pic:pic>
              </a:graphicData>
            </a:graphic>
          </wp:inline>
        </w:drawing>
      </w:r>
    </w:p>
    <w:p w14:paraId="17DA70F0" w14:textId="41D610E0" w:rsidR="00F54235" w:rsidRPr="009A569A" w:rsidRDefault="00F54235" w:rsidP="009F4FC5">
      <w:pPr>
        <w:jc w:val="center"/>
        <w:rPr>
          <w:rFonts w:eastAsia="Times New Roman"/>
          <w:b/>
          <w:sz w:val="22"/>
          <w:szCs w:val="22"/>
        </w:rPr>
      </w:pPr>
      <w:r>
        <w:rPr>
          <w:rFonts w:eastAsia="Times New Roman"/>
          <w:sz w:val="22"/>
          <w:szCs w:val="22"/>
        </w:rPr>
        <w:t>Figure 6.2: Number of cells to fill the wound each iteration.</w:t>
      </w:r>
    </w:p>
    <w:p w14:paraId="5F4AC9FB" w14:textId="77777777" w:rsidR="00F54235" w:rsidRDefault="00F54235" w:rsidP="002E3764">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BB208A" w14:paraId="7C066EFC" w14:textId="77777777" w:rsidTr="0047445C">
        <w:tc>
          <w:tcPr>
            <w:tcW w:w="4505" w:type="dxa"/>
          </w:tcPr>
          <w:p w14:paraId="7F91241B" w14:textId="77777777" w:rsidR="00BB208A" w:rsidRDefault="00BB208A" w:rsidP="00D30AD3">
            <w:pPr>
              <w:jc w:val="center"/>
              <w:rPr>
                <w:rFonts w:eastAsia="Times New Roman"/>
                <w:sz w:val="22"/>
                <w:szCs w:val="22"/>
              </w:rPr>
            </w:pPr>
            <w:r>
              <w:rPr>
                <w:rFonts w:eastAsia="Times New Roman"/>
                <w:noProof/>
                <w:sz w:val="22"/>
                <w:szCs w:val="22"/>
              </w:rPr>
              <w:lastRenderedPageBreak/>
              <w:drawing>
                <wp:inline distT="0" distB="0" distL="0" distR="0" wp14:anchorId="73951336" wp14:editId="5BDF86A3">
                  <wp:extent cx="2743200" cy="1828800"/>
                  <wp:effectExtent l="0" t="0" r="0" b="0"/>
                  <wp:docPr id="56" name="Picture 56" descr="../Softwares/CellABM_student_ver/500,15SC,50PC,30IT,200W-2/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oftwares/CellABM_student_ver/500,15SC,50PC,30IT,200W-2/2d/Iteration_2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0BCE0103" w14:textId="71FA8036" w:rsidR="00FB7F2C" w:rsidRDefault="00A1545A" w:rsidP="00D30AD3">
            <w:pPr>
              <w:jc w:val="center"/>
              <w:rPr>
                <w:rFonts w:eastAsia="Times New Roman"/>
                <w:sz w:val="22"/>
                <w:szCs w:val="22"/>
              </w:rPr>
            </w:pPr>
            <w:r>
              <w:rPr>
                <w:rFonts w:eastAsia="Times New Roman"/>
                <w:sz w:val="22"/>
                <w:szCs w:val="22"/>
              </w:rPr>
              <w:t>A</w:t>
            </w:r>
          </w:p>
        </w:tc>
        <w:tc>
          <w:tcPr>
            <w:tcW w:w="4505" w:type="dxa"/>
          </w:tcPr>
          <w:p w14:paraId="7D4BA43F" w14:textId="77777777" w:rsidR="00BB208A" w:rsidRDefault="005568F5" w:rsidP="002E3764">
            <w:pPr>
              <w:rPr>
                <w:rFonts w:eastAsia="Times New Roman"/>
                <w:sz w:val="22"/>
                <w:szCs w:val="22"/>
              </w:rPr>
            </w:pPr>
            <w:r>
              <w:rPr>
                <w:rFonts w:eastAsia="Times New Roman"/>
                <w:noProof/>
                <w:sz w:val="22"/>
                <w:szCs w:val="22"/>
              </w:rPr>
              <w:drawing>
                <wp:inline distT="0" distB="0" distL="0" distR="0" wp14:anchorId="71EFFE8A" wp14:editId="6DBC4A65">
                  <wp:extent cx="2743200" cy="1828800"/>
                  <wp:effectExtent l="0" t="0" r="0" b="0"/>
                  <wp:docPr id="57" name="Picture 57" descr="../Softwares/CellABM_student_ver/500,25SC,50PC,30IT,200W-5/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oftwares/CellABM_student_ver/500,25SC,50PC,30IT,200W-5/2d/Iteration_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79097CD2" w14:textId="1FEE5E5F" w:rsidR="00FB7F2C" w:rsidRDefault="00A1545A" w:rsidP="00D30AD3">
            <w:pPr>
              <w:jc w:val="center"/>
              <w:rPr>
                <w:rFonts w:eastAsia="Times New Roman"/>
                <w:sz w:val="22"/>
                <w:szCs w:val="22"/>
              </w:rPr>
            </w:pPr>
            <w:r>
              <w:rPr>
                <w:rFonts w:eastAsia="Times New Roman"/>
                <w:sz w:val="22"/>
                <w:szCs w:val="22"/>
              </w:rPr>
              <w:t>B</w:t>
            </w:r>
          </w:p>
        </w:tc>
      </w:tr>
      <w:tr w:rsidR="00BB208A" w14:paraId="431F37BD" w14:textId="77777777" w:rsidTr="0047445C">
        <w:tc>
          <w:tcPr>
            <w:tcW w:w="4505" w:type="dxa"/>
          </w:tcPr>
          <w:p w14:paraId="0857F2F9" w14:textId="77777777" w:rsidR="00BB208A" w:rsidRDefault="005568F5" w:rsidP="00D30AD3">
            <w:pPr>
              <w:jc w:val="center"/>
              <w:rPr>
                <w:rFonts w:eastAsia="Times New Roman"/>
                <w:sz w:val="22"/>
                <w:szCs w:val="22"/>
              </w:rPr>
            </w:pPr>
            <w:r>
              <w:rPr>
                <w:rFonts w:eastAsia="Times New Roman"/>
                <w:noProof/>
                <w:sz w:val="22"/>
                <w:szCs w:val="22"/>
              </w:rPr>
              <w:drawing>
                <wp:inline distT="0" distB="0" distL="0" distR="0" wp14:anchorId="06C1B413" wp14:editId="6C54EAA0">
                  <wp:extent cx="2743200" cy="1828800"/>
                  <wp:effectExtent l="0" t="0" r="0" b="0"/>
                  <wp:docPr id="58" name="Picture 58" descr="../Softwares/CellABM_student_ver/500,35SC,50PC,30IT,200W-3/2d/Iteration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oftwares/CellABM_student_ver/500,35SC,50PC,30IT,200W-3/2d/Iteration_2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1DDCAC90" w14:textId="002E1BF7" w:rsidR="00FB7F2C" w:rsidRDefault="00A1545A" w:rsidP="00D30AD3">
            <w:pPr>
              <w:jc w:val="center"/>
              <w:rPr>
                <w:rFonts w:eastAsia="Times New Roman"/>
                <w:sz w:val="22"/>
                <w:szCs w:val="22"/>
              </w:rPr>
            </w:pPr>
            <w:r>
              <w:rPr>
                <w:rFonts w:eastAsia="Times New Roman"/>
                <w:sz w:val="22"/>
                <w:szCs w:val="22"/>
              </w:rPr>
              <w:t>C</w:t>
            </w:r>
          </w:p>
        </w:tc>
        <w:tc>
          <w:tcPr>
            <w:tcW w:w="4505" w:type="dxa"/>
          </w:tcPr>
          <w:p w14:paraId="1D3EB7DA" w14:textId="77777777" w:rsidR="00BB208A" w:rsidRDefault="005568F5" w:rsidP="002E3764">
            <w:pPr>
              <w:rPr>
                <w:rFonts w:eastAsia="Times New Roman"/>
                <w:sz w:val="22"/>
                <w:szCs w:val="22"/>
              </w:rPr>
            </w:pPr>
            <w:r>
              <w:rPr>
                <w:rFonts w:eastAsia="Times New Roman"/>
                <w:noProof/>
                <w:sz w:val="22"/>
                <w:szCs w:val="22"/>
              </w:rPr>
              <w:drawing>
                <wp:inline distT="0" distB="0" distL="0" distR="0" wp14:anchorId="6941FF1A" wp14:editId="75839ECC">
                  <wp:extent cx="2743200" cy="1828800"/>
                  <wp:effectExtent l="0" t="0" r="0" b="0"/>
                  <wp:docPr id="59" name="Picture 59" descr="../Softwares/CellABM_student_ver/500,40SC,50PC,30IT,200W-5/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oftwares/CellABM_student_ver/500,40SC,50PC,30IT,200W-5/2d/Iteration_2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5D4E342" w14:textId="0145FEF8" w:rsidR="0047445C" w:rsidRDefault="00A1545A" w:rsidP="00D30AD3">
            <w:pPr>
              <w:jc w:val="center"/>
              <w:rPr>
                <w:rFonts w:eastAsia="Times New Roman"/>
                <w:sz w:val="22"/>
                <w:szCs w:val="22"/>
              </w:rPr>
            </w:pPr>
            <w:r>
              <w:rPr>
                <w:rFonts w:eastAsia="Times New Roman"/>
                <w:sz w:val="22"/>
                <w:szCs w:val="22"/>
              </w:rPr>
              <w:t>D</w:t>
            </w:r>
          </w:p>
        </w:tc>
      </w:tr>
      <w:tr w:rsidR="00BB208A" w14:paraId="5BEFC397" w14:textId="77777777" w:rsidTr="0047445C">
        <w:tc>
          <w:tcPr>
            <w:tcW w:w="4505" w:type="dxa"/>
          </w:tcPr>
          <w:p w14:paraId="62DF3469" w14:textId="77777777" w:rsidR="00BB208A" w:rsidRDefault="00D019E9" w:rsidP="00D30AD3">
            <w:pPr>
              <w:jc w:val="center"/>
              <w:rPr>
                <w:rFonts w:eastAsia="Times New Roman"/>
                <w:sz w:val="22"/>
                <w:szCs w:val="22"/>
              </w:rPr>
            </w:pPr>
            <w:r>
              <w:rPr>
                <w:rFonts w:eastAsia="Times New Roman"/>
                <w:noProof/>
                <w:sz w:val="22"/>
                <w:szCs w:val="22"/>
              </w:rPr>
              <w:drawing>
                <wp:inline distT="0" distB="0" distL="0" distR="0" wp14:anchorId="11D97E7D" wp14:editId="2C0C3D95">
                  <wp:extent cx="2743200" cy="1828800"/>
                  <wp:effectExtent l="0" t="0" r="0" b="0"/>
                  <wp:docPr id="61" name="Picture 61" descr="../Softwares/CellABM_student_ver/500,50SC,50PC,30IT,200W-5/2d/Iteration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oftwares/CellABM_student_ver/500,50SC,50PC,30IT,200W-5/2d/Iteration_2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1FAA228E" w14:textId="6C0A0251" w:rsidR="00FB7F2C" w:rsidRDefault="00A1545A" w:rsidP="00D30AD3">
            <w:pPr>
              <w:jc w:val="center"/>
              <w:rPr>
                <w:rFonts w:eastAsia="Times New Roman"/>
                <w:sz w:val="22"/>
                <w:szCs w:val="22"/>
              </w:rPr>
            </w:pPr>
            <w:r>
              <w:rPr>
                <w:rFonts w:eastAsia="Times New Roman"/>
                <w:sz w:val="22"/>
                <w:szCs w:val="22"/>
              </w:rPr>
              <w:t>E</w:t>
            </w:r>
          </w:p>
        </w:tc>
        <w:tc>
          <w:tcPr>
            <w:tcW w:w="4505" w:type="dxa"/>
          </w:tcPr>
          <w:p w14:paraId="67C5B248" w14:textId="77777777" w:rsidR="00BB208A" w:rsidRDefault="00BB208A" w:rsidP="002E3764">
            <w:pPr>
              <w:rPr>
                <w:rFonts w:eastAsia="Times New Roman"/>
                <w:sz w:val="22"/>
                <w:szCs w:val="22"/>
              </w:rPr>
            </w:pPr>
          </w:p>
          <w:p w14:paraId="04FA01BB" w14:textId="77777777" w:rsidR="0047445C" w:rsidRDefault="0047445C" w:rsidP="002E3764">
            <w:pPr>
              <w:rPr>
                <w:rFonts w:eastAsia="Times New Roman"/>
                <w:sz w:val="22"/>
                <w:szCs w:val="22"/>
              </w:rPr>
            </w:pPr>
          </w:p>
          <w:p w14:paraId="062127F2" w14:textId="77777777" w:rsidR="0047445C" w:rsidRDefault="0047445C" w:rsidP="002E3764">
            <w:pPr>
              <w:rPr>
                <w:rFonts w:eastAsia="Times New Roman"/>
                <w:sz w:val="22"/>
                <w:szCs w:val="22"/>
              </w:rPr>
            </w:pPr>
          </w:p>
          <w:p w14:paraId="41062D8E" w14:textId="77777777" w:rsidR="0047445C" w:rsidRDefault="0047445C" w:rsidP="002E3764">
            <w:pPr>
              <w:rPr>
                <w:rFonts w:eastAsia="Times New Roman"/>
                <w:sz w:val="22"/>
                <w:szCs w:val="22"/>
              </w:rPr>
            </w:pPr>
          </w:p>
          <w:p w14:paraId="250E74BB" w14:textId="77777777" w:rsidR="0047445C" w:rsidRDefault="0047445C" w:rsidP="002E3764">
            <w:pPr>
              <w:rPr>
                <w:rFonts w:eastAsia="Times New Roman"/>
                <w:sz w:val="22"/>
                <w:szCs w:val="22"/>
              </w:rPr>
            </w:pPr>
          </w:p>
          <w:p w14:paraId="36A10319" w14:textId="77777777" w:rsidR="0047445C" w:rsidRDefault="0047445C" w:rsidP="002E3764">
            <w:pPr>
              <w:rPr>
                <w:rFonts w:eastAsia="Times New Roman"/>
                <w:sz w:val="22"/>
                <w:szCs w:val="22"/>
              </w:rPr>
            </w:pPr>
          </w:p>
          <w:p w14:paraId="5A00B5C4" w14:textId="77777777" w:rsidR="0047445C" w:rsidRDefault="0047445C" w:rsidP="002E3764">
            <w:pPr>
              <w:rPr>
                <w:rFonts w:eastAsia="Times New Roman"/>
                <w:sz w:val="22"/>
                <w:szCs w:val="22"/>
              </w:rPr>
            </w:pPr>
          </w:p>
          <w:p w14:paraId="6849F851" w14:textId="77777777" w:rsidR="0047445C" w:rsidRDefault="0047445C" w:rsidP="002E3764">
            <w:pPr>
              <w:rPr>
                <w:rFonts w:eastAsia="Times New Roman"/>
                <w:sz w:val="22"/>
                <w:szCs w:val="22"/>
              </w:rPr>
            </w:pPr>
          </w:p>
          <w:p w14:paraId="78C82CA4" w14:textId="77777777" w:rsidR="0047445C" w:rsidRDefault="0047445C" w:rsidP="002E3764">
            <w:pPr>
              <w:rPr>
                <w:rFonts w:eastAsia="Times New Roman"/>
                <w:sz w:val="22"/>
                <w:szCs w:val="22"/>
              </w:rPr>
            </w:pPr>
          </w:p>
          <w:p w14:paraId="32657B07" w14:textId="77777777" w:rsidR="0047445C" w:rsidRDefault="0047445C" w:rsidP="002E3764">
            <w:pPr>
              <w:rPr>
                <w:rFonts w:eastAsia="Times New Roman"/>
                <w:sz w:val="22"/>
                <w:szCs w:val="22"/>
              </w:rPr>
            </w:pPr>
          </w:p>
          <w:p w14:paraId="7A2D814C" w14:textId="77777777" w:rsidR="0047445C" w:rsidRDefault="0047445C" w:rsidP="002E3764">
            <w:pPr>
              <w:rPr>
                <w:rFonts w:eastAsia="Times New Roman"/>
                <w:sz w:val="22"/>
                <w:szCs w:val="22"/>
              </w:rPr>
            </w:pPr>
          </w:p>
          <w:p w14:paraId="5CFC73B5" w14:textId="77777777" w:rsidR="0047445C" w:rsidRDefault="0047445C" w:rsidP="002E3764">
            <w:pPr>
              <w:rPr>
                <w:rFonts w:eastAsia="Times New Roman"/>
                <w:sz w:val="22"/>
                <w:szCs w:val="22"/>
              </w:rPr>
            </w:pPr>
          </w:p>
        </w:tc>
      </w:tr>
    </w:tbl>
    <w:p w14:paraId="1454B1F3" w14:textId="4DB310BA" w:rsidR="00BB208A" w:rsidRDefault="00841E2C" w:rsidP="002E3764">
      <w:pPr>
        <w:rPr>
          <w:rFonts w:eastAsia="Times New Roman"/>
          <w:sz w:val="22"/>
          <w:szCs w:val="22"/>
        </w:rPr>
      </w:pPr>
      <w:r>
        <w:rPr>
          <w:rFonts w:eastAsia="Times New Roman"/>
          <w:sz w:val="22"/>
          <w:szCs w:val="22"/>
        </w:rPr>
        <w:t xml:space="preserve">Table 6.6: Figures </w:t>
      </w:r>
      <w:r w:rsidR="00A1545A">
        <w:rPr>
          <w:rFonts w:eastAsia="Times New Roman"/>
          <w:sz w:val="22"/>
          <w:szCs w:val="22"/>
        </w:rPr>
        <w:t>A-E showing</w:t>
      </w:r>
      <w:r>
        <w:rPr>
          <w:rFonts w:eastAsia="Times New Roman"/>
          <w:sz w:val="22"/>
          <w:szCs w:val="22"/>
        </w:rPr>
        <w:t xml:space="preserve"> the f</w:t>
      </w:r>
      <w:r w:rsidR="00A1545A">
        <w:rPr>
          <w:rFonts w:eastAsia="Times New Roman"/>
          <w:sz w:val="22"/>
          <w:szCs w:val="22"/>
        </w:rPr>
        <w:t xml:space="preserve">inal iteration from each sample. A: 0-5%, B: 5-10%, C: 10-15%, D: 15-20%, E: 20-25% </w:t>
      </w:r>
    </w:p>
    <w:p w14:paraId="103B6B81" w14:textId="77777777" w:rsidR="00BB208A" w:rsidRDefault="00BB208A" w:rsidP="002E3764">
      <w:pPr>
        <w:rPr>
          <w:rFonts w:eastAsia="Times New Roman"/>
          <w:sz w:val="22"/>
          <w:szCs w:val="22"/>
        </w:rPr>
      </w:pPr>
    </w:p>
    <w:p w14:paraId="4180A32C" w14:textId="1E00815A" w:rsidR="00295C2F" w:rsidRDefault="004E5B30" w:rsidP="002E3764">
      <w:pPr>
        <w:rPr>
          <w:rFonts w:eastAsia="Times New Roman"/>
          <w:sz w:val="22"/>
          <w:szCs w:val="22"/>
        </w:rPr>
      </w:pPr>
      <w:r>
        <w:rPr>
          <w:rFonts w:eastAsia="Times New Roman"/>
          <w:sz w:val="22"/>
          <w:szCs w:val="22"/>
        </w:rPr>
        <w:t xml:space="preserve">Table 6.6 shows the final image of one of the simulations run for each category. You can see that as senescence is increased fewer proliferating and quiescent cells are present. And in each case a full confluence was formed showing the model works for high levels of senescence. </w:t>
      </w:r>
      <w:r w:rsidR="00856424">
        <w:rPr>
          <w:rFonts w:eastAsia="Times New Roman"/>
          <w:sz w:val="22"/>
          <w:szCs w:val="22"/>
        </w:rPr>
        <w:t>It must be noted, however that these simulations produce some edge cases, such as Figure D, where due to the lack of simulated cells outside the environment there can be significant gaps (left side) in the monolayer that aren’t</w:t>
      </w:r>
      <w:r w:rsidR="002435C4">
        <w:rPr>
          <w:rFonts w:eastAsia="Times New Roman"/>
          <w:sz w:val="22"/>
          <w:szCs w:val="22"/>
        </w:rPr>
        <w:t xml:space="preserve"> present </w:t>
      </w:r>
      <w:proofErr w:type="gramStart"/>
      <w:r w:rsidR="002435C4">
        <w:rPr>
          <w:rFonts w:eastAsia="Times New Roman"/>
          <w:sz w:val="22"/>
          <w:szCs w:val="22"/>
        </w:rPr>
        <w:t>in reality;</w:t>
      </w:r>
      <w:proofErr w:type="gramEnd"/>
      <w:r w:rsidR="00856424">
        <w:rPr>
          <w:rFonts w:eastAsia="Times New Roman"/>
          <w:sz w:val="22"/>
          <w:szCs w:val="22"/>
        </w:rPr>
        <w:t xml:space="preserve"> </w:t>
      </w:r>
      <w:r w:rsidR="005D3154">
        <w:rPr>
          <w:rFonts w:eastAsia="Times New Roman"/>
          <w:sz w:val="22"/>
          <w:szCs w:val="22"/>
        </w:rPr>
        <w:t>this</w:t>
      </w:r>
      <w:r w:rsidR="00856424">
        <w:rPr>
          <w:rFonts w:eastAsia="Times New Roman"/>
          <w:sz w:val="22"/>
          <w:szCs w:val="22"/>
        </w:rPr>
        <w:t xml:space="preserve"> can be seen as a limitation of the model.</w:t>
      </w:r>
    </w:p>
    <w:p w14:paraId="56AA2036" w14:textId="77777777" w:rsidR="00295C2F" w:rsidRDefault="00295C2F" w:rsidP="002E3764">
      <w:pPr>
        <w:rPr>
          <w:rFonts w:eastAsia="Times New Roman"/>
          <w:sz w:val="22"/>
          <w:szCs w:val="22"/>
        </w:rPr>
      </w:pPr>
    </w:p>
    <w:p w14:paraId="27759164" w14:textId="73D3A4CA" w:rsidR="001F2F24" w:rsidRDefault="00295C2F" w:rsidP="002E3764">
      <w:pPr>
        <w:rPr>
          <w:rFonts w:eastAsia="Times New Roman"/>
          <w:sz w:val="22"/>
          <w:szCs w:val="22"/>
        </w:rPr>
      </w:pPr>
      <w:r>
        <w:rPr>
          <w:rFonts w:eastAsia="Times New Roman"/>
          <w:sz w:val="22"/>
          <w:szCs w:val="22"/>
        </w:rPr>
        <w:t xml:space="preserve">Following the images in Table 6.7, we can see that after the wound is formed, cells start to migrate into the wound as expected. Two iterations (12 hours) after the wound, </w:t>
      </w:r>
      <w:r w:rsidR="00674A33">
        <w:rPr>
          <w:rFonts w:eastAsia="Times New Roman"/>
          <w:sz w:val="22"/>
          <w:szCs w:val="22"/>
        </w:rPr>
        <w:t>all</w:t>
      </w:r>
      <w:r>
        <w:rPr>
          <w:rFonts w:eastAsia="Times New Roman"/>
          <w:sz w:val="22"/>
          <w:szCs w:val="22"/>
        </w:rPr>
        <w:t xml:space="preserve"> the quiescent cells have changed back into proliferating cells as there is once more space for proliferation. Over the successive iterations, the density of the wound starts to increase as more cells migrate in, and due to no cells being simulated outside the environment the density at the edges of the simulation decreases</w:t>
      </w:r>
      <w:r w:rsidR="00793A10">
        <w:rPr>
          <w:rFonts w:eastAsia="Times New Roman"/>
          <w:sz w:val="22"/>
          <w:szCs w:val="22"/>
        </w:rPr>
        <w:t>. As the senescent cells are so large, the proliferative cells behind them are unable to easily migrate into the wound space, slowing down the total migration.</w:t>
      </w:r>
    </w:p>
    <w:p w14:paraId="698D9A44" w14:textId="77777777" w:rsidR="00714D38" w:rsidRDefault="00714D38" w:rsidP="002E3764">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1F2F24" w14:paraId="0F7AFE22" w14:textId="77777777" w:rsidTr="001F2F24">
        <w:tc>
          <w:tcPr>
            <w:tcW w:w="4505" w:type="dxa"/>
          </w:tcPr>
          <w:p w14:paraId="04B73AF0" w14:textId="77777777" w:rsidR="001F2F24" w:rsidRDefault="001F2F24" w:rsidP="002E3764">
            <w:pPr>
              <w:rPr>
                <w:rFonts w:eastAsia="Times New Roman"/>
                <w:sz w:val="22"/>
                <w:szCs w:val="22"/>
              </w:rPr>
            </w:pPr>
            <w:r>
              <w:rPr>
                <w:rFonts w:eastAsia="Times New Roman"/>
                <w:noProof/>
                <w:sz w:val="22"/>
                <w:szCs w:val="22"/>
              </w:rPr>
              <w:drawing>
                <wp:inline distT="0" distB="0" distL="0" distR="0" wp14:anchorId="5EB7D609" wp14:editId="5418F15C">
                  <wp:extent cx="2743200" cy="1828800"/>
                  <wp:effectExtent l="0" t="0" r="0" b="0"/>
                  <wp:docPr id="83" name="Picture 83" descr="../Softwares/CellABM_student_ver/500,15SC,50PC,30IT,200W-3/2d/Iteration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oftwares/CellABM_student_ver/500,15SC,50PC,30IT,200W-3/2d/Iteration_1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2E65403A" w14:textId="09D32DD9" w:rsidR="001F2F24" w:rsidRDefault="001F2F24" w:rsidP="001F2F24">
            <w:pPr>
              <w:jc w:val="center"/>
              <w:rPr>
                <w:rFonts w:eastAsia="Times New Roman"/>
                <w:sz w:val="22"/>
                <w:szCs w:val="22"/>
              </w:rPr>
            </w:pPr>
            <w:r>
              <w:rPr>
                <w:rFonts w:eastAsia="Times New Roman"/>
                <w:sz w:val="22"/>
                <w:szCs w:val="22"/>
              </w:rPr>
              <w:t>A</w:t>
            </w:r>
          </w:p>
        </w:tc>
        <w:tc>
          <w:tcPr>
            <w:tcW w:w="4505" w:type="dxa"/>
          </w:tcPr>
          <w:p w14:paraId="7D5DB879" w14:textId="1191CB81" w:rsidR="001F2F24" w:rsidRDefault="001F2F24" w:rsidP="001F2F24">
            <w:pPr>
              <w:jc w:val="center"/>
              <w:rPr>
                <w:rFonts w:eastAsia="Times New Roman"/>
                <w:sz w:val="22"/>
                <w:szCs w:val="22"/>
              </w:rPr>
            </w:pPr>
            <w:r>
              <w:rPr>
                <w:rFonts w:eastAsia="Times New Roman"/>
                <w:noProof/>
                <w:sz w:val="22"/>
                <w:szCs w:val="22"/>
              </w:rPr>
              <w:drawing>
                <wp:inline distT="0" distB="0" distL="0" distR="0" wp14:anchorId="5456D7DF" wp14:editId="1BC04577">
                  <wp:extent cx="2743200" cy="1828800"/>
                  <wp:effectExtent l="0" t="0" r="0" b="0"/>
                  <wp:docPr id="84" name="Picture 84" descr="../Softwares/CellABM_student_ver/500,15SC,50PC,30IT,200W-3/2d/Iteration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oftwares/CellABM_student_ver/500,15SC,50PC,30IT,200W-3/2d/Iteration_1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B</w:t>
            </w:r>
          </w:p>
        </w:tc>
      </w:tr>
      <w:tr w:rsidR="001F2F24" w14:paraId="019BC14D" w14:textId="77777777" w:rsidTr="001F2F24">
        <w:tc>
          <w:tcPr>
            <w:tcW w:w="4505" w:type="dxa"/>
          </w:tcPr>
          <w:p w14:paraId="7C7421B5" w14:textId="4B63A8F4" w:rsidR="001F2F24" w:rsidRDefault="001F2F24" w:rsidP="001F2F24">
            <w:pPr>
              <w:jc w:val="center"/>
              <w:rPr>
                <w:rFonts w:eastAsia="Times New Roman"/>
                <w:sz w:val="22"/>
                <w:szCs w:val="22"/>
              </w:rPr>
            </w:pPr>
            <w:r>
              <w:rPr>
                <w:rFonts w:eastAsia="Times New Roman"/>
                <w:noProof/>
                <w:sz w:val="22"/>
                <w:szCs w:val="22"/>
              </w:rPr>
              <w:drawing>
                <wp:inline distT="0" distB="0" distL="0" distR="0" wp14:anchorId="3964CF02" wp14:editId="70EBE65A">
                  <wp:extent cx="2743200" cy="1828800"/>
                  <wp:effectExtent l="0" t="0" r="0" b="0"/>
                  <wp:docPr id="85" name="Picture 85" descr="../Softwares/CellABM_student_ver/500,15SC,50PC,30IT,200W-3/2d/Iteration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oftwares/CellABM_student_ver/500,15SC,50PC,30IT,200W-3/2d/Iteration_1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C</w:t>
            </w:r>
          </w:p>
        </w:tc>
        <w:tc>
          <w:tcPr>
            <w:tcW w:w="4505" w:type="dxa"/>
          </w:tcPr>
          <w:p w14:paraId="2D58459F" w14:textId="77777777" w:rsidR="001F2F24" w:rsidRDefault="001F2F24" w:rsidP="002E3764">
            <w:pPr>
              <w:rPr>
                <w:rFonts w:eastAsia="Times New Roman"/>
                <w:sz w:val="22"/>
                <w:szCs w:val="22"/>
              </w:rPr>
            </w:pPr>
            <w:r>
              <w:rPr>
                <w:rFonts w:eastAsia="Times New Roman"/>
                <w:noProof/>
                <w:sz w:val="22"/>
                <w:szCs w:val="22"/>
              </w:rPr>
              <w:drawing>
                <wp:inline distT="0" distB="0" distL="0" distR="0" wp14:anchorId="6B2CF62F" wp14:editId="4243780D">
                  <wp:extent cx="2743200" cy="1828800"/>
                  <wp:effectExtent l="0" t="0" r="0" b="0"/>
                  <wp:docPr id="86" name="Picture 86" descr="../Softwares/CellABM_student_ver/500,15SC,50PC,30IT,200W-3/2d/Iteration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oftwares/CellABM_student_ver/500,15SC,50PC,30IT,200W-3/2d/Iteration_2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0E3E2846" w14:textId="4DE39107" w:rsidR="001F2F24" w:rsidRDefault="001F2F24" w:rsidP="001F2F24">
            <w:pPr>
              <w:jc w:val="center"/>
              <w:rPr>
                <w:rFonts w:eastAsia="Times New Roman"/>
                <w:sz w:val="22"/>
                <w:szCs w:val="22"/>
              </w:rPr>
            </w:pPr>
            <w:r>
              <w:rPr>
                <w:rFonts w:eastAsia="Times New Roman"/>
                <w:sz w:val="22"/>
                <w:szCs w:val="22"/>
              </w:rPr>
              <w:t>D</w:t>
            </w:r>
          </w:p>
        </w:tc>
      </w:tr>
      <w:tr w:rsidR="001F2F24" w14:paraId="3F483A4E" w14:textId="77777777" w:rsidTr="001F2F24">
        <w:tc>
          <w:tcPr>
            <w:tcW w:w="4505" w:type="dxa"/>
          </w:tcPr>
          <w:p w14:paraId="4F535F78" w14:textId="7BA9BCA1" w:rsidR="001F2F24" w:rsidRDefault="001F2F24" w:rsidP="006623DC">
            <w:pPr>
              <w:jc w:val="center"/>
              <w:rPr>
                <w:rFonts w:eastAsia="Times New Roman"/>
                <w:sz w:val="22"/>
                <w:szCs w:val="22"/>
              </w:rPr>
            </w:pPr>
            <w:r>
              <w:rPr>
                <w:rFonts w:eastAsia="Times New Roman"/>
                <w:noProof/>
                <w:sz w:val="22"/>
                <w:szCs w:val="22"/>
              </w:rPr>
              <w:drawing>
                <wp:inline distT="0" distB="0" distL="0" distR="0" wp14:anchorId="0B7433C1" wp14:editId="3E620BF2">
                  <wp:extent cx="2743200" cy="1828800"/>
                  <wp:effectExtent l="0" t="0" r="0" b="0"/>
                  <wp:docPr id="87" name="Picture 87" descr="../Softwares/CellABM_student_ver/500,15SC,50PC,30IT,200W-3/2d/Iteration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oftwares/CellABM_student_ver/500,15SC,50PC,30IT,200W-3/2d/Iteration_2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6623DC">
              <w:rPr>
                <w:rFonts w:eastAsia="Times New Roman"/>
                <w:sz w:val="22"/>
                <w:szCs w:val="22"/>
              </w:rPr>
              <w:t>E</w:t>
            </w:r>
          </w:p>
        </w:tc>
        <w:tc>
          <w:tcPr>
            <w:tcW w:w="4505" w:type="dxa"/>
          </w:tcPr>
          <w:p w14:paraId="4C8256C9" w14:textId="559110AE" w:rsidR="001F2F24" w:rsidRDefault="001F2F24" w:rsidP="006623DC">
            <w:pPr>
              <w:jc w:val="center"/>
              <w:rPr>
                <w:rFonts w:eastAsia="Times New Roman"/>
                <w:sz w:val="22"/>
                <w:szCs w:val="22"/>
              </w:rPr>
            </w:pPr>
            <w:r>
              <w:rPr>
                <w:rFonts w:eastAsia="Times New Roman"/>
                <w:noProof/>
                <w:sz w:val="22"/>
                <w:szCs w:val="22"/>
              </w:rPr>
              <w:drawing>
                <wp:inline distT="0" distB="0" distL="0" distR="0" wp14:anchorId="1F999598" wp14:editId="5256463A">
                  <wp:extent cx="2743200" cy="1828800"/>
                  <wp:effectExtent l="0" t="0" r="0" b="0"/>
                  <wp:docPr id="88" name="Picture 88" descr="../Softwares/CellABM_student_ver/500,15SC,50PC,30IT,200W-3/2d/Iteration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oftwares/CellABM_student_ver/500,15SC,50PC,30IT,200W-3/2d/Iteration_2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6623DC">
              <w:rPr>
                <w:rFonts w:eastAsia="Times New Roman"/>
                <w:sz w:val="22"/>
                <w:szCs w:val="22"/>
              </w:rPr>
              <w:t>F</w:t>
            </w:r>
          </w:p>
        </w:tc>
      </w:tr>
      <w:tr w:rsidR="001F2F24" w14:paraId="1C7C973A" w14:textId="77777777" w:rsidTr="001F2F24">
        <w:tc>
          <w:tcPr>
            <w:tcW w:w="4505" w:type="dxa"/>
          </w:tcPr>
          <w:p w14:paraId="50F1A1A5" w14:textId="1B6505B7" w:rsidR="001F2F24" w:rsidRDefault="001F2F24" w:rsidP="006623DC">
            <w:pPr>
              <w:jc w:val="center"/>
              <w:rPr>
                <w:rFonts w:eastAsia="Times New Roman"/>
                <w:sz w:val="22"/>
                <w:szCs w:val="22"/>
              </w:rPr>
            </w:pPr>
            <w:r>
              <w:rPr>
                <w:rFonts w:eastAsia="Times New Roman"/>
                <w:noProof/>
                <w:sz w:val="22"/>
                <w:szCs w:val="22"/>
              </w:rPr>
              <w:drawing>
                <wp:inline distT="0" distB="0" distL="0" distR="0" wp14:anchorId="3343D871" wp14:editId="0E796B24">
                  <wp:extent cx="2743200" cy="1828800"/>
                  <wp:effectExtent l="0" t="0" r="0" b="0"/>
                  <wp:docPr id="89" name="Picture 89" descr="../Softwares/CellABM_student_ver/500,15SC,50PC,30IT,200W-3/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oftwares/CellABM_student_ver/500,15SC,50PC,30IT,200W-3/2d/Iteration_2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6623DC">
              <w:rPr>
                <w:rFonts w:eastAsia="Times New Roman"/>
                <w:sz w:val="22"/>
                <w:szCs w:val="22"/>
              </w:rPr>
              <w:t>G</w:t>
            </w:r>
          </w:p>
        </w:tc>
        <w:tc>
          <w:tcPr>
            <w:tcW w:w="4505" w:type="dxa"/>
          </w:tcPr>
          <w:p w14:paraId="7EF668AD" w14:textId="77777777" w:rsidR="001F2F24" w:rsidRDefault="001F2F24" w:rsidP="002E3764">
            <w:pPr>
              <w:rPr>
                <w:rFonts w:eastAsia="Times New Roman"/>
                <w:sz w:val="22"/>
                <w:szCs w:val="22"/>
              </w:rPr>
            </w:pPr>
            <w:r>
              <w:rPr>
                <w:rFonts w:eastAsia="Times New Roman"/>
                <w:noProof/>
                <w:sz w:val="22"/>
                <w:szCs w:val="22"/>
              </w:rPr>
              <w:drawing>
                <wp:inline distT="0" distB="0" distL="0" distR="0" wp14:anchorId="269031F7" wp14:editId="7C73D3B1">
                  <wp:extent cx="2743200" cy="1828800"/>
                  <wp:effectExtent l="0" t="0" r="0" b="0"/>
                  <wp:docPr id="90" name="Picture 90" descr="../Softwares/CellABM_student_ver/500,15SC,50PC,30IT,200W-3/2d/Iteration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oftwares/CellABM_student_ver/500,15SC,50PC,30IT,200W-3/2d/Iteration_2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60D31294" w14:textId="13B45A46" w:rsidR="006623DC" w:rsidRDefault="006623DC" w:rsidP="006623DC">
            <w:pPr>
              <w:jc w:val="center"/>
              <w:rPr>
                <w:rFonts w:eastAsia="Times New Roman"/>
                <w:sz w:val="22"/>
                <w:szCs w:val="22"/>
              </w:rPr>
            </w:pPr>
            <w:r>
              <w:rPr>
                <w:rFonts w:eastAsia="Times New Roman"/>
                <w:sz w:val="22"/>
                <w:szCs w:val="22"/>
              </w:rPr>
              <w:t>H</w:t>
            </w:r>
          </w:p>
        </w:tc>
      </w:tr>
    </w:tbl>
    <w:p w14:paraId="5455596B" w14:textId="77777777" w:rsidR="00FD6B37" w:rsidRDefault="00714D38" w:rsidP="002E3764">
      <w:pPr>
        <w:rPr>
          <w:rFonts w:eastAsia="Times New Roman"/>
          <w:sz w:val="22"/>
          <w:szCs w:val="22"/>
        </w:rPr>
      </w:pPr>
      <w:r>
        <w:rPr>
          <w:rFonts w:eastAsia="Times New Roman"/>
          <w:sz w:val="22"/>
          <w:szCs w:val="22"/>
        </w:rPr>
        <w:t>Table 6.7: Figures A-</w:t>
      </w:r>
      <w:r w:rsidR="006623DC">
        <w:rPr>
          <w:rFonts w:eastAsia="Times New Roman"/>
          <w:sz w:val="22"/>
          <w:szCs w:val="22"/>
        </w:rPr>
        <w:t>H</w:t>
      </w:r>
      <w:r>
        <w:rPr>
          <w:rFonts w:eastAsia="Times New Roman"/>
          <w:sz w:val="22"/>
          <w:szCs w:val="22"/>
        </w:rPr>
        <w:t xml:space="preserve"> showing the iteration before wounding, the wound, and subsequent iterations after wounding until confluence formation.</w:t>
      </w:r>
      <w:r w:rsidR="0074215B">
        <w:rPr>
          <w:rFonts w:eastAsia="Times New Roman"/>
          <w:sz w:val="22"/>
          <w:szCs w:val="22"/>
        </w:rPr>
        <w:br/>
      </w:r>
    </w:p>
    <w:p w14:paraId="6142DD47" w14:textId="69543503" w:rsidR="004E5B30" w:rsidRPr="00987A2A" w:rsidRDefault="0074215B" w:rsidP="00987A2A">
      <w:pPr>
        <w:pStyle w:val="Heading2"/>
        <w:rPr>
          <w:rFonts w:ascii="Times New Roman" w:eastAsia="Times New Roman" w:hAnsi="Times New Roman" w:cs="Times New Roman"/>
          <w:color w:val="auto"/>
          <w:sz w:val="22"/>
          <w:szCs w:val="22"/>
        </w:rPr>
      </w:pPr>
      <w:bookmarkStart w:id="258" w:name="_Toc513099429"/>
      <w:r w:rsidRPr="00987A2A">
        <w:rPr>
          <w:rFonts w:ascii="Times New Roman" w:hAnsi="Times New Roman" w:cs="Times New Roman"/>
          <w:color w:val="auto"/>
        </w:rPr>
        <w:lastRenderedPageBreak/>
        <w:t>6.2</w:t>
      </w:r>
      <w:r w:rsidR="00FD6B37" w:rsidRPr="00987A2A">
        <w:rPr>
          <w:rFonts w:ascii="Times New Roman" w:hAnsi="Times New Roman" w:cs="Times New Roman"/>
          <w:color w:val="auto"/>
        </w:rPr>
        <w:t xml:space="preserve"> </w:t>
      </w:r>
      <w:r w:rsidR="007A4F09" w:rsidRPr="00987A2A">
        <w:rPr>
          <w:rFonts w:ascii="Times New Roman" w:hAnsi="Times New Roman" w:cs="Times New Roman"/>
          <w:color w:val="auto"/>
        </w:rPr>
        <w:t>Simulations with 1 hour time steps</w:t>
      </w:r>
      <w:bookmarkEnd w:id="258"/>
    </w:p>
    <w:p w14:paraId="46CBEC28" w14:textId="77777777" w:rsidR="003C3DC4" w:rsidRDefault="003C3DC4" w:rsidP="002E3764">
      <w:pPr>
        <w:rPr>
          <w:rFonts w:eastAsia="Times New Roman"/>
          <w:sz w:val="22"/>
          <w:szCs w:val="22"/>
        </w:rPr>
      </w:pPr>
    </w:p>
    <w:p w14:paraId="2B8F7286" w14:textId="299B22B2" w:rsidR="000B18DC" w:rsidRDefault="003C3DC4" w:rsidP="002E3764">
      <w:pPr>
        <w:rPr>
          <w:rFonts w:eastAsia="Times New Roman"/>
          <w:sz w:val="22"/>
          <w:szCs w:val="22"/>
        </w:rPr>
      </w:pPr>
      <w:r>
        <w:rPr>
          <w:rFonts w:eastAsia="Times New Roman"/>
          <w:sz w:val="22"/>
          <w:szCs w:val="22"/>
        </w:rPr>
        <w:t>Simulations were run with identical starting parameters to those in 6.1 but with a decreased time step. Due to the computation time, only two simulations were run for each category and so stochastic elements in the results may still be present due to the low sample size. It does, however, help to visualise the cell movements in forming the monolayer and migration of the cells into the wound.</w:t>
      </w:r>
      <w:r w:rsidR="00550F08">
        <w:rPr>
          <w:rFonts w:eastAsia="Times New Roman"/>
          <w:sz w:val="22"/>
          <w:szCs w:val="22"/>
        </w:rPr>
        <w:t xml:space="preserve"> Results are in Appendix Table A.7 to Table A.12.</w:t>
      </w:r>
    </w:p>
    <w:p w14:paraId="69C84B1C" w14:textId="2A2F2155" w:rsidR="00D43D8D" w:rsidRDefault="000B18DC" w:rsidP="00A73BE4">
      <w:pPr>
        <w:jc w:val="center"/>
        <w:rPr>
          <w:rFonts w:eastAsia="Times New Roman"/>
          <w:sz w:val="22"/>
          <w:szCs w:val="22"/>
        </w:rPr>
      </w:pPr>
      <w:r>
        <w:rPr>
          <w:rFonts w:eastAsia="Times New Roman"/>
          <w:sz w:val="22"/>
          <w:szCs w:val="22"/>
        </w:rPr>
        <w:br/>
      </w:r>
      <w:r w:rsidR="006B1BAF">
        <w:rPr>
          <w:rFonts w:eastAsia="Times New Roman"/>
          <w:noProof/>
          <w:sz w:val="22"/>
          <w:szCs w:val="22"/>
        </w:rPr>
        <w:drawing>
          <wp:inline distT="0" distB="0" distL="0" distR="0" wp14:anchorId="6530E51D" wp14:editId="403BCDF4">
            <wp:extent cx="4643120" cy="3480408"/>
            <wp:effectExtent l="0" t="0" r="5080" b="0"/>
            <wp:docPr id="79" name="Picture 79" descr="Results%20Images/1hrTimeToH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esults%20Images/1hrTimeToHea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3007" cy="3495315"/>
                    </a:xfrm>
                    <a:prstGeom prst="rect">
                      <a:avLst/>
                    </a:prstGeom>
                    <a:noFill/>
                    <a:ln>
                      <a:noFill/>
                    </a:ln>
                  </pic:spPr>
                </pic:pic>
              </a:graphicData>
            </a:graphic>
          </wp:inline>
        </w:drawing>
      </w:r>
    </w:p>
    <w:p w14:paraId="70904037" w14:textId="68FC7F3B" w:rsidR="00412695" w:rsidRDefault="00741011" w:rsidP="00412695">
      <w:pPr>
        <w:jc w:val="center"/>
        <w:rPr>
          <w:rFonts w:eastAsia="Times New Roman"/>
          <w:sz w:val="22"/>
          <w:szCs w:val="22"/>
        </w:rPr>
      </w:pPr>
      <w:r>
        <w:rPr>
          <w:rFonts w:eastAsia="Times New Roman"/>
          <w:noProof/>
          <w:sz w:val="22"/>
          <w:szCs w:val="22"/>
        </w:rPr>
        <w:drawing>
          <wp:inline distT="0" distB="0" distL="0" distR="0" wp14:anchorId="0844F94E" wp14:editId="5D6CA806">
            <wp:extent cx="4643120" cy="3480408"/>
            <wp:effectExtent l="0" t="0" r="5080" b="0"/>
            <wp:docPr id="80" name="Picture 80" descr="Results%20Images/1hrTimeToHeal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esults%20Images/1hrTimeToHealRaw.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47370" cy="3483594"/>
                    </a:xfrm>
                    <a:prstGeom prst="rect">
                      <a:avLst/>
                    </a:prstGeom>
                    <a:noFill/>
                    <a:ln>
                      <a:noFill/>
                    </a:ln>
                  </pic:spPr>
                </pic:pic>
              </a:graphicData>
            </a:graphic>
          </wp:inline>
        </w:drawing>
      </w:r>
    </w:p>
    <w:p w14:paraId="50C2F0D8" w14:textId="30F17FDD" w:rsidR="00502685" w:rsidRDefault="00412695" w:rsidP="00412695">
      <w:pPr>
        <w:ind w:left="1440"/>
        <w:rPr>
          <w:rFonts w:eastAsia="Times New Roman"/>
          <w:sz w:val="22"/>
          <w:szCs w:val="22"/>
        </w:rPr>
      </w:pPr>
      <w:r>
        <w:rPr>
          <w:rFonts w:eastAsia="Times New Roman"/>
          <w:sz w:val="22"/>
          <w:szCs w:val="22"/>
        </w:rPr>
        <w:t>Figure 6.3</w:t>
      </w:r>
      <w:r w:rsidR="00741011">
        <w:rPr>
          <w:rFonts w:eastAsia="Times New Roman"/>
          <w:sz w:val="22"/>
          <w:szCs w:val="22"/>
        </w:rPr>
        <w:t>: Time for 200</w:t>
      </w:r>
      <w:r w:rsidR="00741011">
        <w:rPr>
          <w:rFonts w:eastAsia="Times New Roman"/>
          <w:sz w:val="22"/>
          <w:szCs w:val="22"/>
        </w:rPr>
        <w:sym w:font="Symbol" w:char="F06D"/>
      </w:r>
      <w:r w:rsidR="00741011">
        <w:rPr>
          <w:rFonts w:eastAsia="Times New Roman"/>
          <w:sz w:val="22"/>
          <w:szCs w:val="22"/>
        </w:rPr>
        <w:t>m wound to heal with varying levels of senescence with 1 hour time steps. Top: Averages for each category used. Bottom: raw values from simulations run.</w:t>
      </w:r>
    </w:p>
    <w:p w14:paraId="59D4A7EB" w14:textId="77777777" w:rsidR="00502685" w:rsidRDefault="00502685" w:rsidP="002E3764">
      <w:pPr>
        <w:rPr>
          <w:rFonts w:eastAsia="Times New Roman"/>
          <w:sz w:val="22"/>
          <w:szCs w:val="22"/>
        </w:rPr>
      </w:pPr>
    </w:p>
    <w:p w14:paraId="62B92C9B" w14:textId="77777777" w:rsidR="00B93061" w:rsidRDefault="00D935C6" w:rsidP="002E3764">
      <w:pPr>
        <w:rPr>
          <w:rFonts w:eastAsia="Times New Roman"/>
          <w:sz w:val="22"/>
          <w:szCs w:val="22"/>
        </w:rPr>
      </w:pPr>
      <w:r>
        <w:rPr>
          <w:rFonts w:eastAsia="Times New Roman"/>
          <w:sz w:val="22"/>
          <w:szCs w:val="22"/>
        </w:rPr>
        <w:t>Fig</w:t>
      </w:r>
      <w:r w:rsidR="00412695">
        <w:rPr>
          <w:rFonts w:eastAsia="Times New Roman"/>
          <w:sz w:val="22"/>
          <w:szCs w:val="22"/>
        </w:rPr>
        <w:t>ure 6.3</w:t>
      </w:r>
      <w:r>
        <w:rPr>
          <w:rFonts w:eastAsia="Times New Roman"/>
          <w:sz w:val="22"/>
          <w:szCs w:val="22"/>
        </w:rPr>
        <w:t xml:space="preserve"> supports the findings in</w:t>
      </w:r>
      <w:r w:rsidR="00B93061">
        <w:rPr>
          <w:rFonts w:eastAsia="Times New Roman"/>
          <w:sz w:val="22"/>
          <w:szCs w:val="22"/>
        </w:rPr>
        <w:t xml:space="preserve"> figure</w:t>
      </w:r>
      <w:r>
        <w:rPr>
          <w:rFonts w:eastAsia="Times New Roman"/>
          <w:sz w:val="22"/>
          <w:szCs w:val="22"/>
        </w:rPr>
        <w:t xml:space="preserve"> 6.1</w:t>
      </w:r>
      <w:r w:rsidR="00B93061">
        <w:rPr>
          <w:rFonts w:eastAsia="Times New Roman"/>
          <w:sz w:val="22"/>
          <w:szCs w:val="22"/>
        </w:rPr>
        <w:t>,</w:t>
      </w:r>
      <w:r>
        <w:rPr>
          <w:rFonts w:eastAsia="Times New Roman"/>
          <w:sz w:val="22"/>
          <w:szCs w:val="22"/>
        </w:rPr>
        <w:t xml:space="preserve"> but also provides a higher level of insight into the r</w:t>
      </w:r>
      <w:r w:rsidR="00E970A6">
        <w:rPr>
          <w:rFonts w:eastAsia="Times New Roman"/>
          <w:sz w:val="22"/>
          <w:szCs w:val="22"/>
        </w:rPr>
        <w:t xml:space="preserve">ates of wound healing with time, even though only two simulations were run for each category. </w:t>
      </w:r>
    </w:p>
    <w:p w14:paraId="4F178FA6" w14:textId="77777777" w:rsidR="00B93061" w:rsidRDefault="00B93061" w:rsidP="002E3764">
      <w:pPr>
        <w:rPr>
          <w:rFonts w:eastAsia="Times New Roman"/>
          <w:sz w:val="22"/>
          <w:szCs w:val="22"/>
        </w:rPr>
      </w:pPr>
    </w:p>
    <w:p w14:paraId="4910AF7F" w14:textId="2050805B" w:rsidR="00D935C6" w:rsidRPr="003E7AB1" w:rsidRDefault="00B93061" w:rsidP="002E3764">
      <w:pPr>
        <w:rPr>
          <w:rFonts w:eastAsia="Times New Roman"/>
          <w:sz w:val="22"/>
          <w:szCs w:val="22"/>
        </w:rPr>
      </w:pPr>
      <w:r>
        <w:rPr>
          <w:rFonts w:eastAsia="Times New Roman"/>
          <w:sz w:val="22"/>
          <w:szCs w:val="22"/>
        </w:rPr>
        <w:t xml:space="preserve">Figure 6.4 follows the same trends as figure 6.2 but provides further insights into the rate of healing for each category with time.  Even though </w:t>
      </w:r>
      <w:r w:rsidR="00313DD6">
        <w:rPr>
          <w:rFonts w:eastAsia="Times New Roman"/>
          <w:sz w:val="22"/>
          <w:szCs w:val="22"/>
        </w:rPr>
        <w:t>only two samples were used for each category, many more data points were produced.</w:t>
      </w:r>
      <w:r>
        <w:rPr>
          <w:rFonts w:eastAsia="Times New Roman"/>
          <w:sz w:val="22"/>
          <w:szCs w:val="22"/>
        </w:rPr>
        <w:t xml:space="preserve"> </w:t>
      </w:r>
      <w:r w:rsidR="00E970A6">
        <w:rPr>
          <w:rFonts w:eastAsia="Times New Roman"/>
          <w:sz w:val="22"/>
          <w:szCs w:val="22"/>
        </w:rPr>
        <w:t>It is interesting to note that towards the end of the healing, the rate of cell migration plateaus for each category</w:t>
      </w:r>
      <w:r>
        <w:rPr>
          <w:rFonts w:eastAsia="Times New Roman"/>
          <w:sz w:val="22"/>
          <w:szCs w:val="22"/>
        </w:rPr>
        <w:t>,</w:t>
      </w:r>
      <w:r w:rsidR="00E970A6">
        <w:rPr>
          <w:rFonts w:eastAsia="Times New Roman"/>
          <w:sz w:val="22"/>
          <w:szCs w:val="22"/>
        </w:rPr>
        <w:t xml:space="preserve"> </w:t>
      </w:r>
      <w:r w:rsidR="00313DD6">
        <w:rPr>
          <w:rFonts w:eastAsia="Times New Roman"/>
          <w:sz w:val="22"/>
          <w:szCs w:val="22"/>
        </w:rPr>
        <w:t>and</w:t>
      </w:r>
      <w:r w:rsidR="00E970A6">
        <w:rPr>
          <w:rFonts w:eastAsia="Times New Roman"/>
          <w:sz w:val="22"/>
          <w:szCs w:val="22"/>
        </w:rPr>
        <w:t xml:space="preserve"> the lower the average senescence the later this plateau occurs. Looking at the graph, the largest change occurs when senescence surpasses 5%</w:t>
      </w:r>
      <w:r w:rsidR="00313DD6">
        <w:rPr>
          <w:rFonts w:eastAsia="Times New Roman"/>
          <w:sz w:val="22"/>
          <w:szCs w:val="22"/>
        </w:rPr>
        <w:t>,</w:t>
      </w:r>
      <w:r w:rsidR="00E970A6">
        <w:rPr>
          <w:rFonts w:eastAsia="Times New Roman"/>
          <w:sz w:val="22"/>
          <w:szCs w:val="22"/>
        </w:rPr>
        <w:t xml:space="preserve"> and applying the ages found in the primate paper [</w:t>
      </w:r>
      <w:r w:rsidR="00505C2B" w:rsidRPr="00505C2B">
        <w:rPr>
          <w:rFonts w:eastAsia="Times New Roman"/>
          <w:sz w:val="22"/>
          <w:szCs w:val="22"/>
        </w:rPr>
        <w:t>13</w:t>
      </w:r>
      <w:r w:rsidR="00E970A6">
        <w:rPr>
          <w:rFonts w:eastAsia="Times New Roman"/>
          <w:sz w:val="22"/>
          <w:szCs w:val="22"/>
        </w:rPr>
        <w:t xml:space="preserve">] </w:t>
      </w:r>
      <w:r w:rsidR="003E7AB1">
        <w:rPr>
          <w:rFonts w:eastAsia="Times New Roman"/>
          <w:sz w:val="22"/>
          <w:szCs w:val="22"/>
        </w:rPr>
        <w:t>5% senescence equates to an age around 16 years which is just over half the life expectancy of the average baboon. Therefore, taking this over to a human with an average life expectancy of 71.4 years [</w:t>
      </w:r>
      <w:r w:rsidR="00505C2B" w:rsidRPr="00505C2B">
        <w:rPr>
          <w:rFonts w:eastAsia="Times New Roman"/>
          <w:sz w:val="22"/>
          <w:szCs w:val="22"/>
        </w:rPr>
        <w:t>31</w:t>
      </w:r>
      <w:r w:rsidR="003E7AB1" w:rsidRPr="00505C2B">
        <w:rPr>
          <w:rFonts w:eastAsia="Times New Roman"/>
          <w:sz w:val="22"/>
          <w:szCs w:val="22"/>
        </w:rPr>
        <w:t>]</w:t>
      </w:r>
      <w:r w:rsidR="003E7AB1">
        <w:rPr>
          <w:rFonts w:eastAsia="Times New Roman"/>
          <w:color w:val="FF0000"/>
          <w:sz w:val="22"/>
          <w:szCs w:val="22"/>
        </w:rPr>
        <w:t xml:space="preserve"> </w:t>
      </w:r>
      <w:r w:rsidR="003E7AB1">
        <w:rPr>
          <w:rFonts w:eastAsia="Times New Roman"/>
          <w:sz w:val="22"/>
          <w:szCs w:val="22"/>
        </w:rPr>
        <w:t>wound healing is significantly decreased beyond the age of 35.</w:t>
      </w:r>
    </w:p>
    <w:p w14:paraId="20297FEB" w14:textId="77777777" w:rsidR="00D935C6" w:rsidRDefault="00D935C6" w:rsidP="002E3764">
      <w:pPr>
        <w:rPr>
          <w:rFonts w:eastAsia="Times New Roman"/>
          <w:sz w:val="22"/>
          <w:szCs w:val="22"/>
        </w:rPr>
      </w:pPr>
    </w:p>
    <w:p w14:paraId="26598F32" w14:textId="2CCCC5EA" w:rsidR="00741011" w:rsidRDefault="00502685" w:rsidP="00A73BE4">
      <w:pPr>
        <w:jc w:val="center"/>
        <w:rPr>
          <w:rFonts w:eastAsia="Times New Roman"/>
          <w:sz w:val="22"/>
          <w:szCs w:val="22"/>
        </w:rPr>
      </w:pPr>
      <w:r>
        <w:rPr>
          <w:rFonts w:eastAsia="Times New Roman"/>
          <w:noProof/>
          <w:sz w:val="22"/>
          <w:szCs w:val="22"/>
        </w:rPr>
        <w:drawing>
          <wp:inline distT="0" distB="0" distL="0" distR="0" wp14:anchorId="4DE612F8" wp14:editId="281796E1">
            <wp:extent cx="4568382" cy="3424386"/>
            <wp:effectExtent l="0" t="0" r="3810" b="5080"/>
            <wp:docPr id="82" name="Picture 82" descr="Results%20Images/1hrCellsInWoundWith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esults%20Images/1hrCellsInWoundWithTim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98533" cy="3446987"/>
                    </a:xfrm>
                    <a:prstGeom prst="rect">
                      <a:avLst/>
                    </a:prstGeom>
                    <a:noFill/>
                    <a:ln>
                      <a:noFill/>
                    </a:ln>
                  </pic:spPr>
                </pic:pic>
              </a:graphicData>
            </a:graphic>
          </wp:inline>
        </w:drawing>
      </w:r>
    </w:p>
    <w:p w14:paraId="1F3F3023" w14:textId="4F8CDD9C" w:rsidR="00502685" w:rsidRDefault="00412695" w:rsidP="00412695">
      <w:pPr>
        <w:ind w:left="720" w:firstLine="720"/>
        <w:rPr>
          <w:rFonts w:eastAsia="Times New Roman"/>
          <w:sz w:val="22"/>
          <w:szCs w:val="22"/>
        </w:rPr>
      </w:pPr>
      <w:r>
        <w:rPr>
          <w:rFonts w:eastAsia="Times New Roman"/>
          <w:sz w:val="22"/>
          <w:szCs w:val="22"/>
        </w:rPr>
        <w:t>Figure 6.4</w:t>
      </w:r>
      <w:r w:rsidR="00502685">
        <w:rPr>
          <w:rFonts w:eastAsia="Times New Roman"/>
          <w:sz w:val="22"/>
          <w:szCs w:val="22"/>
        </w:rPr>
        <w:t>: Number of cells in wound each hour</w:t>
      </w:r>
    </w:p>
    <w:p w14:paraId="56267958" w14:textId="77777777" w:rsidR="00502685" w:rsidRPr="00F54235" w:rsidRDefault="00502685" w:rsidP="002E3764">
      <w:pPr>
        <w:rPr>
          <w:rFonts w:eastAsia="Times New Roman"/>
          <w:sz w:val="22"/>
          <w:szCs w:val="22"/>
        </w:rPr>
      </w:pPr>
    </w:p>
    <w:p w14:paraId="335FCF91" w14:textId="30E3A624" w:rsidR="004F45B2" w:rsidRPr="00987A2A" w:rsidRDefault="00121C18" w:rsidP="00987A2A">
      <w:pPr>
        <w:pStyle w:val="Heading2"/>
        <w:rPr>
          <w:rFonts w:ascii="Times New Roman" w:eastAsia="Times New Roman" w:hAnsi="Times New Roman" w:cs="Times New Roman"/>
          <w:color w:val="auto"/>
        </w:rPr>
      </w:pPr>
      <w:bookmarkStart w:id="259" w:name="_Toc513099430"/>
      <w:r w:rsidRPr="00987A2A">
        <w:rPr>
          <w:rFonts w:ascii="Times New Roman" w:eastAsia="Times New Roman" w:hAnsi="Times New Roman" w:cs="Times New Roman"/>
          <w:color w:val="auto"/>
        </w:rPr>
        <w:t>6.3</w:t>
      </w:r>
      <w:r w:rsidR="004F45B2" w:rsidRPr="00987A2A">
        <w:rPr>
          <w:rFonts w:ascii="Times New Roman" w:eastAsia="Times New Roman" w:hAnsi="Times New Roman" w:cs="Times New Roman"/>
          <w:color w:val="auto"/>
        </w:rPr>
        <w:t xml:space="preserve"> </w:t>
      </w:r>
      <w:r w:rsidR="00581231" w:rsidRPr="00987A2A">
        <w:rPr>
          <w:rFonts w:ascii="Times New Roman" w:eastAsia="Times New Roman" w:hAnsi="Times New Roman" w:cs="Times New Roman"/>
          <w:color w:val="auto"/>
        </w:rPr>
        <w:t>Sensitivity Analysis</w:t>
      </w:r>
      <w:bookmarkEnd w:id="259"/>
    </w:p>
    <w:p w14:paraId="3C0372C6" w14:textId="77777777" w:rsidR="0044284C" w:rsidRDefault="0044284C" w:rsidP="004F45B2">
      <w:pPr>
        <w:rPr>
          <w:rFonts w:eastAsia="Times New Roman"/>
          <w:b/>
          <w:sz w:val="22"/>
          <w:szCs w:val="22"/>
        </w:rPr>
      </w:pPr>
    </w:p>
    <w:p w14:paraId="37465A48" w14:textId="008CFA9F" w:rsidR="00EB3E88" w:rsidRDefault="00EB3E88" w:rsidP="004F45B2">
      <w:pPr>
        <w:rPr>
          <w:rFonts w:eastAsia="Times New Roman"/>
          <w:sz w:val="22"/>
          <w:szCs w:val="22"/>
        </w:rPr>
      </w:pPr>
      <w:r>
        <w:rPr>
          <w:rFonts w:eastAsia="Times New Roman"/>
          <w:sz w:val="22"/>
          <w:szCs w:val="22"/>
        </w:rPr>
        <w:t xml:space="preserve">Two local sensitivity analysis tests have been run. The first varies the migration rate of the proliferating cells by doubling and halving the max speed parameter of the proliferating class. The second varies the rate of mitosis by setting the cell cycle (max stage) for the proliferating cells to 2 then 8. </w:t>
      </w:r>
    </w:p>
    <w:p w14:paraId="1C6EA5F8" w14:textId="4B29DE5B" w:rsidR="00192019" w:rsidRDefault="00EB3E88" w:rsidP="003676C1">
      <w:pPr>
        <w:rPr>
          <w:rFonts w:eastAsia="Times New Roman"/>
          <w:b/>
          <w:sz w:val="22"/>
          <w:szCs w:val="22"/>
        </w:rPr>
      </w:pPr>
      <w:r>
        <w:rPr>
          <w:rFonts w:eastAsia="Times New Roman"/>
          <w:sz w:val="22"/>
          <w:szCs w:val="22"/>
        </w:rPr>
        <w:t xml:space="preserve">The predictions below haven been run using the same starting conditions as the simulations </w:t>
      </w:r>
      <w:r w:rsidR="003B118F">
        <w:rPr>
          <w:rFonts w:eastAsia="Times New Roman"/>
          <w:sz w:val="22"/>
          <w:szCs w:val="22"/>
        </w:rPr>
        <w:t>run in 6.1, with an area of 500</w:t>
      </w:r>
      <w:r w:rsidR="003B118F">
        <w:rPr>
          <w:rFonts w:eastAsia="Times New Roman"/>
          <w:sz w:val="22"/>
          <w:szCs w:val="22"/>
        </w:rPr>
        <w:sym w:font="Symbol" w:char="F06D"/>
      </w:r>
      <w:r w:rsidR="003B118F">
        <w:rPr>
          <w:rFonts w:eastAsia="Times New Roman"/>
          <w:sz w:val="22"/>
          <w:szCs w:val="22"/>
        </w:rPr>
        <w:t>m</w:t>
      </w:r>
      <w:r w:rsidR="003B118F">
        <w:rPr>
          <w:rFonts w:eastAsia="Times New Roman"/>
          <w:sz w:val="22"/>
          <w:szCs w:val="22"/>
          <w:vertAlign w:val="superscript"/>
        </w:rPr>
        <w:t>2</w:t>
      </w:r>
      <w:r w:rsidR="003B118F">
        <w:rPr>
          <w:rFonts w:eastAsia="Times New Roman"/>
          <w:sz w:val="22"/>
          <w:szCs w:val="22"/>
        </w:rPr>
        <w:t>, a wound size of 200</w:t>
      </w:r>
      <w:r w:rsidR="003B118F">
        <w:rPr>
          <w:rFonts w:eastAsia="Times New Roman"/>
          <w:sz w:val="22"/>
          <w:szCs w:val="22"/>
        </w:rPr>
        <w:sym w:font="Symbol" w:char="F06D"/>
      </w:r>
      <w:r w:rsidR="003B118F">
        <w:rPr>
          <w:rFonts w:eastAsia="Times New Roman"/>
          <w:sz w:val="22"/>
          <w:szCs w:val="22"/>
        </w:rPr>
        <w:t>m, and initial population of 50 proliferating cells and varying number of starting senescent cells.</w:t>
      </w:r>
      <w:r w:rsidR="00550F08">
        <w:rPr>
          <w:rFonts w:eastAsia="Times New Roman"/>
          <w:sz w:val="22"/>
          <w:szCs w:val="22"/>
        </w:rPr>
        <w:t xml:space="preserve"> </w:t>
      </w:r>
      <w:r w:rsidR="00EE77A2">
        <w:rPr>
          <w:rFonts w:eastAsia="Times New Roman"/>
          <w:sz w:val="22"/>
          <w:szCs w:val="22"/>
        </w:rPr>
        <w:t>Looking at the r</w:t>
      </w:r>
      <w:r w:rsidR="00550F08">
        <w:rPr>
          <w:rFonts w:eastAsia="Times New Roman"/>
          <w:sz w:val="22"/>
          <w:szCs w:val="22"/>
        </w:rPr>
        <w:t>esults in Ap</w:t>
      </w:r>
      <w:r w:rsidR="00EE77A2">
        <w:rPr>
          <w:rFonts w:eastAsia="Times New Roman"/>
          <w:sz w:val="22"/>
          <w:szCs w:val="22"/>
        </w:rPr>
        <w:t>pendix Table A.13 to Table A.18 changing the rate of mitosis has a far greater impact on the predictions than changing the rate of migration. However, changing the mitosis rate had negative impacts such as doubling the rate would significantly reduce the total percentage of senescent at wounding and halving the rate would significantly increase the total percentage at confluence.</w:t>
      </w:r>
      <w:r w:rsidR="007748AF">
        <w:rPr>
          <w:rFonts w:eastAsia="Times New Roman"/>
          <w:sz w:val="22"/>
          <w:szCs w:val="22"/>
        </w:rPr>
        <w:br/>
      </w:r>
      <w:r w:rsidR="007748AF">
        <w:rPr>
          <w:rFonts w:eastAsia="Times New Roman"/>
          <w:sz w:val="22"/>
          <w:szCs w:val="22"/>
        </w:rPr>
        <w:br/>
      </w:r>
    </w:p>
    <w:p w14:paraId="59ED145D" w14:textId="77777777" w:rsidR="001F4F22" w:rsidRDefault="00C53905" w:rsidP="00C53905">
      <w:pPr>
        <w:pStyle w:val="Heading2"/>
        <w:rPr>
          <w:rFonts w:ascii="Times New Roman" w:hAnsi="Times New Roman" w:cs="Times New Roman"/>
          <w:color w:val="auto"/>
        </w:rPr>
      </w:pPr>
      <w:bookmarkStart w:id="260" w:name="_Toc513099431"/>
      <w:r w:rsidRPr="00C53905">
        <w:rPr>
          <w:rFonts w:ascii="Times New Roman" w:hAnsi="Times New Roman" w:cs="Times New Roman"/>
          <w:color w:val="auto"/>
        </w:rPr>
        <w:lastRenderedPageBreak/>
        <w:t>6.4 Program Efficiency and Runtime Analysis</w:t>
      </w:r>
      <w:bookmarkEnd w:id="260"/>
    </w:p>
    <w:p w14:paraId="24D628B4" w14:textId="2426E384" w:rsidR="00F85A0F" w:rsidRPr="00C53905" w:rsidRDefault="00F85A0F" w:rsidP="001F4F22">
      <w:pPr>
        <w:rPr>
          <w:rFonts w:eastAsiaTheme="majorEastAsia"/>
          <w:sz w:val="26"/>
          <w:szCs w:val="26"/>
        </w:rPr>
      </w:pPr>
      <w:r w:rsidRPr="00192019">
        <w:rPr>
          <w:b/>
        </w:rPr>
        <w:br/>
      </w:r>
      <w:r w:rsidRPr="001F4F22">
        <w:rPr>
          <w:sz w:val="22"/>
        </w:rPr>
        <w:t xml:space="preserve">The runtime of CellABM is dominated by the overlap correction function. Here each cell is compared to each other cell to find the distance between the two and update their positions if they’re overlapping. This algorithm is </w:t>
      </w:r>
      <m:oMath>
        <m:r>
          <w:rPr>
            <w:rFonts w:ascii="Cambria Math" w:hAnsi="Cambria Math"/>
            <w:sz w:val="22"/>
          </w:rPr>
          <m:t>O(</m:t>
        </m:r>
        <m:sSup>
          <m:sSupPr>
            <m:ctrlPr>
              <w:rPr>
                <w:rFonts w:ascii="Cambria Math" w:hAnsi="Cambria Math"/>
                <w:i/>
                <w:sz w:val="22"/>
              </w:rPr>
            </m:ctrlPr>
          </m:sSupPr>
          <m:e>
            <m:r>
              <w:rPr>
                <w:rFonts w:ascii="Cambria Math" w:hAnsi="Cambria Math"/>
                <w:sz w:val="22"/>
              </w:rPr>
              <m:t>N</m:t>
            </m:r>
          </m:e>
          <m:sup>
            <m:r>
              <w:rPr>
                <w:rFonts w:ascii="Cambria Math" w:hAnsi="Cambria Math"/>
                <w:sz w:val="22"/>
              </w:rPr>
              <m:t>2</m:t>
            </m:r>
          </m:sup>
        </m:sSup>
        <m:r>
          <w:rPr>
            <w:rFonts w:ascii="Cambria Math" w:hAnsi="Cambria Math"/>
            <w:sz w:val="22"/>
          </w:rPr>
          <m:t>)</m:t>
        </m:r>
      </m:oMath>
      <w:r w:rsidRPr="001F4F22">
        <w:rPr>
          <w:sz w:val="22"/>
        </w:rPr>
        <w:t xml:space="preserve"> and is not a problem for small simulations, such as 500</w:t>
      </w:r>
      <w:r w:rsidRPr="001F4F22">
        <w:rPr>
          <w:sz w:val="22"/>
        </w:rPr>
        <w:sym w:font="Symbol" w:char="F06D"/>
      </w:r>
      <w:r w:rsidRPr="001F4F22">
        <w:rPr>
          <w:sz w:val="22"/>
        </w:rPr>
        <w:t>m</w:t>
      </w:r>
      <w:r w:rsidRPr="001F4F22">
        <w:rPr>
          <w:sz w:val="22"/>
          <w:vertAlign w:val="superscript"/>
        </w:rPr>
        <w:t>2</w:t>
      </w:r>
      <w:r w:rsidRPr="001F4F22">
        <w:rPr>
          <w:sz w:val="22"/>
        </w:rPr>
        <w:t xml:space="preserve"> where there is maximum of around 800 cells, taking 2 hours to complete. However, larger simulations, such as 1mm</w:t>
      </w:r>
      <w:r w:rsidRPr="001F4F22">
        <w:rPr>
          <w:sz w:val="22"/>
          <w:vertAlign w:val="superscript"/>
        </w:rPr>
        <w:t>2</w:t>
      </w:r>
      <w:r w:rsidRPr="001F4F22">
        <w:rPr>
          <w:sz w:val="22"/>
        </w:rPr>
        <w:t xml:space="preserve"> can have as many as 3,500 cells, taking 30 hours to complete the simulation.</w:t>
      </w:r>
    </w:p>
    <w:p w14:paraId="46E45323" w14:textId="539D4C6B" w:rsidR="00F85A0F" w:rsidRPr="00192019" w:rsidRDefault="00F82911" w:rsidP="00192019">
      <w:pPr>
        <w:rPr>
          <w:rFonts w:eastAsia="Times New Roman"/>
          <w:sz w:val="22"/>
          <w:szCs w:val="22"/>
        </w:rPr>
      </w:pPr>
      <w:r>
        <w:rPr>
          <w:rFonts w:eastAsia="Times New Roman"/>
          <w:sz w:val="22"/>
          <w:szCs w:val="22"/>
        </w:rPr>
        <w:t>Figure 6.5</w:t>
      </w:r>
      <w:r w:rsidR="00F85A0F" w:rsidRPr="00192019">
        <w:rPr>
          <w:rFonts w:eastAsia="Times New Roman"/>
          <w:sz w:val="22"/>
          <w:szCs w:val="22"/>
        </w:rPr>
        <w:t xml:space="preserve"> was produced by recording the number of agents each iteration and how long it took the program to produce the output image. These data points were plotted and a curve of best fit produced and extrapolated out to 5,000 agents, showing the </w:t>
      </w:r>
      <m:oMath>
        <m:r>
          <w:rPr>
            <w:rFonts w:ascii="Cambria Math" w:eastAsia="Times New Roman" w:hAnsi="Cambria Math"/>
            <w:sz w:val="22"/>
            <w:szCs w:val="22"/>
          </w:rPr>
          <m:t>O</m:t>
        </m:r>
        <m:d>
          <m:dPr>
            <m:ctrlPr>
              <w:rPr>
                <w:rFonts w:ascii="Cambria Math" w:eastAsia="Times New Roman" w:hAnsi="Cambria Math"/>
                <w:i/>
                <w:sz w:val="22"/>
                <w:szCs w:val="22"/>
              </w:rPr>
            </m:ctrlPr>
          </m:dPr>
          <m:e>
            <m:sSup>
              <m:sSupPr>
                <m:ctrlPr>
                  <w:rPr>
                    <w:rFonts w:ascii="Cambria Math" w:eastAsia="Times New Roman" w:hAnsi="Cambria Math"/>
                    <w:i/>
                    <w:sz w:val="22"/>
                    <w:szCs w:val="22"/>
                  </w:rPr>
                </m:ctrlPr>
              </m:sSupPr>
              <m:e>
                <m:r>
                  <w:rPr>
                    <w:rFonts w:ascii="Cambria Math" w:eastAsia="Times New Roman" w:hAnsi="Cambria Math"/>
                    <w:sz w:val="22"/>
                    <w:szCs w:val="22"/>
                  </w:rPr>
                  <m:t>N</m:t>
                </m:r>
              </m:e>
              <m:sup>
                <m:r>
                  <w:rPr>
                    <w:rFonts w:ascii="Cambria Math" w:eastAsia="Times New Roman" w:hAnsi="Cambria Math"/>
                    <w:sz w:val="22"/>
                    <w:szCs w:val="22"/>
                  </w:rPr>
                  <m:t>2</m:t>
                </m:r>
              </m:sup>
            </m:sSup>
          </m:e>
        </m:d>
      </m:oMath>
      <w:r w:rsidR="00F85A0F" w:rsidRPr="00192019">
        <w:rPr>
          <w:rFonts w:eastAsia="Times New Roman"/>
          <w:sz w:val="22"/>
          <w:szCs w:val="22"/>
        </w:rPr>
        <w:t xml:space="preserve"> relationship. </w:t>
      </w:r>
    </w:p>
    <w:p w14:paraId="40564613" w14:textId="77777777" w:rsidR="00F85A0F" w:rsidRPr="00192019" w:rsidRDefault="00F85A0F" w:rsidP="00192019">
      <w:pPr>
        <w:rPr>
          <w:rFonts w:eastAsia="Times New Roman"/>
          <w:sz w:val="22"/>
          <w:szCs w:val="22"/>
        </w:rPr>
      </w:pPr>
      <w:r w:rsidRPr="00192019">
        <w:rPr>
          <w:rFonts w:eastAsia="Times New Roman"/>
          <w:sz w:val="22"/>
          <w:szCs w:val="22"/>
        </w:rPr>
        <w:t>This overall high level of time complexity is a limitation of the model as it prevents multiple large scale simulations being produced in a reasonable time, however could be improved by either using a high-end computing cluster or rewriting the overlap function to only look at cells close to each other rather than comparing each cell to each other cell.</w:t>
      </w:r>
    </w:p>
    <w:p w14:paraId="48CB1102" w14:textId="77777777" w:rsidR="00F85A0F" w:rsidRPr="009C3727" w:rsidRDefault="00F85A0F" w:rsidP="00F85A0F">
      <w:pPr>
        <w:pStyle w:val="ListParagraph"/>
        <w:ind w:left="500"/>
        <w:rPr>
          <w:rFonts w:ascii="Times New Roman" w:eastAsia="Times New Roman" w:hAnsi="Times New Roman" w:cs="Times New Roman"/>
          <w:b/>
          <w:sz w:val="22"/>
          <w:szCs w:val="22"/>
        </w:rPr>
      </w:pPr>
    </w:p>
    <w:p w14:paraId="315845DB" w14:textId="77777777" w:rsidR="00F85A0F" w:rsidRDefault="00F85A0F" w:rsidP="00F85A0F">
      <w:pPr>
        <w:jc w:val="center"/>
        <w:rPr>
          <w:rFonts w:eastAsia="Times New Roman"/>
          <w:b/>
          <w:sz w:val="22"/>
          <w:szCs w:val="22"/>
        </w:rPr>
      </w:pPr>
      <w:r>
        <w:rPr>
          <w:rFonts w:eastAsia="Times New Roman"/>
          <w:b/>
          <w:noProof/>
          <w:sz w:val="22"/>
          <w:szCs w:val="22"/>
        </w:rPr>
        <w:drawing>
          <wp:inline distT="0" distB="0" distL="0" distR="0" wp14:anchorId="23B984BB" wp14:editId="0BB67140">
            <wp:extent cx="4565828" cy="3418042"/>
            <wp:effectExtent l="0" t="0" r="6350" b="11430"/>
            <wp:docPr id="72" name="Picture 72" descr="Results%20Images/TimeComplex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sults%20Images/TimeComplexity.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19589" cy="3458289"/>
                    </a:xfrm>
                    <a:prstGeom prst="rect">
                      <a:avLst/>
                    </a:prstGeom>
                    <a:noFill/>
                    <a:ln>
                      <a:noFill/>
                    </a:ln>
                  </pic:spPr>
                </pic:pic>
              </a:graphicData>
            </a:graphic>
          </wp:inline>
        </w:drawing>
      </w:r>
    </w:p>
    <w:p w14:paraId="547B8F82" w14:textId="3CE55A3A" w:rsidR="008774B2" w:rsidRDefault="00F82911" w:rsidP="0041325E">
      <w:pPr>
        <w:jc w:val="center"/>
        <w:rPr>
          <w:rFonts w:eastAsia="Times New Roman"/>
          <w:sz w:val="22"/>
          <w:szCs w:val="22"/>
        </w:rPr>
      </w:pPr>
      <w:r>
        <w:rPr>
          <w:rFonts w:eastAsia="Times New Roman"/>
          <w:sz w:val="22"/>
          <w:szCs w:val="22"/>
        </w:rPr>
        <w:t>Figure 6.5</w:t>
      </w:r>
      <w:r w:rsidR="00F85A0F">
        <w:rPr>
          <w:rFonts w:eastAsia="Times New Roman"/>
          <w:sz w:val="22"/>
          <w:szCs w:val="22"/>
        </w:rPr>
        <w:t>: Time complexity of program.</w:t>
      </w:r>
    </w:p>
    <w:p w14:paraId="22979B90" w14:textId="77777777" w:rsidR="0041325E" w:rsidRPr="0041325E" w:rsidRDefault="0041325E" w:rsidP="0041325E">
      <w:pPr>
        <w:jc w:val="center"/>
        <w:rPr>
          <w:rFonts w:eastAsia="Times New Roman"/>
          <w:sz w:val="22"/>
          <w:szCs w:val="22"/>
        </w:rPr>
      </w:pPr>
    </w:p>
    <w:p w14:paraId="7AD05191" w14:textId="77777777" w:rsidR="00F85A0F" w:rsidRPr="008774B2" w:rsidRDefault="00F85A0F" w:rsidP="008774B2">
      <w:pPr>
        <w:rPr>
          <w:rFonts w:eastAsia="Times New Roman"/>
          <w:b/>
          <w:sz w:val="22"/>
          <w:szCs w:val="22"/>
        </w:rPr>
      </w:pPr>
    </w:p>
    <w:p w14:paraId="64DCE0DE" w14:textId="44831CAF" w:rsidR="00581231" w:rsidRPr="00192019" w:rsidRDefault="00121C18" w:rsidP="00192019">
      <w:pPr>
        <w:pStyle w:val="Heading2"/>
        <w:rPr>
          <w:rFonts w:ascii="Times New Roman" w:eastAsia="Times New Roman" w:hAnsi="Times New Roman" w:cs="Times New Roman"/>
          <w:color w:val="auto"/>
        </w:rPr>
      </w:pPr>
      <w:bookmarkStart w:id="261" w:name="_Toc513099432"/>
      <w:r w:rsidRPr="00192019">
        <w:rPr>
          <w:rFonts w:ascii="Times New Roman" w:eastAsia="Times New Roman" w:hAnsi="Times New Roman" w:cs="Times New Roman"/>
          <w:color w:val="auto"/>
        </w:rPr>
        <w:t>6.5</w:t>
      </w:r>
      <w:r w:rsidR="00581231" w:rsidRPr="00192019">
        <w:rPr>
          <w:rFonts w:ascii="Times New Roman" w:eastAsia="Times New Roman" w:hAnsi="Times New Roman" w:cs="Times New Roman"/>
          <w:color w:val="auto"/>
        </w:rPr>
        <w:t xml:space="preserve"> Meeting with Domain Expert</w:t>
      </w:r>
      <w:bookmarkEnd w:id="261"/>
    </w:p>
    <w:p w14:paraId="36F4C78D" w14:textId="77777777" w:rsidR="00581231" w:rsidRDefault="00581231" w:rsidP="00581231">
      <w:pPr>
        <w:rPr>
          <w:rFonts w:eastAsia="Times New Roman"/>
          <w:b/>
          <w:sz w:val="22"/>
          <w:szCs w:val="22"/>
        </w:rPr>
      </w:pPr>
    </w:p>
    <w:p w14:paraId="378EA54F" w14:textId="77777777" w:rsidR="00F242FA" w:rsidRDefault="00581231" w:rsidP="00192019">
      <w:pPr>
        <w:rPr>
          <w:rFonts w:eastAsia="Times New Roman"/>
          <w:sz w:val="22"/>
          <w:szCs w:val="22"/>
        </w:rPr>
      </w:pPr>
      <w:r>
        <w:rPr>
          <w:rFonts w:eastAsia="Times New Roman"/>
          <w:sz w:val="22"/>
          <w:szCs w:val="22"/>
        </w:rPr>
        <w:t xml:space="preserve">After the initial development of the above results, I met with </w:t>
      </w:r>
      <w:r w:rsidR="00F242FA">
        <w:rPr>
          <w:rFonts w:eastAsia="Times New Roman"/>
          <w:sz w:val="22"/>
          <w:szCs w:val="22"/>
        </w:rPr>
        <w:t xml:space="preserve">my domain expert </w:t>
      </w:r>
      <w:r>
        <w:rPr>
          <w:rFonts w:eastAsia="Times New Roman"/>
          <w:sz w:val="22"/>
          <w:szCs w:val="22"/>
        </w:rPr>
        <w:t xml:space="preserve">Prof. Paul Evans for his input on the </w:t>
      </w:r>
      <w:r w:rsidR="00CD564B">
        <w:rPr>
          <w:rFonts w:eastAsia="Times New Roman"/>
          <w:sz w:val="22"/>
          <w:szCs w:val="22"/>
        </w:rPr>
        <w:t>predictions</w:t>
      </w:r>
      <w:r w:rsidR="003D2FB2">
        <w:rPr>
          <w:rFonts w:eastAsia="Times New Roman"/>
          <w:sz w:val="22"/>
          <w:szCs w:val="22"/>
        </w:rPr>
        <w:t xml:space="preserve"> the project</w:t>
      </w:r>
      <w:r w:rsidR="00CD564B">
        <w:rPr>
          <w:rFonts w:eastAsia="Times New Roman"/>
          <w:sz w:val="22"/>
          <w:szCs w:val="22"/>
        </w:rPr>
        <w:t xml:space="preserve"> produced and whether there was anything that could be adapted</w:t>
      </w:r>
      <w:r w:rsidR="003D2FB2">
        <w:rPr>
          <w:rFonts w:eastAsia="Times New Roman"/>
          <w:sz w:val="22"/>
          <w:szCs w:val="22"/>
        </w:rPr>
        <w:t xml:space="preserve">. </w:t>
      </w:r>
      <w:r w:rsidR="0090691B">
        <w:rPr>
          <w:rFonts w:eastAsia="Times New Roman"/>
          <w:sz w:val="22"/>
          <w:szCs w:val="22"/>
        </w:rPr>
        <w:t xml:space="preserve">He suggested several sensitivity simulations that could be run including changing the migration speed of the proliferating cells and the rate of mitosis. Another suggestion was to add a control group which would have 0% senescent cells and has now been included above. </w:t>
      </w:r>
    </w:p>
    <w:p w14:paraId="3EB96B55" w14:textId="5360F75B" w:rsidR="00F242FA" w:rsidRDefault="00F242FA" w:rsidP="00192019">
      <w:pPr>
        <w:rPr>
          <w:rFonts w:eastAsia="Times New Roman"/>
          <w:sz w:val="22"/>
          <w:szCs w:val="22"/>
        </w:rPr>
      </w:pPr>
      <w:r>
        <w:rPr>
          <w:rFonts w:eastAsia="Times New Roman"/>
          <w:sz w:val="22"/>
          <w:szCs w:val="22"/>
        </w:rPr>
        <w:t>The domain expert</w:t>
      </w:r>
      <w:r w:rsidR="0090691B">
        <w:rPr>
          <w:rFonts w:eastAsia="Times New Roman"/>
          <w:sz w:val="22"/>
          <w:szCs w:val="22"/>
        </w:rPr>
        <w:t xml:space="preserve"> was particularly pleased with the results </w:t>
      </w:r>
      <w:r>
        <w:rPr>
          <w:rFonts w:eastAsia="Times New Roman"/>
          <w:sz w:val="22"/>
          <w:szCs w:val="22"/>
        </w:rPr>
        <w:t>in</w:t>
      </w:r>
      <w:r w:rsidR="0090691B">
        <w:rPr>
          <w:rFonts w:eastAsia="Times New Roman"/>
          <w:sz w:val="22"/>
          <w:szCs w:val="22"/>
        </w:rPr>
        <w:t xml:space="preserve"> Figure 6.1 as these correlated to observations within his own research [</w:t>
      </w:r>
      <w:r w:rsidR="00505C2B">
        <w:rPr>
          <w:rFonts w:eastAsia="Times New Roman"/>
          <w:sz w:val="22"/>
          <w:szCs w:val="22"/>
        </w:rPr>
        <w:t>14</w:t>
      </w:r>
      <w:r w:rsidR="0090691B">
        <w:rPr>
          <w:rFonts w:eastAsia="Times New Roman"/>
          <w:sz w:val="22"/>
          <w:szCs w:val="22"/>
        </w:rPr>
        <w:t xml:space="preserve">], however, more simulations between 0-1% senescence would be beneficial as that was the </w:t>
      </w:r>
      <w:r>
        <w:rPr>
          <w:rFonts w:eastAsia="Times New Roman"/>
          <w:sz w:val="22"/>
          <w:szCs w:val="22"/>
        </w:rPr>
        <w:t>range used</w:t>
      </w:r>
      <w:r w:rsidR="00920571">
        <w:rPr>
          <w:rFonts w:eastAsia="Times New Roman"/>
          <w:sz w:val="22"/>
          <w:szCs w:val="22"/>
        </w:rPr>
        <w:t xml:space="preserve"> in the research</w:t>
      </w:r>
      <w:r>
        <w:rPr>
          <w:rFonts w:eastAsia="Times New Roman"/>
          <w:sz w:val="22"/>
          <w:szCs w:val="22"/>
        </w:rPr>
        <w:t>.</w:t>
      </w:r>
    </w:p>
    <w:p w14:paraId="56E46F92" w14:textId="5A4C1BF1" w:rsidR="00581231" w:rsidRDefault="00F242FA" w:rsidP="00192019">
      <w:pPr>
        <w:rPr>
          <w:rFonts w:eastAsia="Times New Roman"/>
          <w:sz w:val="22"/>
          <w:szCs w:val="22"/>
        </w:rPr>
      </w:pPr>
      <w:r>
        <w:rPr>
          <w:rFonts w:eastAsia="Times New Roman"/>
          <w:sz w:val="22"/>
          <w:szCs w:val="22"/>
        </w:rPr>
        <w:t xml:space="preserve">Finally, the domain expert noted that the growth of the senescent agents is incorrect. Currently the model </w:t>
      </w:r>
      <w:r w:rsidR="001161CE">
        <w:rPr>
          <w:rFonts w:eastAsia="Times New Roman"/>
          <w:sz w:val="22"/>
          <w:szCs w:val="22"/>
        </w:rPr>
        <w:t>increases</w:t>
      </w:r>
      <w:r>
        <w:rPr>
          <w:rFonts w:eastAsia="Times New Roman"/>
          <w:sz w:val="22"/>
          <w:szCs w:val="22"/>
        </w:rPr>
        <w:t xml:space="preserve"> the radius of the cells each iteration, however, </w:t>
      </w:r>
      <w:proofErr w:type="gramStart"/>
      <w:r>
        <w:rPr>
          <w:rFonts w:eastAsia="Times New Roman"/>
          <w:sz w:val="22"/>
          <w:szCs w:val="22"/>
        </w:rPr>
        <w:t>in reality senescent</w:t>
      </w:r>
      <w:proofErr w:type="gramEnd"/>
      <w:r>
        <w:rPr>
          <w:rFonts w:eastAsia="Times New Roman"/>
          <w:sz w:val="22"/>
          <w:szCs w:val="22"/>
        </w:rPr>
        <w:t xml:space="preserve"> cells will suddenly </w:t>
      </w:r>
      <w:r w:rsidR="00FF17D1">
        <w:rPr>
          <w:rFonts w:eastAsia="Times New Roman"/>
          <w:sz w:val="22"/>
          <w:szCs w:val="22"/>
        </w:rPr>
        <w:t>grow</w:t>
      </w:r>
      <w:r>
        <w:rPr>
          <w:rFonts w:eastAsia="Times New Roman"/>
          <w:sz w:val="22"/>
          <w:szCs w:val="22"/>
        </w:rPr>
        <w:t xml:space="preserve"> then remain the same size before enlarging </w:t>
      </w:r>
      <w:r w:rsidR="00166438">
        <w:rPr>
          <w:rFonts w:eastAsia="Times New Roman"/>
          <w:sz w:val="22"/>
          <w:szCs w:val="22"/>
        </w:rPr>
        <w:t xml:space="preserve">again </w:t>
      </w:r>
      <w:r>
        <w:rPr>
          <w:rFonts w:eastAsia="Times New Roman"/>
          <w:sz w:val="22"/>
          <w:szCs w:val="22"/>
        </w:rPr>
        <w:t>some time later. This behaviour can be included into the</w:t>
      </w:r>
      <w:r w:rsidR="00505C2B">
        <w:rPr>
          <w:rFonts w:eastAsia="Times New Roman"/>
          <w:sz w:val="22"/>
          <w:szCs w:val="22"/>
        </w:rPr>
        <w:t xml:space="preserve"> model by adapting the code in c</w:t>
      </w:r>
      <w:r>
        <w:rPr>
          <w:rFonts w:eastAsia="Times New Roman"/>
          <w:sz w:val="22"/>
          <w:szCs w:val="22"/>
        </w:rPr>
        <w:t xml:space="preserve">hapter 5.1.2.2 to increase the cells size every 4 </w:t>
      </w:r>
      <w:r>
        <w:rPr>
          <w:rFonts w:eastAsia="Times New Roman"/>
          <w:sz w:val="22"/>
          <w:szCs w:val="22"/>
        </w:rPr>
        <w:lastRenderedPageBreak/>
        <w:t xml:space="preserve">iterations (24 hours) rather than every iteration (6 hours). </w:t>
      </w:r>
      <w:r w:rsidR="0090691B">
        <w:rPr>
          <w:rFonts w:eastAsia="Times New Roman"/>
          <w:sz w:val="22"/>
          <w:szCs w:val="22"/>
        </w:rPr>
        <w:t xml:space="preserve"> </w:t>
      </w:r>
      <w:r w:rsidR="00CD564B">
        <w:rPr>
          <w:rFonts w:eastAsia="Times New Roman"/>
          <w:sz w:val="22"/>
          <w:szCs w:val="22"/>
        </w:rPr>
        <w:br/>
      </w:r>
    </w:p>
    <w:p w14:paraId="66E117DE" w14:textId="2123FEEE" w:rsidR="00CD564B" w:rsidRPr="00192019" w:rsidRDefault="00192019" w:rsidP="00192019">
      <w:pPr>
        <w:pStyle w:val="Heading2"/>
        <w:rPr>
          <w:rFonts w:ascii="Times New Roman" w:eastAsia="Times New Roman" w:hAnsi="Times New Roman" w:cs="Times New Roman"/>
          <w:color w:val="auto"/>
        </w:rPr>
      </w:pPr>
      <w:bookmarkStart w:id="262" w:name="_Toc513099433"/>
      <w:r w:rsidRPr="00192019">
        <w:rPr>
          <w:rFonts w:ascii="Times New Roman" w:eastAsia="Times New Roman" w:hAnsi="Times New Roman" w:cs="Times New Roman"/>
          <w:color w:val="auto"/>
        </w:rPr>
        <w:t xml:space="preserve">6.6 </w:t>
      </w:r>
      <w:r w:rsidR="00CD564B" w:rsidRPr="00192019">
        <w:rPr>
          <w:rFonts w:ascii="Times New Roman" w:eastAsia="Times New Roman" w:hAnsi="Times New Roman" w:cs="Times New Roman"/>
          <w:color w:val="auto"/>
        </w:rPr>
        <w:t>Goals Achieved</w:t>
      </w:r>
      <w:bookmarkEnd w:id="262"/>
    </w:p>
    <w:p w14:paraId="645D96DC" w14:textId="77777777" w:rsidR="00CD564B" w:rsidRPr="009C3727" w:rsidRDefault="00CD564B" w:rsidP="00CD564B">
      <w:pPr>
        <w:rPr>
          <w:rFonts w:eastAsia="Times New Roman"/>
          <w:sz w:val="22"/>
          <w:szCs w:val="22"/>
        </w:rPr>
      </w:pPr>
    </w:p>
    <w:p w14:paraId="44EE9543" w14:textId="4CB304F7" w:rsidR="003E4A25" w:rsidRDefault="003E4A25" w:rsidP="00192019">
      <w:pPr>
        <w:rPr>
          <w:rFonts w:eastAsia="Times New Roman"/>
          <w:sz w:val="22"/>
          <w:szCs w:val="22"/>
        </w:rPr>
      </w:pPr>
      <w:r>
        <w:rPr>
          <w:rFonts w:eastAsia="Times New Roman"/>
          <w:sz w:val="22"/>
          <w:szCs w:val="22"/>
        </w:rPr>
        <w:t xml:space="preserve">The predictions of the model produced are </w:t>
      </w:r>
      <w:r w:rsidR="00E842A5">
        <w:rPr>
          <w:rFonts w:eastAsia="Times New Roman"/>
          <w:sz w:val="22"/>
          <w:szCs w:val="22"/>
        </w:rPr>
        <w:t>like</w:t>
      </w:r>
      <w:r>
        <w:rPr>
          <w:rFonts w:eastAsia="Times New Roman"/>
          <w:sz w:val="22"/>
          <w:szCs w:val="22"/>
        </w:rPr>
        <w:t xml:space="preserve"> those found in vitro, and supports the theory the domain expert had that increased senescence with age decreases wound repair rate. </w:t>
      </w:r>
    </w:p>
    <w:p w14:paraId="65E6EB63" w14:textId="424089E7" w:rsidR="00CD564B" w:rsidRPr="00581231" w:rsidRDefault="00797D3A" w:rsidP="00192019">
      <w:pPr>
        <w:rPr>
          <w:rFonts w:eastAsia="Times New Roman"/>
          <w:sz w:val="22"/>
          <w:szCs w:val="22"/>
        </w:rPr>
      </w:pPr>
      <w:r>
        <w:rPr>
          <w:rFonts w:eastAsia="Times New Roman"/>
          <w:sz w:val="22"/>
          <w:szCs w:val="22"/>
        </w:rPr>
        <w:t>In its current state, the program fulfils each of the functional and non-functional requirements and several simulations have been run to statistically validate the model.</w:t>
      </w:r>
      <w:r w:rsidR="003E4A25">
        <w:rPr>
          <w:rFonts w:eastAsia="Times New Roman"/>
          <w:sz w:val="22"/>
          <w:szCs w:val="22"/>
        </w:rPr>
        <w:t xml:space="preserve"> </w:t>
      </w:r>
    </w:p>
    <w:p w14:paraId="3AAF1AF4" w14:textId="77777777" w:rsidR="002E3764" w:rsidRPr="009C3727" w:rsidRDefault="002E3764" w:rsidP="002E3764">
      <w:pPr>
        <w:rPr>
          <w:rFonts w:eastAsia="Times New Roman"/>
          <w:b/>
          <w:sz w:val="22"/>
          <w:szCs w:val="22"/>
        </w:rPr>
      </w:pPr>
    </w:p>
    <w:p w14:paraId="6A79E008" w14:textId="6B0503D4" w:rsidR="002E3764" w:rsidRPr="00192019" w:rsidRDefault="00192019" w:rsidP="00192019">
      <w:pPr>
        <w:pStyle w:val="Heading2"/>
        <w:rPr>
          <w:rFonts w:ascii="Times New Roman" w:eastAsia="Times New Roman" w:hAnsi="Times New Roman" w:cs="Times New Roman"/>
          <w:color w:val="auto"/>
        </w:rPr>
      </w:pPr>
      <w:bookmarkStart w:id="263" w:name="_Toc513099434"/>
      <w:r w:rsidRPr="00192019">
        <w:rPr>
          <w:rFonts w:ascii="Times New Roman" w:eastAsia="Times New Roman" w:hAnsi="Times New Roman" w:cs="Times New Roman"/>
          <w:color w:val="auto"/>
        </w:rPr>
        <w:t xml:space="preserve">6.7 </w:t>
      </w:r>
      <w:r w:rsidR="002E3764" w:rsidRPr="00192019">
        <w:rPr>
          <w:rFonts w:ascii="Times New Roman" w:eastAsia="Times New Roman" w:hAnsi="Times New Roman" w:cs="Times New Roman"/>
          <w:color w:val="auto"/>
        </w:rPr>
        <w:t>Further Work</w:t>
      </w:r>
      <w:bookmarkEnd w:id="263"/>
    </w:p>
    <w:p w14:paraId="61D4ABC4" w14:textId="77777777" w:rsidR="005C1C06" w:rsidRDefault="005C1C06" w:rsidP="007460F7">
      <w:pPr>
        <w:rPr>
          <w:rFonts w:eastAsia="Times New Roman"/>
          <w:sz w:val="22"/>
          <w:szCs w:val="22"/>
        </w:rPr>
      </w:pPr>
    </w:p>
    <w:p w14:paraId="36CEC23D" w14:textId="0194B172" w:rsidR="004A6310" w:rsidRDefault="004A6310" w:rsidP="00192019">
      <w:pPr>
        <w:rPr>
          <w:rFonts w:eastAsia="Times New Roman"/>
          <w:sz w:val="22"/>
          <w:szCs w:val="22"/>
        </w:rPr>
      </w:pPr>
      <w:r>
        <w:rPr>
          <w:rFonts w:eastAsia="Times New Roman"/>
          <w:sz w:val="22"/>
          <w:szCs w:val="22"/>
        </w:rPr>
        <w:t>The predictions of this program are very interesting</w:t>
      </w:r>
      <w:r w:rsidR="007B0A57">
        <w:rPr>
          <w:rFonts w:eastAsia="Times New Roman"/>
          <w:sz w:val="22"/>
          <w:szCs w:val="22"/>
        </w:rPr>
        <w:t xml:space="preserve"> as they follow what was </w:t>
      </w:r>
      <w:r w:rsidR="00282365">
        <w:rPr>
          <w:rFonts w:eastAsia="Times New Roman"/>
          <w:sz w:val="22"/>
          <w:szCs w:val="22"/>
        </w:rPr>
        <w:t xml:space="preserve">predicted to </w:t>
      </w:r>
      <w:r w:rsidR="00674A33">
        <w:rPr>
          <w:rFonts w:eastAsia="Times New Roman"/>
          <w:sz w:val="22"/>
          <w:szCs w:val="22"/>
        </w:rPr>
        <w:t>happen</w:t>
      </w:r>
      <w:r>
        <w:rPr>
          <w:rFonts w:eastAsia="Times New Roman"/>
          <w:sz w:val="22"/>
          <w:szCs w:val="22"/>
        </w:rPr>
        <w:t>, however due to a lack of in vitro data surrounding senescence migration rates it is not possible to validate the model to a rigorous level. Therefore, it will be useful to carry out in vitro experime</w:t>
      </w:r>
      <w:r w:rsidR="005D4EC7">
        <w:rPr>
          <w:rFonts w:eastAsia="Times New Roman"/>
          <w:sz w:val="22"/>
          <w:szCs w:val="22"/>
        </w:rPr>
        <w:t xml:space="preserve">nts which match the simulations </w:t>
      </w:r>
      <w:r w:rsidR="00626C35">
        <w:rPr>
          <w:rFonts w:eastAsia="Times New Roman"/>
          <w:sz w:val="22"/>
          <w:szCs w:val="22"/>
        </w:rPr>
        <w:t>and</w:t>
      </w:r>
      <w:r w:rsidR="005D4EC7">
        <w:rPr>
          <w:rFonts w:eastAsia="Times New Roman"/>
          <w:sz w:val="22"/>
          <w:szCs w:val="22"/>
        </w:rPr>
        <w:t xml:space="preserve"> compare the results.</w:t>
      </w:r>
    </w:p>
    <w:p w14:paraId="382BB5BC" w14:textId="77777777" w:rsidR="005F4EF1" w:rsidRDefault="005F4EF1" w:rsidP="00192019">
      <w:pPr>
        <w:rPr>
          <w:rFonts w:eastAsia="Times New Roman"/>
          <w:sz w:val="22"/>
          <w:szCs w:val="22"/>
        </w:rPr>
      </w:pPr>
    </w:p>
    <w:p w14:paraId="211F7B9C" w14:textId="678ABDB6" w:rsidR="004A6310" w:rsidRDefault="004A6310" w:rsidP="00192019">
      <w:pPr>
        <w:rPr>
          <w:rFonts w:eastAsia="Times New Roman"/>
          <w:sz w:val="22"/>
          <w:szCs w:val="22"/>
        </w:rPr>
      </w:pPr>
      <w:r>
        <w:rPr>
          <w:rFonts w:eastAsia="Times New Roman"/>
          <w:sz w:val="22"/>
          <w:szCs w:val="22"/>
        </w:rPr>
        <w:t>Due to time constraints of this project, cell adhesion was not implemented but is an integral part of wound healing, therefore further work to demonstrate the effect (if any) cell adhesion would have on time taken for the wound</w:t>
      </w:r>
      <w:r w:rsidR="00626C35">
        <w:rPr>
          <w:rFonts w:eastAsia="Times New Roman"/>
          <w:sz w:val="22"/>
          <w:szCs w:val="22"/>
        </w:rPr>
        <w:t>s</w:t>
      </w:r>
      <w:r>
        <w:rPr>
          <w:rFonts w:eastAsia="Times New Roman"/>
          <w:sz w:val="22"/>
          <w:szCs w:val="22"/>
        </w:rPr>
        <w:t xml:space="preserve"> to heal would be of interest.</w:t>
      </w:r>
      <w:r w:rsidR="00D13242">
        <w:rPr>
          <w:rFonts w:eastAsia="Times New Roman"/>
          <w:sz w:val="22"/>
          <w:szCs w:val="22"/>
        </w:rPr>
        <w:t xml:space="preserve"> This could be achieved by extending the current detection of neighbouring cells to make neighbours stick together.</w:t>
      </w:r>
    </w:p>
    <w:p w14:paraId="34FE7740" w14:textId="77777777" w:rsidR="004A6310" w:rsidRDefault="004A6310" w:rsidP="005C1C06">
      <w:pPr>
        <w:ind w:left="360"/>
        <w:rPr>
          <w:rFonts w:eastAsia="Times New Roman"/>
          <w:sz w:val="22"/>
          <w:szCs w:val="22"/>
        </w:rPr>
      </w:pPr>
    </w:p>
    <w:p w14:paraId="01BA9D05" w14:textId="40940E63" w:rsidR="003370F4" w:rsidRDefault="005C1C06" w:rsidP="00192019">
      <w:pPr>
        <w:rPr>
          <w:rFonts w:eastAsia="Times New Roman"/>
          <w:sz w:val="22"/>
          <w:szCs w:val="22"/>
        </w:rPr>
      </w:pPr>
      <w:r>
        <w:rPr>
          <w:rFonts w:eastAsia="Times New Roman"/>
          <w:sz w:val="22"/>
          <w:szCs w:val="22"/>
        </w:rPr>
        <w:t xml:space="preserve">One simulation has been run </w:t>
      </w:r>
      <w:r w:rsidR="007B06F4">
        <w:rPr>
          <w:rFonts w:eastAsia="Times New Roman"/>
          <w:sz w:val="22"/>
          <w:szCs w:val="22"/>
        </w:rPr>
        <w:t>at the same size as the in vitro experiment in [</w:t>
      </w:r>
      <w:r w:rsidR="008614D1" w:rsidRPr="008614D1">
        <w:rPr>
          <w:rFonts w:eastAsia="Times New Roman"/>
          <w:sz w:val="22"/>
          <w:szCs w:val="22"/>
        </w:rPr>
        <w:t>27</w:t>
      </w:r>
      <w:r w:rsidR="007B06F4">
        <w:rPr>
          <w:rFonts w:eastAsia="Times New Roman"/>
          <w:sz w:val="22"/>
          <w:szCs w:val="22"/>
        </w:rPr>
        <w:t>] mainly due to the time complexity meaning this simulation took 30 hours to compute. Images of the iteration before wounding, the wound itself and each subsequent iteration (6 hours) until fu</w:t>
      </w:r>
      <w:r w:rsidR="00C66F65">
        <w:rPr>
          <w:rFonts w:eastAsia="Times New Roman"/>
          <w:sz w:val="22"/>
          <w:szCs w:val="22"/>
        </w:rPr>
        <w:t>lly healed is shown in Table 6.19</w:t>
      </w:r>
      <w:r w:rsidR="003370F4">
        <w:rPr>
          <w:rFonts w:eastAsia="Times New Roman"/>
          <w:sz w:val="22"/>
          <w:szCs w:val="22"/>
        </w:rPr>
        <w:t xml:space="preserve">. </w:t>
      </w:r>
      <w:r w:rsidR="0040725E">
        <w:rPr>
          <w:rFonts w:eastAsia="Times New Roman"/>
          <w:sz w:val="22"/>
          <w:szCs w:val="22"/>
        </w:rPr>
        <w:t>It is interesting to note that similar emergent behaviours are observed here (on a larger scale) to the simulations run in 6.1, namely after the wound has occurred it takes a few hours for the quiescent cells to change back into a proliferating cell. Image C seems to show edge cases where the cells at the top and bottom migrate slower than the cells towards the centre. I believe this is down to there being a higher percentage of the cells towards the centre of the simulation and due to the overlap function</w:t>
      </w:r>
      <w:r w:rsidR="00A56B78">
        <w:rPr>
          <w:rFonts w:eastAsia="Times New Roman"/>
          <w:sz w:val="22"/>
          <w:szCs w:val="22"/>
        </w:rPr>
        <w:t>,</w:t>
      </w:r>
      <w:r w:rsidR="0040725E">
        <w:rPr>
          <w:rFonts w:eastAsia="Times New Roman"/>
          <w:sz w:val="22"/>
          <w:szCs w:val="22"/>
        </w:rPr>
        <w:t xml:space="preserve"> before the wound</w:t>
      </w:r>
      <w:r w:rsidR="00A56B78">
        <w:rPr>
          <w:rFonts w:eastAsia="Times New Roman"/>
          <w:sz w:val="22"/>
          <w:szCs w:val="22"/>
        </w:rPr>
        <w:t>,</w:t>
      </w:r>
      <w:r w:rsidR="0040725E">
        <w:rPr>
          <w:rFonts w:eastAsia="Times New Roman"/>
          <w:sz w:val="22"/>
          <w:szCs w:val="22"/>
        </w:rPr>
        <w:t xml:space="preserve"> the cells are bunched up and slightly overlapping and when there’s space they quickly spring out</w:t>
      </w:r>
      <w:r w:rsidR="00A56B78">
        <w:rPr>
          <w:rFonts w:eastAsia="Times New Roman"/>
          <w:sz w:val="22"/>
          <w:szCs w:val="22"/>
        </w:rPr>
        <w:t xml:space="preserve"> to correct the overlap. A</w:t>
      </w:r>
      <w:r w:rsidR="0040725E">
        <w:rPr>
          <w:rFonts w:eastAsia="Times New Roman"/>
          <w:sz w:val="22"/>
          <w:szCs w:val="22"/>
        </w:rPr>
        <w:t>s there’s more cells in the middle, there’s a higher force pus</w:t>
      </w:r>
      <w:r w:rsidR="008C6932">
        <w:rPr>
          <w:rFonts w:eastAsia="Times New Roman"/>
          <w:sz w:val="22"/>
          <w:szCs w:val="22"/>
        </w:rPr>
        <w:t>hing, hence the faster movement.</w:t>
      </w:r>
    </w:p>
    <w:p w14:paraId="55B22013" w14:textId="66EDDD8A" w:rsidR="00C1177C" w:rsidRDefault="00C1177C" w:rsidP="00192019">
      <w:pPr>
        <w:rPr>
          <w:rFonts w:eastAsia="Times New Roman"/>
          <w:sz w:val="22"/>
          <w:szCs w:val="22"/>
        </w:rPr>
      </w:pPr>
      <w:r>
        <w:rPr>
          <w:rFonts w:eastAsia="Times New Roman"/>
          <w:sz w:val="22"/>
          <w:szCs w:val="22"/>
        </w:rPr>
        <w:t>It would be interesting to rerun the above simulations</w:t>
      </w:r>
      <w:r w:rsidR="00A56B78">
        <w:rPr>
          <w:rFonts w:eastAsia="Times New Roman"/>
          <w:sz w:val="22"/>
          <w:szCs w:val="22"/>
        </w:rPr>
        <w:t xml:space="preserve"> in 6.1</w:t>
      </w:r>
      <w:r>
        <w:rPr>
          <w:rFonts w:eastAsia="Times New Roman"/>
          <w:sz w:val="22"/>
          <w:szCs w:val="22"/>
        </w:rPr>
        <w:t xml:space="preserve"> on this area of cells</w:t>
      </w:r>
      <w:r w:rsidR="004A6310">
        <w:rPr>
          <w:rFonts w:eastAsia="Times New Roman"/>
          <w:sz w:val="22"/>
          <w:szCs w:val="22"/>
        </w:rPr>
        <w:t xml:space="preserve"> as this would more closely follow</w:t>
      </w:r>
      <w:r>
        <w:rPr>
          <w:rFonts w:eastAsia="Times New Roman"/>
          <w:sz w:val="22"/>
          <w:szCs w:val="22"/>
        </w:rPr>
        <w:t xml:space="preserve"> the in vitro experiments of scratch assays</w:t>
      </w:r>
      <w:r w:rsidR="00A56B78">
        <w:rPr>
          <w:rFonts w:eastAsia="Times New Roman"/>
          <w:sz w:val="22"/>
          <w:szCs w:val="22"/>
        </w:rPr>
        <w:t xml:space="preserve"> [</w:t>
      </w:r>
      <w:r w:rsidR="008614D1" w:rsidRPr="008614D1">
        <w:rPr>
          <w:rFonts w:eastAsia="Times New Roman"/>
          <w:sz w:val="22"/>
          <w:szCs w:val="22"/>
        </w:rPr>
        <w:t>27</w:t>
      </w:r>
      <w:r w:rsidR="00A56B78">
        <w:rPr>
          <w:rFonts w:eastAsia="Times New Roman"/>
          <w:sz w:val="22"/>
          <w:szCs w:val="22"/>
        </w:rPr>
        <w:t>]</w:t>
      </w:r>
      <w:r>
        <w:rPr>
          <w:rFonts w:eastAsia="Times New Roman"/>
          <w:sz w:val="22"/>
          <w:szCs w:val="22"/>
        </w:rPr>
        <w:t xml:space="preserve"> and so can be </w:t>
      </w:r>
      <w:r w:rsidR="00AD2157">
        <w:rPr>
          <w:rFonts w:eastAsia="Times New Roman"/>
          <w:sz w:val="22"/>
          <w:szCs w:val="22"/>
        </w:rPr>
        <w:t xml:space="preserve">used to </w:t>
      </w:r>
      <w:r>
        <w:rPr>
          <w:rFonts w:eastAsia="Times New Roman"/>
          <w:sz w:val="22"/>
          <w:szCs w:val="22"/>
        </w:rPr>
        <w:t>validated</w:t>
      </w:r>
      <w:r w:rsidR="00AD2157">
        <w:rPr>
          <w:rFonts w:eastAsia="Times New Roman"/>
          <w:sz w:val="22"/>
          <w:szCs w:val="22"/>
        </w:rPr>
        <w:t xml:space="preserve"> the program</w:t>
      </w:r>
      <w:r>
        <w:rPr>
          <w:rFonts w:eastAsia="Times New Roman"/>
          <w:sz w:val="22"/>
          <w:szCs w:val="22"/>
        </w:rPr>
        <w:t xml:space="preserve"> further. </w:t>
      </w:r>
      <w:r w:rsidR="004A6310">
        <w:rPr>
          <w:rFonts w:eastAsia="Times New Roman"/>
          <w:sz w:val="22"/>
          <w:szCs w:val="22"/>
        </w:rPr>
        <w:t>Also, setting the time step to 1 hour instead of 6 hours would be beneficial as it will help to further understand the movement of cells into the wound over time, and [</w:t>
      </w:r>
      <w:r w:rsidR="008614D1" w:rsidRPr="008614D1">
        <w:rPr>
          <w:rFonts w:eastAsia="Times New Roman"/>
          <w:sz w:val="22"/>
        </w:rPr>
        <w:t>28</w:t>
      </w:r>
      <w:r w:rsidR="004A6310">
        <w:rPr>
          <w:rFonts w:eastAsia="Times New Roman"/>
          <w:sz w:val="22"/>
          <w:szCs w:val="22"/>
        </w:rPr>
        <w:t xml:space="preserve">] could then be used to validate if the cells do </w:t>
      </w:r>
      <w:r w:rsidR="007A6A21">
        <w:rPr>
          <w:rFonts w:eastAsia="Times New Roman"/>
          <w:sz w:val="22"/>
          <w:szCs w:val="22"/>
        </w:rPr>
        <w:t>in fact</w:t>
      </w:r>
      <w:r w:rsidR="004A6310">
        <w:rPr>
          <w:rFonts w:eastAsia="Times New Roman"/>
          <w:sz w:val="22"/>
          <w:szCs w:val="22"/>
        </w:rPr>
        <w:t xml:space="preserve"> migrate faster in the first few hours after wound cre</w:t>
      </w:r>
      <w:r w:rsidR="007A6A21">
        <w:rPr>
          <w:rFonts w:eastAsia="Times New Roman"/>
          <w:sz w:val="22"/>
          <w:szCs w:val="22"/>
        </w:rPr>
        <w:t>ation, subsequently slowing</w:t>
      </w:r>
      <w:r w:rsidR="004A6310">
        <w:rPr>
          <w:rFonts w:eastAsia="Times New Roman"/>
          <w:sz w:val="22"/>
          <w:szCs w:val="22"/>
        </w:rPr>
        <w:t xml:space="preserve"> down</w:t>
      </w:r>
      <w:r w:rsidR="005F4EF1">
        <w:rPr>
          <w:rFonts w:eastAsia="Times New Roman"/>
          <w:sz w:val="22"/>
          <w:szCs w:val="22"/>
        </w:rPr>
        <w:t xml:space="preserve"> as healing progresses</w:t>
      </w:r>
      <w:r w:rsidR="004A6310">
        <w:rPr>
          <w:rFonts w:eastAsia="Times New Roman"/>
          <w:sz w:val="22"/>
          <w:szCs w:val="22"/>
        </w:rPr>
        <w:t xml:space="preserve">. </w:t>
      </w:r>
      <w:r>
        <w:rPr>
          <w:rFonts w:eastAsia="Times New Roman"/>
          <w:sz w:val="22"/>
          <w:szCs w:val="22"/>
        </w:rPr>
        <w:t xml:space="preserve">This could be achieved by decreasing the time complexity of the overlap class or by running the simulations of a </w:t>
      </w:r>
      <w:r w:rsidR="001B05CD">
        <w:rPr>
          <w:rFonts w:eastAsia="Times New Roman"/>
          <w:sz w:val="22"/>
          <w:szCs w:val="22"/>
        </w:rPr>
        <w:t>high-end</w:t>
      </w:r>
      <w:r>
        <w:rPr>
          <w:rFonts w:eastAsia="Times New Roman"/>
          <w:sz w:val="22"/>
          <w:szCs w:val="22"/>
        </w:rPr>
        <w:t xml:space="preserve"> computing cluster.</w:t>
      </w:r>
    </w:p>
    <w:p w14:paraId="6F26886E" w14:textId="77777777" w:rsidR="003370F4" w:rsidRDefault="003370F4" w:rsidP="003370F4">
      <w:pPr>
        <w:rPr>
          <w:rFonts w:eastAsia="Times New Roman"/>
          <w:sz w:val="22"/>
          <w:szCs w:val="22"/>
        </w:rPr>
      </w:pPr>
    </w:p>
    <w:tbl>
      <w:tblPr>
        <w:tblStyle w:val="TableGrid"/>
        <w:tblW w:w="0" w:type="auto"/>
        <w:tblInd w:w="360" w:type="dxa"/>
        <w:tblLook w:val="04A0" w:firstRow="1" w:lastRow="0" w:firstColumn="1" w:lastColumn="0" w:noHBand="0" w:noVBand="1"/>
      </w:tblPr>
      <w:tblGrid>
        <w:gridCol w:w="4325"/>
        <w:gridCol w:w="4325"/>
      </w:tblGrid>
      <w:tr w:rsidR="00C958B5" w14:paraId="51749ED6" w14:textId="77777777" w:rsidTr="007B06F4">
        <w:tc>
          <w:tcPr>
            <w:tcW w:w="0" w:type="auto"/>
          </w:tcPr>
          <w:p w14:paraId="7F2E0FE6" w14:textId="77777777" w:rsidR="007B06F4" w:rsidRDefault="007B06F4" w:rsidP="007B06F4">
            <w:pPr>
              <w:jc w:val="center"/>
              <w:rPr>
                <w:rFonts w:eastAsia="Times New Roman"/>
                <w:sz w:val="22"/>
                <w:szCs w:val="22"/>
              </w:rPr>
            </w:pPr>
          </w:p>
          <w:p w14:paraId="164002BE" w14:textId="024807B7"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5B97FEB2" wp14:editId="2BCE0C91">
                  <wp:extent cx="2743200" cy="1828800"/>
                  <wp:effectExtent l="0" t="0" r="0" b="0"/>
                  <wp:docPr id="71" name="Picture 71" descr="../../../Windows/1mm,50SC,50PC,50It,400W-3/2d/Iteration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indows/1mm,50SC,50PC,50It,400W-3/2d/Iteration_2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A</w:t>
            </w:r>
          </w:p>
        </w:tc>
        <w:tc>
          <w:tcPr>
            <w:tcW w:w="0" w:type="auto"/>
          </w:tcPr>
          <w:p w14:paraId="640363C5" w14:textId="77777777" w:rsidR="007B06F4" w:rsidRDefault="007B06F4" w:rsidP="007B06F4">
            <w:pPr>
              <w:jc w:val="center"/>
              <w:rPr>
                <w:rFonts w:eastAsia="Times New Roman"/>
                <w:b/>
                <w:sz w:val="22"/>
                <w:szCs w:val="22"/>
              </w:rPr>
            </w:pPr>
          </w:p>
          <w:p w14:paraId="26D5CBDB" w14:textId="77777777" w:rsidR="00C958B5" w:rsidRDefault="00C958B5" w:rsidP="007B06F4">
            <w:pPr>
              <w:jc w:val="center"/>
              <w:rPr>
                <w:rFonts w:eastAsia="Times New Roman"/>
                <w:b/>
                <w:sz w:val="22"/>
                <w:szCs w:val="22"/>
              </w:rPr>
            </w:pPr>
            <w:r>
              <w:rPr>
                <w:rFonts w:eastAsia="Times New Roman"/>
                <w:b/>
                <w:noProof/>
                <w:sz w:val="22"/>
                <w:szCs w:val="22"/>
              </w:rPr>
              <w:drawing>
                <wp:inline distT="0" distB="0" distL="0" distR="0" wp14:anchorId="6781F142" wp14:editId="7E8B96DE">
                  <wp:extent cx="2743200" cy="1828800"/>
                  <wp:effectExtent l="0" t="0" r="0" b="0"/>
                  <wp:docPr id="70" name="Picture 70" descr="../../../Windows/1mm,50SC,50PC,50It,400W-3/2d/Iteration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1mm,50SC,50PC,50It,400W-3/2d/Iteration_2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0B601ED" w14:textId="0A0AD868" w:rsidR="007B06F4" w:rsidRPr="007B06F4" w:rsidRDefault="007B06F4" w:rsidP="007B06F4">
            <w:pPr>
              <w:jc w:val="center"/>
              <w:rPr>
                <w:rFonts w:eastAsia="Times New Roman"/>
                <w:sz w:val="22"/>
                <w:szCs w:val="22"/>
              </w:rPr>
            </w:pPr>
            <w:r>
              <w:rPr>
                <w:rFonts w:eastAsia="Times New Roman"/>
                <w:sz w:val="22"/>
                <w:szCs w:val="22"/>
              </w:rPr>
              <w:t>B</w:t>
            </w:r>
          </w:p>
        </w:tc>
      </w:tr>
      <w:tr w:rsidR="00C958B5" w14:paraId="1E86E641" w14:textId="77777777" w:rsidTr="00C958B5">
        <w:tc>
          <w:tcPr>
            <w:tcW w:w="0" w:type="auto"/>
          </w:tcPr>
          <w:p w14:paraId="01FE6B5C" w14:textId="60152BAD" w:rsidR="00C958B5" w:rsidRPr="007B06F4" w:rsidRDefault="00C958B5" w:rsidP="007B06F4">
            <w:pPr>
              <w:jc w:val="center"/>
              <w:rPr>
                <w:rFonts w:eastAsia="Times New Roman"/>
                <w:sz w:val="22"/>
                <w:szCs w:val="22"/>
              </w:rPr>
            </w:pPr>
            <w:r>
              <w:rPr>
                <w:rFonts w:eastAsia="Times New Roman"/>
                <w:b/>
                <w:noProof/>
                <w:sz w:val="22"/>
                <w:szCs w:val="22"/>
              </w:rPr>
              <w:lastRenderedPageBreak/>
              <w:drawing>
                <wp:inline distT="0" distB="0" distL="0" distR="0" wp14:anchorId="7F294311" wp14:editId="4C26E8BF">
                  <wp:extent cx="2743200" cy="1828800"/>
                  <wp:effectExtent l="0" t="0" r="0" b="0"/>
                  <wp:docPr id="69" name="Picture 69" descr="../../../Windows/1mm,50SC,50PC,50It,400W-3/2d/Iteration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Windows/1mm,50SC,50PC,50It,400W-3/2d/Iteration_2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C</w:t>
            </w:r>
          </w:p>
        </w:tc>
        <w:tc>
          <w:tcPr>
            <w:tcW w:w="0" w:type="auto"/>
          </w:tcPr>
          <w:p w14:paraId="18696651" w14:textId="711B31F8"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520EFD63" wp14:editId="63AB11F6">
                  <wp:extent cx="2743200" cy="1828800"/>
                  <wp:effectExtent l="0" t="0" r="0" b="0"/>
                  <wp:docPr id="68" name="Picture 68" descr="../../../Windows/1mm,50SC,50PC,50It,400W-3/2d/Iteration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indows/1mm,50SC,50PC,50It,400W-3/2d/Iteration_2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D</w:t>
            </w:r>
          </w:p>
        </w:tc>
      </w:tr>
      <w:tr w:rsidR="00C958B5" w14:paraId="49D7CC32" w14:textId="77777777" w:rsidTr="00C958B5">
        <w:tc>
          <w:tcPr>
            <w:tcW w:w="0" w:type="auto"/>
          </w:tcPr>
          <w:p w14:paraId="383C1844" w14:textId="141A2CC5"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4F1273D9" wp14:editId="78F0D88F">
                  <wp:extent cx="2743200" cy="1828800"/>
                  <wp:effectExtent l="0" t="0" r="0" b="0"/>
                  <wp:docPr id="67" name="Picture 67" descr="../../../Windows/1mm,50SC,50PC,50It,400W-3/2d/Iteration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Windows/1mm,50SC,50PC,50It,400W-3/2d/Iteration_2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E</w:t>
            </w:r>
          </w:p>
        </w:tc>
        <w:tc>
          <w:tcPr>
            <w:tcW w:w="0" w:type="auto"/>
          </w:tcPr>
          <w:p w14:paraId="747BBB92" w14:textId="1B7D97FA"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3FE8B667" wp14:editId="78E22281">
                  <wp:extent cx="2743200" cy="1828800"/>
                  <wp:effectExtent l="0" t="0" r="0" b="0"/>
                  <wp:docPr id="66" name="Picture 66" descr="../../../Windows/1mm,50SC,50PC,50It,400W-3/2d/Iteration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indows/1mm,50SC,50PC,50It,400W-3/2d/Iteration_3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F</w:t>
            </w:r>
          </w:p>
        </w:tc>
      </w:tr>
      <w:tr w:rsidR="00C958B5" w14:paraId="295C3BC1" w14:textId="77777777" w:rsidTr="00C958B5">
        <w:tc>
          <w:tcPr>
            <w:tcW w:w="0" w:type="auto"/>
          </w:tcPr>
          <w:p w14:paraId="76C17340" w14:textId="4DAF0F37"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02B07945" wp14:editId="74CB524D">
                  <wp:extent cx="2743200" cy="1828800"/>
                  <wp:effectExtent l="0" t="0" r="0" b="0"/>
                  <wp:docPr id="65" name="Picture 65" descr="../../../Windows/1mm,50SC,50PC,50It,400W-3/2d/Iteration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Windows/1mm,50SC,50PC,50It,400W-3/2d/Iteration_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G</w:t>
            </w:r>
          </w:p>
        </w:tc>
        <w:tc>
          <w:tcPr>
            <w:tcW w:w="0" w:type="auto"/>
          </w:tcPr>
          <w:p w14:paraId="368DC675" w14:textId="77777777" w:rsidR="00C958B5" w:rsidRDefault="00C958B5" w:rsidP="007B06F4">
            <w:pPr>
              <w:jc w:val="center"/>
              <w:rPr>
                <w:rFonts w:eastAsia="Times New Roman"/>
                <w:b/>
                <w:sz w:val="22"/>
                <w:szCs w:val="22"/>
              </w:rPr>
            </w:pPr>
            <w:r>
              <w:rPr>
                <w:rFonts w:eastAsia="Times New Roman"/>
                <w:b/>
                <w:noProof/>
                <w:sz w:val="22"/>
                <w:szCs w:val="22"/>
              </w:rPr>
              <w:drawing>
                <wp:inline distT="0" distB="0" distL="0" distR="0" wp14:anchorId="7413D987" wp14:editId="6C5264A3">
                  <wp:extent cx="2743200" cy="1828800"/>
                  <wp:effectExtent l="0" t="0" r="0" b="0"/>
                  <wp:docPr id="64" name="Picture 64" descr="../../../Windows/1mm,50SC,50PC,50It,400W-3/2d/Iteration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indows/1mm,50SC,50PC,50It,400W-3/2d/Iteration_3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766F5D53" w14:textId="336E307B" w:rsidR="00473A09" w:rsidRPr="007B06F4" w:rsidRDefault="007B06F4" w:rsidP="007B06F4">
            <w:pPr>
              <w:jc w:val="center"/>
              <w:rPr>
                <w:rFonts w:eastAsia="Times New Roman"/>
                <w:sz w:val="22"/>
                <w:szCs w:val="22"/>
              </w:rPr>
            </w:pPr>
            <w:r>
              <w:rPr>
                <w:rFonts w:eastAsia="Times New Roman"/>
                <w:sz w:val="22"/>
                <w:szCs w:val="22"/>
              </w:rPr>
              <w:t>H</w:t>
            </w:r>
          </w:p>
        </w:tc>
      </w:tr>
    </w:tbl>
    <w:p w14:paraId="2FE1523F" w14:textId="056D3125" w:rsidR="0049568A" w:rsidRPr="00D6226A" w:rsidDel="00D933E4" w:rsidRDefault="00C66F65" w:rsidP="005C1C06">
      <w:pPr>
        <w:ind w:left="360"/>
        <w:rPr>
          <w:del w:id="264" w:author="Harry Cooper" w:date="2017-11-29T15:21:00Z"/>
          <w:rFonts w:eastAsia="Times New Roman"/>
          <w:sz w:val="22"/>
          <w:szCs w:val="22"/>
        </w:rPr>
      </w:pPr>
      <w:r>
        <w:rPr>
          <w:rFonts w:eastAsia="Times New Roman"/>
          <w:sz w:val="22"/>
          <w:szCs w:val="22"/>
        </w:rPr>
        <w:t>Table 6.19</w:t>
      </w:r>
      <w:r w:rsidR="007B06F4">
        <w:rPr>
          <w:rFonts w:eastAsia="Times New Roman"/>
          <w:sz w:val="22"/>
          <w:szCs w:val="22"/>
        </w:rPr>
        <w:t>: A: The iteration before wounding, B: The iteration of the wound, C-H: images of the healing every 6 hours.</w:t>
      </w:r>
      <w:r w:rsidR="00324CD8" w:rsidRPr="00D6226A">
        <w:rPr>
          <w:rFonts w:eastAsia="Times New Roman"/>
          <w:b/>
          <w:sz w:val="22"/>
          <w:szCs w:val="22"/>
        </w:rPr>
        <w:br/>
      </w:r>
      <w:del w:id="265" w:author="Harry Cooper" w:date="2017-11-29T15:21:00Z">
        <w:r w:rsidR="0049568A" w:rsidRPr="00D6226A" w:rsidDel="00D933E4">
          <w:rPr>
            <w:rFonts w:eastAsia="Times New Roman"/>
            <w:sz w:val="22"/>
            <w:szCs w:val="22"/>
          </w:rPr>
          <w:delText>Test1 - vary age</w:delText>
        </w:r>
      </w:del>
    </w:p>
    <w:p w14:paraId="721D06A3" w14:textId="77777777" w:rsidR="0049568A" w:rsidRPr="009C3727" w:rsidRDefault="0049568A" w:rsidP="005C1C06">
      <w:pPr>
        <w:ind w:left="360"/>
      </w:pPr>
    </w:p>
    <w:p w14:paraId="2BF6BD24" w14:textId="77777777" w:rsidR="004920DC" w:rsidRDefault="004920DC">
      <w:pPr>
        <w:rPr>
          <w:b/>
        </w:rPr>
      </w:pPr>
    </w:p>
    <w:p w14:paraId="33C2E49F" w14:textId="77777777" w:rsidR="004920DC" w:rsidRDefault="004920DC">
      <w:pPr>
        <w:rPr>
          <w:b/>
        </w:rPr>
      </w:pPr>
    </w:p>
    <w:p w14:paraId="56C979BB" w14:textId="77777777" w:rsidR="004920DC" w:rsidRDefault="004920DC">
      <w:pPr>
        <w:rPr>
          <w:b/>
        </w:rPr>
      </w:pPr>
    </w:p>
    <w:p w14:paraId="0A4FF033" w14:textId="77777777" w:rsidR="004920DC" w:rsidRDefault="004920DC">
      <w:pPr>
        <w:rPr>
          <w:b/>
        </w:rPr>
      </w:pPr>
    </w:p>
    <w:p w14:paraId="37BE9245" w14:textId="77777777" w:rsidR="004920DC" w:rsidRDefault="004920DC">
      <w:pPr>
        <w:rPr>
          <w:b/>
        </w:rPr>
      </w:pPr>
    </w:p>
    <w:p w14:paraId="24FE2E52" w14:textId="77777777" w:rsidR="004920DC" w:rsidRDefault="004920DC">
      <w:pPr>
        <w:rPr>
          <w:b/>
        </w:rPr>
      </w:pPr>
    </w:p>
    <w:p w14:paraId="4643BDAE" w14:textId="77777777" w:rsidR="004920DC" w:rsidRDefault="004920DC">
      <w:pPr>
        <w:rPr>
          <w:b/>
        </w:rPr>
      </w:pPr>
    </w:p>
    <w:p w14:paraId="2FD09766" w14:textId="77777777" w:rsidR="004920DC" w:rsidRDefault="004920DC">
      <w:pPr>
        <w:rPr>
          <w:b/>
        </w:rPr>
      </w:pPr>
    </w:p>
    <w:p w14:paraId="704D0010" w14:textId="77777777" w:rsidR="004920DC" w:rsidRDefault="004920DC">
      <w:pPr>
        <w:rPr>
          <w:b/>
        </w:rPr>
      </w:pPr>
    </w:p>
    <w:p w14:paraId="5508681D" w14:textId="77777777" w:rsidR="004920DC" w:rsidRDefault="004920DC">
      <w:pPr>
        <w:rPr>
          <w:b/>
        </w:rPr>
      </w:pPr>
    </w:p>
    <w:p w14:paraId="3E8EF594" w14:textId="77777777" w:rsidR="004920DC" w:rsidRDefault="004920DC">
      <w:pPr>
        <w:rPr>
          <w:b/>
        </w:rPr>
      </w:pPr>
    </w:p>
    <w:p w14:paraId="0D700ED4" w14:textId="77777777" w:rsidR="004920DC" w:rsidRDefault="004920DC">
      <w:pPr>
        <w:rPr>
          <w:b/>
        </w:rPr>
      </w:pPr>
    </w:p>
    <w:p w14:paraId="5E948D8E" w14:textId="3BAB7F5B" w:rsidR="0049568A" w:rsidRPr="009C3727" w:rsidRDefault="00192019" w:rsidP="00192019">
      <w:pPr>
        <w:pStyle w:val="Heading1"/>
      </w:pPr>
      <w:bookmarkStart w:id="266" w:name="_Toc513099435"/>
      <w:commentRangeStart w:id="267"/>
      <w:r>
        <w:lastRenderedPageBreak/>
        <w:t xml:space="preserve">7 </w:t>
      </w:r>
      <w:r w:rsidR="0049568A" w:rsidRPr="009C3727">
        <w:t>Conclusion</w:t>
      </w:r>
      <w:bookmarkEnd w:id="266"/>
      <w:commentRangeEnd w:id="267"/>
      <w:r w:rsidR="0056699E">
        <w:rPr>
          <w:rStyle w:val="CommentReference"/>
          <w:b w:val="0"/>
          <w:bCs w:val="0"/>
          <w:kern w:val="0"/>
        </w:rPr>
        <w:commentReference w:id="267"/>
      </w:r>
    </w:p>
    <w:p w14:paraId="2A38CCDB" w14:textId="77777777" w:rsidR="0049568A" w:rsidRPr="00226F61" w:rsidRDefault="0049568A"/>
    <w:p w14:paraId="090C75D0" w14:textId="0BB46CB0" w:rsidR="00951F65" w:rsidRDefault="0015264F">
      <w:r>
        <w:t>This project began by looking at the biological processes involved with the aging of endothelial cells then looked at several methodologies for modelling these processes</w:t>
      </w:r>
      <w:r w:rsidR="005433D3">
        <w:t xml:space="preserve"> computationally</w:t>
      </w:r>
      <w:r>
        <w:t xml:space="preserve"> to provide insight into </w:t>
      </w:r>
      <w:r w:rsidR="005433D3">
        <w:t xml:space="preserve">the effect aging has on wound healing. Research into the usefulness and limitations of cellular automata, equation based models, and agent based models was carried out, </w:t>
      </w:r>
      <w:r w:rsidR="00952CCC">
        <w:t xml:space="preserve">and </w:t>
      </w:r>
      <w:r w:rsidR="00B61BBE">
        <w:t xml:space="preserve">it </w:t>
      </w:r>
      <w:r w:rsidR="00952CCC">
        <w:t>was determined that an agent based model would be most appropriate for this project due to the individual interactions between cells, the stochastic nature of wound healing, and the ability to produce a visual output of the migration of cells over time.</w:t>
      </w:r>
    </w:p>
    <w:p w14:paraId="3E105938" w14:textId="77777777" w:rsidR="00951F65" w:rsidRDefault="00951F65"/>
    <w:p w14:paraId="74624C4D" w14:textId="31CC2A7A" w:rsidR="00C016B3" w:rsidRDefault="00C016B3">
      <w:r>
        <w:t>The program</w:t>
      </w:r>
      <w:r w:rsidR="00E6298F">
        <w:t xml:space="preserve"> </w:t>
      </w:r>
      <w:r>
        <w:t>CellABM</w:t>
      </w:r>
      <w:r w:rsidR="00BC3039">
        <w:t>,</w:t>
      </w:r>
      <w:r>
        <w:t xml:space="preserve"> </w:t>
      </w:r>
      <w:r w:rsidR="00E6298F">
        <w:t xml:space="preserve">developed </w:t>
      </w:r>
      <w:r>
        <w:t>by Marzieh Tehrani</w:t>
      </w:r>
      <w:r w:rsidR="00BC3039">
        <w:t>,</w:t>
      </w:r>
      <w:r>
        <w:t xml:space="preserve"> was adapted and extended to implement the three types of agents required in the model and multiple rules have been developed to mimic the natural behaviours of these cells overserved in vitro.</w:t>
      </w:r>
      <w:r w:rsidR="00E6298F">
        <w:t xml:space="preserve"> Parameters associated with these rules were found in the literature and those that weren’t were heuristically found over several simulations to find the most appropriate.</w:t>
      </w:r>
    </w:p>
    <w:p w14:paraId="572467AD" w14:textId="77777777" w:rsidR="00E6298F" w:rsidRDefault="00E6298F"/>
    <w:p w14:paraId="20A20EB9" w14:textId="379B9D9E" w:rsidR="00E6298F" w:rsidRDefault="00E6298F">
      <w:r>
        <w:t>The program was run with varying starting number of senescent cells to produces differing senescent percentages when a confluence had been formed, with most simulations being run at 500</w:t>
      </w:r>
      <w:r>
        <w:sym w:font="Symbol" w:char="F06D"/>
      </w:r>
      <w:r>
        <w:t>m</w:t>
      </w:r>
      <w:r>
        <w:rPr>
          <w:vertAlign w:val="superscript"/>
        </w:rPr>
        <w:t>2</w:t>
      </w:r>
      <w:r>
        <w:t xml:space="preserve"> with a 200</w:t>
      </w:r>
      <w:r>
        <w:sym w:font="Symbol" w:char="F06D"/>
      </w:r>
      <w:r>
        <w:t>m</w:t>
      </w:r>
      <w:r>
        <w:t xml:space="preserve"> wound and time steps of 6 hours. These simulations quantitatively showed that as senescence is increase, the time taken for the wound to heal increases with it. And that time to heal was most sensitive at lower percentages of senescence. Increasing senescence from between 0 and 10% had the largest effect on wound healing, and increasing senescence above 10% had little effect on the wound healing.</w:t>
      </w:r>
    </w:p>
    <w:p w14:paraId="69BA5928" w14:textId="14A8F52A" w:rsidR="00E6298F" w:rsidRDefault="00E6298F">
      <w:r>
        <w:t xml:space="preserve">Simulations with a time step of 1 hour correlate with the </w:t>
      </w:r>
      <w:r w:rsidR="00A640DE">
        <w:t>6-hour</w:t>
      </w:r>
      <w:r>
        <w:t xml:space="preserve"> time step results but provide further insight into the rate of healing with time, showing that as the wound density increases the migration rate slows and starts to plateau, and increasing the percentage of senescent cells causes this plateau to occur </w:t>
      </w:r>
      <w:r w:rsidR="00A640DE">
        <w:t>later</w:t>
      </w:r>
      <w:r>
        <w:t>.</w:t>
      </w:r>
    </w:p>
    <w:p w14:paraId="15567B97" w14:textId="77777777" w:rsidR="00E6298F" w:rsidRDefault="00E6298F"/>
    <w:p w14:paraId="5030D27A" w14:textId="38079375" w:rsidR="00E6298F" w:rsidRDefault="00E6298F" w:rsidP="00E6298F">
      <w:pPr>
        <w:rPr>
          <w:sz w:val="22"/>
        </w:rPr>
      </w:pPr>
      <w:r>
        <w:t>It can therefore be concluded that we are most effective at healing wounds when we are young, and as we age the total number of senescent cells increases and so our ability to heal wounds decreases.</w:t>
      </w:r>
      <w:r>
        <w:rPr>
          <w:sz w:val="22"/>
        </w:rPr>
        <w:t xml:space="preserve"> </w:t>
      </w:r>
    </w:p>
    <w:p w14:paraId="0615E5BB" w14:textId="77777777" w:rsidR="00C53905" w:rsidRDefault="00C53905" w:rsidP="00C53905">
      <w:pPr>
        <w:rPr>
          <w:sz w:val="22"/>
        </w:rPr>
      </w:pPr>
    </w:p>
    <w:p w14:paraId="111AE432" w14:textId="77777777" w:rsidR="00C53905" w:rsidRDefault="00C53905" w:rsidP="00C53905">
      <w:pPr>
        <w:rPr>
          <w:sz w:val="22"/>
        </w:rPr>
      </w:pPr>
    </w:p>
    <w:p w14:paraId="4FB0FA8D" w14:textId="77777777" w:rsidR="00C53905" w:rsidRDefault="00C53905" w:rsidP="00C53905">
      <w:pPr>
        <w:rPr>
          <w:sz w:val="22"/>
        </w:rPr>
      </w:pPr>
    </w:p>
    <w:p w14:paraId="5388C964" w14:textId="77777777" w:rsidR="00C53905" w:rsidRDefault="00C53905" w:rsidP="00C53905">
      <w:pPr>
        <w:rPr>
          <w:sz w:val="22"/>
        </w:rPr>
      </w:pPr>
    </w:p>
    <w:p w14:paraId="41A2D6D2" w14:textId="77777777" w:rsidR="00C53905" w:rsidRDefault="00C53905" w:rsidP="00C53905">
      <w:pPr>
        <w:rPr>
          <w:sz w:val="22"/>
        </w:rPr>
      </w:pPr>
    </w:p>
    <w:p w14:paraId="1F1819CC" w14:textId="77777777" w:rsidR="00C53905" w:rsidRDefault="00C53905" w:rsidP="00C53905">
      <w:pPr>
        <w:rPr>
          <w:sz w:val="22"/>
        </w:rPr>
      </w:pPr>
    </w:p>
    <w:p w14:paraId="7AA262F9" w14:textId="77777777" w:rsidR="00C53905" w:rsidRDefault="00C53905" w:rsidP="00C53905">
      <w:pPr>
        <w:rPr>
          <w:sz w:val="22"/>
        </w:rPr>
      </w:pPr>
    </w:p>
    <w:p w14:paraId="42BBEFAE" w14:textId="77777777" w:rsidR="00C53905" w:rsidRDefault="00C53905" w:rsidP="00C53905">
      <w:pPr>
        <w:rPr>
          <w:sz w:val="22"/>
        </w:rPr>
      </w:pPr>
    </w:p>
    <w:p w14:paraId="3EE6BE8D" w14:textId="77777777" w:rsidR="00C53905" w:rsidRDefault="00C53905" w:rsidP="00C53905">
      <w:pPr>
        <w:rPr>
          <w:sz w:val="22"/>
        </w:rPr>
      </w:pPr>
    </w:p>
    <w:p w14:paraId="352906FB" w14:textId="77777777" w:rsidR="00C53905" w:rsidRDefault="00C53905" w:rsidP="00C53905">
      <w:pPr>
        <w:rPr>
          <w:sz w:val="22"/>
        </w:rPr>
      </w:pPr>
    </w:p>
    <w:p w14:paraId="01FDAA46" w14:textId="77777777" w:rsidR="00C53905" w:rsidRDefault="00C53905" w:rsidP="00C53905">
      <w:pPr>
        <w:rPr>
          <w:sz w:val="22"/>
        </w:rPr>
      </w:pPr>
    </w:p>
    <w:p w14:paraId="7B79DFCC" w14:textId="77777777" w:rsidR="00C53905" w:rsidRDefault="00C53905" w:rsidP="00C53905">
      <w:pPr>
        <w:rPr>
          <w:sz w:val="22"/>
        </w:rPr>
      </w:pPr>
    </w:p>
    <w:p w14:paraId="0D8B80F0" w14:textId="77777777" w:rsidR="00C53905" w:rsidRDefault="00C53905" w:rsidP="00C53905">
      <w:pPr>
        <w:rPr>
          <w:sz w:val="22"/>
        </w:rPr>
      </w:pPr>
    </w:p>
    <w:p w14:paraId="3BDE29EA" w14:textId="77777777" w:rsidR="00C53905" w:rsidRDefault="00C53905" w:rsidP="00C53905">
      <w:pPr>
        <w:rPr>
          <w:sz w:val="22"/>
        </w:rPr>
      </w:pPr>
    </w:p>
    <w:p w14:paraId="54FACEB9" w14:textId="77777777" w:rsidR="00C53905" w:rsidRDefault="00C53905" w:rsidP="00C53905">
      <w:pPr>
        <w:rPr>
          <w:sz w:val="22"/>
        </w:rPr>
      </w:pPr>
    </w:p>
    <w:p w14:paraId="34D96B72" w14:textId="77777777" w:rsidR="00C53905" w:rsidRDefault="00C53905" w:rsidP="00C53905">
      <w:pPr>
        <w:rPr>
          <w:sz w:val="22"/>
        </w:rPr>
      </w:pPr>
    </w:p>
    <w:p w14:paraId="13FBBEE5" w14:textId="77777777" w:rsidR="00C53905" w:rsidRDefault="00C53905" w:rsidP="00C53905">
      <w:pPr>
        <w:rPr>
          <w:sz w:val="22"/>
        </w:rPr>
      </w:pPr>
    </w:p>
    <w:p w14:paraId="3BD71FCC" w14:textId="77777777" w:rsidR="00C53905" w:rsidRDefault="00C53905" w:rsidP="00C53905">
      <w:pPr>
        <w:rPr>
          <w:sz w:val="22"/>
        </w:rPr>
      </w:pPr>
    </w:p>
    <w:p w14:paraId="4C276823" w14:textId="77777777" w:rsidR="008614D1" w:rsidRPr="006434DA" w:rsidRDefault="008614D1" w:rsidP="00F605AF">
      <w:pPr>
        <w:pStyle w:val="Heading1"/>
      </w:pPr>
      <w:bookmarkStart w:id="268" w:name="_Toc513099436"/>
      <w:r w:rsidRPr="006434DA">
        <w:lastRenderedPageBreak/>
        <w:t>References</w:t>
      </w:r>
      <w:bookmarkEnd w:id="268"/>
    </w:p>
    <w:p w14:paraId="1ED2E3A1" w14:textId="77777777" w:rsidR="008614D1" w:rsidRPr="006434DA" w:rsidRDefault="008614D1" w:rsidP="008614D1">
      <w:pPr>
        <w:spacing w:after="180"/>
        <w:ind w:left="450" w:hanging="450"/>
        <w:rPr>
          <w:sz w:val="22"/>
        </w:rPr>
      </w:pPr>
      <w:r w:rsidRPr="006434DA">
        <w:rPr>
          <w:sz w:val="22"/>
        </w:rPr>
        <w:t>[1] Pearson, J. (2000). Normal endothelial cell function. </w:t>
      </w:r>
      <w:r w:rsidRPr="006434DA">
        <w:rPr>
          <w:i/>
          <w:iCs/>
          <w:sz w:val="22"/>
        </w:rPr>
        <w:t>Lupus</w:t>
      </w:r>
      <w:r w:rsidRPr="006434DA">
        <w:rPr>
          <w:sz w:val="22"/>
        </w:rPr>
        <w:t>, 9(3), pp.183-188.</w:t>
      </w:r>
    </w:p>
    <w:p w14:paraId="1B7353F5" w14:textId="77777777" w:rsidR="008614D1" w:rsidRPr="006434DA" w:rsidRDefault="008614D1" w:rsidP="008614D1">
      <w:pPr>
        <w:rPr>
          <w:rFonts w:eastAsia="Times New Roman"/>
          <w:i/>
          <w:iCs/>
          <w:sz w:val="22"/>
          <w:shd w:val="clear" w:color="auto" w:fill="FFFFFF"/>
        </w:rPr>
      </w:pPr>
      <w:r w:rsidRPr="006434DA">
        <w:rPr>
          <w:sz w:val="22"/>
        </w:rPr>
        <w:t xml:space="preserve">[2] </w:t>
      </w:r>
      <w:r w:rsidRPr="006434DA">
        <w:rPr>
          <w:rFonts w:eastAsia="Times New Roman"/>
          <w:sz w:val="22"/>
          <w:shd w:val="clear" w:color="auto" w:fill="FFFFFF"/>
        </w:rPr>
        <w:t>Ncbi.nlm.nih.gov. (2017). </w:t>
      </w:r>
      <w:r w:rsidRPr="006434DA">
        <w:rPr>
          <w:rFonts w:eastAsia="Times New Roman"/>
          <w:i/>
          <w:iCs/>
          <w:sz w:val="22"/>
          <w:shd w:val="clear" w:color="auto" w:fill="FFFFFF"/>
        </w:rPr>
        <w:t xml:space="preserve">Figure 14.1, Phases of the cell cycle - The Cell - NCBI </w:t>
      </w:r>
    </w:p>
    <w:p w14:paraId="3268A7E2"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Bookshelf</w:t>
      </w:r>
      <w:r w:rsidRPr="006434DA">
        <w:rPr>
          <w:rFonts w:eastAsia="Times New Roman"/>
          <w:sz w:val="22"/>
          <w:shd w:val="clear" w:color="auto" w:fill="FFFFFF"/>
        </w:rPr>
        <w:t xml:space="preserve">. [online] Available at: </w:t>
      </w:r>
    </w:p>
    <w:p w14:paraId="73FD66AF"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https://www.ncbi.nlm.nih.gov/books/NBK9876/figure/A2435/?report=objectonly </w:t>
      </w:r>
    </w:p>
    <w:p w14:paraId="5B5942C1"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[Accessed 3 Dec. 2017].</w:t>
      </w:r>
    </w:p>
    <w:p w14:paraId="0A62D7A2" w14:textId="77777777" w:rsidR="008614D1" w:rsidRPr="006434DA" w:rsidRDefault="008614D1" w:rsidP="008614D1">
      <w:pPr>
        <w:rPr>
          <w:rFonts w:eastAsia="Times New Roman"/>
          <w:sz w:val="22"/>
          <w:shd w:val="clear" w:color="auto" w:fill="FFFFFF"/>
        </w:rPr>
      </w:pPr>
    </w:p>
    <w:p w14:paraId="0CF71C73" w14:textId="77777777" w:rsidR="008614D1" w:rsidRPr="006434DA" w:rsidRDefault="008614D1" w:rsidP="008614D1">
      <w:pPr>
        <w:spacing w:after="180"/>
        <w:ind w:left="450" w:hanging="450"/>
        <w:rPr>
          <w:sz w:val="22"/>
        </w:rPr>
      </w:pPr>
      <w:r w:rsidRPr="006434DA">
        <w:rPr>
          <w:sz w:val="22"/>
        </w:rPr>
        <w:t>[3] Cooper, G. (2000). </w:t>
      </w:r>
      <w:r w:rsidRPr="006434DA">
        <w:rPr>
          <w:i/>
          <w:iCs/>
          <w:sz w:val="22"/>
        </w:rPr>
        <w:t>The cell</w:t>
      </w:r>
      <w:r w:rsidRPr="006434DA">
        <w:rPr>
          <w:sz w:val="22"/>
        </w:rPr>
        <w:t>. Washington, D.C.: ASM Press.</w:t>
      </w:r>
    </w:p>
    <w:p w14:paraId="7F0B1CE6" w14:textId="77777777" w:rsidR="008614D1" w:rsidRPr="006434DA" w:rsidRDefault="008614D1" w:rsidP="008614D1">
      <w:pPr>
        <w:rPr>
          <w:rFonts w:eastAsia="Times New Roman"/>
          <w:sz w:val="22"/>
          <w:shd w:val="clear" w:color="auto" w:fill="FFFFFF"/>
        </w:rPr>
      </w:pPr>
      <w:r w:rsidRPr="006434DA">
        <w:rPr>
          <w:rFonts w:eastAsia="Times New Roman"/>
          <w:sz w:val="22"/>
        </w:rPr>
        <w:t xml:space="preserve">[4] </w:t>
      </w:r>
      <w:r w:rsidRPr="006434DA">
        <w:rPr>
          <w:rFonts w:eastAsia="Times New Roman"/>
          <w:sz w:val="22"/>
          <w:shd w:val="clear" w:color="auto" w:fill="FFFFFF"/>
        </w:rPr>
        <w:t>Cell Proliferation. (1991). </w:t>
      </w:r>
      <w:r w:rsidRPr="006434DA">
        <w:rPr>
          <w:rFonts w:eastAsia="Times New Roman"/>
          <w:i/>
          <w:iCs/>
          <w:sz w:val="22"/>
          <w:shd w:val="clear" w:color="auto" w:fill="FFFFFF"/>
        </w:rPr>
        <w:t xml:space="preserve">Index </w:t>
      </w:r>
      <w:proofErr w:type="spellStart"/>
      <w:r w:rsidRPr="006434DA">
        <w:rPr>
          <w:rFonts w:eastAsia="Times New Roman"/>
          <w:i/>
          <w:iCs/>
          <w:sz w:val="22"/>
          <w:shd w:val="clear" w:color="auto" w:fill="FFFFFF"/>
        </w:rPr>
        <w:t>medicus</w:t>
      </w:r>
      <w:proofErr w:type="spellEnd"/>
      <w:r w:rsidRPr="006434DA">
        <w:rPr>
          <w:rFonts w:eastAsia="Times New Roman"/>
          <w:sz w:val="22"/>
          <w:shd w:val="clear" w:color="auto" w:fill="FFFFFF"/>
        </w:rPr>
        <w:t xml:space="preserve">, [online] 24(1). Available at: </w:t>
      </w:r>
    </w:p>
    <w:p w14:paraId="68609B70"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http://onlinelibrary.wiley.com/journal/10.1111/(ISSN)1365-2184 [Accessed 3 Dec. </w:t>
      </w:r>
    </w:p>
    <w:p w14:paraId="5D380981"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2017].</w:t>
      </w:r>
    </w:p>
    <w:p w14:paraId="49D17055" w14:textId="77777777" w:rsidR="008614D1" w:rsidRPr="006434DA" w:rsidRDefault="008614D1" w:rsidP="008614D1">
      <w:pPr>
        <w:rPr>
          <w:sz w:val="22"/>
        </w:rPr>
      </w:pPr>
    </w:p>
    <w:p w14:paraId="02CF37E3" w14:textId="77777777" w:rsidR="008614D1" w:rsidRPr="006434DA" w:rsidRDefault="008614D1" w:rsidP="008614D1">
      <w:pPr>
        <w:rPr>
          <w:rFonts w:eastAsia="Times New Roman"/>
          <w:sz w:val="22"/>
          <w:shd w:val="clear" w:color="auto" w:fill="FFFFFF"/>
        </w:rPr>
      </w:pPr>
      <w:r w:rsidRPr="006434DA">
        <w:rPr>
          <w:sz w:val="22"/>
        </w:rPr>
        <w:t xml:space="preserve">[5] </w:t>
      </w:r>
      <w:r w:rsidRPr="006434DA">
        <w:rPr>
          <w:rFonts w:eastAsia="Times New Roman"/>
          <w:sz w:val="22"/>
          <w:shd w:val="clear" w:color="auto" w:fill="FFFFFF"/>
        </w:rPr>
        <w:t>En.wikipedia.org. (2017). </w:t>
      </w:r>
      <w:r w:rsidRPr="006434DA">
        <w:rPr>
          <w:rFonts w:eastAsia="Times New Roman"/>
          <w:i/>
          <w:iCs/>
          <w:sz w:val="22"/>
          <w:shd w:val="clear" w:color="auto" w:fill="FFFFFF"/>
        </w:rPr>
        <w:t>G0 phase</w:t>
      </w:r>
      <w:r w:rsidRPr="006434DA">
        <w:rPr>
          <w:rFonts w:eastAsia="Times New Roman"/>
          <w:sz w:val="22"/>
          <w:shd w:val="clear" w:color="auto" w:fill="FFFFFF"/>
        </w:rPr>
        <w:t xml:space="preserve">. [online] Available at: </w:t>
      </w:r>
    </w:p>
    <w:p w14:paraId="629FAC1F" w14:textId="77777777" w:rsidR="008614D1" w:rsidRPr="006434DA" w:rsidRDefault="008614D1" w:rsidP="008614D1">
      <w:pPr>
        <w:tabs>
          <w:tab w:val="left" w:pos="7161"/>
        </w:tabs>
        <w:rPr>
          <w:rFonts w:eastAsia="Times New Roman"/>
          <w:sz w:val="22"/>
          <w:shd w:val="clear" w:color="auto" w:fill="FFFFFF"/>
        </w:rPr>
      </w:pPr>
      <w:r w:rsidRPr="006434DA">
        <w:rPr>
          <w:rFonts w:eastAsia="Times New Roman"/>
          <w:sz w:val="22"/>
          <w:shd w:val="clear" w:color="auto" w:fill="FFFFFF"/>
        </w:rPr>
        <w:t xml:space="preserve">      https://en.wikipedia.org/wiki/G0_phase [Accessed 3 Dec. 2017].</w:t>
      </w:r>
    </w:p>
    <w:p w14:paraId="229B04FF" w14:textId="77777777" w:rsidR="008614D1" w:rsidRPr="006434DA" w:rsidRDefault="008614D1" w:rsidP="008614D1">
      <w:pPr>
        <w:tabs>
          <w:tab w:val="left" w:pos="7161"/>
        </w:tabs>
        <w:rPr>
          <w:rFonts w:eastAsia="Times New Roman"/>
          <w:sz w:val="22"/>
          <w:shd w:val="clear" w:color="auto" w:fill="FFFFFF"/>
        </w:rPr>
      </w:pPr>
      <w:r w:rsidRPr="006434DA">
        <w:rPr>
          <w:rFonts w:eastAsia="Times New Roman"/>
          <w:sz w:val="22"/>
          <w:shd w:val="clear" w:color="auto" w:fill="FFFFFF"/>
        </w:rPr>
        <w:tab/>
      </w:r>
    </w:p>
    <w:p w14:paraId="301B6C0D" w14:textId="77777777" w:rsidR="008614D1" w:rsidRPr="006434DA" w:rsidRDefault="008614D1" w:rsidP="008614D1">
      <w:pPr>
        <w:spacing w:after="180"/>
        <w:ind w:left="450" w:hanging="450"/>
        <w:rPr>
          <w:sz w:val="22"/>
          <w:szCs w:val="22"/>
        </w:rPr>
      </w:pPr>
      <w:r w:rsidRPr="006434DA">
        <w:rPr>
          <w:sz w:val="22"/>
          <w:szCs w:val="22"/>
        </w:rPr>
        <w:t xml:space="preserve">[6] </w:t>
      </w:r>
      <w:r w:rsidRPr="003A4F17">
        <w:rPr>
          <w:sz w:val="22"/>
          <w:szCs w:val="22"/>
        </w:rPr>
        <w:t>Su, T. and O'Farrell, P. (1998). Size control: Cell proliferation does not equal growth. </w:t>
      </w:r>
      <w:r w:rsidRPr="003A4F17">
        <w:rPr>
          <w:i/>
          <w:iCs/>
          <w:sz w:val="22"/>
          <w:szCs w:val="22"/>
        </w:rPr>
        <w:t>Current Biology</w:t>
      </w:r>
      <w:r w:rsidRPr="003A4F17">
        <w:rPr>
          <w:sz w:val="22"/>
          <w:szCs w:val="22"/>
        </w:rPr>
        <w:t xml:space="preserve">, 8(19), </w:t>
      </w:r>
      <w:proofErr w:type="gramStart"/>
      <w:r w:rsidRPr="003A4F17">
        <w:rPr>
          <w:sz w:val="22"/>
          <w:szCs w:val="22"/>
        </w:rPr>
        <w:t>pp.R</w:t>
      </w:r>
      <w:proofErr w:type="gramEnd"/>
      <w:r w:rsidRPr="003A4F17">
        <w:rPr>
          <w:sz w:val="22"/>
          <w:szCs w:val="22"/>
        </w:rPr>
        <w:t>687-R689.</w:t>
      </w:r>
    </w:p>
    <w:p w14:paraId="270CF827" w14:textId="77777777" w:rsidR="008614D1" w:rsidRPr="006434DA" w:rsidRDefault="008614D1" w:rsidP="008614D1">
      <w:pPr>
        <w:spacing w:after="180"/>
        <w:ind w:left="450" w:hanging="450"/>
        <w:rPr>
          <w:sz w:val="22"/>
        </w:rPr>
      </w:pPr>
      <w:r w:rsidRPr="006434DA">
        <w:rPr>
          <w:sz w:val="22"/>
        </w:rPr>
        <w:t>[7] Lab.anhb.uwa.edu.au. (1998). </w:t>
      </w:r>
      <w:r w:rsidRPr="006434DA">
        <w:rPr>
          <w:i/>
          <w:iCs/>
          <w:sz w:val="22"/>
        </w:rPr>
        <w:t>Blue Histology - more about Endothelial Cells</w:t>
      </w:r>
      <w:r w:rsidRPr="006434DA">
        <w:rPr>
          <w:sz w:val="22"/>
        </w:rPr>
        <w:t>. [online] Available at: http://www.lab.anhb.uwa.edu.au/mb140/moreabout/endothel.htm [Accessed 27 Nov. 2017].</w:t>
      </w:r>
    </w:p>
    <w:p w14:paraId="3798CA4F" w14:textId="77777777" w:rsidR="008614D1" w:rsidRPr="006434DA" w:rsidRDefault="008614D1" w:rsidP="008614D1">
      <w:pPr>
        <w:rPr>
          <w:rFonts w:eastAsia="Times New Roman"/>
          <w:sz w:val="22"/>
          <w:shd w:val="clear" w:color="auto" w:fill="FFFFFF"/>
        </w:rPr>
      </w:pPr>
      <w:r w:rsidRPr="006434DA">
        <w:rPr>
          <w:sz w:val="22"/>
        </w:rPr>
        <w:t xml:space="preserve">[8] </w:t>
      </w:r>
      <w:proofErr w:type="spellStart"/>
      <w:proofErr w:type="gramStart"/>
      <w:r w:rsidRPr="006434DA">
        <w:rPr>
          <w:rFonts w:eastAsia="Times New Roman"/>
          <w:sz w:val="22"/>
          <w:shd w:val="clear" w:color="auto" w:fill="FFFFFF"/>
        </w:rPr>
        <w:t>P.Brandes</w:t>
      </w:r>
      <w:proofErr w:type="spellEnd"/>
      <w:proofErr w:type="gramEnd"/>
      <w:r w:rsidRPr="006434DA">
        <w:rPr>
          <w:rFonts w:eastAsia="Times New Roman"/>
          <w:sz w:val="22"/>
          <w:shd w:val="clear" w:color="auto" w:fill="FFFFFF"/>
        </w:rPr>
        <w:t>, R. (2005). Endothelial Aging. </w:t>
      </w:r>
      <w:r w:rsidRPr="006434DA">
        <w:rPr>
          <w:rFonts w:eastAsia="Times New Roman"/>
          <w:i/>
          <w:iCs/>
          <w:sz w:val="22"/>
          <w:shd w:val="clear" w:color="auto" w:fill="FFFFFF"/>
        </w:rPr>
        <w:t>Cardiovascular Research</w:t>
      </w:r>
      <w:r w:rsidRPr="006434DA">
        <w:rPr>
          <w:rFonts w:eastAsia="Times New Roman"/>
          <w:sz w:val="22"/>
          <w:shd w:val="clear" w:color="auto" w:fill="FFFFFF"/>
        </w:rPr>
        <w:t xml:space="preserve">, [online] 66(2), </w:t>
      </w:r>
    </w:p>
    <w:p w14:paraId="7B95FFE1"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pp.286–294. Available at: https://doi.org/10.1016/j.cardiores.2004.12.027 [Accessed 3 </w:t>
      </w:r>
    </w:p>
    <w:p w14:paraId="44864A02"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Dec. 2017].</w:t>
      </w:r>
    </w:p>
    <w:p w14:paraId="6ED1FE86" w14:textId="77777777" w:rsidR="008614D1" w:rsidRPr="006434DA" w:rsidRDefault="008614D1" w:rsidP="008614D1">
      <w:pPr>
        <w:rPr>
          <w:sz w:val="22"/>
        </w:rPr>
      </w:pPr>
    </w:p>
    <w:p w14:paraId="091E45AE" w14:textId="77777777" w:rsidR="008614D1" w:rsidRPr="006434DA" w:rsidRDefault="008614D1" w:rsidP="008614D1">
      <w:pPr>
        <w:rPr>
          <w:rFonts w:eastAsia="Times New Roman"/>
          <w:sz w:val="22"/>
          <w:shd w:val="clear" w:color="auto" w:fill="FFFFFF"/>
        </w:rPr>
      </w:pPr>
      <w:r w:rsidRPr="006434DA">
        <w:rPr>
          <w:sz w:val="22"/>
        </w:rPr>
        <w:t xml:space="preserve">[9] </w:t>
      </w:r>
      <w:r w:rsidRPr="006434DA">
        <w:rPr>
          <w:rFonts w:eastAsia="Times New Roman"/>
          <w:sz w:val="22"/>
          <w:shd w:val="clear" w:color="auto" w:fill="FFFFFF"/>
        </w:rPr>
        <w:t xml:space="preserve">Foreman, K. and Tang, J. (2003). Molecular mechanisms of replicative senescence in </w:t>
      </w:r>
    </w:p>
    <w:p w14:paraId="6963E65F"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endothelial cells. </w:t>
      </w:r>
      <w:r w:rsidRPr="006434DA">
        <w:rPr>
          <w:rFonts w:eastAsia="Times New Roman"/>
          <w:i/>
          <w:iCs/>
          <w:sz w:val="22"/>
          <w:shd w:val="clear" w:color="auto" w:fill="FFFFFF"/>
        </w:rPr>
        <w:t>Experimental Gerontology</w:t>
      </w:r>
      <w:r w:rsidRPr="006434DA">
        <w:rPr>
          <w:rFonts w:eastAsia="Times New Roman"/>
          <w:sz w:val="22"/>
          <w:shd w:val="clear" w:color="auto" w:fill="FFFFFF"/>
        </w:rPr>
        <w:t>, 38(11-12), pp.1251-1257.</w:t>
      </w:r>
    </w:p>
    <w:p w14:paraId="3889B343" w14:textId="77777777" w:rsidR="008614D1" w:rsidRPr="006434DA" w:rsidRDefault="008614D1" w:rsidP="008614D1">
      <w:pPr>
        <w:rPr>
          <w:sz w:val="22"/>
        </w:rPr>
      </w:pPr>
    </w:p>
    <w:p w14:paraId="15AEE8A2" w14:textId="77777777" w:rsidR="008614D1" w:rsidRPr="006434DA" w:rsidRDefault="008614D1" w:rsidP="008614D1">
      <w:pPr>
        <w:rPr>
          <w:rFonts w:eastAsia="Times New Roman"/>
          <w:i/>
          <w:iCs/>
          <w:sz w:val="22"/>
          <w:shd w:val="clear" w:color="auto" w:fill="FFFFFF"/>
        </w:rPr>
      </w:pPr>
      <w:r w:rsidRPr="006434DA">
        <w:rPr>
          <w:sz w:val="22"/>
        </w:rPr>
        <w:t xml:space="preserve">[10] </w:t>
      </w:r>
      <w:r w:rsidRPr="006434DA">
        <w:rPr>
          <w:rFonts w:eastAsia="Times New Roman"/>
          <w:sz w:val="22"/>
          <w:shd w:val="clear" w:color="auto" w:fill="FFFFFF"/>
        </w:rPr>
        <w:t>Senescence.info. (2017). </w:t>
      </w:r>
      <w:r w:rsidRPr="006434DA">
        <w:rPr>
          <w:rFonts w:eastAsia="Times New Roman"/>
          <w:i/>
          <w:iCs/>
          <w:sz w:val="22"/>
          <w:shd w:val="clear" w:color="auto" w:fill="FFFFFF"/>
        </w:rPr>
        <w:t xml:space="preserve">Cellular Senescence: The Hayflick Limit and Senescent and </w:t>
      </w:r>
    </w:p>
    <w:p w14:paraId="721F59C7"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Aging Cells</w:t>
      </w:r>
      <w:r w:rsidRPr="006434DA">
        <w:rPr>
          <w:rFonts w:eastAsia="Times New Roman"/>
          <w:sz w:val="22"/>
          <w:shd w:val="clear" w:color="auto" w:fill="FFFFFF"/>
        </w:rPr>
        <w:t xml:space="preserve">. [online] Available at: http://www.senescence.info/cell_aging.html [Accessed </w:t>
      </w:r>
    </w:p>
    <w:p w14:paraId="37C419B6"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3 Dec. 2017].</w:t>
      </w:r>
    </w:p>
    <w:p w14:paraId="791B1CAD" w14:textId="77777777" w:rsidR="008614D1" w:rsidRPr="006434DA" w:rsidRDefault="008614D1" w:rsidP="008614D1">
      <w:pPr>
        <w:rPr>
          <w:rFonts w:eastAsia="Times New Roman"/>
          <w:sz w:val="22"/>
          <w:shd w:val="clear" w:color="auto" w:fill="FFFFFF"/>
        </w:rPr>
      </w:pPr>
    </w:p>
    <w:p w14:paraId="20281694" w14:textId="77777777" w:rsidR="008614D1" w:rsidRPr="006434DA" w:rsidRDefault="008614D1" w:rsidP="008614D1">
      <w:pPr>
        <w:spacing w:after="180"/>
        <w:ind w:left="450" w:hanging="450"/>
        <w:rPr>
          <w:sz w:val="22"/>
          <w:szCs w:val="22"/>
        </w:rPr>
      </w:pPr>
      <w:r w:rsidRPr="006434DA">
        <w:rPr>
          <w:sz w:val="22"/>
          <w:szCs w:val="22"/>
        </w:rPr>
        <w:t xml:space="preserve">[11] </w:t>
      </w:r>
      <w:proofErr w:type="spellStart"/>
      <w:r w:rsidRPr="003A4F17">
        <w:rPr>
          <w:sz w:val="22"/>
          <w:szCs w:val="22"/>
        </w:rPr>
        <w:t>Dimri</w:t>
      </w:r>
      <w:proofErr w:type="spellEnd"/>
      <w:r w:rsidRPr="003A4F17">
        <w:rPr>
          <w:sz w:val="22"/>
          <w:szCs w:val="22"/>
        </w:rPr>
        <w:t xml:space="preserve">, G., Lee, X., </w:t>
      </w:r>
      <w:proofErr w:type="spellStart"/>
      <w:r w:rsidRPr="003A4F17">
        <w:rPr>
          <w:sz w:val="22"/>
          <w:szCs w:val="22"/>
        </w:rPr>
        <w:t>Basile</w:t>
      </w:r>
      <w:proofErr w:type="spellEnd"/>
      <w:r w:rsidRPr="003A4F17">
        <w:rPr>
          <w:sz w:val="22"/>
          <w:szCs w:val="22"/>
        </w:rPr>
        <w:t xml:space="preserve">, G., Acosta, M., Scott, G., </w:t>
      </w:r>
      <w:proofErr w:type="spellStart"/>
      <w:r w:rsidRPr="003A4F17">
        <w:rPr>
          <w:sz w:val="22"/>
          <w:szCs w:val="22"/>
        </w:rPr>
        <w:t>Roskelley</w:t>
      </w:r>
      <w:proofErr w:type="spellEnd"/>
      <w:r w:rsidRPr="003A4F17">
        <w:rPr>
          <w:sz w:val="22"/>
          <w:szCs w:val="22"/>
        </w:rPr>
        <w:t xml:space="preserve">, C., Medrano, E., </w:t>
      </w:r>
      <w:proofErr w:type="spellStart"/>
      <w:r w:rsidRPr="003A4F17">
        <w:rPr>
          <w:sz w:val="22"/>
          <w:szCs w:val="22"/>
        </w:rPr>
        <w:t>Linskens</w:t>
      </w:r>
      <w:proofErr w:type="spellEnd"/>
      <w:r w:rsidRPr="003A4F17">
        <w:rPr>
          <w:sz w:val="22"/>
          <w:szCs w:val="22"/>
        </w:rPr>
        <w:t xml:space="preserve">, M., </w:t>
      </w:r>
      <w:proofErr w:type="spellStart"/>
      <w:r w:rsidRPr="003A4F17">
        <w:rPr>
          <w:sz w:val="22"/>
          <w:szCs w:val="22"/>
        </w:rPr>
        <w:t>Rubelj</w:t>
      </w:r>
      <w:proofErr w:type="spellEnd"/>
      <w:r w:rsidRPr="003A4F17">
        <w:rPr>
          <w:sz w:val="22"/>
          <w:szCs w:val="22"/>
        </w:rPr>
        <w:t>, I. and Pereira-Smith, O. (1995). A biomarker that identifies senescent human cells in culture and in aging skin in vivo. </w:t>
      </w:r>
      <w:r w:rsidRPr="003A4F17">
        <w:rPr>
          <w:i/>
          <w:iCs/>
          <w:sz w:val="22"/>
          <w:szCs w:val="22"/>
        </w:rPr>
        <w:t>Proceedings of the National Academy of Sciences</w:t>
      </w:r>
      <w:r w:rsidRPr="003A4F17">
        <w:rPr>
          <w:sz w:val="22"/>
          <w:szCs w:val="22"/>
        </w:rPr>
        <w:t>, 92(20), pp.9363-9367.</w:t>
      </w:r>
    </w:p>
    <w:p w14:paraId="3CF6FDD0" w14:textId="77777777" w:rsidR="008614D1" w:rsidRPr="003A4F17" w:rsidRDefault="008614D1" w:rsidP="008614D1">
      <w:pPr>
        <w:spacing w:after="180"/>
        <w:ind w:left="450" w:hanging="450"/>
        <w:rPr>
          <w:sz w:val="22"/>
          <w:szCs w:val="22"/>
        </w:rPr>
      </w:pPr>
      <w:r w:rsidRPr="006434DA">
        <w:rPr>
          <w:sz w:val="22"/>
          <w:szCs w:val="22"/>
        </w:rPr>
        <w:t xml:space="preserve">[12] </w:t>
      </w:r>
      <w:r w:rsidRPr="003A4F17">
        <w:rPr>
          <w:sz w:val="22"/>
          <w:szCs w:val="22"/>
        </w:rPr>
        <w:t xml:space="preserve">Wang, C., </w:t>
      </w:r>
      <w:proofErr w:type="spellStart"/>
      <w:r w:rsidRPr="003A4F17">
        <w:rPr>
          <w:sz w:val="22"/>
          <w:szCs w:val="22"/>
        </w:rPr>
        <w:t>Jurk</w:t>
      </w:r>
      <w:proofErr w:type="spellEnd"/>
      <w:r w:rsidRPr="003A4F17">
        <w:rPr>
          <w:sz w:val="22"/>
          <w:szCs w:val="22"/>
        </w:rPr>
        <w:t xml:space="preserve">, D., </w:t>
      </w:r>
      <w:proofErr w:type="spellStart"/>
      <w:r w:rsidRPr="003A4F17">
        <w:rPr>
          <w:sz w:val="22"/>
          <w:szCs w:val="22"/>
        </w:rPr>
        <w:t>Maddick</w:t>
      </w:r>
      <w:proofErr w:type="spellEnd"/>
      <w:r w:rsidRPr="003A4F17">
        <w:rPr>
          <w:sz w:val="22"/>
          <w:szCs w:val="22"/>
        </w:rPr>
        <w:t xml:space="preserve">, M., Nelson, G., Martin-Ruiz, C. and Von </w:t>
      </w:r>
      <w:proofErr w:type="spellStart"/>
      <w:r w:rsidRPr="003A4F17">
        <w:rPr>
          <w:sz w:val="22"/>
          <w:szCs w:val="22"/>
        </w:rPr>
        <w:t>Zglinicki</w:t>
      </w:r>
      <w:proofErr w:type="spellEnd"/>
      <w:r w:rsidRPr="003A4F17">
        <w:rPr>
          <w:sz w:val="22"/>
          <w:szCs w:val="22"/>
        </w:rPr>
        <w:t>, T. (2009). DNA damage response and cellular senescence in tissues of aging mice. </w:t>
      </w:r>
      <w:r w:rsidRPr="003A4F17">
        <w:rPr>
          <w:i/>
          <w:iCs/>
          <w:sz w:val="22"/>
          <w:szCs w:val="22"/>
        </w:rPr>
        <w:t>Aging Cell</w:t>
      </w:r>
      <w:r w:rsidRPr="003A4F17">
        <w:rPr>
          <w:sz w:val="22"/>
          <w:szCs w:val="22"/>
        </w:rPr>
        <w:t>, 8(3), pp.311-323.</w:t>
      </w:r>
    </w:p>
    <w:p w14:paraId="6A73EA6E" w14:textId="77777777" w:rsidR="008614D1" w:rsidRPr="006434DA" w:rsidRDefault="008614D1" w:rsidP="008614D1">
      <w:pPr>
        <w:spacing w:after="180"/>
        <w:ind w:left="450" w:hanging="450"/>
        <w:rPr>
          <w:sz w:val="22"/>
          <w:szCs w:val="22"/>
        </w:rPr>
      </w:pPr>
      <w:r w:rsidRPr="006434DA">
        <w:rPr>
          <w:sz w:val="22"/>
          <w:szCs w:val="22"/>
        </w:rPr>
        <w:t xml:space="preserve">[13] </w:t>
      </w:r>
      <w:proofErr w:type="spellStart"/>
      <w:r w:rsidRPr="003A4F17">
        <w:rPr>
          <w:sz w:val="22"/>
          <w:szCs w:val="22"/>
        </w:rPr>
        <w:t>Herbig</w:t>
      </w:r>
      <w:proofErr w:type="spellEnd"/>
      <w:r w:rsidRPr="003A4F17">
        <w:rPr>
          <w:sz w:val="22"/>
          <w:szCs w:val="22"/>
        </w:rPr>
        <w:t>, U. (2006). Cellular Senescence in Aging Primates. </w:t>
      </w:r>
      <w:r w:rsidRPr="003A4F17">
        <w:rPr>
          <w:i/>
          <w:iCs/>
          <w:sz w:val="22"/>
          <w:szCs w:val="22"/>
        </w:rPr>
        <w:t>Science</w:t>
      </w:r>
      <w:r w:rsidRPr="003A4F17">
        <w:rPr>
          <w:sz w:val="22"/>
          <w:szCs w:val="22"/>
        </w:rPr>
        <w:t>, 311(5765), pp.1257-1257.</w:t>
      </w:r>
    </w:p>
    <w:p w14:paraId="0F21DA8B" w14:textId="61118917" w:rsidR="008614D1" w:rsidRPr="006434DA" w:rsidRDefault="008614D1" w:rsidP="004C435A">
      <w:pPr>
        <w:spacing w:after="180"/>
        <w:ind w:left="450" w:hanging="450"/>
        <w:rPr>
          <w:sz w:val="22"/>
        </w:rPr>
      </w:pPr>
      <w:r w:rsidRPr="006434DA">
        <w:rPr>
          <w:sz w:val="22"/>
        </w:rPr>
        <w:t xml:space="preserve">[14] Warboys, C., de Luca, A., </w:t>
      </w:r>
      <w:proofErr w:type="spellStart"/>
      <w:r w:rsidRPr="006434DA">
        <w:rPr>
          <w:sz w:val="22"/>
        </w:rPr>
        <w:t>Amini</w:t>
      </w:r>
      <w:proofErr w:type="spellEnd"/>
      <w:r w:rsidRPr="006434DA">
        <w:rPr>
          <w:sz w:val="22"/>
        </w:rPr>
        <w:t xml:space="preserve">, N., Luong, L., </w:t>
      </w:r>
      <w:proofErr w:type="spellStart"/>
      <w:r w:rsidRPr="006434DA">
        <w:rPr>
          <w:sz w:val="22"/>
        </w:rPr>
        <w:t>Duckles</w:t>
      </w:r>
      <w:proofErr w:type="spellEnd"/>
      <w:r w:rsidRPr="006434DA">
        <w:rPr>
          <w:sz w:val="22"/>
        </w:rPr>
        <w:t xml:space="preserve">, H., Hsiao, S., White, A., Biswas, S., </w:t>
      </w:r>
      <w:proofErr w:type="spellStart"/>
      <w:r w:rsidRPr="006434DA">
        <w:rPr>
          <w:sz w:val="22"/>
        </w:rPr>
        <w:t>Khamis</w:t>
      </w:r>
      <w:proofErr w:type="spellEnd"/>
      <w:r w:rsidRPr="006434DA">
        <w:rPr>
          <w:sz w:val="22"/>
        </w:rPr>
        <w:t xml:space="preserve">, R., Chong, C., Cheung, W., Sherwin, S., Bennett, M., Gil, J., Mason, J., </w:t>
      </w:r>
      <w:proofErr w:type="spellStart"/>
      <w:r w:rsidRPr="006434DA">
        <w:rPr>
          <w:sz w:val="22"/>
        </w:rPr>
        <w:t>Haskard</w:t>
      </w:r>
      <w:proofErr w:type="spellEnd"/>
      <w:r w:rsidRPr="006434DA">
        <w:rPr>
          <w:sz w:val="22"/>
        </w:rPr>
        <w:t>, D. and Evans, P. (2014). Disturbed Flow Promotes Endothelial Senescence via a p53-Dependent Pathway. </w:t>
      </w:r>
      <w:r w:rsidRPr="006434DA">
        <w:rPr>
          <w:i/>
          <w:iCs/>
          <w:sz w:val="22"/>
        </w:rPr>
        <w:t>Arteriosclerosis, Thrombosis, and Vascular Biology</w:t>
      </w:r>
      <w:r w:rsidRPr="006434DA">
        <w:rPr>
          <w:sz w:val="22"/>
        </w:rPr>
        <w:t>, [online] 34(5), pp.985-995. Available at: http://atvb.ahajournals.org/content/suppl/2014/03/20/ATVBAHA.114.303415.DC1.html [Accessed 26 Nov. 2017].</w:t>
      </w:r>
    </w:p>
    <w:p w14:paraId="20C9C0DE" w14:textId="77777777" w:rsidR="008614D1" w:rsidRPr="006434DA" w:rsidRDefault="008614D1" w:rsidP="008614D1">
      <w:pPr>
        <w:spacing w:after="180"/>
        <w:ind w:left="450" w:hanging="450"/>
        <w:rPr>
          <w:sz w:val="22"/>
        </w:rPr>
      </w:pPr>
      <w:r w:rsidRPr="006434DA">
        <w:rPr>
          <w:sz w:val="22"/>
        </w:rPr>
        <w:t xml:space="preserve">[15] Chaudhury, H., </w:t>
      </w:r>
      <w:proofErr w:type="spellStart"/>
      <w:r w:rsidRPr="006434DA">
        <w:rPr>
          <w:sz w:val="22"/>
        </w:rPr>
        <w:t>Zakkar</w:t>
      </w:r>
      <w:proofErr w:type="spellEnd"/>
      <w:r w:rsidRPr="006434DA">
        <w:rPr>
          <w:sz w:val="22"/>
        </w:rPr>
        <w:t xml:space="preserve">, M., Boyle, J., </w:t>
      </w:r>
      <w:proofErr w:type="spellStart"/>
      <w:r w:rsidRPr="006434DA">
        <w:rPr>
          <w:sz w:val="22"/>
        </w:rPr>
        <w:t>Cuhlmann</w:t>
      </w:r>
      <w:proofErr w:type="spellEnd"/>
      <w:r w:rsidRPr="006434DA">
        <w:rPr>
          <w:sz w:val="22"/>
        </w:rPr>
        <w:t xml:space="preserve">, S., van der </w:t>
      </w:r>
      <w:proofErr w:type="spellStart"/>
      <w:r w:rsidRPr="006434DA">
        <w:rPr>
          <w:sz w:val="22"/>
        </w:rPr>
        <w:t>Heiden</w:t>
      </w:r>
      <w:proofErr w:type="spellEnd"/>
      <w:r w:rsidRPr="006434DA">
        <w:rPr>
          <w:sz w:val="22"/>
        </w:rPr>
        <w:t xml:space="preserve">, K., Luong, L., Davis, J., Platt, A., Mason, J., </w:t>
      </w:r>
      <w:proofErr w:type="spellStart"/>
      <w:r w:rsidRPr="006434DA">
        <w:rPr>
          <w:sz w:val="22"/>
        </w:rPr>
        <w:t>Krams</w:t>
      </w:r>
      <w:proofErr w:type="spellEnd"/>
      <w:r w:rsidRPr="006434DA">
        <w:rPr>
          <w:sz w:val="22"/>
        </w:rPr>
        <w:t xml:space="preserve">, R., </w:t>
      </w:r>
      <w:proofErr w:type="spellStart"/>
      <w:r w:rsidRPr="006434DA">
        <w:rPr>
          <w:sz w:val="22"/>
        </w:rPr>
        <w:t>Haskard</w:t>
      </w:r>
      <w:proofErr w:type="spellEnd"/>
      <w:r w:rsidRPr="006434DA">
        <w:rPr>
          <w:sz w:val="22"/>
        </w:rPr>
        <w:t xml:space="preserve">, D., Clark, A. and Evans, P. (2010). c-Jun N-Terminal </w:t>
      </w:r>
      <w:r w:rsidRPr="006434DA">
        <w:rPr>
          <w:sz w:val="22"/>
        </w:rPr>
        <w:lastRenderedPageBreak/>
        <w:t>Kinase Primes Endothelial Cells at Atheroprone Sites for Apoptosis. </w:t>
      </w:r>
      <w:r w:rsidRPr="006434DA">
        <w:rPr>
          <w:i/>
          <w:iCs/>
          <w:sz w:val="22"/>
        </w:rPr>
        <w:t>Arteriosclerosis, Thrombosis, and Vascular Biology</w:t>
      </w:r>
      <w:r w:rsidRPr="006434DA">
        <w:rPr>
          <w:sz w:val="22"/>
        </w:rPr>
        <w:t>, [online] 30(3), pp.546-553. Available at: http://atvb.ahajournals.org/cgi/content/full/30/3/546 [Accessed 20 Nov. 2017].</w:t>
      </w:r>
    </w:p>
    <w:p w14:paraId="76F8CB3A" w14:textId="77777777" w:rsidR="008614D1" w:rsidRPr="006434DA" w:rsidRDefault="008614D1" w:rsidP="008614D1">
      <w:pPr>
        <w:spacing w:after="180"/>
        <w:ind w:left="450" w:hanging="450"/>
        <w:rPr>
          <w:sz w:val="22"/>
        </w:rPr>
      </w:pPr>
      <w:r w:rsidRPr="006434DA">
        <w:rPr>
          <w:sz w:val="22"/>
        </w:rPr>
        <w:t xml:space="preserve">[16] Gerrity, R., Richardson, M., </w:t>
      </w:r>
      <w:proofErr w:type="spellStart"/>
      <w:r w:rsidRPr="006434DA">
        <w:rPr>
          <w:sz w:val="22"/>
        </w:rPr>
        <w:t>Somer</w:t>
      </w:r>
      <w:proofErr w:type="spellEnd"/>
      <w:r w:rsidRPr="006434DA">
        <w:rPr>
          <w:sz w:val="22"/>
        </w:rPr>
        <w:t>, J., Bell, F. and Schwartz, C. (1977). Endothelial cell morphology in areas of in vivo Evans blue uptake in aorta of young pigs. </w:t>
      </w:r>
      <w:r w:rsidRPr="006434DA">
        <w:rPr>
          <w:i/>
          <w:iCs/>
          <w:sz w:val="22"/>
        </w:rPr>
        <w:t>Am J Path</w:t>
      </w:r>
      <w:r w:rsidRPr="006434DA">
        <w:rPr>
          <w:sz w:val="22"/>
        </w:rPr>
        <w:t>, (89), pp.313-335.</w:t>
      </w:r>
    </w:p>
    <w:p w14:paraId="41997452" w14:textId="77777777" w:rsidR="008614D1" w:rsidRPr="006434DA" w:rsidRDefault="008614D1" w:rsidP="008614D1">
      <w:pPr>
        <w:spacing w:after="180"/>
        <w:ind w:left="450" w:hanging="450"/>
        <w:rPr>
          <w:sz w:val="22"/>
        </w:rPr>
      </w:pPr>
      <w:r w:rsidRPr="006434DA">
        <w:rPr>
          <w:sz w:val="22"/>
        </w:rPr>
        <w:t>[17] Hansson, G., Chao, S., Schwartz, S. and Reidy, M. (1985). Aortic endothelial cell death and replication in normal and lipopolysaccharide-treated rats. </w:t>
      </w:r>
      <w:r w:rsidRPr="006434DA">
        <w:rPr>
          <w:i/>
          <w:iCs/>
          <w:sz w:val="22"/>
        </w:rPr>
        <w:t xml:space="preserve">Am J </w:t>
      </w:r>
      <w:proofErr w:type="spellStart"/>
      <w:r w:rsidRPr="006434DA">
        <w:rPr>
          <w:i/>
          <w:iCs/>
          <w:sz w:val="22"/>
        </w:rPr>
        <w:t>Pathol</w:t>
      </w:r>
      <w:proofErr w:type="spellEnd"/>
      <w:r w:rsidRPr="006434DA">
        <w:rPr>
          <w:sz w:val="22"/>
        </w:rPr>
        <w:t>, (121), pp.123-127.</w:t>
      </w:r>
    </w:p>
    <w:p w14:paraId="37103832" w14:textId="77777777" w:rsidR="008614D1" w:rsidRPr="006434DA" w:rsidRDefault="008614D1" w:rsidP="008614D1">
      <w:pPr>
        <w:spacing w:after="180"/>
        <w:ind w:left="450" w:hanging="450"/>
        <w:rPr>
          <w:sz w:val="22"/>
        </w:rPr>
      </w:pPr>
      <w:r w:rsidRPr="006434DA">
        <w:rPr>
          <w:sz w:val="22"/>
        </w:rPr>
        <w:t xml:space="preserve">[18] Hu, Y., </w:t>
      </w:r>
      <w:proofErr w:type="spellStart"/>
      <w:r w:rsidRPr="006434DA">
        <w:rPr>
          <w:sz w:val="22"/>
        </w:rPr>
        <w:t>Foteinos</w:t>
      </w:r>
      <w:proofErr w:type="spellEnd"/>
      <w:r w:rsidRPr="006434DA">
        <w:rPr>
          <w:sz w:val="22"/>
        </w:rPr>
        <w:t>, G., Xiao, Q. and Xu, Q. (2008). RAPID ENDOTHELIAL TURNOVER IN ATHEROSCLEROSIS-PRONE AREAS COINCIDES WITH STEM CELL REPAIR IN APOE-DEFICIENT MICE. </w:t>
      </w:r>
      <w:r w:rsidRPr="006434DA">
        <w:rPr>
          <w:i/>
          <w:iCs/>
          <w:sz w:val="22"/>
        </w:rPr>
        <w:t>Atherosclerosis</w:t>
      </w:r>
      <w:r w:rsidRPr="006434DA">
        <w:rPr>
          <w:sz w:val="22"/>
        </w:rPr>
        <w:t>, 199(2), p.467.</w:t>
      </w:r>
    </w:p>
    <w:p w14:paraId="044897CE" w14:textId="77777777" w:rsidR="008614D1" w:rsidRPr="006434DA" w:rsidRDefault="008614D1" w:rsidP="008614D1">
      <w:pPr>
        <w:rPr>
          <w:rFonts w:eastAsia="Times New Roman"/>
          <w:i/>
          <w:iCs/>
          <w:sz w:val="22"/>
          <w:shd w:val="clear" w:color="auto" w:fill="FFFFFF"/>
        </w:rPr>
      </w:pPr>
      <w:r w:rsidRPr="006434DA">
        <w:rPr>
          <w:sz w:val="22"/>
        </w:rPr>
        <w:t xml:space="preserve">[19] </w:t>
      </w:r>
      <w:proofErr w:type="spellStart"/>
      <w:r w:rsidRPr="006434DA">
        <w:rPr>
          <w:rFonts w:eastAsia="Times New Roman"/>
          <w:sz w:val="22"/>
          <w:shd w:val="clear" w:color="auto" w:fill="FFFFFF"/>
        </w:rPr>
        <w:t>Pavelka</w:t>
      </w:r>
      <w:proofErr w:type="spellEnd"/>
      <w:r w:rsidRPr="006434DA">
        <w:rPr>
          <w:rFonts w:eastAsia="Times New Roman"/>
          <w:sz w:val="22"/>
          <w:shd w:val="clear" w:color="auto" w:fill="FFFFFF"/>
        </w:rPr>
        <w:t xml:space="preserve">, J., Tel, G. and </w:t>
      </w:r>
      <w:proofErr w:type="spellStart"/>
      <w:r w:rsidRPr="006434DA">
        <w:rPr>
          <w:rFonts w:eastAsia="Times New Roman"/>
          <w:sz w:val="22"/>
          <w:shd w:val="clear" w:color="auto" w:fill="FFFFFF"/>
        </w:rPr>
        <w:t>Bartosek</w:t>
      </w:r>
      <w:proofErr w:type="spellEnd"/>
      <w:r w:rsidRPr="006434DA">
        <w:rPr>
          <w:rFonts w:eastAsia="Times New Roman"/>
          <w:sz w:val="22"/>
          <w:shd w:val="clear" w:color="auto" w:fill="FFFFFF"/>
        </w:rPr>
        <w:t>, M. (2000). </w:t>
      </w:r>
      <w:r w:rsidRPr="006434DA">
        <w:rPr>
          <w:rFonts w:eastAsia="Times New Roman"/>
          <w:i/>
          <w:iCs/>
          <w:sz w:val="22"/>
          <w:shd w:val="clear" w:color="auto" w:fill="FFFFFF"/>
        </w:rPr>
        <w:t xml:space="preserve">SOFSEM'99 - Theory and Practice of </w:t>
      </w:r>
    </w:p>
    <w:p w14:paraId="6FF471CE" w14:textId="77777777" w:rsidR="008614D1" w:rsidRPr="006434DA" w:rsidRDefault="008614D1" w:rsidP="008614D1">
      <w:pPr>
        <w:rPr>
          <w:rFonts w:eastAsia="Times New Roman"/>
          <w:sz w:val="22"/>
        </w:rPr>
      </w:pPr>
      <w:r w:rsidRPr="006434DA">
        <w:rPr>
          <w:rFonts w:eastAsia="Times New Roman"/>
          <w:i/>
          <w:iCs/>
          <w:sz w:val="22"/>
          <w:shd w:val="clear" w:color="auto" w:fill="FFFFFF"/>
        </w:rPr>
        <w:t xml:space="preserve">        Informatics</w:t>
      </w:r>
      <w:r w:rsidRPr="006434DA">
        <w:rPr>
          <w:rFonts w:eastAsia="Times New Roman"/>
          <w:sz w:val="22"/>
          <w:shd w:val="clear" w:color="auto" w:fill="FFFFFF"/>
        </w:rPr>
        <w:t>. New York: Springer.</w:t>
      </w:r>
    </w:p>
    <w:p w14:paraId="0FBEDFFA" w14:textId="77777777" w:rsidR="008614D1" w:rsidRPr="006434DA" w:rsidRDefault="008614D1" w:rsidP="008614D1">
      <w:pPr>
        <w:tabs>
          <w:tab w:val="left" w:pos="1460"/>
        </w:tabs>
        <w:rPr>
          <w:sz w:val="22"/>
        </w:rPr>
      </w:pPr>
    </w:p>
    <w:p w14:paraId="28A34247" w14:textId="77777777" w:rsidR="008614D1" w:rsidRPr="006434DA" w:rsidRDefault="008614D1" w:rsidP="008614D1">
      <w:pPr>
        <w:rPr>
          <w:rFonts w:eastAsia="Times New Roman"/>
          <w:sz w:val="22"/>
          <w:shd w:val="clear" w:color="auto" w:fill="FFFFFF"/>
        </w:rPr>
      </w:pPr>
      <w:r w:rsidRPr="006434DA">
        <w:rPr>
          <w:sz w:val="22"/>
        </w:rPr>
        <w:t xml:space="preserve">[20] </w:t>
      </w:r>
      <w:r w:rsidRPr="006434DA">
        <w:rPr>
          <w:rFonts w:eastAsia="Times New Roman"/>
          <w:sz w:val="22"/>
          <w:shd w:val="clear" w:color="auto" w:fill="FFFFFF"/>
        </w:rPr>
        <w:t xml:space="preserve">Walker, D., Hill, G., Wood, S., Smallwood, R. and Southgate, J. (2004). Agent-Based </w:t>
      </w:r>
    </w:p>
    <w:p w14:paraId="1A326A13" w14:textId="77777777" w:rsidR="008614D1" w:rsidRPr="006434DA" w:rsidRDefault="008614D1" w:rsidP="008614D1">
      <w:pPr>
        <w:rPr>
          <w:rFonts w:eastAsia="Times New Roman"/>
          <w:i/>
          <w:iCs/>
          <w:sz w:val="22"/>
          <w:shd w:val="clear" w:color="auto" w:fill="FFFFFF"/>
        </w:rPr>
      </w:pPr>
      <w:r w:rsidRPr="006434DA">
        <w:rPr>
          <w:rFonts w:eastAsia="Times New Roman"/>
          <w:sz w:val="22"/>
          <w:shd w:val="clear" w:color="auto" w:fill="FFFFFF"/>
        </w:rPr>
        <w:t xml:space="preserve">        Computational </w:t>
      </w:r>
      <w:proofErr w:type="spellStart"/>
      <w:r w:rsidRPr="006434DA">
        <w:rPr>
          <w:rFonts w:eastAsia="Times New Roman"/>
          <w:sz w:val="22"/>
          <w:shd w:val="clear" w:color="auto" w:fill="FFFFFF"/>
        </w:rPr>
        <w:t>Modeling</w:t>
      </w:r>
      <w:proofErr w:type="spellEnd"/>
      <w:r w:rsidRPr="006434DA">
        <w:rPr>
          <w:rFonts w:eastAsia="Times New Roman"/>
          <w:sz w:val="22"/>
          <w:shd w:val="clear" w:color="auto" w:fill="FFFFFF"/>
        </w:rPr>
        <w:t xml:space="preserve"> of Wounded Epithelial Cell Monolayers. </w:t>
      </w:r>
      <w:r w:rsidRPr="006434DA">
        <w:rPr>
          <w:rFonts w:eastAsia="Times New Roman"/>
          <w:i/>
          <w:iCs/>
          <w:sz w:val="22"/>
          <w:shd w:val="clear" w:color="auto" w:fill="FFFFFF"/>
        </w:rPr>
        <w:t xml:space="preserve">IEEE Transactions </w:t>
      </w:r>
    </w:p>
    <w:p w14:paraId="1B1C0AEF" w14:textId="77777777" w:rsidR="008614D1" w:rsidRPr="006434DA" w:rsidRDefault="008614D1" w:rsidP="008614D1">
      <w:pPr>
        <w:rPr>
          <w:rFonts w:eastAsia="Times New Roman"/>
          <w:sz w:val="22"/>
        </w:rPr>
      </w:pPr>
      <w:r w:rsidRPr="006434DA">
        <w:rPr>
          <w:rFonts w:eastAsia="Times New Roman"/>
          <w:i/>
          <w:iCs/>
          <w:sz w:val="22"/>
          <w:shd w:val="clear" w:color="auto" w:fill="FFFFFF"/>
        </w:rPr>
        <w:t xml:space="preserve">        on </w:t>
      </w:r>
      <w:proofErr w:type="spellStart"/>
      <w:r w:rsidRPr="006434DA">
        <w:rPr>
          <w:rFonts w:eastAsia="Times New Roman"/>
          <w:i/>
          <w:iCs/>
          <w:sz w:val="22"/>
          <w:shd w:val="clear" w:color="auto" w:fill="FFFFFF"/>
        </w:rPr>
        <w:t>Nanobioscience</w:t>
      </w:r>
      <w:proofErr w:type="spellEnd"/>
      <w:r w:rsidRPr="006434DA">
        <w:rPr>
          <w:rFonts w:eastAsia="Times New Roman"/>
          <w:sz w:val="22"/>
          <w:shd w:val="clear" w:color="auto" w:fill="FFFFFF"/>
        </w:rPr>
        <w:t>, 3(3), pp.153-163.</w:t>
      </w:r>
    </w:p>
    <w:p w14:paraId="1DDC36DD" w14:textId="77777777" w:rsidR="008614D1" w:rsidRPr="006434DA" w:rsidRDefault="008614D1" w:rsidP="008614D1">
      <w:pPr>
        <w:tabs>
          <w:tab w:val="left" w:pos="1460"/>
        </w:tabs>
        <w:rPr>
          <w:sz w:val="22"/>
        </w:rPr>
      </w:pPr>
    </w:p>
    <w:p w14:paraId="24316D11" w14:textId="77777777" w:rsidR="008614D1" w:rsidRPr="006434DA" w:rsidRDefault="008614D1" w:rsidP="008614D1">
      <w:pPr>
        <w:rPr>
          <w:rFonts w:eastAsia="Times New Roman"/>
          <w:i/>
          <w:iCs/>
          <w:sz w:val="22"/>
          <w:shd w:val="clear" w:color="auto" w:fill="FFFFFF"/>
        </w:rPr>
      </w:pPr>
      <w:r w:rsidRPr="006434DA">
        <w:rPr>
          <w:sz w:val="22"/>
        </w:rPr>
        <w:t xml:space="preserve">[21] </w:t>
      </w:r>
      <w:r w:rsidRPr="006434DA">
        <w:rPr>
          <w:rFonts w:eastAsia="Times New Roman"/>
          <w:sz w:val="22"/>
          <w:shd w:val="clear" w:color="auto" w:fill="FFFFFF"/>
        </w:rPr>
        <w:t>Docs.python.org. (2017). </w:t>
      </w:r>
      <w:r w:rsidRPr="006434DA">
        <w:rPr>
          <w:rFonts w:eastAsia="Times New Roman"/>
          <w:i/>
          <w:iCs/>
          <w:sz w:val="22"/>
          <w:shd w:val="clear" w:color="auto" w:fill="FFFFFF"/>
        </w:rPr>
        <w:t xml:space="preserve">1. Extending Python with C or C++ — Python 3.6.3 </w:t>
      </w:r>
    </w:p>
    <w:p w14:paraId="1731E22C"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documentation</w:t>
      </w:r>
      <w:r w:rsidRPr="006434DA">
        <w:rPr>
          <w:rFonts w:eastAsia="Times New Roman"/>
          <w:sz w:val="22"/>
          <w:shd w:val="clear" w:color="auto" w:fill="FFFFFF"/>
        </w:rPr>
        <w:t xml:space="preserve">. [online] Available at: </w:t>
      </w:r>
    </w:p>
    <w:p w14:paraId="6FBE5FEA"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https://docs.python.org/3/extending/extending.html [Accessed 3 Dec. 2017].</w:t>
      </w:r>
    </w:p>
    <w:p w14:paraId="75727B1B" w14:textId="77777777" w:rsidR="008614D1" w:rsidRPr="006434DA" w:rsidRDefault="008614D1" w:rsidP="008614D1">
      <w:pPr>
        <w:rPr>
          <w:rFonts w:eastAsia="Times New Roman"/>
          <w:sz w:val="22"/>
        </w:rPr>
      </w:pPr>
    </w:p>
    <w:p w14:paraId="43E9B89D" w14:textId="77777777" w:rsidR="008614D1" w:rsidRPr="006434DA" w:rsidRDefault="008614D1" w:rsidP="008614D1">
      <w:pPr>
        <w:spacing w:after="180"/>
        <w:ind w:left="450" w:hanging="450"/>
        <w:rPr>
          <w:sz w:val="22"/>
          <w:szCs w:val="22"/>
        </w:rPr>
      </w:pPr>
      <w:r w:rsidRPr="006434DA">
        <w:rPr>
          <w:sz w:val="22"/>
          <w:szCs w:val="22"/>
        </w:rPr>
        <w:t xml:space="preserve">[22] </w:t>
      </w:r>
      <w:r w:rsidRPr="003A4F17">
        <w:rPr>
          <w:sz w:val="22"/>
          <w:szCs w:val="22"/>
        </w:rPr>
        <w:t xml:space="preserve">Walker, D., Southgate, J., Hill, G., Holcombe, M., Hose, D., Wood, S., Mac Neil, S. and Smallwood, R. (2004). The </w:t>
      </w:r>
      <w:proofErr w:type="spellStart"/>
      <w:r w:rsidRPr="003A4F17">
        <w:rPr>
          <w:sz w:val="22"/>
          <w:szCs w:val="22"/>
        </w:rPr>
        <w:t>epitheliome</w:t>
      </w:r>
      <w:proofErr w:type="spellEnd"/>
      <w:r w:rsidRPr="003A4F17">
        <w:rPr>
          <w:sz w:val="22"/>
          <w:szCs w:val="22"/>
        </w:rPr>
        <w:t>: agent-based modelling of the social behaviour of cells. </w:t>
      </w:r>
      <w:r w:rsidRPr="003A4F17">
        <w:rPr>
          <w:i/>
          <w:iCs/>
          <w:sz w:val="22"/>
          <w:szCs w:val="22"/>
        </w:rPr>
        <w:t>Biosystems</w:t>
      </w:r>
      <w:r w:rsidRPr="003A4F17">
        <w:rPr>
          <w:sz w:val="22"/>
          <w:szCs w:val="22"/>
        </w:rPr>
        <w:t>, 76(1-3), pp.89-100.</w:t>
      </w:r>
    </w:p>
    <w:p w14:paraId="785C37F9" w14:textId="77777777" w:rsidR="008614D1" w:rsidRPr="003A4F17" w:rsidRDefault="008614D1" w:rsidP="008614D1">
      <w:pPr>
        <w:spacing w:after="180"/>
        <w:ind w:left="450" w:hanging="450"/>
        <w:rPr>
          <w:sz w:val="22"/>
          <w:szCs w:val="22"/>
        </w:rPr>
      </w:pPr>
      <w:r w:rsidRPr="006434DA">
        <w:rPr>
          <w:sz w:val="22"/>
          <w:szCs w:val="22"/>
        </w:rPr>
        <w:t xml:space="preserve">[23] </w:t>
      </w:r>
      <w:proofErr w:type="spellStart"/>
      <w:r w:rsidRPr="003A4F17">
        <w:rPr>
          <w:sz w:val="22"/>
          <w:szCs w:val="22"/>
        </w:rPr>
        <w:t>Michaelis</w:t>
      </w:r>
      <w:proofErr w:type="spellEnd"/>
      <w:r w:rsidRPr="003A4F17">
        <w:rPr>
          <w:sz w:val="22"/>
          <w:szCs w:val="22"/>
        </w:rPr>
        <w:t>, U. (2014). Mechanisms of endothelial cell migration. </w:t>
      </w:r>
      <w:r w:rsidRPr="003A4F17">
        <w:rPr>
          <w:i/>
          <w:iCs/>
          <w:sz w:val="22"/>
          <w:szCs w:val="22"/>
        </w:rPr>
        <w:t>Cellular and Molecular Life Sciences</w:t>
      </w:r>
      <w:r w:rsidRPr="003A4F17">
        <w:rPr>
          <w:sz w:val="22"/>
          <w:szCs w:val="22"/>
        </w:rPr>
        <w:t>, 71(21), pp.4131-4148.</w:t>
      </w:r>
    </w:p>
    <w:p w14:paraId="04DC3C9A" w14:textId="77777777" w:rsidR="008614D1" w:rsidRPr="003A4F17" w:rsidRDefault="008614D1" w:rsidP="008614D1">
      <w:pPr>
        <w:spacing w:after="180"/>
        <w:ind w:left="450" w:hanging="450"/>
        <w:rPr>
          <w:sz w:val="22"/>
          <w:szCs w:val="22"/>
        </w:rPr>
      </w:pPr>
      <w:r w:rsidRPr="006434DA">
        <w:rPr>
          <w:sz w:val="22"/>
          <w:szCs w:val="22"/>
        </w:rPr>
        <w:t xml:space="preserve">[24] </w:t>
      </w:r>
      <w:r w:rsidRPr="003A4F17">
        <w:rPr>
          <w:sz w:val="22"/>
          <w:szCs w:val="22"/>
        </w:rPr>
        <w:t>Gail, M. and Boone, C. (1970). The Locomotion of Mouse Fibroblasts in Tissue Culture. </w:t>
      </w:r>
      <w:r w:rsidRPr="003A4F17">
        <w:rPr>
          <w:i/>
          <w:iCs/>
          <w:sz w:val="22"/>
          <w:szCs w:val="22"/>
        </w:rPr>
        <w:t>Biophysical Journal</w:t>
      </w:r>
      <w:r w:rsidRPr="003A4F17">
        <w:rPr>
          <w:sz w:val="22"/>
          <w:szCs w:val="22"/>
        </w:rPr>
        <w:t>, 10(10), pp.980-993.</w:t>
      </w:r>
    </w:p>
    <w:p w14:paraId="100D9E37" w14:textId="77777777" w:rsidR="008614D1" w:rsidRPr="006434DA" w:rsidRDefault="008614D1" w:rsidP="008614D1">
      <w:pPr>
        <w:spacing w:after="180"/>
        <w:ind w:left="450" w:hanging="450"/>
        <w:rPr>
          <w:sz w:val="22"/>
          <w:szCs w:val="22"/>
        </w:rPr>
      </w:pPr>
      <w:r w:rsidRPr="006434DA">
        <w:rPr>
          <w:sz w:val="22"/>
          <w:szCs w:val="22"/>
        </w:rPr>
        <w:t xml:space="preserve">[25] </w:t>
      </w:r>
      <w:proofErr w:type="spellStart"/>
      <w:r w:rsidRPr="003A4F17">
        <w:rPr>
          <w:sz w:val="22"/>
          <w:szCs w:val="22"/>
        </w:rPr>
        <w:t>Seluanov</w:t>
      </w:r>
      <w:proofErr w:type="spellEnd"/>
      <w:r w:rsidRPr="003A4F17">
        <w:rPr>
          <w:sz w:val="22"/>
          <w:szCs w:val="22"/>
        </w:rPr>
        <w:t xml:space="preserve">, A., Hine, C., </w:t>
      </w:r>
      <w:proofErr w:type="spellStart"/>
      <w:r w:rsidRPr="003A4F17">
        <w:rPr>
          <w:sz w:val="22"/>
          <w:szCs w:val="22"/>
        </w:rPr>
        <w:t>Azpurua</w:t>
      </w:r>
      <w:proofErr w:type="spellEnd"/>
      <w:r w:rsidRPr="003A4F17">
        <w:rPr>
          <w:sz w:val="22"/>
          <w:szCs w:val="22"/>
        </w:rPr>
        <w:t xml:space="preserve">, J., </w:t>
      </w:r>
      <w:proofErr w:type="spellStart"/>
      <w:r w:rsidRPr="003A4F17">
        <w:rPr>
          <w:sz w:val="22"/>
          <w:szCs w:val="22"/>
        </w:rPr>
        <w:t>Feigenson</w:t>
      </w:r>
      <w:proofErr w:type="spellEnd"/>
      <w:r w:rsidRPr="003A4F17">
        <w:rPr>
          <w:sz w:val="22"/>
          <w:szCs w:val="22"/>
        </w:rPr>
        <w:t xml:space="preserve">, M., </w:t>
      </w:r>
      <w:proofErr w:type="spellStart"/>
      <w:r w:rsidRPr="003A4F17">
        <w:rPr>
          <w:sz w:val="22"/>
          <w:szCs w:val="22"/>
        </w:rPr>
        <w:t>Bozzella</w:t>
      </w:r>
      <w:proofErr w:type="spellEnd"/>
      <w:r w:rsidRPr="003A4F17">
        <w:rPr>
          <w:sz w:val="22"/>
          <w:szCs w:val="22"/>
        </w:rPr>
        <w:t xml:space="preserve">, M., Mao, Z., Catania, K. and </w:t>
      </w:r>
      <w:proofErr w:type="spellStart"/>
      <w:r w:rsidRPr="003A4F17">
        <w:rPr>
          <w:sz w:val="22"/>
          <w:szCs w:val="22"/>
        </w:rPr>
        <w:t>Gorbunova</w:t>
      </w:r>
      <w:proofErr w:type="spellEnd"/>
      <w:r w:rsidRPr="003A4F17">
        <w:rPr>
          <w:sz w:val="22"/>
          <w:szCs w:val="22"/>
        </w:rPr>
        <w:t>, V. (2009). Hypersensitivity to contact inhibition provides a clue to cancer resistance of naked mole-rat. </w:t>
      </w:r>
      <w:r w:rsidRPr="003A4F17">
        <w:rPr>
          <w:i/>
          <w:iCs/>
          <w:sz w:val="22"/>
          <w:szCs w:val="22"/>
        </w:rPr>
        <w:t>Proceedings of the National Academy of Sciences</w:t>
      </w:r>
      <w:r w:rsidRPr="003A4F17">
        <w:rPr>
          <w:sz w:val="22"/>
          <w:szCs w:val="22"/>
        </w:rPr>
        <w:t>, 106(46), pp.19352-19357.</w:t>
      </w:r>
    </w:p>
    <w:p w14:paraId="757B5548" w14:textId="77777777" w:rsidR="008614D1" w:rsidRPr="006434DA" w:rsidRDefault="008614D1" w:rsidP="008614D1">
      <w:pPr>
        <w:rPr>
          <w:rFonts w:eastAsia="Times New Roman"/>
          <w:sz w:val="22"/>
          <w:shd w:val="clear" w:color="auto" w:fill="FFFFFF"/>
        </w:rPr>
      </w:pPr>
      <w:r w:rsidRPr="006434DA">
        <w:rPr>
          <w:sz w:val="22"/>
        </w:rPr>
        <w:t xml:space="preserve">[26] </w:t>
      </w:r>
      <w:r w:rsidRPr="006434DA">
        <w:rPr>
          <w:rFonts w:eastAsia="Times New Roman"/>
          <w:sz w:val="22"/>
          <w:shd w:val="clear" w:color="auto" w:fill="FFFFFF"/>
        </w:rPr>
        <w:t xml:space="preserve">Salk, D., Bryant, E., Au, K., Hoehn, H. and Martin, G. (1981). Systematic growth </w:t>
      </w:r>
    </w:p>
    <w:p w14:paraId="178398EE"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studies, </w:t>
      </w:r>
      <w:proofErr w:type="spellStart"/>
      <w:r w:rsidRPr="006434DA">
        <w:rPr>
          <w:rFonts w:eastAsia="Times New Roman"/>
          <w:sz w:val="22"/>
          <w:shd w:val="clear" w:color="auto" w:fill="FFFFFF"/>
        </w:rPr>
        <w:t>cocultivation</w:t>
      </w:r>
      <w:proofErr w:type="spellEnd"/>
      <w:r w:rsidRPr="006434DA">
        <w:rPr>
          <w:rFonts w:eastAsia="Times New Roman"/>
          <w:sz w:val="22"/>
          <w:shd w:val="clear" w:color="auto" w:fill="FFFFFF"/>
        </w:rPr>
        <w:t xml:space="preserve">, and cell hybridization studies of Werner syndrome cultured skin </w:t>
      </w:r>
    </w:p>
    <w:p w14:paraId="2E8E99FC"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fibroblasts. </w:t>
      </w:r>
      <w:r w:rsidRPr="006434DA">
        <w:rPr>
          <w:rFonts w:eastAsia="Times New Roman"/>
          <w:i/>
          <w:iCs/>
          <w:sz w:val="22"/>
          <w:shd w:val="clear" w:color="auto" w:fill="FFFFFF"/>
        </w:rPr>
        <w:t>Human Genetics</w:t>
      </w:r>
      <w:r w:rsidRPr="006434DA">
        <w:rPr>
          <w:rFonts w:eastAsia="Times New Roman"/>
          <w:sz w:val="22"/>
          <w:shd w:val="clear" w:color="auto" w:fill="FFFFFF"/>
        </w:rPr>
        <w:t>, 58(3), pp.310-316.</w:t>
      </w:r>
    </w:p>
    <w:p w14:paraId="2FB622E1" w14:textId="77777777" w:rsidR="008614D1" w:rsidRPr="006434DA" w:rsidRDefault="008614D1" w:rsidP="008614D1">
      <w:pPr>
        <w:rPr>
          <w:rFonts w:eastAsia="Times New Roman"/>
          <w:sz w:val="22"/>
        </w:rPr>
      </w:pPr>
    </w:p>
    <w:p w14:paraId="7964CC67" w14:textId="77777777" w:rsidR="008614D1" w:rsidRPr="003A4F17" w:rsidRDefault="008614D1" w:rsidP="008614D1">
      <w:pPr>
        <w:spacing w:after="180"/>
        <w:ind w:left="450" w:hanging="450"/>
        <w:rPr>
          <w:sz w:val="22"/>
          <w:szCs w:val="22"/>
        </w:rPr>
      </w:pPr>
      <w:r w:rsidRPr="006434DA">
        <w:rPr>
          <w:sz w:val="22"/>
          <w:szCs w:val="22"/>
        </w:rPr>
        <w:t xml:space="preserve">[27] </w:t>
      </w:r>
      <w:proofErr w:type="spellStart"/>
      <w:r w:rsidRPr="003A4F17">
        <w:rPr>
          <w:sz w:val="22"/>
          <w:szCs w:val="22"/>
        </w:rPr>
        <w:t>Jonkman</w:t>
      </w:r>
      <w:proofErr w:type="spellEnd"/>
      <w:r w:rsidRPr="003A4F17">
        <w:rPr>
          <w:sz w:val="22"/>
          <w:szCs w:val="22"/>
        </w:rPr>
        <w:t xml:space="preserve">, J., Cathcart, J., Xu, F., </w:t>
      </w:r>
      <w:proofErr w:type="spellStart"/>
      <w:r w:rsidRPr="003A4F17">
        <w:rPr>
          <w:sz w:val="22"/>
          <w:szCs w:val="22"/>
        </w:rPr>
        <w:t>Bartolini</w:t>
      </w:r>
      <w:proofErr w:type="spellEnd"/>
      <w:r w:rsidRPr="003A4F17">
        <w:rPr>
          <w:sz w:val="22"/>
          <w:szCs w:val="22"/>
        </w:rPr>
        <w:t xml:space="preserve">, M., Amon, J., Stevens, K. and </w:t>
      </w:r>
      <w:proofErr w:type="spellStart"/>
      <w:r w:rsidRPr="003A4F17">
        <w:rPr>
          <w:sz w:val="22"/>
          <w:szCs w:val="22"/>
        </w:rPr>
        <w:t>Colarusso</w:t>
      </w:r>
      <w:proofErr w:type="spellEnd"/>
      <w:r w:rsidRPr="003A4F17">
        <w:rPr>
          <w:sz w:val="22"/>
          <w:szCs w:val="22"/>
        </w:rPr>
        <w:t>, P. (2014). An introduction to the wound healing assay using live-cell microscopy. </w:t>
      </w:r>
      <w:r w:rsidRPr="003A4F17">
        <w:rPr>
          <w:i/>
          <w:iCs/>
          <w:sz w:val="22"/>
          <w:szCs w:val="22"/>
        </w:rPr>
        <w:t>Cell Adhesion &amp; Migration</w:t>
      </w:r>
      <w:r w:rsidRPr="003A4F17">
        <w:rPr>
          <w:sz w:val="22"/>
          <w:szCs w:val="22"/>
        </w:rPr>
        <w:t>, 8(5), pp.440-451.</w:t>
      </w:r>
    </w:p>
    <w:p w14:paraId="2B02943D" w14:textId="77777777" w:rsidR="008614D1" w:rsidRPr="003A4F17" w:rsidRDefault="008614D1" w:rsidP="008614D1">
      <w:pPr>
        <w:spacing w:after="180"/>
        <w:ind w:left="450" w:hanging="450"/>
        <w:rPr>
          <w:sz w:val="22"/>
          <w:szCs w:val="22"/>
        </w:rPr>
      </w:pPr>
      <w:r w:rsidRPr="006434DA">
        <w:rPr>
          <w:sz w:val="22"/>
          <w:szCs w:val="22"/>
        </w:rPr>
        <w:t xml:space="preserve">[28] </w:t>
      </w:r>
      <w:r w:rsidRPr="003A4F17">
        <w:rPr>
          <w:sz w:val="22"/>
          <w:szCs w:val="22"/>
        </w:rPr>
        <w:t xml:space="preserve">Matsuda, M., </w:t>
      </w:r>
      <w:proofErr w:type="spellStart"/>
      <w:r w:rsidRPr="003A4F17">
        <w:rPr>
          <w:sz w:val="22"/>
          <w:szCs w:val="22"/>
        </w:rPr>
        <w:t>Sawa</w:t>
      </w:r>
      <w:proofErr w:type="spellEnd"/>
      <w:r w:rsidRPr="003A4F17">
        <w:rPr>
          <w:sz w:val="22"/>
          <w:szCs w:val="22"/>
        </w:rPr>
        <w:t xml:space="preserve">, M., </w:t>
      </w:r>
      <w:proofErr w:type="spellStart"/>
      <w:r w:rsidRPr="003A4F17">
        <w:rPr>
          <w:sz w:val="22"/>
          <w:szCs w:val="22"/>
        </w:rPr>
        <w:t>Edelhauser</w:t>
      </w:r>
      <w:proofErr w:type="spellEnd"/>
      <w:r w:rsidRPr="003A4F17">
        <w:rPr>
          <w:sz w:val="22"/>
          <w:szCs w:val="22"/>
        </w:rPr>
        <w:t>, H., Bartels, S., Neufeld, A. and Kenyon, K. (1985). Cellular migration and morphology in corneal endothelial wound repair. </w:t>
      </w:r>
      <w:r w:rsidRPr="003A4F17">
        <w:rPr>
          <w:i/>
          <w:iCs/>
          <w:sz w:val="22"/>
          <w:szCs w:val="22"/>
        </w:rPr>
        <w:t xml:space="preserve">Invest. </w:t>
      </w:r>
      <w:proofErr w:type="spellStart"/>
      <w:r w:rsidRPr="003A4F17">
        <w:rPr>
          <w:i/>
          <w:iCs/>
          <w:sz w:val="22"/>
          <w:szCs w:val="22"/>
        </w:rPr>
        <w:t>Ophthalmol</w:t>
      </w:r>
      <w:proofErr w:type="spellEnd"/>
      <w:r w:rsidRPr="003A4F17">
        <w:rPr>
          <w:i/>
          <w:iCs/>
          <w:sz w:val="22"/>
          <w:szCs w:val="22"/>
        </w:rPr>
        <w:t>. Vis. Sci.</w:t>
      </w:r>
      <w:r w:rsidRPr="003A4F17">
        <w:rPr>
          <w:sz w:val="22"/>
          <w:szCs w:val="22"/>
        </w:rPr>
        <w:t>, 26(4), pp.443-449.</w:t>
      </w:r>
    </w:p>
    <w:p w14:paraId="1CFDB5B7" w14:textId="77777777" w:rsidR="008614D1" w:rsidRPr="003A4F17" w:rsidRDefault="008614D1" w:rsidP="008614D1">
      <w:pPr>
        <w:spacing w:after="180"/>
        <w:ind w:left="450" w:hanging="450"/>
        <w:rPr>
          <w:sz w:val="22"/>
          <w:szCs w:val="22"/>
        </w:rPr>
      </w:pPr>
      <w:r w:rsidRPr="006434DA">
        <w:rPr>
          <w:sz w:val="22"/>
          <w:szCs w:val="22"/>
        </w:rPr>
        <w:t xml:space="preserve">[29] </w:t>
      </w:r>
      <w:r w:rsidRPr="003A4F17">
        <w:rPr>
          <w:sz w:val="22"/>
          <w:szCs w:val="22"/>
        </w:rPr>
        <w:t>Python.org. (</w:t>
      </w:r>
      <w:proofErr w:type="spellStart"/>
      <w:r w:rsidRPr="003A4F17">
        <w:rPr>
          <w:sz w:val="22"/>
          <w:szCs w:val="22"/>
        </w:rPr>
        <w:t>n.d.</w:t>
      </w:r>
      <w:proofErr w:type="spellEnd"/>
      <w:r w:rsidRPr="003A4F17">
        <w:rPr>
          <w:sz w:val="22"/>
          <w:szCs w:val="22"/>
        </w:rPr>
        <w:t>). </w:t>
      </w:r>
      <w:r w:rsidRPr="003A4F17">
        <w:rPr>
          <w:i/>
          <w:iCs/>
          <w:sz w:val="22"/>
          <w:szCs w:val="22"/>
        </w:rPr>
        <w:t>Comparing Python to Other Languages</w:t>
      </w:r>
      <w:r w:rsidRPr="003A4F17">
        <w:rPr>
          <w:sz w:val="22"/>
          <w:szCs w:val="22"/>
        </w:rPr>
        <w:t>. [online] Available at: https://www.python.org/doc/essays/comparisons/ [Accessed 2 Apr. 2018].</w:t>
      </w:r>
    </w:p>
    <w:p w14:paraId="4C30E0E2" w14:textId="77777777" w:rsidR="008614D1" w:rsidRPr="003A4F17" w:rsidRDefault="008614D1" w:rsidP="008614D1">
      <w:pPr>
        <w:spacing w:after="180"/>
        <w:ind w:left="450" w:hanging="450"/>
        <w:rPr>
          <w:sz w:val="22"/>
          <w:szCs w:val="22"/>
        </w:rPr>
      </w:pPr>
      <w:r w:rsidRPr="006434DA">
        <w:rPr>
          <w:sz w:val="22"/>
          <w:szCs w:val="22"/>
        </w:rPr>
        <w:t xml:space="preserve">[30] </w:t>
      </w:r>
      <w:r w:rsidRPr="003A4F17">
        <w:rPr>
          <w:sz w:val="22"/>
          <w:szCs w:val="22"/>
        </w:rPr>
        <w:t>Python.org. (2018). </w:t>
      </w:r>
      <w:r w:rsidRPr="003A4F17">
        <w:rPr>
          <w:i/>
          <w:iCs/>
          <w:sz w:val="22"/>
          <w:szCs w:val="22"/>
        </w:rPr>
        <w:t>PEP 8 -- Style Guide for Python Code</w:t>
      </w:r>
      <w:r w:rsidRPr="003A4F17">
        <w:rPr>
          <w:sz w:val="22"/>
          <w:szCs w:val="22"/>
        </w:rPr>
        <w:t>. [online] Available at: https://www.python.org/dev/peps/pep-0008/ [Accessed 2 Apr. 2018].</w:t>
      </w:r>
    </w:p>
    <w:p w14:paraId="5128A90D" w14:textId="0BDF8A6A" w:rsidR="00F80AF2" w:rsidRDefault="008614D1" w:rsidP="00F80AF2">
      <w:pPr>
        <w:spacing w:after="180"/>
        <w:ind w:left="450" w:hanging="450"/>
        <w:rPr>
          <w:sz w:val="22"/>
          <w:szCs w:val="22"/>
        </w:rPr>
      </w:pPr>
      <w:r w:rsidRPr="006434DA">
        <w:rPr>
          <w:sz w:val="22"/>
          <w:szCs w:val="22"/>
        </w:rPr>
        <w:lastRenderedPageBreak/>
        <w:t xml:space="preserve">[31] </w:t>
      </w:r>
      <w:r w:rsidRPr="003A4F17">
        <w:rPr>
          <w:sz w:val="22"/>
          <w:szCs w:val="22"/>
        </w:rPr>
        <w:t>World Health Organization. (2018). </w:t>
      </w:r>
      <w:r w:rsidRPr="003A4F17">
        <w:rPr>
          <w:i/>
          <w:iCs/>
          <w:sz w:val="22"/>
          <w:szCs w:val="22"/>
        </w:rPr>
        <w:t>Life expectancy</w:t>
      </w:r>
      <w:r w:rsidRPr="003A4F17">
        <w:rPr>
          <w:sz w:val="22"/>
          <w:szCs w:val="22"/>
        </w:rPr>
        <w:t>. [online] Available at: http://www.who.int/gho/mortality_burden_disease/life_tables/situation_trends/en/ [Accessed 2 May 2018].</w:t>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F80AF2">
        <w:rPr>
          <w:sz w:val="22"/>
          <w:szCs w:val="22"/>
        </w:rPr>
        <w:br/>
      </w:r>
      <w:r w:rsidR="00F80AF2">
        <w:rPr>
          <w:sz w:val="22"/>
          <w:szCs w:val="22"/>
        </w:rPr>
        <w:br/>
      </w:r>
      <w:r w:rsidR="00F80AF2">
        <w:rPr>
          <w:sz w:val="22"/>
          <w:szCs w:val="22"/>
        </w:rPr>
        <w:br/>
      </w:r>
      <w:r w:rsidR="00F80AF2">
        <w:rPr>
          <w:sz w:val="22"/>
          <w:szCs w:val="22"/>
        </w:rPr>
        <w:br/>
      </w:r>
    </w:p>
    <w:p w14:paraId="29065900" w14:textId="298C7F70" w:rsidR="007D3EB3" w:rsidRDefault="007D3EB3" w:rsidP="00FB5184">
      <w:pPr>
        <w:pStyle w:val="Heading1"/>
      </w:pPr>
      <w:bookmarkStart w:id="269" w:name="_Toc513099437"/>
      <w:commentRangeStart w:id="270"/>
      <w:r>
        <w:lastRenderedPageBreak/>
        <w:t>Appendix</w:t>
      </w:r>
      <w:bookmarkStart w:id="271" w:name="_GoBack"/>
      <w:bookmarkEnd w:id="269"/>
      <w:bookmarkEnd w:id="271"/>
      <w:commentRangeEnd w:id="270"/>
      <w:r w:rsidR="0018231A">
        <w:rPr>
          <w:rStyle w:val="CommentReference"/>
          <w:b w:val="0"/>
          <w:bCs w:val="0"/>
          <w:kern w:val="0"/>
        </w:rPr>
        <w:commentReference w:id="270"/>
      </w:r>
    </w:p>
    <w:p w14:paraId="57204CC8" w14:textId="79629617" w:rsidR="007D3EB3" w:rsidRPr="00FB5184" w:rsidRDefault="007D3EB3" w:rsidP="00FB5184">
      <w:pPr>
        <w:pStyle w:val="Heading2"/>
        <w:rPr>
          <w:rFonts w:ascii="Times New Roman" w:hAnsi="Times New Roman" w:cs="Times New Roman"/>
          <w:color w:val="auto"/>
        </w:rPr>
      </w:pPr>
      <w:bookmarkStart w:id="272" w:name="_Toc513099438"/>
      <w:r w:rsidRPr="007D3EB3">
        <w:rPr>
          <w:rFonts w:ascii="Times New Roman" w:hAnsi="Times New Roman" w:cs="Times New Roman"/>
          <w:color w:val="auto"/>
        </w:rPr>
        <w:t>Main Simulation Results</w:t>
      </w:r>
      <w:bookmarkEnd w:id="272"/>
    </w:p>
    <w:p w14:paraId="3C39EC89" w14:textId="77777777" w:rsidR="00FB5184" w:rsidRPr="007B235B" w:rsidRDefault="00FB5184" w:rsidP="00FB5184">
      <w:pPr>
        <w:pStyle w:val="ListParagraph"/>
        <w:ind w:left="500"/>
        <w:rPr>
          <w:rFonts w:ascii="Times New Roman" w:eastAsia="Times New Roman" w:hAnsi="Times New Roman" w:cs="Times New Roman"/>
          <w:sz w:val="22"/>
          <w:szCs w:val="22"/>
        </w:rPr>
      </w:pP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3E4B6230"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15340FD3" w14:textId="77777777" w:rsidR="00FB5184" w:rsidRPr="004D7E1F"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94FDE9B" w14:textId="77777777" w:rsidR="00FB5184" w:rsidRPr="004D7E1F" w:rsidRDefault="00FB5184" w:rsidP="006A4182">
            <w:pPr>
              <w:jc w:val="center"/>
              <w:rPr>
                <w:rFonts w:eastAsia="Times New Roman"/>
                <w:b/>
                <w:sz w:val="22"/>
                <w:szCs w:val="22"/>
              </w:rPr>
            </w:pPr>
            <w:r w:rsidRPr="004D7E1F">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581BA8B0" w14:textId="77777777" w:rsidR="00FB5184" w:rsidRPr="004D7E1F" w:rsidRDefault="00FB5184" w:rsidP="006A4182">
            <w:pPr>
              <w:jc w:val="center"/>
              <w:rPr>
                <w:rFonts w:eastAsia="Times New Roman"/>
                <w:b/>
                <w:sz w:val="22"/>
                <w:szCs w:val="22"/>
              </w:rPr>
            </w:pPr>
            <w:r w:rsidRPr="004D7E1F">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3823539C" w14:textId="77777777" w:rsidR="00FB5184" w:rsidRPr="004D7E1F" w:rsidRDefault="00FB5184" w:rsidP="006A4182">
            <w:pPr>
              <w:jc w:val="center"/>
              <w:rPr>
                <w:rFonts w:eastAsia="Times New Roman"/>
                <w:b/>
                <w:sz w:val="22"/>
                <w:szCs w:val="22"/>
              </w:rPr>
            </w:pPr>
            <w:r w:rsidRPr="004D7E1F">
              <w:rPr>
                <w:rFonts w:eastAsia="Times New Roman"/>
                <w:b/>
                <w:sz w:val="22"/>
                <w:szCs w:val="22"/>
              </w:rPr>
              <w:t>Standard Deviation</w:t>
            </w:r>
          </w:p>
        </w:tc>
      </w:tr>
      <w:tr w:rsidR="00FB5184" w14:paraId="11976A3B"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6D028F18" w14:textId="77777777" w:rsidR="00FB5184" w:rsidRPr="004D7E1F"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16388CC0" w14:textId="77777777" w:rsidR="00FB5184" w:rsidRPr="004D7E1F" w:rsidRDefault="00FB5184" w:rsidP="006A4182">
            <w:pPr>
              <w:jc w:val="center"/>
              <w:rPr>
                <w:rFonts w:eastAsia="Times New Roman"/>
                <w:b/>
                <w:sz w:val="22"/>
                <w:szCs w:val="22"/>
              </w:rPr>
            </w:pPr>
            <w:r w:rsidRPr="004D7E1F">
              <w:rPr>
                <w:rFonts w:eastAsia="Times New Roman"/>
                <w:b/>
                <w:sz w:val="22"/>
                <w:szCs w:val="22"/>
              </w:rPr>
              <w:t>1</w:t>
            </w:r>
          </w:p>
        </w:tc>
        <w:tc>
          <w:tcPr>
            <w:tcW w:w="920" w:type="dxa"/>
            <w:tcBorders>
              <w:bottom w:val="single" w:sz="24" w:space="0" w:color="auto"/>
            </w:tcBorders>
            <w:vAlign w:val="center"/>
          </w:tcPr>
          <w:p w14:paraId="127C4D23" w14:textId="77777777" w:rsidR="00FB5184" w:rsidRPr="004D7E1F" w:rsidRDefault="00FB5184" w:rsidP="006A4182">
            <w:pPr>
              <w:jc w:val="center"/>
              <w:rPr>
                <w:rFonts w:eastAsia="Times New Roman"/>
                <w:b/>
                <w:sz w:val="22"/>
                <w:szCs w:val="22"/>
              </w:rPr>
            </w:pPr>
            <w:r w:rsidRPr="004D7E1F">
              <w:rPr>
                <w:rFonts w:eastAsia="Times New Roman"/>
                <w:b/>
                <w:sz w:val="22"/>
                <w:szCs w:val="22"/>
              </w:rPr>
              <w:t>2</w:t>
            </w:r>
          </w:p>
        </w:tc>
        <w:tc>
          <w:tcPr>
            <w:tcW w:w="990" w:type="dxa"/>
            <w:tcBorders>
              <w:bottom w:val="single" w:sz="24" w:space="0" w:color="auto"/>
            </w:tcBorders>
            <w:vAlign w:val="center"/>
          </w:tcPr>
          <w:p w14:paraId="45A7F1B6" w14:textId="77777777" w:rsidR="00FB5184" w:rsidRPr="004D7E1F" w:rsidRDefault="00FB5184" w:rsidP="006A4182">
            <w:pPr>
              <w:jc w:val="center"/>
              <w:rPr>
                <w:rFonts w:eastAsia="Times New Roman"/>
                <w:b/>
                <w:sz w:val="22"/>
                <w:szCs w:val="22"/>
              </w:rPr>
            </w:pPr>
            <w:r w:rsidRPr="004D7E1F">
              <w:rPr>
                <w:rFonts w:eastAsia="Times New Roman"/>
                <w:b/>
                <w:sz w:val="22"/>
                <w:szCs w:val="22"/>
              </w:rPr>
              <w:t>3</w:t>
            </w:r>
          </w:p>
        </w:tc>
        <w:tc>
          <w:tcPr>
            <w:tcW w:w="900" w:type="dxa"/>
            <w:tcBorders>
              <w:bottom w:val="single" w:sz="24" w:space="0" w:color="auto"/>
            </w:tcBorders>
            <w:vAlign w:val="center"/>
          </w:tcPr>
          <w:p w14:paraId="56F09D38" w14:textId="77777777" w:rsidR="00FB5184" w:rsidRPr="004D7E1F" w:rsidRDefault="00FB5184" w:rsidP="006A4182">
            <w:pPr>
              <w:jc w:val="center"/>
              <w:rPr>
                <w:rFonts w:eastAsia="Times New Roman"/>
                <w:b/>
                <w:sz w:val="22"/>
                <w:szCs w:val="22"/>
              </w:rPr>
            </w:pPr>
            <w:r w:rsidRPr="004D7E1F">
              <w:rPr>
                <w:rFonts w:eastAsia="Times New Roman"/>
                <w:b/>
                <w:sz w:val="22"/>
                <w:szCs w:val="22"/>
              </w:rPr>
              <w:t>4</w:t>
            </w:r>
          </w:p>
        </w:tc>
        <w:tc>
          <w:tcPr>
            <w:tcW w:w="917" w:type="dxa"/>
            <w:tcBorders>
              <w:bottom w:val="single" w:sz="24" w:space="0" w:color="auto"/>
              <w:right w:val="single" w:sz="24" w:space="0" w:color="auto"/>
            </w:tcBorders>
            <w:vAlign w:val="center"/>
          </w:tcPr>
          <w:p w14:paraId="67CC5FD5" w14:textId="77777777" w:rsidR="00FB5184" w:rsidRPr="004D7E1F" w:rsidRDefault="00FB5184" w:rsidP="006A4182">
            <w:pPr>
              <w:jc w:val="center"/>
              <w:rPr>
                <w:rFonts w:eastAsia="Times New Roman"/>
                <w:b/>
                <w:sz w:val="22"/>
                <w:szCs w:val="22"/>
              </w:rPr>
            </w:pPr>
            <w:r w:rsidRPr="004D7E1F">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26855D33" w14:textId="77777777" w:rsidR="00FB5184" w:rsidRPr="004D7E1F"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655539CD" w14:textId="77777777" w:rsidR="00FB5184" w:rsidRPr="004D7E1F" w:rsidRDefault="00FB5184" w:rsidP="006A4182">
            <w:pPr>
              <w:jc w:val="center"/>
              <w:rPr>
                <w:rFonts w:eastAsia="Times New Roman"/>
                <w:b/>
                <w:sz w:val="22"/>
                <w:szCs w:val="22"/>
              </w:rPr>
            </w:pPr>
          </w:p>
        </w:tc>
      </w:tr>
      <w:tr w:rsidR="00FB5184" w14:paraId="383EECA3"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78D31D77" w14:textId="77777777" w:rsidR="00FB5184" w:rsidRPr="004D7E1F" w:rsidRDefault="00FB5184" w:rsidP="006A4182">
            <w:pPr>
              <w:jc w:val="center"/>
              <w:rPr>
                <w:rFonts w:eastAsia="Times New Roman"/>
                <w:b/>
                <w:sz w:val="22"/>
                <w:szCs w:val="22"/>
              </w:rPr>
            </w:pPr>
            <w:r w:rsidRPr="004D7E1F">
              <w:rPr>
                <w:rFonts w:eastAsia="Times New Roman"/>
                <w:b/>
                <w:sz w:val="22"/>
                <w:szCs w:val="22"/>
              </w:rPr>
              <w:t>% Senescent</w:t>
            </w:r>
          </w:p>
        </w:tc>
        <w:tc>
          <w:tcPr>
            <w:tcW w:w="970" w:type="dxa"/>
            <w:tcBorders>
              <w:top w:val="single" w:sz="24" w:space="0" w:color="auto"/>
              <w:left w:val="single" w:sz="24" w:space="0" w:color="auto"/>
            </w:tcBorders>
            <w:vAlign w:val="center"/>
          </w:tcPr>
          <w:p w14:paraId="561E5BBC"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20" w:type="dxa"/>
            <w:tcBorders>
              <w:top w:val="single" w:sz="24" w:space="0" w:color="auto"/>
            </w:tcBorders>
            <w:vAlign w:val="center"/>
          </w:tcPr>
          <w:p w14:paraId="65B21EBA"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90" w:type="dxa"/>
            <w:tcBorders>
              <w:top w:val="single" w:sz="24" w:space="0" w:color="auto"/>
            </w:tcBorders>
            <w:vAlign w:val="center"/>
          </w:tcPr>
          <w:p w14:paraId="7D51A0D4"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00" w:type="dxa"/>
            <w:tcBorders>
              <w:top w:val="single" w:sz="24" w:space="0" w:color="auto"/>
            </w:tcBorders>
            <w:vAlign w:val="center"/>
          </w:tcPr>
          <w:p w14:paraId="3F93EE5C"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17" w:type="dxa"/>
            <w:tcBorders>
              <w:top w:val="single" w:sz="24" w:space="0" w:color="auto"/>
              <w:right w:val="single" w:sz="24" w:space="0" w:color="auto"/>
            </w:tcBorders>
            <w:vAlign w:val="center"/>
          </w:tcPr>
          <w:p w14:paraId="292C1751"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1097" w:type="dxa"/>
            <w:tcBorders>
              <w:top w:val="single" w:sz="24" w:space="0" w:color="auto"/>
              <w:left w:val="single" w:sz="24" w:space="0" w:color="auto"/>
            </w:tcBorders>
            <w:vAlign w:val="center"/>
          </w:tcPr>
          <w:p w14:paraId="1B873460"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1126" w:type="dxa"/>
            <w:tcBorders>
              <w:top w:val="single" w:sz="24" w:space="0" w:color="auto"/>
              <w:right w:val="single" w:sz="24" w:space="0" w:color="auto"/>
            </w:tcBorders>
            <w:vAlign w:val="center"/>
          </w:tcPr>
          <w:p w14:paraId="2CF11853"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r>
      <w:tr w:rsidR="00FB5184" w14:paraId="44C87A35"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610903CD" w14:textId="77777777" w:rsidR="00FB5184" w:rsidRPr="004D7E1F" w:rsidRDefault="00FB5184" w:rsidP="006A4182">
            <w:pPr>
              <w:jc w:val="center"/>
              <w:rPr>
                <w:rFonts w:eastAsia="Times New Roman"/>
                <w:b/>
                <w:sz w:val="22"/>
                <w:szCs w:val="22"/>
              </w:rPr>
            </w:pPr>
            <w:r w:rsidRPr="004D7E1F">
              <w:rPr>
                <w:rFonts w:eastAsia="Times New Roman"/>
                <w:b/>
                <w:sz w:val="22"/>
                <w:szCs w:val="22"/>
              </w:rPr>
              <w:t>Time to Heal</w:t>
            </w:r>
            <w:r>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31E3C077"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20" w:type="dxa"/>
            <w:tcBorders>
              <w:bottom w:val="single" w:sz="24" w:space="0" w:color="auto"/>
            </w:tcBorders>
            <w:vAlign w:val="center"/>
          </w:tcPr>
          <w:p w14:paraId="095B6BC7"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90" w:type="dxa"/>
            <w:tcBorders>
              <w:bottom w:val="single" w:sz="24" w:space="0" w:color="auto"/>
            </w:tcBorders>
            <w:vAlign w:val="center"/>
          </w:tcPr>
          <w:p w14:paraId="13425CE7"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00" w:type="dxa"/>
            <w:tcBorders>
              <w:bottom w:val="single" w:sz="24" w:space="0" w:color="auto"/>
            </w:tcBorders>
            <w:vAlign w:val="center"/>
          </w:tcPr>
          <w:p w14:paraId="73F2D8D1"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17" w:type="dxa"/>
            <w:tcBorders>
              <w:bottom w:val="single" w:sz="24" w:space="0" w:color="auto"/>
              <w:right w:val="single" w:sz="24" w:space="0" w:color="auto"/>
            </w:tcBorders>
            <w:vAlign w:val="center"/>
          </w:tcPr>
          <w:p w14:paraId="4674AE08"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1097" w:type="dxa"/>
            <w:tcBorders>
              <w:left w:val="single" w:sz="24" w:space="0" w:color="auto"/>
              <w:bottom w:val="single" w:sz="24" w:space="0" w:color="auto"/>
            </w:tcBorders>
            <w:vAlign w:val="center"/>
          </w:tcPr>
          <w:p w14:paraId="05453629"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1126" w:type="dxa"/>
            <w:tcBorders>
              <w:bottom w:val="single" w:sz="24" w:space="0" w:color="auto"/>
              <w:right w:val="single" w:sz="24" w:space="0" w:color="auto"/>
            </w:tcBorders>
            <w:vAlign w:val="center"/>
          </w:tcPr>
          <w:p w14:paraId="4B3B80C9"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r>
      <w:tr w:rsidR="00FB5184" w14:paraId="6E383616"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5A051F44" w14:textId="77777777" w:rsidR="00FB5184" w:rsidRPr="004D7E1F" w:rsidRDefault="00FB5184" w:rsidP="006A4182">
            <w:pPr>
              <w:jc w:val="center"/>
              <w:rPr>
                <w:rFonts w:eastAsia="Times New Roman"/>
                <w:b/>
                <w:sz w:val="22"/>
                <w:szCs w:val="22"/>
              </w:rPr>
            </w:pPr>
            <w:r w:rsidRPr="004D7E1F">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118D4FA5" w14:textId="77777777" w:rsidR="00FB5184" w:rsidRPr="004D7E1F" w:rsidRDefault="00FB5184" w:rsidP="006A4182">
            <w:pPr>
              <w:jc w:val="center"/>
              <w:rPr>
                <w:rFonts w:eastAsia="Times New Roman"/>
                <w:b/>
                <w:sz w:val="22"/>
                <w:szCs w:val="22"/>
              </w:rPr>
            </w:pPr>
            <w:r w:rsidRPr="004D7E1F">
              <w:rPr>
                <w:rFonts w:eastAsia="Times New Roman"/>
                <w:b/>
                <w:sz w:val="22"/>
                <w:szCs w:val="22"/>
              </w:rPr>
              <w:t>IT 1</w:t>
            </w:r>
          </w:p>
        </w:tc>
        <w:tc>
          <w:tcPr>
            <w:tcW w:w="970" w:type="dxa"/>
            <w:tcBorders>
              <w:top w:val="single" w:sz="24" w:space="0" w:color="auto"/>
              <w:left w:val="single" w:sz="24" w:space="0" w:color="auto"/>
            </w:tcBorders>
            <w:vAlign w:val="center"/>
          </w:tcPr>
          <w:p w14:paraId="75351B8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221</w:t>
            </w:r>
          </w:p>
        </w:tc>
        <w:tc>
          <w:tcPr>
            <w:tcW w:w="920" w:type="dxa"/>
            <w:tcBorders>
              <w:top w:val="single" w:sz="24" w:space="0" w:color="auto"/>
            </w:tcBorders>
            <w:vAlign w:val="center"/>
          </w:tcPr>
          <w:p w14:paraId="116EA2F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184</w:t>
            </w:r>
          </w:p>
        </w:tc>
        <w:tc>
          <w:tcPr>
            <w:tcW w:w="990" w:type="dxa"/>
            <w:tcBorders>
              <w:top w:val="single" w:sz="24" w:space="0" w:color="auto"/>
            </w:tcBorders>
            <w:vAlign w:val="center"/>
          </w:tcPr>
          <w:p w14:paraId="5C6E1D1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215</w:t>
            </w:r>
          </w:p>
        </w:tc>
        <w:tc>
          <w:tcPr>
            <w:tcW w:w="900" w:type="dxa"/>
            <w:tcBorders>
              <w:top w:val="single" w:sz="24" w:space="0" w:color="auto"/>
            </w:tcBorders>
            <w:vAlign w:val="center"/>
          </w:tcPr>
          <w:p w14:paraId="075DF86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217</w:t>
            </w:r>
          </w:p>
        </w:tc>
        <w:tc>
          <w:tcPr>
            <w:tcW w:w="917" w:type="dxa"/>
            <w:tcBorders>
              <w:top w:val="single" w:sz="24" w:space="0" w:color="auto"/>
              <w:right w:val="single" w:sz="24" w:space="0" w:color="auto"/>
            </w:tcBorders>
            <w:vAlign w:val="center"/>
          </w:tcPr>
          <w:p w14:paraId="3B0E8DF6"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185</w:t>
            </w:r>
          </w:p>
        </w:tc>
        <w:tc>
          <w:tcPr>
            <w:tcW w:w="1097" w:type="dxa"/>
            <w:tcBorders>
              <w:top w:val="single" w:sz="24" w:space="0" w:color="auto"/>
              <w:left w:val="single" w:sz="24" w:space="0" w:color="auto"/>
            </w:tcBorders>
            <w:vAlign w:val="center"/>
          </w:tcPr>
          <w:p w14:paraId="3868DF59"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204.4</w:t>
            </w:r>
          </w:p>
        </w:tc>
        <w:tc>
          <w:tcPr>
            <w:tcW w:w="1126" w:type="dxa"/>
            <w:tcBorders>
              <w:top w:val="single" w:sz="24" w:space="0" w:color="auto"/>
              <w:right w:val="single" w:sz="24" w:space="0" w:color="auto"/>
            </w:tcBorders>
            <w:vAlign w:val="center"/>
          </w:tcPr>
          <w:p w14:paraId="2A4D300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7.3</w:t>
            </w:r>
            <w:r>
              <w:rPr>
                <w:rFonts w:eastAsia="Times New Roman"/>
                <w:color w:val="000000"/>
                <w:sz w:val="22"/>
                <w:szCs w:val="22"/>
              </w:rPr>
              <w:t>2</w:t>
            </w:r>
          </w:p>
        </w:tc>
      </w:tr>
      <w:tr w:rsidR="00FB5184" w14:paraId="49A0B45E" w14:textId="77777777" w:rsidTr="006A4182">
        <w:trPr>
          <w:jc w:val="center"/>
        </w:trPr>
        <w:tc>
          <w:tcPr>
            <w:tcW w:w="1410" w:type="dxa"/>
            <w:vMerge/>
            <w:tcBorders>
              <w:left w:val="single" w:sz="24" w:space="0" w:color="auto"/>
              <w:right w:val="single" w:sz="24" w:space="0" w:color="auto"/>
            </w:tcBorders>
            <w:vAlign w:val="center"/>
          </w:tcPr>
          <w:p w14:paraId="7D7FD702"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C687305" w14:textId="77777777" w:rsidR="00FB5184" w:rsidRPr="004D7E1F" w:rsidRDefault="00FB5184" w:rsidP="006A4182">
            <w:pPr>
              <w:jc w:val="center"/>
              <w:rPr>
                <w:rFonts w:eastAsia="Times New Roman"/>
                <w:b/>
                <w:sz w:val="22"/>
                <w:szCs w:val="22"/>
              </w:rPr>
            </w:pPr>
            <w:r w:rsidRPr="004D7E1F">
              <w:rPr>
                <w:rFonts w:eastAsia="Times New Roman"/>
                <w:b/>
                <w:sz w:val="22"/>
                <w:szCs w:val="22"/>
              </w:rPr>
              <w:t>IT 2</w:t>
            </w:r>
          </w:p>
        </w:tc>
        <w:tc>
          <w:tcPr>
            <w:tcW w:w="970" w:type="dxa"/>
            <w:tcBorders>
              <w:left w:val="single" w:sz="24" w:space="0" w:color="auto"/>
            </w:tcBorders>
            <w:vAlign w:val="center"/>
          </w:tcPr>
          <w:p w14:paraId="3E11541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305</w:t>
            </w:r>
          </w:p>
        </w:tc>
        <w:tc>
          <w:tcPr>
            <w:tcW w:w="920" w:type="dxa"/>
            <w:vAlign w:val="center"/>
          </w:tcPr>
          <w:p w14:paraId="39D2F46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252</w:t>
            </w:r>
          </w:p>
        </w:tc>
        <w:tc>
          <w:tcPr>
            <w:tcW w:w="990" w:type="dxa"/>
            <w:vAlign w:val="center"/>
          </w:tcPr>
          <w:p w14:paraId="6CF7FB2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254</w:t>
            </w:r>
          </w:p>
        </w:tc>
        <w:tc>
          <w:tcPr>
            <w:tcW w:w="900" w:type="dxa"/>
            <w:vAlign w:val="center"/>
          </w:tcPr>
          <w:p w14:paraId="006ABCD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294</w:t>
            </w:r>
          </w:p>
        </w:tc>
        <w:tc>
          <w:tcPr>
            <w:tcW w:w="917" w:type="dxa"/>
            <w:tcBorders>
              <w:right w:val="single" w:sz="24" w:space="0" w:color="auto"/>
            </w:tcBorders>
            <w:vAlign w:val="center"/>
          </w:tcPr>
          <w:p w14:paraId="19DA79D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259</w:t>
            </w:r>
          </w:p>
        </w:tc>
        <w:tc>
          <w:tcPr>
            <w:tcW w:w="1097" w:type="dxa"/>
            <w:tcBorders>
              <w:left w:val="single" w:sz="24" w:space="0" w:color="auto"/>
            </w:tcBorders>
            <w:vAlign w:val="center"/>
          </w:tcPr>
          <w:p w14:paraId="6D81E84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272.8</w:t>
            </w:r>
          </w:p>
        </w:tc>
        <w:tc>
          <w:tcPr>
            <w:tcW w:w="1126" w:type="dxa"/>
            <w:tcBorders>
              <w:right w:val="single" w:sz="24" w:space="0" w:color="auto"/>
            </w:tcBorders>
            <w:vAlign w:val="center"/>
          </w:tcPr>
          <w:p w14:paraId="2BB7EA35" w14:textId="77777777" w:rsidR="00FB5184" w:rsidRPr="004D7E1F" w:rsidRDefault="00FB5184" w:rsidP="006A4182">
            <w:pPr>
              <w:jc w:val="center"/>
              <w:rPr>
                <w:rFonts w:eastAsia="Times New Roman"/>
                <w:sz w:val="22"/>
                <w:szCs w:val="22"/>
              </w:rPr>
            </w:pPr>
            <w:r>
              <w:rPr>
                <w:rFonts w:eastAsia="Times New Roman"/>
                <w:color w:val="000000"/>
                <w:sz w:val="22"/>
                <w:szCs w:val="22"/>
              </w:rPr>
              <w:t>9.93</w:t>
            </w:r>
          </w:p>
        </w:tc>
      </w:tr>
      <w:tr w:rsidR="00FB5184" w14:paraId="185475A8" w14:textId="77777777" w:rsidTr="006A4182">
        <w:trPr>
          <w:jc w:val="center"/>
        </w:trPr>
        <w:tc>
          <w:tcPr>
            <w:tcW w:w="1410" w:type="dxa"/>
            <w:vMerge/>
            <w:tcBorders>
              <w:left w:val="single" w:sz="24" w:space="0" w:color="auto"/>
              <w:right w:val="single" w:sz="24" w:space="0" w:color="auto"/>
            </w:tcBorders>
            <w:vAlign w:val="center"/>
          </w:tcPr>
          <w:p w14:paraId="35344E12"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2A3CCCD" w14:textId="77777777" w:rsidR="00FB5184" w:rsidRPr="004D7E1F" w:rsidRDefault="00FB5184" w:rsidP="006A4182">
            <w:pPr>
              <w:jc w:val="center"/>
              <w:rPr>
                <w:rFonts w:eastAsia="Times New Roman"/>
                <w:b/>
                <w:sz w:val="22"/>
                <w:szCs w:val="22"/>
              </w:rPr>
            </w:pPr>
            <w:r w:rsidRPr="004D7E1F">
              <w:rPr>
                <w:rFonts w:eastAsia="Times New Roman"/>
                <w:b/>
                <w:sz w:val="22"/>
                <w:szCs w:val="22"/>
              </w:rPr>
              <w:t>IT 3</w:t>
            </w:r>
          </w:p>
        </w:tc>
        <w:tc>
          <w:tcPr>
            <w:tcW w:w="970" w:type="dxa"/>
            <w:tcBorders>
              <w:left w:val="single" w:sz="24" w:space="0" w:color="auto"/>
            </w:tcBorders>
            <w:vAlign w:val="center"/>
          </w:tcPr>
          <w:p w14:paraId="50F49A2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376</w:t>
            </w:r>
          </w:p>
        </w:tc>
        <w:tc>
          <w:tcPr>
            <w:tcW w:w="920" w:type="dxa"/>
            <w:vAlign w:val="center"/>
          </w:tcPr>
          <w:p w14:paraId="52CAC786"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33</w:t>
            </w:r>
            <w:r>
              <w:rPr>
                <w:rFonts w:eastAsia="Times New Roman"/>
                <w:color w:val="000000"/>
                <w:sz w:val="22"/>
                <w:szCs w:val="22"/>
              </w:rPr>
              <w:t>3</w:t>
            </w:r>
          </w:p>
        </w:tc>
        <w:tc>
          <w:tcPr>
            <w:tcW w:w="990" w:type="dxa"/>
            <w:vAlign w:val="center"/>
          </w:tcPr>
          <w:p w14:paraId="48553519"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332</w:t>
            </w:r>
          </w:p>
        </w:tc>
        <w:tc>
          <w:tcPr>
            <w:tcW w:w="900" w:type="dxa"/>
            <w:vAlign w:val="center"/>
          </w:tcPr>
          <w:p w14:paraId="07E2DC9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342</w:t>
            </w:r>
          </w:p>
        </w:tc>
        <w:tc>
          <w:tcPr>
            <w:tcW w:w="917" w:type="dxa"/>
            <w:tcBorders>
              <w:right w:val="single" w:sz="24" w:space="0" w:color="auto"/>
            </w:tcBorders>
            <w:vAlign w:val="center"/>
          </w:tcPr>
          <w:p w14:paraId="25367FC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312</w:t>
            </w:r>
          </w:p>
        </w:tc>
        <w:tc>
          <w:tcPr>
            <w:tcW w:w="1097" w:type="dxa"/>
            <w:tcBorders>
              <w:left w:val="single" w:sz="24" w:space="0" w:color="auto"/>
            </w:tcBorders>
            <w:vAlign w:val="center"/>
          </w:tcPr>
          <w:p w14:paraId="36CFC73C" w14:textId="77777777" w:rsidR="00FB5184" w:rsidRPr="004D7E1F" w:rsidRDefault="00FB5184" w:rsidP="006A4182">
            <w:pPr>
              <w:jc w:val="center"/>
              <w:rPr>
                <w:rFonts w:eastAsia="Times New Roman"/>
                <w:sz w:val="22"/>
                <w:szCs w:val="22"/>
              </w:rPr>
            </w:pPr>
            <w:r>
              <w:rPr>
                <w:rFonts w:eastAsia="Times New Roman"/>
                <w:color w:val="000000"/>
                <w:sz w:val="22"/>
                <w:szCs w:val="22"/>
              </w:rPr>
              <w:t>339</w:t>
            </w:r>
          </w:p>
        </w:tc>
        <w:tc>
          <w:tcPr>
            <w:tcW w:w="1126" w:type="dxa"/>
            <w:tcBorders>
              <w:right w:val="single" w:sz="24" w:space="0" w:color="auto"/>
            </w:tcBorders>
            <w:vAlign w:val="center"/>
          </w:tcPr>
          <w:p w14:paraId="5C1B2482" w14:textId="77777777" w:rsidR="00FB5184" w:rsidRPr="004D7E1F" w:rsidRDefault="00FB5184" w:rsidP="006A4182">
            <w:pPr>
              <w:jc w:val="center"/>
              <w:rPr>
                <w:rFonts w:eastAsia="Times New Roman"/>
                <w:sz w:val="22"/>
                <w:szCs w:val="22"/>
              </w:rPr>
            </w:pPr>
            <w:r>
              <w:rPr>
                <w:rFonts w:eastAsia="Times New Roman"/>
                <w:color w:val="000000"/>
                <w:sz w:val="22"/>
                <w:szCs w:val="22"/>
              </w:rPr>
              <w:t>9.36</w:t>
            </w:r>
          </w:p>
        </w:tc>
      </w:tr>
      <w:tr w:rsidR="00FB5184" w14:paraId="04D79BC5" w14:textId="77777777" w:rsidTr="006A4182">
        <w:trPr>
          <w:jc w:val="center"/>
        </w:trPr>
        <w:tc>
          <w:tcPr>
            <w:tcW w:w="1410" w:type="dxa"/>
            <w:vMerge/>
            <w:tcBorders>
              <w:left w:val="single" w:sz="24" w:space="0" w:color="auto"/>
              <w:right w:val="single" w:sz="24" w:space="0" w:color="auto"/>
            </w:tcBorders>
            <w:vAlign w:val="center"/>
          </w:tcPr>
          <w:p w14:paraId="7B326D1E"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89115DA" w14:textId="77777777" w:rsidR="00FB5184" w:rsidRPr="004D7E1F" w:rsidRDefault="00FB5184" w:rsidP="006A4182">
            <w:pPr>
              <w:jc w:val="center"/>
              <w:rPr>
                <w:rFonts w:eastAsia="Times New Roman"/>
                <w:b/>
                <w:sz w:val="22"/>
                <w:szCs w:val="22"/>
              </w:rPr>
            </w:pPr>
            <w:r w:rsidRPr="004D7E1F">
              <w:rPr>
                <w:rFonts w:eastAsia="Times New Roman"/>
                <w:b/>
                <w:sz w:val="22"/>
                <w:szCs w:val="22"/>
              </w:rPr>
              <w:t>IT 4</w:t>
            </w:r>
          </w:p>
        </w:tc>
        <w:tc>
          <w:tcPr>
            <w:tcW w:w="970" w:type="dxa"/>
            <w:tcBorders>
              <w:left w:val="single" w:sz="24" w:space="0" w:color="auto"/>
            </w:tcBorders>
            <w:vAlign w:val="center"/>
          </w:tcPr>
          <w:p w14:paraId="5100331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394</w:t>
            </w:r>
          </w:p>
        </w:tc>
        <w:tc>
          <w:tcPr>
            <w:tcW w:w="920" w:type="dxa"/>
            <w:vAlign w:val="center"/>
          </w:tcPr>
          <w:p w14:paraId="0FB4227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354</w:t>
            </w:r>
          </w:p>
        </w:tc>
        <w:tc>
          <w:tcPr>
            <w:tcW w:w="990" w:type="dxa"/>
            <w:vAlign w:val="center"/>
          </w:tcPr>
          <w:p w14:paraId="0C9A07E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342</w:t>
            </w:r>
          </w:p>
        </w:tc>
        <w:tc>
          <w:tcPr>
            <w:tcW w:w="900" w:type="dxa"/>
            <w:vAlign w:val="center"/>
          </w:tcPr>
          <w:p w14:paraId="0C2E851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363</w:t>
            </w:r>
          </w:p>
        </w:tc>
        <w:tc>
          <w:tcPr>
            <w:tcW w:w="917" w:type="dxa"/>
            <w:tcBorders>
              <w:right w:val="single" w:sz="24" w:space="0" w:color="auto"/>
            </w:tcBorders>
            <w:vAlign w:val="center"/>
          </w:tcPr>
          <w:p w14:paraId="6FB35D4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329</w:t>
            </w:r>
          </w:p>
        </w:tc>
        <w:tc>
          <w:tcPr>
            <w:tcW w:w="1097" w:type="dxa"/>
            <w:tcBorders>
              <w:left w:val="single" w:sz="24" w:space="0" w:color="auto"/>
            </w:tcBorders>
            <w:vAlign w:val="center"/>
          </w:tcPr>
          <w:p w14:paraId="4F0D410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356.4</w:t>
            </w:r>
          </w:p>
        </w:tc>
        <w:tc>
          <w:tcPr>
            <w:tcW w:w="1126" w:type="dxa"/>
            <w:tcBorders>
              <w:right w:val="single" w:sz="24" w:space="0" w:color="auto"/>
            </w:tcBorders>
            <w:vAlign w:val="center"/>
          </w:tcPr>
          <w:p w14:paraId="4A85AA0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9.84</w:t>
            </w:r>
          </w:p>
        </w:tc>
      </w:tr>
      <w:tr w:rsidR="00FB5184" w14:paraId="1373F204" w14:textId="77777777" w:rsidTr="006A4182">
        <w:trPr>
          <w:jc w:val="center"/>
        </w:trPr>
        <w:tc>
          <w:tcPr>
            <w:tcW w:w="1410" w:type="dxa"/>
            <w:vMerge/>
            <w:tcBorders>
              <w:left w:val="single" w:sz="24" w:space="0" w:color="auto"/>
              <w:right w:val="single" w:sz="24" w:space="0" w:color="auto"/>
            </w:tcBorders>
            <w:vAlign w:val="center"/>
          </w:tcPr>
          <w:p w14:paraId="5E7F78E8"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B4E39CA" w14:textId="77777777" w:rsidR="00FB5184" w:rsidRPr="004D7E1F" w:rsidRDefault="00FB5184" w:rsidP="006A4182">
            <w:pPr>
              <w:jc w:val="center"/>
              <w:rPr>
                <w:rFonts w:eastAsia="Times New Roman"/>
                <w:b/>
                <w:sz w:val="22"/>
                <w:szCs w:val="22"/>
              </w:rPr>
            </w:pPr>
            <w:r w:rsidRPr="004D7E1F">
              <w:rPr>
                <w:rFonts w:eastAsia="Times New Roman"/>
                <w:b/>
                <w:sz w:val="22"/>
                <w:szCs w:val="22"/>
              </w:rPr>
              <w:t>IT 5</w:t>
            </w:r>
          </w:p>
        </w:tc>
        <w:tc>
          <w:tcPr>
            <w:tcW w:w="970" w:type="dxa"/>
            <w:tcBorders>
              <w:left w:val="single" w:sz="24" w:space="0" w:color="auto"/>
            </w:tcBorders>
            <w:vAlign w:val="center"/>
          </w:tcPr>
          <w:p w14:paraId="630BEE9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427</w:t>
            </w:r>
          </w:p>
        </w:tc>
        <w:tc>
          <w:tcPr>
            <w:tcW w:w="920" w:type="dxa"/>
            <w:vAlign w:val="center"/>
          </w:tcPr>
          <w:p w14:paraId="5BCD32D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385</w:t>
            </w:r>
          </w:p>
        </w:tc>
        <w:tc>
          <w:tcPr>
            <w:tcW w:w="990" w:type="dxa"/>
            <w:vAlign w:val="center"/>
          </w:tcPr>
          <w:p w14:paraId="6A24DC2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395</w:t>
            </w:r>
          </w:p>
        </w:tc>
        <w:tc>
          <w:tcPr>
            <w:tcW w:w="900" w:type="dxa"/>
            <w:vAlign w:val="center"/>
          </w:tcPr>
          <w:p w14:paraId="231E301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427</w:t>
            </w:r>
          </w:p>
        </w:tc>
        <w:tc>
          <w:tcPr>
            <w:tcW w:w="917" w:type="dxa"/>
            <w:tcBorders>
              <w:right w:val="single" w:sz="24" w:space="0" w:color="auto"/>
            </w:tcBorders>
            <w:vAlign w:val="center"/>
          </w:tcPr>
          <w:p w14:paraId="5827A21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361</w:t>
            </w:r>
          </w:p>
        </w:tc>
        <w:tc>
          <w:tcPr>
            <w:tcW w:w="1097" w:type="dxa"/>
            <w:tcBorders>
              <w:left w:val="single" w:sz="24" w:space="0" w:color="auto"/>
            </w:tcBorders>
            <w:vAlign w:val="center"/>
          </w:tcPr>
          <w:p w14:paraId="038348D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399</w:t>
            </w:r>
          </w:p>
        </w:tc>
        <w:tc>
          <w:tcPr>
            <w:tcW w:w="1126" w:type="dxa"/>
            <w:tcBorders>
              <w:right w:val="single" w:sz="24" w:space="0" w:color="auto"/>
            </w:tcBorders>
            <w:vAlign w:val="center"/>
          </w:tcPr>
          <w:p w14:paraId="5E8E482E" w14:textId="77777777" w:rsidR="00FB5184" w:rsidRPr="004D7E1F" w:rsidRDefault="00FB5184" w:rsidP="006A4182">
            <w:pPr>
              <w:jc w:val="center"/>
              <w:rPr>
                <w:rFonts w:eastAsia="Times New Roman"/>
                <w:sz w:val="22"/>
                <w:szCs w:val="22"/>
              </w:rPr>
            </w:pPr>
            <w:r>
              <w:rPr>
                <w:rFonts w:eastAsia="Times New Roman"/>
                <w:color w:val="000000"/>
                <w:sz w:val="22"/>
                <w:szCs w:val="22"/>
              </w:rPr>
              <w:t>11.36</w:t>
            </w:r>
          </w:p>
        </w:tc>
      </w:tr>
      <w:tr w:rsidR="00FB5184" w14:paraId="65B62D5E" w14:textId="77777777" w:rsidTr="006A4182">
        <w:trPr>
          <w:jc w:val="center"/>
        </w:trPr>
        <w:tc>
          <w:tcPr>
            <w:tcW w:w="1410" w:type="dxa"/>
            <w:vMerge/>
            <w:tcBorders>
              <w:left w:val="single" w:sz="24" w:space="0" w:color="auto"/>
              <w:right w:val="single" w:sz="24" w:space="0" w:color="auto"/>
            </w:tcBorders>
            <w:vAlign w:val="center"/>
          </w:tcPr>
          <w:p w14:paraId="62184D1B"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952F3DA" w14:textId="77777777" w:rsidR="00FB5184" w:rsidRPr="004D7E1F" w:rsidRDefault="00FB5184" w:rsidP="006A4182">
            <w:pPr>
              <w:jc w:val="center"/>
              <w:rPr>
                <w:rFonts w:eastAsia="Times New Roman"/>
                <w:b/>
                <w:sz w:val="22"/>
                <w:szCs w:val="22"/>
              </w:rPr>
            </w:pPr>
            <w:r w:rsidRPr="004D7E1F">
              <w:rPr>
                <w:rFonts w:eastAsia="Times New Roman"/>
                <w:b/>
                <w:sz w:val="22"/>
                <w:szCs w:val="22"/>
              </w:rPr>
              <w:t>IT 6</w:t>
            </w:r>
          </w:p>
        </w:tc>
        <w:tc>
          <w:tcPr>
            <w:tcW w:w="970" w:type="dxa"/>
            <w:tcBorders>
              <w:left w:val="single" w:sz="24" w:space="0" w:color="auto"/>
            </w:tcBorders>
            <w:vAlign w:val="center"/>
          </w:tcPr>
          <w:p w14:paraId="5E61D36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69F6FA4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42EBEE3A"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701EF3A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6E75F33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3E00123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23C8B43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r w:rsidR="00FB5184" w14:paraId="1BB3648B" w14:textId="77777777" w:rsidTr="006A4182">
        <w:trPr>
          <w:jc w:val="center"/>
        </w:trPr>
        <w:tc>
          <w:tcPr>
            <w:tcW w:w="1410" w:type="dxa"/>
            <w:vMerge/>
            <w:tcBorders>
              <w:left w:val="single" w:sz="24" w:space="0" w:color="auto"/>
              <w:right w:val="single" w:sz="24" w:space="0" w:color="auto"/>
            </w:tcBorders>
            <w:vAlign w:val="center"/>
          </w:tcPr>
          <w:p w14:paraId="18F7605E"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6538BB3B" w14:textId="77777777" w:rsidR="00FB5184" w:rsidRPr="004D7E1F" w:rsidRDefault="00FB5184" w:rsidP="006A4182">
            <w:pPr>
              <w:jc w:val="center"/>
              <w:rPr>
                <w:rFonts w:eastAsia="Times New Roman"/>
                <w:b/>
                <w:sz w:val="22"/>
                <w:szCs w:val="22"/>
              </w:rPr>
            </w:pPr>
            <w:r w:rsidRPr="004D7E1F">
              <w:rPr>
                <w:rFonts w:eastAsia="Times New Roman"/>
                <w:b/>
                <w:sz w:val="22"/>
                <w:szCs w:val="22"/>
              </w:rPr>
              <w:t>IT 7</w:t>
            </w:r>
          </w:p>
        </w:tc>
        <w:tc>
          <w:tcPr>
            <w:tcW w:w="970" w:type="dxa"/>
            <w:tcBorders>
              <w:left w:val="single" w:sz="24" w:space="0" w:color="auto"/>
            </w:tcBorders>
            <w:vAlign w:val="center"/>
          </w:tcPr>
          <w:p w14:paraId="4C73B26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0D900FC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6ABB2B5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297BDE0A"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1001E92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3459FD2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7B52347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r w:rsidR="00FB5184" w14:paraId="0EBD635C" w14:textId="77777777" w:rsidTr="006A4182">
        <w:trPr>
          <w:jc w:val="center"/>
        </w:trPr>
        <w:tc>
          <w:tcPr>
            <w:tcW w:w="1410" w:type="dxa"/>
            <w:vMerge/>
            <w:tcBorders>
              <w:left w:val="single" w:sz="24" w:space="0" w:color="auto"/>
              <w:right w:val="single" w:sz="24" w:space="0" w:color="auto"/>
            </w:tcBorders>
            <w:vAlign w:val="center"/>
          </w:tcPr>
          <w:p w14:paraId="4C24DBAC"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D0C31A6" w14:textId="77777777" w:rsidR="00FB5184" w:rsidRPr="004D7E1F" w:rsidRDefault="00FB5184" w:rsidP="006A4182">
            <w:pPr>
              <w:jc w:val="center"/>
              <w:rPr>
                <w:rFonts w:eastAsia="Times New Roman"/>
                <w:b/>
                <w:sz w:val="22"/>
                <w:szCs w:val="22"/>
              </w:rPr>
            </w:pPr>
            <w:r w:rsidRPr="004D7E1F">
              <w:rPr>
                <w:rFonts w:eastAsia="Times New Roman"/>
                <w:b/>
                <w:sz w:val="22"/>
                <w:szCs w:val="22"/>
              </w:rPr>
              <w:t>IT 8</w:t>
            </w:r>
          </w:p>
        </w:tc>
        <w:tc>
          <w:tcPr>
            <w:tcW w:w="970" w:type="dxa"/>
            <w:tcBorders>
              <w:left w:val="single" w:sz="24" w:space="0" w:color="auto"/>
            </w:tcBorders>
            <w:vAlign w:val="center"/>
          </w:tcPr>
          <w:p w14:paraId="17D970D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0BC9CEA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5809B68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07AB6AE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5630D2F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2A195C2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29F09CD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r w:rsidR="00FB5184" w14:paraId="27F390AC"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12997AF2" w14:textId="77777777" w:rsidR="00FB5184" w:rsidRPr="004D7E1F"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250E4412" w14:textId="77777777" w:rsidR="00FB5184" w:rsidRPr="004D7E1F" w:rsidRDefault="00FB5184" w:rsidP="006A4182">
            <w:pPr>
              <w:jc w:val="center"/>
              <w:rPr>
                <w:rFonts w:eastAsia="Times New Roman"/>
                <w:b/>
                <w:sz w:val="22"/>
                <w:szCs w:val="22"/>
              </w:rPr>
            </w:pPr>
            <w:r w:rsidRPr="004D7E1F">
              <w:rPr>
                <w:rFonts w:eastAsia="Times New Roman"/>
                <w:b/>
                <w:sz w:val="22"/>
                <w:szCs w:val="22"/>
              </w:rPr>
              <w:t>IT 9</w:t>
            </w:r>
          </w:p>
        </w:tc>
        <w:tc>
          <w:tcPr>
            <w:tcW w:w="970" w:type="dxa"/>
            <w:tcBorders>
              <w:left w:val="single" w:sz="24" w:space="0" w:color="auto"/>
              <w:bottom w:val="single" w:sz="24" w:space="0" w:color="auto"/>
            </w:tcBorders>
            <w:vAlign w:val="center"/>
          </w:tcPr>
          <w:p w14:paraId="2F563C2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tcBorders>
              <w:bottom w:val="single" w:sz="24" w:space="0" w:color="auto"/>
            </w:tcBorders>
            <w:vAlign w:val="center"/>
          </w:tcPr>
          <w:p w14:paraId="1A4FA22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tcBorders>
              <w:bottom w:val="single" w:sz="24" w:space="0" w:color="auto"/>
            </w:tcBorders>
            <w:vAlign w:val="center"/>
          </w:tcPr>
          <w:p w14:paraId="7C0C8C2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tcBorders>
              <w:bottom w:val="single" w:sz="24" w:space="0" w:color="auto"/>
            </w:tcBorders>
            <w:vAlign w:val="center"/>
          </w:tcPr>
          <w:p w14:paraId="0869BA2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bottom w:val="single" w:sz="24" w:space="0" w:color="auto"/>
              <w:right w:val="single" w:sz="24" w:space="0" w:color="auto"/>
            </w:tcBorders>
            <w:vAlign w:val="center"/>
          </w:tcPr>
          <w:p w14:paraId="5B16C839"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bottom w:val="single" w:sz="24" w:space="0" w:color="auto"/>
            </w:tcBorders>
            <w:vAlign w:val="center"/>
          </w:tcPr>
          <w:p w14:paraId="140C280C"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bottom w:val="single" w:sz="24" w:space="0" w:color="auto"/>
              <w:right w:val="single" w:sz="24" w:space="0" w:color="auto"/>
            </w:tcBorders>
            <w:vAlign w:val="center"/>
          </w:tcPr>
          <w:p w14:paraId="3169191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bl>
    <w:p w14:paraId="4601D4C0" w14:textId="11D83463" w:rsidR="00FB5184" w:rsidRPr="00DD779C" w:rsidRDefault="00FB5184" w:rsidP="00FB5184">
      <w:pPr>
        <w:pStyle w:val="ListParagraph"/>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Table A.1: 0% (control) Senescent Results</w:t>
      </w:r>
    </w:p>
    <w:p w14:paraId="4F4BA16A" w14:textId="77777777" w:rsidR="00FB5184" w:rsidRDefault="00FB5184" w:rsidP="00FB5184">
      <w:pPr>
        <w:pStyle w:val="ListParagraph"/>
        <w:ind w:left="360"/>
        <w:rPr>
          <w:rFonts w:ascii="Times New Roman" w:eastAsia="Times New Roman" w:hAnsi="Times New Roman" w:cs="Times New Roman"/>
          <w:b/>
          <w:sz w:val="22"/>
          <w:szCs w:val="22"/>
        </w:rPr>
      </w:pP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26949762"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237C4D48"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72AD7A9A"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04454FAC"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720E3859"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1C67E244"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2D80578E"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2FABAAF8"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7CAB166"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660496EE"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591F127C"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1814F9B6"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77BC8CB6"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176F1AE8" w14:textId="77777777" w:rsidR="00FB5184" w:rsidRDefault="00FB5184" w:rsidP="006A4182">
            <w:pPr>
              <w:jc w:val="center"/>
              <w:rPr>
                <w:rFonts w:eastAsia="Times New Roman"/>
                <w:b/>
                <w:sz w:val="22"/>
                <w:szCs w:val="22"/>
              </w:rPr>
            </w:pPr>
          </w:p>
        </w:tc>
      </w:tr>
      <w:tr w:rsidR="00FB5184" w14:paraId="4CA0C8DC"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58601614"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793BF320" w14:textId="77777777" w:rsidR="00FB5184" w:rsidRPr="00830EE5" w:rsidRDefault="00FB5184" w:rsidP="006A4182">
            <w:pPr>
              <w:jc w:val="center"/>
              <w:rPr>
                <w:rFonts w:eastAsia="Times New Roman"/>
                <w:sz w:val="22"/>
                <w:szCs w:val="22"/>
              </w:rPr>
            </w:pPr>
            <w:r w:rsidRPr="00830EE5">
              <w:rPr>
                <w:rFonts w:eastAsia="Times New Roman"/>
                <w:sz w:val="22"/>
                <w:szCs w:val="22"/>
              </w:rPr>
              <w:t>2.9</w:t>
            </w:r>
          </w:p>
        </w:tc>
        <w:tc>
          <w:tcPr>
            <w:tcW w:w="920" w:type="dxa"/>
            <w:tcBorders>
              <w:top w:val="single" w:sz="24" w:space="0" w:color="auto"/>
            </w:tcBorders>
            <w:vAlign w:val="center"/>
          </w:tcPr>
          <w:p w14:paraId="0BEB081E" w14:textId="77777777" w:rsidR="00FB5184" w:rsidRPr="00830EE5" w:rsidRDefault="00FB5184" w:rsidP="006A4182">
            <w:pPr>
              <w:jc w:val="center"/>
              <w:rPr>
                <w:rFonts w:eastAsia="Times New Roman"/>
                <w:sz w:val="22"/>
                <w:szCs w:val="22"/>
              </w:rPr>
            </w:pPr>
            <w:r>
              <w:rPr>
                <w:rFonts w:eastAsia="Times New Roman"/>
                <w:sz w:val="22"/>
                <w:szCs w:val="22"/>
              </w:rPr>
              <w:t>2.9</w:t>
            </w:r>
          </w:p>
        </w:tc>
        <w:tc>
          <w:tcPr>
            <w:tcW w:w="990" w:type="dxa"/>
            <w:tcBorders>
              <w:top w:val="single" w:sz="24" w:space="0" w:color="auto"/>
            </w:tcBorders>
            <w:vAlign w:val="center"/>
          </w:tcPr>
          <w:p w14:paraId="52A3132E" w14:textId="77777777" w:rsidR="00FB5184" w:rsidRPr="00830EE5" w:rsidRDefault="00FB5184" w:rsidP="006A4182">
            <w:pPr>
              <w:jc w:val="center"/>
              <w:rPr>
                <w:rFonts w:eastAsia="Times New Roman"/>
                <w:sz w:val="22"/>
                <w:szCs w:val="22"/>
              </w:rPr>
            </w:pPr>
            <w:r>
              <w:rPr>
                <w:rFonts w:eastAsia="Times New Roman"/>
                <w:sz w:val="22"/>
                <w:szCs w:val="22"/>
              </w:rPr>
              <w:t>2.6</w:t>
            </w:r>
          </w:p>
        </w:tc>
        <w:tc>
          <w:tcPr>
            <w:tcW w:w="900" w:type="dxa"/>
            <w:tcBorders>
              <w:top w:val="single" w:sz="24" w:space="0" w:color="auto"/>
            </w:tcBorders>
            <w:vAlign w:val="center"/>
          </w:tcPr>
          <w:p w14:paraId="5523B2F6" w14:textId="77777777" w:rsidR="00FB5184" w:rsidRPr="00830EE5" w:rsidRDefault="00FB5184" w:rsidP="006A4182">
            <w:pPr>
              <w:jc w:val="center"/>
              <w:rPr>
                <w:rFonts w:eastAsia="Times New Roman"/>
                <w:sz w:val="22"/>
                <w:szCs w:val="22"/>
              </w:rPr>
            </w:pPr>
            <w:r>
              <w:rPr>
                <w:rFonts w:eastAsia="Times New Roman"/>
                <w:sz w:val="22"/>
                <w:szCs w:val="22"/>
              </w:rPr>
              <w:t>2.7</w:t>
            </w:r>
          </w:p>
        </w:tc>
        <w:tc>
          <w:tcPr>
            <w:tcW w:w="917" w:type="dxa"/>
            <w:tcBorders>
              <w:top w:val="single" w:sz="24" w:space="0" w:color="auto"/>
              <w:right w:val="single" w:sz="24" w:space="0" w:color="auto"/>
            </w:tcBorders>
            <w:vAlign w:val="center"/>
          </w:tcPr>
          <w:p w14:paraId="55956CBF" w14:textId="77777777" w:rsidR="00FB5184" w:rsidRPr="00830EE5" w:rsidRDefault="00FB5184" w:rsidP="006A4182">
            <w:pPr>
              <w:jc w:val="center"/>
              <w:rPr>
                <w:rFonts w:eastAsia="Times New Roman"/>
                <w:sz w:val="22"/>
                <w:szCs w:val="22"/>
              </w:rPr>
            </w:pPr>
            <w:r>
              <w:rPr>
                <w:rFonts w:eastAsia="Times New Roman"/>
                <w:sz w:val="22"/>
                <w:szCs w:val="22"/>
              </w:rPr>
              <w:t>2.6</w:t>
            </w:r>
          </w:p>
        </w:tc>
        <w:tc>
          <w:tcPr>
            <w:tcW w:w="1097" w:type="dxa"/>
            <w:tcBorders>
              <w:top w:val="single" w:sz="24" w:space="0" w:color="auto"/>
              <w:left w:val="single" w:sz="24" w:space="0" w:color="auto"/>
            </w:tcBorders>
            <w:vAlign w:val="center"/>
          </w:tcPr>
          <w:p w14:paraId="6079AC02" w14:textId="77777777" w:rsidR="00FB5184" w:rsidRPr="00830EE5" w:rsidRDefault="00FB5184" w:rsidP="006A4182">
            <w:pPr>
              <w:jc w:val="center"/>
              <w:rPr>
                <w:rFonts w:eastAsia="Times New Roman"/>
                <w:sz w:val="22"/>
                <w:szCs w:val="22"/>
              </w:rPr>
            </w:pPr>
            <w:r>
              <w:rPr>
                <w:rFonts w:eastAsia="Times New Roman"/>
                <w:sz w:val="22"/>
                <w:szCs w:val="22"/>
              </w:rPr>
              <w:t>2.74</w:t>
            </w:r>
          </w:p>
        </w:tc>
        <w:tc>
          <w:tcPr>
            <w:tcW w:w="1126" w:type="dxa"/>
            <w:tcBorders>
              <w:top w:val="single" w:sz="24" w:space="0" w:color="auto"/>
              <w:right w:val="single" w:sz="24" w:space="0" w:color="auto"/>
            </w:tcBorders>
            <w:vAlign w:val="center"/>
          </w:tcPr>
          <w:p w14:paraId="36C8B3A6" w14:textId="77777777" w:rsidR="00FB5184" w:rsidRPr="00830EE5" w:rsidRDefault="00FB5184" w:rsidP="006A4182">
            <w:pPr>
              <w:jc w:val="center"/>
              <w:rPr>
                <w:rFonts w:eastAsia="Times New Roman"/>
                <w:sz w:val="22"/>
                <w:szCs w:val="22"/>
              </w:rPr>
            </w:pPr>
            <w:r>
              <w:rPr>
                <w:rFonts w:eastAsia="Times New Roman"/>
                <w:sz w:val="22"/>
                <w:szCs w:val="22"/>
              </w:rPr>
              <w:t>0.06</w:t>
            </w:r>
          </w:p>
        </w:tc>
      </w:tr>
      <w:tr w:rsidR="00FB5184" w14:paraId="5E10E0DC"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4F468CCB"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60941EA9"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20" w:type="dxa"/>
            <w:tcBorders>
              <w:bottom w:val="single" w:sz="24" w:space="0" w:color="auto"/>
            </w:tcBorders>
            <w:vAlign w:val="center"/>
          </w:tcPr>
          <w:p w14:paraId="2D692E36"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90" w:type="dxa"/>
            <w:tcBorders>
              <w:bottom w:val="single" w:sz="24" w:space="0" w:color="auto"/>
            </w:tcBorders>
            <w:vAlign w:val="center"/>
          </w:tcPr>
          <w:p w14:paraId="371E87EA"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00" w:type="dxa"/>
            <w:tcBorders>
              <w:bottom w:val="single" w:sz="24" w:space="0" w:color="auto"/>
            </w:tcBorders>
            <w:vAlign w:val="center"/>
          </w:tcPr>
          <w:p w14:paraId="2950DBA0"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17" w:type="dxa"/>
            <w:tcBorders>
              <w:bottom w:val="single" w:sz="24" w:space="0" w:color="auto"/>
              <w:right w:val="single" w:sz="24" w:space="0" w:color="auto"/>
            </w:tcBorders>
            <w:vAlign w:val="center"/>
          </w:tcPr>
          <w:p w14:paraId="1E0644C5" w14:textId="77777777" w:rsidR="00FB5184" w:rsidRPr="00830EE5" w:rsidRDefault="00FB5184" w:rsidP="006A4182">
            <w:pPr>
              <w:jc w:val="center"/>
              <w:rPr>
                <w:rFonts w:eastAsia="Times New Roman"/>
                <w:sz w:val="22"/>
                <w:szCs w:val="22"/>
              </w:rPr>
            </w:pPr>
            <w:r>
              <w:rPr>
                <w:rFonts w:eastAsia="Times New Roman"/>
                <w:sz w:val="22"/>
                <w:szCs w:val="22"/>
              </w:rPr>
              <w:t>30</w:t>
            </w:r>
          </w:p>
        </w:tc>
        <w:tc>
          <w:tcPr>
            <w:tcW w:w="1097" w:type="dxa"/>
            <w:tcBorders>
              <w:left w:val="single" w:sz="24" w:space="0" w:color="auto"/>
              <w:bottom w:val="single" w:sz="24" w:space="0" w:color="auto"/>
            </w:tcBorders>
            <w:vAlign w:val="center"/>
          </w:tcPr>
          <w:p w14:paraId="71890385" w14:textId="77777777" w:rsidR="00FB5184" w:rsidRPr="00830EE5" w:rsidRDefault="00FB5184" w:rsidP="006A4182">
            <w:pPr>
              <w:jc w:val="center"/>
              <w:rPr>
                <w:rFonts w:eastAsia="Times New Roman"/>
                <w:sz w:val="22"/>
                <w:szCs w:val="22"/>
              </w:rPr>
            </w:pPr>
            <w:r>
              <w:rPr>
                <w:rFonts w:eastAsia="Times New Roman"/>
                <w:sz w:val="22"/>
                <w:szCs w:val="22"/>
              </w:rPr>
              <w:t>34.8</w:t>
            </w:r>
          </w:p>
        </w:tc>
        <w:tc>
          <w:tcPr>
            <w:tcW w:w="1126" w:type="dxa"/>
            <w:tcBorders>
              <w:bottom w:val="single" w:sz="24" w:space="0" w:color="auto"/>
              <w:right w:val="single" w:sz="24" w:space="0" w:color="auto"/>
            </w:tcBorders>
            <w:vAlign w:val="center"/>
          </w:tcPr>
          <w:p w14:paraId="3058E9DF" w14:textId="77777777" w:rsidR="00FB5184" w:rsidRPr="00830EE5" w:rsidRDefault="00FB5184" w:rsidP="006A4182">
            <w:pPr>
              <w:jc w:val="center"/>
              <w:rPr>
                <w:rFonts w:eastAsia="Times New Roman"/>
                <w:sz w:val="22"/>
                <w:szCs w:val="22"/>
              </w:rPr>
            </w:pPr>
            <w:r>
              <w:rPr>
                <w:rFonts w:eastAsia="Times New Roman"/>
                <w:sz w:val="22"/>
                <w:szCs w:val="22"/>
              </w:rPr>
              <w:t>1.07</w:t>
            </w:r>
          </w:p>
        </w:tc>
      </w:tr>
      <w:tr w:rsidR="00FB5184" w14:paraId="4EEE4A62"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488F3163"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38667829"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4E1C8487" w14:textId="77777777" w:rsidR="00FB5184" w:rsidRPr="00830EE5" w:rsidRDefault="00FB5184" w:rsidP="006A4182">
            <w:pPr>
              <w:jc w:val="center"/>
              <w:rPr>
                <w:rFonts w:eastAsia="Times New Roman"/>
                <w:sz w:val="22"/>
                <w:szCs w:val="22"/>
              </w:rPr>
            </w:pPr>
            <w:r>
              <w:rPr>
                <w:rFonts w:eastAsia="Times New Roman"/>
                <w:sz w:val="22"/>
                <w:szCs w:val="22"/>
              </w:rPr>
              <w:t>140</w:t>
            </w:r>
          </w:p>
        </w:tc>
        <w:tc>
          <w:tcPr>
            <w:tcW w:w="920" w:type="dxa"/>
            <w:tcBorders>
              <w:top w:val="single" w:sz="24" w:space="0" w:color="auto"/>
            </w:tcBorders>
            <w:vAlign w:val="center"/>
          </w:tcPr>
          <w:p w14:paraId="3714FB65" w14:textId="77777777" w:rsidR="00FB5184" w:rsidRPr="00830EE5" w:rsidRDefault="00FB5184" w:rsidP="006A4182">
            <w:pPr>
              <w:jc w:val="center"/>
              <w:rPr>
                <w:rFonts w:eastAsia="Times New Roman"/>
                <w:sz w:val="22"/>
                <w:szCs w:val="22"/>
              </w:rPr>
            </w:pPr>
            <w:r>
              <w:rPr>
                <w:rFonts w:eastAsia="Times New Roman"/>
                <w:sz w:val="22"/>
                <w:szCs w:val="22"/>
              </w:rPr>
              <w:t>112</w:t>
            </w:r>
          </w:p>
        </w:tc>
        <w:tc>
          <w:tcPr>
            <w:tcW w:w="990" w:type="dxa"/>
            <w:tcBorders>
              <w:top w:val="single" w:sz="24" w:space="0" w:color="auto"/>
            </w:tcBorders>
            <w:vAlign w:val="center"/>
          </w:tcPr>
          <w:p w14:paraId="3AFD2F0D" w14:textId="77777777" w:rsidR="00FB5184" w:rsidRPr="00830EE5" w:rsidRDefault="00FB5184" w:rsidP="006A4182">
            <w:pPr>
              <w:jc w:val="center"/>
              <w:rPr>
                <w:rFonts w:eastAsia="Times New Roman"/>
                <w:sz w:val="22"/>
                <w:szCs w:val="22"/>
              </w:rPr>
            </w:pPr>
            <w:r>
              <w:rPr>
                <w:rFonts w:eastAsia="Times New Roman"/>
                <w:sz w:val="22"/>
                <w:szCs w:val="22"/>
              </w:rPr>
              <w:t>119</w:t>
            </w:r>
          </w:p>
        </w:tc>
        <w:tc>
          <w:tcPr>
            <w:tcW w:w="900" w:type="dxa"/>
            <w:tcBorders>
              <w:top w:val="single" w:sz="24" w:space="0" w:color="auto"/>
            </w:tcBorders>
            <w:vAlign w:val="center"/>
          </w:tcPr>
          <w:p w14:paraId="1E02EC01" w14:textId="77777777" w:rsidR="00FB5184" w:rsidRPr="00830EE5" w:rsidRDefault="00FB5184" w:rsidP="006A4182">
            <w:pPr>
              <w:jc w:val="center"/>
              <w:rPr>
                <w:rFonts w:eastAsia="Times New Roman"/>
                <w:sz w:val="22"/>
                <w:szCs w:val="22"/>
              </w:rPr>
            </w:pPr>
            <w:r>
              <w:rPr>
                <w:rFonts w:eastAsia="Times New Roman"/>
                <w:sz w:val="22"/>
                <w:szCs w:val="22"/>
              </w:rPr>
              <w:t>130</w:t>
            </w:r>
          </w:p>
        </w:tc>
        <w:tc>
          <w:tcPr>
            <w:tcW w:w="917" w:type="dxa"/>
            <w:tcBorders>
              <w:top w:val="single" w:sz="24" w:space="0" w:color="auto"/>
              <w:right w:val="single" w:sz="24" w:space="0" w:color="auto"/>
            </w:tcBorders>
            <w:vAlign w:val="center"/>
          </w:tcPr>
          <w:p w14:paraId="71249383" w14:textId="77777777" w:rsidR="00FB5184" w:rsidRPr="00830EE5" w:rsidRDefault="00FB5184" w:rsidP="006A4182">
            <w:pPr>
              <w:jc w:val="center"/>
              <w:rPr>
                <w:rFonts w:eastAsia="Times New Roman"/>
                <w:sz w:val="22"/>
                <w:szCs w:val="22"/>
              </w:rPr>
            </w:pPr>
            <w:r>
              <w:rPr>
                <w:rFonts w:eastAsia="Times New Roman"/>
                <w:sz w:val="22"/>
                <w:szCs w:val="22"/>
              </w:rPr>
              <w:t>159</w:t>
            </w:r>
          </w:p>
        </w:tc>
        <w:tc>
          <w:tcPr>
            <w:tcW w:w="1097" w:type="dxa"/>
            <w:tcBorders>
              <w:top w:val="single" w:sz="24" w:space="0" w:color="auto"/>
              <w:left w:val="single" w:sz="24" w:space="0" w:color="auto"/>
            </w:tcBorders>
            <w:vAlign w:val="center"/>
          </w:tcPr>
          <w:p w14:paraId="233C0ECA" w14:textId="77777777" w:rsidR="00FB5184" w:rsidRPr="00830EE5" w:rsidRDefault="00FB5184" w:rsidP="006A4182">
            <w:pPr>
              <w:jc w:val="center"/>
              <w:rPr>
                <w:rFonts w:eastAsia="Times New Roman"/>
                <w:sz w:val="22"/>
                <w:szCs w:val="22"/>
              </w:rPr>
            </w:pPr>
            <w:r>
              <w:rPr>
                <w:rFonts w:eastAsia="Times New Roman"/>
                <w:sz w:val="22"/>
                <w:szCs w:val="22"/>
              </w:rPr>
              <w:t>132</w:t>
            </w:r>
          </w:p>
        </w:tc>
        <w:tc>
          <w:tcPr>
            <w:tcW w:w="1126" w:type="dxa"/>
            <w:tcBorders>
              <w:top w:val="single" w:sz="24" w:space="0" w:color="auto"/>
              <w:right w:val="single" w:sz="24" w:space="0" w:color="auto"/>
            </w:tcBorders>
            <w:vAlign w:val="center"/>
          </w:tcPr>
          <w:p w14:paraId="52101B25" w14:textId="77777777" w:rsidR="00FB5184" w:rsidRPr="00830EE5" w:rsidRDefault="00FB5184" w:rsidP="006A4182">
            <w:pPr>
              <w:jc w:val="center"/>
              <w:rPr>
                <w:rFonts w:eastAsia="Times New Roman"/>
                <w:sz w:val="22"/>
                <w:szCs w:val="22"/>
              </w:rPr>
            </w:pPr>
            <w:r>
              <w:rPr>
                <w:rFonts w:eastAsia="Times New Roman"/>
                <w:sz w:val="22"/>
                <w:szCs w:val="22"/>
              </w:rPr>
              <w:t>7.39</w:t>
            </w:r>
          </w:p>
        </w:tc>
      </w:tr>
      <w:tr w:rsidR="00FB5184" w14:paraId="0D838817" w14:textId="77777777" w:rsidTr="006A4182">
        <w:trPr>
          <w:jc w:val="center"/>
        </w:trPr>
        <w:tc>
          <w:tcPr>
            <w:tcW w:w="1410" w:type="dxa"/>
            <w:vMerge/>
            <w:tcBorders>
              <w:left w:val="single" w:sz="24" w:space="0" w:color="auto"/>
              <w:right w:val="single" w:sz="24" w:space="0" w:color="auto"/>
            </w:tcBorders>
            <w:vAlign w:val="center"/>
          </w:tcPr>
          <w:p w14:paraId="26A879AE"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850C727"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3DF4ECD3" w14:textId="77777777" w:rsidR="00FB5184" w:rsidRPr="00830EE5" w:rsidRDefault="00FB5184" w:rsidP="006A4182">
            <w:pPr>
              <w:jc w:val="center"/>
              <w:rPr>
                <w:rFonts w:eastAsia="Times New Roman"/>
                <w:sz w:val="22"/>
                <w:szCs w:val="22"/>
              </w:rPr>
            </w:pPr>
            <w:r>
              <w:rPr>
                <w:rFonts w:eastAsia="Times New Roman"/>
                <w:sz w:val="22"/>
                <w:szCs w:val="22"/>
              </w:rPr>
              <w:t>209</w:t>
            </w:r>
          </w:p>
        </w:tc>
        <w:tc>
          <w:tcPr>
            <w:tcW w:w="920" w:type="dxa"/>
            <w:vAlign w:val="center"/>
          </w:tcPr>
          <w:p w14:paraId="782E2354" w14:textId="77777777" w:rsidR="00FB5184" w:rsidRPr="00830EE5" w:rsidRDefault="00FB5184" w:rsidP="006A4182">
            <w:pPr>
              <w:jc w:val="center"/>
              <w:rPr>
                <w:rFonts w:eastAsia="Times New Roman"/>
                <w:sz w:val="22"/>
                <w:szCs w:val="22"/>
              </w:rPr>
            </w:pPr>
            <w:r>
              <w:rPr>
                <w:rFonts w:eastAsia="Times New Roman"/>
                <w:sz w:val="22"/>
                <w:szCs w:val="22"/>
              </w:rPr>
              <w:t>149</w:t>
            </w:r>
          </w:p>
        </w:tc>
        <w:tc>
          <w:tcPr>
            <w:tcW w:w="990" w:type="dxa"/>
            <w:vAlign w:val="center"/>
          </w:tcPr>
          <w:p w14:paraId="1D0E5510" w14:textId="77777777" w:rsidR="00FB5184" w:rsidRPr="00830EE5" w:rsidRDefault="00FB5184" w:rsidP="006A4182">
            <w:pPr>
              <w:jc w:val="center"/>
              <w:rPr>
                <w:rFonts w:eastAsia="Times New Roman"/>
                <w:sz w:val="22"/>
                <w:szCs w:val="22"/>
              </w:rPr>
            </w:pPr>
            <w:r>
              <w:rPr>
                <w:rFonts w:eastAsia="Times New Roman"/>
                <w:sz w:val="22"/>
                <w:szCs w:val="22"/>
              </w:rPr>
              <w:t>175</w:t>
            </w:r>
          </w:p>
        </w:tc>
        <w:tc>
          <w:tcPr>
            <w:tcW w:w="900" w:type="dxa"/>
            <w:vAlign w:val="center"/>
          </w:tcPr>
          <w:p w14:paraId="49E210EB" w14:textId="77777777" w:rsidR="00FB5184" w:rsidRPr="00830EE5" w:rsidRDefault="00FB5184" w:rsidP="006A4182">
            <w:pPr>
              <w:jc w:val="center"/>
              <w:rPr>
                <w:rFonts w:eastAsia="Times New Roman"/>
                <w:sz w:val="22"/>
                <w:szCs w:val="22"/>
              </w:rPr>
            </w:pPr>
            <w:r>
              <w:rPr>
                <w:rFonts w:eastAsia="Times New Roman"/>
                <w:sz w:val="22"/>
                <w:szCs w:val="22"/>
              </w:rPr>
              <w:t>168</w:t>
            </w:r>
          </w:p>
        </w:tc>
        <w:tc>
          <w:tcPr>
            <w:tcW w:w="917" w:type="dxa"/>
            <w:tcBorders>
              <w:right w:val="single" w:sz="24" w:space="0" w:color="auto"/>
            </w:tcBorders>
            <w:vAlign w:val="center"/>
          </w:tcPr>
          <w:p w14:paraId="00AFD381" w14:textId="77777777" w:rsidR="00FB5184" w:rsidRPr="00830EE5" w:rsidRDefault="00FB5184" w:rsidP="006A4182">
            <w:pPr>
              <w:jc w:val="center"/>
              <w:rPr>
                <w:rFonts w:eastAsia="Times New Roman"/>
                <w:sz w:val="22"/>
                <w:szCs w:val="22"/>
              </w:rPr>
            </w:pPr>
            <w:r>
              <w:rPr>
                <w:rFonts w:eastAsia="Times New Roman"/>
                <w:sz w:val="22"/>
                <w:szCs w:val="22"/>
              </w:rPr>
              <w:t>191</w:t>
            </w:r>
          </w:p>
        </w:tc>
        <w:tc>
          <w:tcPr>
            <w:tcW w:w="1097" w:type="dxa"/>
            <w:tcBorders>
              <w:left w:val="single" w:sz="24" w:space="0" w:color="auto"/>
            </w:tcBorders>
            <w:vAlign w:val="center"/>
          </w:tcPr>
          <w:p w14:paraId="74519DF4" w14:textId="77777777" w:rsidR="00FB5184" w:rsidRPr="00830EE5" w:rsidRDefault="00FB5184" w:rsidP="006A4182">
            <w:pPr>
              <w:jc w:val="center"/>
              <w:rPr>
                <w:rFonts w:eastAsia="Times New Roman"/>
                <w:sz w:val="22"/>
                <w:szCs w:val="22"/>
              </w:rPr>
            </w:pPr>
            <w:r>
              <w:rPr>
                <w:rFonts w:eastAsia="Times New Roman"/>
                <w:sz w:val="22"/>
                <w:szCs w:val="22"/>
              </w:rPr>
              <w:t>178.4</w:t>
            </w:r>
          </w:p>
        </w:tc>
        <w:tc>
          <w:tcPr>
            <w:tcW w:w="1126" w:type="dxa"/>
            <w:tcBorders>
              <w:right w:val="single" w:sz="24" w:space="0" w:color="auto"/>
            </w:tcBorders>
            <w:vAlign w:val="center"/>
          </w:tcPr>
          <w:p w14:paraId="7A258C47" w14:textId="77777777" w:rsidR="00FB5184" w:rsidRPr="00830EE5" w:rsidRDefault="00FB5184" w:rsidP="006A4182">
            <w:pPr>
              <w:jc w:val="center"/>
              <w:rPr>
                <w:rFonts w:eastAsia="Times New Roman"/>
                <w:sz w:val="22"/>
                <w:szCs w:val="22"/>
              </w:rPr>
            </w:pPr>
            <w:r>
              <w:rPr>
                <w:rFonts w:eastAsia="Times New Roman"/>
                <w:sz w:val="22"/>
                <w:szCs w:val="22"/>
              </w:rPr>
              <w:t>9.12</w:t>
            </w:r>
          </w:p>
        </w:tc>
      </w:tr>
      <w:tr w:rsidR="00FB5184" w14:paraId="2FFF3091" w14:textId="77777777" w:rsidTr="006A4182">
        <w:trPr>
          <w:jc w:val="center"/>
        </w:trPr>
        <w:tc>
          <w:tcPr>
            <w:tcW w:w="1410" w:type="dxa"/>
            <w:vMerge/>
            <w:tcBorders>
              <w:left w:val="single" w:sz="24" w:space="0" w:color="auto"/>
              <w:right w:val="single" w:sz="24" w:space="0" w:color="auto"/>
            </w:tcBorders>
            <w:vAlign w:val="center"/>
          </w:tcPr>
          <w:p w14:paraId="0A089D6B"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78BDB28"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1B63335F" w14:textId="77777777" w:rsidR="00FB5184" w:rsidRPr="00830EE5" w:rsidRDefault="00FB5184" w:rsidP="006A4182">
            <w:pPr>
              <w:jc w:val="center"/>
              <w:rPr>
                <w:rFonts w:eastAsia="Times New Roman"/>
                <w:sz w:val="22"/>
                <w:szCs w:val="22"/>
              </w:rPr>
            </w:pPr>
            <w:r>
              <w:rPr>
                <w:rFonts w:eastAsia="Times New Roman"/>
                <w:sz w:val="22"/>
                <w:szCs w:val="22"/>
              </w:rPr>
              <w:t>250</w:t>
            </w:r>
          </w:p>
        </w:tc>
        <w:tc>
          <w:tcPr>
            <w:tcW w:w="920" w:type="dxa"/>
            <w:vAlign w:val="center"/>
          </w:tcPr>
          <w:p w14:paraId="47B692F0" w14:textId="77777777" w:rsidR="00FB5184" w:rsidRPr="00830EE5" w:rsidRDefault="00FB5184" w:rsidP="006A4182">
            <w:pPr>
              <w:jc w:val="center"/>
              <w:rPr>
                <w:rFonts w:eastAsia="Times New Roman"/>
                <w:sz w:val="22"/>
                <w:szCs w:val="22"/>
              </w:rPr>
            </w:pPr>
            <w:r>
              <w:rPr>
                <w:rFonts w:eastAsia="Times New Roman"/>
                <w:sz w:val="22"/>
                <w:szCs w:val="22"/>
              </w:rPr>
              <w:t>194</w:t>
            </w:r>
          </w:p>
        </w:tc>
        <w:tc>
          <w:tcPr>
            <w:tcW w:w="990" w:type="dxa"/>
            <w:vAlign w:val="center"/>
          </w:tcPr>
          <w:p w14:paraId="422FC958" w14:textId="77777777" w:rsidR="00FB5184" w:rsidRPr="00830EE5" w:rsidRDefault="00FB5184" w:rsidP="006A4182">
            <w:pPr>
              <w:jc w:val="center"/>
              <w:rPr>
                <w:rFonts w:eastAsia="Times New Roman"/>
                <w:sz w:val="22"/>
                <w:szCs w:val="22"/>
              </w:rPr>
            </w:pPr>
            <w:r>
              <w:rPr>
                <w:rFonts w:eastAsia="Times New Roman"/>
                <w:sz w:val="22"/>
                <w:szCs w:val="22"/>
              </w:rPr>
              <w:t>225</w:t>
            </w:r>
          </w:p>
        </w:tc>
        <w:tc>
          <w:tcPr>
            <w:tcW w:w="900" w:type="dxa"/>
            <w:vAlign w:val="center"/>
          </w:tcPr>
          <w:p w14:paraId="3E4C0BBC" w14:textId="77777777" w:rsidR="00FB5184" w:rsidRPr="00830EE5" w:rsidRDefault="00FB5184" w:rsidP="006A4182">
            <w:pPr>
              <w:jc w:val="center"/>
              <w:rPr>
                <w:rFonts w:eastAsia="Times New Roman"/>
                <w:sz w:val="22"/>
                <w:szCs w:val="22"/>
              </w:rPr>
            </w:pPr>
            <w:r>
              <w:rPr>
                <w:rFonts w:eastAsia="Times New Roman"/>
                <w:sz w:val="22"/>
                <w:szCs w:val="22"/>
              </w:rPr>
              <w:t>216</w:t>
            </w:r>
          </w:p>
        </w:tc>
        <w:tc>
          <w:tcPr>
            <w:tcW w:w="917" w:type="dxa"/>
            <w:tcBorders>
              <w:right w:val="single" w:sz="24" w:space="0" w:color="auto"/>
            </w:tcBorders>
            <w:vAlign w:val="center"/>
          </w:tcPr>
          <w:p w14:paraId="066B122D" w14:textId="77777777" w:rsidR="00FB5184" w:rsidRPr="00830EE5" w:rsidRDefault="00FB5184" w:rsidP="006A4182">
            <w:pPr>
              <w:jc w:val="center"/>
              <w:rPr>
                <w:rFonts w:eastAsia="Times New Roman"/>
                <w:sz w:val="22"/>
                <w:szCs w:val="22"/>
              </w:rPr>
            </w:pPr>
            <w:r>
              <w:rPr>
                <w:rFonts w:eastAsia="Times New Roman"/>
                <w:sz w:val="22"/>
                <w:szCs w:val="22"/>
              </w:rPr>
              <w:t>250</w:t>
            </w:r>
          </w:p>
        </w:tc>
        <w:tc>
          <w:tcPr>
            <w:tcW w:w="1097" w:type="dxa"/>
            <w:tcBorders>
              <w:left w:val="single" w:sz="24" w:space="0" w:color="auto"/>
            </w:tcBorders>
            <w:vAlign w:val="center"/>
          </w:tcPr>
          <w:p w14:paraId="54A50AE2" w14:textId="77777777" w:rsidR="00FB5184" w:rsidRPr="00830EE5" w:rsidRDefault="00FB5184" w:rsidP="006A4182">
            <w:pPr>
              <w:jc w:val="center"/>
              <w:rPr>
                <w:rFonts w:eastAsia="Times New Roman"/>
                <w:sz w:val="22"/>
                <w:szCs w:val="22"/>
              </w:rPr>
            </w:pPr>
            <w:r>
              <w:rPr>
                <w:rFonts w:eastAsia="Times New Roman"/>
                <w:sz w:val="22"/>
                <w:szCs w:val="22"/>
              </w:rPr>
              <w:t>227</w:t>
            </w:r>
          </w:p>
        </w:tc>
        <w:tc>
          <w:tcPr>
            <w:tcW w:w="1126" w:type="dxa"/>
            <w:tcBorders>
              <w:right w:val="single" w:sz="24" w:space="0" w:color="auto"/>
            </w:tcBorders>
            <w:vAlign w:val="center"/>
          </w:tcPr>
          <w:p w14:paraId="5A9F6554" w14:textId="77777777" w:rsidR="00FB5184" w:rsidRPr="00830EE5" w:rsidRDefault="00FB5184" w:rsidP="006A4182">
            <w:pPr>
              <w:jc w:val="center"/>
              <w:rPr>
                <w:rFonts w:eastAsia="Times New Roman"/>
                <w:sz w:val="22"/>
                <w:szCs w:val="22"/>
              </w:rPr>
            </w:pPr>
            <w:r>
              <w:rPr>
                <w:rFonts w:eastAsia="Times New Roman"/>
                <w:sz w:val="22"/>
                <w:szCs w:val="22"/>
              </w:rPr>
              <w:t>9.53</w:t>
            </w:r>
          </w:p>
        </w:tc>
      </w:tr>
      <w:tr w:rsidR="00FB5184" w14:paraId="6D2BF177" w14:textId="77777777" w:rsidTr="006A4182">
        <w:trPr>
          <w:jc w:val="center"/>
        </w:trPr>
        <w:tc>
          <w:tcPr>
            <w:tcW w:w="1410" w:type="dxa"/>
            <w:vMerge/>
            <w:tcBorders>
              <w:left w:val="single" w:sz="24" w:space="0" w:color="auto"/>
              <w:right w:val="single" w:sz="24" w:space="0" w:color="auto"/>
            </w:tcBorders>
            <w:vAlign w:val="center"/>
          </w:tcPr>
          <w:p w14:paraId="6BF6F77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C80E420"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77BC9389" w14:textId="77777777" w:rsidR="00FB5184" w:rsidRPr="00830EE5" w:rsidRDefault="00FB5184" w:rsidP="006A4182">
            <w:pPr>
              <w:jc w:val="center"/>
              <w:rPr>
                <w:rFonts w:eastAsia="Times New Roman"/>
                <w:sz w:val="22"/>
                <w:szCs w:val="22"/>
              </w:rPr>
            </w:pPr>
            <w:r>
              <w:rPr>
                <w:rFonts w:eastAsia="Times New Roman"/>
                <w:sz w:val="22"/>
                <w:szCs w:val="22"/>
              </w:rPr>
              <w:t>260</w:t>
            </w:r>
          </w:p>
        </w:tc>
        <w:tc>
          <w:tcPr>
            <w:tcW w:w="920" w:type="dxa"/>
            <w:vAlign w:val="center"/>
          </w:tcPr>
          <w:p w14:paraId="1874EEF9" w14:textId="77777777" w:rsidR="00FB5184" w:rsidRPr="00830EE5" w:rsidRDefault="00FB5184" w:rsidP="006A4182">
            <w:pPr>
              <w:jc w:val="center"/>
              <w:rPr>
                <w:rFonts w:eastAsia="Times New Roman"/>
                <w:sz w:val="22"/>
                <w:szCs w:val="22"/>
              </w:rPr>
            </w:pPr>
            <w:r>
              <w:rPr>
                <w:rFonts w:eastAsia="Times New Roman"/>
                <w:sz w:val="22"/>
                <w:szCs w:val="22"/>
              </w:rPr>
              <w:t>252</w:t>
            </w:r>
          </w:p>
        </w:tc>
        <w:tc>
          <w:tcPr>
            <w:tcW w:w="990" w:type="dxa"/>
            <w:vAlign w:val="center"/>
          </w:tcPr>
          <w:p w14:paraId="59009834" w14:textId="77777777" w:rsidR="00FB5184" w:rsidRPr="00830EE5" w:rsidRDefault="00FB5184" w:rsidP="006A4182">
            <w:pPr>
              <w:jc w:val="center"/>
              <w:rPr>
                <w:rFonts w:eastAsia="Times New Roman"/>
                <w:sz w:val="22"/>
                <w:szCs w:val="22"/>
              </w:rPr>
            </w:pPr>
            <w:r>
              <w:rPr>
                <w:rFonts w:eastAsia="Times New Roman"/>
                <w:sz w:val="22"/>
                <w:szCs w:val="22"/>
              </w:rPr>
              <w:t>279</w:t>
            </w:r>
          </w:p>
        </w:tc>
        <w:tc>
          <w:tcPr>
            <w:tcW w:w="900" w:type="dxa"/>
            <w:vAlign w:val="center"/>
          </w:tcPr>
          <w:p w14:paraId="06DBE341" w14:textId="77777777" w:rsidR="00FB5184" w:rsidRPr="00830EE5" w:rsidRDefault="00FB5184" w:rsidP="006A4182">
            <w:pPr>
              <w:jc w:val="center"/>
              <w:rPr>
                <w:rFonts w:eastAsia="Times New Roman"/>
                <w:sz w:val="22"/>
                <w:szCs w:val="22"/>
              </w:rPr>
            </w:pPr>
            <w:r>
              <w:rPr>
                <w:rFonts w:eastAsia="Times New Roman"/>
                <w:sz w:val="22"/>
                <w:szCs w:val="22"/>
              </w:rPr>
              <w:t>234</w:t>
            </w:r>
          </w:p>
        </w:tc>
        <w:tc>
          <w:tcPr>
            <w:tcW w:w="917" w:type="dxa"/>
            <w:tcBorders>
              <w:right w:val="single" w:sz="24" w:space="0" w:color="auto"/>
            </w:tcBorders>
            <w:vAlign w:val="center"/>
          </w:tcPr>
          <w:p w14:paraId="3CA9D85B" w14:textId="77777777" w:rsidR="00FB5184" w:rsidRPr="00830EE5" w:rsidRDefault="00FB5184" w:rsidP="006A4182">
            <w:pPr>
              <w:jc w:val="center"/>
              <w:rPr>
                <w:rFonts w:eastAsia="Times New Roman"/>
                <w:sz w:val="22"/>
                <w:szCs w:val="22"/>
              </w:rPr>
            </w:pPr>
            <w:r>
              <w:rPr>
                <w:rFonts w:eastAsia="Times New Roman"/>
                <w:sz w:val="22"/>
                <w:szCs w:val="22"/>
              </w:rPr>
              <w:t>288</w:t>
            </w:r>
          </w:p>
        </w:tc>
        <w:tc>
          <w:tcPr>
            <w:tcW w:w="1097" w:type="dxa"/>
            <w:tcBorders>
              <w:left w:val="single" w:sz="24" w:space="0" w:color="auto"/>
            </w:tcBorders>
            <w:vAlign w:val="center"/>
          </w:tcPr>
          <w:p w14:paraId="5ADDE72F" w14:textId="77777777" w:rsidR="00FB5184" w:rsidRPr="00830EE5" w:rsidRDefault="00FB5184" w:rsidP="006A4182">
            <w:pPr>
              <w:jc w:val="center"/>
              <w:rPr>
                <w:rFonts w:eastAsia="Times New Roman"/>
                <w:sz w:val="22"/>
                <w:szCs w:val="22"/>
              </w:rPr>
            </w:pPr>
            <w:r>
              <w:rPr>
                <w:rFonts w:eastAsia="Times New Roman"/>
                <w:sz w:val="22"/>
                <w:szCs w:val="22"/>
              </w:rPr>
              <w:t>262.6</w:t>
            </w:r>
          </w:p>
        </w:tc>
        <w:tc>
          <w:tcPr>
            <w:tcW w:w="1126" w:type="dxa"/>
            <w:tcBorders>
              <w:right w:val="single" w:sz="24" w:space="0" w:color="auto"/>
            </w:tcBorders>
            <w:vAlign w:val="center"/>
          </w:tcPr>
          <w:p w14:paraId="0DFAE4E6" w14:textId="77777777" w:rsidR="00FB5184" w:rsidRPr="00830EE5" w:rsidRDefault="00FB5184" w:rsidP="006A4182">
            <w:pPr>
              <w:jc w:val="center"/>
              <w:rPr>
                <w:rFonts w:eastAsia="Times New Roman"/>
                <w:sz w:val="22"/>
                <w:szCs w:val="22"/>
              </w:rPr>
            </w:pPr>
            <w:r>
              <w:rPr>
                <w:rFonts w:eastAsia="Times New Roman"/>
                <w:sz w:val="22"/>
                <w:szCs w:val="22"/>
              </w:rPr>
              <w:t>8.61</w:t>
            </w:r>
          </w:p>
        </w:tc>
      </w:tr>
      <w:tr w:rsidR="00FB5184" w14:paraId="5E252EE5" w14:textId="77777777" w:rsidTr="006A4182">
        <w:trPr>
          <w:jc w:val="center"/>
        </w:trPr>
        <w:tc>
          <w:tcPr>
            <w:tcW w:w="1410" w:type="dxa"/>
            <w:vMerge/>
            <w:tcBorders>
              <w:left w:val="single" w:sz="24" w:space="0" w:color="auto"/>
              <w:right w:val="single" w:sz="24" w:space="0" w:color="auto"/>
            </w:tcBorders>
            <w:vAlign w:val="center"/>
          </w:tcPr>
          <w:p w14:paraId="49DB5EFC"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FD7D404"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5EDA1EE" w14:textId="77777777" w:rsidR="00FB5184" w:rsidRPr="00830EE5" w:rsidRDefault="00FB5184" w:rsidP="006A4182">
            <w:pPr>
              <w:jc w:val="center"/>
              <w:rPr>
                <w:rFonts w:eastAsia="Times New Roman"/>
                <w:sz w:val="22"/>
                <w:szCs w:val="22"/>
              </w:rPr>
            </w:pPr>
            <w:r>
              <w:rPr>
                <w:rFonts w:eastAsia="Times New Roman"/>
                <w:sz w:val="22"/>
                <w:szCs w:val="22"/>
              </w:rPr>
              <w:t>323</w:t>
            </w:r>
          </w:p>
        </w:tc>
        <w:tc>
          <w:tcPr>
            <w:tcW w:w="920" w:type="dxa"/>
            <w:vAlign w:val="center"/>
          </w:tcPr>
          <w:p w14:paraId="5869E055" w14:textId="77777777" w:rsidR="00FB5184" w:rsidRPr="00830EE5" w:rsidRDefault="00FB5184" w:rsidP="006A4182">
            <w:pPr>
              <w:jc w:val="center"/>
              <w:rPr>
                <w:rFonts w:eastAsia="Times New Roman"/>
                <w:sz w:val="22"/>
                <w:szCs w:val="22"/>
              </w:rPr>
            </w:pPr>
            <w:r>
              <w:rPr>
                <w:rFonts w:eastAsia="Times New Roman"/>
                <w:sz w:val="22"/>
                <w:szCs w:val="22"/>
              </w:rPr>
              <w:t>291</w:t>
            </w:r>
          </w:p>
        </w:tc>
        <w:tc>
          <w:tcPr>
            <w:tcW w:w="990" w:type="dxa"/>
            <w:vAlign w:val="center"/>
          </w:tcPr>
          <w:p w14:paraId="70CFF18C" w14:textId="77777777" w:rsidR="00FB5184" w:rsidRPr="00830EE5" w:rsidRDefault="00FB5184" w:rsidP="006A4182">
            <w:pPr>
              <w:jc w:val="center"/>
              <w:rPr>
                <w:rFonts w:eastAsia="Times New Roman"/>
                <w:sz w:val="22"/>
                <w:szCs w:val="22"/>
              </w:rPr>
            </w:pPr>
            <w:r>
              <w:rPr>
                <w:rFonts w:eastAsia="Times New Roman"/>
                <w:sz w:val="22"/>
                <w:szCs w:val="22"/>
              </w:rPr>
              <w:t>316</w:t>
            </w:r>
          </w:p>
        </w:tc>
        <w:tc>
          <w:tcPr>
            <w:tcW w:w="900" w:type="dxa"/>
            <w:vAlign w:val="center"/>
          </w:tcPr>
          <w:p w14:paraId="74726B70" w14:textId="77777777" w:rsidR="00FB5184" w:rsidRPr="00830EE5" w:rsidRDefault="00FB5184" w:rsidP="006A4182">
            <w:pPr>
              <w:jc w:val="center"/>
              <w:rPr>
                <w:rFonts w:eastAsia="Times New Roman"/>
                <w:sz w:val="22"/>
                <w:szCs w:val="22"/>
              </w:rPr>
            </w:pPr>
            <w:r>
              <w:rPr>
                <w:rFonts w:eastAsia="Times New Roman"/>
                <w:sz w:val="22"/>
                <w:szCs w:val="22"/>
              </w:rPr>
              <w:t>276</w:t>
            </w:r>
          </w:p>
        </w:tc>
        <w:tc>
          <w:tcPr>
            <w:tcW w:w="917" w:type="dxa"/>
            <w:tcBorders>
              <w:right w:val="single" w:sz="24" w:space="0" w:color="auto"/>
            </w:tcBorders>
            <w:vAlign w:val="center"/>
          </w:tcPr>
          <w:p w14:paraId="649090F6" w14:textId="77777777" w:rsidR="00FB5184" w:rsidRPr="00830EE5" w:rsidRDefault="00FB5184" w:rsidP="006A4182">
            <w:pPr>
              <w:jc w:val="center"/>
              <w:rPr>
                <w:rFonts w:eastAsia="Times New Roman"/>
                <w:sz w:val="22"/>
                <w:szCs w:val="22"/>
              </w:rPr>
            </w:pPr>
            <w:r>
              <w:rPr>
                <w:rFonts w:eastAsia="Times New Roman"/>
                <w:sz w:val="22"/>
                <w:szCs w:val="22"/>
              </w:rPr>
              <w:t>315</w:t>
            </w:r>
          </w:p>
        </w:tc>
        <w:tc>
          <w:tcPr>
            <w:tcW w:w="1097" w:type="dxa"/>
            <w:tcBorders>
              <w:left w:val="single" w:sz="24" w:space="0" w:color="auto"/>
            </w:tcBorders>
            <w:vAlign w:val="center"/>
          </w:tcPr>
          <w:p w14:paraId="19160F27" w14:textId="77777777" w:rsidR="00FB5184" w:rsidRPr="00830EE5" w:rsidRDefault="00FB5184" w:rsidP="006A4182">
            <w:pPr>
              <w:jc w:val="center"/>
              <w:rPr>
                <w:rFonts w:eastAsia="Times New Roman"/>
                <w:sz w:val="22"/>
                <w:szCs w:val="22"/>
              </w:rPr>
            </w:pPr>
            <w:r>
              <w:rPr>
                <w:rFonts w:eastAsia="Times New Roman"/>
                <w:sz w:val="22"/>
                <w:szCs w:val="22"/>
              </w:rPr>
              <w:t>304.2</w:t>
            </w:r>
          </w:p>
        </w:tc>
        <w:tc>
          <w:tcPr>
            <w:tcW w:w="1126" w:type="dxa"/>
            <w:tcBorders>
              <w:right w:val="single" w:sz="24" w:space="0" w:color="auto"/>
            </w:tcBorders>
            <w:vAlign w:val="center"/>
          </w:tcPr>
          <w:p w14:paraId="7E500037" w14:textId="77777777" w:rsidR="00FB5184" w:rsidRPr="00830EE5" w:rsidRDefault="00FB5184" w:rsidP="006A4182">
            <w:pPr>
              <w:jc w:val="center"/>
              <w:rPr>
                <w:rFonts w:eastAsia="Times New Roman"/>
                <w:sz w:val="22"/>
                <w:szCs w:val="22"/>
              </w:rPr>
            </w:pPr>
            <w:r>
              <w:rPr>
                <w:rFonts w:eastAsia="Times New Roman"/>
                <w:sz w:val="22"/>
                <w:szCs w:val="22"/>
              </w:rPr>
              <w:t>7.95</w:t>
            </w:r>
          </w:p>
        </w:tc>
      </w:tr>
      <w:tr w:rsidR="00FB5184" w14:paraId="466A1FB5" w14:textId="77777777" w:rsidTr="006A4182">
        <w:trPr>
          <w:jc w:val="center"/>
        </w:trPr>
        <w:tc>
          <w:tcPr>
            <w:tcW w:w="1410" w:type="dxa"/>
            <w:vMerge/>
            <w:tcBorders>
              <w:left w:val="single" w:sz="24" w:space="0" w:color="auto"/>
              <w:right w:val="single" w:sz="24" w:space="0" w:color="auto"/>
            </w:tcBorders>
            <w:vAlign w:val="center"/>
          </w:tcPr>
          <w:p w14:paraId="5384FD34"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FF290F4"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07AFAB0C" w14:textId="77777777" w:rsidR="00FB5184" w:rsidRPr="00830EE5" w:rsidRDefault="00FB5184" w:rsidP="006A4182">
            <w:pPr>
              <w:jc w:val="center"/>
              <w:rPr>
                <w:rFonts w:eastAsia="Times New Roman"/>
                <w:sz w:val="22"/>
                <w:szCs w:val="22"/>
              </w:rPr>
            </w:pPr>
            <w:r>
              <w:rPr>
                <w:rFonts w:eastAsia="Times New Roman"/>
                <w:sz w:val="22"/>
                <w:szCs w:val="22"/>
              </w:rPr>
              <w:t>378</w:t>
            </w:r>
          </w:p>
        </w:tc>
        <w:tc>
          <w:tcPr>
            <w:tcW w:w="920" w:type="dxa"/>
            <w:vAlign w:val="center"/>
          </w:tcPr>
          <w:p w14:paraId="7941ACFE" w14:textId="77777777" w:rsidR="00FB5184" w:rsidRPr="00830EE5" w:rsidRDefault="00FB5184" w:rsidP="006A4182">
            <w:pPr>
              <w:jc w:val="center"/>
              <w:rPr>
                <w:rFonts w:eastAsia="Times New Roman"/>
                <w:sz w:val="22"/>
                <w:szCs w:val="22"/>
              </w:rPr>
            </w:pPr>
            <w:r>
              <w:rPr>
                <w:rFonts w:eastAsia="Times New Roman"/>
                <w:sz w:val="22"/>
                <w:szCs w:val="22"/>
              </w:rPr>
              <w:t>310</w:t>
            </w:r>
          </w:p>
        </w:tc>
        <w:tc>
          <w:tcPr>
            <w:tcW w:w="990" w:type="dxa"/>
            <w:vAlign w:val="center"/>
          </w:tcPr>
          <w:p w14:paraId="679690F8" w14:textId="77777777" w:rsidR="00FB5184" w:rsidRPr="00830EE5" w:rsidRDefault="00FB5184" w:rsidP="006A4182">
            <w:pPr>
              <w:jc w:val="center"/>
              <w:rPr>
                <w:rFonts w:eastAsia="Times New Roman"/>
                <w:sz w:val="22"/>
                <w:szCs w:val="22"/>
              </w:rPr>
            </w:pPr>
            <w:r>
              <w:rPr>
                <w:rFonts w:eastAsia="Times New Roman"/>
                <w:sz w:val="22"/>
                <w:szCs w:val="22"/>
              </w:rPr>
              <w:t>342</w:t>
            </w:r>
          </w:p>
        </w:tc>
        <w:tc>
          <w:tcPr>
            <w:tcW w:w="900" w:type="dxa"/>
            <w:vAlign w:val="center"/>
          </w:tcPr>
          <w:p w14:paraId="16446E4F" w14:textId="77777777" w:rsidR="00FB5184" w:rsidRPr="00830EE5" w:rsidRDefault="00FB5184" w:rsidP="006A4182">
            <w:pPr>
              <w:jc w:val="center"/>
              <w:rPr>
                <w:rFonts w:eastAsia="Times New Roman"/>
                <w:sz w:val="22"/>
                <w:szCs w:val="22"/>
              </w:rPr>
            </w:pPr>
            <w:r>
              <w:rPr>
                <w:rFonts w:eastAsia="Times New Roman"/>
                <w:sz w:val="22"/>
                <w:szCs w:val="22"/>
              </w:rPr>
              <w:t>308</w:t>
            </w:r>
          </w:p>
        </w:tc>
        <w:tc>
          <w:tcPr>
            <w:tcW w:w="917" w:type="dxa"/>
            <w:tcBorders>
              <w:right w:val="single" w:sz="24" w:space="0" w:color="auto"/>
            </w:tcBorders>
            <w:vAlign w:val="center"/>
          </w:tcPr>
          <w:p w14:paraId="5A489BF9"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2E94800A" w14:textId="77777777" w:rsidR="00FB5184" w:rsidRPr="00830EE5" w:rsidRDefault="00FB5184" w:rsidP="006A4182">
            <w:pPr>
              <w:jc w:val="center"/>
              <w:rPr>
                <w:rFonts w:eastAsia="Times New Roman"/>
                <w:sz w:val="22"/>
                <w:szCs w:val="22"/>
              </w:rPr>
            </w:pPr>
            <w:r>
              <w:rPr>
                <w:rFonts w:eastAsia="Times New Roman"/>
                <w:sz w:val="22"/>
                <w:szCs w:val="22"/>
              </w:rPr>
              <w:t>334.5</w:t>
            </w:r>
          </w:p>
        </w:tc>
        <w:tc>
          <w:tcPr>
            <w:tcW w:w="1126" w:type="dxa"/>
            <w:tcBorders>
              <w:right w:val="single" w:sz="24" w:space="0" w:color="auto"/>
            </w:tcBorders>
            <w:vAlign w:val="center"/>
          </w:tcPr>
          <w:p w14:paraId="1200DEA5" w14:textId="77777777" w:rsidR="00FB5184" w:rsidRPr="00830EE5" w:rsidRDefault="00FB5184" w:rsidP="006A4182">
            <w:pPr>
              <w:jc w:val="center"/>
              <w:rPr>
                <w:rFonts w:eastAsia="Times New Roman"/>
                <w:sz w:val="22"/>
                <w:szCs w:val="22"/>
              </w:rPr>
            </w:pPr>
            <w:r>
              <w:rPr>
                <w:rFonts w:eastAsia="Times New Roman"/>
                <w:sz w:val="22"/>
                <w:szCs w:val="22"/>
              </w:rPr>
              <w:t>11.40</w:t>
            </w:r>
          </w:p>
        </w:tc>
      </w:tr>
      <w:tr w:rsidR="00FB5184" w14:paraId="4956EE8B" w14:textId="77777777" w:rsidTr="006A4182">
        <w:trPr>
          <w:jc w:val="center"/>
        </w:trPr>
        <w:tc>
          <w:tcPr>
            <w:tcW w:w="1410" w:type="dxa"/>
            <w:vMerge/>
            <w:tcBorders>
              <w:left w:val="single" w:sz="24" w:space="0" w:color="auto"/>
              <w:right w:val="single" w:sz="24" w:space="0" w:color="auto"/>
            </w:tcBorders>
            <w:vAlign w:val="center"/>
          </w:tcPr>
          <w:p w14:paraId="704F2C55"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864A0F5"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377F9605"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34AB0E7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2155C99D"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7324473A"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51CD68F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503FBC8B"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3830F5EA" w14:textId="77777777" w:rsidR="00FB5184" w:rsidRPr="00830EE5" w:rsidRDefault="00FB5184" w:rsidP="006A4182">
            <w:pPr>
              <w:jc w:val="center"/>
              <w:rPr>
                <w:rFonts w:eastAsia="Times New Roman"/>
                <w:sz w:val="22"/>
                <w:szCs w:val="22"/>
              </w:rPr>
            </w:pPr>
            <w:r>
              <w:rPr>
                <w:rFonts w:eastAsia="Times New Roman"/>
                <w:sz w:val="22"/>
                <w:szCs w:val="22"/>
              </w:rPr>
              <w:t>-</w:t>
            </w:r>
          </w:p>
        </w:tc>
      </w:tr>
      <w:tr w:rsidR="00FB5184" w14:paraId="1E3C65EF" w14:textId="77777777" w:rsidTr="006A4182">
        <w:trPr>
          <w:jc w:val="center"/>
        </w:trPr>
        <w:tc>
          <w:tcPr>
            <w:tcW w:w="1410" w:type="dxa"/>
            <w:vMerge/>
            <w:tcBorders>
              <w:left w:val="single" w:sz="24" w:space="0" w:color="auto"/>
              <w:right w:val="single" w:sz="24" w:space="0" w:color="auto"/>
            </w:tcBorders>
            <w:vAlign w:val="center"/>
          </w:tcPr>
          <w:p w14:paraId="270A30D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D00D351"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33B7A624"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276D7325"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2CE71188"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37986600"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6C8DCE70"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1735809F"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7A9416D2" w14:textId="77777777" w:rsidR="00FB5184" w:rsidRPr="00830EE5" w:rsidRDefault="00FB5184" w:rsidP="006A4182">
            <w:pPr>
              <w:jc w:val="center"/>
              <w:rPr>
                <w:rFonts w:eastAsia="Times New Roman"/>
                <w:sz w:val="22"/>
                <w:szCs w:val="22"/>
              </w:rPr>
            </w:pPr>
            <w:r>
              <w:rPr>
                <w:rFonts w:eastAsia="Times New Roman"/>
                <w:sz w:val="22"/>
                <w:szCs w:val="22"/>
              </w:rPr>
              <w:t>-</w:t>
            </w:r>
          </w:p>
        </w:tc>
      </w:tr>
      <w:tr w:rsidR="00FB5184" w14:paraId="051D4130"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0E1F4E2E"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6206F1B5"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3F739308"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FDC716C"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56F81C1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07599E3B"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1418000C"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77C6923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17E346BB" w14:textId="77777777" w:rsidR="00FB5184" w:rsidRPr="00830EE5" w:rsidRDefault="00FB5184" w:rsidP="006A4182">
            <w:pPr>
              <w:jc w:val="center"/>
              <w:rPr>
                <w:rFonts w:eastAsia="Times New Roman"/>
                <w:sz w:val="22"/>
                <w:szCs w:val="22"/>
              </w:rPr>
            </w:pPr>
            <w:r>
              <w:rPr>
                <w:rFonts w:eastAsia="Times New Roman"/>
                <w:sz w:val="22"/>
                <w:szCs w:val="22"/>
              </w:rPr>
              <w:t>-</w:t>
            </w:r>
          </w:p>
        </w:tc>
      </w:tr>
    </w:tbl>
    <w:p w14:paraId="4E5A8C54" w14:textId="49C48406"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.2</w:t>
      </w:r>
      <w:r>
        <w:rPr>
          <w:rFonts w:eastAsia="Times New Roman"/>
          <w:sz w:val="22"/>
          <w:szCs w:val="22"/>
        </w:rPr>
        <w:t>: 0-5%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689282EA"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02C64DB5"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C9FCE68"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69BE215B"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3E128C05"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32B0C7BA"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57B548D0"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60B72C6D"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E303BC5"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4B71DD2A"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6A3E83F9"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7B59E0FD"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42193B94"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5D0F655F" w14:textId="77777777" w:rsidR="00FB5184" w:rsidRDefault="00FB5184" w:rsidP="006A4182">
            <w:pPr>
              <w:jc w:val="center"/>
              <w:rPr>
                <w:rFonts w:eastAsia="Times New Roman"/>
                <w:b/>
                <w:sz w:val="22"/>
                <w:szCs w:val="22"/>
              </w:rPr>
            </w:pPr>
          </w:p>
        </w:tc>
      </w:tr>
      <w:tr w:rsidR="00FB5184" w14:paraId="3678F9DF"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42EAF8B8"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4B5495FE" w14:textId="77777777" w:rsidR="00FB5184" w:rsidRPr="00225D37" w:rsidRDefault="00FB5184" w:rsidP="006A4182">
            <w:pPr>
              <w:jc w:val="center"/>
              <w:rPr>
                <w:rFonts w:eastAsia="Times New Roman"/>
                <w:sz w:val="22"/>
                <w:szCs w:val="22"/>
              </w:rPr>
            </w:pPr>
            <w:r>
              <w:rPr>
                <w:rFonts w:eastAsia="Times New Roman"/>
                <w:sz w:val="22"/>
                <w:szCs w:val="22"/>
              </w:rPr>
              <w:t>7.4</w:t>
            </w:r>
          </w:p>
        </w:tc>
        <w:tc>
          <w:tcPr>
            <w:tcW w:w="920" w:type="dxa"/>
            <w:tcBorders>
              <w:top w:val="single" w:sz="24" w:space="0" w:color="auto"/>
            </w:tcBorders>
            <w:vAlign w:val="center"/>
          </w:tcPr>
          <w:p w14:paraId="070B0160" w14:textId="77777777" w:rsidR="00FB5184" w:rsidRPr="00225D37" w:rsidRDefault="00FB5184" w:rsidP="006A4182">
            <w:pPr>
              <w:jc w:val="center"/>
              <w:rPr>
                <w:rFonts w:eastAsia="Times New Roman"/>
                <w:sz w:val="22"/>
                <w:szCs w:val="22"/>
              </w:rPr>
            </w:pPr>
            <w:r>
              <w:rPr>
                <w:rFonts w:eastAsia="Times New Roman"/>
                <w:sz w:val="22"/>
                <w:szCs w:val="22"/>
              </w:rPr>
              <w:t>5.5</w:t>
            </w:r>
          </w:p>
        </w:tc>
        <w:tc>
          <w:tcPr>
            <w:tcW w:w="990" w:type="dxa"/>
            <w:tcBorders>
              <w:top w:val="single" w:sz="24" w:space="0" w:color="auto"/>
            </w:tcBorders>
            <w:vAlign w:val="center"/>
          </w:tcPr>
          <w:p w14:paraId="4C407A05" w14:textId="77777777" w:rsidR="00FB5184" w:rsidRPr="00225D37" w:rsidRDefault="00FB5184" w:rsidP="006A4182">
            <w:pPr>
              <w:jc w:val="center"/>
              <w:rPr>
                <w:rFonts w:eastAsia="Times New Roman"/>
                <w:sz w:val="22"/>
                <w:szCs w:val="22"/>
              </w:rPr>
            </w:pPr>
            <w:r>
              <w:rPr>
                <w:rFonts w:eastAsia="Times New Roman"/>
                <w:sz w:val="22"/>
                <w:szCs w:val="22"/>
              </w:rPr>
              <w:t>7.7</w:t>
            </w:r>
          </w:p>
        </w:tc>
        <w:tc>
          <w:tcPr>
            <w:tcW w:w="900" w:type="dxa"/>
            <w:tcBorders>
              <w:top w:val="single" w:sz="24" w:space="0" w:color="auto"/>
            </w:tcBorders>
            <w:vAlign w:val="center"/>
          </w:tcPr>
          <w:p w14:paraId="6095E9DB" w14:textId="77777777" w:rsidR="00FB5184" w:rsidRPr="00225D37" w:rsidRDefault="00FB5184" w:rsidP="006A4182">
            <w:pPr>
              <w:jc w:val="center"/>
              <w:rPr>
                <w:rFonts w:eastAsia="Times New Roman"/>
                <w:sz w:val="22"/>
                <w:szCs w:val="22"/>
              </w:rPr>
            </w:pPr>
            <w:r>
              <w:rPr>
                <w:rFonts w:eastAsia="Times New Roman"/>
                <w:sz w:val="22"/>
                <w:szCs w:val="22"/>
              </w:rPr>
              <w:t>6.8</w:t>
            </w:r>
          </w:p>
        </w:tc>
        <w:tc>
          <w:tcPr>
            <w:tcW w:w="917" w:type="dxa"/>
            <w:tcBorders>
              <w:top w:val="single" w:sz="24" w:space="0" w:color="auto"/>
              <w:right w:val="single" w:sz="24" w:space="0" w:color="auto"/>
            </w:tcBorders>
            <w:vAlign w:val="center"/>
          </w:tcPr>
          <w:p w14:paraId="723960CE" w14:textId="77777777" w:rsidR="00FB5184" w:rsidRPr="00225D37" w:rsidRDefault="00FB5184" w:rsidP="006A4182">
            <w:pPr>
              <w:jc w:val="center"/>
              <w:rPr>
                <w:rFonts w:eastAsia="Times New Roman"/>
                <w:sz w:val="22"/>
                <w:szCs w:val="22"/>
              </w:rPr>
            </w:pPr>
            <w:r>
              <w:rPr>
                <w:rFonts w:eastAsia="Times New Roman"/>
                <w:sz w:val="22"/>
                <w:szCs w:val="22"/>
              </w:rPr>
              <w:t>7.5</w:t>
            </w:r>
          </w:p>
        </w:tc>
        <w:tc>
          <w:tcPr>
            <w:tcW w:w="1097" w:type="dxa"/>
            <w:tcBorders>
              <w:top w:val="single" w:sz="24" w:space="0" w:color="auto"/>
              <w:left w:val="single" w:sz="24" w:space="0" w:color="auto"/>
            </w:tcBorders>
            <w:vAlign w:val="center"/>
          </w:tcPr>
          <w:p w14:paraId="1E43AE68" w14:textId="77777777" w:rsidR="00FB5184" w:rsidRPr="00225D37" w:rsidRDefault="00FB5184" w:rsidP="006A4182">
            <w:pPr>
              <w:jc w:val="center"/>
              <w:rPr>
                <w:rFonts w:eastAsia="Times New Roman"/>
                <w:sz w:val="22"/>
                <w:szCs w:val="22"/>
              </w:rPr>
            </w:pPr>
            <w:r>
              <w:rPr>
                <w:rFonts w:eastAsia="Times New Roman"/>
                <w:sz w:val="22"/>
                <w:szCs w:val="22"/>
              </w:rPr>
              <w:t>6.98</w:t>
            </w:r>
          </w:p>
        </w:tc>
        <w:tc>
          <w:tcPr>
            <w:tcW w:w="1126" w:type="dxa"/>
            <w:tcBorders>
              <w:top w:val="single" w:sz="24" w:space="0" w:color="auto"/>
              <w:right w:val="single" w:sz="24" w:space="0" w:color="auto"/>
            </w:tcBorders>
            <w:vAlign w:val="center"/>
          </w:tcPr>
          <w:p w14:paraId="25869118" w14:textId="77777777" w:rsidR="00FB5184" w:rsidRPr="00225D37" w:rsidRDefault="00FB5184" w:rsidP="006A4182">
            <w:pPr>
              <w:jc w:val="center"/>
              <w:rPr>
                <w:rFonts w:eastAsia="Times New Roman"/>
                <w:sz w:val="22"/>
                <w:szCs w:val="22"/>
              </w:rPr>
            </w:pPr>
            <w:r>
              <w:rPr>
                <w:rFonts w:eastAsia="Times New Roman"/>
                <w:sz w:val="22"/>
                <w:szCs w:val="22"/>
              </w:rPr>
              <w:t>0.36</w:t>
            </w:r>
          </w:p>
        </w:tc>
      </w:tr>
      <w:tr w:rsidR="00FB5184" w14:paraId="1DD7F251"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5A16A3AC"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3191D826" w14:textId="77777777" w:rsidR="00FB5184" w:rsidRPr="00225D37" w:rsidRDefault="00FB5184" w:rsidP="006A4182">
            <w:pPr>
              <w:jc w:val="center"/>
              <w:rPr>
                <w:rFonts w:eastAsia="Times New Roman"/>
                <w:sz w:val="22"/>
                <w:szCs w:val="22"/>
              </w:rPr>
            </w:pPr>
            <w:r>
              <w:rPr>
                <w:rFonts w:eastAsia="Times New Roman"/>
                <w:sz w:val="22"/>
                <w:szCs w:val="22"/>
              </w:rPr>
              <w:t>42</w:t>
            </w:r>
          </w:p>
        </w:tc>
        <w:tc>
          <w:tcPr>
            <w:tcW w:w="920" w:type="dxa"/>
            <w:tcBorders>
              <w:bottom w:val="single" w:sz="24" w:space="0" w:color="auto"/>
            </w:tcBorders>
            <w:vAlign w:val="center"/>
          </w:tcPr>
          <w:p w14:paraId="431DFB67" w14:textId="77777777" w:rsidR="00FB5184" w:rsidRPr="00225D37" w:rsidRDefault="00FB5184" w:rsidP="006A4182">
            <w:pPr>
              <w:jc w:val="center"/>
              <w:rPr>
                <w:rFonts w:eastAsia="Times New Roman"/>
                <w:sz w:val="22"/>
                <w:szCs w:val="22"/>
              </w:rPr>
            </w:pPr>
            <w:r>
              <w:rPr>
                <w:rFonts w:eastAsia="Times New Roman"/>
                <w:sz w:val="22"/>
                <w:szCs w:val="22"/>
              </w:rPr>
              <w:t>36</w:t>
            </w:r>
          </w:p>
        </w:tc>
        <w:tc>
          <w:tcPr>
            <w:tcW w:w="990" w:type="dxa"/>
            <w:tcBorders>
              <w:bottom w:val="single" w:sz="24" w:space="0" w:color="auto"/>
            </w:tcBorders>
            <w:vAlign w:val="center"/>
          </w:tcPr>
          <w:p w14:paraId="704270D6" w14:textId="77777777" w:rsidR="00FB5184" w:rsidRPr="00225D37" w:rsidRDefault="00FB5184" w:rsidP="006A4182">
            <w:pPr>
              <w:jc w:val="center"/>
              <w:rPr>
                <w:rFonts w:eastAsia="Times New Roman"/>
                <w:sz w:val="22"/>
                <w:szCs w:val="22"/>
              </w:rPr>
            </w:pPr>
            <w:r>
              <w:rPr>
                <w:rFonts w:eastAsia="Times New Roman"/>
                <w:sz w:val="22"/>
                <w:szCs w:val="22"/>
              </w:rPr>
              <w:t>42</w:t>
            </w:r>
          </w:p>
        </w:tc>
        <w:tc>
          <w:tcPr>
            <w:tcW w:w="900" w:type="dxa"/>
            <w:tcBorders>
              <w:bottom w:val="single" w:sz="24" w:space="0" w:color="auto"/>
            </w:tcBorders>
            <w:vAlign w:val="center"/>
          </w:tcPr>
          <w:p w14:paraId="3FEFBA74" w14:textId="77777777" w:rsidR="00FB5184" w:rsidRPr="00225D37" w:rsidRDefault="00FB5184" w:rsidP="006A4182">
            <w:pPr>
              <w:jc w:val="center"/>
              <w:rPr>
                <w:rFonts w:eastAsia="Times New Roman"/>
                <w:sz w:val="22"/>
                <w:szCs w:val="22"/>
              </w:rPr>
            </w:pPr>
            <w:r>
              <w:rPr>
                <w:rFonts w:eastAsia="Times New Roman"/>
                <w:sz w:val="22"/>
                <w:szCs w:val="22"/>
              </w:rPr>
              <w:t>36</w:t>
            </w:r>
          </w:p>
        </w:tc>
        <w:tc>
          <w:tcPr>
            <w:tcW w:w="917" w:type="dxa"/>
            <w:tcBorders>
              <w:bottom w:val="single" w:sz="24" w:space="0" w:color="auto"/>
              <w:right w:val="single" w:sz="24" w:space="0" w:color="auto"/>
            </w:tcBorders>
            <w:vAlign w:val="center"/>
          </w:tcPr>
          <w:p w14:paraId="6AD0BF97" w14:textId="77777777" w:rsidR="00FB5184" w:rsidRPr="00225D37" w:rsidRDefault="00FB5184" w:rsidP="006A4182">
            <w:pPr>
              <w:jc w:val="center"/>
              <w:rPr>
                <w:rFonts w:eastAsia="Times New Roman"/>
                <w:sz w:val="22"/>
                <w:szCs w:val="22"/>
              </w:rPr>
            </w:pPr>
            <w:r>
              <w:rPr>
                <w:rFonts w:eastAsia="Times New Roman"/>
                <w:sz w:val="22"/>
                <w:szCs w:val="22"/>
              </w:rPr>
              <w:t>42</w:t>
            </w:r>
          </w:p>
        </w:tc>
        <w:tc>
          <w:tcPr>
            <w:tcW w:w="1097" w:type="dxa"/>
            <w:tcBorders>
              <w:left w:val="single" w:sz="24" w:space="0" w:color="auto"/>
              <w:bottom w:val="single" w:sz="24" w:space="0" w:color="auto"/>
            </w:tcBorders>
            <w:vAlign w:val="center"/>
          </w:tcPr>
          <w:p w14:paraId="655300AF" w14:textId="77777777" w:rsidR="00FB5184" w:rsidRPr="00225D37" w:rsidRDefault="00FB5184" w:rsidP="006A4182">
            <w:pPr>
              <w:jc w:val="center"/>
              <w:rPr>
                <w:rFonts w:eastAsia="Times New Roman"/>
                <w:sz w:val="22"/>
                <w:szCs w:val="22"/>
              </w:rPr>
            </w:pPr>
            <w:r>
              <w:rPr>
                <w:rFonts w:eastAsia="Times New Roman"/>
                <w:sz w:val="22"/>
                <w:szCs w:val="22"/>
              </w:rPr>
              <w:t>39.6</w:t>
            </w:r>
          </w:p>
        </w:tc>
        <w:tc>
          <w:tcPr>
            <w:tcW w:w="1126" w:type="dxa"/>
            <w:tcBorders>
              <w:bottom w:val="single" w:sz="24" w:space="0" w:color="auto"/>
              <w:right w:val="single" w:sz="24" w:space="0" w:color="auto"/>
            </w:tcBorders>
            <w:vAlign w:val="center"/>
          </w:tcPr>
          <w:p w14:paraId="3C4E2B17" w14:textId="77777777" w:rsidR="00FB5184" w:rsidRPr="00225D37" w:rsidRDefault="00FB5184" w:rsidP="006A4182">
            <w:pPr>
              <w:jc w:val="center"/>
              <w:rPr>
                <w:rFonts w:eastAsia="Times New Roman"/>
                <w:sz w:val="22"/>
                <w:szCs w:val="22"/>
              </w:rPr>
            </w:pPr>
            <w:r>
              <w:rPr>
                <w:rFonts w:eastAsia="Times New Roman"/>
                <w:sz w:val="22"/>
                <w:szCs w:val="22"/>
              </w:rPr>
              <w:t>1.31</w:t>
            </w:r>
          </w:p>
        </w:tc>
      </w:tr>
      <w:tr w:rsidR="00FB5184" w14:paraId="04991E32"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0077C28E"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0D6F6CC0"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06ABA6D8" w14:textId="77777777" w:rsidR="00FB5184" w:rsidRPr="00225D37" w:rsidRDefault="00FB5184" w:rsidP="006A4182">
            <w:pPr>
              <w:jc w:val="center"/>
              <w:rPr>
                <w:rFonts w:eastAsia="Times New Roman"/>
                <w:sz w:val="22"/>
                <w:szCs w:val="22"/>
              </w:rPr>
            </w:pPr>
            <w:r>
              <w:rPr>
                <w:rFonts w:eastAsia="Times New Roman"/>
                <w:sz w:val="22"/>
                <w:szCs w:val="22"/>
              </w:rPr>
              <w:t>103</w:t>
            </w:r>
          </w:p>
        </w:tc>
        <w:tc>
          <w:tcPr>
            <w:tcW w:w="920" w:type="dxa"/>
            <w:tcBorders>
              <w:top w:val="single" w:sz="24" w:space="0" w:color="auto"/>
            </w:tcBorders>
            <w:vAlign w:val="center"/>
          </w:tcPr>
          <w:p w14:paraId="022C6814" w14:textId="77777777" w:rsidR="00FB5184" w:rsidRPr="00225D37" w:rsidRDefault="00FB5184" w:rsidP="006A4182">
            <w:pPr>
              <w:jc w:val="center"/>
              <w:rPr>
                <w:rFonts w:eastAsia="Times New Roman"/>
                <w:sz w:val="22"/>
                <w:szCs w:val="22"/>
              </w:rPr>
            </w:pPr>
            <w:r>
              <w:rPr>
                <w:rFonts w:eastAsia="Times New Roman"/>
                <w:sz w:val="22"/>
                <w:szCs w:val="22"/>
              </w:rPr>
              <w:t>130</w:t>
            </w:r>
          </w:p>
        </w:tc>
        <w:tc>
          <w:tcPr>
            <w:tcW w:w="990" w:type="dxa"/>
            <w:tcBorders>
              <w:top w:val="single" w:sz="24" w:space="0" w:color="auto"/>
            </w:tcBorders>
            <w:vAlign w:val="center"/>
          </w:tcPr>
          <w:p w14:paraId="7CA17A8D" w14:textId="77777777" w:rsidR="00FB5184" w:rsidRPr="00225D37" w:rsidRDefault="00FB5184" w:rsidP="006A4182">
            <w:pPr>
              <w:jc w:val="center"/>
              <w:rPr>
                <w:rFonts w:eastAsia="Times New Roman"/>
                <w:sz w:val="22"/>
                <w:szCs w:val="22"/>
              </w:rPr>
            </w:pPr>
            <w:r>
              <w:rPr>
                <w:rFonts w:eastAsia="Times New Roman"/>
                <w:sz w:val="22"/>
                <w:szCs w:val="22"/>
              </w:rPr>
              <w:t>95</w:t>
            </w:r>
          </w:p>
        </w:tc>
        <w:tc>
          <w:tcPr>
            <w:tcW w:w="900" w:type="dxa"/>
            <w:tcBorders>
              <w:top w:val="single" w:sz="24" w:space="0" w:color="auto"/>
            </w:tcBorders>
            <w:vAlign w:val="center"/>
          </w:tcPr>
          <w:p w14:paraId="59E76D05" w14:textId="77777777" w:rsidR="00FB5184" w:rsidRPr="00225D37" w:rsidRDefault="00FB5184" w:rsidP="006A4182">
            <w:pPr>
              <w:jc w:val="center"/>
              <w:rPr>
                <w:rFonts w:eastAsia="Times New Roman"/>
                <w:sz w:val="22"/>
                <w:szCs w:val="22"/>
              </w:rPr>
            </w:pPr>
            <w:r>
              <w:rPr>
                <w:rFonts w:eastAsia="Times New Roman"/>
                <w:sz w:val="22"/>
                <w:szCs w:val="22"/>
              </w:rPr>
              <w:t>110</w:t>
            </w:r>
          </w:p>
        </w:tc>
        <w:tc>
          <w:tcPr>
            <w:tcW w:w="917" w:type="dxa"/>
            <w:tcBorders>
              <w:top w:val="single" w:sz="24" w:space="0" w:color="auto"/>
              <w:right w:val="single" w:sz="24" w:space="0" w:color="auto"/>
            </w:tcBorders>
            <w:vAlign w:val="center"/>
          </w:tcPr>
          <w:p w14:paraId="1E4E4072" w14:textId="77777777" w:rsidR="00FB5184" w:rsidRPr="00225D37" w:rsidRDefault="00FB5184" w:rsidP="006A4182">
            <w:pPr>
              <w:jc w:val="center"/>
              <w:rPr>
                <w:rFonts w:eastAsia="Times New Roman"/>
                <w:sz w:val="22"/>
                <w:szCs w:val="22"/>
              </w:rPr>
            </w:pPr>
            <w:r>
              <w:rPr>
                <w:rFonts w:eastAsia="Times New Roman"/>
                <w:sz w:val="22"/>
                <w:szCs w:val="22"/>
              </w:rPr>
              <w:t>121</w:t>
            </w:r>
          </w:p>
        </w:tc>
        <w:tc>
          <w:tcPr>
            <w:tcW w:w="1097" w:type="dxa"/>
            <w:tcBorders>
              <w:top w:val="single" w:sz="24" w:space="0" w:color="auto"/>
              <w:left w:val="single" w:sz="24" w:space="0" w:color="auto"/>
            </w:tcBorders>
            <w:vAlign w:val="center"/>
          </w:tcPr>
          <w:p w14:paraId="3B0B10E8" w14:textId="77777777" w:rsidR="00FB5184" w:rsidRPr="00225D37" w:rsidRDefault="00FB5184" w:rsidP="006A4182">
            <w:pPr>
              <w:jc w:val="center"/>
              <w:rPr>
                <w:rFonts w:eastAsia="Times New Roman"/>
                <w:sz w:val="22"/>
                <w:szCs w:val="22"/>
              </w:rPr>
            </w:pPr>
            <w:r>
              <w:rPr>
                <w:rFonts w:eastAsia="Times New Roman"/>
                <w:sz w:val="22"/>
                <w:szCs w:val="22"/>
              </w:rPr>
              <w:t>111.8</w:t>
            </w:r>
          </w:p>
        </w:tc>
        <w:tc>
          <w:tcPr>
            <w:tcW w:w="1126" w:type="dxa"/>
            <w:tcBorders>
              <w:top w:val="single" w:sz="24" w:space="0" w:color="auto"/>
              <w:right w:val="single" w:sz="24" w:space="0" w:color="auto"/>
            </w:tcBorders>
            <w:vAlign w:val="center"/>
          </w:tcPr>
          <w:p w14:paraId="329476AA" w14:textId="77777777" w:rsidR="00FB5184" w:rsidRPr="00225D37" w:rsidRDefault="00FB5184" w:rsidP="006A4182">
            <w:pPr>
              <w:jc w:val="center"/>
              <w:rPr>
                <w:rFonts w:eastAsia="Times New Roman"/>
                <w:sz w:val="22"/>
                <w:szCs w:val="22"/>
              </w:rPr>
            </w:pPr>
            <w:r>
              <w:rPr>
                <w:rFonts w:eastAsia="Times New Roman"/>
                <w:sz w:val="22"/>
                <w:szCs w:val="22"/>
              </w:rPr>
              <w:t>5.58</w:t>
            </w:r>
          </w:p>
        </w:tc>
      </w:tr>
      <w:tr w:rsidR="00FB5184" w14:paraId="5B4E7924" w14:textId="77777777" w:rsidTr="006A4182">
        <w:trPr>
          <w:jc w:val="center"/>
        </w:trPr>
        <w:tc>
          <w:tcPr>
            <w:tcW w:w="1410" w:type="dxa"/>
            <w:vMerge/>
            <w:tcBorders>
              <w:left w:val="single" w:sz="24" w:space="0" w:color="auto"/>
              <w:right w:val="single" w:sz="24" w:space="0" w:color="auto"/>
            </w:tcBorders>
            <w:vAlign w:val="center"/>
          </w:tcPr>
          <w:p w14:paraId="01280DC1"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8A45151"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52D09713" w14:textId="77777777" w:rsidR="00FB5184" w:rsidRPr="00225D37" w:rsidRDefault="00FB5184" w:rsidP="006A4182">
            <w:pPr>
              <w:jc w:val="center"/>
              <w:rPr>
                <w:rFonts w:eastAsia="Times New Roman"/>
                <w:sz w:val="22"/>
                <w:szCs w:val="22"/>
              </w:rPr>
            </w:pPr>
            <w:r>
              <w:rPr>
                <w:rFonts w:eastAsia="Times New Roman"/>
                <w:sz w:val="22"/>
                <w:szCs w:val="22"/>
              </w:rPr>
              <w:t>146</w:t>
            </w:r>
          </w:p>
        </w:tc>
        <w:tc>
          <w:tcPr>
            <w:tcW w:w="920" w:type="dxa"/>
            <w:vAlign w:val="center"/>
          </w:tcPr>
          <w:p w14:paraId="274082A7" w14:textId="77777777" w:rsidR="00FB5184" w:rsidRPr="00225D37" w:rsidRDefault="00FB5184" w:rsidP="006A4182">
            <w:pPr>
              <w:jc w:val="center"/>
              <w:rPr>
                <w:rFonts w:eastAsia="Times New Roman"/>
                <w:sz w:val="22"/>
                <w:szCs w:val="22"/>
              </w:rPr>
            </w:pPr>
            <w:r>
              <w:rPr>
                <w:rFonts w:eastAsia="Times New Roman"/>
                <w:sz w:val="22"/>
                <w:szCs w:val="22"/>
              </w:rPr>
              <w:t>198</w:t>
            </w:r>
          </w:p>
        </w:tc>
        <w:tc>
          <w:tcPr>
            <w:tcW w:w="990" w:type="dxa"/>
            <w:vAlign w:val="center"/>
          </w:tcPr>
          <w:p w14:paraId="70E116D5" w14:textId="77777777" w:rsidR="00FB5184" w:rsidRPr="00225D37" w:rsidRDefault="00FB5184" w:rsidP="006A4182">
            <w:pPr>
              <w:jc w:val="center"/>
              <w:rPr>
                <w:rFonts w:eastAsia="Times New Roman"/>
                <w:sz w:val="22"/>
                <w:szCs w:val="22"/>
              </w:rPr>
            </w:pPr>
            <w:r>
              <w:rPr>
                <w:rFonts w:eastAsia="Times New Roman"/>
                <w:sz w:val="22"/>
                <w:szCs w:val="22"/>
              </w:rPr>
              <w:t>174</w:t>
            </w:r>
          </w:p>
        </w:tc>
        <w:tc>
          <w:tcPr>
            <w:tcW w:w="900" w:type="dxa"/>
            <w:vAlign w:val="center"/>
          </w:tcPr>
          <w:p w14:paraId="0635E53D" w14:textId="77777777" w:rsidR="00FB5184" w:rsidRPr="00225D37" w:rsidRDefault="00FB5184" w:rsidP="006A4182">
            <w:pPr>
              <w:jc w:val="center"/>
              <w:rPr>
                <w:rFonts w:eastAsia="Times New Roman"/>
                <w:sz w:val="22"/>
                <w:szCs w:val="22"/>
              </w:rPr>
            </w:pPr>
            <w:r>
              <w:rPr>
                <w:rFonts w:eastAsia="Times New Roman"/>
                <w:sz w:val="22"/>
                <w:szCs w:val="22"/>
              </w:rPr>
              <w:t>113</w:t>
            </w:r>
          </w:p>
        </w:tc>
        <w:tc>
          <w:tcPr>
            <w:tcW w:w="917" w:type="dxa"/>
            <w:tcBorders>
              <w:right w:val="single" w:sz="24" w:space="0" w:color="auto"/>
            </w:tcBorders>
            <w:vAlign w:val="center"/>
          </w:tcPr>
          <w:p w14:paraId="5CA81260" w14:textId="77777777" w:rsidR="00FB5184" w:rsidRPr="00225D37" w:rsidRDefault="00FB5184" w:rsidP="006A4182">
            <w:pPr>
              <w:jc w:val="center"/>
              <w:rPr>
                <w:rFonts w:eastAsia="Times New Roman"/>
                <w:sz w:val="22"/>
                <w:szCs w:val="22"/>
              </w:rPr>
            </w:pPr>
            <w:r>
              <w:rPr>
                <w:rFonts w:eastAsia="Times New Roman"/>
                <w:sz w:val="22"/>
                <w:szCs w:val="22"/>
              </w:rPr>
              <w:t>141</w:t>
            </w:r>
          </w:p>
        </w:tc>
        <w:tc>
          <w:tcPr>
            <w:tcW w:w="1097" w:type="dxa"/>
            <w:tcBorders>
              <w:left w:val="single" w:sz="24" w:space="0" w:color="auto"/>
            </w:tcBorders>
            <w:vAlign w:val="center"/>
          </w:tcPr>
          <w:p w14:paraId="36D5D613" w14:textId="77777777" w:rsidR="00FB5184" w:rsidRPr="00225D37" w:rsidRDefault="00FB5184" w:rsidP="006A4182">
            <w:pPr>
              <w:jc w:val="center"/>
              <w:rPr>
                <w:rFonts w:eastAsia="Times New Roman"/>
                <w:sz w:val="22"/>
                <w:szCs w:val="22"/>
              </w:rPr>
            </w:pPr>
            <w:r>
              <w:rPr>
                <w:rFonts w:eastAsia="Times New Roman"/>
                <w:sz w:val="22"/>
                <w:szCs w:val="22"/>
              </w:rPr>
              <w:t>154.4</w:t>
            </w:r>
          </w:p>
        </w:tc>
        <w:tc>
          <w:tcPr>
            <w:tcW w:w="1126" w:type="dxa"/>
            <w:tcBorders>
              <w:right w:val="single" w:sz="24" w:space="0" w:color="auto"/>
            </w:tcBorders>
            <w:vAlign w:val="center"/>
          </w:tcPr>
          <w:p w14:paraId="448271A4" w14:textId="77777777" w:rsidR="00FB5184" w:rsidRPr="00225D37" w:rsidRDefault="00FB5184" w:rsidP="006A4182">
            <w:pPr>
              <w:jc w:val="center"/>
              <w:rPr>
                <w:rFonts w:eastAsia="Times New Roman"/>
                <w:sz w:val="22"/>
                <w:szCs w:val="22"/>
              </w:rPr>
            </w:pPr>
            <w:r>
              <w:rPr>
                <w:rFonts w:eastAsia="Times New Roman"/>
                <w:sz w:val="22"/>
                <w:szCs w:val="22"/>
              </w:rPr>
              <w:t>13.04</w:t>
            </w:r>
          </w:p>
        </w:tc>
      </w:tr>
      <w:tr w:rsidR="00FB5184" w14:paraId="602BE86F" w14:textId="77777777" w:rsidTr="006A4182">
        <w:trPr>
          <w:jc w:val="center"/>
        </w:trPr>
        <w:tc>
          <w:tcPr>
            <w:tcW w:w="1410" w:type="dxa"/>
            <w:vMerge/>
            <w:tcBorders>
              <w:left w:val="single" w:sz="24" w:space="0" w:color="auto"/>
              <w:right w:val="single" w:sz="24" w:space="0" w:color="auto"/>
            </w:tcBorders>
            <w:vAlign w:val="center"/>
          </w:tcPr>
          <w:p w14:paraId="6C8A4EBD"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10FBA1BF"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2078E43F" w14:textId="77777777" w:rsidR="00FB5184" w:rsidRPr="00225D37" w:rsidRDefault="00FB5184" w:rsidP="006A4182">
            <w:pPr>
              <w:jc w:val="center"/>
              <w:rPr>
                <w:rFonts w:eastAsia="Times New Roman"/>
                <w:sz w:val="22"/>
                <w:szCs w:val="22"/>
              </w:rPr>
            </w:pPr>
            <w:r>
              <w:rPr>
                <w:rFonts w:eastAsia="Times New Roman"/>
                <w:sz w:val="22"/>
                <w:szCs w:val="22"/>
              </w:rPr>
              <w:t>184</w:t>
            </w:r>
          </w:p>
        </w:tc>
        <w:tc>
          <w:tcPr>
            <w:tcW w:w="920" w:type="dxa"/>
            <w:vAlign w:val="center"/>
          </w:tcPr>
          <w:p w14:paraId="58D8FFC7" w14:textId="77777777" w:rsidR="00FB5184" w:rsidRPr="00225D37" w:rsidRDefault="00FB5184" w:rsidP="006A4182">
            <w:pPr>
              <w:jc w:val="center"/>
              <w:rPr>
                <w:rFonts w:eastAsia="Times New Roman"/>
                <w:sz w:val="22"/>
                <w:szCs w:val="22"/>
              </w:rPr>
            </w:pPr>
            <w:r>
              <w:rPr>
                <w:rFonts w:eastAsia="Times New Roman"/>
                <w:sz w:val="22"/>
                <w:szCs w:val="22"/>
              </w:rPr>
              <w:t>239</w:t>
            </w:r>
          </w:p>
        </w:tc>
        <w:tc>
          <w:tcPr>
            <w:tcW w:w="990" w:type="dxa"/>
            <w:vAlign w:val="center"/>
          </w:tcPr>
          <w:p w14:paraId="17D96CA8" w14:textId="77777777" w:rsidR="00FB5184" w:rsidRPr="00225D37" w:rsidRDefault="00FB5184" w:rsidP="006A4182">
            <w:pPr>
              <w:jc w:val="center"/>
              <w:rPr>
                <w:rFonts w:eastAsia="Times New Roman"/>
                <w:sz w:val="22"/>
                <w:szCs w:val="22"/>
              </w:rPr>
            </w:pPr>
            <w:r>
              <w:rPr>
                <w:rFonts w:eastAsia="Times New Roman"/>
                <w:sz w:val="22"/>
                <w:szCs w:val="22"/>
              </w:rPr>
              <w:t>201</w:t>
            </w:r>
          </w:p>
        </w:tc>
        <w:tc>
          <w:tcPr>
            <w:tcW w:w="900" w:type="dxa"/>
            <w:vAlign w:val="center"/>
          </w:tcPr>
          <w:p w14:paraId="0B2A2A13" w14:textId="77777777" w:rsidR="00FB5184" w:rsidRPr="00225D37" w:rsidRDefault="00FB5184" w:rsidP="006A4182">
            <w:pPr>
              <w:jc w:val="center"/>
              <w:rPr>
                <w:rFonts w:eastAsia="Times New Roman"/>
                <w:sz w:val="22"/>
                <w:szCs w:val="22"/>
              </w:rPr>
            </w:pPr>
            <w:r>
              <w:rPr>
                <w:rFonts w:eastAsia="Times New Roman"/>
                <w:sz w:val="22"/>
                <w:szCs w:val="22"/>
              </w:rPr>
              <w:t>161</w:t>
            </w:r>
          </w:p>
        </w:tc>
        <w:tc>
          <w:tcPr>
            <w:tcW w:w="917" w:type="dxa"/>
            <w:tcBorders>
              <w:right w:val="single" w:sz="24" w:space="0" w:color="auto"/>
            </w:tcBorders>
            <w:vAlign w:val="center"/>
          </w:tcPr>
          <w:p w14:paraId="6B9CC17D" w14:textId="77777777" w:rsidR="00FB5184" w:rsidRPr="00225D37" w:rsidRDefault="00FB5184" w:rsidP="006A4182">
            <w:pPr>
              <w:jc w:val="center"/>
              <w:rPr>
                <w:rFonts w:eastAsia="Times New Roman"/>
                <w:sz w:val="22"/>
                <w:szCs w:val="22"/>
              </w:rPr>
            </w:pPr>
            <w:r>
              <w:rPr>
                <w:rFonts w:eastAsia="Times New Roman"/>
                <w:sz w:val="22"/>
                <w:szCs w:val="22"/>
              </w:rPr>
              <w:t>167</w:t>
            </w:r>
          </w:p>
        </w:tc>
        <w:tc>
          <w:tcPr>
            <w:tcW w:w="1097" w:type="dxa"/>
            <w:tcBorders>
              <w:left w:val="single" w:sz="24" w:space="0" w:color="auto"/>
            </w:tcBorders>
            <w:vAlign w:val="center"/>
          </w:tcPr>
          <w:p w14:paraId="77B7C727" w14:textId="77777777" w:rsidR="00FB5184" w:rsidRPr="00225D37" w:rsidRDefault="00FB5184" w:rsidP="006A4182">
            <w:pPr>
              <w:jc w:val="center"/>
              <w:rPr>
                <w:rFonts w:eastAsia="Times New Roman"/>
                <w:sz w:val="22"/>
                <w:szCs w:val="22"/>
              </w:rPr>
            </w:pPr>
            <w:r>
              <w:rPr>
                <w:rFonts w:eastAsia="Times New Roman"/>
                <w:sz w:val="22"/>
                <w:szCs w:val="22"/>
              </w:rPr>
              <w:t>190.4</w:t>
            </w:r>
          </w:p>
        </w:tc>
        <w:tc>
          <w:tcPr>
            <w:tcW w:w="1126" w:type="dxa"/>
            <w:tcBorders>
              <w:right w:val="single" w:sz="24" w:space="0" w:color="auto"/>
            </w:tcBorders>
            <w:vAlign w:val="center"/>
          </w:tcPr>
          <w:p w14:paraId="60600EFD" w14:textId="77777777" w:rsidR="00FB5184" w:rsidRPr="00225D37" w:rsidRDefault="00FB5184" w:rsidP="006A4182">
            <w:pPr>
              <w:jc w:val="center"/>
              <w:rPr>
                <w:rFonts w:eastAsia="Times New Roman"/>
                <w:sz w:val="22"/>
                <w:szCs w:val="22"/>
              </w:rPr>
            </w:pPr>
            <w:r>
              <w:rPr>
                <w:rFonts w:eastAsia="Times New Roman"/>
                <w:sz w:val="22"/>
                <w:szCs w:val="22"/>
              </w:rPr>
              <w:t>12.53</w:t>
            </w:r>
          </w:p>
        </w:tc>
      </w:tr>
      <w:tr w:rsidR="00FB5184" w14:paraId="4AA81A11" w14:textId="77777777" w:rsidTr="006A4182">
        <w:trPr>
          <w:jc w:val="center"/>
        </w:trPr>
        <w:tc>
          <w:tcPr>
            <w:tcW w:w="1410" w:type="dxa"/>
            <w:vMerge/>
            <w:tcBorders>
              <w:left w:val="single" w:sz="24" w:space="0" w:color="auto"/>
              <w:right w:val="single" w:sz="24" w:space="0" w:color="auto"/>
            </w:tcBorders>
            <w:vAlign w:val="center"/>
          </w:tcPr>
          <w:p w14:paraId="0F80D314"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C2E5731"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78D3E417" w14:textId="77777777" w:rsidR="00FB5184" w:rsidRPr="00225D37" w:rsidRDefault="00FB5184" w:rsidP="006A4182">
            <w:pPr>
              <w:jc w:val="center"/>
              <w:rPr>
                <w:rFonts w:eastAsia="Times New Roman"/>
                <w:sz w:val="22"/>
                <w:szCs w:val="22"/>
              </w:rPr>
            </w:pPr>
            <w:r>
              <w:rPr>
                <w:rFonts w:eastAsia="Times New Roman"/>
                <w:sz w:val="22"/>
                <w:szCs w:val="22"/>
              </w:rPr>
              <w:t>229</w:t>
            </w:r>
          </w:p>
        </w:tc>
        <w:tc>
          <w:tcPr>
            <w:tcW w:w="920" w:type="dxa"/>
            <w:vAlign w:val="center"/>
          </w:tcPr>
          <w:p w14:paraId="73E238C5" w14:textId="77777777" w:rsidR="00FB5184" w:rsidRPr="00225D37" w:rsidRDefault="00FB5184" w:rsidP="006A4182">
            <w:pPr>
              <w:jc w:val="center"/>
              <w:rPr>
                <w:rFonts w:eastAsia="Times New Roman"/>
                <w:sz w:val="22"/>
                <w:szCs w:val="22"/>
              </w:rPr>
            </w:pPr>
            <w:r>
              <w:rPr>
                <w:rFonts w:eastAsia="Times New Roman"/>
                <w:sz w:val="22"/>
                <w:szCs w:val="22"/>
              </w:rPr>
              <w:t>235</w:t>
            </w:r>
          </w:p>
        </w:tc>
        <w:tc>
          <w:tcPr>
            <w:tcW w:w="990" w:type="dxa"/>
            <w:vAlign w:val="center"/>
          </w:tcPr>
          <w:p w14:paraId="48A8C57E" w14:textId="77777777" w:rsidR="00FB5184" w:rsidRPr="00225D37" w:rsidRDefault="00FB5184" w:rsidP="006A4182">
            <w:pPr>
              <w:jc w:val="center"/>
              <w:rPr>
                <w:rFonts w:eastAsia="Times New Roman"/>
                <w:sz w:val="22"/>
                <w:szCs w:val="22"/>
              </w:rPr>
            </w:pPr>
            <w:r>
              <w:rPr>
                <w:rFonts w:eastAsia="Times New Roman"/>
                <w:sz w:val="22"/>
                <w:szCs w:val="22"/>
              </w:rPr>
              <w:t>210</w:t>
            </w:r>
          </w:p>
        </w:tc>
        <w:tc>
          <w:tcPr>
            <w:tcW w:w="900" w:type="dxa"/>
            <w:vAlign w:val="center"/>
          </w:tcPr>
          <w:p w14:paraId="0DAD4A38" w14:textId="77777777" w:rsidR="00FB5184" w:rsidRPr="00225D37" w:rsidRDefault="00FB5184" w:rsidP="006A4182">
            <w:pPr>
              <w:jc w:val="center"/>
              <w:rPr>
                <w:rFonts w:eastAsia="Times New Roman"/>
                <w:sz w:val="22"/>
                <w:szCs w:val="22"/>
              </w:rPr>
            </w:pPr>
            <w:r>
              <w:rPr>
                <w:rFonts w:eastAsia="Times New Roman"/>
                <w:sz w:val="22"/>
                <w:szCs w:val="22"/>
              </w:rPr>
              <w:t>182</w:t>
            </w:r>
          </w:p>
        </w:tc>
        <w:tc>
          <w:tcPr>
            <w:tcW w:w="917" w:type="dxa"/>
            <w:tcBorders>
              <w:right w:val="single" w:sz="24" w:space="0" w:color="auto"/>
            </w:tcBorders>
            <w:vAlign w:val="center"/>
          </w:tcPr>
          <w:p w14:paraId="4C04F8D8" w14:textId="77777777" w:rsidR="00FB5184" w:rsidRPr="00225D37" w:rsidRDefault="00FB5184" w:rsidP="006A4182">
            <w:pPr>
              <w:jc w:val="center"/>
              <w:rPr>
                <w:rFonts w:eastAsia="Times New Roman"/>
                <w:sz w:val="22"/>
                <w:szCs w:val="22"/>
              </w:rPr>
            </w:pPr>
            <w:r>
              <w:rPr>
                <w:rFonts w:eastAsia="Times New Roman"/>
                <w:sz w:val="22"/>
                <w:szCs w:val="22"/>
              </w:rPr>
              <w:t>174</w:t>
            </w:r>
          </w:p>
        </w:tc>
        <w:tc>
          <w:tcPr>
            <w:tcW w:w="1097" w:type="dxa"/>
            <w:tcBorders>
              <w:left w:val="single" w:sz="24" w:space="0" w:color="auto"/>
            </w:tcBorders>
            <w:vAlign w:val="center"/>
          </w:tcPr>
          <w:p w14:paraId="75CB60A4" w14:textId="77777777" w:rsidR="00FB5184" w:rsidRPr="00225D37" w:rsidRDefault="00FB5184" w:rsidP="006A4182">
            <w:pPr>
              <w:jc w:val="center"/>
              <w:rPr>
                <w:rFonts w:eastAsia="Times New Roman"/>
                <w:sz w:val="22"/>
                <w:szCs w:val="22"/>
              </w:rPr>
            </w:pPr>
            <w:r>
              <w:rPr>
                <w:rFonts w:eastAsia="Times New Roman"/>
                <w:sz w:val="22"/>
                <w:szCs w:val="22"/>
              </w:rPr>
              <w:t>206</w:t>
            </w:r>
          </w:p>
        </w:tc>
        <w:tc>
          <w:tcPr>
            <w:tcW w:w="1126" w:type="dxa"/>
            <w:tcBorders>
              <w:right w:val="single" w:sz="24" w:space="0" w:color="auto"/>
            </w:tcBorders>
            <w:vAlign w:val="center"/>
          </w:tcPr>
          <w:p w14:paraId="16475C2E" w14:textId="77777777" w:rsidR="00FB5184" w:rsidRPr="00225D37" w:rsidRDefault="00FB5184" w:rsidP="006A4182">
            <w:pPr>
              <w:jc w:val="center"/>
              <w:rPr>
                <w:rFonts w:eastAsia="Times New Roman"/>
                <w:sz w:val="22"/>
                <w:szCs w:val="22"/>
              </w:rPr>
            </w:pPr>
            <w:r>
              <w:rPr>
                <w:rFonts w:eastAsia="Times New Roman"/>
                <w:sz w:val="22"/>
                <w:szCs w:val="22"/>
              </w:rPr>
              <w:t>10.93</w:t>
            </w:r>
          </w:p>
        </w:tc>
      </w:tr>
      <w:tr w:rsidR="00FB5184" w14:paraId="7DE46884" w14:textId="77777777" w:rsidTr="006A4182">
        <w:trPr>
          <w:jc w:val="center"/>
        </w:trPr>
        <w:tc>
          <w:tcPr>
            <w:tcW w:w="1410" w:type="dxa"/>
            <w:vMerge/>
            <w:tcBorders>
              <w:left w:val="single" w:sz="24" w:space="0" w:color="auto"/>
              <w:right w:val="single" w:sz="24" w:space="0" w:color="auto"/>
            </w:tcBorders>
            <w:vAlign w:val="center"/>
          </w:tcPr>
          <w:p w14:paraId="2DFCD159"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6F80EA2"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05564BC0" w14:textId="77777777" w:rsidR="00FB5184" w:rsidRPr="00225D37" w:rsidRDefault="00FB5184" w:rsidP="006A4182">
            <w:pPr>
              <w:jc w:val="center"/>
              <w:rPr>
                <w:rFonts w:eastAsia="Times New Roman"/>
                <w:sz w:val="22"/>
                <w:szCs w:val="22"/>
              </w:rPr>
            </w:pPr>
            <w:r>
              <w:rPr>
                <w:rFonts w:eastAsia="Times New Roman"/>
                <w:sz w:val="22"/>
                <w:szCs w:val="22"/>
              </w:rPr>
              <w:t>283</w:t>
            </w:r>
          </w:p>
        </w:tc>
        <w:tc>
          <w:tcPr>
            <w:tcW w:w="920" w:type="dxa"/>
            <w:vAlign w:val="center"/>
          </w:tcPr>
          <w:p w14:paraId="5AA4B1A1" w14:textId="77777777" w:rsidR="00FB5184" w:rsidRPr="00225D37" w:rsidRDefault="00FB5184" w:rsidP="006A4182">
            <w:pPr>
              <w:jc w:val="center"/>
              <w:rPr>
                <w:rFonts w:eastAsia="Times New Roman"/>
                <w:sz w:val="22"/>
                <w:szCs w:val="22"/>
              </w:rPr>
            </w:pPr>
            <w:r>
              <w:rPr>
                <w:rFonts w:eastAsia="Times New Roman"/>
                <w:sz w:val="22"/>
                <w:szCs w:val="22"/>
              </w:rPr>
              <w:t>265</w:t>
            </w:r>
          </w:p>
        </w:tc>
        <w:tc>
          <w:tcPr>
            <w:tcW w:w="990" w:type="dxa"/>
            <w:vAlign w:val="center"/>
          </w:tcPr>
          <w:p w14:paraId="7B3F661F" w14:textId="77777777" w:rsidR="00FB5184" w:rsidRPr="00225D37" w:rsidRDefault="00FB5184" w:rsidP="006A4182">
            <w:pPr>
              <w:jc w:val="center"/>
              <w:rPr>
                <w:rFonts w:eastAsia="Times New Roman"/>
                <w:sz w:val="22"/>
                <w:szCs w:val="22"/>
              </w:rPr>
            </w:pPr>
            <w:r>
              <w:rPr>
                <w:rFonts w:eastAsia="Times New Roman"/>
                <w:sz w:val="22"/>
                <w:szCs w:val="22"/>
              </w:rPr>
              <w:t>244</w:t>
            </w:r>
          </w:p>
        </w:tc>
        <w:tc>
          <w:tcPr>
            <w:tcW w:w="900" w:type="dxa"/>
            <w:vAlign w:val="center"/>
          </w:tcPr>
          <w:p w14:paraId="4A3D9E09" w14:textId="77777777" w:rsidR="00FB5184" w:rsidRPr="00225D37" w:rsidRDefault="00FB5184" w:rsidP="006A4182">
            <w:pPr>
              <w:jc w:val="center"/>
              <w:rPr>
                <w:rFonts w:eastAsia="Times New Roman"/>
                <w:sz w:val="22"/>
                <w:szCs w:val="22"/>
              </w:rPr>
            </w:pPr>
            <w:r>
              <w:rPr>
                <w:rFonts w:eastAsia="Times New Roman"/>
                <w:sz w:val="22"/>
                <w:szCs w:val="22"/>
              </w:rPr>
              <w:t>230</w:t>
            </w:r>
          </w:p>
        </w:tc>
        <w:tc>
          <w:tcPr>
            <w:tcW w:w="917" w:type="dxa"/>
            <w:tcBorders>
              <w:right w:val="single" w:sz="24" w:space="0" w:color="auto"/>
            </w:tcBorders>
            <w:vAlign w:val="center"/>
          </w:tcPr>
          <w:p w14:paraId="38E492F7" w14:textId="77777777" w:rsidR="00FB5184" w:rsidRPr="00225D37" w:rsidRDefault="00FB5184" w:rsidP="006A4182">
            <w:pPr>
              <w:jc w:val="center"/>
              <w:rPr>
                <w:rFonts w:eastAsia="Times New Roman"/>
                <w:sz w:val="22"/>
                <w:szCs w:val="22"/>
              </w:rPr>
            </w:pPr>
            <w:r>
              <w:rPr>
                <w:rFonts w:eastAsia="Times New Roman"/>
                <w:sz w:val="22"/>
                <w:szCs w:val="22"/>
              </w:rPr>
              <w:t>225</w:t>
            </w:r>
          </w:p>
        </w:tc>
        <w:tc>
          <w:tcPr>
            <w:tcW w:w="1097" w:type="dxa"/>
            <w:tcBorders>
              <w:left w:val="single" w:sz="24" w:space="0" w:color="auto"/>
            </w:tcBorders>
            <w:vAlign w:val="center"/>
          </w:tcPr>
          <w:p w14:paraId="33E6E373" w14:textId="77777777" w:rsidR="00FB5184" w:rsidRPr="00225D37" w:rsidRDefault="00FB5184" w:rsidP="006A4182">
            <w:pPr>
              <w:jc w:val="center"/>
              <w:rPr>
                <w:rFonts w:eastAsia="Times New Roman"/>
                <w:sz w:val="22"/>
                <w:szCs w:val="22"/>
              </w:rPr>
            </w:pPr>
            <w:r>
              <w:rPr>
                <w:rFonts w:eastAsia="Times New Roman"/>
                <w:sz w:val="22"/>
                <w:szCs w:val="22"/>
              </w:rPr>
              <w:t>249.4</w:t>
            </w:r>
          </w:p>
        </w:tc>
        <w:tc>
          <w:tcPr>
            <w:tcW w:w="1126" w:type="dxa"/>
            <w:tcBorders>
              <w:right w:val="single" w:sz="24" w:space="0" w:color="auto"/>
            </w:tcBorders>
            <w:vAlign w:val="center"/>
          </w:tcPr>
          <w:p w14:paraId="3BB084D3" w14:textId="77777777" w:rsidR="00FB5184" w:rsidRPr="00225D37" w:rsidRDefault="00FB5184" w:rsidP="006A4182">
            <w:pPr>
              <w:jc w:val="center"/>
              <w:rPr>
                <w:rFonts w:eastAsia="Times New Roman"/>
                <w:sz w:val="22"/>
                <w:szCs w:val="22"/>
              </w:rPr>
            </w:pPr>
            <w:r>
              <w:rPr>
                <w:rFonts w:eastAsia="Times New Roman"/>
                <w:sz w:val="22"/>
                <w:szCs w:val="22"/>
              </w:rPr>
              <w:t>9.74</w:t>
            </w:r>
          </w:p>
        </w:tc>
      </w:tr>
      <w:tr w:rsidR="00FB5184" w14:paraId="5A68DBEE" w14:textId="77777777" w:rsidTr="006A4182">
        <w:trPr>
          <w:jc w:val="center"/>
        </w:trPr>
        <w:tc>
          <w:tcPr>
            <w:tcW w:w="1410" w:type="dxa"/>
            <w:vMerge/>
            <w:tcBorders>
              <w:left w:val="single" w:sz="24" w:space="0" w:color="auto"/>
              <w:right w:val="single" w:sz="24" w:space="0" w:color="auto"/>
            </w:tcBorders>
            <w:vAlign w:val="center"/>
          </w:tcPr>
          <w:p w14:paraId="3E8A964D"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65B4D5AC"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65760F2F" w14:textId="77777777" w:rsidR="00FB5184" w:rsidRPr="00225D37" w:rsidRDefault="00FB5184" w:rsidP="006A4182">
            <w:pPr>
              <w:jc w:val="center"/>
              <w:rPr>
                <w:rFonts w:eastAsia="Times New Roman"/>
                <w:sz w:val="22"/>
                <w:szCs w:val="22"/>
              </w:rPr>
            </w:pPr>
            <w:r>
              <w:rPr>
                <w:rFonts w:eastAsia="Times New Roman"/>
                <w:sz w:val="22"/>
                <w:szCs w:val="22"/>
              </w:rPr>
              <w:t>335</w:t>
            </w:r>
          </w:p>
        </w:tc>
        <w:tc>
          <w:tcPr>
            <w:tcW w:w="920" w:type="dxa"/>
            <w:vAlign w:val="center"/>
          </w:tcPr>
          <w:p w14:paraId="7D3166E5" w14:textId="77777777" w:rsidR="00FB5184" w:rsidRPr="00225D37" w:rsidRDefault="00FB5184" w:rsidP="006A4182">
            <w:pPr>
              <w:jc w:val="center"/>
              <w:rPr>
                <w:rFonts w:eastAsia="Times New Roman"/>
                <w:sz w:val="22"/>
                <w:szCs w:val="22"/>
              </w:rPr>
            </w:pPr>
            <w:r>
              <w:rPr>
                <w:rFonts w:eastAsia="Times New Roman"/>
                <w:sz w:val="22"/>
                <w:szCs w:val="22"/>
              </w:rPr>
              <w:t>333</w:t>
            </w:r>
          </w:p>
        </w:tc>
        <w:tc>
          <w:tcPr>
            <w:tcW w:w="990" w:type="dxa"/>
            <w:vAlign w:val="center"/>
          </w:tcPr>
          <w:p w14:paraId="6B4563D0" w14:textId="77777777" w:rsidR="00FB5184" w:rsidRPr="00225D37" w:rsidRDefault="00FB5184" w:rsidP="006A4182">
            <w:pPr>
              <w:jc w:val="center"/>
              <w:rPr>
                <w:rFonts w:eastAsia="Times New Roman"/>
                <w:sz w:val="22"/>
                <w:szCs w:val="22"/>
              </w:rPr>
            </w:pPr>
            <w:r>
              <w:rPr>
                <w:rFonts w:eastAsia="Times New Roman"/>
                <w:sz w:val="22"/>
                <w:szCs w:val="22"/>
              </w:rPr>
              <w:t>301</w:t>
            </w:r>
          </w:p>
        </w:tc>
        <w:tc>
          <w:tcPr>
            <w:tcW w:w="900" w:type="dxa"/>
            <w:vAlign w:val="center"/>
          </w:tcPr>
          <w:p w14:paraId="60130FE2" w14:textId="77777777" w:rsidR="00FB5184" w:rsidRPr="00225D37" w:rsidRDefault="00FB5184" w:rsidP="006A4182">
            <w:pPr>
              <w:jc w:val="center"/>
              <w:rPr>
                <w:rFonts w:eastAsia="Times New Roman"/>
                <w:sz w:val="22"/>
                <w:szCs w:val="22"/>
              </w:rPr>
            </w:pPr>
            <w:r>
              <w:rPr>
                <w:rFonts w:eastAsia="Times New Roman"/>
                <w:sz w:val="22"/>
                <w:szCs w:val="22"/>
              </w:rPr>
              <w:t>278</w:t>
            </w:r>
          </w:p>
        </w:tc>
        <w:tc>
          <w:tcPr>
            <w:tcW w:w="917" w:type="dxa"/>
            <w:tcBorders>
              <w:right w:val="single" w:sz="24" w:space="0" w:color="auto"/>
            </w:tcBorders>
            <w:vAlign w:val="center"/>
          </w:tcPr>
          <w:p w14:paraId="56552B8A" w14:textId="77777777" w:rsidR="00FB5184" w:rsidRPr="00225D37" w:rsidRDefault="00FB5184" w:rsidP="006A4182">
            <w:pPr>
              <w:jc w:val="center"/>
              <w:rPr>
                <w:rFonts w:eastAsia="Times New Roman"/>
                <w:sz w:val="22"/>
                <w:szCs w:val="22"/>
              </w:rPr>
            </w:pPr>
            <w:r>
              <w:rPr>
                <w:rFonts w:eastAsia="Times New Roman"/>
                <w:sz w:val="22"/>
                <w:szCs w:val="22"/>
              </w:rPr>
              <w:t>267</w:t>
            </w:r>
          </w:p>
        </w:tc>
        <w:tc>
          <w:tcPr>
            <w:tcW w:w="1097" w:type="dxa"/>
            <w:tcBorders>
              <w:left w:val="single" w:sz="24" w:space="0" w:color="auto"/>
            </w:tcBorders>
            <w:vAlign w:val="center"/>
          </w:tcPr>
          <w:p w14:paraId="1C743031" w14:textId="77777777" w:rsidR="00FB5184" w:rsidRPr="00225D37" w:rsidRDefault="00FB5184" w:rsidP="006A4182">
            <w:pPr>
              <w:jc w:val="center"/>
              <w:rPr>
                <w:rFonts w:eastAsia="Times New Roman"/>
                <w:sz w:val="22"/>
                <w:szCs w:val="22"/>
              </w:rPr>
            </w:pPr>
            <w:r>
              <w:rPr>
                <w:rFonts w:eastAsia="Times New Roman"/>
                <w:sz w:val="22"/>
                <w:szCs w:val="22"/>
              </w:rPr>
              <w:t>302.8</w:t>
            </w:r>
          </w:p>
        </w:tc>
        <w:tc>
          <w:tcPr>
            <w:tcW w:w="1126" w:type="dxa"/>
            <w:tcBorders>
              <w:right w:val="single" w:sz="24" w:space="0" w:color="auto"/>
            </w:tcBorders>
            <w:vAlign w:val="center"/>
          </w:tcPr>
          <w:p w14:paraId="30698039" w14:textId="77777777" w:rsidR="00FB5184" w:rsidRPr="00225D37" w:rsidRDefault="00FB5184" w:rsidP="006A4182">
            <w:pPr>
              <w:jc w:val="center"/>
              <w:rPr>
                <w:rFonts w:eastAsia="Times New Roman"/>
                <w:sz w:val="22"/>
                <w:szCs w:val="22"/>
              </w:rPr>
            </w:pPr>
            <w:r>
              <w:rPr>
                <w:rFonts w:eastAsia="Times New Roman"/>
                <w:sz w:val="22"/>
                <w:szCs w:val="22"/>
              </w:rPr>
              <w:t>12.41</w:t>
            </w:r>
          </w:p>
        </w:tc>
      </w:tr>
      <w:tr w:rsidR="00FB5184" w14:paraId="67214C26" w14:textId="77777777" w:rsidTr="006A4182">
        <w:trPr>
          <w:jc w:val="center"/>
        </w:trPr>
        <w:tc>
          <w:tcPr>
            <w:tcW w:w="1410" w:type="dxa"/>
            <w:vMerge/>
            <w:tcBorders>
              <w:left w:val="single" w:sz="24" w:space="0" w:color="auto"/>
              <w:right w:val="single" w:sz="24" w:space="0" w:color="auto"/>
            </w:tcBorders>
            <w:vAlign w:val="center"/>
          </w:tcPr>
          <w:p w14:paraId="03CA0F6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9BDC95E"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00E30B05" w14:textId="77777777" w:rsidR="00FB5184" w:rsidRPr="00225D37" w:rsidRDefault="00FB5184" w:rsidP="006A4182">
            <w:pPr>
              <w:jc w:val="center"/>
              <w:rPr>
                <w:rFonts w:eastAsia="Times New Roman"/>
                <w:sz w:val="22"/>
                <w:szCs w:val="22"/>
              </w:rPr>
            </w:pPr>
            <w:r>
              <w:rPr>
                <w:rFonts w:eastAsia="Times New Roman"/>
                <w:sz w:val="22"/>
                <w:szCs w:val="22"/>
              </w:rPr>
              <w:t>355</w:t>
            </w:r>
          </w:p>
        </w:tc>
        <w:tc>
          <w:tcPr>
            <w:tcW w:w="920" w:type="dxa"/>
            <w:vAlign w:val="center"/>
          </w:tcPr>
          <w:p w14:paraId="212A79A3"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75892C3E" w14:textId="77777777" w:rsidR="00FB5184" w:rsidRPr="00225D37" w:rsidRDefault="00FB5184" w:rsidP="006A4182">
            <w:pPr>
              <w:jc w:val="center"/>
              <w:rPr>
                <w:rFonts w:eastAsia="Times New Roman"/>
                <w:sz w:val="22"/>
                <w:szCs w:val="22"/>
              </w:rPr>
            </w:pPr>
            <w:r>
              <w:rPr>
                <w:rFonts w:eastAsia="Times New Roman"/>
                <w:sz w:val="22"/>
                <w:szCs w:val="22"/>
              </w:rPr>
              <w:t>302</w:t>
            </w:r>
          </w:p>
        </w:tc>
        <w:tc>
          <w:tcPr>
            <w:tcW w:w="900" w:type="dxa"/>
            <w:vAlign w:val="center"/>
          </w:tcPr>
          <w:p w14:paraId="2A733D8C"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220CFF33" w14:textId="77777777" w:rsidR="00FB5184" w:rsidRPr="00225D37" w:rsidRDefault="00FB5184" w:rsidP="006A4182">
            <w:pPr>
              <w:jc w:val="center"/>
              <w:rPr>
                <w:rFonts w:eastAsia="Times New Roman"/>
                <w:sz w:val="22"/>
                <w:szCs w:val="22"/>
              </w:rPr>
            </w:pPr>
            <w:r>
              <w:rPr>
                <w:rFonts w:eastAsia="Times New Roman"/>
                <w:sz w:val="22"/>
                <w:szCs w:val="22"/>
              </w:rPr>
              <w:t>296</w:t>
            </w:r>
          </w:p>
        </w:tc>
        <w:tc>
          <w:tcPr>
            <w:tcW w:w="1097" w:type="dxa"/>
            <w:tcBorders>
              <w:left w:val="single" w:sz="24" w:space="0" w:color="auto"/>
            </w:tcBorders>
            <w:vAlign w:val="center"/>
          </w:tcPr>
          <w:p w14:paraId="67A70B1C" w14:textId="77777777" w:rsidR="00FB5184" w:rsidRPr="00225D37" w:rsidRDefault="00FB5184" w:rsidP="006A4182">
            <w:pPr>
              <w:jc w:val="center"/>
              <w:rPr>
                <w:rFonts w:eastAsia="Times New Roman"/>
                <w:sz w:val="22"/>
                <w:szCs w:val="22"/>
              </w:rPr>
            </w:pPr>
            <w:r>
              <w:rPr>
                <w:rFonts w:eastAsia="Times New Roman"/>
                <w:sz w:val="22"/>
                <w:szCs w:val="22"/>
              </w:rPr>
              <w:t>317.67</w:t>
            </w:r>
          </w:p>
        </w:tc>
        <w:tc>
          <w:tcPr>
            <w:tcW w:w="1126" w:type="dxa"/>
            <w:tcBorders>
              <w:right w:val="single" w:sz="24" w:space="0" w:color="auto"/>
            </w:tcBorders>
            <w:vAlign w:val="center"/>
          </w:tcPr>
          <w:p w14:paraId="0E622B3C" w14:textId="77777777" w:rsidR="00FB5184" w:rsidRPr="00225D37" w:rsidRDefault="00FB5184" w:rsidP="006A4182">
            <w:pPr>
              <w:jc w:val="center"/>
              <w:rPr>
                <w:rFonts w:eastAsia="Times New Roman"/>
                <w:sz w:val="22"/>
                <w:szCs w:val="22"/>
              </w:rPr>
            </w:pPr>
            <w:r>
              <w:rPr>
                <w:rFonts w:eastAsia="Times New Roman"/>
                <w:sz w:val="22"/>
                <w:szCs w:val="22"/>
              </w:rPr>
              <w:t>15.31</w:t>
            </w:r>
          </w:p>
        </w:tc>
      </w:tr>
      <w:tr w:rsidR="00FB5184" w14:paraId="0B1C4A5E" w14:textId="77777777" w:rsidTr="006A4182">
        <w:trPr>
          <w:jc w:val="center"/>
        </w:trPr>
        <w:tc>
          <w:tcPr>
            <w:tcW w:w="1410" w:type="dxa"/>
            <w:vMerge/>
            <w:tcBorders>
              <w:left w:val="single" w:sz="24" w:space="0" w:color="auto"/>
              <w:right w:val="single" w:sz="24" w:space="0" w:color="auto"/>
            </w:tcBorders>
            <w:vAlign w:val="center"/>
          </w:tcPr>
          <w:p w14:paraId="0373463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85981D8"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1CD741D1"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0904BCA1"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15C52DD4"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487BE07A"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535F8694"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12BAC8F0"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22BB6B9E" w14:textId="77777777" w:rsidR="00FB5184" w:rsidRPr="00225D37" w:rsidRDefault="00FB5184" w:rsidP="006A4182">
            <w:pPr>
              <w:jc w:val="center"/>
              <w:rPr>
                <w:rFonts w:eastAsia="Times New Roman"/>
                <w:sz w:val="22"/>
                <w:szCs w:val="22"/>
              </w:rPr>
            </w:pPr>
            <w:r>
              <w:rPr>
                <w:rFonts w:eastAsia="Times New Roman"/>
                <w:sz w:val="22"/>
                <w:szCs w:val="22"/>
              </w:rPr>
              <w:t>-</w:t>
            </w:r>
          </w:p>
        </w:tc>
      </w:tr>
      <w:tr w:rsidR="00FB5184" w14:paraId="38EFCA92"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575DB3F1"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40CCFC71"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12FD575E"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1C0D5C3C"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47982E48"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34345ABF"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578A1C04"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68619BFE"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03AA579D" w14:textId="77777777" w:rsidR="00FB5184" w:rsidRPr="00225D37" w:rsidRDefault="00FB5184" w:rsidP="006A4182">
            <w:pPr>
              <w:jc w:val="center"/>
              <w:rPr>
                <w:rFonts w:eastAsia="Times New Roman"/>
                <w:sz w:val="22"/>
                <w:szCs w:val="22"/>
              </w:rPr>
            </w:pPr>
            <w:r>
              <w:rPr>
                <w:rFonts w:eastAsia="Times New Roman"/>
                <w:sz w:val="22"/>
                <w:szCs w:val="22"/>
              </w:rPr>
              <w:t>-</w:t>
            </w:r>
          </w:p>
        </w:tc>
      </w:tr>
    </w:tbl>
    <w:p w14:paraId="623B2724" w14:textId="4B26E3C5"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.3</w:t>
      </w:r>
      <w:r>
        <w:rPr>
          <w:rFonts w:eastAsia="Times New Roman"/>
          <w:sz w:val="22"/>
          <w:szCs w:val="22"/>
        </w:rPr>
        <w:t>: 5-10%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37F2BB7D"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125983B2"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F1E018F"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0D2E7FC7"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4BE8AAF1"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4E6DA82C"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760F7F60"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4B968554"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885C04E"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6E2F538A"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28A4C1DB"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53ADB79D"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4A69DFB2"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5AB78B73" w14:textId="77777777" w:rsidR="00FB5184" w:rsidRDefault="00FB5184" w:rsidP="006A4182">
            <w:pPr>
              <w:jc w:val="center"/>
              <w:rPr>
                <w:rFonts w:eastAsia="Times New Roman"/>
                <w:b/>
                <w:sz w:val="22"/>
                <w:szCs w:val="22"/>
              </w:rPr>
            </w:pPr>
          </w:p>
        </w:tc>
      </w:tr>
      <w:tr w:rsidR="00FB5184" w14:paraId="20420DC8"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5FD98151"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3642D864" w14:textId="77777777" w:rsidR="00FB5184" w:rsidRPr="00A65F7C" w:rsidRDefault="00FB5184" w:rsidP="006A4182">
            <w:pPr>
              <w:jc w:val="center"/>
              <w:rPr>
                <w:rFonts w:eastAsia="Times New Roman"/>
                <w:sz w:val="22"/>
                <w:szCs w:val="22"/>
              </w:rPr>
            </w:pPr>
            <w:r>
              <w:rPr>
                <w:rFonts w:eastAsia="Times New Roman"/>
                <w:sz w:val="22"/>
                <w:szCs w:val="22"/>
              </w:rPr>
              <w:t>14.6</w:t>
            </w:r>
          </w:p>
        </w:tc>
        <w:tc>
          <w:tcPr>
            <w:tcW w:w="920" w:type="dxa"/>
            <w:tcBorders>
              <w:top w:val="single" w:sz="24" w:space="0" w:color="auto"/>
            </w:tcBorders>
            <w:vAlign w:val="center"/>
          </w:tcPr>
          <w:p w14:paraId="3D74579C" w14:textId="77777777" w:rsidR="00FB5184" w:rsidRPr="00A65F7C" w:rsidRDefault="00FB5184" w:rsidP="006A4182">
            <w:pPr>
              <w:jc w:val="center"/>
              <w:rPr>
                <w:rFonts w:eastAsia="Times New Roman"/>
                <w:sz w:val="22"/>
                <w:szCs w:val="22"/>
              </w:rPr>
            </w:pPr>
            <w:r>
              <w:rPr>
                <w:rFonts w:eastAsia="Times New Roman"/>
                <w:sz w:val="22"/>
                <w:szCs w:val="22"/>
              </w:rPr>
              <w:t>12.8</w:t>
            </w:r>
          </w:p>
        </w:tc>
        <w:tc>
          <w:tcPr>
            <w:tcW w:w="990" w:type="dxa"/>
            <w:tcBorders>
              <w:top w:val="single" w:sz="24" w:space="0" w:color="auto"/>
            </w:tcBorders>
            <w:vAlign w:val="center"/>
          </w:tcPr>
          <w:p w14:paraId="3351C900" w14:textId="77777777" w:rsidR="00FB5184" w:rsidRPr="00A65F7C" w:rsidRDefault="00FB5184" w:rsidP="006A4182">
            <w:pPr>
              <w:jc w:val="center"/>
              <w:rPr>
                <w:rFonts w:eastAsia="Times New Roman"/>
                <w:sz w:val="22"/>
                <w:szCs w:val="22"/>
              </w:rPr>
            </w:pPr>
            <w:r>
              <w:rPr>
                <w:rFonts w:eastAsia="Times New Roman"/>
                <w:sz w:val="22"/>
                <w:szCs w:val="22"/>
              </w:rPr>
              <w:t>12.1</w:t>
            </w:r>
          </w:p>
        </w:tc>
        <w:tc>
          <w:tcPr>
            <w:tcW w:w="900" w:type="dxa"/>
            <w:tcBorders>
              <w:top w:val="single" w:sz="24" w:space="0" w:color="auto"/>
            </w:tcBorders>
            <w:vAlign w:val="center"/>
          </w:tcPr>
          <w:p w14:paraId="6398C9DB" w14:textId="77777777" w:rsidR="00FB5184" w:rsidRPr="00A65F7C" w:rsidRDefault="00FB5184" w:rsidP="006A4182">
            <w:pPr>
              <w:jc w:val="center"/>
              <w:rPr>
                <w:rFonts w:eastAsia="Times New Roman"/>
                <w:sz w:val="22"/>
                <w:szCs w:val="22"/>
              </w:rPr>
            </w:pPr>
            <w:r>
              <w:rPr>
                <w:rFonts w:eastAsia="Times New Roman"/>
                <w:sz w:val="22"/>
                <w:szCs w:val="22"/>
              </w:rPr>
              <w:t>11.7</w:t>
            </w:r>
          </w:p>
        </w:tc>
        <w:tc>
          <w:tcPr>
            <w:tcW w:w="917" w:type="dxa"/>
            <w:tcBorders>
              <w:top w:val="single" w:sz="24" w:space="0" w:color="auto"/>
              <w:right w:val="single" w:sz="24" w:space="0" w:color="auto"/>
            </w:tcBorders>
            <w:vAlign w:val="center"/>
          </w:tcPr>
          <w:p w14:paraId="7784D3FC" w14:textId="77777777" w:rsidR="00FB5184" w:rsidRPr="00A65F7C" w:rsidRDefault="00FB5184" w:rsidP="006A4182">
            <w:pPr>
              <w:jc w:val="center"/>
              <w:rPr>
                <w:rFonts w:eastAsia="Times New Roman"/>
                <w:sz w:val="22"/>
                <w:szCs w:val="22"/>
              </w:rPr>
            </w:pPr>
            <w:r>
              <w:rPr>
                <w:rFonts w:eastAsia="Times New Roman"/>
                <w:sz w:val="22"/>
                <w:szCs w:val="22"/>
              </w:rPr>
              <w:t>13.2</w:t>
            </w:r>
          </w:p>
        </w:tc>
        <w:tc>
          <w:tcPr>
            <w:tcW w:w="1097" w:type="dxa"/>
            <w:tcBorders>
              <w:top w:val="single" w:sz="24" w:space="0" w:color="auto"/>
              <w:left w:val="single" w:sz="24" w:space="0" w:color="auto"/>
            </w:tcBorders>
            <w:vAlign w:val="center"/>
          </w:tcPr>
          <w:p w14:paraId="3DC56D4C" w14:textId="77777777" w:rsidR="00FB5184" w:rsidRPr="00A65F7C" w:rsidRDefault="00FB5184" w:rsidP="006A4182">
            <w:pPr>
              <w:jc w:val="center"/>
              <w:rPr>
                <w:rFonts w:eastAsia="Times New Roman"/>
                <w:sz w:val="22"/>
                <w:szCs w:val="22"/>
              </w:rPr>
            </w:pPr>
            <w:r>
              <w:rPr>
                <w:rFonts w:eastAsia="Times New Roman"/>
                <w:sz w:val="22"/>
                <w:szCs w:val="22"/>
              </w:rPr>
              <w:t>12.88</w:t>
            </w:r>
          </w:p>
        </w:tc>
        <w:tc>
          <w:tcPr>
            <w:tcW w:w="1126" w:type="dxa"/>
            <w:tcBorders>
              <w:top w:val="single" w:sz="24" w:space="0" w:color="auto"/>
              <w:right w:val="single" w:sz="24" w:space="0" w:color="auto"/>
            </w:tcBorders>
            <w:vAlign w:val="center"/>
          </w:tcPr>
          <w:p w14:paraId="59FED519" w14:textId="77777777" w:rsidR="00FB5184" w:rsidRPr="00A65F7C" w:rsidRDefault="00FB5184" w:rsidP="006A4182">
            <w:pPr>
              <w:jc w:val="center"/>
              <w:rPr>
                <w:rFonts w:eastAsia="Times New Roman"/>
                <w:sz w:val="22"/>
                <w:szCs w:val="22"/>
              </w:rPr>
            </w:pPr>
            <w:r>
              <w:rPr>
                <w:rFonts w:eastAsia="Times New Roman"/>
                <w:sz w:val="22"/>
                <w:szCs w:val="22"/>
              </w:rPr>
              <w:t>0.45</w:t>
            </w:r>
          </w:p>
        </w:tc>
      </w:tr>
      <w:tr w:rsidR="00FB5184" w14:paraId="736426E4"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21176223"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191CA033" w14:textId="77777777" w:rsidR="00FB5184" w:rsidRPr="00A65F7C" w:rsidRDefault="00FB5184" w:rsidP="006A4182">
            <w:pPr>
              <w:jc w:val="center"/>
              <w:rPr>
                <w:rFonts w:eastAsia="Times New Roman"/>
                <w:sz w:val="22"/>
                <w:szCs w:val="22"/>
              </w:rPr>
            </w:pPr>
            <w:r>
              <w:rPr>
                <w:rFonts w:eastAsia="Times New Roman"/>
                <w:sz w:val="22"/>
                <w:szCs w:val="22"/>
              </w:rPr>
              <w:t>48</w:t>
            </w:r>
          </w:p>
        </w:tc>
        <w:tc>
          <w:tcPr>
            <w:tcW w:w="920" w:type="dxa"/>
            <w:tcBorders>
              <w:bottom w:val="single" w:sz="24" w:space="0" w:color="auto"/>
            </w:tcBorders>
            <w:vAlign w:val="center"/>
          </w:tcPr>
          <w:p w14:paraId="7A3A82F0" w14:textId="77777777" w:rsidR="00FB5184" w:rsidRPr="00A65F7C" w:rsidRDefault="00FB5184" w:rsidP="006A4182">
            <w:pPr>
              <w:jc w:val="center"/>
              <w:rPr>
                <w:rFonts w:eastAsia="Times New Roman"/>
                <w:sz w:val="22"/>
                <w:szCs w:val="22"/>
              </w:rPr>
            </w:pPr>
            <w:r>
              <w:rPr>
                <w:rFonts w:eastAsia="Times New Roman"/>
                <w:sz w:val="22"/>
                <w:szCs w:val="22"/>
              </w:rPr>
              <w:t>42</w:t>
            </w:r>
          </w:p>
        </w:tc>
        <w:tc>
          <w:tcPr>
            <w:tcW w:w="990" w:type="dxa"/>
            <w:tcBorders>
              <w:bottom w:val="single" w:sz="24" w:space="0" w:color="auto"/>
            </w:tcBorders>
            <w:vAlign w:val="center"/>
          </w:tcPr>
          <w:p w14:paraId="31BE3D28" w14:textId="77777777" w:rsidR="00FB5184" w:rsidRPr="00A65F7C" w:rsidRDefault="00FB5184" w:rsidP="006A4182">
            <w:pPr>
              <w:jc w:val="center"/>
              <w:rPr>
                <w:rFonts w:eastAsia="Times New Roman"/>
                <w:sz w:val="22"/>
                <w:szCs w:val="22"/>
              </w:rPr>
            </w:pPr>
            <w:r>
              <w:rPr>
                <w:rFonts w:eastAsia="Times New Roman"/>
                <w:sz w:val="22"/>
                <w:szCs w:val="22"/>
              </w:rPr>
              <w:t>42</w:t>
            </w:r>
          </w:p>
        </w:tc>
        <w:tc>
          <w:tcPr>
            <w:tcW w:w="900" w:type="dxa"/>
            <w:tcBorders>
              <w:bottom w:val="single" w:sz="24" w:space="0" w:color="auto"/>
            </w:tcBorders>
            <w:vAlign w:val="center"/>
          </w:tcPr>
          <w:p w14:paraId="6A3CE6B2" w14:textId="77777777" w:rsidR="00FB5184" w:rsidRPr="00A65F7C" w:rsidRDefault="00FB5184" w:rsidP="006A4182">
            <w:pPr>
              <w:jc w:val="center"/>
              <w:rPr>
                <w:rFonts w:eastAsia="Times New Roman"/>
                <w:sz w:val="22"/>
                <w:szCs w:val="22"/>
              </w:rPr>
            </w:pPr>
            <w:r>
              <w:rPr>
                <w:rFonts w:eastAsia="Times New Roman"/>
                <w:sz w:val="22"/>
                <w:szCs w:val="22"/>
              </w:rPr>
              <w:t>42</w:t>
            </w:r>
          </w:p>
        </w:tc>
        <w:tc>
          <w:tcPr>
            <w:tcW w:w="917" w:type="dxa"/>
            <w:tcBorders>
              <w:bottom w:val="single" w:sz="24" w:space="0" w:color="auto"/>
              <w:right w:val="single" w:sz="24" w:space="0" w:color="auto"/>
            </w:tcBorders>
            <w:vAlign w:val="center"/>
          </w:tcPr>
          <w:p w14:paraId="3D6B1939" w14:textId="77777777" w:rsidR="00FB5184" w:rsidRPr="00A65F7C" w:rsidRDefault="00FB5184" w:rsidP="006A4182">
            <w:pPr>
              <w:jc w:val="center"/>
              <w:rPr>
                <w:rFonts w:eastAsia="Times New Roman"/>
                <w:sz w:val="22"/>
                <w:szCs w:val="22"/>
              </w:rPr>
            </w:pPr>
            <w:r>
              <w:rPr>
                <w:rFonts w:eastAsia="Times New Roman"/>
                <w:sz w:val="22"/>
                <w:szCs w:val="22"/>
              </w:rPr>
              <w:t>48</w:t>
            </w:r>
          </w:p>
        </w:tc>
        <w:tc>
          <w:tcPr>
            <w:tcW w:w="1097" w:type="dxa"/>
            <w:tcBorders>
              <w:left w:val="single" w:sz="24" w:space="0" w:color="auto"/>
              <w:bottom w:val="single" w:sz="24" w:space="0" w:color="auto"/>
            </w:tcBorders>
            <w:vAlign w:val="center"/>
          </w:tcPr>
          <w:p w14:paraId="50B38263" w14:textId="77777777" w:rsidR="00FB5184" w:rsidRPr="00A65F7C" w:rsidRDefault="00FB5184" w:rsidP="006A4182">
            <w:pPr>
              <w:jc w:val="center"/>
              <w:rPr>
                <w:rFonts w:eastAsia="Times New Roman"/>
                <w:sz w:val="22"/>
                <w:szCs w:val="22"/>
              </w:rPr>
            </w:pPr>
            <w:r>
              <w:rPr>
                <w:rFonts w:eastAsia="Times New Roman"/>
                <w:sz w:val="22"/>
                <w:szCs w:val="22"/>
              </w:rPr>
              <w:t>44.4</w:t>
            </w:r>
          </w:p>
        </w:tc>
        <w:tc>
          <w:tcPr>
            <w:tcW w:w="1126" w:type="dxa"/>
            <w:tcBorders>
              <w:bottom w:val="single" w:sz="24" w:space="0" w:color="auto"/>
              <w:right w:val="single" w:sz="24" w:space="0" w:color="auto"/>
            </w:tcBorders>
            <w:vAlign w:val="center"/>
          </w:tcPr>
          <w:p w14:paraId="119DF246" w14:textId="77777777" w:rsidR="00FB5184" w:rsidRPr="00A65F7C" w:rsidRDefault="00FB5184" w:rsidP="006A4182">
            <w:pPr>
              <w:jc w:val="center"/>
              <w:rPr>
                <w:rFonts w:eastAsia="Times New Roman"/>
                <w:sz w:val="22"/>
                <w:szCs w:val="22"/>
              </w:rPr>
            </w:pPr>
            <w:r>
              <w:rPr>
                <w:rFonts w:eastAsia="Times New Roman"/>
                <w:sz w:val="22"/>
                <w:szCs w:val="22"/>
              </w:rPr>
              <w:t>1.31</w:t>
            </w:r>
          </w:p>
        </w:tc>
      </w:tr>
      <w:tr w:rsidR="00FB5184" w14:paraId="38CDF892"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6434F342"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5E6523AF"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6916E250" w14:textId="77777777" w:rsidR="00FB5184" w:rsidRPr="00A65F7C" w:rsidRDefault="00FB5184" w:rsidP="006A4182">
            <w:pPr>
              <w:jc w:val="center"/>
              <w:rPr>
                <w:rFonts w:eastAsia="Times New Roman"/>
                <w:sz w:val="22"/>
                <w:szCs w:val="22"/>
              </w:rPr>
            </w:pPr>
            <w:r>
              <w:rPr>
                <w:rFonts w:eastAsia="Times New Roman"/>
                <w:sz w:val="22"/>
                <w:szCs w:val="22"/>
              </w:rPr>
              <w:t>65</w:t>
            </w:r>
          </w:p>
        </w:tc>
        <w:tc>
          <w:tcPr>
            <w:tcW w:w="920" w:type="dxa"/>
            <w:tcBorders>
              <w:top w:val="single" w:sz="24" w:space="0" w:color="auto"/>
            </w:tcBorders>
            <w:vAlign w:val="center"/>
          </w:tcPr>
          <w:p w14:paraId="2DF50CED" w14:textId="77777777" w:rsidR="00FB5184" w:rsidRPr="00A65F7C" w:rsidRDefault="00FB5184" w:rsidP="006A4182">
            <w:pPr>
              <w:jc w:val="center"/>
              <w:rPr>
                <w:rFonts w:eastAsia="Times New Roman"/>
                <w:sz w:val="22"/>
                <w:szCs w:val="22"/>
              </w:rPr>
            </w:pPr>
            <w:r>
              <w:rPr>
                <w:rFonts w:eastAsia="Times New Roman"/>
                <w:sz w:val="22"/>
                <w:szCs w:val="22"/>
              </w:rPr>
              <w:t>79</w:t>
            </w:r>
          </w:p>
        </w:tc>
        <w:tc>
          <w:tcPr>
            <w:tcW w:w="990" w:type="dxa"/>
            <w:tcBorders>
              <w:top w:val="single" w:sz="24" w:space="0" w:color="auto"/>
            </w:tcBorders>
            <w:vAlign w:val="center"/>
          </w:tcPr>
          <w:p w14:paraId="2CFDAF39" w14:textId="77777777" w:rsidR="00FB5184" w:rsidRPr="00A65F7C" w:rsidRDefault="00FB5184" w:rsidP="006A4182">
            <w:pPr>
              <w:jc w:val="center"/>
              <w:rPr>
                <w:rFonts w:eastAsia="Times New Roman"/>
                <w:sz w:val="22"/>
                <w:szCs w:val="22"/>
              </w:rPr>
            </w:pPr>
            <w:r>
              <w:rPr>
                <w:rFonts w:eastAsia="Times New Roman"/>
                <w:sz w:val="22"/>
                <w:szCs w:val="22"/>
              </w:rPr>
              <w:t>74</w:t>
            </w:r>
          </w:p>
        </w:tc>
        <w:tc>
          <w:tcPr>
            <w:tcW w:w="900" w:type="dxa"/>
            <w:tcBorders>
              <w:top w:val="single" w:sz="24" w:space="0" w:color="auto"/>
            </w:tcBorders>
            <w:vAlign w:val="center"/>
          </w:tcPr>
          <w:p w14:paraId="1B37F05B" w14:textId="77777777" w:rsidR="00FB5184" w:rsidRPr="00A65F7C" w:rsidRDefault="00FB5184" w:rsidP="006A4182">
            <w:pPr>
              <w:jc w:val="center"/>
              <w:rPr>
                <w:rFonts w:eastAsia="Times New Roman"/>
                <w:sz w:val="22"/>
                <w:szCs w:val="22"/>
              </w:rPr>
            </w:pPr>
            <w:r>
              <w:rPr>
                <w:rFonts w:eastAsia="Times New Roman"/>
                <w:sz w:val="22"/>
                <w:szCs w:val="22"/>
              </w:rPr>
              <w:t>83</w:t>
            </w:r>
          </w:p>
        </w:tc>
        <w:tc>
          <w:tcPr>
            <w:tcW w:w="917" w:type="dxa"/>
            <w:tcBorders>
              <w:top w:val="single" w:sz="24" w:space="0" w:color="auto"/>
              <w:right w:val="single" w:sz="24" w:space="0" w:color="auto"/>
            </w:tcBorders>
            <w:vAlign w:val="center"/>
          </w:tcPr>
          <w:p w14:paraId="4C0C93F2" w14:textId="77777777" w:rsidR="00FB5184" w:rsidRPr="00A65F7C" w:rsidRDefault="00FB5184" w:rsidP="006A4182">
            <w:pPr>
              <w:jc w:val="center"/>
              <w:rPr>
                <w:rFonts w:eastAsia="Times New Roman"/>
                <w:sz w:val="22"/>
                <w:szCs w:val="22"/>
              </w:rPr>
            </w:pPr>
            <w:r>
              <w:rPr>
                <w:rFonts w:eastAsia="Times New Roman"/>
                <w:sz w:val="22"/>
                <w:szCs w:val="22"/>
              </w:rPr>
              <w:t>83</w:t>
            </w:r>
          </w:p>
        </w:tc>
        <w:tc>
          <w:tcPr>
            <w:tcW w:w="1097" w:type="dxa"/>
            <w:tcBorders>
              <w:top w:val="single" w:sz="24" w:space="0" w:color="auto"/>
              <w:left w:val="single" w:sz="24" w:space="0" w:color="auto"/>
            </w:tcBorders>
            <w:vAlign w:val="center"/>
          </w:tcPr>
          <w:p w14:paraId="1994904B" w14:textId="77777777" w:rsidR="00FB5184" w:rsidRPr="00A65F7C" w:rsidRDefault="00FB5184" w:rsidP="006A4182">
            <w:pPr>
              <w:jc w:val="center"/>
              <w:rPr>
                <w:rFonts w:eastAsia="Times New Roman"/>
                <w:sz w:val="22"/>
                <w:szCs w:val="22"/>
              </w:rPr>
            </w:pPr>
            <w:r>
              <w:rPr>
                <w:rFonts w:eastAsia="Times New Roman"/>
                <w:sz w:val="22"/>
                <w:szCs w:val="22"/>
              </w:rPr>
              <w:t>76.8</w:t>
            </w:r>
          </w:p>
        </w:tc>
        <w:tc>
          <w:tcPr>
            <w:tcW w:w="1126" w:type="dxa"/>
            <w:tcBorders>
              <w:top w:val="single" w:sz="24" w:space="0" w:color="auto"/>
              <w:right w:val="single" w:sz="24" w:space="0" w:color="auto"/>
            </w:tcBorders>
            <w:vAlign w:val="center"/>
          </w:tcPr>
          <w:p w14:paraId="73705DDE" w14:textId="77777777" w:rsidR="00FB5184" w:rsidRPr="00A65F7C" w:rsidRDefault="00FB5184" w:rsidP="006A4182">
            <w:pPr>
              <w:jc w:val="center"/>
              <w:rPr>
                <w:rFonts w:eastAsia="Times New Roman"/>
                <w:sz w:val="22"/>
                <w:szCs w:val="22"/>
              </w:rPr>
            </w:pPr>
            <w:r>
              <w:rPr>
                <w:rFonts w:eastAsia="Times New Roman"/>
                <w:sz w:val="22"/>
                <w:szCs w:val="22"/>
              </w:rPr>
              <w:t>3.03</w:t>
            </w:r>
          </w:p>
        </w:tc>
      </w:tr>
      <w:tr w:rsidR="00FB5184" w14:paraId="76A1F60E" w14:textId="77777777" w:rsidTr="006A4182">
        <w:trPr>
          <w:jc w:val="center"/>
        </w:trPr>
        <w:tc>
          <w:tcPr>
            <w:tcW w:w="1410" w:type="dxa"/>
            <w:vMerge/>
            <w:tcBorders>
              <w:left w:val="single" w:sz="24" w:space="0" w:color="auto"/>
              <w:right w:val="single" w:sz="24" w:space="0" w:color="auto"/>
            </w:tcBorders>
            <w:vAlign w:val="center"/>
          </w:tcPr>
          <w:p w14:paraId="50C5DAAC"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162C5F6"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55514129" w14:textId="77777777" w:rsidR="00FB5184" w:rsidRPr="00A65F7C" w:rsidRDefault="00FB5184" w:rsidP="006A4182">
            <w:pPr>
              <w:jc w:val="center"/>
              <w:rPr>
                <w:rFonts w:eastAsia="Times New Roman"/>
                <w:sz w:val="22"/>
                <w:szCs w:val="22"/>
              </w:rPr>
            </w:pPr>
            <w:r>
              <w:rPr>
                <w:rFonts w:eastAsia="Times New Roman"/>
                <w:sz w:val="22"/>
                <w:szCs w:val="22"/>
              </w:rPr>
              <w:t>99</w:t>
            </w:r>
          </w:p>
        </w:tc>
        <w:tc>
          <w:tcPr>
            <w:tcW w:w="920" w:type="dxa"/>
            <w:vAlign w:val="center"/>
          </w:tcPr>
          <w:p w14:paraId="293DB716" w14:textId="77777777" w:rsidR="00FB5184" w:rsidRPr="00A65F7C" w:rsidRDefault="00FB5184" w:rsidP="006A4182">
            <w:pPr>
              <w:jc w:val="center"/>
              <w:rPr>
                <w:rFonts w:eastAsia="Times New Roman"/>
                <w:sz w:val="22"/>
                <w:szCs w:val="22"/>
              </w:rPr>
            </w:pPr>
            <w:r>
              <w:rPr>
                <w:rFonts w:eastAsia="Times New Roman"/>
                <w:sz w:val="22"/>
                <w:szCs w:val="22"/>
              </w:rPr>
              <w:t>104</w:t>
            </w:r>
          </w:p>
        </w:tc>
        <w:tc>
          <w:tcPr>
            <w:tcW w:w="990" w:type="dxa"/>
            <w:vAlign w:val="center"/>
          </w:tcPr>
          <w:p w14:paraId="3FA57DC4" w14:textId="77777777" w:rsidR="00FB5184" w:rsidRPr="00A65F7C" w:rsidRDefault="00FB5184" w:rsidP="006A4182">
            <w:pPr>
              <w:jc w:val="center"/>
              <w:rPr>
                <w:rFonts w:eastAsia="Times New Roman"/>
                <w:sz w:val="22"/>
                <w:szCs w:val="22"/>
              </w:rPr>
            </w:pPr>
            <w:r>
              <w:rPr>
                <w:rFonts w:eastAsia="Times New Roman"/>
                <w:sz w:val="22"/>
                <w:szCs w:val="22"/>
              </w:rPr>
              <w:t>109</w:t>
            </w:r>
          </w:p>
        </w:tc>
        <w:tc>
          <w:tcPr>
            <w:tcW w:w="900" w:type="dxa"/>
            <w:vAlign w:val="center"/>
          </w:tcPr>
          <w:p w14:paraId="4AD69993" w14:textId="77777777" w:rsidR="00FB5184" w:rsidRPr="00A65F7C" w:rsidRDefault="00FB5184" w:rsidP="006A4182">
            <w:pPr>
              <w:jc w:val="center"/>
              <w:rPr>
                <w:rFonts w:eastAsia="Times New Roman"/>
                <w:sz w:val="22"/>
                <w:szCs w:val="22"/>
              </w:rPr>
            </w:pPr>
            <w:r>
              <w:rPr>
                <w:rFonts w:eastAsia="Times New Roman"/>
                <w:sz w:val="22"/>
                <w:szCs w:val="22"/>
              </w:rPr>
              <w:t>105</w:t>
            </w:r>
          </w:p>
        </w:tc>
        <w:tc>
          <w:tcPr>
            <w:tcW w:w="917" w:type="dxa"/>
            <w:tcBorders>
              <w:right w:val="single" w:sz="24" w:space="0" w:color="auto"/>
            </w:tcBorders>
            <w:vAlign w:val="center"/>
          </w:tcPr>
          <w:p w14:paraId="25CE8049" w14:textId="77777777" w:rsidR="00FB5184" w:rsidRPr="00A65F7C" w:rsidRDefault="00FB5184" w:rsidP="006A4182">
            <w:pPr>
              <w:jc w:val="center"/>
              <w:rPr>
                <w:rFonts w:eastAsia="Times New Roman"/>
                <w:sz w:val="22"/>
                <w:szCs w:val="22"/>
              </w:rPr>
            </w:pPr>
            <w:r>
              <w:rPr>
                <w:rFonts w:eastAsia="Times New Roman"/>
                <w:sz w:val="22"/>
                <w:szCs w:val="22"/>
              </w:rPr>
              <w:t>92</w:t>
            </w:r>
          </w:p>
        </w:tc>
        <w:tc>
          <w:tcPr>
            <w:tcW w:w="1097" w:type="dxa"/>
            <w:tcBorders>
              <w:left w:val="single" w:sz="24" w:space="0" w:color="auto"/>
            </w:tcBorders>
            <w:vAlign w:val="center"/>
          </w:tcPr>
          <w:p w14:paraId="7E1C28DD" w14:textId="77777777" w:rsidR="00FB5184" w:rsidRPr="00A65F7C" w:rsidRDefault="00FB5184" w:rsidP="006A4182">
            <w:pPr>
              <w:jc w:val="center"/>
              <w:rPr>
                <w:rFonts w:eastAsia="Times New Roman"/>
                <w:sz w:val="22"/>
                <w:szCs w:val="22"/>
              </w:rPr>
            </w:pPr>
            <w:r>
              <w:rPr>
                <w:rFonts w:eastAsia="Times New Roman"/>
                <w:sz w:val="22"/>
                <w:szCs w:val="22"/>
              </w:rPr>
              <w:t>101.8</w:t>
            </w:r>
          </w:p>
        </w:tc>
        <w:tc>
          <w:tcPr>
            <w:tcW w:w="1126" w:type="dxa"/>
            <w:tcBorders>
              <w:right w:val="single" w:sz="24" w:space="0" w:color="auto"/>
            </w:tcBorders>
            <w:vAlign w:val="center"/>
          </w:tcPr>
          <w:p w14:paraId="195896E8" w14:textId="77777777" w:rsidR="00FB5184" w:rsidRPr="00A65F7C" w:rsidRDefault="00FB5184" w:rsidP="006A4182">
            <w:pPr>
              <w:jc w:val="center"/>
              <w:rPr>
                <w:rFonts w:eastAsia="Times New Roman"/>
                <w:sz w:val="22"/>
                <w:szCs w:val="22"/>
              </w:rPr>
            </w:pPr>
            <w:r>
              <w:rPr>
                <w:rFonts w:eastAsia="Times New Roman"/>
                <w:sz w:val="22"/>
                <w:szCs w:val="22"/>
              </w:rPr>
              <w:t>2.61</w:t>
            </w:r>
          </w:p>
        </w:tc>
      </w:tr>
      <w:tr w:rsidR="00FB5184" w14:paraId="1E38ED57" w14:textId="77777777" w:rsidTr="006A4182">
        <w:trPr>
          <w:jc w:val="center"/>
        </w:trPr>
        <w:tc>
          <w:tcPr>
            <w:tcW w:w="1410" w:type="dxa"/>
            <w:vMerge/>
            <w:tcBorders>
              <w:left w:val="single" w:sz="24" w:space="0" w:color="auto"/>
              <w:right w:val="single" w:sz="24" w:space="0" w:color="auto"/>
            </w:tcBorders>
            <w:vAlign w:val="center"/>
          </w:tcPr>
          <w:p w14:paraId="3E6964A2"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6C4663E7"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637398F1" w14:textId="77777777" w:rsidR="00FB5184" w:rsidRPr="00A65F7C" w:rsidRDefault="00FB5184" w:rsidP="006A4182">
            <w:pPr>
              <w:jc w:val="center"/>
              <w:rPr>
                <w:rFonts w:eastAsia="Times New Roman"/>
                <w:sz w:val="22"/>
                <w:szCs w:val="22"/>
              </w:rPr>
            </w:pPr>
            <w:r>
              <w:rPr>
                <w:rFonts w:eastAsia="Times New Roman"/>
                <w:sz w:val="22"/>
                <w:szCs w:val="22"/>
              </w:rPr>
              <w:t>126</w:t>
            </w:r>
          </w:p>
        </w:tc>
        <w:tc>
          <w:tcPr>
            <w:tcW w:w="920" w:type="dxa"/>
            <w:vAlign w:val="center"/>
          </w:tcPr>
          <w:p w14:paraId="64BF317C" w14:textId="77777777" w:rsidR="00FB5184" w:rsidRPr="00A65F7C" w:rsidRDefault="00FB5184" w:rsidP="006A4182">
            <w:pPr>
              <w:jc w:val="center"/>
              <w:rPr>
                <w:rFonts w:eastAsia="Times New Roman"/>
                <w:sz w:val="22"/>
                <w:szCs w:val="22"/>
              </w:rPr>
            </w:pPr>
            <w:r>
              <w:rPr>
                <w:rFonts w:eastAsia="Times New Roman"/>
                <w:sz w:val="22"/>
                <w:szCs w:val="22"/>
              </w:rPr>
              <w:t>109</w:t>
            </w:r>
          </w:p>
        </w:tc>
        <w:tc>
          <w:tcPr>
            <w:tcW w:w="990" w:type="dxa"/>
            <w:vAlign w:val="center"/>
          </w:tcPr>
          <w:p w14:paraId="15DA5D62" w14:textId="77777777" w:rsidR="00FB5184" w:rsidRPr="00A65F7C" w:rsidRDefault="00FB5184" w:rsidP="006A4182">
            <w:pPr>
              <w:jc w:val="center"/>
              <w:rPr>
                <w:rFonts w:eastAsia="Times New Roman"/>
                <w:sz w:val="22"/>
                <w:szCs w:val="22"/>
              </w:rPr>
            </w:pPr>
            <w:r>
              <w:rPr>
                <w:rFonts w:eastAsia="Times New Roman"/>
                <w:sz w:val="22"/>
                <w:szCs w:val="22"/>
              </w:rPr>
              <w:t>141</w:t>
            </w:r>
          </w:p>
        </w:tc>
        <w:tc>
          <w:tcPr>
            <w:tcW w:w="900" w:type="dxa"/>
            <w:vAlign w:val="center"/>
          </w:tcPr>
          <w:p w14:paraId="753D2B53" w14:textId="77777777" w:rsidR="00FB5184" w:rsidRPr="00A65F7C" w:rsidRDefault="00FB5184" w:rsidP="006A4182">
            <w:pPr>
              <w:jc w:val="center"/>
              <w:rPr>
                <w:rFonts w:eastAsia="Times New Roman"/>
                <w:sz w:val="22"/>
                <w:szCs w:val="22"/>
              </w:rPr>
            </w:pPr>
            <w:r>
              <w:rPr>
                <w:rFonts w:eastAsia="Times New Roman"/>
                <w:sz w:val="22"/>
                <w:szCs w:val="22"/>
              </w:rPr>
              <w:t>122</w:t>
            </w:r>
          </w:p>
        </w:tc>
        <w:tc>
          <w:tcPr>
            <w:tcW w:w="917" w:type="dxa"/>
            <w:tcBorders>
              <w:right w:val="single" w:sz="24" w:space="0" w:color="auto"/>
            </w:tcBorders>
            <w:vAlign w:val="center"/>
          </w:tcPr>
          <w:p w14:paraId="46B40E3B" w14:textId="77777777" w:rsidR="00FB5184" w:rsidRPr="00A65F7C" w:rsidRDefault="00FB5184" w:rsidP="006A4182">
            <w:pPr>
              <w:jc w:val="center"/>
              <w:rPr>
                <w:rFonts w:eastAsia="Times New Roman"/>
                <w:sz w:val="22"/>
                <w:szCs w:val="22"/>
              </w:rPr>
            </w:pPr>
            <w:r>
              <w:rPr>
                <w:rFonts w:eastAsia="Times New Roman"/>
                <w:sz w:val="22"/>
                <w:szCs w:val="22"/>
              </w:rPr>
              <w:t>129</w:t>
            </w:r>
          </w:p>
        </w:tc>
        <w:tc>
          <w:tcPr>
            <w:tcW w:w="1097" w:type="dxa"/>
            <w:tcBorders>
              <w:left w:val="single" w:sz="24" w:space="0" w:color="auto"/>
            </w:tcBorders>
            <w:vAlign w:val="center"/>
          </w:tcPr>
          <w:p w14:paraId="0492C9AD" w14:textId="77777777" w:rsidR="00FB5184" w:rsidRPr="00A65F7C" w:rsidRDefault="00FB5184" w:rsidP="006A4182">
            <w:pPr>
              <w:jc w:val="center"/>
              <w:rPr>
                <w:rFonts w:eastAsia="Times New Roman"/>
                <w:sz w:val="22"/>
                <w:szCs w:val="22"/>
              </w:rPr>
            </w:pPr>
            <w:r>
              <w:rPr>
                <w:rFonts w:eastAsia="Times New Roman"/>
                <w:sz w:val="22"/>
                <w:szCs w:val="22"/>
              </w:rPr>
              <w:t>125.4</w:t>
            </w:r>
          </w:p>
        </w:tc>
        <w:tc>
          <w:tcPr>
            <w:tcW w:w="1126" w:type="dxa"/>
            <w:tcBorders>
              <w:right w:val="single" w:sz="24" w:space="0" w:color="auto"/>
            </w:tcBorders>
            <w:vAlign w:val="center"/>
          </w:tcPr>
          <w:p w14:paraId="0E4F95F7" w14:textId="77777777" w:rsidR="00FB5184" w:rsidRPr="00A65F7C" w:rsidRDefault="00FB5184" w:rsidP="006A4182">
            <w:pPr>
              <w:jc w:val="center"/>
              <w:rPr>
                <w:rFonts w:eastAsia="Times New Roman"/>
                <w:sz w:val="22"/>
                <w:szCs w:val="22"/>
              </w:rPr>
            </w:pPr>
            <w:r>
              <w:rPr>
                <w:rFonts w:eastAsia="Times New Roman"/>
                <w:sz w:val="22"/>
                <w:szCs w:val="22"/>
              </w:rPr>
              <w:t>4.64</w:t>
            </w:r>
          </w:p>
        </w:tc>
      </w:tr>
      <w:tr w:rsidR="00FB5184" w14:paraId="04C32718" w14:textId="77777777" w:rsidTr="006A4182">
        <w:trPr>
          <w:jc w:val="center"/>
        </w:trPr>
        <w:tc>
          <w:tcPr>
            <w:tcW w:w="1410" w:type="dxa"/>
            <w:vMerge/>
            <w:tcBorders>
              <w:left w:val="single" w:sz="24" w:space="0" w:color="auto"/>
              <w:right w:val="single" w:sz="24" w:space="0" w:color="auto"/>
            </w:tcBorders>
            <w:vAlign w:val="center"/>
          </w:tcPr>
          <w:p w14:paraId="08F5D676"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A3114A7"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27F235D1" w14:textId="77777777" w:rsidR="00FB5184" w:rsidRPr="00A65F7C" w:rsidRDefault="00FB5184" w:rsidP="006A4182">
            <w:pPr>
              <w:jc w:val="center"/>
              <w:rPr>
                <w:rFonts w:eastAsia="Times New Roman"/>
                <w:sz w:val="22"/>
                <w:szCs w:val="22"/>
              </w:rPr>
            </w:pPr>
            <w:r>
              <w:rPr>
                <w:rFonts w:eastAsia="Times New Roman"/>
                <w:sz w:val="22"/>
                <w:szCs w:val="22"/>
              </w:rPr>
              <w:t>147</w:t>
            </w:r>
          </w:p>
        </w:tc>
        <w:tc>
          <w:tcPr>
            <w:tcW w:w="920" w:type="dxa"/>
            <w:vAlign w:val="center"/>
          </w:tcPr>
          <w:p w14:paraId="12076307" w14:textId="77777777" w:rsidR="00FB5184" w:rsidRPr="00A65F7C" w:rsidRDefault="00FB5184" w:rsidP="006A4182">
            <w:pPr>
              <w:jc w:val="center"/>
              <w:rPr>
                <w:rFonts w:eastAsia="Times New Roman"/>
                <w:sz w:val="22"/>
                <w:szCs w:val="22"/>
              </w:rPr>
            </w:pPr>
            <w:r>
              <w:rPr>
                <w:rFonts w:eastAsia="Times New Roman"/>
                <w:sz w:val="22"/>
                <w:szCs w:val="22"/>
              </w:rPr>
              <w:t>135</w:t>
            </w:r>
          </w:p>
        </w:tc>
        <w:tc>
          <w:tcPr>
            <w:tcW w:w="990" w:type="dxa"/>
            <w:vAlign w:val="center"/>
          </w:tcPr>
          <w:p w14:paraId="406EBDB0" w14:textId="77777777" w:rsidR="00FB5184" w:rsidRPr="00A65F7C" w:rsidRDefault="00FB5184" w:rsidP="006A4182">
            <w:pPr>
              <w:jc w:val="center"/>
              <w:rPr>
                <w:rFonts w:eastAsia="Times New Roman"/>
                <w:sz w:val="22"/>
                <w:szCs w:val="22"/>
              </w:rPr>
            </w:pPr>
            <w:r>
              <w:rPr>
                <w:rFonts w:eastAsia="Times New Roman"/>
                <w:sz w:val="22"/>
                <w:szCs w:val="22"/>
              </w:rPr>
              <w:t>143</w:t>
            </w:r>
          </w:p>
        </w:tc>
        <w:tc>
          <w:tcPr>
            <w:tcW w:w="900" w:type="dxa"/>
            <w:vAlign w:val="center"/>
          </w:tcPr>
          <w:p w14:paraId="736FE0FA" w14:textId="77777777" w:rsidR="00FB5184" w:rsidRPr="00A65F7C" w:rsidRDefault="00FB5184" w:rsidP="006A4182">
            <w:pPr>
              <w:jc w:val="center"/>
              <w:rPr>
                <w:rFonts w:eastAsia="Times New Roman"/>
                <w:sz w:val="22"/>
                <w:szCs w:val="22"/>
              </w:rPr>
            </w:pPr>
            <w:r>
              <w:rPr>
                <w:rFonts w:eastAsia="Times New Roman"/>
                <w:sz w:val="22"/>
                <w:szCs w:val="22"/>
              </w:rPr>
              <w:t>139</w:t>
            </w:r>
          </w:p>
        </w:tc>
        <w:tc>
          <w:tcPr>
            <w:tcW w:w="917" w:type="dxa"/>
            <w:tcBorders>
              <w:right w:val="single" w:sz="24" w:space="0" w:color="auto"/>
            </w:tcBorders>
            <w:vAlign w:val="center"/>
          </w:tcPr>
          <w:p w14:paraId="2616C112" w14:textId="77777777" w:rsidR="00FB5184" w:rsidRPr="00A65F7C" w:rsidRDefault="00FB5184" w:rsidP="006A4182">
            <w:pPr>
              <w:jc w:val="center"/>
              <w:rPr>
                <w:rFonts w:eastAsia="Times New Roman"/>
                <w:sz w:val="22"/>
                <w:szCs w:val="22"/>
              </w:rPr>
            </w:pPr>
            <w:r>
              <w:rPr>
                <w:rFonts w:eastAsia="Times New Roman"/>
                <w:sz w:val="22"/>
                <w:szCs w:val="22"/>
              </w:rPr>
              <w:t>151</w:t>
            </w:r>
          </w:p>
        </w:tc>
        <w:tc>
          <w:tcPr>
            <w:tcW w:w="1097" w:type="dxa"/>
            <w:tcBorders>
              <w:left w:val="single" w:sz="24" w:space="0" w:color="auto"/>
            </w:tcBorders>
            <w:vAlign w:val="center"/>
          </w:tcPr>
          <w:p w14:paraId="51F998E5" w14:textId="77777777" w:rsidR="00FB5184" w:rsidRPr="00A65F7C" w:rsidRDefault="00FB5184" w:rsidP="006A4182">
            <w:pPr>
              <w:jc w:val="center"/>
              <w:rPr>
                <w:rFonts w:eastAsia="Times New Roman"/>
                <w:sz w:val="22"/>
                <w:szCs w:val="22"/>
              </w:rPr>
            </w:pPr>
            <w:r>
              <w:rPr>
                <w:rFonts w:eastAsia="Times New Roman"/>
                <w:sz w:val="22"/>
                <w:szCs w:val="22"/>
              </w:rPr>
              <w:t>143</w:t>
            </w:r>
          </w:p>
        </w:tc>
        <w:tc>
          <w:tcPr>
            <w:tcW w:w="1126" w:type="dxa"/>
            <w:tcBorders>
              <w:right w:val="single" w:sz="24" w:space="0" w:color="auto"/>
            </w:tcBorders>
            <w:vAlign w:val="center"/>
          </w:tcPr>
          <w:p w14:paraId="6F6B5C5C" w14:textId="77777777" w:rsidR="00FB5184" w:rsidRPr="00A65F7C" w:rsidRDefault="00FB5184" w:rsidP="006A4182">
            <w:pPr>
              <w:jc w:val="center"/>
              <w:rPr>
                <w:rFonts w:eastAsia="Times New Roman"/>
                <w:sz w:val="22"/>
                <w:szCs w:val="22"/>
              </w:rPr>
            </w:pPr>
            <w:r>
              <w:rPr>
                <w:rFonts w:eastAsia="Times New Roman"/>
                <w:sz w:val="22"/>
                <w:szCs w:val="22"/>
              </w:rPr>
              <w:t>2.53</w:t>
            </w:r>
          </w:p>
        </w:tc>
      </w:tr>
      <w:tr w:rsidR="00FB5184" w14:paraId="428D82D2" w14:textId="77777777" w:rsidTr="006A4182">
        <w:trPr>
          <w:jc w:val="center"/>
        </w:trPr>
        <w:tc>
          <w:tcPr>
            <w:tcW w:w="1410" w:type="dxa"/>
            <w:vMerge/>
            <w:tcBorders>
              <w:left w:val="single" w:sz="24" w:space="0" w:color="auto"/>
              <w:right w:val="single" w:sz="24" w:space="0" w:color="auto"/>
            </w:tcBorders>
            <w:vAlign w:val="center"/>
          </w:tcPr>
          <w:p w14:paraId="4DBF65F6"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2B76895"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133EA48" w14:textId="77777777" w:rsidR="00FB5184" w:rsidRPr="00A65F7C" w:rsidRDefault="00FB5184" w:rsidP="006A4182">
            <w:pPr>
              <w:jc w:val="center"/>
              <w:rPr>
                <w:rFonts w:eastAsia="Times New Roman"/>
                <w:sz w:val="22"/>
                <w:szCs w:val="22"/>
              </w:rPr>
            </w:pPr>
            <w:r>
              <w:rPr>
                <w:rFonts w:eastAsia="Times New Roman"/>
                <w:sz w:val="22"/>
                <w:szCs w:val="22"/>
              </w:rPr>
              <w:t>171</w:t>
            </w:r>
          </w:p>
        </w:tc>
        <w:tc>
          <w:tcPr>
            <w:tcW w:w="920" w:type="dxa"/>
            <w:vAlign w:val="center"/>
          </w:tcPr>
          <w:p w14:paraId="0FAF90F2" w14:textId="77777777" w:rsidR="00FB5184" w:rsidRPr="00A65F7C" w:rsidRDefault="00FB5184" w:rsidP="006A4182">
            <w:pPr>
              <w:jc w:val="center"/>
              <w:rPr>
                <w:rFonts w:eastAsia="Times New Roman"/>
                <w:sz w:val="22"/>
                <w:szCs w:val="22"/>
              </w:rPr>
            </w:pPr>
            <w:r>
              <w:rPr>
                <w:rFonts w:eastAsia="Times New Roman"/>
                <w:sz w:val="22"/>
                <w:szCs w:val="22"/>
              </w:rPr>
              <w:t>157</w:t>
            </w:r>
          </w:p>
        </w:tc>
        <w:tc>
          <w:tcPr>
            <w:tcW w:w="990" w:type="dxa"/>
            <w:vAlign w:val="center"/>
          </w:tcPr>
          <w:p w14:paraId="5D583DA6" w14:textId="77777777" w:rsidR="00FB5184" w:rsidRPr="00A65F7C" w:rsidRDefault="00FB5184" w:rsidP="006A4182">
            <w:pPr>
              <w:jc w:val="center"/>
              <w:rPr>
                <w:rFonts w:eastAsia="Times New Roman"/>
                <w:sz w:val="22"/>
                <w:szCs w:val="22"/>
              </w:rPr>
            </w:pPr>
            <w:r>
              <w:rPr>
                <w:rFonts w:eastAsia="Times New Roman"/>
                <w:sz w:val="22"/>
                <w:szCs w:val="22"/>
              </w:rPr>
              <w:t>166</w:t>
            </w:r>
          </w:p>
        </w:tc>
        <w:tc>
          <w:tcPr>
            <w:tcW w:w="900" w:type="dxa"/>
            <w:vAlign w:val="center"/>
          </w:tcPr>
          <w:p w14:paraId="1D41E9D1" w14:textId="77777777" w:rsidR="00FB5184" w:rsidRPr="00A65F7C" w:rsidRDefault="00FB5184" w:rsidP="006A4182">
            <w:pPr>
              <w:jc w:val="center"/>
              <w:rPr>
                <w:rFonts w:eastAsia="Times New Roman"/>
                <w:sz w:val="22"/>
                <w:szCs w:val="22"/>
              </w:rPr>
            </w:pPr>
            <w:r>
              <w:rPr>
                <w:rFonts w:eastAsia="Times New Roman"/>
                <w:sz w:val="22"/>
                <w:szCs w:val="22"/>
              </w:rPr>
              <w:t>164</w:t>
            </w:r>
          </w:p>
        </w:tc>
        <w:tc>
          <w:tcPr>
            <w:tcW w:w="917" w:type="dxa"/>
            <w:tcBorders>
              <w:right w:val="single" w:sz="24" w:space="0" w:color="auto"/>
            </w:tcBorders>
            <w:vAlign w:val="center"/>
          </w:tcPr>
          <w:p w14:paraId="04B3A89B" w14:textId="77777777" w:rsidR="00FB5184" w:rsidRPr="00A65F7C" w:rsidRDefault="00FB5184" w:rsidP="006A4182">
            <w:pPr>
              <w:jc w:val="center"/>
              <w:rPr>
                <w:rFonts w:eastAsia="Times New Roman"/>
                <w:sz w:val="22"/>
                <w:szCs w:val="22"/>
              </w:rPr>
            </w:pPr>
            <w:r>
              <w:rPr>
                <w:rFonts w:eastAsia="Times New Roman"/>
                <w:sz w:val="22"/>
                <w:szCs w:val="22"/>
              </w:rPr>
              <w:t>176</w:t>
            </w:r>
          </w:p>
        </w:tc>
        <w:tc>
          <w:tcPr>
            <w:tcW w:w="1097" w:type="dxa"/>
            <w:tcBorders>
              <w:left w:val="single" w:sz="24" w:space="0" w:color="auto"/>
            </w:tcBorders>
            <w:vAlign w:val="center"/>
          </w:tcPr>
          <w:p w14:paraId="7B580631" w14:textId="77777777" w:rsidR="00FB5184" w:rsidRPr="00A65F7C" w:rsidRDefault="00FB5184" w:rsidP="006A4182">
            <w:pPr>
              <w:jc w:val="center"/>
              <w:rPr>
                <w:rFonts w:eastAsia="Times New Roman"/>
                <w:sz w:val="22"/>
                <w:szCs w:val="22"/>
              </w:rPr>
            </w:pPr>
            <w:r>
              <w:rPr>
                <w:rFonts w:eastAsia="Times New Roman"/>
                <w:sz w:val="22"/>
                <w:szCs w:val="22"/>
              </w:rPr>
              <w:t>166.8</w:t>
            </w:r>
          </w:p>
        </w:tc>
        <w:tc>
          <w:tcPr>
            <w:tcW w:w="1126" w:type="dxa"/>
            <w:tcBorders>
              <w:right w:val="single" w:sz="24" w:space="0" w:color="auto"/>
            </w:tcBorders>
            <w:vAlign w:val="center"/>
          </w:tcPr>
          <w:p w14:paraId="7AF2755E" w14:textId="77777777" w:rsidR="00FB5184" w:rsidRPr="00A65F7C" w:rsidRDefault="00FB5184" w:rsidP="006A4182">
            <w:pPr>
              <w:jc w:val="center"/>
              <w:rPr>
                <w:rFonts w:eastAsia="Times New Roman"/>
                <w:sz w:val="22"/>
                <w:szCs w:val="22"/>
              </w:rPr>
            </w:pPr>
            <w:r>
              <w:rPr>
                <w:rFonts w:eastAsia="Times New Roman"/>
                <w:sz w:val="22"/>
                <w:szCs w:val="22"/>
              </w:rPr>
              <w:t>2.88</w:t>
            </w:r>
          </w:p>
        </w:tc>
      </w:tr>
      <w:tr w:rsidR="00FB5184" w14:paraId="71B7559E" w14:textId="77777777" w:rsidTr="006A4182">
        <w:trPr>
          <w:jc w:val="center"/>
        </w:trPr>
        <w:tc>
          <w:tcPr>
            <w:tcW w:w="1410" w:type="dxa"/>
            <w:vMerge/>
            <w:tcBorders>
              <w:left w:val="single" w:sz="24" w:space="0" w:color="auto"/>
              <w:right w:val="single" w:sz="24" w:space="0" w:color="auto"/>
            </w:tcBorders>
            <w:vAlign w:val="center"/>
          </w:tcPr>
          <w:p w14:paraId="49E08CE1"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6895E5E"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1EF612B1" w14:textId="77777777" w:rsidR="00FB5184" w:rsidRPr="00A65F7C" w:rsidRDefault="00FB5184" w:rsidP="006A4182">
            <w:pPr>
              <w:jc w:val="center"/>
              <w:rPr>
                <w:rFonts w:eastAsia="Times New Roman"/>
                <w:sz w:val="22"/>
                <w:szCs w:val="22"/>
              </w:rPr>
            </w:pPr>
            <w:r>
              <w:rPr>
                <w:rFonts w:eastAsia="Times New Roman"/>
                <w:sz w:val="22"/>
                <w:szCs w:val="22"/>
              </w:rPr>
              <w:t>261</w:t>
            </w:r>
          </w:p>
        </w:tc>
        <w:tc>
          <w:tcPr>
            <w:tcW w:w="920" w:type="dxa"/>
            <w:vAlign w:val="center"/>
          </w:tcPr>
          <w:p w14:paraId="6137E245" w14:textId="77777777" w:rsidR="00FB5184" w:rsidRPr="00A65F7C" w:rsidRDefault="00FB5184" w:rsidP="006A4182">
            <w:pPr>
              <w:jc w:val="center"/>
              <w:rPr>
                <w:rFonts w:eastAsia="Times New Roman"/>
                <w:sz w:val="22"/>
                <w:szCs w:val="22"/>
              </w:rPr>
            </w:pPr>
            <w:r>
              <w:rPr>
                <w:rFonts w:eastAsia="Times New Roman"/>
                <w:sz w:val="22"/>
                <w:szCs w:val="22"/>
              </w:rPr>
              <w:t>215</w:t>
            </w:r>
          </w:p>
        </w:tc>
        <w:tc>
          <w:tcPr>
            <w:tcW w:w="990" w:type="dxa"/>
            <w:vAlign w:val="center"/>
          </w:tcPr>
          <w:p w14:paraId="37F06654" w14:textId="77777777" w:rsidR="00FB5184" w:rsidRPr="00A65F7C" w:rsidRDefault="00FB5184" w:rsidP="006A4182">
            <w:pPr>
              <w:jc w:val="center"/>
              <w:rPr>
                <w:rFonts w:eastAsia="Times New Roman"/>
                <w:sz w:val="22"/>
                <w:szCs w:val="22"/>
              </w:rPr>
            </w:pPr>
            <w:r>
              <w:rPr>
                <w:rFonts w:eastAsia="Times New Roman"/>
                <w:sz w:val="22"/>
                <w:szCs w:val="22"/>
              </w:rPr>
              <w:t>211</w:t>
            </w:r>
          </w:p>
        </w:tc>
        <w:tc>
          <w:tcPr>
            <w:tcW w:w="900" w:type="dxa"/>
            <w:vAlign w:val="center"/>
          </w:tcPr>
          <w:p w14:paraId="1C92889F" w14:textId="77777777" w:rsidR="00FB5184" w:rsidRPr="00A65F7C" w:rsidRDefault="00FB5184" w:rsidP="006A4182">
            <w:pPr>
              <w:jc w:val="center"/>
              <w:rPr>
                <w:rFonts w:eastAsia="Times New Roman"/>
                <w:sz w:val="22"/>
                <w:szCs w:val="22"/>
              </w:rPr>
            </w:pPr>
            <w:r>
              <w:rPr>
                <w:rFonts w:eastAsia="Times New Roman"/>
                <w:sz w:val="22"/>
                <w:szCs w:val="22"/>
              </w:rPr>
              <w:t>222</w:t>
            </w:r>
          </w:p>
        </w:tc>
        <w:tc>
          <w:tcPr>
            <w:tcW w:w="917" w:type="dxa"/>
            <w:tcBorders>
              <w:right w:val="single" w:sz="24" w:space="0" w:color="auto"/>
            </w:tcBorders>
            <w:vAlign w:val="center"/>
          </w:tcPr>
          <w:p w14:paraId="3C900903" w14:textId="77777777" w:rsidR="00FB5184" w:rsidRPr="00A65F7C" w:rsidRDefault="00FB5184" w:rsidP="006A4182">
            <w:pPr>
              <w:jc w:val="center"/>
              <w:rPr>
                <w:rFonts w:eastAsia="Times New Roman"/>
                <w:sz w:val="22"/>
                <w:szCs w:val="22"/>
              </w:rPr>
            </w:pPr>
            <w:r>
              <w:rPr>
                <w:rFonts w:eastAsia="Times New Roman"/>
                <w:sz w:val="22"/>
                <w:szCs w:val="22"/>
              </w:rPr>
              <w:t>195</w:t>
            </w:r>
          </w:p>
        </w:tc>
        <w:tc>
          <w:tcPr>
            <w:tcW w:w="1097" w:type="dxa"/>
            <w:tcBorders>
              <w:left w:val="single" w:sz="24" w:space="0" w:color="auto"/>
            </w:tcBorders>
            <w:vAlign w:val="center"/>
          </w:tcPr>
          <w:p w14:paraId="7CB69C57" w14:textId="77777777" w:rsidR="00FB5184" w:rsidRPr="00A65F7C" w:rsidRDefault="00FB5184" w:rsidP="006A4182">
            <w:pPr>
              <w:jc w:val="center"/>
              <w:rPr>
                <w:rFonts w:eastAsia="Times New Roman"/>
                <w:sz w:val="22"/>
                <w:szCs w:val="22"/>
              </w:rPr>
            </w:pPr>
            <w:r>
              <w:rPr>
                <w:rFonts w:eastAsia="Times New Roman"/>
                <w:sz w:val="22"/>
                <w:szCs w:val="22"/>
              </w:rPr>
              <w:t>220.8</w:t>
            </w:r>
          </w:p>
        </w:tc>
        <w:tc>
          <w:tcPr>
            <w:tcW w:w="1126" w:type="dxa"/>
            <w:tcBorders>
              <w:right w:val="single" w:sz="24" w:space="0" w:color="auto"/>
            </w:tcBorders>
            <w:vAlign w:val="center"/>
          </w:tcPr>
          <w:p w14:paraId="0498B729" w14:textId="77777777" w:rsidR="00FB5184" w:rsidRPr="00A65F7C" w:rsidRDefault="00FB5184" w:rsidP="006A4182">
            <w:pPr>
              <w:jc w:val="center"/>
              <w:rPr>
                <w:rFonts w:eastAsia="Times New Roman"/>
                <w:sz w:val="22"/>
                <w:szCs w:val="22"/>
              </w:rPr>
            </w:pPr>
            <w:r>
              <w:rPr>
                <w:rFonts w:eastAsia="Times New Roman"/>
                <w:sz w:val="22"/>
                <w:szCs w:val="22"/>
              </w:rPr>
              <w:t>9.82</w:t>
            </w:r>
          </w:p>
        </w:tc>
      </w:tr>
      <w:tr w:rsidR="00FB5184" w14:paraId="7C907829" w14:textId="77777777" w:rsidTr="006A4182">
        <w:trPr>
          <w:jc w:val="center"/>
        </w:trPr>
        <w:tc>
          <w:tcPr>
            <w:tcW w:w="1410" w:type="dxa"/>
            <w:vMerge/>
            <w:tcBorders>
              <w:left w:val="single" w:sz="24" w:space="0" w:color="auto"/>
              <w:right w:val="single" w:sz="24" w:space="0" w:color="auto"/>
            </w:tcBorders>
            <w:vAlign w:val="center"/>
          </w:tcPr>
          <w:p w14:paraId="215C714E"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2738E2E"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56227A8A" w14:textId="77777777" w:rsidR="00FB5184" w:rsidRPr="00A65F7C" w:rsidRDefault="00FB5184" w:rsidP="006A4182">
            <w:pPr>
              <w:jc w:val="center"/>
              <w:rPr>
                <w:rFonts w:eastAsia="Times New Roman"/>
                <w:sz w:val="22"/>
                <w:szCs w:val="22"/>
              </w:rPr>
            </w:pPr>
            <w:r>
              <w:rPr>
                <w:rFonts w:eastAsia="Times New Roman"/>
                <w:sz w:val="22"/>
                <w:szCs w:val="22"/>
              </w:rPr>
              <w:t>265</w:t>
            </w:r>
          </w:p>
        </w:tc>
        <w:tc>
          <w:tcPr>
            <w:tcW w:w="920" w:type="dxa"/>
            <w:vAlign w:val="center"/>
          </w:tcPr>
          <w:p w14:paraId="03C3D57B" w14:textId="77777777" w:rsidR="00FB5184" w:rsidRPr="00A65F7C" w:rsidRDefault="00FB5184" w:rsidP="006A4182">
            <w:pPr>
              <w:jc w:val="center"/>
              <w:rPr>
                <w:rFonts w:eastAsia="Times New Roman"/>
                <w:sz w:val="22"/>
                <w:szCs w:val="22"/>
              </w:rPr>
            </w:pPr>
            <w:r>
              <w:rPr>
                <w:rFonts w:eastAsia="Times New Roman"/>
                <w:sz w:val="22"/>
                <w:szCs w:val="22"/>
              </w:rPr>
              <w:t>222</w:t>
            </w:r>
          </w:p>
        </w:tc>
        <w:tc>
          <w:tcPr>
            <w:tcW w:w="990" w:type="dxa"/>
            <w:vAlign w:val="center"/>
          </w:tcPr>
          <w:p w14:paraId="0AE17EE4" w14:textId="77777777" w:rsidR="00FB5184" w:rsidRPr="00A65F7C" w:rsidRDefault="00FB5184" w:rsidP="006A4182">
            <w:pPr>
              <w:jc w:val="center"/>
              <w:rPr>
                <w:rFonts w:eastAsia="Times New Roman"/>
                <w:sz w:val="22"/>
                <w:szCs w:val="22"/>
              </w:rPr>
            </w:pPr>
            <w:r>
              <w:rPr>
                <w:rFonts w:eastAsia="Times New Roman"/>
                <w:sz w:val="22"/>
                <w:szCs w:val="22"/>
              </w:rPr>
              <w:t>231</w:t>
            </w:r>
          </w:p>
        </w:tc>
        <w:tc>
          <w:tcPr>
            <w:tcW w:w="900" w:type="dxa"/>
            <w:vAlign w:val="center"/>
          </w:tcPr>
          <w:p w14:paraId="07CDB4F1" w14:textId="77777777" w:rsidR="00FB5184" w:rsidRPr="00A65F7C" w:rsidRDefault="00FB5184" w:rsidP="006A4182">
            <w:pPr>
              <w:jc w:val="center"/>
              <w:rPr>
                <w:rFonts w:eastAsia="Times New Roman"/>
                <w:sz w:val="22"/>
                <w:szCs w:val="22"/>
              </w:rPr>
            </w:pPr>
            <w:r>
              <w:rPr>
                <w:rFonts w:eastAsia="Times New Roman"/>
                <w:sz w:val="22"/>
                <w:szCs w:val="22"/>
              </w:rPr>
              <w:t>252</w:t>
            </w:r>
          </w:p>
        </w:tc>
        <w:tc>
          <w:tcPr>
            <w:tcW w:w="917" w:type="dxa"/>
            <w:tcBorders>
              <w:right w:val="single" w:sz="24" w:space="0" w:color="auto"/>
            </w:tcBorders>
            <w:vAlign w:val="center"/>
          </w:tcPr>
          <w:p w14:paraId="79A3394B" w14:textId="77777777" w:rsidR="00FB5184" w:rsidRPr="00A65F7C" w:rsidRDefault="00FB5184" w:rsidP="006A4182">
            <w:pPr>
              <w:jc w:val="center"/>
              <w:rPr>
                <w:rFonts w:eastAsia="Times New Roman"/>
                <w:sz w:val="22"/>
                <w:szCs w:val="22"/>
              </w:rPr>
            </w:pPr>
            <w:r>
              <w:rPr>
                <w:rFonts w:eastAsia="Times New Roman"/>
                <w:sz w:val="22"/>
                <w:szCs w:val="22"/>
              </w:rPr>
              <w:t>209</w:t>
            </w:r>
          </w:p>
        </w:tc>
        <w:tc>
          <w:tcPr>
            <w:tcW w:w="1097" w:type="dxa"/>
            <w:tcBorders>
              <w:left w:val="single" w:sz="24" w:space="0" w:color="auto"/>
            </w:tcBorders>
            <w:vAlign w:val="center"/>
          </w:tcPr>
          <w:p w14:paraId="05D9F7D9" w14:textId="77777777" w:rsidR="00FB5184" w:rsidRPr="00A65F7C" w:rsidRDefault="00FB5184" w:rsidP="006A4182">
            <w:pPr>
              <w:jc w:val="center"/>
              <w:rPr>
                <w:rFonts w:eastAsia="Times New Roman"/>
                <w:sz w:val="22"/>
                <w:szCs w:val="22"/>
              </w:rPr>
            </w:pPr>
            <w:r>
              <w:rPr>
                <w:rFonts w:eastAsia="Times New Roman"/>
                <w:sz w:val="22"/>
                <w:szCs w:val="22"/>
              </w:rPr>
              <w:t>235.8</w:t>
            </w:r>
          </w:p>
        </w:tc>
        <w:tc>
          <w:tcPr>
            <w:tcW w:w="1126" w:type="dxa"/>
            <w:tcBorders>
              <w:right w:val="single" w:sz="24" w:space="0" w:color="auto"/>
            </w:tcBorders>
            <w:vAlign w:val="center"/>
          </w:tcPr>
          <w:p w14:paraId="1605EE37" w14:textId="77777777" w:rsidR="00FB5184" w:rsidRPr="00A65F7C" w:rsidRDefault="00FB5184" w:rsidP="006A4182">
            <w:pPr>
              <w:jc w:val="center"/>
              <w:rPr>
                <w:rFonts w:eastAsia="Times New Roman"/>
                <w:sz w:val="22"/>
                <w:szCs w:val="22"/>
              </w:rPr>
            </w:pPr>
            <w:r>
              <w:rPr>
                <w:rFonts w:eastAsia="Times New Roman"/>
                <w:sz w:val="22"/>
                <w:szCs w:val="22"/>
              </w:rPr>
              <w:t>9.05</w:t>
            </w:r>
          </w:p>
        </w:tc>
      </w:tr>
      <w:tr w:rsidR="00FB5184" w14:paraId="54A13724" w14:textId="77777777" w:rsidTr="006A4182">
        <w:trPr>
          <w:jc w:val="center"/>
        </w:trPr>
        <w:tc>
          <w:tcPr>
            <w:tcW w:w="1410" w:type="dxa"/>
            <w:vMerge/>
            <w:tcBorders>
              <w:left w:val="single" w:sz="24" w:space="0" w:color="auto"/>
              <w:right w:val="single" w:sz="24" w:space="0" w:color="auto"/>
            </w:tcBorders>
            <w:vAlign w:val="center"/>
          </w:tcPr>
          <w:p w14:paraId="4D5EC856"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838666E"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36BE65F9" w14:textId="77777777" w:rsidR="00FB5184" w:rsidRPr="00A65F7C" w:rsidRDefault="00FB5184" w:rsidP="006A4182">
            <w:pPr>
              <w:jc w:val="center"/>
              <w:rPr>
                <w:rFonts w:eastAsia="Times New Roman"/>
                <w:sz w:val="22"/>
                <w:szCs w:val="22"/>
              </w:rPr>
            </w:pPr>
            <w:r>
              <w:rPr>
                <w:rFonts w:eastAsia="Times New Roman"/>
                <w:sz w:val="22"/>
                <w:szCs w:val="22"/>
              </w:rPr>
              <w:t>285</w:t>
            </w:r>
          </w:p>
        </w:tc>
        <w:tc>
          <w:tcPr>
            <w:tcW w:w="920" w:type="dxa"/>
            <w:vAlign w:val="center"/>
          </w:tcPr>
          <w:p w14:paraId="415ADD65"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55EC40A9"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63796C7C"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4443A9C3" w14:textId="77777777" w:rsidR="00FB5184" w:rsidRPr="00A65F7C" w:rsidRDefault="00FB5184" w:rsidP="006A4182">
            <w:pPr>
              <w:jc w:val="center"/>
              <w:rPr>
                <w:rFonts w:eastAsia="Times New Roman"/>
                <w:sz w:val="22"/>
                <w:szCs w:val="22"/>
              </w:rPr>
            </w:pPr>
            <w:r>
              <w:rPr>
                <w:rFonts w:eastAsia="Times New Roman"/>
                <w:sz w:val="22"/>
                <w:szCs w:val="22"/>
              </w:rPr>
              <w:t>222</w:t>
            </w:r>
          </w:p>
        </w:tc>
        <w:tc>
          <w:tcPr>
            <w:tcW w:w="1097" w:type="dxa"/>
            <w:tcBorders>
              <w:left w:val="single" w:sz="24" w:space="0" w:color="auto"/>
            </w:tcBorders>
            <w:vAlign w:val="center"/>
          </w:tcPr>
          <w:p w14:paraId="72D47A13" w14:textId="77777777" w:rsidR="00FB5184" w:rsidRPr="00A65F7C" w:rsidRDefault="00FB5184" w:rsidP="006A4182">
            <w:pPr>
              <w:jc w:val="center"/>
              <w:rPr>
                <w:rFonts w:eastAsia="Times New Roman"/>
                <w:sz w:val="22"/>
                <w:szCs w:val="22"/>
              </w:rPr>
            </w:pPr>
            <w:r>
              <w:rPr>
                <w:rFonts w:eastAsia="Times New Roman"/>
                <w:sz w:val="22"/>
                <w:szCs w:val="22"/>
              </w:rPr>
              <w:t>253.5</w:t>
            </w:r>
          </w:p>
        </w:tc>
        <w:tc>
          <w:tcPr>
            <w:tcW w:w="1126" w:type="dxa"/>
            <w:tcBorders>
              <w:right w:val="single" w:sz="24" w:space="0" w:color="auto"/>
            </w:tcBorders>
            <w:vAlign w:val="center"/>
          </w:tcPr>
          <w:p w14:paraId="5C5C1BBE" w14:textId="77777777" w:rsidR="00FB5184" w:rsidRPr="00A65F7C" w:rsidRDefault="00FB5184" w:rsidP="006A4182">
            <w:pPr>
              <w:jc w:val="center"/>
              <w:rPr>
                <w:rFonts w:eastAsia="Times New Roman"/>
                <w:sz w:val="22"/>
                <w:szCs w:val="22"/>
              </w:rPr>
            </w:pPr>
            <w:r>
              <w:rPr>
                <w:rFonts w:eastAsia="Times New Roman"/>
                <w:sz w:val="22"/>
                <w:szCs w:val="22"/>
              </w:rPr>
              <w:t>22.27</w:t>
            </w:r>
          </w:p>
        </w:tc>
      </w:tr>
      <w:tr w:rsidR="00FB5184" w14:paraId="1C5A036E"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47CD483A"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2958C558"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4D978680"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90FCBEB"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7E0ED407"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19E912B2"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1D7EFDC6"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2BDA56DE"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7243567E" w14:textId="77777777" w:rsidR="00FB5184" w:rsidRPr="00A65F7C" w:rsidRDefault="00FB5184" w:rsidP="006A4182">
            <w:pPr>
              <w:jc w:val="center"/>
              <w:rPr>
                <w:rFonts w:eastAsia="Times New Roman"/>
                <w:sz w:val="22"/>
                <w:szCs w:val="22"/>
              </w:rPr>
            </w:pPr>
            <w:r>
              <w:rPr>
                <w:rFonts w:eastAsia="Times New Roman"/>
                <w:sz w:val="22"/>
                <w:szCs w:val="22"/>
              </w:rPr>
              <w:t>-</w:t>
            </w:r>
          </w:p>
        </w:tc>
      </w:tr>
    </w:tbl>
    <w:p w14:paraId="44425CEA" w14:textId="3E91615D"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.4</w:t>
      </w:r>
      <w:r>
        <w:rPr>
          <w:rFonts w:eastAsia="Times New Roman"/>
          <w:sz w:val="22"/>
          <w:szCs w:val="22"/>
        </w:rPr>
        <w:t>: 10-15%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6267D29F"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40F36190"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53F2A202"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1E3E189F"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4F4342D5"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3517D24D"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44081785"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057B2987"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0F4DC35"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2CB0D7FD"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175ACC9F"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11689CB9"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75511815"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4315C448" w14:textId="77777777" w:rsidR="00FB5184" w:rsidRDefault="00FB5184" w:rsidP="006A4182">
            <w:pPr>
              <w:jc w:val="center"/>
              <w:rPr>
                <w:rFonts w:eastAsia="Times New Roman"/>
                <w:b/>
                <w:sz w:val="22"/>
                <w:szCs w:val="22"/>
              </w:rPr>
            </w:pPr>
          </w:p>
        </w:tc>
      </w:tr>
      <w:tr w:rsidR="00FB5184" w14:paraId="318E571A"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6DEBAD23"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055DF767" w14:textId="77777777" w:rsidR="00FB5184" w:rsidRPr="00A02B77" w:rsidRDefault="00FB5184" w:rsidP="006A4182">
            <w:pPr>
              <w:jc w:val="center"/>
              <w:rPr>
                <w:rFonts w:eastAsia="Times New Roman"/>
                <w:sz w:val="22"/>
                <w:szCs w:val="22"/>
              </w:rPr>
            </w:pPr>
            <w:r>
              <w:rPr>
                <w:rFonts w:eastAsia="Times New Roman"/>
                <w:sz w:val="22"/>
                <w:szCs w:val="22"/>
              </w:rPr>
              <w:t>16.7</w:t>
            </w:r>
          </w:p>
        </w:tc>
        <w:tc>
          <w:tcPr>
            <w:tcW w:w="920" w:type="dxa"/>
            <w:tcBorders>
              <w:top w:val="single" w:sz="24" w:space="0" w:color="auto"/>
            </w:tcBorders>
            <w:vAlign w:val="center"/>
          </w:tcPr>
          <w:p w14:paraId="00E8DC40" w14:textId="77777777" w:rsidR="00FB5184" w:rsidRPr="00A02B77" w:rsidRDefault="00FB5184" w:rsidP="006A4182">
            <w:pPr>
              <w:jc w:val="center"/>
              <w:rPr>
                <w:rFonts w:eastAsia="Times New Roman"/>
                <w:sz w:val="22"/>
                <w:szCs w:val="22"/>
              </w:rPr>
            </w:pPr>
            <w:r>
              <w:rPr>
                <w:rFonts w:eastAsia="Times New Roman"/>
                <w:sz w:val="22"/>
                <w:szCs w:val="22"/>
              </w:rPr>
              <w:t>19.8</w:t>
            </w:r>
          </w:p>
        </w:tc>
        <w:tc>
          <w:tcPr>
            <w:tcW w:w="990" w:type="dxa"/>
            <w:tcBorders>
              <w:top w:val="single" w:sz="24" w:space="0" w:color="auto"/>
            </w:tcBorders>
            <w:vAlign w:val="center"/>
          </w:tcPr>
          <w:p w14:paraId="00562EB6" w14:textId="77777777" w:rsidR="00FB5184" w:rsidRPr="00A02B77" w:rsidRDefault="00FB5184" w:rsidP="006A4182">
            <w:pPr>
              <w:jc w:val="center"/>
              <w:rPr>
                <w:rFonts w:eastAsia="Times New Roman"/>
                <w:sz w:val="22"/>
                <w:szCs w:val="22"/>
              </w:rPr>
            </w:pPr>
            <w:r>
              <w:rPr>
                <w:rFonts w:eastAsia="Times New Roman"/>
                <w:sz w:val="22"/>
                <w:szCs w:val="22"/>
              </w:rPr>
              <w:t>15.3</w:t>
            </w:r>
          </w:p>
        </w:tc>
        <w:tc>
          <w:tcPr>
            <w:tcW w:w="900" w:type="dxa"/>
            <w:tcBorders>
              <w:top w:val="single" w:sz="24" w:space="0" w:color="auto"/>
            </w:tcBorders>
            <w:vAlign w:val="center"/>
          </w:tcPr>
          <w:p w14:paraId="054ABD16" w14:textId="77777777" w:rsidR="00FB5184" w:rsidRPr="00A02B77" w:rsidRDefault="00FB5184" w:rsidP="006A4182">
            <w:pPr>
              <w:jc w:val="center"/>
              <w:rPr>
                <w:rFonts w:eastAsia="Times New Roman"/>
                <w:sz w:val="22"/>
                <w:szCs w:val="22"/>
              </w:rPr>
            </w:pPr>
            <w:r>
              <w:rPr>
                <w:rFonts w:eastAsia="Times New Roman"/>
                <w:sz w:val="22"/>
                <w:szCs w:val="22"/>
              </w:rPr>
              <w:t>17.8</w:t>
            </w:r>
          </w:p>
        </w:tc>
        <w:tc>
          <w:tcPr>
            <w:tcW w:w="917" w:type="dxa"/>
            <w:tcBorders>
              <w:top w:val="single" w:sz="24" w:space="0" w:color="auto"/>
              <w:right w:val="single" w:sz="24" w:space="0" w:color="auto"/>
            </w:tcBorders>
            <w:vAlign w:val="center"/>
          </w:tcPr>
          <w:p w14:paraId="1F44A01D" w14:textId="77777777" w:rsidR="00FB5184" w:rsidRPr="00A02B77" w:rsidRDefault="00FB5184" w:rsidP="006A4182">
            <w:pPr>
              <w:jc w:val="center"/>
              <w:rPr>
                <w:rFonts w:eastAsia="Times New Roman"/>
                <w:sz w:val="22"/>
                <w:szCs w:val="22"/>
              </w:rPr>
            </w:pPr>
            <w:r>
              <w:rPr>
                <w:rFonts w:eastAsia="Times New Roman"/>
                <w:sz w:val="22"/>
                <w:szCs w:val="22"/>
              </w:rPr>
              <w:t>16.8</w:t>
            </w:r>
          </w:p>
        </w:tc>
        <w:tc>
          <w:tcPr>
            <w:tcW w:w="1097" w:type="dxa"/>
            <w:tcBorders>
              <w:top w:val="single" w:sz="24" w:space="0" w:color="auto"/>
              <w:left w:val="single" w:sz="24" w:space="0" w:color="auto"/>
            </w:tcBorders>
            <w:vAlign w:val="center"/>
          </w:tcPr>
          <w:p w14:paraId="26BF3F90" w14:textId="77777777" w:rsidR="00FB5184" w:rsidRPr="00A02B77" w:rsidRDefault="00FB5184" w:rsidP="006A4182">
            <w:pPr>
              <w:jc w:val="center"/>
              <w:rPr>
                <w:rFonts w:eastAsia="Times New Roman"/>
                <w:sz w:val="22"/>
                <w:szCs w:val="22"/>
              </w:rPr>
            </w:pPr>
            <w:r>
              <w:rPr>
                <w:rFonts w:eastAsia="Times New Roman"/>
                <w:sz w:val="22"/>
                <w:szCs w:val="22"/>
              </w:rPr>
              <w:t>17.28</w:t>
            </w:r>
          </w:p>
        </w:tc>
        <w:tc>
          <w:tcPr>
            <w:tcW w:w="1126" w:type="dxa"/>
            <w:tcBorders>
              <w:top w:val="single" w:sz="24" w:space="0" w:color="auto"/>
              <w:right w:val="single" w:sz="24" w:space="0" w:color="auto"/>
            </w:tcBorders>
            <w:vAlign w:val="center"/>
          </w:tcPr>
          <w:p w14:paraId="11F65101" w14:textId="77777777" w:rsidR="00FB5184" w:rsidRPr="00A02B77" w:rsidRDefault="00FB5184" w:rsidP="006A4182">
            <w:pPr>
              <w:jc w:val="center"/>
              <w:rPr>
                <w:rFonts w:eastAsia="Times New Roman"/>
                <w:sz w:val="22"/>
                <w:szCs w:val="22"/>
              </w:rPr>
            </w:pPr>
            <w:r>
              <w:rPr>
                <w:rFonts w:eastAsia="Times New Roman"/>
                <w:sz w:val="22"/>
                <w:szCs w:val="22"/>
              </w:rPr>
              <w:t>0.67</w:t>
            </w:r>
          </w:p>
        </w:tc>
      </w:tr>
      <w:tr w:rsidR="00FB5184" w14:paraId="4B73E6D2"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3CB03BB7"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4FEFA8F5" w14:textId="77777777" w:rsidR="00FB5184" w:rsidRPr="00A02B77" w:rsidRDefault="00FB5184" w:rsidP="006A4182">
            <w:pPr>
              <w:jc w:val="center"/>
              <w:rPr>
                <w:rFonts w:eastAsia="Times New Roman"/>
                <w:sz w:val="22"/>
                <w:szCs w:val="22"/>
              </w:rPr>
            </w:pPr>
            <w:r>
              <w:rPr>
                <w:rFonts w:eastAsia="Times New Roman"/>
                <w:sz w:val="22"/>
                <w:szCs w:val="22"/>
              </w:rPr>
              <w:t>48</w:t>
            </w:r>
          </w:p>
        </w:tc>
        <w:tc>
          <w:tcPr>
            <w:tcW w:w="920" w:type="dxa"/>
            <w:tcBorders>
              <w:bottom w:val="single" w:sz="24" w:space="0" w:color="auto"/>
            </w:tcBorders>
            <w:vAlign w:val="center"/>
          </w:tcPr>
          <w:p w14:paraId="383191CD" w14:textId="77777777" w:rsidR="00FB5184" w:rsidRPr="00A02B77" w:rsidRDefault="00FB5184" w:rsidP="006A4182">
            <w:pPr>
              <w:jc w:val="center"/>
              <w:rPr>
                <w:rFonts w:eastAsia="Times New Roman"/>
                <w:sz w:val="22"/>
                <w:szCs w:val="22"/>
              </w:rPr>
            </w:pPr>
            <w:r>
              <w:rPr>
                <w:rFonts w:eastAsia="Times New Roman"/>
                <w:sz w:val="22"/>
                <w:szCs w:val="22"/>
              </w:rPr>
              <w:t>54</w:t>
            </w:r>
          </w:p>
        </w:tc>
        <w:tc>
          <w:tcPr>
            <w:tcW w:w="990" w:type="dxa"/>
            <w:tcBorders>
              <w:bottom w:val="single" w:sz="24" w:space="0" w:color="auto"/>
            </w:tcBorders>
            <w:vAlign w:val="center"/>
          </w:tcPr>
          <w:p w14:paraId="60B3344C" w14:textId="77777777" w:rsidR="00FB5184" w:rsidRPr="00A02B77" w:rsidRDefault="00FB5184" w:rsidP="006A4182">
            <w:pPr>
              <w:jc w:val="center"/>
              <w:rPr>
                <w:rFonts w:eastAsia="Times New Roman"/>
                <w:sz w:val="22"/>
                <w:szCs w:val="22"/>
              </w:rPr>
            </w:pPr>
            <w:r>
              <w:rPr>
                <w:rFonts w:eastAsia="Times New Roman"/>
                <w:sz w:val="22"/>
                <w:szCs w:val="22"/>
              </w:rPr>
              <w:t>43</w:t>
            </w:r>
          </w:p>
        </w:tc>
        <w:tc>
          <w:tcPr>
            <w:tcW w:w="900" w:type="dxa"/>
            <w:tcBorders>
              <w:bottom w:val="single" w:sz="24" w:space="0" w:color="auto"/>
            </w:tcBorders>
            <w:vAlign w:val="center"/>
          </w:tcPr>
          <w:p w14:paraId="55EA24BF" w14:textId="77777777" w:rsidR="00FB5184" w:rsidRPr="00A02B77" w:rsidRDefault="00FB5184" w:rsidP="006A4182">
            <w:pPr>
              <w:jc w:val="center"/>
              <w:rPr>
                <w:rFonts w:eastAsia="Times New Roman"/>
                <w:sz w:val="22"/>
                <w:szCs w:val="22"/>
              </w:rPr>
            </w:pPr>
            <w:r>
              <w:rPr>
                <w:rFonts w:eastAsia="Times New Roman"/>
                <w:sz w:val="22"/>
                <w:szCs w:val="22"/>
              </w:rPr>
              <w:t>48</w:t>
            </w:r>
          </w:p>
        </w:tc>
        <w:tc>
          <w:tcPr>
            <w:tcW w:w="917" w:type="dxa"/>
            <w:tcBorders>
              <w:bottom w:val="single" w:sz="24" w:space="0" w:color="auto"/>
              <w:right w:val="single" w:sz="24" w:space="0" w:color="auto"/>
            </w:tcBorders>
            <w:vAlign w:val="center"/>
          </w:tcPr>
          <w:p w14:paraId="129084C3" w14:textId="77777777" w:rsidR="00FB5184" w:rsidRPr="00A02B77" w:rsidRDefault="00FB5184" w:rsidP="006A4182">
            <w:pPr>
              <w:jc w:val="center"/>
              <w:rPr>
                <w:rFonts w:eastAsia="Times New Roman"/>
                <w:sz w:val="22"/>
                <w:szCs w:val="22"/>
              </w:rPr>
            </w:pPr>
            <w:r>
              <w:rPr>
                <w:rFonts w:eastAsia="Times New Roman"/>
                <w:sz w:val="22"/>
                <w:szCs w:val="22"/>
              </w:rPr>
              <w:t>54</w:t>
            </w:r>
          </w:p>
        </w:tc>
        <w:tc>
          <w:tcPr>
            <w:tcW w:w="1097" w:type="dxa"/>
            <w:tcBorders>
              <w:left w:val="single" w:sz="24" w:space="0" w:color="auto"/>
              <w:bottom w:val="single" w:sz="24" w:space="0" w:color="auto"/>
            </w:tcBorders>
            <w:vAlign w:val="center"/>
          </w:tcPr>
          <w:p w14:paraId="4D41EA5B" w14:textId="77777777" w:rsidR="00FB5184" w:rsidRPr="00A02B77" w:rsidRDefault="00FB5184" w:rsidP="006A4182">
            <w:pPr>
              <w:jc w:val="center"/>
              <w:rPr>
                <w:rFonts w:eastAsia="Times New Roman"/>
                <w:sz w:val="22"/>
                <w:szCs w:val="22"/>
              </w:rPr>
            </w:pPr>
            <w:r>
              <w:rPr>
                <w:rFonts w:eastAsia="Times New Roman"/>
                <w:sz w:val="22"/>
                <w:szCs w:val="22"/>
              </w:rPr>
              <w:t>49.4</w:t>
            </w:r>
          </w:p>
        </w:tc>
        <w:tc>
          <w:tcPr>
            <w:tcW w:w="1126" w:type="dxa"/>
            <w:tcBorders>
              <w:bottom w:val="single" w:sz="24" w:space="0" w:color="auto"/>
              <w:right w:val="single" w:sz="24" w:space="0" w:color="auto"/>
            </w:tcBorders>
            <w:vAlign w:val="center"/>
          </w:tcPr>
          <w:p w14:paraId="74C883C4" w14:textId="77777777" w:rsidR="00FB5184" w:rsidRPr="00A02B77" w:rsidRDefault="00FB5184" w:rsidP="006A4182">
            <w:pPr>
              <w:jc w:val="center"/>
              <w:rPr>
                <w:rFonts w:eastAsia="Times New Roman"/>
                <w:sz w:val="22"/>
                <w:szCs w:val="22"/>
              </w:rPr>
            </w:pPr>
            <w:r>
              <w:rPr>
                <w:rFonts w:eastAsia="Times New Roman"/>
                <w:sz w:val="22"/>
                <w:szCs w:val="22"/>
              </w:rPr>
              <w:t>1.87</w:t>
            </w:r>
          </w:p>
        </w:tc>
      </w:tr>
      <w:tr w:rsidR="00FB5184" w14:paraId="505C9F0D"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386AE06E"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7730A324"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1FEF8B59" w14:textId="77777777" w:rsidR="00FB5184" w:rsidRPr="00A02B77" w:rsidRDefault="00FB5184" w:rsidP="006A4182">
            <w:pPr>
              <w:jc w:val="center"/>
              <w:rPr>
                <w:rFonts w:eastAsia="Times New Roman"/>
                <w:sz w:val="22"/>
                <w:szCs w:val="22"/>
              </w:rPr>
            </w:pPr>
            <w:r>
              <w:rPr>
                <w:rFonts w:eastAsia="Times New Roman"/>
                <w:sz w:val="22"/>
                <w:szCs w:val="22"/>
              </w:rPr>
              <w:t>81</w:t>
            </w:r>
          </w:p>
        </w:tc>
        <w:tc>
          <w:tcPr>
            <w:tcW w:w="920" w:type="dxa"/>
            <w:tcBorders>
              <w:top w:val="single" w:sz="24" w:space="0" w:color="auto"/>
            </w:tcBorders>
            <w:vAlign w:val="center"/>
          </w:tcPr>
          <w:p w14:paraId="43C1A521" w14:textId="77777777" w:rsidR="00FB5184" w:rsidRPr="00A02B77" w:rsidRDefault="00FB5184" w:rsidP="006A4182">
            <w:pPr>
              <w:jc w:val="center"/>
              <w:rPr>
                <w:rFonts w:eastAsia="Times New Roman"/>
                <w:sz w:val="22"/>
                <w:szCs w:val="22"/>
              </w:rPr>
            </w:pPr>
            <w:r>
              <w:rPr>
                <w:rFonts w:eastAsia="Times New Roman"/>
                <w:sz w:val="22"/>
                <w:szCs w:val="22"/>
              </w:rPr>
              <w:t>61</w:t>
            </w:r>
          </w:p>
        </w:tc>
        <w:tc>
          <w:tcPr>
            <w:tcW w:w="990" w:type="dxa"/>
            <w:tcBorders>
              <w:top w:val="single" w:sz="24" w:space="0" w:color="auto"/>
            </w:tcBorders>
            <w:vAlign w:val="center"/>
          </w:tcPr>
          <w:p w14:paraId="76E8CDFC" w14:textId="77777777" w:rsidR="00FB5184" w:rsidRPr="00A02B77" w:rsidRDefault="00FB5184" w:rsidP="006A4182">
            <w:pPr>
              <w:jc w:val="center"/>
              <w:rPr>
                <w:rFonts w:eastAsia="Times New Roman"/>
                <w:sz w:val="22"/>
                <w:szCs w:val="22"/>
              </w:rPr>
            </w:pPr>
            <w:r>
              <w:rPr>
                <w:rFonts w:eastAsia="Times New Roman"/>
                <w:sz w:val="22"/>
                <w:szCs w:val="22"/>
              </w:rPr>
              <w:t>108</w:t>
            </w:r>
          </w:p>
        </w:tc>
        <w:tc>
          <w:tcPr>
            <w:tcW w:w="900" w:type="dxa"/>
            <w:tcBorders>
              <w:top w:val="single" w:sz="24" w:space="0" w:color="auto"/>
            </w:tcBorders>
            <w:vAlign w:val="center"/>
          </w:tcPr>
          <w:p w14:paraId="5C332512" w14:textId="77777777" w:rsidR="00FB5184" w:rsidRPr="00A02B77" w:rsidRDefault="00FB5184" w:rsidP="006A4182">
            <w:pPr>
              <w:jc w:val="center"/>
              <w:rPr>
                <w:rFonts w:eastAsia="Times New Roman"/>
                <w:sz w:val="22"/>
                <w:szCs w:val="22"/>
              </w:rPr>
            </w:pPr>
            <w:r>
              <w:rPr>
                <w:rFonts w:eastAsia="Times New Roman"/>
                <w:sz w:val="22"/>
                <w:szCs w:val="22"/>
              </w:rPr>
              <w:t>73</w:t>
            </w:r>
          </w:p>
        </w:tc>
        <w:tc>
          <w:tcPr>
            <w:tcW w:w="917" w:type="dxa"/>
            <w:tcBorders>
              <w:top w:val="single" w:sz="24" w:space="0" w:color="auto"/>
              <w:right w:val="single" w:sz="24" w:space="0" w:color="auto"/>
            </w:tcBorders>
            <w:vAlign w:val="center"/>
          </w:tcPr>
          <w:p w14:paraId="31220C5D" w14:textId="77777777" w:rsidR="00FB5184" w:rsidRPr="00A02B77" w:rsidRDefault="00FB5184" w:rsidP="006A4182">
            <w:pPr>
              <w:jc w:val="center"/>
              <w:rPr>
                <w:rFonts w:eastAsia="Times New Roman"/>
                <w:sz w:val="22"/>
                <w:szCs w:val="22"/>
              </w:rPr>
            </w:pPr>
            <w:r>
              <w:rPr>
                <w:rFonts w:eastAsia="Times New Roman"/>
                <w:sz w:val="22"/>
                <w:szCs w:val="22"/>
              </w:rPr>
              <w:t>62</w:t>
            </w:r>
          </w:p>
        </w:tc>
        <w:tc>
          <w:tcPr>
            <w:tcW w:w="1097" w:type="dxa"/>
            <w:tcBorders>
              <w:top w:val="single" w:sz="24" w:space="0" w:color="auto"/>
              <w:left w:val="single" w:sz="24" w:space="0" w:color="auto"/>
            </w:tcBorders>
            <w:vAlign w:val="center"/>
          </w:tcPr>
          <w:p w14:paraId="02412A0D" w14:textId="77777777" w:rsidR="00FB5184" w:rsidRPr="00A02B77" w:rsidRDefault="00FB5184" w:rsidP="006A4182">
            <w:pPr>
              <w:jc w:val="center"/>
              <w:rPr>
                <w:rFonts w:eastAsia="Times New Roman"/>
                <w:sz w:val="22"/>
                <w:szCs w:val="22"/>
              </w:rPr>
            </w:pPr>
            <w:r>
              <w:rPr>
                <w:rFonts w:eastAsia="Times New Roman"/>
                <w:sz w:val="22"/>
                <w:szCs w:val="22"/>
              </w:rPr>
              <w:t>77</w:t>
            </w:r>
          </w:p>
        </w:tc>
        <w:tc>
          <w:tcPr>
            <w:tcW w:w="1126" w:type="dxa"/>
            <w:tcBorders>
              <w:top w:val="single" w:sz="24" w:space="0" w:color="auto"/>
              <w:right w:val="single" w:sz="24" w:space="0" w:color="auto"/>
            </w:tcBorders>
            <w:vAlign w:val="center"/>
          </w:tcPr>
          <w:p w14:paraId="18F6D52B" w14:textId="77777777" w:rsidR="00FB5184" w:rsidRPr="00A02B77" w:rsidRDefault="00FB5184" w:rsidP="006A4182">
            <w:pPr>
              <w:jc w:val="center"/>
              <w:rPr>
                <w:rFonts w:eastAsia="Times New Roman"/>
                <w:sz w:val="22"/>
                <w:szCs w:val="22"/>
              </w:rPr>
            </w:pPr>
            <w:r>
              <w:rPr>
                <w:rFonts w:eastAsia="Times New Roman"/>
                <w:sz w:val="22"/>
                <w:szCs w:val="22"/>
              </w:rPr>
              <w:t>7.68</w:t>
            </w:r>
          </w:p>
        </w:tc>
      </w:tr>
      <w:tr w:rsidR="00FB5184" w14:paraId="6A7F45FE" w14:textId="77777777" w:rsidTr="006A4182">
        <w:trPr>
          <w:jc w:val="center"/>
        </w:trPr>
        <w:tc>
          <w:tcPr>
            <w:tcW w:w="1410" w:type="dxa"/>
            <w:vMerge/>
            <w:tcBorders>
              <w:left w:val="single" w:sz="24" w:space="0" w:color="auto"/>
              <w:right w:val="single" w:sz="24" w:space="0" w:color="auto"/>
            </w:tcBorders>
            <w:vAlign w:val="center"/>
          </w:tcPr>
          <w:p w14:paraId="0C4E8AB2"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C2B8164"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6C0FB20A" w14:textId="77777777" w:rsidR="00FB5184" w:rsidRPr="00A02B77" w:rsidRDefault="00FB5184" w:rsidP="006A4182">
            <w:pPr>
              <w:jc w:val="center"/>
              <w:rPr>
                <w:rFonts w:eastAsia="Times New Roman"/>
                <w:sz w:val="22"/>
                <w:szCs w:val="22"/>
              </w:rPr>
            </w:pPr>
            <w:r>
              <w:rPr>
                <w:rFonts w:eastAsia="Times New Roman"/>
                <w:sz w:val="22"/>
                <w:szCs w:val="22"/>
              </w:rPr>
              <w:t>86</w:t>
            </w:r>
          </w:p>
        </w:tc>
        <w:tc>
          <w:tcPr>
            <w:tcW w:w="920" w:type="dxa"/>
            <w:vAlign w:val="center"/>
          </w:tcPr>
          <w:p w14:paraId="312E2C3C" w14:textId="77777777" w:rsidR="00FB5184" w:rsidRPr="00A02B77" w:rsidRDefault="00FB5184" w:rsidP="006A4182">
            <w:pPr>
              <w:jc w:val="center"/>
              <w:rPr>
                <w:rFonts w:eastAsia="Times New Roman"/>
                <w:sz w:val="22"/>
                <w:szCs w:val="22"/>
              </w:rPr>
            </w:pPr>
            <w:r>
              <w:rPr>
                <w:rFonts w:eastAsia="Times New Roman"/>
                <w:sz w:val="22"/>
                <w:szCs w:val="22"/>
              </w:rPr>
              <w:t>70</w:t>
            </w:r>
          </w:p>
        </w:tc>
        <w:tc>
          <w:tcPr>
            <w:tcW w:w="990" w:type="dxa"/>
            <w:vAlign w:val="center"/>
          </w:tcPr>
          <w:p w14:paraId="5363C45A" w14:textId="77777777" w:rsidR="00FB5184" w:rsidRPr="00A02B77" w:rsidRDefault="00FB5184" w:rsidP="006A4182">
            <w:pPr>
              <w:jc w:val="center"/>
              <w:rPr>
                <w:rFonts w:eastAsia="Times New Roman"/>
                <w:sz w:val="22"/>
                <w:szCs w:val="22"/>
              </w:rPr>
            </w:pPr>
            <w:r>
              <w:rPr>
                <w:rFonts w:eastAsia="Times New Roman"/>
                <w:sz w:val="22"/>
                <w:szCs w:val="22"/>
              </w:rPr>
              <w:t>114</w:t>
            </w:r>
          </w:p>
        </w:tc>
        <w:tc>
          <w:tcPr>
            <w:tcW w:w="900" w:type="dxa"/>
            <w:vAlign w:val="center"/>
          </w:tcPr>
          <w:p w14:paraId="35708045" w14:textId="77777777" w:rsidR="00FB5184" w:rsidRPr="00A02B77" w:rsidRDefault="00FB5184" w:rsidP="006A4182">
            <w:pPr>
              <w:jc w:val="center"/>
              <w:rPr>
                <w:rFonts w:eastAsia="Times New Roman"/>
                <w:sz w:val="22"/>
                <w:szCs w:val="22"/>
              </w:rPr>
            </w:pPr>
            <w:r>
              <w:rPr>
                <w:rFonts w:eastAsia="Times New Roman"/>
                <w:sz w:val="22"/>
                <w:szCs w:val="22"/>
              </w:rPr>
              <w:t>91</w:t>
            </w:r>
          </w:p>
        </w:tc>
        <w:tc>
          <w:tcPr>
            <w:tcW w:w="917" w:type="dxa"/>
            <w:tcBorders>
              <w:right w:val="single" w:sz="24" w:space="0" w:color="auto"/>
            </w:tcBorders>
            <w:vAlign w:val="center"/>
          </w:tcPr>
          <w:p w14:paraId="37F5AD29" w14:textId="77777777" w:rsidR="00FB5184" w:rsidRPr="00A02B77" w:rsidRDefault="00FB5184" w:rsidP="006A4182">
            <w:pPr>
              <w:jc w:val="center"/>
              <w:rPr>
                <w:rFonts w:eastAsia="Times New Roman"/>
                <w:sz w:val="22"/>
                <w:szCs w:val="22"/>
              </w:rPr>
            </w:pPr>
            <w:r>
              <w:rPr>
                <w:rFonts w:eastAsia="Times New Roman"/>
                <w:sz w:val="22"/>
                <w:szCs w:val="22"/>
              </w:rPr>
              <w:t>70</w:t>
            </w:r>
          </w:p>
        </w:tc>
        <w:tc>
          <w:tcPr>
            <w:tcW w:w="1097" w:type="dxa"/>
            <w:tcBorders>
              <w:left w:val="single" w:sz="24" w:space="0" w:color="auto"/>
            </w:tcBorders>
            <w:vAlign w:val="center"/>
          </w:tcPr>
          <w:p w14:paraId="6700CC6B" w14:textId="77777777" w:rsidR="00FB5184" w:rsidRPr="00A02B77" w:rsidRDefault="00FB5184" w:rsidP="006A4182">
            <w:pPr>
              <w:jc w:val="center"/>
              <w:rPr>
                <w:rFonts w:eastAsia="Times New Roman"/>
                <w:sz w:val="22"/>
                <w:szCs w:val="22"/>
              </w:rPr>
            </w:pPr>
            <w:r>
              <w:rPr>
                <w:rFonts w:eastAsia="Times New Roman"/>
                <w:sz w:val="22"/>
                <w:szCs w:val="22"/>
              </w:rPr>
              <w:t>86.2</w:t>
            </w:r>
          </w:p>
        </w:tc>
        <w:tc>
          <w:tcPr>
            <w:tcW w:w="1126" w:type="dxa"/>
            <w:tcBorders>
              <w:right w:val="single" w:sz="24" w:space="0" w:color="auto"/>
            </w:tcBorders>
            <w:vAlign w:val="center"/>
          </w:tcPr>
          <w:p w14:paraId="24AF0C80" w14:textId="77777777" w:rsidR="00FB5184" w:rsidRPr="00A02B77" w:rsidRDefault="00FB5184" w:rsidP="006A4182">
            <w:pPr>
              <w:jc w:val="center"/>
              <w:rPr>
                <w:rFonts w:eastAsia="Times New Roman"/>
                <w:sz w:val="22"/>
                <w:szCs w:val="22"/>
              </w:rPr>
            </w:pPr>
            <w:r>
              <w:rPr>
                <w:rFonts w:eastAsia="Times New Roman"/>
                <w:sz w:val="22"/>
                <w:szCs w:val="22"/>
              </w:rPr>
              <w:t>7.27</w:t>
            </w:r>
          </w:p>
        </w:tc>
      </w:tr>
      <w:tr w:rsidR="00FB5184" w14:paraId="2DAEEF7E" w14:textId="77777777" w:rsidTr="006A4182">
        <w:trPr>
          <w:jc w:val="center"/>
        </w:trPr>
        <w:tc>
          <w:tcPr>
            <w:tcW w:w="1410" w:type="dxa"/>
            <w:vMerge/>
            <w:tcBorders>
              <w:left w:val="single" w:sz="24" w:space="0" w:color="auto"/>
              <w:right w:val="single" w:sz="24" w:space="0" w:color="auto"/>
            </w:tcBorders>
            <w:vAlign w:val="center"/>
          </w:tcPr>
          <w:p w14:paraId="2FAD03A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1B720A77"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0108472F" w14:textId="77777777" w:rsidR="00FB5184" w:rsidRPr="00A02B77" w:rsidRDefault="00FB5184" w:rsidP="006A4182">
            <w:pPr>
              <w:jc w:val="center"/>
              <w:rPr>
                <w:rFonts w:eastAsia="Times New Roman"/>
                <w:sz w:val="22"/>
                <w:szCs w:val="22"/>
              </w:rPr>
            </w:pPr>
            <w:r>
              <w:rPr>
                <w:rFonts w:eastAsia="Times New Roman"/>
                <w:sz w:val="22"/>
                <w:szCs w:val="22"/>
              </w:rPr>
              <w:t>108</w:t>
            </w:r>
          </w:p>
        </w:tc>
        <w:tc>
          <w:tcPr>
            <w:tcW w:w="920" w:type="dxa"/>
            <w:vAlign w:val="center"/>
          </w:tcPr>
          <w:p w14:paraId="359F8248" w14:textId="77777777" w:rsidR="00FB5184" w:rsidRPr="00A02B77" w:rsidRDefault="00FB5184" w:rsidP="006A4182">
            <w:pPr>
              <w:jc w:val="center"/>
              <w:rPr>
                <w:rFonts w:eastAsia="Times New Roman"/>
                <w:sz w:val="22"/>
                <w:szCs w:val="22"/>
              </w:rPr>
            </w:pPr>
            <w:r>
              <w:rPr>
                <w:rFonts w:eastAsia="Times New Roman"/>
                <w:sz w:val="22"/>
                <w:szCs w:val="22"/>
              </w:rPr>
              <w:t>102</w:t>
            </w:r>
          </w:p>
        </w:tc>
        <w:tc>
          <w:tcPr>
            <w:tcW w:w="990" w:type="dxa"/>
            <w:vAlign w:val="center"/>
          </w:tcPr>
          <w:p w14:paraId="4355E471" w14:textId="77777777" w:rsidR="00FB5184" w:rsidRPr="00A02B77" w:rsidRDefault="00FB5184" w:rsidP="006A4182">
            <w:pPr>
              <w:jc w:val="center"/>
              <w:rPr>
                <w:rFonts w:eastAsia="Times New Roman"/>
                <w:sz w:val="22"/>
                <w:szCs w:val="22"/>
              </w:rPr>
            </w:pPr>
            <w:r>
              <w:rPr>
                <w:rFonts w:eastAsia="Times New Roman"/>
                <w:sz w:val="22"/>
                <w:szCs w:val="22"/>
              </w:rPr>
              <w:t>128</w:t>
            </w:r>
          </w:p>
        </w:tc>
        <w:tc>
          <w:tcPr>
            <w:tcW w:w="900" w:type="dxa"/>
            <w:vAlign w:val="center"/>
          </w:tcPr>
          <w:p w14:paraId="512991A6" w14:textId="77777777" w:rsidR="00FB5184" w:rsidRPr="00A02B77" w:rsidRDefault="00FB5184" w:rsidP="006A4182">
            <w:pPr>
              <w:jc w:val="center"/>
              <w:rPr>
                <w:rFonts w:eastAsia="Times New Roman"/>
                <w:sz w:val="22"/>
                <w:szCs w:val="22"/>
              </w:rPr>
            </w:pPr>
            <w:r>
              <w:rPr>
                <w:rFonts w:eastAsia="Times New Roman"/>
                <w:sz w:val="22"/>
                <w:szCs w:val="22"/>
              </w:rPr>
              <w:t>106</w:t>
            </w:r>
          </w:p>
        </w:tc>
        <w:tc>
          <w:tcPr>
            <w:tcW w:w="917" w:type="dxa"/>
            <w:tcBorders>
              <w:right w:val="single" w:sz="24" w:space="0" w:color="auto"/>
            </w:tcBorders>
            <w:vAlign w:val="center"/>
          </w:tcPr>
          <w:p w14:paraId="42C57BE6" w14:textId="77777777" w:rsidR="00FB5184" w:rsidRPr="00A02B77" w:rsidRDefault="00FB5184" w:rsidP="006A4182">
            <w:pPr>
              <w:jc w:val="center"/>
              <w:rPr>
                <w:rFonts w:eastAsia="Times New Roman"/>
                <w:sz w:val="22"/>
                <w:szCs w:val="22"/>
              </w:rPr>
            </w:pPr>
            <w:r>
              <w:rPr>
                <w:rFonts w:eastAsia="Times New Roman"/>
                <w:sz w:val="22"/>
                <w:szCs w:val="22"/>
              </w:rPr>
              <w:t>96</w:t>
            </w:r>
          </w:p>
        </w:tc>
        <w:tc>
          <w:tcPr>
            <w:tcW w:w="1097" w:type="dxa"/>
            <w:tcBorders>
              <w:left w:val="single" w:sz="24" w:space="0" w:color="auto"/>
            </w:tcBorders>
            <w:vAlign w:val="center"/>
          </w:tcPr>
          <w:p w14:paraId="2D2F044B" w14:textId="77777777" w:rsidR="00FB5184" w:rsidRPr="00A02B77" w:rsidRDefault="00FB5184" w:rsidP="006A4182">
            <w:pPr>
              <w:jc w:val="center"/>
              <w:rPr>
                <w:rFonts w:eastAsia="Times New Roman"/>
                <w:sz w:val="22"/>
                <w:szCs w:val="22"/>
              </w:rPr>
            </w:pPr>
            <w:r>
              <w:rPr>
                <w:rFonts w:eastAsia="Times New Roman"/>
                <w:sz w:val="22"/>
                <w:szCs w:val="22"/>
              </w:rPr>
              <w:t>108</w:t>
            </w:r>
          </w:p>
        </w:tc>
        <w:tc>
          <w:tcPr>
            <w:tcW w:w="1126" w:type="dxa"/>
            <w:tcBorders>
              <w:right w:val="single" w:sz="24" w:space="0" w:color="auto"/>
            </w:tcBorders>
            <w:vAlign w:val="center"/>
          </w:tcPr>
          <w:p w14:paraId="7FC46DA2" w14:textId="77777777" w:rsidR="00FB5184" w:rsidRPr="00A02B77" w:rsidRDefault="00FB5184" w:rsidP="006A4182">
            <w:pPr>
              <w:jc w:val="center"/>
              <w:rPr>
                <w:rFonts w:eastAsia="Times New Roman"/>
                <w:sz w:val="22"/>
                <w:szCs w:val="22"/>
              </w:rPr>
            </w:pPr>
            <w:r>
              <w:rPr>
                <w:rFonts w:eastAsia="Times New Roman"/>
                <w:sz w:val="22"/>
                <w:szCs w:val="22"/>
              </w:rPr>
              <w:t>4.83</w:t>
            </w:r>
          </w:p>
        </w:tc>
      </w:tr>
      <w:tr w:rsidR="00FB5184" w14:paraId="59DE5536" w14:textId="77777777" w:rsidTr="006A4182">
        <w:trPr>
          <w:jc w:val="center"/>
        </w:trPr>
        <w:tc>
          <w:tcPr>
            <w:tcW w:w="1410" w:type="dxa"/>
            <w:vMerge/>
            <w:tcBorders>
              <w:left w:val="single" w:sz="24" w:space="0" w:color="auto"/>
              <w:right w:val="single" w:sz="24" w:space="0" w:color="auto"/>
            </w:tcBorders>
            <w:vAlign w:val="center"/>
          </w:tcPr>
          <w:p w14:paraId="2B267031"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CAAE336"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42DB7F89" w14:textId="77777777" w:rsidR="00FB5184" w:rsidRPr="00A02B77" w:rsidRDefault="00FB5184" w:rsidP="006A4182">
            <w:pPr>
              <w:jc w:val="center"/>
              <w:rPr>
                <w:rFonts w:eastAsia="Times New Roman"/>
                <w:sz w:val="22"/>
                <w:szCs w:val="22"/>
              </w:rPr>
            </w:pPr>
            <w:r>
              <w:rPr>
                <w:rFonts w:eastAsia="Times New Roman"/>
                <w:sz w:val="22"/>
                <w:szCs w:val="22"/>
              </w:rPr>
              <w:t>124</w:t>
            </w:r>
          </w:p>
        </w:tc>
        <w:tc>
          <w:tcPr>
            <w:tcW w:w="920" w:type="dxa"/>
            <w:vAlign w:val="center"/>
          </w:tcPr>
          <w:p w14:paraId="79B87A6A" w14:textId="77777777" w:rsidR="00FB5184" w:rsidRPr="00A02B77" w:rsidRDefault="00FB5184" w:rsidP="006A4182">
            <w:pPr>
              <w:jc w:val="center"/>
              <w:rPr>
                <w:rFonts w:eastAsia="Times New Roman"/>
                <w:sz w:val="22"/>
                <w:szCs w:val="22"/>
              </w:rPr>
            </w:pPr>
            <w:r>
              <w:rPr>
                <w:rFonts w:eastAsia="Times New Roman"/>
                <w:sz w:val="22"/>
                <w:szCs w:val="22"/>
              </w:rPr>
              <w:t>96</w:t>
            </w:r>
          </w:p>
        </w:tc>
        <w:tc>
          <w:tcPr>
            <w:tcW w:w="990" w:type="dxa"/>
            <w:vAlign w:val="center"/>
          </w:tcPr>
          <w:p w14:paraId="353D37EF" w14:textId="77777777" w:rsidR="00FB5184" w:rsidRPr="00A02B77" w:rsidRDefault="00FB5184" w:rsidP="006A4182">
            <w:pPr>
              <w:jc w:val="center"/>
              <w:rPr>
                <w:rFonts w:eastAsia="Times New Roman"/>
                <w:sz w:val="22"/>
                <w:szCs w:val="22"/>
              </w:rPr>
            </w:pPr>
            <w:r>
              <w:rPr>
                <w:rFonts w:eastAsia="Times New Roman"/>
                <w:sz w:val="22"/>
                <w:szCs w:val="22"/>
              </w:rPr>
              <w:t>157</w:t>
            </w:r>
          </w:p>
        </w:tc>
        <w:tc>
          <w:tcPr>
            <w:tcW w:w="900" w:type="dxa"/>
            <w:vAlign w:val="center"/>
          </w:tcPr>
          <w:p w14:paraId="08979662" w14:textId="77777777" w:rsidR="00FB5184" w:rsidRPr="00A02B77" w:rsidRDefault="00FB5184" w:rsidP="006A4182">
            <w:pPr>
              <w:jc w:val="center"/>
              <w:rPr>
                <w:rFonts w:eastAsia="Times New Roman"/>
                <w:sz w:val="22"/>
                <w:szCs w:val="22"/>
              </w:rPr>
            </w:pPr>
            <w:r>
              <w:rPr>
                <w:rFonts w:eastAsia="Times New Roman"/>
                <w:sz w:val="22"/>
                <w:szCs w:val="22"/>
              </w:rPr>
              <w:t>116</w:t>
            </w:r>
          </w:p>
        </w:tc>
        <w:tc>
          <w:tcPr>
            <w:tcW w:w="917" w:type="dxa"/>
            <w:tcBorders>
              <w:right w:val="single" w:sz="24" w:space="0" w:color="auto"/>
            </w:tcBorders>
            <w:vAlign w:val="center"/>
          </w:tcPr>
          <w:p w14:paraId="3A70D6D0" w14:textId="77777777" w:rsidR="00FB5184" w:rsidRPr="00A02B77" w:rsidRDefault="00FB5184" w:rsidP="006A4182">
            <w:pPr>
              <w:jc w:val="center"/>
              <w:rPr>
                <w:rFonts w:eastAsia="Times New Roman"/>
                <w:sz w:val="22"/>
                <w:szCs w:val="22"/>
              </w:rPr>
            </w:pPr>
            <w:r>
              <w:rPr>
                <w:rFonts w:eastAsia="Times New Roman"/>
                <w:sz w:val="22"/>
                <w:szCs w:val="22"/>
              </w:rPr>
              <w:t>119</w:t>
            </w:r>
          </w:p>
        </w:tc>
        <w:tc>
          <w:tcPr>
            <w:tcW w:w="1097" w:type="dxa"/>
            <w:tcBorders>
              <w:left w:val="single" w:sz="24" w:space="0" w:color="auto"/>
            </w:tcBorders>
            <w:vAlign w:val="center"/>
          </w:tcPr>
          <w:p w14:paraId="15EDBFA8" w14:textId="77777777" w:rsidR="00FB5184" w:rsidRPr="00A02B77" w:rsidRDefault="00FB5184" w:rsidP="006A4182">
            <w:pPr>
              <w:jc w:val="center"/>
              <w:rPr>
                <w:rFonts w:eastAsia="Times New Roman"/>
                <w:sz w:val="22"/>
                <w:szCs w:val="22"/>
              </w:rPr>
            </w:pPr>
            <w:r>
              <w:rPr>
                <w:rFonts w:eastAsia="Times New Roman"/>
                <w:sz w:val="22"/>
                <w:szCs w:val="22"/>
              </w:rPr>
              <w:t>122.4</w:t>
            </w:r>
          </w:p>
        </w:tc>
        <w:tc>
          <w:tcPr>
            <w:tcW w:w="1126" w:type="dxa"/>
            <w:tcBorders>
              <w:right w:val="single" w:sz="24" w:space="0" w:color="auto"/>
            </w:tcBorders>
            <w:vAlign w:val="center"/>
          </w:tcPr>
          <w:p w14:paraId="5CDE5E8E" w14:textId="77777777" w:rsidR="00FB5184" w:rsidRPr="00A02B77" w:rsidRDefault="00FB5184" w:rsidP="006A4182">
            <w:pPr>
              <w:jc w:val="center"/>
              <w:rPr>
                <w:rFonts w:eastAsia="Times New Roman"/>
                <w:sz w:val="22"/>
                <w:szCs w:val="22"/>
              </w:rPr>
            </w:pPr>
            <w:r>
              <w:rPr>
                <w:rFonts w:eastAsia="Times New Roman"/>
                <w:sz w:val="22"/>
                <w:szCs w:val="22"/>
              </w:rPr>
              <w:t>8.83</w:t>
            </w:r>
          </w:p>
        </w:tc>
      </w:tr>
      <w:tr w:rsidR="00FB5184" w14:paraId="373DE68C" w14:textId="77777777" w:rsidTr="006A4182">
        <w:trPr>
          <w:jc w:val="center"/>
        </w:trPr>
        <w:tc>
          <w:tcPr>
            <w:tcW w:w="1410" w:type="dxa"/>
            <w:vMerge/>
            <w:tcBorders>
              <w:left w:val="single" w:sz="24" w:space="0" w:color="auto"/>
              <w:right w:val="single" w:sz="24" w:space="0" w:color="auto"/>
            </w:tcBorders>
            <w:vAlign w:val="center"/>
          </w:tcPr>
          <w:p w14:paraId="4177DA79"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E053657"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9026E0A" w14:textId="77777777" w:rsidR="00FB5184" w:rsidRPr="00A02B77" w:rsidRDefault="00FB5184" w:rsidP="006A4182">
            <w:pPr>
              <w:jc w:val="center"/>
              <w:rPr>
                <w:rFonts w:eastAsia="Times New Roman"/>
                <w:sz w:val="22"/>
                <w:szCs w:val="22"/>
              </w:rPr>
            </w:pPr>
            <w:r>
              <w:rPr>
                <w:rFonts w:eastAsia="Times New Roman"/>
                <w:sz w:val="22"/>
                <w:szCs w:val="22"/>
              </w:rPr>
              <w:t>133</w:t>
            </w:r>
          </w:p>
        </w:tc>
        <w:tc>
          <w:tcPr>
            <w:tcW w:w="920" w:type="dxa"/>
            <w:vAlign w:val="center"/>
          </w:tcPr>
          <w:p w14:paraId="0D444596" w14:textId="77777777" w:rsidR="00FB5184" w:rsidRPr="00A02B77" w:rsidRDefault="00FB5184" w:rsidP="006A4182">
            <w:pPr>
              <w:jc w:val="center"/>
              <w:rPr>
                <w:rFonts w:eastAsia="Times New Roman"/>
                <w:sz w:val="22"/>
                <w:szCs w:val="22"/>
              </w:rPr>
            </w:pPr>
            <w:r>
              <w:rPr>
                <w:rFonts w:eastAsia="Times New Roman"/>
                <w:sz w:val="22"/>
                <w:szCs w:val="22"/>
              </w:rPr>
              <w:t>107</w:t>
            </w:r>
          </w:p>
        </w:tc>
        <w:tc>
          <w:tcPr>
            <w:tcW w:w="990" w:type="dxa"/>
            <w:vAlign w:val="center"/>
          </w:tcPr>
          <w:p w14:paraId="0F2E37B4" w14:textId="77777777" w:rsidR="00FB5184" w:rsidRPr="00A02B77" w:rsidRDefault="00FB5184" w:rsidP="006A4182">
            <w:pPr>
              <w:jc w:val="center"/>
              <w:rPr>
                <w:rFonts w:eastAsia="Times New Roman"/>
                <w:sz w:val="22"/>
                <w:szCs w:val="22"/>
              </w:rPr>
            </w:pPr>
            <w:r>
              <w:rPr>
                <w:rFonts w:eastAsia="Times New Roman"/>
                <w:sz w:val="22"/>
                <w:szCs w:val="22"/>
              </w:rPr>
              <w:t>170</w:t>
            </w:r>
          </w:p>
        </w:tc>
        <w:tc>
          <w:tcPr>
            <w:tcW w:w="900" w:type="dxa"/>
            <w:vAlign w:val="center"/>
          </w:tcPr>
          <w:p w14:paraId="7B1BAE4F" w14:textId="77777777" w:rsidR="00FB5184" w:rsidRPr="00A02B77" w:rsidRDefault="00FB5184" w:rsidP="006A4182">
            <w:pPr>
              <w:jc w:val="center"/>
              <w:rPr>
                <w:rFonts w:eastAsia="Times New Roman"/>
                <w:sz w:val="22"/>
                <w:szCs w:val="22"/>
              </w:rPr>
            </w:pPr>
            <w:r>
              <w:rPr>
                <w:rFonts w:eastAsia="Times New Roman"/>
                <w:sz w:val="22"/>
                <w:szCs w:val="22"/>
              </w:rPr>
              <w:t>152</w:t>
            </w:r>
          </w:p>
        </w:tc>
        <w:tc>
          <w:tcPr>
            <w:tcW w:w="917" w:type="dxa"/>
            <w:tcBorders>
              <w:right w:val="single" w:sz="24" w:space="0" w:color="auto"/>
            </w:tcBorders>
            <w:vAlign w:val="center"/>
          </w:tcPr>
          <w:p w14:paraId="6FFAF632" w14:textId="77777777" w:rsidR="00FB5184" w:rsidRPr="00A02B77" w:rsidRDefault="00FB5184" w:rsidP="006A4182">
            <w:pPr>
              <w:jc w:val="center"/>
              <w:rPr>
                <w:rFonts w:eastAsia="Times New Roman"/>
                <w:sz w:val="22"/>
                <w:szCs w:val="22"/>
              </w:rPr>
            </w:pPr>
            <w:r>
              <w:rPr>
                <w:rFonts w:eastAsia="Times New Roman"/>
                <w:sz w:val="22"/>
                <w:szCs w:val="22"/>
              </w:rPr>
              <w:t>135</w:t>
            </w:r>
          </w:p>
        </w:tc>
        <w:tc>
          <w:tcPr>
            <w:tcW w:w="1097" w:type="dxa"/>
            <w:tcBorders>
              <w:left w:val="single" w:sz="24" w:space="0" w:color="auto"/>
            </w:tcBorders>
            <w:vAlign w:val="center"/>
          </w:tcPr>
          <w:p w14:paraId="09C3D2C7" w14:textId="77777777" w:rsidR="00FB5184" w:rsidRPr="00A02B77" w:rsidRDefault="00FB5184" w:rsidP="006A4182">
            <w:pPr>
              <w:jc w:val="center"/>
              <w:rPr>
                <w:rFonts w:eastAsia="Times New Roman"/>
                <w:sz w:val="22"/>
                <w:szCs w:val="22"/>
              </w:rPr>
            </w:pPr>
            <w:r>
              <w:rPr>
                <w:rFonts w:eastAsia="Times New Roman"/>
                <w:sz w:val="22"/>
                <w:szCs w:val="22"/>
              </w:rPr>
              <w:t>139.4</w:t>
            </w:r>
          </w:p>
        </w:tc>
        <w:tc>
          <w:tcPr>
            <w:tcW w:w="1126" w:type="dxa"/>
            <w:tcBorders>
              <w:right w:val="single" w:sz="24" w:space="0" w:color="auto"/>
            </w:tcBorders>
            <w:vAlign w:val="center"/>
          </w:tcPr>
          <w:p w14:paraId="3879E473" w14:textId="77777777" w:rsidR="00FB5184" w:rsidRPr="00A02B77" w:rsidRDefault="00FB5184" w:rsidP="006A4182">
            <w:pPr>
              <w:jc w:val="center"/>
              <w:rPr>
                <w:rFonts w:eastAsia="Times New Roman"/>
                <w:sz w:val="22"/>
                <w:szCs w:val="22"/>
              </w:rPr>
            </w:pPr>
            <w:r>
              <w:rPr>
                <w:rFonts w:eastAsia="Times New Roman"/>
                <w:sz w:val="22"/>
                <w:szCs w:val="22"/>
              </w:rPr>
              <w:t>9.39</w:t>
            </w:r>
          </w:p>
        </w:tc>
      </w:tr>
      <w:tr w:rsidR="00FB5184" w14:paraId="18A63F48" w14:textId="77777777" w:rsidTr="006A4182">
        <w:trPr>
          <w:jc w:val="center"/>
        </w:trPr>
        <w:tc>
          <w:tcPr>
            <w:tcW w:w="1410" w:type="dxa"/>
            <w:vMerge/>
            <w:tcBorders>
              <w:left w:val="single" w:sz="24" w:space="0" w:color="auto"/>
              <w:right w:val="single" w:sz="24" w:space="0" w:color="auto"/>
            </w:tcBorders>
            <w:vAlign w:val="center"/>
          </w:tcPr>
          <w:p w14:paraId="5CC2495F"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485AA6A"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36E76360" w14:textId="77777777" w:rsidR="00FB5184" w:rsidRPr="00A02B77" w:rsidRDefault="00FB5184" w:rsidP="006A4182">
            <w:pPr>
              <w:jc w:val="center"/>
              <w:rPr>
                <w:rFonts w:eastAsia="Times New Roman"/>
                <w:sz w:val="22"/>
                <w:szCs w:val="22"/>
              </w:rPr>
            </w:pPr>
            <w:r>
              <w:rPr>
                <w:rFonts w:eastAsia="Times New Roman"/>
                <w:sz w:val="22"/>
                <w:szCs w:val="22"/>
              </w:rPr>
              <w:t>178</w:t>
            </w:r>
          </w:p>
        </w:tc>
        <w:tc>
          <w:tcPr>
            <w:tcW w:w="920" w:type="dxa"/>
            <w:vAlign w:val="center"/>
          </w:tcPr>
          <w:p w14:paraId="65DC1C8F" w14:textId="77777777" w:rsidR="00FB5184" w:rsidRPr="00A02B77" w:rsidRDefault="00FB5184" w:rsidP="006A4182">
            <w:pPr>
              <w:jc w:val="center"/>
              <w:rPr>
                <w:rFonts w:eastAsia="Times New Roman"/>
                <w:sz w:val="22"/>
                <w:szCs w:val="22"/>
              </w:rPr>
            </w:pPr>
            <w:r>
              <w:rPr>
                <w:rFonts w:eastAsia="Times New Roman"/>
                <w:sz w:val="22"/>
                <w:szCs w:val="22"/>
              </w:rPr>
              <w:t>128</w:t>
            </w:r>
          </w:p>
        </w:tc>
        <w:tc>
          <w:tcPr>
            <w:tcW w:w="990" w:type="dxa"/>
            <w:vAlign w:val="center"/>
          </w:tcPr>
          <w:p w14:paraId="48408D1D" w14:textId="77777777" w:rsidR="00FB5184" w:rsidRPr="00A02B77" w:rsidRDefault="00FB5184" w:rsidP="006A4182">
            <w:pPr>
              <w:jc w:val="center"/>
              <w:rPr>
                <w:rFonts w:eastAsia="Times New Roman"/>
                <w:sz w:val="22"/>
                <w:szCs w:val="22"/>
              </w:rPr>
            </w:pPr>
            <w:r>
              <w:rPr>
                <w:rFonts w:eastAsia="Times New Roman"/>
                <w:sz w:val="22"/>
                <w:szCs w:val="22"/>
              </w:rPr>
              <w:t>228</w:t>
            </w:r>
          </w:p>
        </w:tc>
        <w:tc>
          <w:tcPr>
            <w:tcW w:w="900" w:type="dxa"/>
            <w:vAlign w:val="center"/>
          </w:tcPr>
          <w:p w14:paraId="6F727257" w14:textId="77777777" w:rsidR="00FB5184" w:rsidRPr="00A02B77" w:rsidRDefault="00FB5184" w:rsidP="006A4182">
            <w:pPr>
              <w:jc w:val="center"/>
              <w:rPr>
                <w:rFonts w:eastAsia="Times New Roman"/>
                <w:sz w:val="22"/>
                <w:szCs w:val="22"/>
              </w:rPr>
            </w:pPr>
            <w:r>
              <w:rPr>
                <w:rFonts w:eastAsia="Times New Roman"/>
                <w:sz w:val="22"/>
                <w:szCs w:val="22"/>
              </w:rPr>
              <w:t>185</w:t>
            </w:r>
          </w:p>
        </w:tc>
        <w:tc>
          <w:tcPr>
            <w:tcW w:w="917" w:type="dxa"/>
            <w:tcBorders>
              <w:right w:val="single" w:sz="24" w:space="0" w:color="auto"/>
            </w:tcBorders>
            <w:vAlign w:val="center"/>
          </w:tcPr>
          <w:p w14:paraId="14996786" w14:textId="77777777" w:rsidR="00FB5184" w:rsidRPr="00A02B77" w:rsidRDefault="00FB5184" w:rsidP="006A4182">
            <w:pPr>
              <w:jc w:val="center"/>
              <w:rPr>
                <w:rFonts w:eastAsia="Times New Roman"/>
                <w:sz w:val="22"/>
                <w:szCs w:val="22"/>
              </w:rPr>
            </w:pPr>
            <w:r>
              <w:rPr>
                <w:rFonts w:eastAsia="Times New Roman"/>
                <w:sz w:val="22"/>
                <w:szCs w:val="22"/>
              </w:rPr>
              <w:t>151</w:t>
            </w:r>
          </w:p>
        </w:tc>
        <w:tc>
          <w:tcPr>
            <w:tcW w:w="1097" w:type="dxa"/>
            <w:tcBorders>
              <w:left w:val="single" w:sz="24" w:space="0" w:color="auto"/>
            </w:tcBorders>
            <w:vAlign w:val="center"/>
          </w:tcPr>
          <w:p w14:paraId="5C253327" w14:textId="77777777" w:rsidR="00FB5184" w:rsidRPr="00A02B77" w:rsidRDefault="00FB5184" w:rsidP="006A4182">
            <w:pPr>
              <w:jc w:val="center"/>
              <w:rPr>
                <w:rFonts w:eastAsia="Times New Roman"/>
                <w:sz w:val="22"/>
                <w:szCs w:val="22"/>
              </w:rPr>
            </w:pPr>
            <w:r>
              <w:rPr>
                <w:rFonts w:eastAsia="Times New Roman"/>
                <w:sz w:val="22"/>
                <w:szCs w:val="22"/>
              </w:rPr>
              <w:t>174</w:t>
            </w:r>
          </w:p>
        </w:tc>
        <w:tc>
          <w:tcPr>
            <w:tcW w:w="1126" w:type="dxa"/>
            <w:tcBorders>
              <w:right w:val="single" w:sz="24" w:space="0" w:color="auto"/>
            </w:tcBorders>
            <w:vAlign w:val="center"/>
          </w:tcPr>
          <w:p w14:paraId="1A285735" w14:textId="77777777" w:rsidR="00FB5184" w:rsidRPr="00A02B77" w:rsidRDefault="00FB5184" w:rsidP="006A4182">
            <w:pPr>
              <w:jc w:val="center"/>
              <w:rPr>
                <w:rFonts w:eastAsia="Times New Roman"/>
                <w:sz w:val="22"/>
                <w:szCs w:val="22"/>
              </w:rPr>
            </w:pPr>
            <w:r>
              <w:rPr>
                <w:rFonts w:eastAsia="Times New Roman"/>
                <w:sz w:val="22"/>
                <w:szCs w:val="22"/>
              </w:rPr>
              <w:t>15.10</w:t>
            </w:r>
          </w:p>
        </w:tc>
      </w:tr>
      <w:tr w:rsidR="00FB5184" w14:paraId="6025D97F" w14:textId="77777777" w:rsidTr="006A4182">
        <w:trPr>
          <w:jc w:val="center"/>
        </w:trPr>
        <w:tc>
          <w:tcPr>
            <w:tcW w:w="1410" w:type="dxa"/>
            <w:vMerge/>
            <w:tcBorders>
              <w:left w:val="single" w:sz="24" w:space="0" w:color="auto"/>
              <w:right w:val="single" w:sz="24" w:space="0" w:color="auto"/>
            </w:tcBorders>
            <w:vAlign w:val="center"/>
          </w:tcPr>
          <w:p w14:paraId="3CD67B62"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B482A5C"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6A8DB109" w14:textId="77777777" w:rsidR="00FB5184" w:rsidRPr="00A02B77" w:rsidRDefault="00FB5184" w:rsidP="006A4182">
            <w:pPr>
              <w:jc w:val="center"/>
              <w:rPr>
                <w:rFonts w:eastAsia="Times New Roman"/>
                <w:sz w:val="22"/>
                <w:szCs w:val="22"/>
              </w:rPr>
            </w:pPr>
            <w:r>
              <w:rPr>
                <w:rFonts w:eastAsia="Times New Roman"/>
                <w:sz w:val="22"/>
                <w:szCs w:val="22"/>
              </w:rPr>
              <w:t>204</w:t>
            </w:r>
          </w:p>
        </w:tc>
        <w:tc>
          <w:tcPr>
            <w:tcW w:w="920" w:type="dxa"/>
            <w:vAlign w:val="center"/>
          </w:tcPr>
          <w:p w14:paraId="58CD8727" w14:textId="77777777" w:rsidR="00FB5184" w:rsidRPr="00A02B77" w:rsidRDefault="00FB5184" w:rsidP="006A4182">
            <w:pPr>
              <w:jc w:val="center"/>
              <w:rPr>
                <w:rFonts w:eastAsia="Times New Roman"/>
                <w:sz w:val="22"/>
                <w:szCs w:val="22"/>
              </w:rPr>
            </w:pPr>
            <w:r>
              <w:rPr>
                <w:rFonts w:eastAsia="Times New Roman"/>
                <w:sz w:val="22"/>
                <w:szCs w:val="22"/>
              </w:rPr>
              <w:t>146</w:t>
            </w:r>
          </w:p>
        </w:tc>
        <w:tc>
          <w:tcPr>
            <w:tcW w:w="990" w:type="dxa"/>
            <w:vAlign w:val="center"/>
          </w:tcPr>
          <w:p w14:paraId="5FC6B7AF" w14:textId="77777777" w:rsidR="00FB5184" w:rsidRPr="00A02B77" w:rsidRDefault="00FB5184" w:rsidP="006A4182">
            <w:pPr>
              <w:jc w:val="center"/>
              <w:rPr>
                <w:rFonts w:eastAsia="Times New Roman"/>
                <w:sz w:val="22"/>
                <w:szCs w:val="22"/>
              </w:rPr>
            </w:pPr>
            <w:r>
              <w:rPr>
                <w:rFonts w:eastAsia="Times New Roman"/>
                <w:sz w:val="22"/>
                <w:szCs w:val="22"/>
              </w:rPr>
              <w:t>233</w:t>
            </w:r>
          </w:p>
        </w:tc>
        <w:tc>
          <w:tcPr>
            <w:tcW w:w="900" w:type="dxa"/>
            <w:vAlign w:val="center"/>
          </w:tcPr>
          <w:p w14:paraId="6581B094" w14:textId="77777777" w:rsidR="00FB5184" w:rsidRPr="00A02B77" w:rsidRDefault="00FB5184" w:rsidP="006A4182">
            <w:pPr>
              <w:jc w:val="center"/>
              <w:rPr>
                <w:rFonts w:eastAsia="Times New Roman"/>
                <w:sz w:val="22"/>
                <w:szCs w:val="22"/>
              </w:rPr>
            </w:pPr>
            <w:r>
              <w:rPr>
                <w:rFonts w:eastAsia="Times New Roman"/>
                <w:sz w:val="22"/>
                <w:szCs w:val="22"/>
              </w:rPr>
              <w:t>195</w:t>
            </w:r>
          </w:p>
        </w:tc>
        <w:tc>
          <w:tcPr>
            <w:tcW w:w="917" w:type="dxa"/>
            <w:tcBorders>
              <w:right w:val="single" w:sz="24" w:space="0" w:color="auto"/>
            </w:tcBorders>
            <w:vAlign w:val="center"/>
          </w:tcPr>
          <w:p w14:paraId="3B600F35" w14:textId="77777777" w:rsidR="00FB5184" w:rsidRPr="00A02B77" w:rsidRDefault="00FB5184" w:rsidP="006A4182">
            <w:pPr>
              <w:jc w:val="center"/>
              <w:rPr>
                <w:rFonts w:eastAsia="Times New Roman"/>
                <w:sz w:val="22"/>
                <w:szCs w:val="22"/>
              </w:rPr>
            </w:pPr>
            <w:r>
              <w:rPr>
                <w:rFonts w:eastAsia="Times New Roman"/>
                <w:sz w:val="22"/>
                <w:szCs w:val="22"/>
              </w:rPr>
              <w:t>189</w:t>
            </w:r>
          </w:p>
        </w:tc>
        <w:tc>
          <w:tcPr>
            <w:tcW w:w="1097" w:type="dxa"/>
            <w:tcBorders>
              <w:left w:val="single" w:sz="24" w:space="0" w:color="auto"/>
            </w:tcBorders>
            <w:vAlign w:val="center"/>
          </w:tcPr>
          <w:p w14:paraId="6F343E3D" w14:textId="77777777" w:rsidR="00FB5184" w:rsidRPr="00A02B77" w:rsidRDefault="00FB5184" w:rsidP="006A4182">
            <w:pPr>
              <w:jc w:val="center"/>
              <w:rPr>
                <w:rFonts w:eastAsia="Times New Roman"/>
                <w:sz w:val="22"/>
                <w:szCs w:val="22"/>
              </w:rPr>
            </w:pPr>
            <w:r>
              <w:rPr>
                <w:rFonts w:eastAsia="Times New Roman"/>
                <w:sz w:val="22"/>
                <w:szCs w:val="22"/>
              </w:rPr>
              <w:t>193.4</w:t>
            </w:r>
          </w:p>
        </w:tc>
        <w:tc>
          <w:tcPr>
            <w:tcW w:w="1126" w:type="dxa"/>
            <w:tcBorders>
              <w:right w:val="single" w:sz="24" w:space="0" w:color="auto"/>
            </w:tcBorders>
            <w:vAlign w:val="center"/>
          </w:tcPr>
          <w:p w14:paraId="4244B022" w14:textId="77777777" w:rsidR="00FB5184" w:rsidRPr="00A02B77" w:rsidRDefault="00FB5184" w:rsidP="006A4182">
            <w:pPr>
              <w:jc w:val="center"/>
              <w:rPr>
                <w:rFonts w:eastAsia="Times New Roman"/>
                <w:sz w:val="22"/>
                <w:szCs w:val="22"/>
              </w:rPr>
            </w:pPr>
            <w:r>
              <w:rPr>
                <w:rFonts w:eastAsia="Times New Roman"/>
                <w:sz w:val="22"/>
                <w:szCs w:val="22"/>
              </w:rPr>
              <w:t>12.57</w:t>
            </w:r>
          </w:p>
        </w:tc>
      </w:tr>
      <w:tr w:rsidR="00FB5184" w14:paraId="52B53F39" w14:textId="77777777" w:rsidTr="006A4182">
        <w:trPr>
          <w:jc w:val="center"/>
        </w:trPr>
        <w:tc>
          <w:tcPr>
            <w:tcW w:w="1410" w:type="dxa"/>
            <w:vMerge/>
            <w:tcBorders>
              <w:left w:val="single" w:sz="24" w:space="0" w:color="auto"/>
              <w:right w:val="single" w:sz="24" w:space="0" w:color="auto"/>
            </w:tcBorders>
            <w:vAlign w:val="center"/>
          </w:tcPr>
          <w:p w14:paraId="2715D27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B385708"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0B6F970A" w14:textId="77777777" w:rsidR="00FB5184" w:rsidRPr="00A02B77" w:rsidRDefault="00FB5184" w:rsidP="006A4182">
            <w:pPr>
              <w:jc w:val="center"/>
              <w:rPr>
                <w:rFonts w:eastAsia="Times New Roman"/>
                <w:sz w:val="22"/>
                <w:szCs w:val="22"/>
              </w:rPr>
            </w:pPr>
            <w:r>
              <w:rPr>
                <w:rFonts w:eastAsia="Times New Roman"/>
                <w:sz w:val="22"/>
                <w:szCs w:val="22"/>
              </w:rPr>
              <w:t>220</w:t>
            </w:r>
          </w:p>
        </w:tc>
        <w:tc>
          <w:tcPr>
            <w:tcW w:w="920" w:type="dxa"/>
            <w:vAlign w:val="center"/>
          </w:tcPr>
          <w:p w14:paraId="530218E6" w14:textId="77777777" w:rsidR="00FB5184" w:rsidRPr="00A02B77" w:rsidRDefault="00FB5184" w:rsidP="006A4182">
            <w:pPr>
              <w:jc w:val="center"/>
              <w:rPr>
                <w:rFonts w:eastAsia="Times New Roman"/>
                <w:sz w:val="22"/>
                <w:szCs w:val="22"/>
              </w:rPr>
            </w:pPr>
            <w:r>
              <w:rPr>
                <w:rFonts w:eastAsia="Times New Roman"/>
                <w:sz w:val="22"/>
                <w:szCs w:val="22"/>
              </w:rPr>
              <w:t>161</w:t>
            </w:r>
          </w:p>
        </w:tc>
        <w:tc>
          <w:tcPr>
            <w:tcW w:w="990" w:type="dxa"/>
            <w:vAlign w:val="center"/>
          </w:tcPr>
          <w:p w14:paraId="12820739"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215BDD1E" w14:textId="77777777" w:rsidR="00FB5184" w:rsidRPr="00A02B77" w:rsidRDefault="00FB5184" w:rsidP="006A4182">
            <w:pPr>
              <w:jc w:val="center"/>
              <w:rPr>
                <w:rFonts w:eastAsia="Times New Roman"/>
                <w:sz w:val="22"/>
                <w:szCs w:val="22"/>
              </w:rPr>
            </w:pPr>
            <w:r>
              <w:rPr>
                <w:rFonts w:eastAsia="Times New Roman"/>
                <w:sz w:val="22"/>
                <w:szCs w:val="22"/>
              </w:rPr>
              <w:t>226</w:t>
            </w:r>
          </w:p>
        </w:tc>
        <w:tc>
          <w:tcPr>
            <w:tcW w:w="917" w:type="dxa"/>
            <w:tcBorders>
              <w:right w:val="single" w:sz="24" w:space="0" w:color="auto"/>
            </w:tcBorders>
            <w:vAlign w:val="center"/>
          </w:tcPr>
          <w:p w14:paraId="5C3E7F58" w14:textId="77777777" w:rsidR="00FB5184" w:rsidRPr="00A02B77" w:rsidRDefault="00FB5184" w:rsidP="006A4182">
            <w:pPr>
              <w:jc w:val="center"/>
              <w:rPr>
                <w:rFonts w:eastAsia="Times New Roman"/>
                <w:sz w:val="22"/>
                <w:szCs w:val="22"/>
              </w:rPr>
            </w:pPr>
            <w:r>
              <w:rPr>
                <w:rFonts w:eastAsia="Times New Roman"/>
                <w:sz w:val="22"/>
                <w:szCs w:val="22"/>
              </w:rPr>
              <w:t>211</w:t>
            </w:r>
          </w:p>
        </w:tc>
        <w:tc>
          <w:tcPr>
            <w:tcW w:w="1097" w:type="dxa"/>
            <w:tcBorders>
              <w:left w:val="single" w:sz="24" w:space="0" w:color="auto"/>
            </w:tcBorders>
            <w:vAlign w:val="center"/>
          </w:tcPr>
          <w:p w14:paraId="64A83CB1" w14:textId="77777777" w:rsidR="00FB5184" w:rsidRPr="00A02B77" w:rsidRDefault="00FB5184" w:rsidP="006A4182">
            <w:pPr>
              <w:jc w:val="center"/>
              <w:rPr>
                <w:rFonts w:eastAsia="Times New Roman"/>
                <w:sz w:val="22"/>
                <w:szCs w:val="22"/>
              </w:rPr>
            </w:pPr>
            <w:r>
              <w:rPr>
                <w:rFonts w:eastAsia="Times New Roman"/>
                <w:sz w:val="22"/>
                <w:szCs w:val="22"/>
              </w:rPr>
              <w:t>204.5</w:t>
            </w:r>
          </w:p>
        </w:tc>
        <w:tc>
          <w:tcPr>
            <w:tcW w:w="1126" w:type="dxa"/>
            <w:tcBorders>
              <w:right w:val="single" w:sz="24" w:space="0" w:color="auto"/>
            </w:tcBorders>
            <w:vAlign w:val="center"/>
          </w:tcPr>
          <w:p w14:paraId="252D3775" w14:textId="77777777" w:rsidR="00FB5184" w:rsidRPr="00A02B77" w:rsidRDefault="00FB5184" w:rsidP="006A4182">
            <w:pPr>
              <w:jc w:val="center"/>
              <w:rPr>
                <w:rFonts w:eastAsia="Times New Roman"/>
                <w:sz w:val="22"/>
                <w:szCs w:val="22"/>
              </w:rPr>
            </w:pPr>
            <w:r>
              <w:rPr>
                <w:rFonts w:eastAsia="Times New Roman"/>
                <w:sz w:val="22"/>
                <w:szCs w:val="22"/>
              </w:rPr>
              <w:t>12.84</w:t>
            </w:r>
          </w:p>
        </w:tc>
      </w:tr>
      <w:tr w:rsidR="00FB5184" w14:paraId="12CC391C"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0E473EA2"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5E3A86EB"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0656DCD0"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D61B934" w14:textId="77777777" w:rsidR="00FB5184" w:rsidRPr="00A02B77" w:rsidRDefault="00FB5184" w:rsidP="006A4182">
            <w:pPr>
              <w:jc w:val="center"/>
              <w:rPr>
                <w:rFonts w:eastAsia="Times New Roman"/>
                <w:sz w:val="22"/>
                <w:szCs w:val="22"/>
              </w:rPr>
            </w:pPr>
            <w:r>
              <w:rPr>
                <w:rFonts w:eastAsia="Times New Roman"/>
                <w:sz w:val="22"/>
                <w:szCs w:val="22"/>
              </w:rPr>
              <w:t>169</w:t>
            </w:r>
          </w:p>
        </w:tc>
        <w:tc>
          <w:tcPr>
            <w:tcW w:w="990" w:type="dxa"/>
            <w:tcBorders>
              <w:bottom w:val="single" w:sz="24" w:space="0" w:color="auto"/>
            </w:tcBorders>
            <w:vAlign w:val="center"/>
          </w:tcPr>
          <w:p w14:paraId="390AEF16"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7382E7BF"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0001728B" w14:textId="77777777" w:rsidR="00FB5184" w:rsidRPr="00A02B77" w:rsidRDefault="00FB5184" w:rsidP="006A4182">
            <w:pPr>
              <w:jc w:val="center"/>
              <w:rPr>
                <w:rFonts w:eastAsia="Times New Roman"/>
                <w:sz w:val="22"/>
                <w:szCs w:val="22"/>
              </w:rPr>
            </w:pPr>
            <w:r>
              <w:rPr>
                <w:rFonts w:eastAsia="Times New Roman"/>
                <w:sz w:val="22"/>
                <w:szCs w:val="22"/>
              </w:rPr>
              <w:t>222</w:t>
            </w:r>
          </w:p>
        </w:tc>
        <w:tc>
          <w:tcPr>
            <w:tcW w:w="1097" w:type="dxa"/>
            <w:tcBorders>
              <w:left w:val="single" w:sz="24" w:space="0" w:color="auto"/>
              <w:bottom w:val="single" w:sz="24" w:space="0" w:color="auto"/>
            </w:tcBorders>
            <w:vAlign w:val="center"/>
          </w:tcPr>
          <w:p w14:paraId="5293DE31" w14:textId="77777777" w:rsidR="00FB5184" w:rsidRPr="00A02B77" w:rsidRDefault="00FB5184" w:rsidP="006A4182">
            <w:pPr>
              <w:jc w:val="center"/>
              <w:rPr>
                <w:rFonts w:eastAsia="Times New Roman"/>
                <w:sz w:val="22"/>
                <w:szCs w:val="22"/>
              </w:rPr>
            </w:pPr>
            <w:r>
              <w:rPr>
                <w:rFonts w:eastAsia="Times New Roman"/>
                <w:sz w:val="22"/>
                <w:szCs w:val="22"/>
              </w:rPr>
              <w:t>195.5</w:t>
            </w:r>
          </w:p>
        </w:tc>
        <w:tc>
          <w:tcPr>
            <w:tcW w:w="1126" w:type="dxa"/>
            <w:tcBorders>
              <w:bottom w:val="single" w:sz="24" w:space="0" w:color="auto"/>
              <w:right w:val="single" w:sz="24" w:space="0" w:color="auto"/>
            </w:tcBorders>
            <w:vAlign w:val="center"/>
          </w:tcPr>
          <w:p w14:paraId="0DBFD147" w14:textId="77777777" w:rsidR="00FB5184" w:rsidRPr="00A02B77" w:rsidRDefault="00FB5184" w:rsidP="006A4182">
            <w:pPr>
              <w:jc w:val="center"/>
              <w:rPr>
                <w:rFonts w:eastAsia="Times New Roman"/>
                <w:sz w:val="22"/>
                <w:szCs w:val="22"/>
              </w:rPr>
            </w:pPr>
            <w:r>
              <w:rPr>
                <w:rFonts w:eastAsia="Times New Roman"/>
                <w:sz w:val="22"/>
                <w:szCs w:val="22"/>
              </w:rPr>
              <w:t>18.74</w:t>
            </w:r>
          </w:p>
        </w:tc>
      </w:tr>
    </w:tbl>
    <w:p w14:paraId="3FB79002" w14:textId="1EA58651"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.5</w:t>
      </w:r>
      <w:r>
        <w:rPr>
          <w:rFonts w:eastAsia="Times New Roman"/>
          <w:sz w:val="22"/>
          <w:szCs w:val="22"/>
        </w:rPr>
        <w:t>: 15-20%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4C2AD337"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001C7658"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5EF4CABC"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7012740C"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0EFAF237"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7BAE1882"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21F5B767"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6A89BCC3"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411B7695"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55A101A0"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1CC84C9D"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4B2FF5AE"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09F0FB77"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7CEBC33E" w14:textId="77777777" w:rsidR="00FB5184" w:rsidRDefault="00FB5184" w:rsidP="006A4182">
            <w:pPr>
              <w:jc w:val="center"/>
              <w:rPr>
                <w:rFonts w:eastAsia="Times New Roman"/>
                <w:b/>
                <w:sz w:val="22"/>
                <w:szCs w:val="22"/>
              </w:rPr>
            </w:pPr>
          </w:p>
        </w:tc>
      </w:tr>
      <w:tr w:rsidR="00FB5184" w14:paraId="2F1DAAF2"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60EF1E26"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50647970" w14:textId="77777777" w:rsidR="00FB5184" w:rsidRPr="0024714C" w:rsidRDefault="00FB5184" w:rsidP="006A4182">
            <w:pPr>
              <w:jc w:val="center"/>
              <w:rPr>
                <w:rFonts w:eastAsia="Times New Roman"/>
                <w:sz w:val="22"/>
                <w:szCs w:val="22"/>
              </w:rPr>
            </w:pPr>
            <w:r>
              <w:rPr>
                <w:rFonts w:eastAsia="Times New Roman"/>
                <w:sz w:val="22"/>
                <w:szCs w:val="22"/>
              </w:rPr>
              <w:t>25</w:t>
            </w:r>
          </w:p>
        </w:tc>
        <w:tc>
          <w:tcPr>
            <w:tcW w:w="920" w:type="dxa"/>
            <w:tcBorders>
              <w:top w:val="single" w:sz="24" w:space="0" w:color="auto"/>
            </w:tcBorders>
            <w:vAlign w:val="center"/>
          </w:tcPr>
          <w:p w14:paraId="39938B2A" w14:textId="77777777" w:rsidR="00FB5184" w:rsidRPr="0024714C" w:rsidRDefault="00FB5184" w:rsidP="006A4182">
            <w:pPr>
              <w:jc w:val="center"/>
              <w:rPr>
                <w:rFonts w:eastAsia="Times New Roman"/>
                <w:sz w:val="22"/>
                <w:szCs w:val="22"/>
              </w:rPr>
            </w:pPr>
            <w:r>
              <w:rPr>
                <w:rFonts w:eastAsia="Times New Roman"/>
                <w:sz w:val="22"/>
                <w:szCs w:val="22"/>
              </w:rPr>
              <w:t>25.9</w:t>
            </w:r>
          </w:p>
        </w:tc>
        <w:tc>
          <w:tcPr>
            <w:tcW w:w="990" w:type="dxa"/>
            <w:tcBorders>
              <w:top w:val="single" w:sz="24" w:space="0" w:color="auto"/>
            </w:tcBorders>
            <w:vAlign w:val="center"/>
          </w:tcPr>
          <w:p w14:paraId="6C4E9D0D" w14:textId="77777777" w:rsidR="00FB5184" w:rsidRPr="0024714C" w:rsidRDefault="00FB5184" w:rsidP="006A4182">
            <w:pPr>
              <w:jc w:val="center"/>
              <w:rPr>
                <w:rFonts w:eastAsia="Times New Roman"/>
                <w:sz w:val="22"/>
                <w:szCs w:val="22"/>
              </w:rPr>
            </w:pPr>
            <w:r>
              <w:rPr>
                <w:rFonts w:eastAsia="Times New Roman"/>
                <w:sz w:val="22"/>
                <w:szCs w:val="22"/>
              </w:rPr>
              <w:t>23.3</w:t>
            </w:r>
          </w:p>
        </w:tc>
        <w:tc>
          <w:tcPr>
            <w:tcW w:w="900" w:type="dxa"/>
            <w:tcBorders>
              <w:top w:val="single" w:sz="24" w:space="0" w:color="auto"/>
            </w:tcBorders>
            <w:vAlign w:val="center"/>
          </w:tcPr>
          <w:p w14:paraId="1EEBF0EA" w14:textId="77777777" w:rsidR="00FB5184" w:rsidRPr="0024714C" w:rsidRDefault="00FB5184" w:rsidP="006A4182">
            <w:pPr>
              <w:jc w:val="center"/>
              <w:rPr>
                <w:rFonts w:eastAsia="Times New Roman"/>
                <w:sz w:val="22"/>
                <w:szCs w:val="22"/>
              </w:rPr>
            </w:pPr>
            <w:r>
              <w:rPr>
                <w:rFonts w:eastAsia="Times New Roman"/>
                <w:sz w:val="22"/>
                <w:szCs w:val="22"/>
              </w:rPr>
              <w:t>23.4</w:t>
            </w:r>
          </w:p>
        </w:tc>
        <w:tc>
          <w:tcPr>
            <w:tcW w:w="917" w:type="dxa"/>
            <w:tcBorders>
              <w:top w:val="single" w:sz="24" w:space="0" w:color="auto"/>
              <w:right w:val="single" w:sz="24" w:space="0" w:color="auto"/>
            </w:tcBorders>
            <w:vAlign w:val="center"/>
          </w:tcPr>
          <w:p w14:paraId="5C85F7C7" w14:textId="77777777" w:rsidR="00FB5184" w:rsidRPr="0024714C" w:rsidRDefault="00FB5184" w:rsidP="006A4182">
            <w:pPr>
              <w:jc w:val="center"/>
              <w:rPr>
                <w:rFonts w:eastAsia="Times New Roman"/>
                <w:sz w:val="22"/>
                <w:szCs w:val="22"/>
              </w:rPr>
            </w:pPr>
            <w:r>
              <w:rPr>
                <w:rFonts w:eastAsia="Times New Roman"/>
                <w:sz w:val="22"/>
                <w:szCs w:val="22"/>
              </w:rPr>
              <w:t>20.1</w:t>
            </w:r>
          </w:p>
        </w:tc>
        <w:tc>
          <w:tcPr>
            <w:tcW w:w="1097" w:type="dxa"/>
            <w:tcBorders>
              <w:top w:val="single" w:sz="24" w:space="0" w:color="auto"/>
              <w:left w:val="single" w:sz="24" w:space="0" w:color="auto"/>
            </w:tcBorders>
            <w:vAlign w:val="center"/>
          </w:tcPr>
          <w:p w14:paraId="1A7F8508" w14:textId="77777777" w:rsidR="00FB5184" w:rsidRPr="0024714C" w:rsidRDefault="00FB5184" w:rsidP="006A4182">
            <w:pPr>
              <w:jc w:val="center"/>
              <w:rPr>
                <w:rFonts w:eastAsia="Times New Roman"/>
                <w:sz w:val="22"/>
                <w:szCs w:val="22"/>
              </w:rPr>
            </w:pPr>
            <w:r>
              <w:rPr>
                <w:rFonts w:eastAsia="Times New Roman"/>
                <w:sz w:val="22"/>
                <w:szCs w:val="22"/>
              </w:rPr>
              <w:t>23.54</w:t>
            </w:r>
          </w:p>
        </w:tc>
        <w:tc>
          <w:tcPr>
            <w:tcW w:w="1126" w:type="dxa"/>
            <w:tcBorders>
              <w:top w:val="single" w:sz="24" w:space="0" w:color="auto"/>
              <w:right w:val="single" w:sz="24" w:space="0" w:color="auto"/>
            </w:tcBorders>
            <w:vAlign w:val="center"/>
          </w:tcPr>
          <w:p w14:paraId="291F416D" w14:textId="77777777" w:rsidR="00FB5184" w:rsidRPr="0024714C" w:rsidRDefault="00FB5184" w:rsidP="006A4182">
            <w:pPr>
              <w:jc w:val="center"/>
              <w:rPr>
                <w:rFonts w:eastAsia="Times New Roman"/>
                <w:sz w:val="22"/>
                <w:szCs w:val="22"/>
              </w:rPr>
            </w:pPr>
            <w:r>
              <w:rPr>
                <w:rFonts w:eastAsia="Times New Roman"/>
                <w:sz w:val="22"/>
                <w:szCs w:val="22"/>
              </w:rPr>
              <w:t>0.89</w:t>
            </w:r>
          </w:p>
        </w:tc>
      </w:tr>
      <w:tr w:rsidR="00FB5184" w14:paraId="197FA181"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2033D02C"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7EC5DBAE" w14:textId="77777777" w:rsidR="00FB5184" w:rsidRPr="0024714C" w:rsidRDefault="00FB5184" w:rsidP="006A4182">
            <w:pPr>
              <w:jc w:val="center"/>
              <w:rPr>
                <w:rFonts w:eastAsia="Times New Roman"/>
                <w:sz w:val="22"/>
                <w:szCs w:val="22"/>
              </w:rPr>
            </w:pPr>
            <w:r>
              <w:rPr>
                <w:rFonts w:eastAsia="Times New Roman"/>
                <w:sz w:val="22"/>
                <w:szCs w:val="22"/>
              </w:rPr>
              <w:t>42</w:t>
            </w:r>
          </w:p>
        </w:tc>
        <w:tc>
          <w:tcPr>
            <w:tcW w:w="920" w:type="dxa"/>
            <w:tcBorders>
              <w:bottom w:val="single" w:sz="24" w:space="0" w:color="auto"/>
            </w:tcBorders>
            <w:vAlign w:val="center"/>
          </w:tcPr>
          <w:p w14:paraId="0789AF28"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990" w:type="dxa"/>
            <w:tcBorders>
              <w:bottom w:val="single" w:sz="24" w:space="0" w:color="auto"/>
            </w:tcBorders>
            <w:vAlign w:val="center"/>
          </w:tcPr>
          <w:p w14:paraId="48113845"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900" w:type="dxa"/>
            <w:tcBorders>
              <w:bottom w:val="single" w:sz="24" w:space="0" w:color="auto"/>
            </w:tcBorders>
            <w:vAlign w:val="center"/>
          </w:tcPr>
          <w:p w14:paraId="57A88562" w14:textId="77777777" w:rsidR="00FB5184" w:rsidRPr="0024714C" w:rsidRDefault="00FB5184" w:rsidP="006A4182">
            <w:pPr>
              <w:jc w:val="center"/>
              <w:rPr>
                <w:rFonts w:eastAsia="Times New Roman"/>
                <w:sz w:val="22"/>
                <w:szCs w:val="22"/>
              </w:rPr>
            </w:pPr>
            <w:r>
              <w:rPr>
                <w:rFonts w:eastAsia="Times New Roman"/>
                <w:sz w:val="22"/>
                <w:szCs w:val="22"/>
              </w:rPr>
              <w:t>54</w:t>
            </w:r>
          </w:p>
        </w:tc>
        <w:tc>
          <w:tcPr>
            <w:tcW w:w="917" w:type="dxa"/>
            <w:tcBorders>
              <w:bottom w:val="single" w:sz="24" w:space="0" w:color="auto"/>
              <w:right w:val="single" w:sz="24" w:space="0" w:color="auto"/>
            </w:tcBorders>
            <w:vAlign w:val="center"/>
          </w:tcPr>
          <w:p w14:paraId="7711E407"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1097" w:type="dxa"/>
            <w:tcBorders>
              <w:left w:val="single" w:sz="24" w:space="0" w:color="auto"/>
              <w:bottom w:val="single" w:sz="24" w:space="0" w:color="auto"/>
            </w:tcBorders>
            <w:vAlign w:val="center"/>
          </w:tcPr>
          <w:p w14:paraId="0465E22C"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1126" w:type="dxa"/>
            <w:tcBorders>
              <w:bottom w:val="single" w:sz="24" w:space="0" w:color="auto"/>
              <w:right w:val="single" w:sz="24" w:space="0" w:color="auto"/>
            </w:tcBorders>
            <w:vAlign w:val="center"/>
          </w:tcPr>
          <w:p w14:paraId="53A26EC0" w14:textId="77777777" w:rsidR="00FB5184" w:rsidRPr="0024714C" w:rsidRDefault="00FB5184" w:rsidP="006A4182">
            <w:pPr>
              <w:jc w:val="center"/>
              <w:rPr>
                <w:rFonts w:eastAsia="Times New Roman"/>
                <w:sz w:val="22"/>
                <w:szCs w:val="22"/>
              </w:rPr>
            </w:pPr>
            <w:r>
              <w:rPr>
                <w:rFonts w:eastAsia="Times New Roman"/>
                <w:sz w:val="22"/>
                <w:szCs w:val="22"/>
              </w:rPr>
              <w:t>1.70</w:t>
            </w:r>
          </w:p>
        </w:tc>
      </w:tr>
      <w:tr w:rsidR="00FB5184" w14:paraId="194EC890"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50639EF7"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18D6400D"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6E63EFC9" w14:textId="77777777" w:rsidR="00FB5184" w:rsidRPr="0024714C" w:rsidRDefault="00FB5184" w:rsidP="006A4182">
            <w:pPr>
              <w:jc w:val="center"/>
              <w:rPr>
                <w:rFonts w:eastAsia="Times New Roman"/>
                <w:sz w:val="22"/>
                <w:szCs w:val="22"/>
              </w:rPr>
            </w:pPr>
            <w:r>
              <w:rPr>
                <w:rFonts w:eastAsia="Times New Roman"/>
                <w:sz w:val="22"/>
                <w:szCs w:val="22"/>
              </w:rPr>
              <w:t>56</w:t>
            </w:r>
          </w:p>
        </w:tc>
        <w:tc>
          <w:tcPr>
            <w:tcW w:w="920" w:type="dxa"/>
            <w:tcBorders>
              <w:top w:val="single" w:sz="24" w:space="0" w:color="auto"/>
            </w:tcBorders>
            <w:vAlign w:val="center"/>
          </w:tcPr>
          <w:p w14:paraId="0AF2F3A6" w14:textId="77777777" w:rsidR="00FB5184" w:rsidRPr="0024714C" w:rsidRDefault="00FB5184" w:rsidP="006A4182">
            <w:pPr>
              <w:jc w:val="center"/>
              <w:rPr>
                <w:rFonts w:eastAsia="Times New Roman"/>
                <w:sz w:val="22"/>
                <w:szCs w:val="22"/>
              </w:rPr>
            </w:pPr>
            <w:r>
              <w:rPr>
                <w:rFonts w:eastAsia="Times New Roman"/>
                <w:sz w:val="22"/>
                <w:szCs w:val="22"/>
              </w:rPr>
              <w:t>54</w:t>
            </w:r>
          </w:p>
        </w:tc>
        <w:tc>
          <w:tcPr>
            <w:tcW w:w="990" w:type="dxa"/>
            <w:tcBorders>
              <w:top w:val="single" w:sz="24" w:space="0" w:color="auto"/>
            </w:tcBorders>
            <w:vAlign w:val="center"/>
          </w:tcPr>
          <w:p w14:paraId="2579E413" w14:textId="77777777" w:rsidR="00FB5184" w:rsidRPr="0024714C" w:rsidRDefault="00FB5184" w:rsidP="006A4182">
            <w:pPr>
              <w:jc w:val="center"/>
              <w:rPr>
                <w:rFonts w:eastAsia="Times New Roman"/>
                <w:sz w:val="22"/>
                <w:szCs w:val="22"/>
              </w:rPr>
            </w:pPr>
            <w:r>
              <w:rPr>
                <w:rFonts w:eastAsia="Times New Roman"/>
                <w:sz w:val="22"/>
                <w:szCs w:val="22"/>
              </w:rPr>
              <w:t>65</w:t>
            </w:r>
          </w:p>
        </w:tc>
        <w:tc>
          <w:tcPr>
            <w:tcW w:w="900" w:type="dxa"/>
            <w:tcBorders>
              <w:top w:val="single" w:sz="24" w:space="0" w:color="auto"/>
            </w:tcBorders>
            <w:vAlign w:val="center"/>
          </w:tcPr>
          <w:p w14:paraId="502F6C4B" w14:textId="77777777" w:rsidR="00FB5184" w:rsidRPr="0024714C" w:rsidRDefault="00FB5184" w:rsidP="006A4182">
            <w:pPr>
              <w:jc w:val="center"/>
              <w:rPr>
                <w:rFonts w:eastAsia="Times New Roman"/>
                <w:sz w:val="22"/>
                <w:szCs w:val="22"/>
              </w:rPr>
            </w:pPr>
            <w:r>
              <w:rPr>
                <w:rFonts w:eastAsia="Times New Roman"/>
                <w:sz w:val="22"/>
                <w:szCs w:val="22"/>
              </w:rPr>
              <w:t>58</w:t>
            </w:r>
          </w:p>
        </w:tc>
        <w:tc>
          <w:tcPr>
            <w:tcW w:w="917" w:type="dxa"/>
            <w:tcBorders>
              <w:top w:val="single" w:sz="24" w:space="0" w:color="auto"/>
              <w:right w:val="single" w:sz="24" w:space="0" w:color="auto"/>
            </w:tcBorders>
            <w:vAlign w:val="center"/>
          </w:tcPr>
          <w:p w14:paraId="465A4659" w14:textId="77777777" w:rsidR="00FB5184" w:rsidRPr="0024714C" w:rsidRDefault="00FB5184" w:rsidP="006A4182">
            <w:pPr>
              <w:jc w:val="center"/>
              <w:rPr>
                <w:rFonts w:eastAsia="Times New Roman"/>
                <w:sz w:val="22"/>
                <w:szCs w:val="22"/>
              </w:rPr>
            </w:pPr>
            <w:r>
              <w:rPr>
                <w:rFonts w:eastAsia="Times New Roman"/>
                <w:sz w:val="22"/>
                <w:szCs w:val="22"/>
              </w:rPr>
              <w:t>60</w:t>
            </w:r>
          </w:p>
        </w:tc>
        <w:tc>
          <w:tcPr>
            <w:tcW w:w="1097" w:type="dxa"/>
            <w:tcBorders>
              <w:top w:val="single" w:sz="24" w:space="0" w:color="auto"/>
              <w:left w:val="single" w:sz="24" w:space="0" w:color="auto"/>
            </w:tcBorders>
            <w:vAlign w:val="center"/>
          </w:tcPr>
          <w:p w14:paraId="10499AA7" w14:textId="77777777" w:rsidR="00FB5184" w:rsidRPr="0024714C" w:rsidRDefault="00FB5184" w:rsidP="006A4182">
            <w:pPr>
              <w:jc w:val="center"/>
              <w:rPr>
                <w:rFonts w:eastAsia="Times New Roman"/>
                <w:sz w:val="22"/>
                <w:szCs w:val="22"/>
              </w:rPr>
            </w:pPr>
            <w:r>
              <w:rPr>
                <w:rFonts w:eastAsia="Times New Roman"/>
                <w:sz w:val="22"/>
                <w:szCs w:val="22"/>
              </w:rPr>
              <w:t>58.6</w:t>
            </w:r>
          </w:p>
        </w:tc>
        <w:tc>
          <w:tcPr>
            <w:tcW w:w="1126" w:type="dxa"/>
            <w:tcBorders>
              <w:top w:val="single" w:sz="24" w:space="0" w:color="auto"/>
              <w:right w:val="single" w:sz="24" w:space="0" w:color="auto"/>
            </w:tcBorders>
            <w:vAlign w:val="center"/>
          </w:tcPr>
          <w:p w14:paraId="72BEB5BB" w14:textId="77777777" w:rsidR="00FB5184" w:rsidRPr="0024714C" w:rsidRDefault="00FB5184" w:rsidP="006A4182">
            <w:pPr>
              <w:jc w:val="center"/>
              <w:rPr>
                <w:rFonts w:eastAsia="Times New Roman"/>
                <w:sz w:val="22"/>
                <w:szCs w:val="22"/>
              </w:rPr>
            </w:pPr>
            <w:r>
              <w:rPr>
                <w:rFonts w:eastAsia="Times New Roman"/>
                <w:sz w:val="22"/>
                <w:szCs w:val="22"/>
              </w:rPr>
              <w:t>1.79</w:t>
            </w:r>
          </w:p>
        </w:tc>
      </w:tr>
      <w:tr w:rsidR="00FB5184" w14:paraId="0D6D7EDA" w14:textId="77777777" w:rsidTr="006A4182">
        <w:trPr>
          <w:jc w:val="center"/>
        </w:trPr>
        <w:tc>
          <w:tcPr>
            <w:tcW w:w="1410" w:type="dxa"/>
            <w:vMerge/>
            <w:tcBorders>
              <w:left w:val="single" w:sz="24" w:space="0" w:color="auto"/>
              <w:right w:val="single" w:sz="24" w:space="0" w:color="auto"/>
            </w:tcBorders>
            <w:vAlign w:val="center"/>
          </w:tcPr>
          <w:p w14:paraId="7E70F913"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F105A05"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415A3F11" w14:textId="77777777" w:rsidR="00FB5184" w:rsidRPr="0024714C" w:rsidRDefault="00FB5184" w:rsidP="006A4182">
            <w:pPr>
              <w:jc w:val="center"/>
              <w:rPr>
                <w:rFonts w:eastAsia="Times New Roman"/>
                <w:sz w:val="22"/>
                <w:szCs w:val="22"/>
              </w:rPr>
            </w:pPr>
            <w:r>
              <w:rPr>
                <w:rFonts w:eastAsia="Times New Roman"/>
                <w:sz w:val="22"/>
                <w:szCs w:val="22"/>
              </w:rPr>
              <w:t>66</w:t>
            </w:r>
          </w:p>
        </w:tc>
        <w:tc>
          <w:tcPr>
            <w:tcW w:w="920" w:type="dxa"/>
            <w:vAlign w:val="center"/>
          </w:tcPr>
          <w:p w14:paraId="3E32536E" w14:textId="77777777" w:rsidR="00FB5184" w:rsidRPr="0024714C" w:rsidRDefault="00FB5184" w:rsidP="006A4182">
            <w:pPr>
              <w:jc w:val="center"/>
              <w:rPr>
                <w:rFonts w:eastAsia="Times New Roman"/>
                <w:sz w:val="22"/>
                <w:szCs w:val="22"/>
              </w:rPr>
            </w:pPr>
            <w:r>
              <w:rPr>
                <w:rFonts w:eastAsia="Times New Roman"/>
                <w:sz w:val="22"/>
                <w:szCs w:val="22"/>
              </w:rPr>
              <w:t>74</w:t>
            </w:r>
          </w:p>
        </w:tc>
        <w:tc>
          <w:tcPr>
            <w:tcW w:w="990" w:type="dxa"/>
            <w:vAlign w:val="center"/>
          </w:tcPr>
          <w:p w14:paraId="2BB77E26" w14:textId="77777777" w:rsidR="00FB5184" w:rsidRPr="0024714C" w:rsidRDefault="00FB5184" w:rsidP="006A4182">
            <w:pPr>
              <w:jc w:val="center"/>
              <w:rPr>
                <w:rFonts w:eastAsia="Times New Roman"/>
                <w:sz w:val="22"/>
                <w:szCs w:val="22"/>
              </w:rPr>
            </w:pPr>
            <w:r>
              <w:rPr>
                <w:rFonts w:eastAsia="Times New Roman"/>
                <w:sz w:val="22"/>
                <w:szCs w:val="22"/>
              </w:rPr>
              <w:t>73</w:t>
            </w:r>
          </w:p>
        </w:tc>
        <w:tc>
          <w:tcPr>
            <w:tcW w:w="900" w:type="dxa"/>
            <w:vAlign w:val="center"/>
          </w:tcPr>
          <w:p w14:paraId="396F53D1" w14:textId="77777777" w:rsidR="00FB5184" w:rsidRPr="0024714C" w:rsidRDefault="00FB5184" w:rsidP="006A4182">
            <w:pPr>
              <w:jc w:val="center"/>
              <w:rPr>
                <w:rFonts w:eastAsia="Times New Roman"/>
                <w:sz w:val="22"/>
                <w:szCs w:val="22"/>
              </w:rPr>
            </w:pPr>
            <w:r>
              <w:rPr>
                <w:rFonts w:eastAsia="Times New Roman"/>
                <w:sz w:val="22"/>
                <w:szCs w:val="22"/>
              </w:rPr>
              <w:t>87</w:t>
            </w:r>
          </w:p>
        </w:tc>
        <w:tc>
          <w:tcPr>
            <w:tcW w:w="917" w:type="dxa"/>
            <w:tcBorders>
              <w:right w:val="single" w:sz="24" w:space="0" w:color="auto"/>
            </w:tcBorders>
            <w:vAlign w:val="center"/>
          </w:tcPr>
          <w:p w14:paraId="7EEF54DC" w14:textId="77777777" w:rsidR="00FB5184" w:rsidRPr="0024714C" w:rsidRDefault="00FB5184" w:rsidP="006A4182">
            <w:pPr>
              <w:jc w:val="center"/>
              <w:rPr>
                <w:rFonts w:eastAsia="Times New Roman"/>
                <w:sz w:val="22"/>
                <w:szCs w:val="22"/>
              </w:rPr>
            </w:pPr>
            <w:r>
              <w:rPr>
                <w:rFonts w:eastAsia="Times New Roman"/>
                <w:sz w:val="22"/>
                <w:szCs w:val="22"/>
              </w:rPr>
              <w:t>80</w:t>
            </w:r>
          </w:p>
        </w:tc>
        <w:tc>
          <w:tcPr>
            <w:tcW w:w="1097" w:type="dxa"/>
            <w:tcBorders>
              <w:left w:val="single" w:sz="24" w:space="0" w:color="auto"/>
            </w:tcBorders>
            <w:vAlign w:val="center"/>
          </w:tcPr>
          <w:p w14:paraId="3E977741" w14:textId="77777777" w:rsidR="00FB5184" w:rsidRPr="0024714C" w:rsidRDefault="00FB5184" w:rsidP="006A4182">
            <w:pPr>
              <w:jc w:val="center"/>
              <w:rPr>
                <w:rFonts w:eastAsia="Times New Roman"/>
                <w:sz w:val="22"/>
                <w:szCs w:val="22"/>
              </w:rPr>
            </w:pPr>
            <w:r>
              <w:rPr>
                <w:rFonts w:eastAsia="Times New Roman"/>
                <w:sz w:val="22"/>
                <w:szCs w:val="22"/>
              </w:rPr>
              <w:t>76</w:t>
            </w:r>
          </w:p>
        </w:tc>
        <w:tc>
          <w:tcPr>
            <w:tcW w:w="1126" w:type="dxa"/>
            <w:tcBorders>
              <w:right w:val="single" w:sz="24" w:space="0" w:color="auto"/>
            </w:tcBorders>
            <w:vAlign w:val="center"/>
          </w:tcPr>
          <w:p w14:paraId="53C6D1DA" w14:textId="77777777" w:rsidR="00FB5184" w:rsidRPr="0024714C" w:rsidRDefault="00FB5184" w:rsidP="006A4182">
            <w:pPr>
              <w:jc w:val="center"/>
              <w:rPr>
                <w:rFonts w:eastAsia="Times New Roman"/>
                <w:sz w:val="22"/>
                <w:szCs w:val="22"/>
              </w:rPr>
            </w:pPr>
            <w:r>
              <w:rPr>
                <w:rFonts w:eastAsia="Times New Roman"/>
                <w:sz w:val="22"/>
                <w:szCs w:val="22"/>
              </w:rPr>
              <w:t>3.16</w:t>
            </w:r>
          </w:p>
        </w:tc>
      </w:tr>
      <w:tr w:rsidR="00FB5184" w14:paraId="156A0F95" w14:textId="77777777" w:rsidTr="006A4182">
        <w:trPr>
          <w:jc w:val="center"/>
        </w:trPr>
        <w:tc>
          <w:tcPr>
            <w:tcW w:w="1410" w:type="dxa"/>
            <w:vMerge/>
            <w:tcBorders>
              <w:left w:val="single" w:sz="24" w:space="0" w:color="auto"/>
              <w:right w:val="single" w:sz="24" w:space="0" w:color="auto"/>
            </w:tcBorders>
            <w:vAlign w:val="center"/>
          </w:tcPr>
          <w:p w14:paraId="3CA81ED4"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18B3763F"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37CC1073" w14:textId="77777777" w:rsidR="00FB5184" w:rsidRPr="0024714C" w:rsidRDefault="00FB5184" w:rsidP="006A4182">
            <w:pPr>
              <w:jc w:val="center"/>
              <w:rPr>
                <w:rFonts w:eastAsia="Times New Roman"/>
                <w:sz w:val="22"/>
                <w:szCs w:val="22"/>
              </w:rPr>
            </w:pPr>
            <w:r>
              <w:rPr>
                <w:rFonts w:eastAsia="Times New Roman"/>
                <w:sz w:val="22"/>
                <w:szCs w:val="22"/>
              </w:rPr>
              <w:t>96</w:t>
            </w:r>
          </w:p>
        </w:tc>
        <w:tc>
          <w:tcPr>
            <w:tcW w:w="920" w:type="dxa"/>
            <w:vAlign w:val="center"/>
          </w:tcPr>
          <w:p w14:paraId="2A9FE325" w14:textId="77777777" w:rsidR="00FB5184" w:rsidRPr="0024714C" w:rsidRDefault="00FB5184" w:rsidP="006A4182">
            <w:pPr>
              <w:jc w:val="center"/>
              <w:rPr>
                <w:rFonts w:eastAsia="Times New Roman"/>
                <w:sz w:val="22"/>
                <w:szCs w:val="22"/>
              </w:rPr>
            </w:pPr>
            <w:r>
              <w:rPr>
                <w:rFonts w:eastAsia="Times New Roman"/>
                <w:sz w:val="22"/>
                <w:szCs w:val="22"/>
              </w:rPr>
              <w:t>83</w:t>
            </w:r>
          </w:p>
        </w:tc>
        <w:tc>
          <w:tcPr>
            <w:tcW w:w="990" w:type="dxa"/>
            <w:vAlign w:val="center"/>
          </w:tcPr>
          <w:p w14:paraId="52D9D456" w14:textId="77777777" w:rsidR="00FB5184" w:rsidRPr="0024714C" w:rsidRDefault="00FB5184" w:rsidP="006A4182">
            <w:pPr>
              <w:jc w:val="center"/>
              <w:rPr>
                <w:rFonts w:eastAsia="Times New Roman"/>
                <w:sz w:val="22"/>
                <w:szCs w:val="22"/>
              </w:rPr>
            </w:pPr>
            <w:r>
              <w:rPr>
                <w:rFonts w:eastAsia="Times New Roman"/>
                <w:sz w:val="22"/>
                <w:szCs w:val="22"/>
              </w:rPr>
              <w:t>100</w:t>
            </w:r>
          </w:p>
        </w:tc>
        <w:tc>
          <w:tcPr>
            <w:tcW w:w="900" w:type="dxa"/>
            <w:vAlign w:val="center"/>
          </w:tcPr>
          <w:p w14:paraId="09B3D58A" w14:textId="77777777" w:rsidR="00FB5184" w:rsidRPr="0024714C" w:rsidRDefault="00FB5184" w:rsidP="006A4182">
            <w:pPr>
              <w:jc w:val="center"/>
              <w:rPr>
                <w:rFonts w:eastAsia="Times New Roman"/>
                <w:sz w:val="22"/>
                <w:szCs w:val="22"/>
              </w:rPr>
            </w:pPr>
            <w:r>
              <w:rPr>
                <w:rFonts w:eastAsia="Times New Roman"/>
                <w:sz w:val="22"/>
                <w:szCs w:val="22"/>
              </w:rPr>
              <w:t>100</w:t>
            </w:r>
          </w:p>
        </w:tc>
        <w:tc>
          <w:tcPr>
            <w:tcW w:w="917" w:type="dxa"/>
            <w:tcBorders>
              <w:right w:val="single" w:sz="24" w:space="0" w:color="auto"/>
            </w:tcBorders>
            <w:vAlign w:val="center"/>
          </w:tcPr>
          <w:p w14:paraId="5313D0FE" w14:textId="77777777" w:rsidR="00FB5184" w:rsidRPr="0024714C" w:rsidRDefault="00FB5184" w:rsidP="006A4182">
            <w:pPr>
              <w:jc w:val="center"/>
              <w:rPr>
                <w:rFonts w:eastAsia="Times New Roman"/>
                <w:sz w:val="22"/>
                <w:szCs w:val="22"/>
              </w:rPr>
            </w:pPr>
            <w:r>
              <w:rPr>
                <w:rFonts w:eastAsia="Times New Roman"/>
                <w:sz w:val="22"/>
                <w:szCs w:val="22"/>
              </w:rPr>
              <w:t>81</w:t>
            </w:r>
          </w:p>
        </w:tc>
        <w:tc>
          <w:tcPr>
            <w:tcW w:w="1097" w:type="dxa"/>
            <w:tcBorders>
              <w:left w:val="single" w:sz="24" w:space="0" w:color="auto"/>
            </w:tcBorders>
            <w:vAlign w:val="center"/>
          </w:tcPr>
          <w:p w14:paraId="3A459384" w14:textId="77777777" w:rsidR="00FB5184" w:rsidRPr="0024714C" w:rsidRDefault="00FB5184" w:rsidP="006A4182">
            <w:pPr>
              <w:jc w:val="center"/>
              <w:rPr>
                <w:rFonts w:eastAsia="Times New Roman"/>
                <w:sz w:val="22"/>
                <w:szCs w:val="22"/>
              </w:rPr>
            </w:pPr>
            <w:r>
              <w:rPr>
                <w:rFonts w:eastAsia="Times New Roman"/>
                <w:sz w:val="22"/>
                <w:szCs w:val="22"/>
              </w:rPr>
              <w:t>92</w:t>
            </w:r>
          </w:p>
        </w:tc>
        <w:tc>
          <w:tcPr>
            <w:tcW w:w="1126" w:type="dxa"/>
            <w:tcBorders>
              <w:right w:val="single" w:sz="24" w:space="0" w:color="auto"/>
            </w:tcBorders>
            <w:vAlign w:val="center"/>
          </w:tcPr>
          <w:p w14:paraId="1A38F05E" w14:textId="77777777" w:rsidR="00FB5184" w:rsidRPr="0024714C" w:rsidRDefault="00FB5184" w:rsidP="006A4182">
            <w:pPr>
              <w:jc w:val="center"/>
              <w:rPr>
                <w:rFonts w:eastAsia="Times New Roman"/>
                <w:sz w:val="22"/>
                <w:szCs w:val="22"/>
              </w:rPr>
            </w:pPr>
            <w:r>
              <w:rPr>
                <w:rFonts w:eastAsia="Times New Roman"/>
                <w:sz w:val="22"/>
                <w:szCs w:val="22"/>
              </w:rPr>
              <w:t>3.72</w:t>
            </w:r>
          </w:p>
        </w:tc>
      </w:tr>
      <w:tr w:rsidR="00FB5184" w14:paraId="2CE72C6B" w14:textId="77777777" w:rsidTr="006A4182">
        <w:trPr>
          <w:jc w:val="center"/>
        </w:trPr>
        <w:tc>
          <w:tcPr>
            <w:tcW w:w="1410" w:type="dxa"/>
            <w:vMerge/>
            <w:tcBorders>
              <w:left w:val="single" w:sz="24" w:space="0" w:color="auto"/>
              <w:right w:val="single" w:sz="24" w:space="0" w:color="auto"/>
            </w:tcBorders>
            <w:vAlign w:val="center"/>
          </w:tcPr>
          <w:p w14:paraId="20E47AE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84BDD76"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117BE724" w14:textId="77777777" w:rsidR="00FB5184" w:rsidRPr="0024714C" w:rsidRDefault="00FB5184" w:rsidP="006A4182">
            <w:pPr>
              <w:jc w:val="center"/>
              <w:rPr>
                <w:rFonts w:eastAsia="Times New Roman"/>
                <w:sz w:val="22"/>
                <w:szCs w:val="22"/>
              </w:rPr>
            </w:pPr>
            <w:r>
              <w:rPr>
                <w:rFonts w:eastAsia="Times New Roman"/>
                <w:sz w:val="22"/>
                <w:szCs w:val="22"/>
              </w:rPr>
              <w:t>94</w:t>
            </w:r>
          </w:p>
        </w:tc>
        <w:tc>
          <w:tcPr>
            <w:tcW w:w="920" w:type="dxa"/>
            <w:vAlign w:val="center"/>
          </w:tcPr>
          <w:p w14:paraId="595EF983" w14:textId="77777777" w:rsidR="00FB5184" w:rsidRPr="0024714C" w:rsidRDefault="00FB5184" w:rsidP="006A4182">
            <w:pPr>
              <w:jc w:val="center"/>
              <w:rPr>
                <w:rFonts w:eastAsia="Times New Roman"/>
                <w:sz w:val="22"/>
                <w:szCs w:val="22"/>
              </w:rPr>
            </w:pPr>
            <w:r>
              <w:rPr>
                <w:rFonts w:eastAsia="Times New Roman"/>
                <w:sz w:val="22"/>
                <w:szCs w:val="22"/>
              </w:rPr>
              <w:t>114</w:t>
            </w:r>
          </w:p>
        </w:tc>
        <w:tc>
          <w:tcPr>
            <w:tcW w:w="990" w:type="dxa"/>
            <w:vAlign w:val="center"/>
          </w:tcPr>
          <w:p w14:paraId="2B970197" w14:textId="77777777" w:rsidR="00FB5184" w:rsidRPr="0024714C" w:rsidRDefault="00FB5184" w:rsidP="006A4182">
            <w:pPr>
              <w:jc w:val="center"/>
              <w:rPr>
                <w:rFonts w:eastAsia="Times New Roman"/>
                <w:sz w:val="22"/>
                <w:szCs w:val="22"/>
              </w:rPr>
            </w:pPr>
            <w:r>
              <w:rPr>
                <w:rFonts w:eastAsia="Times New Roman"/>
                <w:sz w:val="22"/>
                <w:szCs w:val="22"/>
              </w:rPr>
              <w:t>105</w:t>
            </w:r>
          </w:p>
        </w:tc>
        <w:tc>
          <w:tcPr>
            <w:tcW w:w="900" w:type="dxa"/>
            <w:vAlign w:val="center"/>
          </w:tcPr>
          <w:p w14:paraId="5B24C004" w14:textId="77777777" w:rsidR="00FB5184" w:rsidRPr="0024714C" w:rsidRDefault="00FB5184" w:rsidP="006A4182">
            <w:pPr>
              <w:jc w:val="center"/>
              <w:rPr>
                <w:rFonts w:eastAsia="Times New Roman"/>
                <w:sz w:val="22"/>
                <w:szCs w:val="22"/>
              </w:rPr>
            </w:pPr>
            <w:r>
              <w:rPr>
                <w:rFonts w:eastAsia="Times New Roman"/>
                <w:sz w:val="22"/>
                <w:szCs w:val="22"/>
              </w:rPr>
              <w:t>103</w:t>
            </w:r>
          </w:p>
        </w:tc>
        <w:tc>
          <w:tcPr>
            <w:tcW w:w="917" w:type="dxa"/>
            <w:tcBorders>
              <w:right w:val="single" w:sz="24" w:space="0" w:color="auto"/>
            </w:tcBorders>
            <w:vAlign w:val="center"/>
          </w:tcPr>
          <w:p w14:paraId="2BE74234" w14:textId="77777777" w:rsidR="00FB5184" w:rsidRPr="0024714C" w:rsidRDefault="00FB5184" w:rsidP="006A4182">
            <w:pPr>
              <w:jc w:val="center"/>
              <w:rPr>
                <w:rFonts w:eastAsia="Times New Roman"/>
                <w:sz w:val="22"/>
                <w:szCs w:val="22"/>
              </w:rPr>
            </w:pPr>
            <w:r>
              <w:rPr>
                <w:rFonts w:eastAsia="Times New Roman"/>
                <w:sz w:val="22"/>
                <w:szCs w:val="22"/>
              </w:rPr>
              <w:t>114</w:t>
            </w:r>
          </w:p>
        </w:tc>
        <w:tc>
          <w:tcPr>
            <w:tcW w:w="1097" w:type="dxa"/>
            <w:tcBorders>
              <w:left w:val="single" w:sz="24" w:space="0" w:color="auto"/>
            </w:tcBorders>
            <w:vAlign w:val="center"/>
          </w:tcPr>
          <w:p w14:paraId="61E39C2E" w14:textId="77777777" w:rsidR="00FB5184" w:rsidRPr="0024714C" w:rsidRDefault="00FB5184" w:rsidP="006A4182">
            <w:pPr>
              <w:jc w:val="center"/>
              <w:rPr>
                <w:rFonts w:eastAsia="Times New Roman"/>
                <w:sz w:val="22"/>
                <w:szCs w:val="22"/>
              </w:rPr>
            </w:pPr>
            <w:r>
              <w:rPr>
                <w:rFonts w:eastAsia="Times New Roman"/>
                <w:sz w:val="22"/>
                <w:szCs w:val="22"/>
              </w:rPr>
              <w:t>106</w:t>
            </w:r>
          </w:p>
        </w:tc>
        <w:tc>
          <w:tcPr>
            <w:tcW w:w="1126" w:type="dxa"/>
            <w:tcBorders>
              <w:right w:val="single" w:sz="24" w:space="0" w:color="auto"/>
            </w:tcBorders>
            <w:vAlign w:val="center"/>
          </w:tcPr>
          <w:p w14:paraId="73EB8200" w14:textId="77777777" w:rsidR="00FB5184" w:rsidRPr="0024714C" w:rsidRDefault="00FB5184" w:rsidP="006A4182">
            <w:pPr>
              <w:jc w:val="center"/>
              <w:rPr>
                <w:rFonts w:eastAsia="Times New Roman"/>
                <w:sz w:val="22"/>
                <w:szCs w:val="22"/>
              </w:rPr>
            </w:pPr>
            <w:r>
              <w:rPr>
                <w:rFonts w:eastAsia="Times New Roman"/>
                <w:sz w:val="22"/>
                <w:szCs w:val="22"/>
              </w:rPr>
              <w:t>3.36</w:t>
            </w:r>
          </w:p>
        </w:tc>
      </w:tr>
      <w:tr w:rsidR="00FB5184" w14:paraId="73EE69DD" w14:textId="77777777" w:rsidTr="006A4182">
        <w:trPr>
          <w:jc w:val="center"/>
        </w:trPr>
        <w:tc>
          <w:tcPr>
            <w:tcW w:w="1410" w:type="dxa"/>
            <w:vMerge/>
            <w:tcBorders>
              <w:left w:val="single" w:sz="24" w:space="0" w:color="auto"/>
              <w:right w:val="single" w:sz="24" w:space="0" w:color="auto"/>
            </w:tcBorders>
            <w:vAlign w:val="center"/>
          </w:tcPr>
          <w:p w14:paraId="3B9FC66F"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B8C67B0"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5472C332" w14:textId="77777777" w:rsidR="00FB5184" w:rsidRPr="0024714C" w:rsidRDefault="00FB5184" w:rsidP="006A4182">
            <w:pPr>
              <w:jc w:val="center"/>
              <w:rPr>
                <w:rFonts w:eastAsia="Times New Roman"/>
                <w:sz w:val="22"/>
                <w:szCs w:val="22"/>
              </w:rPr>
            </w:pPr>
            <w:r>
              <w:rPr>
                <w:rFonts w:eastAsia="Times New Roman"/>
                <w:sz w:val="22"/>
                <w:szCs w:val="22"/>
              </w:rPr>
              <w:t>114</w:t>
            </w:r>
          </w:p>
        </w:tc>
        <w:tc>
          <w:tcPr>
            <w:tcW w:w="920" w:type="dxa"/>
            <w:vAlign w:val="center"/>
          </w:tcPr>
          <w:p w14:paraId="51B74388" w14:textId="77777777" w:rsidR="00FB5184" w:rsidRPr="0024714C" w:rsidRDefault="00FB5184" w:rsidP="006A4182">
            <w:pPr>
              <w:jc w:val="center"/>
              <w:rPr>
                <w:rFonts w:eastAsia="Times New Roman"/>
                <w:sz w:val="22"/>
                <w:szCs w:val="22"/>
              </w:rPr>
            </w:pPr>
            <w:r>
              <w:rPr>
                <w:rFonts w:eastAsia="Times New Roman"/>
                <w:sz w:val="22"/>
                <w:szCs w:val="22"/>
              </w:rPr>
              <w:t>127</w:t>
            </w:r>
          </w:p>
        </w:tc>
        <w:tc>
          <w:tcPr>
            <w:tcW w:w="990" w:type="dxa"/>
            <w:vAlign w:val="center"/>
          </w:tcPr>
          <w:p w14:paraId="7EA6A799" w14:textId="77777777" w:rsidR="00FB5184" w:rsidRPr="0024714C" w:rsidRDefault="00FB5184" w:rsidP="006A4182">
            <w:pPr>
              <w:jc w:val="center"/>
              <w:rPr>
                <w:rFonts w:eastAsia="Times New Roman"/>
                <w:sz w:val="22"/>
                <w:szCs w:val="22"/>
              </w:rPr>
            </w:pPr>
            <w:r>
              <w:rPr>
                <w:rFonts w:eastAsia="Times New Roman"/>
                <w:sz w:val="22"/>
                <w:szCs w:val="22"/>
              </w:rPr>
              <w:t>143</w:t>
            </w:r>
          </w:p>
        </w:tc>
        <w:tc>
          <w:tcPr>
            <w:tcW w:w="900" w:type="dxa"/>
            <w:vAlign w:val="center"/>
          </w:tcPr>
          <w:p w14:paraId="5A7887B3" w14:textId="77777777" w:rsidR="00FB5184" w:rsidRPr="0024714C" w:rsidRDefault="00FB5184" w:rsidP="006A4182">
            <w:pPr>
              <w:jc w:val="center"/>
              <w:rPr>
                <w:rFonts w:eastAsia="Times New Roman"/>
                <w:sz w:val="22"/>
                <w:szCs w:val="22"/>
              </w:rPr>
            </w:pPr>
            <w:r>
              <w:rPr>
                <w:rFonts w:eastAsia="Times New Roman"/>
                <w:sz w:val="22"/>
                <w:szCs w:val="22"/>
              </w:rPr>
              <w:t>141</w:t>
            </w:r>
          </w:p>
        </w:tc>
        <w:tc>
          <w:tcPr>
            <w:tcW w:w="917" w:type="dxa"/>
            <w:tcBorders>
              <w:right w:val="single" w:sz="24" w:space="0" w:color="auto"/>
            </w:tcBorders>
            <w:vAlign w:val="center"/>
          </w:tcPr>
          <w:p w14:paraId="5CFAC640" w14:textId="77777777" w:rsidR="00FB5184" w:rsidRPr="0024714C" w:rsidRDefault="00FB5184" w:rsidP="006A4182">
            <w:pPr>
              <w:jc w:val="center"/>
              <w:rPr>
                <w:rFonts w:eastAsia="Times New Roman"/>
                <w:sz w:val="22"/>
                <w:szCs w:val="22"/>
              </w:rPr>
            </w:pPr>
            <w:r>
              <w:rPr>
                <w:rFonts w:eastAsia="Times New Roman"/>
                <w:sz w:val="22"/>
                <w:szCs w:val="22"/>
              </w:rPr>
              <w:t>115</w:t>
            </w:r>
          </w:p>
        </w:tc>
        <w:tc>
          <w:tcPr>
            <w:tcW w:w="1097" w:type="dxa"/>
            <w:tcBorders>
              <w:left w:val="single" w:sz="24" w:space="0" w:color="auto"/>
            </w:tcBorders>
            <w:vAlign w:val="center"/>
          </w:tcPr>
          <w:p w14:paraId="1B94787E" w14:textId="77777777" w:rsidR="00FB5184" w:rsidRPr="0024714C" w:rsidRDefault="00FB5184" w:rsidP="006A4182">
            <w:pPr>
              <w:jc w:val="center"/>
              <w:rPr>
                <w:rFonts w:eastAsia="Times New Roman"/>
                <w:sz w:val="22"/>
                <w:szCs w:val="22"/>
              </w:rPr>
            </w:pPr>
            <w:r>
              <w:rPr>
                <w:rFonts w:eastAsia="Times New Roman"/>
                <w:sz w:val="22"/>
                <w:szCs w:val="22"/>
              </w:rPr>
              <w:t>128</w:t>
            </w:r>
          </w:p>
        </w:tc>
        <w:tc>
          <w:tcPr>
            <w:tcW w:w="1126" w:type="dxa"/>
            <w:tcBorders>
              <w:right w:val="single" w:sz="24" w:space="0" w:color="auto"/>
            </w:tcBorders>
            <w:vAlign w:val="center"/>
          </w:tcPr>
          <w:p w14:paraId="29DF3B30" w14:textId="77777777" w:rsidR="00FB5184" w:rsidRPr="0024714C" w:rsidRDefault="00FB5184" w:rsidP="006A4182">
            <w:pPr>
              <w:jc w:val="center"/>
              <w:rPr>
                <w:rFonts w:eastAsia="Times New Roman"/>
                <w:sz w:val="22"/>
                <w:szCs w:val="22"/>
              </w:rPr>
            </w:pPr>
            <w:r>
              <w:rPr>
                <w:rFonts w:eastAsia="Times New Roman"/>
                <w:sz w:val="22"/>
                <w:szCs w:val="22"/>
              </w:rPr>
              <w:t>5.51</w:t>
            </w:r>
          </w:p>
        </w:tc>
      </w:tr>
      <w:tr w:rsidR="00FB5184" w14:paraId="321C9869" w14:textId="77777777" w:rsidTr="006A4182">
        <w:trPr>
          <w:jc w:val="center"/>
        </w:trPr>
        <w:tc>
          <w:tcPr>
            <w:tcW w:w="1410" w:type="dxa"/>
            <w:vMerge/>
            <w:tcBorders>
              <w:left w:val="single" w:sz="24" w:space="0" w:color="auto"/>
              <w:right w:val="single" w:sz="24" w:space="0" w:color="auto"/>
            </w:tcBorders>
            <w:vAlign w:val="center"/>
          </w:tcPr>
          <w:p w14:paraId="1C6043C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41563A4"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339C5A74" w14:textId="77777777" w:rsidR="00FB5184" w:rsidRPr="0024714C" w:rsidRDefault="00FB5184" w:rsidP="006A4182">
            <w:pPr>
              <w:jc w:val="center"/>
              <w:rPr>
                <w:rFonts w:eastAsia="Times New Roman"/>
                <w:sz w:val="22"/>
                <w:szCs w:val="22"/>
              </w:rPr>
            </w:pPr>
            <w:r>
              <w:rPr>
                <w:rFonts w:eastAsia="Times New Roman"/>
                <w:sz w:val="22"/>
                <w:szCs w:val="22"/>
              </w:rPr>
              <w:t>151</w:t>
            </w:r>
          </w:p>
        </w:tc>
        <w:tc>
          <w:tcPr>
            <w:tcW w:w="920" w:type="dxa"/>
            <w:vAlign w:val="center"/>
          </w:tcPr>
          <w:p w14:paraId="1046DFBF" w14:textId="77777777" w:rsidR="00FB5184" w:rsidRPr="0024714C" w:rsidRDefault="00FB5184" w:rsidP="006A4182">
            <w:pPr>
              <w:jc w:val="center"/>
              <w:rPr>
                <w:rFonts w:eastAsia="Times New Roman"/>
                <w:sz w:val="22"/>
                <w:szCs w:val="22"/>
              </w:rPr>
            </w:pPr>
            <w:r>
              <w:rPr>
                <w:rFonts w:eastAsia="Times New Roman"/>
                <w:sz w:val="22"/>
                <w:szCs w:val="22"/>
              </w:rPr>
              <w:t>150</w:t>
            </w:r>
          </w:p>
        </w:tc>
        <w:tc>
          <w:tcPr>
            <w:tcW w:w="990" w:type="dxa"/>
            <w:vAlign w:val="center"/>
          </w:tcPr>
          <w:p w14:paraId="0A02606E" w14:textId="77777777" w:rsidR="00FB5184" w:rsidRPr="0024714C" w:rsidRDefault="00FB5184" w:rsidP="006A4182">
            <w:pPr>
              <w:jc w:val="center"/>
              <w:rPr>
                <w:rFonts w:eastAsia="Times New Roman"/>
                <w:sz w:val="22"/>
                <w:szCs w:val="22"/>
              </w:rPr>
            </w:pPr>
            <w:r>
              <w:rPr>
                <w:rFonts w:eastAsia="Times New Roman"/>
                <w:sz w:val="22"/>
                <w:szCs w:val="22"/>
              </w:rPr>
              <w:t>190</w:t>
            </w:r>
          </w:p>
        </w:tc>
        <w:tc>
          <w:tcPr>
            <w:tcW w:w="900" w:type="dxa"/>
            <w:vAlign w:val="center"/>
          </w:tcPr>
          <w:p w14:paraId="183A1EBA" w14:textId="77777777" w:rsidR="00FB5184" w:rsidRPr="0024714C" w:rsidRDefault="00FB5184" w:rsidP="006A4182">
            <w:pPr>
              <w:jc w:val="center"/>
              <w:rPr>
                <w:rFonts w:eastAsia="Times New Roman"/>
                <w:sz w:val="22"/>
                <w:szCs w:val="22"/>
              </w:rPr>
            </w:pPr>
            <w:r>
              <w:rPr>
                <w:rFonts w:eastAsia="Times New Roman"/>
                <w:sz w:val="22"/>
                <w:szCs w:val="22"/>
              </w:rPr>
              <w:t>145</w:t>
            </w:r>
          </w:p>
        </w:tc>
        <w:tc>
          <w:tcPr>
            <w:tcW w:w="917" w:type="dxa"/>
            <w:tcBorders>
              <w:right w:val="single" w:sz="24" w:space="0" w:color="auto"/>
            </w:tcBorders>
            <w:vAlign w:val="center"/>
          </w:tcPr>
          <w:p w14:paraId="08B972FB" w14:textId="77777777" w:rsidR="00FB5184" w:rsidRPr="0024714C" w:rsidRDefault="00FB5184" w:rsidP="006A4182">
            <w:pPr>
              <w:jc w:val="center"/>
              <w:rPr>
                <w:rFonts w:eastAsia="Times New Roman"/>
                <w:sz w:val="22"/>
                <w:szCs w:val="22"/>
              </w:rPr>
            </w:pPr>
            <w:r>
              <w:rPr>
                <w:rFonts w:eastAsia="Times New Roman"/>
                <w:sz w:val="22"/>
                <w:szCs w:val="22"/>
              </w:rPr>
              <w:t>140</w:t>
            </w:r>
          </w:p>
        </w:tc>
        <w:tc>
          <w:tcPr>
            <w:tcW w:w="1097" w:type="dxa"/>
            <w:tcBorders>
              <w:left w:val="single" w:sz="24" w:space="0" w:color="auto"/>
            </w:tcBorders>
            <w:vAlign w:val="center"/>
          </w:tcPr>
          <w:p w14:paraId="4D7CBD82" w14:textId="77777777" w:rsidR="00FB5184" w:rsidRPr="0024714C" w:rsidRDefault="00FB5184" w:rsidP="006A4182">
            <w:pPr>
              <w:jc w:val="center"/>
              <w:rPr>
                <w:rFonts w:eastAsia="Times New Roman"/>
                <w:sz w:val="22"/>
                <w:szCs w:val="22"/>
              </w:rPr>
            </w:pPr>
            <w:r>
              <w:rPr>
                <w:rFonts w:eastAsia="Times New Roman"/>
                <w:sz w:val="22"/>
                <w:szCs w:val="22"/>
              </w:rPr>
              <w:t>155.2</w:t>
            </w:r>
          </w:p>
        </w:tc>
        <w:tc>
          <w:tcPr>
            <w:tcW w:w="1126" w:type="dxa"/>
            <w:tcBorders>
              <w:right w:val="single" w:sz="24" w:space="0" w:color="auto"/>
            </w:tcBorders>
            <w:vAlign w:val="center"/>
          </w:tcPr>
          <w:p w14:paraId="457EF227" w14:textId="77777777" w:rsidR="00FB5184" w:rsidRPr="0024714C" w:rsidRDefault="00FB5184" w:rsidP="006A4182">
            <w:pPr>
              <w:jc w:val="center"/>
              <w:rPr>
                <w:rFonts w:eastAsia="Times New Roman"/>
                <w:sz w:val="22"/>
                <w:szCs w:val="22"/>
              </w:rPr>
            </w:pPr>
            <w:r>
              <w:rPr>
                <w:rFonts w:eastAsia="Times New Roman"/>
                <w:sz w:val="22"/>
                <w:szCs w:val="22"/>
              </w:rPr>
              <w:t>7.98</w:t>
            </w:r>
          </w:p>
        </w:tc>
      </w:tr>
      <w:tr w:rsidR="00FB5184" w14:paraId="55462C19" w14:textId="77777777" w:rsidTr="006A4182">
        <w:trPr>
          <w:jc w:val="center"/>
        </w:trPr>
        <w:tc>
          <w:tcPr>
            <w:tcW w:w="1410" w:type="dxa"/>
            <w:vMerge/>
            <w:tcBorders>
              <w:left w:val="single" w:sz="24" w:space="0" w:color="auto"/>
              <w:right w:val="single" w:sz="24" w:space="0" w:color="auto"/>
            </w:tcBorders>
            <w:vAlign w:val="center"/>
          </w:tcPr>
          <w:p w14:paraId="0E0FD09C"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FC2A9B2"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39F4CDE8" w14:textId="77777777" w:rsidR="00FB5184" w:rsidRPr="0024714C" w:rsidRDefault="00FB5184" w:rsidP="006A4182">
            <w:pPr>
              <w:jc w:val="center"/>
              <w:rPr>
                <w:rFonts w:eastAsia="Times New Roman"/>
                <w:sz w:val="22"/>
                <w:szCs w:val="22"/>
              </w:rPr>
            </w:pPr>
            <w:r>
              <w:rPr>
                <w:rFonts w:eastAsia="Times New Roman"/>
                <w:sz w:val="22"/>
                <w:szCs w:val="22"/>
              </w:rPr>
              <w:t>164</w:t>
            </w:r>
          </w:p>
        </w:tc>
        <w:tc>
          <w:tcPr>
            <w:tcW w:w="920" w:type="dxa"/>
            <w:vAlign w:val="center"/>
          </w:tcPr>
          <w:p w14:paraId="7F8C189E" w14:textId="77777777" w:rsidR="00FB5184" w:rsidRPr="0024714C" w:rsidRDefault="00FB5184" w:rsidP="006A4182">
            <w:pPr>
              <w:jc w:val="center"/>
              <w:rPr>
                <w:rFonts w:eastAsia="Times New Roman"/>
                <w:sz w:val="22"/>
                <w:szCs w:val="22"/>
              </w:rPr>
            </w:pPr>
            <w:r>
              <w:rPr>
                <w:rFonts w:eastAsia="Times New Roman"/>
                <w:sz w:val="22"/>
                <w:szCs w:val="22"/>
              </w:rPr>
              <w:t>166</w:t>
            </w:r>
          </w:p>
        </w:tc>
        <w:tc>
          <w:tcPr>
            <w:tcW w:w="990" w:type="dxa"/>
            <w:vAlign w:val="center"/>
          </w:tcPr>
          <w:p w14:paraId="3C994F59" w14:textId="77777777" w:rsidR="00FB5184" w:rsidRPr="0024714C" w:rsidRDefault="00FB5184" w:rsidP="006A4182">
            <w:pPr>
              <w:jc w:val="center"/>
              <w:rPr>
                <w:rFonts w:eastAsia="Times New Roman"/>
                <w:sz w:val="22"/>
                <w:szCs w:val="22"/>
              </w:rPr>
            </w:pPr>
            <w:r>
              <w:rPr>
                <w:rFonts w:eastAsia="Times New Roman"/>
                <w:sz w:val="22"/>
                <w:szCs w:val="22"/>
              </w:rPr>
              <w:t>200</w:t>
            </w:r>
          </w:p>
        </w:tc>
        <w:tc>
          <w:tcPr>
            <w:tcW w:w="900" w:type="dxa"/>
            <w:vAlign w:val="center"/>
          </w:tcPr>
          <w:p w14:paraId="6085DD2D" w14:textId="77777777" w:rsidR="00FB5184" w:rsidRPr="0024714C" w:rsidRDefault="00FB5184" w:rsidP="006A4182">
            <w:pPr>
              <w:jc w:val="center"/>
              <w:rPr>
                <w:rFonts w:eastAsia="Times New Roman"/>
                <w:sz w:val="22"/>
                <w:szCs w:val="22"/>
              </w:rPr>
            </w:pPr>
            <w:r>
              <w:rPr>
                <w:rFonts w:eastAsia="Times New Roman"/>
                <w:sz w:val="22"/>
                <w:szCs w:val="22"/>
              </w:rPr>
              <w:t>165</w:t>
            </w:r>
          </w:p>
        </w:tc>
        <w:tc>
          <w:tcPr>
            <w:tcW w:w="917" w:type="dxa"/>
            <w:tcBorders>
              <w:right w:val="single" w:sz="24" w:space="0" w:color="auto"/>
            </w:tcBorders>
            <w:vAlign w:val="center"/>
          </w:tcPr>
          <w:p w14:paraId="0A82EB02" w14:textId="77777777" w:rsidR="00FB5184" w:rsidRPr="0024714C" w:rsidRDefault="00FB5184" w:rsidP="006A4182">
            <w:pPr>
              <w:jc w:val="center"/>
              <w:rPr>
                <w:rFonts w:eastAsia="Times New Roman"/>
                <w:sz w:val="22"/>
                <w:szCs w:val="22"/>
              </w:rPr>
            </w:pPr>
            <w:r>
              <w:rPr>
                <w:rFonts w:eastAsia="Times New Roman"/>
                <w:sz w:val="22"/>
                <w:szCs w:val="22"/>
              </w:rPr>
              <w:t>180</w:t>
            </w:r>
          </w:p>
        </w:tc>
        <w:tc>
          <w:tcPr>
            <w:tcW w:w="1097" w:type="dxa"/>
            <w:tcBorders>
              <w:left w:val="single" w:sz="24" w:space="0" w:color="auto"/>
            </w:tcBorders>
            <w:vAlign w:val="center"/>
          </w:tcPr>
          <w:p w14:paraId="5B7E4F2B" w14:textId="77777777" w:rsidR="00FB5184" w:rsidRPr="0024714C" w:rsidRDefault="00FB5184" w:rsidP="006A4182">
            <w:pPr>
              <w:jc w:val="center"/>
              <w:rPr>
                <w:rFonts w:eastAsia="Times New Roman"/>
                <w:sz w:val="22"/>
                <w:szCs w:val="22"/>
              </w:rPr>
            </w:pPr>
            <w:r>
              <w:rPr>
                <w:rFonts w:eastAsia="Times New Roman"/>
                <w:sz w:val="22"/>
                <w:szCs w:val="22"/>
              </w:rPr>
              <w:t>175</w:t>
            </w:r>
          </w:p>
        </w:tc>
        <w:tc>
          <w:tcPr>
            <w:tcW w:w="1126" w:type="dxa"/>
            <w:tcBorders>
              <w:right w:val="single" w:sz="24" w:space="0" w:color="auto"/>
            </w:tcBorders>
            <w:vAlign w:val="center"/>
          </w:tcPr>
          <w:p w14:paraId="17AFFB3E" w14:textId="77777777" w:rsidR="00FB5184" w:rsidRPr="0024714C" w:rsidRDefault="00FB5184" w:rsidP="006A4182">
            <w:pPr>
              <w:jc w:val="center"/>
              <w:rPr>
                <w:rFonts w:eastAsia="Times New Roman"/>
                <w:sz w:val="22"/>
                <w:szCs w:val="22"/>
              </w:rPr>
            </w:pPr>
            <w:r>
              <w:rPr>
                <w:rFonts w:eastAsia="Times New Roman"/>
                <w:sz w:val="22"/>
                <w:szCs w:val="22"/>
              </w:rPr>
              <w:t>6.17</w:t>
            </w:r>
          </w:p>
        </w:tc>
      </w:tr>
      <w:tr w:rsidR="00FB5184" w14:paraId="5D0BB25F" w14:textId="77777777" w:rsidTr="006A4182">
        <w:trPr>
          <w:jc w:val="center"/>
        </w:trPr>
        <w:tc>
          <w:tcPr>
            <w:tcW w:w="1410" w:type="dxa"/>
            <w:vMerge/>
            <w:tcBorders>
              <w:left w:val="single" w:sz="24" w:space="0" w:color="auto"/>
              <w:right w:val="single" w:sz="24" w:space="0" w:color="auto"/>
            </w:tcBorders>
            <w:vAlign w:val="center"/>
          </w:tcPr>
          <w:p w14:paraId="0016AC3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0D9EB31"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43205A2B"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4B3000ED" w14:textId="77777777" w:rsidR="00FB5184" w:rsidRPr="0024714C" w:rsidRDefault="00FB5184" w:rsidP="006A4182">
            <w:pPr>
              <w:jc w:val="center"/>
              <w:rPr>
                <w:rFonts w:eastAsia="Times New Roman"/>
                <w:sz w:val="22"/>
                <w:szCs w:val="22"/>
              </w:rPr>
            </w:pPr>
            <w:r>
              <w:rPr>
                <w:rFonts w:eastAsia="Times New Roman"/>
                <w:sz w:val="22"/>
                <w:szCs w:val="22"/>
              </w:rPr>
              <w:t>180</w:t>
            </w:r>
          </w:p>
        </w:tc>
        <w:tc>
          <w:tcPr>
            <w:tcW w:w="990" w:type="dxa"/>
            <w:vAlign w:val="center"/>
          </w:tcPr>
          <w:p w14:paraId="0BA05014" w14:textId="77777777" w:rsidR="00FB5184" w:rsidRPr="0024714C" w:rsidRDefault="00FB5184" w:rsidP="006A4182">
            <w:pPr>
              <w:jc w:val="center"/>
              <w:rPr>
                <w:rFonts w:eastAsia="Times New Roman"/>
                <w:sz w:val="22"/>
                <w:szCs w:val="22"/>
              </w:rPr>
            </w:pPr>
            <w:r>
              <w:rPr>
                <w:rFonts w:eastAsia="Times New Roman"/>
                <w:sz w:val="22"/>
                <w:szCs w:val="22"/>
              </w:rPr>
              <w:t>219</w:t>
            </w:r>
          </w:p>
        </w:tc>
        <w:tc>
          <w:tcPr>
            <w:tcW w:w="900" w:type="dxa"/>
            <w:vAlign w:val="center"/>
          </w:tcPr>
          <w:p w14:paraId="202CC9C9" w14:textId="77777777" w:rsidR="00FB5184" w:rsidRPr="0024714C" w:rsidRDefault="00FB5184" w:rsidP="006A4182">
            <w:pPr>
              <w:jc w:val="center"/>
              <w:rPr>
                <w:rFonts w:eastAsia="Times New Roman"/>
                <w:sz w:val="22"/>
                <w:szCs w:val="22"/>
              </w:rPr>
            </w:pPr>
            <w:r>
              <w:rPr>
                <w:rFonts w:eastAsia="Times New Roman"/>
                <w:sz w:val="22"/>
                <w:szCs w:val="22"/>
              </w:rPr>
              <w:t>173</w:t>
            </w:r>
          </w:p>
        </w:tc>
        <w:tc>
          <w:tcPr>
            <w:tcW w:w="917" w:type="dxa"/>
            <w:tcBorders>
              <w:right w:val="single" w:sz="24" w:space="0" w:color="auto"/>
            </w:tcBorders>
            <w:vAlign w:val="center"/>
          </w:tcPr>
          <w:p w14:paraId="7145F889" w14:textId="77777777" w:rsidR="00FB5184" w:rsidRPr="0024714C" w:rsidRDefault="00FB5184" w:rsidP="006A4182">
            <w:pPr>
              <w:jc w:val="center"/>
              <w:rPr>
                <w:rFonts w:eastAsia="Times New Roman"/>
                <w:sz w:val="22"/>
                <w:szCs w:val="22"/>
              </w:rPr>
            </w:pPr>
            <w:r>
              <w:rPr>
                <w:rFonts w:eastAsia="Times New Roman"/>
                <w:sz w:val="22"/>
                <w:szCs w:val="22"/>
              </w:rPr>
              <w:t>188</w:t>
            </w:r>
          </w:p>
        </w:tc>
        <w:tc>
          <w:tcPr>
            <w:tcW w:w="1097" w:type="dxa"/>
            <w:tcBorders>
              <w:left w:val="single" w:sz="24" w:space="0" w:color="auto"/>
            </w:tcBorders>
            <w:vAlign w:val="center"/>
          </w:tcPr>
          <w:p w14:paraId="245C9BC7" w14:textId="77777777" w:rsidR="00FB5184" w:rsidRPr="0024714C" w:rsidRDefault="00FB5184" w:rsidP="006A4182">
            <w:pPr>
              <w:jc w:val="center"/>
              <w:rPr>
                <w:rFonts w:eastAsia="Times New Roman"/>
                <w:sz w:val="22"/>
                <w:szCs w:val="22"/>
              </w:rPr>
            </w:pPr>
            <w:r>
              <w:rPr>
                <w:rFonts w:eastAsia="Times New Roman"/>
                <w:sz w:val="22"/>
                <w:szCs w:val="22"/>
              </w:rPr>
              <w:t>190</w:t>
            </w:r>
          </w:p>
        </w:tc>
        <w:tc>
          <w:tcPr>
            <w:tcW w:w="1126" w:type="dxa"/>
            <w:tcBorders>
              <w:right w:val="single" w:sz="24" w:space="0" w:color="auto"/>
            </w:tcBorders>
            <w:vAlign w:val="center"/>
          </w:tcPr>
          <w:p w14:paraId="0FD0EC73" w14:textId="77777777" w:rsidR="00FB5184" w:rsidRPr="0024714C" w:rsidRDefault="00FB5184" w:rsidP="006A4182">
            <w:pPr>
              <w:jc w:val="center"/>
              <w:rPr>
                <w:rFonts w:eastAsia="Times New Roman"/>
                <w:sz w:val="22"/>
                <w:szCs w:val="22"/>
              </w:rPr>
            </w:pPr>
            <w:r>
              <w:rPr>
                <w:rFonts w:eastAsia="Times New Roman"/>
                <w:sz w:val="22"/>
                <w:szCs w:val="22"/>
              </w:rPr>
              <w:t>8.78</w:t>
            </w:r>
          </w:p>
        </w:tc>
      </w:tr>
      <w:tr w:rsidR="00FB5184" w14:paraId="46B8E31B"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24C6C200"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780D4B85"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31171F22"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5F1231E4"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5810F029"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1CDA4A29" w14:textId="77777777" w:rsidR="00FB5184" w:rsidRPr="0024714C" w:rsidRDefault="00FB5184" w:rsidP="006A4182">
            <w:pPr>
              <w:jc w:val="center"/>
              <w:rPr>
                <w:rFonts w:eastAsia="Times New Roman"/>
                <w:sz w:val="22"/>
                <w:szCs w:val="22"/>
              </w:rPr>
            </w:pPr>
            <w:r>
              <w:rPr>
                <w:rFonts w:eastAsia="Times New Roman"/>
                <w:sz w:val="22"/>
                <w:szCs w:val="22"/>
              </w:rPr>
              <w:t>182</w:t>
            </w:r>
          </w:p>
        </w:tc>
        <w:tc>
          <w:tcPr>
            <w:tcW w:w="917" w:type="dxa"/>
            <w:tcBorders>
              <w:bottom w:val="single" w:sz="24" w:space="0" w:color="auto"/>
              <w:right w:val="single" w:sz="24" w:space="0" w:color="auto"/>
            </w:tcBorders>
            <w:vAlign w:val="center"/>
          </w:tcPr>
          <w:p w14:paraId="7D5BC4A2"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44936E77" w14:textId="77777777" w:rsidR="00FB5184" w:rsidRPr="0024714C" w:rsidRDefault="00FB5184" w:rsidP="006A4182">
            <w:pPr>
              <w:jc w:val="center"/>
              <w:rPr>
                <w:rFonts w:eastAsia="Times New Roman"/>
                <w:sz w:val="22"/>
                <w:szCs w:val="22"/>
              </w:rPr>
            </w:pPr>
            <w:r>
              <w:rPr>
                <w:rFonts w:eastAsia="Times New Roman"/>
                <w:sz w:val="22"/>
                <w:szCs w:val="22"/>
              </w:rPr>
              <w:t>182</w:t>
            </w:r>
          </w:p>
        </w:tc>
        <w:tc>
          <w:tcPr>
            <w:tcW w:w="1126" w:type="dxa"/>
            <w:tcBorders>
              <w:bottom w:val="single" w:sz="24" w:space="0" w:color="auto"/>
              <w:right w:val="single" w:sz="24" w:space="0" w:color="auto"/>
            </w:tcBorders>
            <w:vAlign w:val="center"/>
          </w:tcPr>
          <w:p w14:paraId="6701AF8F" w14:textId="77777777" w:rsidR="00FB5184" w:rsidRPr="0024714C" w:rsidRDefault="00FB5184" w:rsidP="006A4182">
            <w:pPr>
              <w:jc w:val="center"/>
              <w:rPr>
                <w:rFonts w:eastAsia="Times New Roman"/>
                <w:sz w:val="22"/>
                <w:szCs w:val="22"/>
              </w:rPr>
            </w:pPr>
            <w:r>
              <w:rPr>
                <w:rFonts w:eastAsia="Times New Roman"/>
                <w:sz w:val="22"/>
                <w:szCs w:val="22"/>
              </w:rPr>
              <w:t>0</w:t>
            </w:r>
          </w:p>
        </w:tc>
      </w:tr>
    </w:tbl>
    <w:p w14:paraId="3DED5AB3" w14:textId="4AF2EAFE" w:rsidR="00FB5184" w:rsidRDefault="00FB5184" w:rsidP="00FB5184">
      <w:pPr>
        <w:rPr>
          <w:rFonts w:eastAsia="Times New Roman"/>
          <w:sz w:val="22"/>
          <w:szCs w:val="22"/>
        </w:rPr>
      </w:pPr>
      <w:r>
        <w:rPr>
          <w:rFonts w:eastAsia="Times New Roman"/>
          <w:sz w:val="22"/>
          <w:szCs w:val="22"/>
        </w:rPr>
        <w:t>Table A</w:t>
      </w:r>
      <w:r w:rsidR="005C0E5F">
        <w:rPr>
          <w:rFonts w:eastAsia="Times New Roman"/>
          <w:sz w:val="22"/>
          <w:szCs w:val="22"/>
        </w:rPr>
        <w:t>.6</w:t>
      </w:r>
      <w:r>
        <w:rPr>
          <w:rFonts w:eastAsia="Times New Roman"/>
          <w:sz w:val="22"/>
          <w:szCs w:val="22"/>
        </w:rPr>
        <w:t>: 20-25% Senescent Results</w:t>
      </w:r>
    </w:p>
    <w:p w14:paraId="006EF858" w14:textId="77777777" w:rsidR="00FB5184" w:rsidRPr="007D3EB3" w:rsidRDefault="00FB5184" w:rsidP="007D3EB3"/>
    <w:p w14:paraId="6406B1F8" w14:textId="77777777" w:rsidR="007D3EB3" w:rsidRDefault="007D3EB3" w:rsidP="007D3EB3"/>
    <w:p w14:paraId="08B1C7DF" w14:textId="77777777" w:rsidR="00042BCD" w:rsidRDefault="00042BCD" w:rsidP="007D3EB3"/>
    <w:p w14:paraId="274D788D" w14:textId="77777777" w:rsidR="00042BCD" w:rsidRDefault="00042BCD" w:rsidP="007D3EB3"/>
    <w:p w14:paraId="76413035" w14:textId="77777777" w:rsidR="00042BCD" w:rsidRPr="007D3EB3" w:rsidRDefault="00042BCD" w:rsidP="007D3EB3"/>
    <w:p w14:paraId="04AF1874" w14:textId="5E0E96C8" w:rsidR="007D3EB3" w:rsidRPr="007D3EB3" w:rsidRDefault="007D3EB3" w:rsidP="00042BCD">
      <w:pPr>
        <w:pStyle w:val="Heading2"/>
        <w:rPr>
          <w:rFonts w:ascii="Times New Roman" w:hAnsi="Times New Roman" w:cs="Times New Roman"/>
          <w:color w:val="auto"/>
        </w:rPr>
      </w:pPr>
      <w:bookmarkStart w:id="273" w:name="_Toc513099439"/>
      <w:r w:rsidRPr="007D3EB3">
        <w:rPr>
          <w:rFonts w:ascii="Times New Roman" w:hAnsi="Times New Roman" w:cs="Times New Roman"/>
          <w:color w:val="auto"/>
        </w:rPr>
        <w:lastRenderedPageBreak/>
        <w:t>Simulations Results with 1 Hour Time Step</w:t>
      </w:r>
      <w:bookmarkEnd w:id="273"/>
    </w:p>
    <w:p w14:paraId="09E886FA" w14:textId="77777777" w:rsidR="007D3EB3" w:rsidRPr="007D3EB3" w:rsidRDefault="007D3EB3" w:rsidP="007D3EB3"/>
    <w:p w14:paraId="54CE11F5" w14:textId="77777777" w:rsidR="00FB5184" w:rsidRDefault="00FB5184" w:rsidP="00FB5184">
      <w:pPr>
        <w:rPr>
          <w:rFonts w:eastAsia="Times New Roman"/>
          <w:sz w:val="22"/>
          <w:szCs w:val="22"/>
        </w:rPr>
      </w:pPr>
    </w:p>
    <w:tbl>
      <w:tblPr>
        <w:tblStyle w:val="TableGrid"/>
        <w:tblW w:w="0" w:type="auto"/>
        <w:jc w:val="center"/>
        <w:tblLook w:val="04A0" w:firstRow="1" w:lastRow="0" w:firstColumn="1" w:lastColumn="0" w:noHBand="0" w:noVBand="1"/>
      </w:tblPr>
      <w:tblGrid>
        <w:gridCol w:w="1403"/>
        <w:gridCol w:w="810"/>
        <w:gridCol w:w="900"/>
        <w:gridCol w:w="805"/>
        <w:gridCol w:w="1085"/>
        <w:gridCol w:w="1126"/>
      </w:tblGrid>
      <w:tr w:rsidR="00FB5184" w:rsidRPr="00940161" w14:paraId="313461F8"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0093C172"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3F70D2EF"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6658EE38"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7CB7C603"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2CAF3A09"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419F2AC1"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123808C8"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0AB58BE5"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1C47C3F" w14:textId="77777777" w:rsidR="00FB5184" w:rsidRPr="00940161"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19DF7599" w14:textId="77777777" w:rsidR="00FB5184" w:rsidRPr="00940161" w:rsidRDefault="00FB5184" w:rsidP="006A4182">
            <w:pPr>
              <w:jc w:val="center"/>
              <w:rPr>
                <w:rFonts w:eastAsia="Times New Roman"/>
                <w:b/>
                <w:sz w:val="22"/>
                <w:szCs w:val="22"/>
              </w:rPr>
            </w:pPr>
          </w:p>
        </w:tc>
      </w:tr>
      <w:tr w:rsidR="00FB5184" w:rsidRPr="00940161" w14:paraId="54579D02"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595241BC"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43B0BAAA"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c>
          <w:tcPr>
            <w:tcW w:w="805" w:type="dxa"/>
            <w:tcBorders>
              <w:top w:val="single" w:sz="24" w:space="0" w:color="auto"/>
            </w:tcBorders>
            <w:vAlign w:val="center"/>
          </w:tcPr>
          <w:p w14:paraId="6DF5DEC7"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c>
          <w:tcPr>
            <w:tcW w:w="1085" w:type="dxa"/>
            <w:tcBorders>
              <w:top w:val="single" w:sz="24" w:space="0" w:color="auto"/>
              <w:left w:val="single" w:sz="24" w:space="0" w:color="auto"/>
            </w:tcBorders>
            <w:vAlign w:val="center"/>
          </w:tcPr>
          <w:p w14:paraId="0C705C07"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c>
          <w:tcPr>
            <w:tcW w:w="1126" w:type="dxa"/>
            <w:tcBorders>
              <w:top w:val="single" w:sz="24" w:space="0" w:color="auto"/>
              <w:right w:val="single" w:sz="24" w:space="0" w:color="auto"/>
            </w:tcBorders>
            <w:vAlign w:val="center"/>
          </w:tcPr>
          <w:p w14:paraId="4D872307"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r>
      <w:tr w:rsidR="00FB5184" w:rsidRPr="00940161" w14:paraId="7B09AFEE"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402F2AEC"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6C8E675D" w14:textId="77777777" w:rsidR="00FB5184" w:rsidRPr="00940161" w:rsidRDefault="00FB5184" w:rsidP="006A4182">
            <w:pPr>
              <w:jc w:val="center"/>
              <w:rPr>
                <w:rFonts w:eastAsia="Times New Roman"/>
                <w:sz w:val="22"/>
                <w:szCs w:val="22"/>
              </w:rPr>
            </w:pPr>
            <w:r w:rsidRPr="00940161">
              <w:rPr>
                <w:rFonts w:eastAsia="Times New Roman"/>
                <w:sz w:val="22"/>
                <w:szCs w:val="22"/>
              </w:rPr>
              <w:t>21</w:t>
            </w:r>
          </w:p>
        </w:tc>
        <w:tc>
          <w:tcPr>
            <w:tcW w:w="805" w:type="dxa"/>
            <w:tcBorders>
              <w:bottom w:val="single" w:sz="24" w:space="0" w:color="auto"/>
            </w:tcBorders>
            <w:vAlign w:val="center"/>
          </w:tcPr>
          <w:p w14:paraId="2E204D80" w14:textId="77777777" w:rsidR="00FB5184" w:rsidRPr="00940161" w:rsidRDefault="00FB5184" w:rsidP="006A4182">
            <w:pPr>
              <w:jc w:val="center"/>
              <w:rPr>
                <w:rFonts w:eastAsia="Times New Roman"/>
                <w:sz w:val="22"/>
                <w:szCs w:val="22"/>
              </w:rPr>
            </w:pPr>
            <w:r w:rsidRPr="00940161">
              <w:rPr>
                <w:rFonts w:eastAsia="Times New Roman"/>
                <w:sz w:val="22"/>
                <w:szCs w:val="22"/>
              </w:rPr>
              <w:t>21</w:t>
            </w:r>
          </w:p>
        </w:tc>
        <w:tc>
          <w:tcPr>
            <w:tcW w:w="1085" w:type="dxa"/>
            <w:tcBorders>
              <w:left w:val="single" w:sz="24" w:space="0" w:color="auto"/>
              <w:bottom w:val="single" w:sz="24" w:space="0" w:color="auto"/>
            </w:tcBorders>
            <w:vAlign w:val="center"/>
          </w:tcPr>
          <w:p w14:paraId="284A04F0" w14:textId="77777777" w:rsidR="00FB5184" w:rsidRPr="00940161" w:rsidRDefault="00FB5184" w:rsidP="006A4182">
            <w:pPr>
              <w:jc w:val="center"/>
              <w:rPr>
                <w:rFonts w:eastAsia="Times New Roman"/>
                <w:sz w:val="22"/>
                <w:szCs w:val="22"/>
              </w:rPr>
            </w:pPr>
            <w:r w:rsidRPr="00940161">
              <w:rPr>
                <w:rFonts w:eastAsia="Times New Roman"/>
                <w:sz w:val="22"/>
                <w:szCs w:val="22"/>
              </w:rPr>
              <w:t>21</w:t>
            </w:r>
          </w:p>
        </w:tc>
        <w:tc>
          <w:tcPr>
            <w:tcW w:w="1126" w:type="dxa"/>
            <w:tcBorders>
              <w:bottom w:val="single" w:sz="24" w:space="0" w:color="auto"/>
              <w:right w:val="single" w:sz="24" w:space="0" w:color="auto"/>
            </w:tcBorders>
            <w:vAlign w:val="center"/>
          </w:tcPr>
          <w:p w14:paraId="3AAC3212"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r>
      <w:tr w:rsidR="00FB5184" w:rsidRPr="00940161" w14:paraId="733FFAF9"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3DAF4408"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07D1C97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1629A20F" w14:textId="77777777" w:rsidR="00FB5184" w:rsidRPr="00940161" w:rsidRDefault="00FB5184" w:rsidP="006A4182">
            <w:pPr>
              <w:jc w:val="center"/>
              <w:rPr>
                <w:rFonts w:eastAsia="Times New Roman"/>
                <w:sz w:val="22"/>
                <w:szCs w:val="22"/>
              </w:rPr>
            </w:pPr>
            <w:r w:rsidRPr="00940161">
              <w:rPr>
                <w:rFonts w:eastAsia="Times New Roman"/>
                <w:sz w:val="22"/>
                <w:szCs w:val="22"/>
              </w:rPr>
              <w:t>87</w:t>
            </w:r>
          </w:p>
        </w:tc>
        <w:tc>
          <w:tcPr>
            <w:tcW w:w="805" w:type="dxa"/>
            <w:tcBorders>
              <w:top w:val="single" w:sz="24" w:space="0" w:color="auto"/>
            </w:tcBorders>
            <w:vAlign w:val="center"/>
          </w:tcPr>
          <w:p w14:paraId="563AE128" w14:textId="77777777" w:rsidR="00FB5184" w:rsidRPr="00940161" w:rsidRDefault="00FB5184" w:rsidP="006A4182">
            <w:pPr>
              <w:jc w:val="center"/>
              <w:rPr>
                <w:rFonts w:eastAsia="Times New Roman"/>
                <w:sz w:val="22"/>
                <w:szCs w:val="22"/>
              </w:rPr>
            </w:pPr>
            <w:r w:rsidRPr="00940161">
              <w:rPr>
                <w:rFonts w:eastAsia="Times New Roman"/>
                <w:sz w:val="22"/>
                <w:szCs w:val="22"/>
              </w:rPr>
              <w:t>95</w:t>
            </w:r>
          </w:p>
        </w:tc>
        <w:tc>
          <w:tcPr>
            <w:tcW w:w="1085" w:type="dxa"/>
            <w:tcBorders>
              <w:top w:val="single" w:sz="24" w:space="0" w:color="auto"/>
              <w:left w:val="single" w:sz="24" w:space="0" w:color="auto"/>
            </w:tcBorders>
            <w:vAlign w:val="center"/>
          </w:tcPr>
          <w:p w14:paraId="2BDC8EDA" w14:textId="77777777" w:rsidR="00FB5184" w:rsidRPr="00940161" w:rsidRDefault="00FB5184" w:rsidP="006A4182">
            <w:pPr>
              <w:jc w:val="center"/>
              <w:rPr>
                <w:rFonts w:eastAsia="Times New Roman"/>
                <w:sz w:val="22"/>
                <w:szCs w:val="22"/>
              </w:rPr>
            </w:pPr>
            <w:r w:rsidRPr="00940161">
              <w:rPr>
                <w:rFonts w:eastAsia="Times New Roman"/>
                <w:sz w:val="22"/>
                <w:szCs w:val="22"/>
              </w:rPr>
              <w:t>91</w:t>
            </w:r>
          </w:p>
        </w:tc>
        <w:tc>
          <w:tcPr>
            <w:tcW w:w="1126" w:type="dxa"/>
            <w:tcBorders>
              <w:top w:val="single" w:sz="24" w:space="0" w:color="auto"/>
              <w:right w:val="single" w:sz="24" w:space="0" w:color="auto"/>
            </w:tcBorders>
            <w:vAlign w:val="center"/>
          </w:tcPr>
          <w:p w14:paraId="47611A6F" w14:textId="77777777" w:rsidR="00FB5184" w:rsidRPr="00940161" w:rsidRDefault="00FB5184" w:rsidP="006A4182">
            <w:pPr>
              <w:jc w:val="center"/>
              <w:rPr>
                <w:rFonts w:eastAsia="Times New Roman"/>
                <w:sz w:val="22"/>
                <w:szCs w:val="22"/>
              </w:rPr>
            </w:pPr>
            <w:r w:rsidRPr="00940161">
              <w:rPr>
                <w:rFonts w:eastAsia="Times New Roman"/>
                <w:sz w:val="22"/>
                <w:szCs w:val="22"/>
              </w:rPr>
              <w:t>2.82</w:t>
            </w:r>
          </w:p>
        </w:tc>
      </w:tr>
      <w:tr w:rsidR="00FB5184" w:rsidRPr="00940161" w14:paraId="4BE68516" w14:textId="77777777" w:rsidTr="006A4182">
        <w:trPr>
          <w:jc w:val="center"/>
        </w:trPr>
        <w:tc>
          <w:tcPr>
            <w:tcW w:w="1403" w:type="dxa"/>
            <w:vMerge/>
            <w:tcBorders>
              <w:left w:val="single" w:sz="24" w:space="0" w:color="auto"/>
              <w:right w:val="single" w:sz="24" w:space="0" w:color="auto"/>
            </w:tcBorders>
            <w:vAlign w:val="center"/>
          </w:tcPr>
          <w:p w14:paraId="788C1CD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23A493B"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0118250B" w14:textId="77777777" w:rsidR="00FB5184" w:rsidRPr="00940161" w:rsidRDefault="00FB5184" w:rsidP="006A4182">
            <w:pPr>
              <w:jc w:val="center"/>
              <w:rPr>
                <w:rFonts w:eastAsia="Times New Roman"/>
                <w:sz w:val="22"/>
                <w:szCs w:val="22"/>
              </w:rPr>
            </w:pPr>
            <w:r w:rsidRPr="00940161">
              <w:rPr>
                <w:rFonts w:eastAsia="Times New Roman"/>
                <w:sz w:val="22"/>
                <w:szCs w:val="22"/>
              </w:rPr>
              <w:t>131</w:t>
            </w:r>
          </w:p>
        </w:tc>
        <w:tc>
          <w:tcPr>
            <w:tcW w:w="805" w:type="dxa"/>
            <w:vAlign w:val="center"/>
          </w:tcPr>
          <w:p w14:paraId="1651CAD9" w14:textId="77777777" w:rsidR="00FB5184" w:rsidRPr="00940161" w:rsidRDefault="00FB5184" w:rsidP="006A4182">
            <w:pPr>
              <w:jc w:val="center"/>
              <w:rPr>
                <w:rFonts w:eastAsia="Times New Roman"/>
                <w:sz w:val="22"/>
                <w:szCs w:val="22"/>
              </w:rPr>
            </w:pPr>
            <w:r w:rsidRPr="00940161">
              <w:rPr>
                <w:rFonts w:eastAsia="Times New Roman"/>
                <w:sz w:val="22"/>
                <w:szCs w:val="22"/>
              </w:rPr>
              <w:t>133</w:t>
            </w:r>
          </w:p>
        </w:tc>
        <w:tc>
          <w:tcPr>
            <w:tcW w:w="1085" w:type="dxa"/>
            <w:tcBorders>
              <w:left w:val="single" w:sz="24" w:space="0" w:color="auto"/>
            </w:tcBorders>
            <w:vAlign w:val="center"/>
          </w:tcPr>
          <w:p w14:paraId="5ADFB4FB" w14:textId="77777777" w:rsidR="00FB5184" w:rsidRPr="00940161" w:rsidRDefault="00FB5184" w:rsidP="006A4182">
            <w:pPr>
              <w:jc w:val="center"/>
              <w:rPr>
                <w:rFonts w:eastAsia="Times New Roman"/>
                <w:sz w:val="22"/>
                <w:szCs w:val="22"/>
              </w:rPr>
            </w:pPr>
            <w:r w:rsidRPr="00940161">
              <w:rPr>
                <w:rFonts w:eastAsia="Times New Roman"/>
                <w:sz w:val="22"/>
                <w:szCs w:val="22"/>
              </w:rPr>
              <w:t>132</w:t>
            </w:r>
          </w:p>
        </w:tc>
        <w:tc>
          <w:tcPr>
            <w:tcW w:w="1126" w:type="dxa"/>
            <w:tcBorders>
              <w:right w:val="single" w:sz="24" w:space="0" w:color="auto"/>
            </w:tcBorders>
            <w:vAlign w:val="center"/>
          </w:tcPr>
          <w:p w14:paraId="532EF7D5" w14:textId="77777777" w:rsidR="00FB5184" w:rsidRPr="00940161" w:rsidRDefault="00FB5184" w:rsidP="006A4182">
            <w:pPr>
              <w:jc w:val="center"/>
              <w:rPr>
                <w:rFonts w:eastAsia="Times New Roman"/>
                <w:sz w:val="22"/>
                <w:szCs w:val="22"/>
              </w:rPr>
            </w:pPr>
            <w:r w:rsidRPr="00940161">
              <w:rPr>
                <w:rFonts w:eastAsia="Times New Roman"/>
                <w:sz w:val="22"/>
                <w:szCs w:val="22"/>
              </w:rPr>
              <w:t>0.71</w:t>
            </w:r>
          </w:p>
        </w:tc>
      </w:tr>
      <w:tr w:rsidR="00FB5184" w:rsidRPr="00940161" w14:paraId="5864E200" w14:textId="77777777" w:rsidTr="006A4182">
        <w:trPr>
          <w:jc w:val="center"/>
        </w:trPr>
        <w:tc>
          <w:tcPr>
            <w:tcW w:w="1403" w:type="dxa"/>
            <w:vMerge/>
            <w:tcBorders>
              <w:left w:val="single" w:sz="24" w:space="0" w:color="auto"/>
              <w:right w:val="single" w:sz="24" w:space="0" w:color="auto"/>
            </w:tcBorders>
            <w:vAlign w:val="center"/>
          </w:tcPr>
          <w:p w14:paraId="658C8D9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C2173BC"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0A61D9E1" w14:textId="77777777" w:rsidR="00FB5184" w:rsidRPr="00940161" w:rsidRDefault="00FB5184" w:rsidP="006A4182">
            <w:pPr>
              <w:jc w:val="center"/>
              <w:rPr>
                <w:rFonts w:eastAsia="Times New Roman"/>
                <w:sz w:val="22"/>
                <w:szCs w:val="22"/>
              </w:rPr>
            </w:pPr>
            <w:r w:rsidRPr="00940161">
              <w:rPr>
                <w:rFonts w:eastAsia="Times New Roman"/>
                <w:sz w:val="22"/>
                <w:szCs w:val="22"/>
              </w:rPr>
              <w:t>153</w:t>
            </w:r>
          </w:p>
        </w:tc>
        <w:tc>
          <w:tcPr>
            <w:tcW w:w="805" w:type="dxa"/>
            <w:vAlign w:val="center"/>
          </w:tcPr>
          <w:p w14:paraId="66F03366" w14:textId="77777777" w:rsidR="00FB5184" w:rsidRPr="00940161" w:rsidRDefault="00FB5184" w:rsidP="006A4182">
            <w:pPr>
              <w:jc w:val="center"/>
              <w:rPr>
                <w:rFonts w:eastAsia="Times New Roman"/>
                <w:sz w:val="22"/>
                <w:szCs w:val="22"/>
              </w:rPr>
            </w:pPr>
            <w:r w:rsidRPr="00940161">
              <w:rPr>
                <w:rFonts w:eastAsia="Times New Roman"/>
                <w:sz w:val="22"/>
                <w:szCs w:val="22"/>
              </w:rPr>
              <w:t>147</w:t>
            </w:r>
          </w:p>
        </w:tc>
        <w:tc>
          <w:tcPr>
            <w:tcW w:w="1085" w:type="dxa"/>
            <w:tcBorders>
              <w:left w:val="single" w:sz="24" w:space="0" w:color="auto"/>
            </w:tcBorders>
            <w:vAlign w:val="center"/>
          </w:tcPr>
          <w:p w14:paraId="27F0C5C5" w14:textId="77777777" w:rsidR="00FB5184" w:rsidRPr="00940161" w:rsidRDefault="00FB5184" w:rsidP="006A4182">
            <w:pPr>
              <w:jc w:val="center"/>
              <w:rPr>
                <w:rFonts w:eastAsia="Times New Roman"/>
                <w:sz w:val="22"/>
                <w:szCs w:val="22"/>
              </w:rPr>
            </w:pPr>
            <w:r w:rsidRPr="00940161">
              <w:rPr>
                <w:rFonts w:eastAsia="Times New Roman"/>
                <w:sz w:val="22"/>
                <w:szCs w:val="22"/>
              </w:rPr>
              <w:t>150</w:t>
            </w:r>
          </w:p>
        </w:tc>
        <w:tc>
          <w:tcPr>
            <w:tcW w:w="1126" w:type="dxa"/>
            <w:tcBorders>
              <w:right w:val="single" w:sz="24" w:space="0" w:color="auto"/>
            </w:tcBorders>
            <w:vAlign w:val="center"/>
          </w:tcPr>
          <w:p w14:paraId="5ADFD7C1" w14:textId="77777777" w:rsidR="00FB5184" w:rsidRPr="00940161" w:rsidRDefault="00FB5184" w:rsidP="006A4182">
            <w:pPr>
              <w:jc w:val="center"/>
              <w:rPr>
                <w:rFonts w:eastAsia="Times New Roman"/>
                <w:sz w:val="22"/>
                <w:szCs w:val="22"/>
              </w:rPr>
            </w:pPr>
            <w:r w:rsidRPr="00940161">
              <w:rPr>
                <w:rFonts w:eastAsia="Times New Roman"/>
                <w:sz w:val="22"/>
                <w:szCs w:val="22"/>
              </w:rPr>
              <w:t>2.12</w:t>
            </w:r>
          </w:p>
        </w:tc>
      </w:tr>
      <w:tr w:rsidR="00FB5184" w:rsidRPr="00940161" w14:paraId="647D6258" w14:textId="77777777" w:rsidTr="006A4182">
        <w:trPr>
          <w:jc w:val="center"/>
        </w:trPr>
        <w:tc>
          <w:tcPr>
            <w:tcW w:w="1403" w:type="dxa"/>
            <w:vMerge/>
            <w:tcBorders>
              <w:left w:val="single" w:sz="24" w:space="0" w:color="auto"/>
              <w:right w:val="single" w:sz="24" w:space="0" w:color="auto"/>
            </w:tcBorders>
            <w:vAlign w:val="center"/>
          </w:tcPr>
          <w:p w14:paraId="313F008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9031AEC"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672CA334" w14:textId="77777777" w:rsidR="00FB5184" w:rsidRPr="00940161" w:rsidRDefault="00FB5184" w:rsidP="006A4182">
            <w:pPr>
              <w:jc w:val="center"/>
              <w:rPr>
                <w:rFonts w:eastAsia="Times New Roman"/>
                <w:sz w:val="22"/>
                <w:szCs w:val="22"/>
              </w:rPr>
            </w:pPr>
            <w:r w:rsidRPr="00940161">
              <w:rPr>
                <w:rFonts w:eastAsia="Times New Roman"/>
                <w:sz w:val="22"/>
                <w:szCs w:val="22"/>
              </w:rPr>
              <w:t>172</w:t>
            </w:r>
          </w:p>
        </w:tc>
        <w:tc>
          <w:tcPr>
            <w:tcW w:w="805" w:type="dxa"/>
            <w:vAlign w:val="center"/>
          </w:tcPr>
          <w:p w14:paraId="367DE911" w14:textId="77777777" w:rsidR="00FB5184" w:rsidRPr="00940161" w:rsidRDefault="00FB5184" w:rsidP="006A4182">
            <w:pPr>
              <w:jc w:val="center"/>
              <w:rPr>
                <w:rFonts w:eastAsia="Times New Roman"/>
                <w:sz w:val="22"/>
                <w:szCs w:val="22"/>
              </w:rPr>
            </w:pPr>
            <w:r w:rsidRPr="00940161">
              <w:rPr>
                <w:rFonts w:eastAsia="Times New Roman"/>
                <w:sz w:val="22"/>
                <w:szCs w:val="22"/>
              </w:rPr>
              <w:t>168</w:t>
            </w:r>
          </w:p>
        </w:tc>
        <w:tc>
          <w:tcPr>
            <w:tcW w:w="1085" w:type="dxa"/>
            <w:tcBorders>
              <w:left w:val="single" w:sz="24" w:space="0" w:color="auto"/>
            </w:tcBorders>
            <w:vAlign w:val="center"/>
          </w:tcPr>
          <w:p w14:paraId="17630F97" w14:textId="77777777" w:rsidR="00FB5184" w:rsidRPr="00940161" w:rsidRDefault="00FB5184" w:rsidP="006A4182">
            <w:pPr>
              <w:jc w:val="center"/>
              <w:rPr>
                <w:rFonts w:eastAsia="Times New Roman"/>
                <w:sz w:val="22"/>
                <w:szCs w:val="22"/>
              </w:rPr>
            </w:pPr>
            <w:r w:rsidRPr="00940161">
              <w:rPr>
                <w:rFonts w:eastAsia="Times New Roman"/>
                <w:sz w:val="22"/>
                <w:szCs w:val="22"/>
              </w:rPr>
              <w:t>170</w:t>
            </w:r>
          </w:p>
        </w:tc>
        <w:tc>
          <w:tcPr>
            <w:tcW w:w="1126" w:type="dxa"/>
            <w:tcBorders>
              <w:right w:val="single" w:sz="24" w:space="0" w:color="auto"/>
            </w:tcBorders>
            <w:vAlign w:val="center"/>
          </w:tcPr>
          <w:p w14:paraId="4E59C23C" w14:textId="77777777" w:rsidR="00FB5184" w:rsidRPr="00940161" w:rsidRDefault="00FB5184" w:rsidP="006A4182">
            <w:pPr>
              <w:jc w:val="center"/>
              <w:rPr>
                <w:rFonts w:eastAsia="Times New Roman"/>
                <w:sz w:val="22"/>
                <w:szCs w:val="22"/>
              </w:rPr>
            </w:pPr>
            <w:r w:rsidRPr="00940161">
              <w:rPr>
                <w:rFonts w:eastAsia="Times New Roman"/>
                <w:sz w:val="22"/>
                <w:szCs w:val="22"/>
              </w:rPr>
              <w:t>1.41</w:t>
            </w:r>
          </w:p>
        </w:tc>
      </w:tr>
      <w:tr w:rsidR="00FB5184" w:rsidRPr="00940161" w14:paraId="154A0ABE" w14:textId="77777777" w:rsidTr="006A4182">
        <w:trPr>
          <w:jc w:val="center"/>
        </w:trPr>
        <w:tc>
          <w:tcPr>
            <w:tcW w:w="1403" w:type="dxa"/>
            <w:vMerge/>
            <w:tcBorders>
              <w:left w:val="single" w:sz="24" w:space="0" w:color="auto"/>
              <w:right w:val="single" w:sz="24" w:space="0" w:color="auto"/>
            </w:tcBorders>
            <w:vAlign w:val="center"/>
          </w:tcPr>
          <w:p w14:paraId="3932AF0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8723A78"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013A0901" w14:textId="77777777" w:rsidR="00FB5184" w:rsidRPr="00940161" w:rsidRDefault="00FB5184" w:rsidP="006A4182">
            <w:pPr>
              <w:jc w:val="center"/>
              <w:rPr>
                <w:rFonts w:eastAsia="Times New Roman"/>
                <w:sz w:val="22"/>
                <w:szCs w:val="22"/>
              </w:rPr>
            </w:pPr>
            <w:r w:rsidRPr="00940161">
              <w:rPr>
                <w:rFonts w:eastAsia="Times New Roman"/>
                <w:sz w:val="22"/>
                <w:szCs w:val="22"/>
              </w:rPr>
              <w:t>194</w:t>
            </w:r>
          </w:p>
        </w:tc>
        <w:tc>
          <w:tcPr>
            <w:tcW w:w="805" w:type="dxa"/>
            <w:vAlign w:val="center"/>
          </w:tcPr>
          <w:p w14:paraId="2A78250F" w14:textId="77777777" w:rsidR="00FB5184" w:rsidRPr="00940161" w:rsidRDefault="00FB5184" w:rsidP="006A4182">
            <w:pPr>
              <w:jc w:val="center"/>
              <w:rPr>
                <w:rFonts w:eastAsia="Times New Roman"/>
                <w:sz w:val="22"/>
                <w:szCs w:val="22"/>
              </w:rPr>
            </w:pPr>
            <w:r w:rsidRPr="00940161">
              <w:rPr>
                <w:rFonts w:eastAsia="Times New Roman"/>
                <w:sz w:val="22"/>
                <w:szCs w:val="22"/>
              </w:rPr>
              <w:t>184</w:t>
            </w:r>
          </w:p>
        </w:tc>
        <w:tc>
          <w:tcPr>
            <w:tcW w:w="1085" w:type="dxa"/>
            <w:tcBorders>
              <w:left w:val="single" w:sz="24" w:space="0" w:color="auto"/>
            </w:tcBorders>
            <w:vAlign w:val="center"/>
          </w:tcPr>
          <w:p w14:paraId="5E32850B" w14:textId="77777777" w:rsidR="00FB5184" w:rsidRPr="00940161" w:rsidRDefault="00FB5184" w:rsidP="006A4182">
            <w:pPr>
              <w:jc w:val="center"/>
              <w:rPr>
                <w:rFonts w:eastAsia="Times New Roman"/>
                <w:sz w:val="22"/>
                <w:szCs w:val="22"/>
              </w:rPr>
            </w:pPr>
            <w:r w:rsidRPr="00940161">
              <w:rPr>
                <w:rFonts w:eastAsia="Times New Roman"/>
                <w:sz w:val="22"/>
                <w:szCs w:val="22"/>
              </w:rPr>
              <w:t>189</w:t>
            </w:r>
          </w:p>
        </w:tc>
        <w:tc>
          <w:tcPr>
            <w:tcW w:w="1126" w:type="dxa"/>
            <w:tcBorders>
              <w:right w:val="single" w:sz="24" w:space="0" w:color="auto"/>
            </w:tcBorders>
            <w:vAlign w:val="center"/>
          </w:tcPr>
          <w:p w14:paraId="5326DF1C" w14:textId="77777777" w:rsidR="00FB5184" w:rsidRPr="00940161" w:rsidRDefault="00FB5184" w:rsidP="006A4182">
            <w:pPr>
              <w:jc w:val="center"/>
              <w:rPr>
                <w:rFonts w:eastAsia="Times New Roman"/>
                <w:sz w:val="22"/>
                <w:szCs w:val="22"/>
              </w:rPr>
            </w:pPr>
            <w:r w:rsidRPr="00940161">
              <w:rPr>
                <w:rFonts w:eastAsia="Times New Roman"/>
                <w:sz w:val="22"/>
                <w:szCs w:val="22"/>
              </w:rPr>
              <w:t>3.54</w:t>
            </w:r>
          </w:p>
        </w:tc>
      </w:tr>
      <w:tr w:rsidR="00FB5184" w:rsidRPr="00940161" w14:paraId="3CF9E4FB" w14:textId="77777777" w:rsidTr="006A4182">
        <w:trPr>
          <w:jc w:val="center"/>
        </w:trPr>
        <w:tc>
          <w:tcPr>
            <w:tcW w:w="1403" w:type="dxa"/>
            <w:vMerge/>
            <w:tcBorders>
              <w:left w:val="single" w:sz="24" w:space="0" w:color="auto"/>
              <w:right w:val="single" w:sz="24" w:space="0" w:color="auto"/>
            </w:tcBorders>
            <w:vAlign w:val="center"/>
          </w:tcPr>
          <w:p w14:paraId="548ADF2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E9EF975"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63D50319" w14:textId="77777777" w:rsidR="00FB5184" w:rsidRPr="00940161" w:rsidRDefault="00FB5184" w:rsidP="006A4182">
            <w:pPr>
              <w:jc w:val="center"/>
              <w:rPr>
                <w:rFonts w:eastAsia="Times New Roman"/>
                <w:sz w:val="22"/>
                <w:szCs w:val="22"/>
              </w:rPr>
            </w:pPr>
            <w:r w:rsidRPr="00940161">
              <w:rPr>
                <w:rFonts w:eastAsia="Times New Roman"/>
                <w:sz w:val="22"/>
                <w:szCs w:val="22"/>
              </w:rPr>
              <w:t>209</w:t>
            </w:r>
          </w:p>
        </w:tc>
        <w:tc>
          <w:tcPr>
            <w:tcW w:w="805" w:type="dxa"/>
            <w:vAlign w:val="center"/>
          </w:tcPr>
          <w:p w14:paraId="7DE4D130" w14:textId="77777777" w:rsidR="00FB5184" w:rsidRPr="00940161" w:rsidRDefault="00FB5184" w:rsidP="006A4182">
            <w:pPr>
              <w:jc w:val="center"/>
              <w:rPr>
                <w:rFonts w:eastAsia="Times New Roman"/>
                <w:sz w:val="22"/>
                <w:szCs w:val="22"/>
              </w:rPr>
            </w:pPr>
            <w:r w:rsidRPr="00940161">
              <w:rPr>
                <w:rFonts w:eastAsia="Times New Roman"/>
                <w:sz w:val="22"/>
                <w:szCs w:val="22"/>
              </w:rPr>
              <w:t>196</w:t>
            </w:r>
          </w:p>
        </w:tc>
        <w:tc>
          <w:tcPr>
            <w:tcW w:w="1085" w:type="dxa"/>
            <w:tcBorders>
              <w:left w:val="single" w:sz="24" w:space="0" w:color="auto"/>
            </w:tcBorders>
            <w:vAlign w:val="center"/>
          </w:tcPr>
          <w:p w14:paraId="4E3A08FC" w14:textId="77777777" w:rsidR="00FB5184" w:rsidRPr="00940161" w:rsidRDefault="00FB5184" w:rsidP="006A4182">
            <w:pPr>
              <w:jc w:val="center"/>
              <w:rPr>
                <w:rFonts w:eastAsia="Times New Roman"/>
                <w:sz w:val="22"/>
                <w:szCs w:val="22"/>
              </w:rPr>
            </w:pPr>
            <w:r w:rsidRPr="00940161">
              <w:rPr>
                <w:rFonts w:eastAsia="Times New Roman"/>
                <w:sz w:val="22"/>
                <w:szCs w:val="22"/>
              </w:rPr>
              <w:t>202.5</w:t>
            </w:r>
          </w:p>
        </w:tc>
        <w:tc>
          <w:tcPr>
            <w:tcW w:w="1126" w:type="dxa"/>
            <w:tcBorders>
              <w:right w:val="single" w:sz="24" w:space="0" w:color="auto"/>
            </w:tcBorders>
            <w:vAlign w:val="center"/>
          </w:tcPr>
          <w:p w14:paraId="237790C7" w14:textId="77777777" w:rsidR="00FB5184" w:rsidRPr="00940161" w:rsidRDefault="00FB5184" w:rsidP="006A4182">
            <w:pPr>
              <w:jc w:val="center"/>
              <w:rPr>
                <w:rFonts w:eastAsia="Times New Roman"/>
                <w:sz w:val="22"/>
                <w:szCs w:val="22"/>
              </w:rPr>
            </w:pPr>
            <w:r w:rsidRPr="00940161">
              <w:rPr>
                <w:rFonts w:eastAsia="Times New Roman"/>
                <w:sz w:val="22"/>
                <w:szCs w:val="22"/>
              </w:rPr>
              <w:t>4.60</w:t>
            </w:r>
          </w:p>
        </w:tc>
      </w:tr>
      <w:tr w:rsidR="00FB5184" w:rsidRPr="00940161" w14:paraId="6BA0F128" w14:textId="77777777" w:rsidTr="006A4182">
        <w:trPr>
          <w:jc w:val="center"/>
        </w:trPr>
        <w:tc>
          <w:tcPr>
            <w:tcW w:w="1403" w:type="dxa"/>
            <w:vMerge/>
            <w:tcBorders>
              <w:left w:val="single" w:sz="24" w:space="0" w:color="auto"/>
              <w:right w:val="single" w:sz="24" w:space="0" w:color="auto"/>
            </w:tcBorders>
            <w:vAlign w:val="center"/>
          </w:tcPr>
          <w:p w14:paraId="59D23DF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1A0CD5A"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0F2E99C" w14:textId="77777777" w:rsidR="00FB5184" w:rsidRPr="00940161" w:rsidRDefault="00FB5184" w:rsidP="006A4182">
            <w:pPr>
              <w:jc w:val="center"/>
              <w:rPr>
                <w:rFonts w:eastAsia="Times New Roman"/>
                <w:sz w:val="22"/>
                <w:szCs w:val="22"/>
              </w:rPr>
            </w:pPr>
            <w:r w:rsidRPr="00940161">
              <w:rPr>
                <w:rFonts w:eastAsia="Times New Roman"/>
                <w:sz w:val="22"/>
                <w:szCs w:val="22"/>
              </w:rPr>
              <w:t>222</w:t>
            </w:r>
          </w:p>
        </w:tc>
        <w:tc>
          <w:tcPr>
            <w:tcW w:w="805" w:type="dxa"/>
            <w:vAlign w:val="center"/>
          </w:tcPr>
          <w:p w14:paraId="41F8DF83" w14:textId="77777777" w:rsidR="00FB5184" w:rsidRPr="00940161" w:rsidRDefault="00FB5184" w:rsidP="006A4182">
            <w:pPr>
              <w:jc w:val="center"/>
              <w:rPr>
                <w:rFonts w:eastAsia="Times New Roman"/>
                <w:sz w:val="22"/>
                <w:szCs w:val="22"/>
              </w:rPr>
            </w:pPr>
            <w:r w:rsidRPr="00940161">
              <w:rPr>
                <w:rFonts w:eastAsia="Times New Roman"/>
                <w:sz w:val="22"/>
                <w:szCs w:val="22"/>
              </w:rPr>
              <w:t>227</w:t>
            </w:r>
          </w:p>
        </w:tc>
        <w:tc>
          <w:tcPr>
            <w:tcW w:w="1085" w:type="dxa"/>
            <w:tcBorders>
              <w:left w:val="single" w:sz="24" w:space="0" w:color="auto"/>
            </w:tcBorders>
            <w:vAlign w:val="center"/>
          </w:tcPr>
          <w:p w14:paraId="03A37644" w14:textId="77777777" w:rsidR="00FB5184" w:rsidRPr="00940161" w:rsidRDefault="00FB5184" w:rsidP="006A4182">
            <w:pPr>
              <w:jc w:val="center"/>
              <w:rPr>
                <w:rFonts w:eastAsia="Times New Roman"/>
                <w:sz w:val="22"/>
                <w:szCs w:val="22"/>
              </w:rPr>
            </w:pPr>
            <w:r w:rsidRPr="00940161">
              <w:rPr>
                <w:rFonts w:eastAsia="Times New Roman"/>
                <w:sz w:val="22"/>
                <w:szCs w:val="22"/>
              </w:rPr>
              <w:t>224.5</w:t>
            </w:r>
          </w:p>
        </w:tc>
        <w:tc>
          <w:tcPr>
            <w:tcW w:w="1126" w:type="dxa"/>
            <w:tcBorders>
              <w:right w:val="single" w:sz="24" w:space="0" w:color="auto"/>
            </w:tcBorders>
            <w:vAlign w:val="center"/>
          </w:tcPr>
          <w:p w14:paraId="30FCC1BB" w14:textId="77777777" w:rsidR="00FB5184" w:rsidRPr="00940161" w:rsidRDefault="00FB5184" w:rsidP="006A4182">
            <w:pPr>
              <w:jc w:val="center"/>
              <w:rPr>
                <w:rFonts w:eastAsia="Times New Roman"/>
                <w:sz w:val="22"/>
                <w:szCs w:val="22"/>
              </w:rPr>
            </w:pPr>
            <w:r w:rsidRPr="00940161">
              <w:rPr>
                <w:rFonts w:eastAsia="Times New Roman"/>
                <w:sz w:val="22"/>
                <w:szCs w:val="22"/>
              </w:rPr>
              <w:t>1.77</w:t>
            </w:r>
          </w:p>
        </w:tc>
      </w:tr>
      <w:tr w:rsidR="00FB5184" w:rsidRPr="00940161" w14:paraId="4B0E938C" w14:textId="77777777" w:rsidTr="006A4182">
        <w:trPr>
          <w:jc w:val="center"/>
        </w:trPr>
        <w:tc>
          <w:tcPr>
            <w:tcW w:w="1403" w:type="dxa"/>
            <w:vMerge/>
            <w:tcBorders>
              <w:left w:val="single" w:sz="24" w:space="0" w:color="auto"/>
              <w:right w:val="single" w:sz="24" w:space="0" w:color="auto"/>
            </w:tcBorders>
            <w:vAlign w:val="center"/>
          </w:tcPr>
          <w:p w14:paraId="18507DA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2F1155B"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55CD2BE8" w14:textId="77777777" w:rsidR="00FB5184" w:rsidRPr="00940161" w:rsidRDefault="00FB5184" w:rsidP="006A4182">
            <w:pPr>
              <w:jc w:val="center"/>
              <w:rPr>
                <w:rFonts w:eastAsia="Times New Roman"/>
                <w:sz w:val="22"/>
                <w:szCs w:val="22"/>
              </w:rPr>
            </w:pPr>
            <w:r w:rsidRPr="00940161">
              <w:rPr>
                <w:rFonts w:eastAsia="Times New Roman"/>
                <w:sz w:val="22"/>
                <w:szCs w:val="22"/>
              </w:rPr>
              <w:t>240</w:t>
            </w:r>
          </w:p>
        </w:tc>
        <w:tc>
          <w:tcPr>
            <w:tcW w:w="805" w:type="dxa"/>
            <w:vAlign w:val="center"/>
          </w:tcPr>
          <w:p w14:paraId="3B1A5A0B" w14:textId="77777777" w:rsidR="00FB5184" w:rsidRPr="00940161" w:rsidRDefault="00FB5184" w:rsidP="006A4182">
            <w:pPr>
              <w:jc w:val="center"/>
              <w:rPr>
                <w:rFonts w:eastAsia="Times New Roman"/>
                <w:sz w:val="22"/>
                <w:szCs w:val="22"/>
              </w:rPr>
            </w:pPr>
            <w:r w:rsidRPr="00940161">
              <w:rPr>
                <w:rFonts w:eastAsia="Times New Roman"/>
                <w:sz w:val="22"/>
                <w:szCs w:val="22"/>
              </w:rPr>
              <w:t>245</w:t>
            </w:r>
          </w:p>
        </w:tc>
        <w:tc>
          <w:tcPr>
            <w:tcW w:w="1085" w:type="dxa"/>
            <w:tcBorders>
              <w:left w:val="single" w:sz="24" w:space="0" w:color="auto"/>
            </w:tcBorders>
            <w:vAlign w:val="center"/>
          </w:tcPr>
          <w:p w14:paraId="7CFD2E03" w14:textId="77777777" w:rsidR="00FB5184" w:rsidRPr="00940161" w:rsidRDefault="00FB5184" w:rsidP="006A4182">
            <w:pPr>
              <w:jc w:val="center"/>
              <w:rPr>
                <w:rFonts w:eastAsia="Times New Roman"/>
                <w:sz w:val="22"/>
                <w:szCs w:val="22"/>
              </w:rPr>
            </w:pPr>
            <w:r w:rsidRPr="00940161">
              <w:rPr>
                <w:rFonts w:eastAsia="Times New Roman"/>
                <w:sz w:val="22"/>
                <w:szCs w:val="22"/>
              </w:rPr>
              <w:t>242.5</w:t>
            </w:r>
          </w:p>
        </w:tc>
        <w:tc>
          <w:tcPr>
            <w:tcW w:w="1126" w:type="dxa"/>
            <w:tcBorders>
              <w:right w:val="single" w:sz="24" w:space="0" w:color="auto"/>
            </w:tcBorders>
            <w:vAlign w:val="center"/>
          </w:tcPr>
          <w:p w14:paraId="17DB1703" w14:textId="77777777" w:rsidR="00FB5184" w:rsidRPr="00940161" w:rsidRDefault="00FB5184" w:rsidP="006A4182">
            <w:pPr>
              <w:jc w:val="center"/>
              <w:rPr>
                <w:rFonts w:eastAsia="Times New Roman"/>
                <w:sz w:val="22"/>
                <w:szCs w:val="22"/>
              </w:rPr>
            </w:pPr>
            <w:r w:rsidRPr="00940161">
              <w:rPr>
                <w:rFonts w:eastAsia="Times New Roman"/>
                <w:sz w:val="22"/>
                <w:szCs w:val="22"/>
              </w:rPr>
              <w:t>1.77</w:t>
            </w:r>
          </w:p>
        </w:tc>
      </w:tr>
      <w:tr w:rsidR="00FB5184" w:rsidRPr="00940161" w14:paraId="5C4EAAD8" w14:textId="77777777" w:rsidTr="006A4182">
        <w:trPr>
          <w:jc w:val="center"/>
        </w:trPr>
        <w:tc>
          <w:tcPr>
            <w:tcW w:w="1403" w:type="dxa"/>
            <w:vMerge/>
            <w:tcBorders>
              <w:left w:val="single" w:sz="24" w:space="0" w:color="auto"/>
              <w:right w:val="single" w:sz="24" w:space="0" w:color="auto"/>
            </w:tcBorders>
            <w:vAlign w:val="center"/>
          </w:tcPr>
          <w:p w14:paraId="093F4A5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C129A7B"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50BD3C18" w14:textId="77777777" w:rsidR="00FB5184" w:rsidRPr="00940161" w:rsidRDefault="00FB5184" w:rsidP="006A4182">
            <w:pPr>
              <w:jc w:val="center"/>
              <w:rPr>
                <w:rFonts w:eastAsia="Times New Roman"/>
                <w:sz w:val="22"/>
                <w:szCs w:val="22"/>
              </w:rPr>
            </w:pPr>
            <w:r w:rsidRPr="00940161">
              <w:rPr>
                <w:rFonts w:eastAsia="Times New Roman"/>
                <w:sz w:val="22"/>
                <w:szCs w:val="22"/>
              </w:rPr>
              <w:t>261</w:t>
            </w:r>
          </w:p>
        </w:tc>
        <w:tc>
          <w:tcPr>
            <w:tcW w:w="805" w:type="dxa"/>
            <w:vAlign w:val="center"/>
          </w:tcPr>
          <w:p w14:paraId="06B755A4" w14:textId="77777777" w:rsidR="00FB5184" w:rsidRPr="00940161" w:rsidRDefault="00FB5184" w:rsidP="006A4182">
            <w:pPr>
              <w:jc w:val="center"/>
              <w:rPr>
                <w:rFonts w:eastAsia="Times New Roman"/>
                <w:sz w:val="22"/>
                <w:szCs w:val="22"/>
              </w:rPr>
            </w:pPr>
            <w:r w:rsidRPr="00940161">
              <w:rPr>
                <w:rFonts w:eastAsia="Times New Roman"/>
                <w:sz w:val="22"/>
                <w:szCs w:val="22"/>
              </w:rPr>
              <w:t>252</w:t>
            </w:r>
          </w:p>
        </w:tc>
        <w:tc>
          <w:tcPr>
            <w:tcW w:w="1085" w:type="dxa"/>
            <w:tcBorders>
              <w:left w:val="single" w:sz="24" w:space="0" w:color="auto"/>
            </w:tcBorders>
            <w:vAlign w:val="center"/>
          </w:tcPr>
          <w:p w14:paraId="425D1DCA" w14:textId="77777777" w:rsidR="00FB5184" w:rsidRPr="00940161" w:rsidRDefault="00FB5184" w:rsidP="006A4182">
            <w:pPr>
              <w:jc w:val="center"/>
              <w:rPr>
                <w:rFonts w:eastAsia="Times New Roman"/>
                <w:sz w:val="22"/>
                <w:szCs w:val="22"/>
              </w:rPr>
            </w:pPr>
            <w:r w:rsidRPr="00940161">
              <w:rPr>
                <w:rFonts w:eastAsia="Times New Roman"/>
                <w:sz w:val="22"/>
                <w:szCs w:val="22"/>
              </w:rPr>
              <w:t>256.5</w:t>
            </w:r>
          </w:p>
        </w:tc>
        <w:tc>
          <w:tcPr>
            <w:tcW w:w="1126" w:type="dxa"/>
            <w:tcBorders>
              <w:right w:val="single" w:sz="24" w:space="0" w:color="auto"/>
            </w:tcBorders>
            <w:vAlign w:val="center"/>
          </w:tcPr>
          <w:p w14:paraId="094CA47B" w14:textId="77777777" w:rsidR="00FB5184" w:rsidRPr="00940161" w:rsidRDefault="00FB5184" w:rsidP="006A4182">
            <w:pPr>
              <w:jc w:val="center"/>
              <w:rPr>
                <w:rFonts w:eastAsia="Times New Roman"/>
                <w:sz w:val="22"/>
                <w:szCs w:val="22"/>
              </w:rPr>
            </w:pPr>
            <w:r w:rsidRPr="00940161">
              <w:rPr>
                <w:rFonts w:eastAsia="Times New Roman"/>
                <w:sz w:val="22"/>
                <w:szCs w:val="22"/>
              </w:rPr>
              <w:t>3.18</w:t>
            </w:r>
          </w:p>
        </w:tc>
      </w:tr>
      <w:tr w:rsidR="00FB5184" w:rsidRPr="00940161" w14:paraId="15DFA641" w14:textId="77777777" w:rsidTr="006A4182">
        <w:trPr>
          <w:jc w:val="center"/>
        </w:trPr>
        <w:tc>
          <w:tcPr>
            <w:tcW w:w="1403" w:type="dxa"/>
            <w:vMerge/>
            <w:tcBorders>
              <w:left w:val="single" w:sz="24" w:space="0" w:color="auto"/>
              <w:right w:val="single" w:sz="24" w:space="0" w:color="auto"/>
            </w:tcBorders>
            <w:vAlign w:val="center"/>
          </w:tcPr>
          <w:p w14:paraId="50FD081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62C629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3FCE83C9" w14:textId="77777777" w:rsidR="00FB5184" w:rsidRPr="00940161" w:rsidRDefault="00FB5184" w:rsidP="006A4182">
            <w:pPr>
              <w:jc w:val="center"/>
              <w:rPr>
                <w:rFonts w:eastAsia="Times New Roman"/>
                <w:sz w:val="22"/>
                <w:szCs w:val="22"/>
              </w:rPr>
            </w:pPr>
            <w:r w:rsidRPr="00940161">
              <w:rPr>
                <w:rFonts w:eastAsia="Times New Roman"/>
                <w:sz w:val="22"/>
                <w:szCs w:val="22"/>
              </w:rPr>
              <w:t>260</w:t>
            </w:r>
          </w:p>
        </w:tc>
        <w:tc>
          <w:tcPr>
            <w:tcW w:w="805" w:type="dxa"/>
            <w:vAlign w:val="center"/>
          </w:tcPr>
          <w:p w14:paraId="70A27C73" w14:textId="77777777" w:rsidR="00FB5184" w:rsidRPr="00940161" w:rsidRDefault="00FB5184" w:rsidP="006A4182">
            <w:pPr>
              <w:jc w:val="center"/>
              <w:rPr>
                <w:rFonts w:eastAsia="Times New Roman"/>
                <w:sz w:val="22"/>
                <w:szCs w:val="22"/>
              </w:rPr>
            </w:pPr>
            <w:r w:rsidRPr="00940161">
              <w:rPr>
                <w:rFonts w:eastAsia="Times New Roman"/>
                <w:sz w:val="22"/>
                <w:szCs w:val="22"/>
              </w:rPr>
              <w:t>270</w:t>
            </w:r>
          </w:p>
        </w:tc>
        <w:tc>
          <w:tcPr>
            <w:tcW w:w="1085" w:type="dxa"/>
            <w:tcBorders>
              <w:left w:val="single" w:sz="24" w:space="0" w:color="auto"/>
            </w:tcBorders>
            <w:vAlign w:val="center"/>
          </w:tcPr>
          <w:p w14:paraId="248D3E17" w14:textId="77777777" w:rsidR="00FB5184" w:rsidRPr="00940161" w:rsidRDefault="00FB5184" w:rsidP="006A4182">
            <w:pPr>
              <w:jc w:val="center"/>
              <w:rPr>
                <w:rFonts w:eastAsia="Times New Roman"/>
                <w:sz w:val="22"/>
                <w:szCs w:val="22"/>
              </w:rPr>
            </w:pPr>
            <w:r w:rsidRPr="00940161">
              <w:rPr>
                <w:rFonts w:eastAsia="Times New Roman"/>
                <w:sz w:val="22"/>
                <w:szCs w:val="22"/>
              </w:rPr>
              <w:t>265</w:t>
            </w:r>
          </w:p>
        </w:tc>
        <w:tc>
          <w:tcPr>
            <w:tcW w:w="1126" w:type="dxa"/>
            <w:tcBorders>
              <w:right w:val="single" w:sz="24" w:space="0" w:color="auto"/>
            </w:tcBorders>
            <w:vAlign w:val="center"/>
          </w:tcPr>
          <w:p w14:paraId="5993CB00" w14:textId="77777777" w:rsidR="00FB5184" w:rsidRPr="00940161" w:rsidRDefault="00FB5184" w:rsidP="006A4182">
            <w:pPr>
              <w:jc w:val="center"/>
              <w:rPr>
                <w:rFonts w:eastAsia="Times New Roman"/>
                <w:sz w:val="22"/>
                <w:szCs w:val="22"/>
              </w:rPr>
            </w:pPr>
            <w:r w:rsidRPr="00940161">
              <w:rPr>
                <w:rFonts w:eastAsia="Times New Roman"/>
                <w:sz w:val="22"/>
                <w:szCs w:val="22"/>
              </w:rPr>
              <w:t>3.54</w:t>
            </w:r>
          </w:p>
        </w:tc>
      </w:tr>
      <w:tr w:rsidR="00FB5184" w:rsidRPr="00940161" w14:paraId="7F34497A" w14:textId="77777777" w:rsidTr="006A4182">
        <w:trPr>
          <w:jc w:val="center"/>
        </w:trPr>
        <w:tc>
          <w:tcPr>
            <w:tcW w:w="1403" w:type="dxa"/>
            <w:vMerge/>
            <w:tcBorders>
              <w:left w:val="single" w:sz="24" w:space="0" w:color="auto"/>
              <w:right w:val="single" w:sz="24" w:space="0" w:color="auto"/>
            </w:tcBorders>
            <w:vAlign w:val="center"/>
          </w:tcPr>
          <w:p w14:paraId="3FF9CAA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CDF531C"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E844418" w14:textId="77777777" w:rsidR="00FB5184" w:rsidRPr="00940161" w:rsidRDefault="00FB5184" w:rsidP="006A4182">
            <w:pPr>
              <w:jc w:val="center"/>
              <w:rPr>
                <w:rFonts w:eastAsia="Times New Roman"/>
                <w:sz w:val="22"/>
                <w:szCs w:val="22"/>
              </w:rPr>
            </w:pPr>
            <w:r w:rsidRPr="00940161">
              <w:rPr>
                <w:rFonts w:eastAsia="Times New Roman"/>
                <w:sz w:val="22"/>
                <w:szCs w:val="22"/>
              </w:rPr>
              <w:t>282</w:t>
            </w:r>
          </w:p>
        </w:tc>
        <w:tc>
          <w:tcPr>
            <w:tcW w:w="805" w:type="dxa"/>
            <w:vAlign w:val="center"/>
          </w:tcPr>
          <w:p w14:paraId="43352E5A" w14:textId="77777777" w:rsidR="00FB5184" w:rsidRPr="00940161" w:rsidRDefault="00FB5184" w:rsidP="006A4182">
            <w:pPr>
              <w:jc w:val="center"/>
              <w:rPr>
                <w:rFonts w:eastAsia="Times New Roman"/>
                <w:sz w:val="22"/>
                <w:szCs w:val="22"/>
              </w:rPr>
            </w:pPr>
            <w:r w:rsidRPr="00940161">
              <w:rPr>
                <w:rFonts w:eastAsia="Times New Roman"/>
                <w:sz w:val="22"/>
                <w:szCs w:val="22"/>
              </w:rPr>
              <w:t>265</w:t>
            </w:r>
          </w:p>
        </w:tc>
        <w:tc>
          <w:tcPr>
            <w:tcW w:w="1085" w:type="dxa"/>
            <w:tcBorders>
              <w:left w:val="single" w:sz="24" w:space="0" w:color="auto"/>
            </w:tcBorders>
            <w:vAlign w:val="center"/>
          </w:tcPr>
          <w:p w14:paraId="6A40002B" w14:textId="77777777" w:rsidR="00FB5184" w:rsidRPr="00940161" w:rsidRDefault="00FB5184" w:rsidP="006A4182">
            <w:pPr>
              <w:jc w:val="center"/>
              <w:rPr>
                <w:rFonts w:eastAsia="Times New Roman"/>
                <w:sz w:val="22"/>
                <w:szCs w:val="22"/>
              </w:rPr>
            </w:pPr>
            <w:r w:rsidRPr="00940161">
              <w:rPr>
                <w:rFonts w:eastAsia="Times New Roman"/>
                <w:sz w:val="22"/>
                <w:szCs w:val="22"/>
              </w:rPr>
              <w:t>273.5</w:t>
            </w:r>
          </w:p>
        </w:tc>
        <w:tc>
          <w:tcPr>
            <w:tcW w:w="1126" w:type="dxa"/>
            <w:tcBorders>
              <w:right w:val="single" w:sz="24" w:space="0" w:color="auto"/>
            </w:tcBorders>
            <w:vAlign w:val="center"/>
          </w:tcPr>
          <w:p w14:paraId="34536AC8" w14:textId="77777777" w:rsidR="00FB5184" w:rsidRPr="00940161" w:rsidRDefault="00FB5184" w:rsidP="006A4182">
            <w:pPr>
              <w:jc w:val="center"/>
              <w:rPr>
                <w:rFonts w:eastAsia="Times New Roman"/>
                <w:sz w:val="22"/>
                <w:szCs w:val="22"/>
              </w:rPr>
            </w:pPr>
            <w:r w:rsidRPr="00940161">
              <w:rPr>
                <w:rFonts w:eastAsia="Times New Roman"/>
                <w:sz w:val="22"/>
                <w:szCs w:val="22"/>
              </w:rPr>
              <w:t>6.01</w:t>
            </w:r>
          </w:p>
        </w:tc>
      </w:tr>
      <w:tr w:rsidR="00FB5184" w:rsidRPr="00940161" w14:paraId="34344409" w14:textId="77777777" w:rsidTr="006A4182">
        <w:trPr>
          <w:jc w:val="center"/>
        </w:trPr>
        <w:tc>
          <w:tcPr>
            <w:tcW w:w="1403" w:type="dxa"/>
            <w:vMerge/>
            <w:tcBorders>
              <w:left w:val="single" w:sz="24" w:space="0" w:color="auto"/>
              <w:right w:val="single" w:sz="24" w:space="0" w:color="auto"/>
            </w:tcBorders>
            <w:vAlign w:val="center"/>
          </w:tcPr>
          <w:p w14:paraId="13F3D0D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B9ED9BD"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813EC24" w14:textId="77777777" w:rsidR="00FB5184" w:rsidRPr="00940161" w:rsidRDefault="00FB5184" w:rsidP="006A4182">
            <w:pPr>
              <w:jc w:val="center"/>
              <w:rPr>
                <w:rFonts w:eastAsia="Times New Roman"/>
                <w:sz w:val="22"/>
                <w:szCs w:val="22"/>
              </w:rPr>
            </w:pPr>
            <w:r w:rsidRPr="00940161">
              <w:rPr>
                <w:rFonts w:eastAsia="Times New Roman"/>
                <w:sz w:val="22"/>
                <w:szCs w:val="22"/>
              </w:rPr>
              <w:t>286</w:t>
            </w:r>
          </w:p>
        </w:tc>
        <w:tc>
          <w:tcPr>
            <w:tcW w:w="805" w:type="dxa"/>
            <w:vAlign w:val="center"/>
          </w:tcPr>
          <w:p w14:paraId="5F572207" w14:textId="77777777" w:rsidR="00FB5184" w:rsidRPr="00940161" w:rsidRDefault="00FB5184" w:rsidP="006A4182">
            <w:pPr>
              <w:jc w:val="center"/>
              <w:rPr>
                <w:rFonts w:eastAsia="Times New Roman"/>
                <w:sz w:val="22"/>
                <w:szCs w:val="22"/>
              </w:rPr>
            </w:pPr>
            <w:r w:rsidRPr="00940161">
              <w:rPr>
                <w:rFonts w:eastAsia="Times New Roman"/>
                <w:sz w:val="22"/>
                <w:szCs w:val="22"/>
              </w:rPr>
              <w:t>266</w:t>
            </w:r>
          </w:p>
        </w:tc>
        <w:tc>
          <w:tcPr>
            <w:tcW w:w="1085" w:type="dxa"/>
            <w:tcBorders>
              <w:left w:val="single" w:sz="24" w:space="0" w:color="auto"/>
            </w:tcBorders>
            <w:vAlign w:val="center"/>
          </w:tcPr>
          <w:p w14:paraId="2CC15789" w14:textId="77777777" w:rsidR="00FB5184" w:rsidRPr="00940161" w:rsidRDefault="00FB5184" w:rsidP="006A4182">
            <w:pPr>
              <w:jc w:val="center"/>
              <w:rPr>
                <w:rFonts w:eastAsia="Times New Roman"/>
                <w:sz w:val="22"/>
                <w:szCs w:val="22"/>
              </w:rPr>
            </w:pPr>
            <w:r w:rsidRPr="00940161">
              <w:rPr>
                <w:rFonts w:eastAsia="Times New Roman"/>
                <w:sz w:val="22"/>
                <w:szCs w:val="22"/>
              </w:rPr>
              <w:t>276</w:t>
            </w:r>
          </w:p>
        </w:tc>
        <w:tc>
          <w:tcPr>
            <w:tcW w:w="1126" w:type="dxa"/>
            <w:tcBorders>
              <w:right w:val="single" w:sz="24" w:space="0" w:color="auto"/>
            </w:tcBorders>
            <w:vAlign w:val="center"/>
          </w:tcPr>
          <w:p w14:paraId="1047F951" w14:textId="77777777" w:rsidR="00FB5184" w:rsidRPr="00940161" w:rsidRDefault="00FB5184" w:rsidP="006A4182">
            <w:pPr>
              <w:jc w:val="center"/>
              <w:rPr>
                <w:rFonts w:eastAsia="Times New Roman"/>
                <w:sz w:val="22"/>
                <w:szCs w:val="22"/>
              </w:rPr>
            </w:pPr>
            <w:r w:rsidRPr="00940161">
              <w:rPr>
                <w:rFonts w:eastAsia="Times New Roman"/>
                <w:sz w:val="22"/>
                <w:szCs w:val="22"/>
              </w:rPr>
              <w:t>7.07</w:t>
            </w:r>
          </w:p>
        </w:tc>
      </w:tr>
      <w:tr w:rsidR="00FB5184" w:rsidRPr="00940161" w14:paraId="6EB8C36D" w14:textId="77777777" w:rsidTr="006A4182">
        <w:trPr>
          <w:jc w:val="center"/>
        </w:trPr>
        <w:tc>
          <w:tcPr>
            <w:tcW w:w="1403" w:type="dxa"/>
            <w:vMerge/>
            <w:tcBorders>
              <w:left w:val="single" w:sz="24" w:space="0" w:color="auto"/>
              <w:right w:val="single" w:sz="24" w:space="0" w:color="auto"/>
            </w:tcBorders>
            <w:vAlign w:val="center"/>
          </w:tcPr>
          <w:p w14:paraId="5422DC2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86541B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3F9749D2" w14:textId="77777777" w:rsidR="00FB5184" w:rsidRPr="00940161" w:rsidRDefault="00FB5184" w:rsidP="006A4182">
            <w:pPr>
              <w:jc w:val="center"/>
              <w:rPr>
                <w:rFonts w:eastAsia="Times New Roman"/>
                <w:sz w:val="22"/>
                <w:szCs w:val="22"/>
              </w:rPr>
            </w:pPr>
            <w:r w:rsidRPr="00940161">
              <w:rPr>
                <w:rFonts w:eastAsia="Times New Roman"/>
                <w:sz w:val="22"/>
                <w:szCs w:val="22"/>
              </w:rPr>
              <w:t>286</w:t>
            </w:r>
          </w:p>
        </w:tc>
        <w:tc>
          <w:tcPr>
            <w:tcW w:w="805" w:type="dxa"/>
            <w:vAlign w:val="center"/>
          </w:tcPr>
          <w:p w14:paraId="29F7E18B" w14:textId="77777777" w:rsidR="00FB5184" w:rsidRPr="00940161" w:rsidRDefault="00FB5184" w:rsidP="006A4182">
            <w:pPr>
              <w:jc w:val="center"/>
              <w:rPr>
                <w:rFonts w:eastAsia="Times New Roman"/>
                <w:sz w:val="22"/>
                <w:szCs w:val="22"/>
              </w:rPr>
            </w:pPr>
            <w:r w:rsidRPr="00940161">
              <w:rPr>
                <w:rFonts w:eastAsia="Times New Roman"/>
                <w:sz w:val="22"/>
                <w:szCs w:val="22"/>
              </w:rPr>
              <w:t>272</w:t>
            </w:r>
          </w:p>
        </w:tc>
        <w:tc>
          <w:tcPr>
            <w:tcW w:w="1085" w:type="dxa"/>
            <w:tcBorders>
              <w:left w:val="single" w:sz="24" w:space="0" w:color="auto"/>
            </w:tcBorders>
            <w:vAlign w:val="center"/>
          </w:tcPr>
          <w:p w14:paraId="25946CB0" w14:textId="77777777" w:rsidR="00FB5184" w:rsidRPr="00940161" w:rsidRDefault="00FB5184" w:rsidP="006A4182">
            <w:pPr>
              <w:jc w:val="center"/>
              <w:rPr>
                <w:rFonts w:eastAsia="Times New Roman"/>
                <w:sz w:val="22"/>
                <w:szCs w:val="22"/>
              </w:rPr>
            </w:pPr>
            <w:r w:rsidRPr="00940161">
              <w:rPr>
                <w:rFonts w:eastAsia="Times New Roman"/>
                <w:sz w:val="22"/>
                <w:szCs w:val="22"/>
              </w:rPr>
              <w:t>279</w:t>
            </w:r>
          </w:p>
        </w:tc>
        <w:tc>
          <w:tcPr>
            <w:tcW w:w="1126" w:type="dxa"/>
            <w:tcBorders>
              <w:right w:val="single" w:sz="24" w:space="0" w:color="auto"/>
            </w:tcBorders>
            <w:vAlign w:val="center"/>
          </w:tcPr>
          <w:p w14:paraId="4A1A5196" w14:textId="77777777" w:rsidR="00FB5184" w:rsidRPr="00940161" w:rsidRDefault="00FB5184" w:rsidP="006A4182">
            <w:pPr>
              <w:jc w:val="center"/>
              <w:rPr>
                <w:rFonts w:eastAsia="Times New Roman"/>
                <w:sz w:val="22"/>
                <w:szCs w:val="22"/>
              </w:rPr>
            </w:pPr>
            <w:r w:rsidRPr="00940161">
              <w:rPr>
                <w:rFonts w:eastAsia="Times New Roman"/>
                <w:sz w:val="22"/>
                <w:szCs w:val="22"/>
              </w:rPr>
              <w:t>4.95</w:t>
            </w:r>
          </w:p>
        </w:tc>
      </w:tr>
      <w:tr w:rsidR="00FB5184" w:rsidRPr="00940161" w14:paraId="00C4B41E" w14:textId="77777777" w:rsidTr="006A4182">
        <w:trPr>
          <w:jc w:val="center"/>
        </w:trPr>
        <w:tc>
          <w:tcPr>
            <w:tcW w:w="1403" w:type="dxa"/>
            <w:vMerge/>
            <w:tcBorders>
              <w:left w:val="single" w:sz="24" w:space="0" w:color="auto"/>
              <w:right w:val="single" w:sz="24" w:space="0" w:color="auto"/>
            </w:tcBorders>
            <w:vAlign w:val="center"/>
          </w:tcPr>
          <w:p w14:paraId="412E27E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2BEAEB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840EFAF" w14:textId="77777777" w:rsidR="00FB5184" w:rsidRPr="00940161" w:rsidRDefault="00FB5184" w:rsidP="006A4182">
            <w:pPr>
              <w:jc w:val="center"/>
              <w:rPr>
                <w:rFonts w:eastAsia="Times New Roman"/>
                <w:sz w:val="22"/>
                <w:szCs w:val="22"/>
              </w:rPr>
            </w:pPr>
            <w:r w:rsidRPr="00940161">
              <w:rPr>
                <w:rFonts w:eastAsia="Times New Roman"/>
                <w:sz w:val="22"/>
                <w:szCs w:val="22"/>
              </w:rPr>
              <w:t>281</w:t>
            </w:r>
          </w:p>
        </w:tc>
        <w:tc>
          <w:tcPr>
            <w:tcW w:w="805" w:type="dxa"/>
            <w:vAlign w:val="center"/>
          </w:tcPr>
          <w:p w14:paraId="3E37BA35" w14:textId="77777777" w:rsidR="00FB5184" w:rsidRPr="00940161" w:rsidRDefault="00FB5184" w:rsidP="006A4182">
            <w:pPr>
              <w:jc w:val="center"/>
              <w:rPr>
                <w:rFonts w:eastAsia="Times New Roman"/>
                <w:sz w:val="22"/>
                <w:szCs w:val="22"/>
              </w:rPr>
            </w:pPr>
            <w:r w:rsidRPr="00940161">
              <w:rPr>
                <w:rFonts w:eastAsia="Times New Roman"/>
                <w:sz w:val="22"/>
                <w:szCs w:val="22"/>
              </w:rPr>
              <w:t>278</w:t>
            </w:r>
          </w:p>
        </w:tc>
        <w:tc>
          <w:tcPr>
            <w:tcW w:w="1085" w:type="dxa"/>
            <w:tcBorders>
              <w:left w:val="single" w:sz="24" w:space="0" w:color="auto"/>
            </w:tcBorders>
            <w:vAlign w:val="center"/>
          </w:tcPr>
          <w:p w14:paraId="7AEF4E7B" w14:textId="77777777" w:rsidR="00FB5184" w:rsidRPr="00940161" w:rsidRDefault="00FB5184" w:rsidP="006A4182">
            <w:pPr>
              <w:jc w:val="center"/>
              <w:rPr>
                <w:rFonts w:eastAsia="Times New Roman"/>
                <w:sz w:val="22"/>
                <w:szCs w:val="22"/>
              </w:rPr>
            </w:pPr>
            <w:r w:rsidRPr="00940161">
              <w:rPr>
                <w:rFonts w:eastAsia="Times New Roman"/>
                <w:sz w:val="22"/>
                <w:szCs w:val="22"/>
              </w:rPr>
              <w:t>279.5</w:t>
            </w:r>
          </w:p>
        </w:tc>
        <w:tc>
          <w:tcPr>
            <w:tcW w:w="1126" w:type="dxa"/>
            <w:tcBorders>
              <w:right w:val="single" w:sz="24" w:space="0" w:color="auto"/>
            </w:tcBorders>
            <w:vAlign w:val="center"/>
          </w:tcPr>
          <w:p w14:paraId="49A2AC9C" w14:textId="77777777" w:rsidR="00FB5184" w:rsidRPr="00940161" w:rsidRDefault="00FB5184" w:rsidP="006A4182">
            <w:pPr>
              <w:jc w:val="center"/>
              <w:rPr>
                <w:rFonts w:eastAsia="Times New Roman"/>
                <w:sz w:val="22"/>
                <w:szCs w:val="22"/>
              </w:rPr>
            </w:pPr>
            <w:r w:rsidRPr="00940161">
              <w:rPr>
                <w:rFonts w:eastAsia="Times New Roman"/>
                <w:sz w:val="22"/>
                <w:szCs w:val="22"/>
              </w:rPr>
              <w:t>1.06</w:t>
            </w:r>
          </w:p>
        </w:tc>
      </w:tr>
      <w:tr w:rsidR="00FB5184" w:rsidRPr="00940161" w14:paraId="726288C3" w14:textId="77777777" w:rsidTr="006A4182">
        <w:trPr>
          <w:jc w:val="center"/>
        </w:trPr>
        <w:tc>
          <w:tcPr>
            <w:tcW w:w="1403" w:type="dxa"/>
            <w:vMerge/>
            <w:tcBorders>
              <w:left w:val="single" w:sz="24" w:space="0" w:color="auto"/>
              <w:right w:val="single" w:sz="24" w:space="0" w:color="auto"/>
            </w:tcBorders>
            <w:vAlign w:val="center"/>
          </w:tcPr>
          <w:p w14:paraId="153E956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CF6543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310A292C" w14:textId="77777777" w:rsidR="00FB5184" w:rsidRPr="00940161" w:rsidRDefault="00FB5184" w:rsidP="006A4182">
            <w:pPr>
              <w:jc w:val="center"/>
              <w:rPr>
                <w:rFonts w:eastAsia="Times New Roman"/>
                <w:sz w:val="22"/>
                <w:szCs w:val="22"/>
              </w:rPr>
            </w:pPr>
            <w:r w:rsidRPr="00940161">
              <w:rPr>
                <w:rFonts w:eastAsia="Times New Roman"/>
                <w:sz w:val="22"/>
                <w:szCs w:val="22"/>
              </w:rPr>
              <w:t>285</w:t>
            </w:r>
          </w:p>
        </w:tc>
        <w:tc>
          <w:tcPr>
            <w:tcW w:w="805" w:type="dxa"/>
            <w:vAlign w:val="center"/>
          </w:tcPr>
          <w:p w14:paraId="6DDA54FC" w14:textId="77777777" w:rsidR="00FB5184" w:rsidRPr="00940161" w:rsidRDefault="00FB5184" w:rsidP="006A4182">
            <w:pPr>
              <w:jc w:val="center"/>
              <w:rPr>
                <w:rFonts w:eastAsia="Times New Roman"/>
                <w:sz w:val="22"/>
                <w:szCs w:val="22"/>
              </w:rPr>
            </w:pPr>
            <w:r w:rsidRPr="00940161">
              <w:rPr>
                <w:rFonts w:eastAsia="Times New Roman"/>
                <w:sz w:val="22"/>
                <w:szCs w:val="22"/>
              </w:rPr>
              <w:t>277</w:t>
            </w:r>
          </w:p>
        </w:tc>
        <w:tc>
          <w:tcPr>
            <w:tcW w:w="1085" w:type="dxa"/>
            <w:tcBorders>
              <w:left w:val="single" w:sz="24" w:space="0" w:color="auto"/>
            </w:tcBorders>
            <w:vAlign w:val="center"/>
          </w:tcPr>
          <w:p w14:paraId="6BFB417E" w14:textId="77777777" w:rsidR="00FB5184" w:rsidRPr="00940161" w:rsidRDefault="00FB5184" w:rsidP="006A4182">
            <w:pPr>
              <w:jc w:val="center"/>
              <w:rPr>
                <w:rFonts w:eastAsia="Times New Roman"/>
                <w:sz w:val="22"/>
                <w:szCs w:val="22"/>
              </w:rPr>
            </w:pPr>
            <w:r w:rsidRPr="00940161">
              <w:rPr>
                <w:rFonts w:eastAsia="Times New Roman"/>
                <w:sz w:val="22"/>
                <w:szCs w:val="22"/>
              </w:rPr>
              <w:t>281</w:t>
            </w:r>
          </w:p>
        </w:tc>
        <w:tc>
          <w:tcPr>
            <w:tcW w:w="1126" w:type="dxa"/>
            <w:tcBorders>
              <w:right w:val="single" w:sz="24" w:space="0" w:color="auto"/>
            </w:tcBorders>
            <w:vAlign w:val="center"/>
          </w:tcPr>
          <w:p w14:paraId="210C5D43" w14:textId="77777777" w:rsidR="00FB5184" w:rsidRPr="00940161" w:rsidRDefault="00FB5184" w:rsidP="006A4182">
            <w:pPr>
              <w:jc w:val="center"/>
              <w:rPr>
                <w:rFonts w:eastAsia="Times New Roman"/>
                <w:sz w:val="22"/>
                <w:szCs w:val="22"/>
              </w:rPr>
            </w:pPr>
            <w:r w:rsidRPr="00940161">
              <w:rPr>
                <w:rFonts w:eastAsia="Times New Roman"/>
                <w:sz w:val="22"/>
                <w:szCs w:val="22"/>
              </w:rPr>
              <w:t>2.83</w:t>
            </w:r>
          </w:p>
        </w:tc>
      </w:tr>
      <w:tr w:rsidR="00FB5184" w:rsidRPr="00940161" w14:paraId="24B74B8E" w14:textId="77777777" w:rsidTr="006A4182">
        <w:trPr>
          <w:jc w:val="center"/>
        </w:trPr>
        <w:tc>
          <w:tcPr>
            <w:tcW w:w="1403" w:type="dxa"/>
            <w:vMerge/>
            <w:tcBorders>
              <w:left w:val="single" w:sz="24" w:space="0" w:color="auto"/>
              <w:right w:val="single" w:sz="24" w:space="0" w:color="auto"/>
            </w:tcBorders>
            <w:vAlign w:val="center"/>
          </w:tcPr>
          <w:p w14:paraId="49258E3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0CE752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4B704AF4" w14:textId="77777777" w:rsidR="00FB5184" w:rsidRPr="00940161" w:rsidRDefault="00FB5184" w:rsidP="006A4182">
            <w:pPr>
              <w:jc w:val="center"/>
              <w:rPr>
                <w:rFonts w:eastAsia="Times New Roman"/>
                <w:sz w:val="22"/>
                <w:szCs w:val="22"/>
              </w:rPr>
            </w:pPr>
            <w:r w:rsidRPr="00940161">
              <w:rPr>
                <w:rFonts w:eastAsia="Times New Roman"/>
                <w:sz w:val="22"/>
                <w:szCs w:val="22"/>
              </w:rPr>
              <w:t>281</w:t>
            </w:r>
          </w:p>
        </w:tc>
        <w:tc>
          <w:tcPr>
            <w:tcW w:w="805" w:type="dxa"/>
            <w:vAlign w:val="center"/>
          </w:tcPr>
          <w:p w14:paraId="2DF855EC" w14:textId="77777777" w:rsidR="00FB5184" w:rsidRPr="00940161" w:rsidRDefault="00FB5184" w:rsidP="006A4182">
            <w:pPr>
              <w:jc w:val="center"/>
              <w:rPr>
                <w:rFonts w:eastAsia="Times New Roman"/>
                <w:sz w:val="22"/>
                <w:szCs w:val="22"/>
              </w:rPr>
            </w:pPr>
            <w:r w:rsidRPr="00940161">
              <w:rPr>
                <w:rFonts w:eastAsia="Times New Roman"/>
                <w:sz w:val="22"/>
                <w:szCs w:val="22"/>
              </w:rPr>
              <w:t>283</w:t>
            </w:r>
          </w:p>
        </w:tc>
        <w:tc>
          <w:tcPr>
            <w:tcW w:w="1085" w:type="dxa"/>
            <w:tcBorders>
              <w:left w:val="single" w:sz="24" w:space="0" w:color="auto"/>
            </w:tcBorders>
            <w:vAlign w:val="center"/>
          </w:tcPr>
          <w:p w14:paraId="2B050C10" w14:textId="77777777" w:rsidR="00FB5184" w:rsidRPr="00940161" w:rsidRDefault="00FB5184" w:rsidP="006A4182">
            <w:pPr>
              <w:jc w:val="center"/>
              <w:rPr>
                <w:rFonts w:eastAsia="Times New Roman"/>
                <w:sz w:val="22"/>
                <w:szCs w:val="22"/>
              </w:rPr>
            </w:pPr>
            <w:r w:rsidRPr="00940161">
              <w:rPr>
                <w:rFonts w:eastAsia="Times New Roman"/>
                <w:sz w:val="22"/>
                <w:szCs w:val="22"/>
              </w:rPr>
              <w:t>282</w:t>
            </w:r>
          </w:p>
        </w:tc>
        <w:tc>
          <w:tcPr>
            <w:tcW w:w="1126" w:type="dxa"/>
            <w:tcBorders>
              <w:right w:val="single" w:sz="24" w:space="0" w:color="auto"/>
            </w:tcBorders>
            <w:vAlign w:val="center"/>
          </w:tcPr>
          <w:p w14:paraId="7BAC86AB" w14:textId="77777777" w:rsidR="00FB5184" w:rsidRPr="00940161" w:rsidRDefault="00FB5184" w:rsidP="006A4182">
            <w:pPr>
              <w:jc w:val="center"/>
              <w:rPr>
                <w:rFonts w:eastAsia="Times New Roman"/>
                <w:sz w:val="22"/>
                <w:szCs w:val="22"/>
              </w:rPr>
            </w:pPr>
            <w:r w:rsidRPr="00940161">
              <w:rPr>
                <w:rFonts w:eastAsia="Times New Roman"/>
                <w:sz w:val="22"/>
                <w:szCs w:val="22"/>
              </w:rPr>
              <w:t>0.71</w:t>
            </w:r>
          </w:p>
        </w:tc>
      </w:tr>
      <w:tr w:rsidR="00FB5184" w:rsidRPr="00940161" w14:paraId="7F8AB95D" w14:textId="77777777" w:rsidTr="006A4182">
        <w:trPr>
          <w:jc w:val="center"/>
        </w:trPr>
        <w:tc>
          <w:tcPr>
            <w:tcW w:w="1403" w:type="dxa"/>
            <w:vMerge/>
            <w:tcBorders>
              <w:left w:val="single" w:sz="24" w:space="0" w:color="auto"/>
              <w:right w:val="single" w:sz="24" w:space="0" w:color="auto"/>
            </w:tcBorders>
            <w:vAlign w:val="center"/>
          </w:tcPr>
          <w:p w14:paraId="26DA3CC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D59C4D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17E0D781" w14:textId="77777777" w:rsidR="00FB5184" w:rsidRPr="00940161" w:rsidRDefault="00FB5184" w:rsidP="006A4182">
            <w:pPr>
              <w:jc w:val="center"/>
              <w:rPr>
                <w:rFonts w:eastAsia="Times New Roman"/>
                <w:sz w:val="22"/>
                <w:szCs w:val="22"/>
              </w:rPr>
            </w:pPr>
            <w:r w:rsidRPr="00940161">
              <w:rPr>
                <w:rFonts w:eastAsia="Times New Roman"/>
                <w:sz w:val="22"/>
                <w:szCs w:val="22"/>
              </w:rPr>
              <w:t>278</w:t>
            </w:r>
          </w:p>
        </w:tc>
        <w:tc>
          <w:tcPr>
            <w:tcW w:w="805" w:type="dxa"/>
            <w:vAlign w:val="center"/>
          </w:tcPr>
          <w:p w14:paraId="27B82537" w14:textId="77777777" w:rsidR="00FB5184" w:rsidRPr="00940161" w:rsidRDefault="00FB5184" w:rsidP="006A4182">
            <w:pPr>
              <w:jc w:val="center"/>
              <w:rPr>
                <w:rFonts w:eastAsia="Times New Roman"/>
                <w:sz w:val="22"/>
                <w:szCs w:val="22"/>
              </w:rPr>
            </w:pPr>
            <w:r w:rsidRPr="00940161">
              <w:rPr>
                <w:rFonts w:eastAsia="Times New Roman"/>
                <w:sz w:val="22"/>
                <w:szCs w:val="22"/>
              </w:rPr>
              <w:t>291</w:t>
            </w:r>
          </w:p>
        </w:tc>
        <w:tc>
          <w:tcPr>
            <w:tcW w:w="1085" w:type="dxa"/>
            <w:tcBorders>
              <w:left w:val="single" w:sz="24" w:space="0" w:color="auto"/>
            </w:tcBorders>
            <w:vAlign w:val="center"/>
          </w:tcPr>
          <w:p w14:paraId="5E786F0B" w14:textId="77777777" w:rsidR="00FB5184" w:rsidRPr="00940161" w:rsidRDefault="00FB5184" w:rsidP="006A4182">
            <w:pPr>
              <w:jc w:val="center"/>
              <w:rPr>
                <w:rFonts w:eastAsia="Times New Roman"/>
                <w:sz w:val="22"/>
                <w:szCs w:val="22"/>
              </w:rPr>
            </w:pPr>
            <w:r w:rsidRPr="00940161">
              <w:rPr>
                <w:rFonts w:eastAsia="Times New Roman"/>
                <w:sz w:val="22"/>
                <w:szCs w:val="22"/>
              </w:rPr>
              <w:t>284.5</w:t>
            </w:r>
          </w:p>
        </w:tc>
        <w:tc>
          <w:tcPr>
            <w:tcW w:w="1126" w:type="dxa"/>
            <w:tcBorders>
              <w:right w:val="single" w:sz="24" w:space="0" w:color="auto"/>
            </w:tcBorders>
            <w:vAlign w:val="center"/>
          </w:tcPr>
          <w:p w14:paraId="4D48DE73" w14:textId="77777777" w:rsidR="00FB5184" w:rsidRPr="00940161" w:rsidRDefault="00FB5184" w:rsidP="006A4182">
            <w:pPr>
              <w:jc w:val="center"/>
              <w:rPr>
                <w:rFonts w:eastAsia="Times New Roman"/>
                <w:sz w:val="22"/>
                <w:szCs w:val="22"/>
              </w:rPr>
            </w:pPr>
            <w:r w:rsidRPr="00940161">
              <w:rPr>
                <w:rFonts w:eastAsia="Times New Roman"/>
                <w:sz w:val="22"/>
                <w:szCs w:val="22"/>
              </w:rPr>
              <w:t>4.60</w:t>
            </w:r>
          </w:p>
        </w:tc>
      </w:tr>
      <w:tr w:rsidR="00FB5184" w:rsidRPr="00940161" w14:paraId="71610FBF" w14:textId="77777777" w:rsidTr="006A4182">
        <w:trPr>
          <w:jc w:val="center"/>
        </w:trPr>
        <w:tc>
          <w:tcPr>
            <w:tcW w:w="1403" w:type="dxa"/>
            <w:vMerge/>
            <w:tcBorders>
              <w:left w:val="single" w:sz="24" w:space="0" w:color="auto"/>
              <w:right w:val="single" w:sz="24" w:space="0" w:color="auto"/>
            </w:tcBorders>
            <w:vAlign w:val="center"/>
          </w:tcPr>
          <w:p w14:paraId="07F631F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AE7193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5EBEEF9A" w14:textId="77777777" w:rsidR="00FB5184" w:rsidRPr="00940161" w:rsidRDefault="00FB5184" w:rsidP="006A4182">
            <w:pPr>
              <w:jc w:val="center"/>
              <w:rPr>
                <w:rFonts w:eastAsia="Times New Roman"/>
                <w:sz w:val="22"/>
                <w:szCs w:val="22"/>
              </w:rPr>
            </w:pPr>
            <w:r w:rsidRPr="00940161">
              <w:rPr>
                <w:rFonts w:eastAsia="Times New Roman"/>
                <w:sz w:val="22"/>
                <w:szCs w:val="22"/>
              </w:rPr>
              <w:t>290</w:t>
            </w:r>
          </w:p>
        </w:tc>
        <w:tc>
          <w:tcPr>
            <w:tcW w:w="805" w:type="dxa"/>
            <w:vAlign w:val="center"/>
          </w:tcPr>
          <w:p w14:paraId="5DFACF9E" w14:textId="77777777" w:rsidR="00FB5184" w:rsidRPr="00940161" w:rsidRDefault="00FB5184" w:rsidP="006A4182">
            <w:pPr>
              <w:jc w:val="center"/>
              <w:rPr>
                <w:rFonts w:eastAsia="Times New Roman"/>
                <w:sz w:val="22"/>
                <w:szCs w:val="22"/>
              </w:rPr>
            </w:pPr>
            <w:r w:rsidRPr="00940161">
              <w:rPr>
                <w:rFonts w:eastAsia="Times New Roman"/>
                <w:sz w:val="22"/>
                <w:szCs w:val="22"/>
              </w:rPr>
              <w:t>301</w:t>
            </w:r>
          </w:p>
        </w:tc>
        <w:tc>
          <w:tcPr>
            <w:tcW w:w="1085" w:type="dxa"/>
            <w:tcBorders>
              <w:left w:val="single" w:sz="24" w:space="0" w:color="auto"/>
            </w:tcBorders>
            <w:vAlign w:val="center"/>
          </w:tcPr>
          <w:p w14:paraId="79FBD715" w14:textId="77777777" w:rsidR="00FB5184" w:rsidRPr="00940161" w:rsidRDefault="00FB5184" w:rsidP="006A4182">
            <w:pPr>
              <w:jc w:val="center"/>
              <w:rPr>
                <w:rFonts w:eastAsia="Times New Roman"/>
                <w:sz w:val="22"/>
                <w:szCs w:val="22"/>
              </w:rPr>
            </w:pPr>
            <w:r w:rsidRPr="00940161">
              <w:rPr>
                <w:rFonts w:eastAsia="Times New Roman"/>
                <w:sz w:val="22"/>
                <w:szCs w:val="22"/>
              </w:rPr>
              <w:t>295.5</w:t>
            </w:r>
          </w:p>
        </w:tc>
        <w:tc>
          <w:tcPr>
            <w:tcW w:w="1126" w:type="dxa"/>
            <w:tcBorders>
              <w:right w:val="single" w:sz="24" w:space="0" w:color="auto"/>
            </w:tcBorders>
            <w:vAlign w:val="center"/>
          </w:tcPr>
          <w:p w14:paraId="4D77360B" w14:textId="77777777" w:rsidR="00FB5184" w:rsidRPr="00940161" w:rsidRDefault="00FB5184" w:rsidP="006A4182">
            <w:pPr>
              <w:jc w:val="center"/>
              <w:rPr>
                <w:rFonts w:eastAsia="Times New Roman"/>
                <w:sz w:val="22"/>
                <w:szCs w:val="22"/>
              </w:rPr>
            </w:pPr>
            <w:r w:rsidRPr="00940161">
              <w:rPr>
                <w:rFonts w:eastAsia="Times New Roman"/>
                <w:sz w:val="22"/>
                <w:szCs w:val="22"/>
              </w:rPr>
              <w:t>3.89</w:t>
            </w:r>
          </w:p>
        </w:tc>
      </w:tr>
      <w:tr w:rsidR="00FB5184" w:rsidRPr="00940161" w14:paraId="7FDA0E88" w14:textId="77777777" w:rsidTr="006A4182">
        <w:trPr>
          <w:jc w:val="center"/>
        </w:trPr>
        <w:tc>
          <w:tcPr>
            <w:tcW w:w="1403" w:type="dxa"/>
            <w:vMerge/>
            <w:tcBorders>
              <w:left w:val="single" w:sz="24" w:space="0" w:color="auto"/>
              <w:right w:val="single" w:sz="24" w:space="0" w:color="auto"/>
            </w:tcBorders>
            <w:vAlign w:val="center"/>
          </w:tcPr>
          <w:p w14:paraId="33A604B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310349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1FBEDA67" w14:textId="77777777" w:rsidR="00FB5184" w:rsidRPr="00940161" w:rsidRDefault="00FB5184" w:rsidP="006A4182">
            <w:pPr>
              <w:jc w:val="center"/>
              <w:rPr>
                <w:rFonts w:eastAsia="Times New Roman"/>
                <w:sz w:val="22"/>
                <w:szCs w:val="22"/>
              </w:rPr>
            </w:pPr>
            <w:r w:rsidRPr="00940161">
              <w:rPr>
                <w:rFonts w:eastAsia="Times New Roman"/>
                <w:sz w:val="22"/>
                <w:szCs w:val="22"/>
              </w:rPr>
              <w:t>291</w:t>
            </w:r>
          </w:p>
        </w:tc>
        <w:tc>
          <w:tcPr>
            <w:tcW w:w="805" w:type="dxa"/>
            <w:vAlign w:val="center"/>
          </w:tcPr>
          <w:p w14:paraId="77CD6ED1" w14:textId="77777777" w:rsidR="00FB5184" w:rsidRPr="00940161" w:rsidRDefault="00FB5184" w:rsidP="006A4182">
            <w:pPr>
              <w:jc w:val="center"/>
              <w:rPr>
                <w:rFonts w:eastAsia="Times New Roman"/>
                <w:sz w:val="22"/>
                <w:szCs w:val="22"/>
              </w:rPr>
            </w:pPr>
            <w:r w:rsidRPr="00940161">
              <w:rPr>
                <w:rFonts w:eastAsia="Times New Roman"/>
                <w:sz w:val="22"/>
                <w:szCs w:val="22"/>
              </w:rPr>
              <w:t>302</w:t>
            </w:r>
          </w:p>
        </w:tc>
        <w:tc>
          <w:tcPr>
            <w:tcW w:w="1085" w:type="dxa"/>
            <w:tcBorders>
              <w:left w:val="single" w:sz="24" w:space="0" w:color="auto"/>
            </w:tcBorders>
            <w:vAlign w:val="center"/>
          </w:tcPr>
          <w:p w14:paraId="1F21511F" w14:textId="77777777" w:rsidR="00FB5184" w:rsidRPr="00940161" w:rsidRDefault="00FB5184" w:rsidP="006A4182">
            <w:pPr>
              <w:jc w:val="center"/>
              <w:rPr>
                <w:rFonts w:eastAsia="Times New Roman"/>
                <w:sz w:val="22"/>
                <w:szCs w:val="22"/>
              </w:rPr>
            </w:pPr>
            <w:r w:rsidRPr="00940161">
              <w:rPr>
                <w:rFonts w:eastAsia="Times New Roman"/>
                <w:sz w:val="22"/>
                <w:szCs w:val="22"/>
              </w:rPr>
              <w:t>296.5</w:t>
            </w:r>
          </w:p>
        </w:tc>
        <w:tc>
          <w:tcPr>
            <w:tcW w:w="1126" w:type="dxa"/>
            <w:tcBorders>
              <w:right w:val="single" w:sz="24" w:space="0" w:color="auto"/>
            </w:tcBorders>
            <w:vAlign w:val="center"/>
          </w:tcPr>
          <w:p w14:paraId="5C31DC37" w14:textId="77777777" w:rsidR="00FB5184" w:rsidRPr="00940161" w:rsidRDefault="00FB5184" w:rsidP="006A4182">
            <w:pPr>
              <w:jc w:val="center"/>
              <w:rPr>
                <w:rFonts w:eastAsia="Times New Roman"/>
                <w:sz w:val="22"/>
                <w:szCs w:val="22"/>
              </w:rPr>
            </w:pPr>
            <w:r w:rsidRPr="00940161">
              <w:rPr>
                <w:rFonts w:eastAsia="Times New Roman"/>
                <w:sz w:val="22"/>
                <w:szCs w:val="22"/>
              </w:rPr>
              <w:t>3.89</w:t>
            </w:r>
          </w:p>
        </w:tc>
      </w:tr>
      <w:tr w:rsidR="00FB5184" w:rsidRPr="00940161" w14:paraId="65CBDDC8" w14:textId="77777777" w:rsidTr="006A4182">
        <w:trPr>
          <w:jc w:val="center"/>
        </w:trPr>
        <w:tc>
          <w:tcPr>
            <w:tcW w:w="1403" w:type="dxa"/>
            <w:vMerge/>
            <w:tcBorders>
              <w:left w:val="single" w:sz="24" w:space="0" w:color="auto"/>
              <w:right w:val="single" w:sz="24" w:space="0" w:color="auto"/>
            </w:tcBorders>
            <w:vAlign w:val="center"/>
          </w:tcPr>
          <w:p w14:paraId="6B6C6E7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9D6BD3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7E250BA4" w14:textId="77777777" w:rsidR="00FB5184" w:rsidRPr="00940161" w:rsidRDefault="00FB5184" w:rsidP="006A4182">
            <w:pPr>
              <w:jc w:val="center"/>
              <w:rPr>
                <w:rFonts w:eastAsia="Times New Roman"/>
                <w:sz w:val="22"/>
                <w:szCs w:val="22"/>
              </w:rPr>
            </w:pPr>
            <w:r w:rsidRPr="00940161">
              <w:rPr>
                <w:rFonts w:eastAsia="Times New Roman"/>
                <w:sz w:val="22"/>
                <w:szCs w:val="22"/>
              </w:rPr>
              <w:t>306</w:t>
            </w:r>
          </w:p>
        </w:tc>
        <w:tc>
          <w:tcPr>
            <w:tcW w:w="805" w:type="dxa"/>
            <w:vAlign w:val="center"/>
          </w:tcPr>
          <w:p w14:paraId="6E3C82AB" w14:textId="77777777" w:rsidR="00FB5184" w:rsidRPr="00940161" w:rsidRDefault="00FB5184" w:rsidP="006A4182">
            <w:pPr>
              <w:jc w:val="center"/>
              <w:rPr>
                <w:rFonts w:eastAsia="Times New Roman"/>
                <w:sz w:val="22"/>
                <w:szCs w:val="22"/>
              </w:rPr>
            </w:pPr>
            <w:r w:rsidRPr="00940161">
              <w:rPr>
                <w:rFonts w:eastAsia="Times New Roman"/>
                <w:sz w:val="22"/>
                <w:szCs w:val="22"/>
              </w:rPr>
              <w:t>305</w:t>
            </w:r>
          </w:p>
        </w:tc>
        <w:tc>
          <w:tcPr>
            <w:tcW w:w="1085" w:type="dxa"/>
            <w:tcBorders>
              <w:left w:val="single" w:sz="24" w:space="0" w:color="auto"/>
            </w:tcBorders>
            <w:vAlign w:val="center"/>
          </w:tcPr>
          <w:p w14:paraId="226DD023" w14:textId="77777777" w:rsidR="00FB5184" w:rsidRPr="00940161" w:rsidRDefault="00FB5184" w:rsidP="006A4182">
            <w:pPr>
              <w:jc w:val="center"/>
              <w:rPr>
                <w:rFonts w:eastAsia="Times New Roman"/>
                <w:sz w:val="22"/>
                <w:szCs w:val="22"/>
              </w:rPr>
            </w:pPr>
            <w:r w:rsidRPr="00940161">
              <w:rPr>
                <w:rFonts w:eastAsia="Times New Roman"/>
                <w:sz w:val="22"/>
                <w:szCs w:val="22"/>
              </w:rPr>
              <w:t>305.5</w:t>
            </w:r>
          </w:p>
        </w:tc>
        <w:tc>
          <w:tcPr>
            <w:tcW w:w="1126" w:type="dxa"/>
            <w:tcBorders>
              <w:right w:val="single" w:sz="24" w:space="0" w:color="auto"/>
            </w:tcBorders>
            <w:vAlign w:val="center"/>
          </w:tcPr>
          <w:p w14:paraId="69D6857C" w14:textId="77777777" w:rsidR="00FB5184" w:rsidRPr="00940161" w:rsidRDefault="00FB5184" w:rsidP="006A4182">
            <w:pPr>
              <w:jc w:val="center"/>
              <w:rPr>
                <w:rFonts w:eastAsia="Times New Roman"/>
                <w:sz w:val="22"/>
                <w:szCs w:val="22"/>
              </w:rPr>
            </w:pPr>
            <w:r w:rsidRPr="00940161">
              <w:rPr>
                <w:rFonts w:eastAsia="Times New Roman"/>
                <w:sz w:val="22"/>
                <w:szCs w:val="22"/>
              </w:rPr>
              <w:t>0.35</w:t>
            </w:r>
          </w:p>
        </w:tc>
      </w:tr>
      <w:tr w:rsidR="00FB5184" w:rsidRPr="00940161" w14:paraId="3A595021" w14:textId="77777777" w:rsidTr="006A4182">
        <w:trPr>
          <w:jc w:val="center"/>
        </w:trPr>
        <w:tc>
          <w:tcPr>
            <w:tcW w:w="1403" w:type="dxa"/>
            <w:vMerge/>
            <w:tcBorders>
              <w:left w:val="single" w:sz="24" w:space="0" w:color="auto"/>
              <w:right w:val="single" w:sz="24" w:space="0" w:color="auto"/>
            </w:tcBorders>
            <w:vAlign w:val="center"/>
          </w:tcPr>
          <w:p w14:paraId="5908258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894D77B"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711B53EF" w14:textId="77777777" w:rsidR="00FB5184" w:rsidRPr="00940161" w:rsidRDefault="00FB5184" w:rsidP="006A4182">
            <w:pPr>
              <w:jc w:val="center"/>
              <w:rPr>
                <w:rFonts w:eastAsia="Times New Roman"/>
                <w:sz w:val="22"/>
                <w:szCs w:val="22"/>
              </w:rPr>
            </w:pPr>
            <w:r w:rsidRPr="00940161">
              <w:rPr>
                <w:rFonts w:eastAsia="Times New Roman"/>
                <w:sz w:val="22"/>
                <w:szCs w:val="22"/>
              </w:rPr>
              <w:t>305</w:t>
            </w:r>
          </w:p>
        </w:tc>
        <w:tc>
          <w:tcPr>
            <w:tcW w:w="805" w:type="dxa"/>
            <w:vAlign w:val="center"/>
          </w:tcPr>
          <w:p w14:paraId="406FF840" w14:textId="77777777" w:rsidR="00FB5184" w:rsidRPr="00940161" w:rsidRDefault="00FB5184" w:rsidP="006A4182">
            <w:pPr>
              <w:jc w:val="center"/>
              <w:rPr>
                <w:rFonts w:eastAsia="Times New Roman"/>
                <w:sz w:val="22"/>
                <w:szCs w:val="22"/>
              </w:rPr>
            </w:pPr>
            <w:r w:rsidRPr="00940161">
              <w:rPr>
                <w:rFonts w:eastAsia="Times New Roman"/>
                <w:sz w:val="22"/>
                <w:szCs w:val="22"/>
              </w:rPr>
              <w:t>314</w:t>
            </w:r>
          </w:p>
        </w:tc>
        <w:tc>
          <w:tcPr>
            <w:tcW w:w="1085" w:type="dxa"/>
            <w:tcBorders>
              <w:left w:val="single" w:sz="24" w:space="0" w:color="auto"/>
            </w:tcBorders>
            <w:vAlign w:val="center"/>
          </w:tcPr>
          <w:p w14:paraId="229395FB" w14:textId="77777777" w:rsidR="00FB5184" w:rsidRPr="00940161" w:rsidRDefault="00FB5184" w:rsidP="006A4182">
            <w:pPr>
              <w:jc w:val="center"/>
              <w:rPr>
                <w:rFonts w:eastAsia="Times New Roman"/>
                <w:sz w:val="22"/>
                <w:szCs w:val="22"/>
              </w:rPr>
            </w:pPr>
            <w:r w:rsidRPr="00940161">
              <w:rPr>
                <w:rFonts w:eastAsia="Times New Roman"/>
                <w:sz w:val="22"/>
                <w:szCs w:val="22"/>
              </w:rPr>
              <w:t>305.5</w:t>
            </w:r>
          </w:p>
        </w:tc>
        <w:tc>
          <w:tcPr>
            <w:tcW w:w="1126" w:type="dxa"/>
            <w:tcBorders>
              <w:right w:val="single" w:sz="24" w:space="0" w:color="auto"/>
            </w:tcBorders>
            <w:vAlign w:val="center"/>
          </w:tcPr>
          <w:p w14:paraId="12ED72C9" w14:textId="77777777" w:rsidR="00FB5184" w:rsidRPr="00940161" w:rsidRDefault="00FB5184" w:rsidP="006A4182">
            <w:pPr>
              <w:jc w:val="center"/>
              <w:rPr>
                <w:rFonts w:eastAsia="Times New Roman"/>
                <w:sz w:val="22"/>
                <w:szCs w:val="22"/>
              </w:rPr>
            </w:pPr>
            <w:r w:rsidRPr="00940161">
              <w:rPr>
                <w:rFonts w:eastAsia="Times New Roman"/>
                <w:sz w:val="22"/>
                <w:szCs w:val="22"/>
              </w:rPr>
              <w:t>3.18</w:t>
            </w:r>
          </w:p>
        </w:tc>
      </w:tr>
    </w:tbl>
    <w:p w14:paraId="0F63C3EE" w14:textId="0D49F27E"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A.7</w:t>
      </w:r>
      <w:r w:rsidR="00FB5184">
        <w:rPr>
          <w:rFonts w:eastAsia="Times New Roman"/>
          <w:sz w:val="22"/>
          <w:szCs w:val="22"/>
        </w:rPr>
        <w:t>: 0</w:t>
      </w:r>
      <w:r w:rsidR="00FB5184" w:rsidRPr="00940161">
        <w:rPr>
          <w:rFonts w:eastAsia="Times New Roman"/>
          <w:sz w:val="22"/>
          <w:szCs w:val="22"/>
        </w:rPr>
        <w:t>% senescence results with each iteration = 1 hour</w:t>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126"/>
      </w:tblGrid>
      <w:tr w:rsidR="00FB5184" w:rsidRPr="00940161" w14:paraId="7AA09553"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01602EF2"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61F5B734"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2A823610"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6060BF87"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64188196"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7D8D97F2"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3C0B166D"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106822A6"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060605FC" w14:textId="77777777" w:rsidR="00FB5184" w:rsidRPr="00940161"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3020598F" w14:textId="77777777" w:rsidR="00FB5184" w:rsidRPr="00940161" w:rsidRDefault="00FB5184" w:rsidP="006A4182">
            <w:pPr>
              <w:jc w:val="center"/>
              <w:rPr>
                <w:rFonts w:eastAsia="Times New Roman"/>
                <w:b/>
                <w:sz w:val="22"/>
                <w:szCs w:val="22"/>
              </w:rPr>
            </w:pPr>
          </w:p>
        </w:tc>
      </w:tr>
      <w:tr w:rsidR="00FB5184" w:rsidRPr="00940161" w14:paraId="5823FFE7"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1B305201"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27C6A32B" w14:textId="77777777" w:rsidR="00FB5184" w:rsidRPr="00940161" w:rsidRDefault="00FB5184" w:rsidP="006A4182">
            <w:pPr>
              <w:jc w:val="center"/>
              <w:rPr>
                <w:rFonts w:eastAsia="Times New Roman"/>
                <w:sz w:val="22"/>
                <w:szCs w:val="22"/>
              </w:rPr>
            </w:pPr>
            <w:r w:rsidRPr="00940161">
              <w:rPr>
                <w:rFonts w:eastAsia="Times New Roman"/>
                <w:sz w:val="22"/>
                <w:szCs w:val="22"/>
              </w:rPr>
              <w:t>4</w:t>
            </w:r>
          </w:p>
        </w:tc>
        <w:tc>
          <w:tcPr>
            <w:tcW w:w="805" w:type="dxa"/>
            <w:tcBorders>
              <w:top w:val="single" w:sz="24" w:space="0" w:color="auto"/>
            </w:tcBorders>
            <w:vAlign w:val="center"/>
          </w:tcPr>
          <w:p w14:paraId="0A6E61F2" w14:textId="77777777" w:rsidR="00FB5184" w:rsidRPr="00940161" w:rsidRDefault="00FB5184" w:rsidP="006A4182">
            <w:pPr>
              <w:jc w:val="center"/>
              <w:rPr>
                <w:rFonts w:eastAsia="Times New Roman"/>
                <w:sz w:val="22"/>
                <w:szCs w:val="22"/>
              </w:rPr>
            </w:pPr>
            <w:r w:rsidRPr="00940161">
              <w:rPr>
                <w:rFonts w:eastAsia="Times New Roman"/>
                <w:sz w:val="22"/>
                <w:szCs w:val="22"/>
              </w:rPr>
              <w:t>2.7</w:t>
            </w:r>
          </w:p>
        </w:tc>
        <w:tc>
          <w:tcPr>
            <w:tcW w:w="1085" w:type="dxa"/>
            <w:tcBorders>
              <w:top w:val="single" w:sz="24" w:space="0" w:color="auto"/>
              <w:left w:val="single" w:sz="24" w:space="0" w:color="auto"/>
            </w:tcBorders>
            <w:vAlign w:val="center"/>
          </w:tcPr>
          <w:p w14:paraId="47B032AB" w14:textId="77777777" w:rsidR="00FB5184" w:rsidRPr="00940161" w:rsidRDefault="00FB5184" w:rsidP="006A4182">
            <w:pPr>
              <w:jc w:val="center"/>
              <w:rPr>
                <w:rFonts w:eastAsia="Times New Roman"/>
                <w:sz w:val="22"/>
                <w:szCs w:val="22"/>
              </w:rPr>
            </w:pPr>
            <w:r w:rsidRPr="00940161">
              <w:rPr>
                <w:rFonts w:eastAsia="Times New Roman"/>
                <w:sz w:val="22"/>
                <w:szCs w:val="22"/>
              </w:rPr>
              <w:t>3.35</w:t>
            </w:r>
          </w:p>
        </w:tc>
        <w:tc>
          <w:tcPr>
            <w:tcW w:w="1126" w:type="dxa"/>
            <w:tcBorders>
              <w:top w:val="single" w:sz="24" w:space="0" w:color="auto"/>
              <w:right w:val="single" w:sz="24" w:space="0" w:color="auto"/>
            </w:tcBorders>
            <w:vAlign w:val="center"/>
          </w:tcPr>
          <w:p w14:paraId="4D9494F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0.46</w:t>
            </w:r>
          </w:p>
        </w:tc>
      </w:tr>
      <w:tr w:rsidR="00FB5184" w:rsidRPr="00940161" w14:paraId="527B71F7"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781D2CE3"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124FF6DB" w14:textId="77777777" w:rsidR="00FB5184" w:rsidRPr="00940161" w:rsidRDefault="00FB5184" w:rsidP="006A4182">
            <w:pPr>
              <w:jc w:val="center"/>
              <w:rPr>
                <w:rFonts w:eastAsia="Times New Roman"/>
                <w:sz w:val="22"/>
                <w:szCs w:val="22"/>
              </w:rPr>
            </w:pPr>
            <w:r w:rsidRPr="00940161">
              <w:rPr>
                <w:rFonts w:eastAsia="Times New Roman"/>
                <w:sz w:val="22"/>
                <w:szCs w:val="22"/>
              </w:rPr>
              <w:t>29</w:t>
            </w:r>
          </w:p>
        </w:tc>
        <w:tc>
          <w:tcPr>
            <w:tcW w:w="805" w:type="dxa"/>
            <w:tcBorders>
              <w:bottom w:val="single" w:sz="24" w:space="0" w:color="auto"/>
            </w:tcBorders>
            <w:vAlign w:val="center"/>
          </w:tcPr>
          <w:p w14:paraId="20BDE2BD" w14:textId="77777777" w:rsidR="00FB5184" w:rsidRPr="00940161" w:rsidRDefault="00FB5184" w:rsidP="006A4182">
            <w:pPr>
              <w:jc w:val="center"/>
              <w:rPr>
                <w:rFonts w:eastAsia="Times New Roman"/>
                <w:sz w:val="22"/>
                <w:szCs w:val="22"/>
              </w:rPr>
            </w:pPr>
            <w:r w:rsidRPr="00940161">
              <w:rPr>
                <w:rFonts w:eastAsia="Times New Roman"/>
                <w:sz w:val="22"/>
                <w:szCs w:val="22"/>
              </w:rPr>
              <w:t>27</w:t>
            </w:r>
          </w:p>
        </w:tc>
        <w:tc>
          <w:tcPr>
            <w:tcW w:w="1085" w:type="dxa"/>
            <w:tcBorders>
              <w:left w:val="single" w:sz="24" w:space="0" w:color="auto"/>
              <w:bottom w:val="single" w:sz="24" w:space="0" w:color="auto"/>
            </w:tcBorders>
            <w:vAlign w:val="center"/>
          </w:tcPr>
          <w:p w14:paraId="2FB02276" w14:textId="77777777" w:rsidR="00FB5184" w:rsidRPr="00940161" w:rsidRDefault="00FB5184" w:rsidP="006A4182">
            <w:pPr>
              <w:jc w:val="center"/>
              <w:rPr>
                <w:rFonts w:eastAsia="Times New Roman"/>
                <w:sz w:val="22"/>
                <w:szCs w:val="22"/>
              </w:rPr>
            </w:pPr>
            <w:r w:rsidRPr="00940161">
              <w:rPr>
                <w:rFonts w:eastAsia="Times New Roman"/>
                <w:sz w:val="22"/>
                <w:szCs w:val="22"/>
              </w:rPr>
              <w:t>28</w:t>
            </w:r>
          </w:p>
        </w:tc>
        <w:tc>
          <w:tcPr>
            <w:tcW w:w="1126" w:type="dxa"/>
            <w:tcBorders>
              <w:bottom w:val="single" w:sz="24" w:space="0" w:color="auto"/>
              <w:right w:val="single" w:sz="24" w:space="0" w:color="auto"/>
            </w:tcBorders>
            <w:vAlign w:val="center"/>
          </w:tcPr>
          <w:p w14:paraId="1326CC6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28947060"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64CFEA91"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1766B4B7"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A2F8381" w14:textId="77777777" w:rsidR="00FB5184" w:rsidRPr="00940161" w:rsidRDefault="00FB5184" w:rsidP="006A4182">
            <w:pPr>
              <w:jc w:val="center"/>
              <w:rPr>
                <w:rFonts w:eastAsia="Times New Roman"/>
                <w:sz w:val="22"/>
                <w:szCs w:val="22"/>
              </w:rPr>
            </w:pPr>
            <w:r w:rsidRPr="00940161">
              <w:rPr>
                <w:rFonts w:eastAsia="Times New Roman"/>
                <w:sz w:val="22"/>
                <w:szCs w:val="22"/>
              </w:rPr>
              <w:t>87</w:t>
            </w:r>
          </w:p>
        </w:tc>
        <w:tc>
          <w:tcPr>
            <w:tcW w:w="805" w:type="dxa"/>
            <w:tcBorders>
              <w:top w:val="single" w:sz="24" w:space="0" w:color="auto"/>
            </w:tcBorders>
            <w:vAlign w:val="center"/>
          </w:tcPr>
          <w:p w14:paraId="6BD4E073" w14:textId="77777777" w:rsidR="00FB5184" w:rsidRPr="00940161" w:rsidRDefault="00FB5184" w:rsidP="006A4182">
            <w:pPr>
              <w:jc w:val="center"/>
              <w:rPr>
                <w:rFonts w:eastAsia="Times New Roman"/>
                <w:sz w:val="22"/>
                <w:szCs w:val="22"/>
              </w:rPr>
            </w:pPr>
            <w:r w:rsidRPr="00940161">
              <w:rPr>
                <w:rFonts w:eastAsia="Times New Roman"/>
                <w:sz w:val="22"/>
                <w:szCs w:val="22"/>
              </w:rPr>
              <w:t>46</w:t>
            </w:r>
          </w:p>
        </w:tc>
        <w:tc>
          <w:tcPr>
            <w:tcW w:w="1085" w:type="dxa"/>
            <w:tcBorders>
              <w:top w:val="single" w:sz="24" w:space="0" w:color="auto"/>
              <w:left w:val="single" w:sz="24" w:space="0" w:color="auto"/>
            </w:tcBorders>
            <w:vAlign w:val="center"/>
          </w:tcPr>
          <w:p w14:paraId="60B38DE4" w14:textId="77777777" w:rsidR="00FB5184" w:rsidRPr="00940161" w:rsidRDefault="00FB5184" w:rsidP="006A4182">
            <w:pPr>
              <w:jc w:val="center"/>
              <w:rPr>
                <w:rFonts w:eastAsia="Times New Roman"/>
                <w:sz w:val="22"/>
                <w:szCs w:val="22"/>
              </w:rPr>
            </w:pPr>
            <w:r w:rsidRPr="00940161">
              <w:rPr>
                <w:rFonts w:eastAsia="Times New Roman"/>
                <w:sz w:val="22"/>
                <w:szCs w:val="22"/>
              </w:rPr>
              <w:t>66.5</w:t>
            </w:r>
          </w:p>
        </w:tc>
        <w:tc>
          <w:tcPr>
            <w:tcW w:w="1126" w:type="dxa"/>
            <w:tcBorders>
              <w:top w:val="single" w:sz="24" w:space="0" w:color="auto"/>
              <w:right w:val="single" w:sz="24" w:space="0" w:color="auto"/>
            </w:tcBorders>
            <w:vAlign w:val="center"/>
          </w:tcPr>
          <w:p w14:paraId="6357563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48854BAB" w14:textId="77777777" w:rsidTr="006A4182">
        <w:trPr>
          <w:jc w:val="center"/>
        </w:trPr>
        <w:tc>
          <w:tcPr>
            <w:tcW w:w="1403" w:type="dxa"/>
            <w:vMerge/>
            <w:tcBorders>
              <w:left w:val="single" w:sz="24" w:space="0" w:color="auto"/>
              <w:right w:val="single" w:sz="24" w:space="0" w:color="auto"/>
            </w:tcBorders>
            <w:vAlign w:val="center"/>
          </w:tcPr>
          <w:p w14:paraId="61A7E34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0C6CA7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65516555" w14:textId="77777777" w:rsidR="00FB5184" w:rsidRPr="00940161" w:rsidRDefault="00FB5184" w:rsidP="006A4182">
            <w:pPr>
              <w:jc w:val="center"/>
              <w:rPr>
                <w:rFonts w:eastAsia="Times New Roman"/>
                <w:sz w:val="22"/>
                <w:szCs w:val="22"/>
              </w:rPr>
            </w:pPr>
            <w:r w:rsidRPr="00940161">
              <w:rPr>
                <w:rFonts w:eastAsia="Times New Roman"/>
                <w:sz w:val="22"/>
                <w:szCs w:val="22"/>
              </w:rPr>
              <w:t>104</w:t>
            </w:r>
          </w:p>
        </w:tc>
        <w:tc>
          <w:tcPr>
            <w:tcW w:w="805" w:type="dxa"/>
            <w:vAlign w:val="center"/>
          </w:tcPr>
          <w:p w14:paraId="7EA959A0" w14:textId="77777777" w:rsidR="00FB5184" w:rsidRPr="00940161" w:rsidRDefault="00FB5184" w:rsidP="006A4182">
            <w:pPr>
              <w:jc w:val="center"/>
              <w:rPr>
                <w:rFonts w:eastAsia="Times New Roman"/>
                <w:sz w:val="22"/>
                <w:szCs w:val="22"/>
              </w:rPr>
            </w:pPr>
            <w:r w:rsidRPr="00940161">
              <w:rPr>
                <w:rFonts w:eastAsia="Times New Roman"/>
                <w:sz w:val="22"/>
                <w:szCs w:val="22"/>
              </w:rPr>
              <w:t>70</w:t>
            </w:r>
          </w:p>
        </w:tc>
        <w:tc>
          <w:tcPr>
            <w:tcW w:w="1085" w:type="dxa"/>
            <w:tcBorders>
              <w:left w:val="single" w:sz="24" w:space="0" w:color="auto"/>
            </w:tcBorders>
            <w:vAlign w:val="center"/>
          </w:tcPr>
          <w:p w14:paraId="41E03C1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87</w:t>
            </w:r>
          </w:p>
        </w:tc>
        <w:tc>
          <w:tcPr>
            <w:tcW w:w="1126" w:type="dxa"/>
            <w:tcBorders>
              <w:right w:val="single" w:sz="24" w:space="0" w:color="auto"/>
            </w:tcBorders>
            <w:vAlign w:val="center"/>
          </w:tcPr>
          <w:p w14:paraId="526D5C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12.02</w:t>
            </w:r>
          </w:p>
        </w:tc>
      </w:tr>
      <w:tr w:rsidR="00FB5184" w:rsidRPr="00940161" w14:paraId="57B8DD50" w14:textId="77777777" w:rsidTr="006A4182">
        <w:trPr>
          <w:jc w:val="center"/>
        </w:trPr>
        <w:tc>
          <w:tcPr>
            <w:tcW w:w="1403" w:type="dxa"/>
            <w:vMerge/>
            <w:tcBorders>
              <w:left w:val="single" w:sz="24" w:space="0" w:color="auto"/>
              <w:right w:val="single" w:sz="24" w:space="0" w:color="auto"/>
            </w:tcBorders>
            <w:vAlign w:val="center"/>
          </w:tcPr>
          <w:p w14:paraId="3CB4B7E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C0048D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31F7998E" w14:textId="77777777" w:rsidR="00FB5184" w:rsidRPr="00940161" w:rsidRDefault="00FB5184" w:rsidP="006A4182">
            <w:pPr>
              <w:jc w:val="center"/>
              <w:rPr>
                <w:rFonts w:eastAsia="Times New Roman"/>
                <w:sz w:val="22"/>
                <w:szCs w:val="22"/>
              </w:rPr>
            </w:pPr>
            <w:r w:rsidRPr="00940161">
              <w:rPr>
                <w:rFonts w:eastAsia="Times New Roman"/>
                <w:sz w:val="22"/>
                <w:szCs w:val="22"/>
              </w:rPr>
              <w:t>115</w:t>
            </w:r>
          </w:p>
        </w:tc>
        <w:tc>
          <w:tcPr>
            <w:tcW w:w="805" w:type="dxa"/>
            <w:vAlign w:val="center"/>
          </w:tcPr>
          <w:p w14:paraId="02CAA5A5" w14:textId="77777777" w:rsidR="00FB5184" w:rsidRPr="00940161" w:rsidRDefault="00FB5184" w:rsidP="006A4182">
            <w:pPr>
              <w:jc w:val="center"/>
              <w:rPr>
                <w:rFonts w:eastAsia="Times New Roman"/>
                <w:sz w:val="22"/>
                <w:szCs w:val="22"/>
              </w:rPr>
            </w:pPr>
            <w:r w:rsidRPr="00940161">
              <w:rPr>
                <w:rFonts w:eastAsia="Times New Roman"/>
                <w:sz w:val="22"/>
                <w:szCs w:val="22"/>
              </w:rPr>
              <w:t>89</w:t>
            </w:r>
          </w:p>
        </w:tc>
        <w:tc>
          <w:tcPr>
            <w:tcW w:w="1085" w:type="dxa"/>
            <w:tcBorders>
              <w:left w:val="single" w:sz="24" w:space="0" w:color="auto"/>
            </w:tcBorders>
            <w:vAlign w:val="center"/>
          </w:tcPr>
          <w:p w14:paraId="3341623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w:t>
            </w:r>
          </w:p>
        </w:tc>
        <w:tc>
          <w:tcPr>
            <w:tcW w:w="1126" w:type="dxa"/>
            <w:tcBorders>
              <w:right w:val="single" w:sz="24" w:space="0" w:color="auto"/>
            </w:tcBorders>
            <w:vAlign w:val="center"/>
          </w:tcPr>
          <w:p w14:paraId="6E6299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5A9CD2B7" w14:textId="77777777" w:rsidTr="006A4182">
        <w:trPr>
          <w:jc w:val="center"/>
        </w:trPr>
        <w:tc>
          <w:tcPr>
            <w:tcW w:w="1403" w:type="dxa"/>
            <w:vMerge/>
            <w:tcBorders>
              <w:left w:val="single" w:sz="24" w:space="0" w:color="auto"/>
              <w:right w:val="single" w:sz="24" w:space="0" w:color="auto"/>
            </w:tcBorders>
            <w:vAlign w:val="center"/>
          </w:tcPr>
          <w:p w14:paraId="6A0F1E6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0E352D"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791ADE6E" w14:textId="77777777" w:rsidR="00FB5184" w:rsidRPr="00940161" w:rsidRDefault="00FB5184" w:rsidP="006A4182">
            <w:pPr>
              <w:jc w:val="center"/>
              <w:rPr>
                <w:rFonts w:eastAsia="Times New Roman"/>
                <w:sz w:val="22"/>
                <w:szCs w:val="22"/>
              </w:rPr>
            </w:pPr>
            <w:r w:rsidRPr="00940161">
              <w:rPr>
                <w:rFonts w:eastAsia="Times New Roman"/>
                <w:sz w:val="22"/>
                <w:szCs w:val="22"/>
              </w:rPr>
              <w:t>131</w:t>
            </w:r>
          </w:p>
        </w:tc>
        <w:tc>
          <w:tcPr>
            <w:tcW w:w="805" w:type="dxa"/>
            <w:vAlign w:val="center"/>
          </w:tcPr>
          <w:p w14:paraId="16D40F0F" w14:textId="77777777" w:rsidR="00FB5184" w:rsidRPr="00940161" w:rsidRDefault="00FB5184" w:rsidP="006A4182">
            <w:pPr>
              <w:jc w:val="center"/>
              <w:rPr>
                <w:rFonts w:eastAsia="Times New Roman"/>
                <w:sz w:val="22"/>
                <w:szCs w:val="22"/>
              </w:rPr>
            </w:pPr>
            <w:r w:rsidRPr="00940161">
              <w:rPr>
                <w:rFonts w:eastAsia="Times New Roman"/>
                <w:sz w:val="22"/>
                <w:szCs w:val="22"/>
              </w:rPr>
              <w:t>100</w:t>
            </w:r>
          </w:p>
        </w:tc>
        <w:tc>
          <w:tcPr>
            <w:tcW w:w="1085" w:type="dxa"/>
            <w:tcBorders>
              <w:left w:val="single" w:sz="24" w:space="0" w:color="auto"/>
            </w:tcBorders>
            <w:vAlign w:val="center"/>
          </w:tcPr>
          <w:p w14:paraId="605277E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115.5</w:t>
            </w:r>
          </w:p>
        </w:tc>
        <w:tc>
          <w:tcPr>
            <w:tcW w:w="1126" w:type="dxa"/>
            <w:tcBorders>
              <w:right w:val="single" w:sz="24" w:space="0" w:color="auto"/>
            </w:tcBorders>
            <w:vAlign w:val="center"/>
          </w:tcPr>
          <w:p w14:paraId="56CEE7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10.96</w:t>
            </w:r>
          </w:p>
        </w:tc>
      </w:tr>
      <w:tr w:rsidR="00FB5184" w:rsidRPr="00940161" w14:paraId="58DD8392" w14:textId="77777777" w:rsidTr="006A4182">
        <w:trPr>
          <w:jc w:val="center"/>
        </w:trPr>
        <w:tc>
          <w:tcPr>
            <w:tcW w:w="1403" w:type="dxa"/>
            <w:vMerge/>
            <w:tcBorders>
              <w:left w:val="single" w:sz="24" w:space="0" w:color="auto"/>
              <w:right w:val="single" w:sz="24" w:space="0" w:color="auto"/>
            </w:tcBorders>
            <w:vAlign w:val="center"/>
          </w:tcPr>
          <w:p w14:paraId="4D4C91E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D85C8C0"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607316F5" w14:textId="77777777" w:rsidR="00FB5184" w:rsidRPr="00940161" w:rsidRDefault="00FB5184" w:rsidP="006A4182">
            <w:pPr>
              <w:jc w:val="center"/>
              <w:rPr>
                <w:rFonts w:eastAsia="Times New Roman"/>
                <w:sz w:val="22"/>
                <w:szCs w:val="22"/>
              </w:rPr>
            </w:pPr>
            <w:r w:rsidRPr="00940161">
              <w:rPr>
                <w:rFonts w:eastAsia="Times New Roman"/>
                <w:sz w:val="22"/>
                <w:szCs w:val="22"/>
              </w:rPr>
              <w:t>140</w:t>
            </w:r>
          </w:p>
        </w:tc>
        <w:tc>
          <w:tcPr>
            <w:tcW w:w="805" w:type="dxa"/>
            <w:vAlign w:val="center"/>
          </w:tcPr>
          <w:p w14:paraId="3A44B176" w14:textId="77777777" w:rsidR="00FB5184" w:rsidRPr="00940161" w:rsidRDefault="00FB5184" w:rsidP="006A4182">
            <w:pPr>
              <w:jc w:val="center"/>
              <w:rPr>
                <w:rFonts w:eastAsia="Times New Roman"/>
                <w:sz w:val="22"/>
                <w:szCs w:val="22"/>
              </w:rPr>
            </w:pPr>
            <w:r w:rsidRPr="00940161">
              <w:rPr>
                <w:rFonts w:eastAsia="Times New Roman"/>
                <w:sz w:val="22"/>
                <w:szCs w:val="22"/>
              </w:rPr>
              <w:t>116</w:t>
            </w:r>
          </w:p>
        </w:tc>
        <w:tc>
          <w:tcPr>
            <w:tcW w:w="1085" w:type="dxa"/>
            <w:tcBorders>
              <w:left w:val="single" w:sz="24" w:space="0" w:color="auto"/>
            </w:tcBorders>
            <w:vAlign w:val="center"/>
          </w:tcPr>
          <w:p w14:paraId="7858CA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128</w:t>
            </w:r>
          </w:p>
        </w:tc>
        <w:tc>
          <w:tcPr>
            <w:tcW w:w="1126" w:type="dxa"/>
            <w:tcBorders>
              <w:right w:val="single" w:sz="24" w:space="0" w:color="auto"/>
            </w:tcBorders>
            <w:vAlign w:val="center"/>
          </w:tcPr>
          <w:p w14:paraId="015945F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8.49</w:t>
            </w:r>
          </w:p>
        </w:tc>
      </w:tr>
      <w:tr w:rsidR="00FB5184" w:rsidRPr="00940161" w14:paraId="5D713406" w14:textId="77777777" w:rsidTr="006A4182">
        <w:trPr>
          <w:jc w:val="center"/>
        </w:trPr>
        <w:tc>
          <w:tcPr>
            <w:tcW w:w="1403" w:type="dxa"/>
            <w:vMerge/>
            <w:tcBorders>
              <w:left w:val="single" w:sz="24" w:space="0" w:color="auto"/>
              <w:right w:val="single" w:sz="24" w:space="0" w:color="auto"/>
            </w:tcBorders>
            <w:vAlign w:val="center"/>
          </w:tcPr>
          <w:p w14:paraId="450D616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D5E071B"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0B435F1E" w14:textId="77777777" w:rsidR="00FB5184" w:rsidRPr="00940161" w:rsidRDefault="00FB5184" w:rsidP="006A4182">
            <w:pPr>
              <w:jc w:val="center"/>
              <w:rPr>
                <w:rFonts w:eastAsia="Times New Roman"/>
                <w:sz w:val="22"/>
                <w:szCs w:val="22"/>
              </w:rPr>
            </w:pPr>
            <w:r w:rsidRPr="00940161">
              <w:rPr>
                <w:rFonts w:eastAsia="Times New Roman"/>
                <w:sz w:val="22"/>
                <w:szCs w:val="22"/>
              </w:rPr>
              <w:t>152</w:t>
            </w:r>
          </w:p>
        </w:tc>
        <w:tc>
          <w:tcPr>
            <w:tcW w:w="805" w:type="dxa"/>
            <w:vAlign w:val="center"/>
          </w:tcPr>
          <w:p w14:paraId="32A4C03D" w14:textId="77777777" w:rsidR="00FB5184" w:rsidRPr="00940161" w:rsidRDefault="00FB5184" w:rsidP="006A4182">
            <w:pPr>
              <w:jc w:val="center"/>
              <w:rPr>
                <w:rFonts w:eastAsia="Times New Roman"/>
                <w:sz w:val="22"/>
                <w:szCs w:val="22"/>
              </w:rPr>
            </w:pPr>
            <w:r w:rsidRPr="00940161">
              <w:rPr>
                <w:rFonts w:eastAsia="Times New Roman"/>
                <w:sz w:val="22"/>
                <w:szCs w:val="22"/>
              </w:rPr>
              <w:t>126</w:t>
            </w:r>
          </w:p>
        </w:tc>
        <w:tc>
          <w:tcPr>
            <w:tcW w:w="1085" w:type="dxa"/>
            <w:tcBorders>
              <w:left w:val="single" w:sz="24" w:space="0" w:color="auto"/>
            </w:tcBorders>
            <w:vAlign w:val="center"/>
          </w:tcPr>
          <w:p w14:paraId="756FC2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139</w:t>
            </w:r>
          </w:p>
        </w:tc>
        <w:tc>
          <w:tcPr>
            <w:tcW w:w="1126" w:type="dxa"/>
            <w:tcBorders>
              <w:right w:val="single" w:sz="24" w:space="0" w:color="auto"/>
            </w:tcBorders>
            <w:vAlign w:val="center"/>
          </w:tcPr>
          <w:p w14:paraId="5B90CF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159652B1" w14:textId="77777777" w:rsidTr="006A4182">
        <w:trPr>
          <w:jc w:val="center"/>
        </w:trPr>
        <w:tc>
          <w:tcPr>
            <w:tcW w:w="1403" w:type="dxa"/>
            <w:vMerge/>
            <w:tcBorders>
              <w:left w:val="single" w:sz="24" w:space="0" w:color="auto"/>
              <w:right w:val="single" w:sz="24" w:space="0" w:color="auto"/>
            </w:tcBorders>
            <w:vAlign w:val="center"/>
          </w:tcPr>
          <w:p w14:paraId="5AE5BE5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AC31818"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6980356C" w14:textId="77777777" w:rsidR="00FB5184" w:rsidRPr="00940161" w:rsidRDefault="00FB5184" w:rsidP="006A4182">
            <w:pPr>
              <w:jc w:val="center"/>
              <w:rPr>
                <w:rFonts w:eastAsia="Times New Roman"/>
                <w:sz w:val="22"/>
                <w:szCs w:val="22"/>
              </w:rPr>
            </w:pPr>
            <w:r w:rsidRPr="00940161">
              <w:rPr>
                <w:rFonts w:eastAsia="Times New Roman"/>
                <w:sz w:val="22"/>
                <w:szCs w:val="22"/>
              </w:rPr>
              <w:t>160</w:t>
            </w:r>
          </w:p>
        </w:tc>
        <w:tc>
          <w:tcPr>
            <w:tcW w:w="805" w:type="dxa"/>
            <w:vAlign w:val="center"/>
          </w:tcPr>
          <w:p w14:paraId="768E4EDE" w14:textId="77777777" w:rsidR="00FB5184" w:rsidRPr="00940161" w:rsidRDefault="00FB5184" w:rsidP="006A4182">
            <w:pPr>
              <w:jc w:val="center"/>
              <w:rPr>
                <w:rFonts w:eastAsia="Times New Roman"/>
                <w:sz w:val="22"/>
                <w:szCs w:val="22"/>
              </w:rPr>
            </w:pPr>
            <w:r w:rsidRPr="00940161">
              <w:rPr>
                <w:rFonts w:eastAsia="Times New Roman"/>
                <w:sz w:val="22"/>
                <w:szCs w:val="22"/>
              </w:rPr>
              <w:t>133</w:t>
            </w:r>
          </w:p>
        </w:tc>
        <w:tc>
          <w:tcPr>
            <w:tcW w:w="1085" w:type="dxa"/>
            <w:tcBorders>
              <w:left w:val="single" w:sz="24" w:space="0" w:color="auto"/>
            </w:tcBorders>
            <w:vAlign w:val="center"/>
          </w:tcPr>
          <w:p w14:paraId="4C7484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146.5</w:t>
            </w:r>
          </w:p>
        </w:tc>
        <w:tc>
          <w:tcPr>
            <w:tcW w:w="1126" w:type="dxa"/>
            <w:tcBorders>
              <w:right w:val="single" w:sz="24" w:space="0" w:color="auto"/>
            </w:tcBorders>
            <w:vAlign w:val="center"/>
          </w:tcPr>
          <w:p w14:paraId="2D0435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9.55</w:t>
            </w:r>
          </w:p>
        </w:tc>
      </w:tr>
      <w:tr w:rsidR="00FB5184" w:rsidRPr="00940161" w14:paraId="1B27C19F" w14:textId="77777777" w:rsidTr="006A4182">
        <w:trPr>
          <w:jc w:val="center"/>
        </w:trPr>
        <w:tc>
          <w:tcPr>
            <w:tcW w:w="1403" w:type="dxa"/>
            <w:vMerge/>
            <w:tcBorders>
              <w:left w:val="single" w:sz="24" w:space="0" w:color="auto"/>
              <w:right w:val="single" w:sz="24" w:space="0" w:color="auto"/>
            </w:tcBorders>
            <w:vAlign w:val="center"/>
          </w:tcPr>
          <w:p w14:paraId="42EF189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98FD703"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4E386CB9" w14:textId="77777777" w:rsidR="00FB5184" w:rsidRPr="00940161" w:rsidRDefault="00FB5184" w:rsidP="006A4182">
            <w:pPr>
              <w:jc w:val="center"/>
              <w:rPr>
                <w:rFonts w:eastAsia="Times New Roman"/>
                <w:sz w:val="22"/>
                <w:szCs w:val="22"/>
              </w:rPr>
            </w:pPr>
            <w:r w:rsidRPr="00940161">
              <w:rPr>
                <w:rFonts w:eastAsia="Times New Roman"/>
                <w:sz w:val="22"/>
                <w:szCs w:val="22"/>
              </w:rPr>
              <w:t>162</w:t>
            </w:r>
          </w:p>
        </w:tc>
        <w:tc>
          <w:tcPr>
            <w:tcW w:w="805" w:type="dxa"/>
            <w:vAlign w:val="center"/>
          </w:tcPr>
          <w:p w14:paraId="65AFDEDB" w14:textId="77777777" w:rsidR="00FB5184" w:rsidRPr="00940161" w:rsidRDefault="00FB5184" w:rsidP="006A4182">
            <w:pPr>
              <w:jc w:val="center"/>
              <w:rPr>
                <w:rFonts w:eastAsia="Times New Roman"/>
                <w:sz w:val="22"/>
                <w:szCs w:val="22"/>
              </w:rPr>
            </w:pPr>
            <w:r w:rsidRPr="00940161">
              <w:rPr>
                <w:rFonts w:eastAsia="Times New Roman"/>
                <w:sz w:val="22"/>
                <w:szCs w:val="22"/>
              </w:rPr>
              <w:t>148</w:t>
            </w:r>
          </w:p>
        </w:tc>
        <w:tc>
          <w:tcPr>
            <w:tcW w:w="1085" w:type="dxa"/>
            <w:tcBorders>
              <w:left w:val="single" w:sz="24" w:space="0" w:color="auto"/>
            </w:tcBorders>
            <w:vAlign w:val="center"/>
          </w:tcPr>
          <w:p w14:paraId="270555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1126" w:type="dxa"/>
            <w:tcBorders>
              <w:right w:val="single" w:sz="24" w:space="0" w:color="auto"/>
            </w:tcBorders>
            <w:vAlign w:val="center"/>
          </w:tcPr>
          <w:p w14:paraId="12B7403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45B9F70E" w14:textId="77777777" w:rsidTr="006A4182">
        <w:trPr>
          <w:jc w:val="center"/>
        </w:trPr>
        <w:tc>
          <w:tcPr>
            <w:tcW w:w="1403" w:type="dxa"/>
            <w:vMerge/>
            <w:tcBorders>
              <w:left w:val="single" w:sz="24" w:space="0" w:color="auto"/>
              <w:right w:val="single" w:sz="24" w:space="0" w:color="auto"/>
            </w:tcBorders>
            <w:vAlign w:val="center"/>
          </w:tcPr>
          <w:p w14:paraId="5F3BAE5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F9C9860"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058E6103" w14:textId="77777777" w:rsidR="00FB5184" w:rsidRPr="00940161" w:rsidRDefault="00FB5184" w:rsidP="006A4182">
            <w:pPr>
              <w:jc w:val="center"/>
              <w:rPr>
                <w:rFonts w:eastAsia="Times New Roman"/>
                <w:sz w:val="22"/>
                <w:szCs w:val="22"/>
              </w:rPr>
            </w:pPr>
            <w:r w:rsidRPr="00940161">
              <w:rPr>
                <w:rFonts w:eastAsia="Times New Roman"/>
                <w:sz w:val="22"/>
                <w:szCs w:val="22"/>
              </w:rPr>
              <w:t>163</w:t>
            </w:r>
          </w:p>
        </w:tc>
        <w:tc>
          <w:tcPr>
            <w:tcW w:w="805" w:type="dxa"/>
            <w:vAlign w:val="center"/>
          </w:tcPr>
          <w:p w14:paraId="422C642A" w14:textId="77777777" w:rsidR="00FB5184" w:rsidRPr="00940161" w:rsidRDefault="00FB5184" w:rsidP="006A4182">
            <w:pPr>
              <w:jc w:val="center"/>
              <w:rPr>
                <w:rFonts w:eastAsia="Times New Roman"/>
                <w:sz w:val="22"/>
                <w:szCs w:val="22"/>
              </w:rPr>
            </w:pPr>
            <w:r w:rsidRPr="00940161">
              <w:rPr>
                <w:rFonts w:eastAsia="Times New Roman"/>
                <w:sz w:val="22"/>
                <w:szCs w:val="22"/>
              </w:rPr>
              <w:t>161</w:t>
            </w:r>
          </w:p>
        </w:tc>
        <w:tc>
          <w:tcPr>
            <w:tcW w:w="1085" w:type="dxa"/>
            <w:tcBorders>
              <w:left w:val="single" w:sz="24" w:space="0" w:color="auto"/>
            </w:tcBorders>
            <w:vAlign w:val="center"/>
          </w:tcPr>
          <w:p w14:paraId="3C0B825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162</w:t>
            </w:r>
          </w:p>
        </w:tc>
        <w:tc>
          <w:tcPr>
            <w:tcW w:w="1126" w:type="dxa"/>
            <w:tcBorders>
              <w:right w:val="single" w:sz="24" w:space="0" w:color="auto"/>
            </w:tcBorders>
            <w:vAlign w:val="center"/>
          </w:tcPr>
          <w:p w14:paraId="209315D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2559DCA3" w14:textId="77777777" w:rsidTr="006A4182">
        <w:trPr>
          <w:jc w:val="center"/>
        </w:trPr>
        <w:tc>
          <w:tcPr>
            <w:tcW w:w="1403" w:type="dxa"/>
            <w:vMerge/>
            <w:tcBorders>
              <w:left w:val="single" w:sz="24" w:space="0" w:color="auto"/>
              <w:right w:val="single" w:sz="24" w:space="0" w:color="auto"/>
            </w:tcBorders>
            <w:vAlign w:val="center"/>
          </w:tcPr>
          <w:p w14:paraId="0A47AA0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52B57E"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520992A4" w14:textId="77777777" w:rsidR="00FB5184" w:rsidRPr="00940161" w:rsidRDefault="00FB5184" w:rsidP="006A4182">
            <w:pPr>
              <w:jc w:val="center"/>
              <w:rPr>
                <w:rFonts w:eastAsia="Times New Roman"/>
                <w:sz w:val="22"/>
                <w:szCs w:val="22"/>
              </w:rPr>
            </w:pPr>
            <w:r w:rsidRPr="00940161">
              <w:rPr>
                <w:rFonts w:eastAsia="Times New Roman"/>
                <w:sz w:val="22"/>
                <w:szCs w:val="22"/>
              </w:rPr>
              <w:t>167</w:t>
            </w:r>
          </w:p>
        </w:tc>
        <w:tc>
          <w:tcPr>
            <w:tcW w:w="805" w:type="dxa"/>
            <w:vAlign w:val="center"/>
          </w:tcPr>
          <w:p w14:paraId="544B7EC2" w14:textId="77777777" w:rsidR="00FB5184" w:rsidRPr="00940161" w:rsidRDefault="00FB5184" w:rsidP="006A4182">
            <w:pPr>
              <w:jc w:val="center"/>
              <w:rPr>
                <w:rFonts w:eastAsia="Times New Roman"/>
                <w:sz w:val="22"/>
                <w:szCs w:val="22"/>
              </w:rPr>
            </w:pPr>
            <w:r w:rsidRPr="00940161">
              <w:rPr>
                <w:rFonts w:eastAsia="Times New Roman"/>
                <w:sz w:val="22"/>
                <w:szCs w:val="22"/>
              </w:rPr>
              <w:t>163</w:t>
            </w:r>
          </w:p>
        </w:tc>
        <w:tc>
          <w:tcPr>
            <w:tcW w:w="1085" w:type="dxa"/>
            <w:tcBorders>
              <w:left w:val="single" w:sz="24" w:space="0" w:color="auto"/>
            </w:tcBorders>
            <w:vAlign w:val="center"/>
          </w:tcPr>
          <w:p w14:paraId="6F4AC8D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165</w:t>
            </w:r>
          </w:p>
        </w:tc>
        <w:tc>
          <w:tcPr>
            <w:tcW w:w="1126" w:type="dxa"/>
            <w:tcBorders>
              <w:right w:val="single" w:sz="24" w:space="0" w:color="auto"/>
            </w:tcBorders>
            <w:vAlign w:val="center"/>
          </w:tcPr>
          <w:p w14:paraId="2308D8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43319640" w14:textId="77777777" w:rsidTr="006A4182">
        <w:trPr>
          <w:jc w:val="center"/>
        </w:trPr>
        <w:tc>
          <w:tcPr>
            <w:tcW w:w="1403" w:type="dxa"/>
            <w:vMerge/>
            <w:tcBorders>
              <w:left w:val="single" w:sz="24" w:space="0" w:color="auto"/>
              <w:right w:val="single" w:sz="24" w:space="0" w:color="auto"/>
            </w:tcBorders>
            <w:vAlign w:val="center"/>
          </w:tcPr>
          <w:p w14:paraId="03722C1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E121DC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280D8109" w14:textId="77777777" w:rsidR="00FB5184" w:rsidRPr="00940161" w:rsidRDefault="00FB5184" w:rsidP="006A4182">
            <w:pPr>
              <w:jc w:val="center"/>
              <w:rPr>
                <w:rFonts w:eastAsia="Times New Roman"/>
                <w:sz w:val="22"/>
                <w:szCs w:val="22"/>
              </w:rPr>
            </w:pPr>
            <w:r w:rsidRPr="00940161">
              <w:rPr>
                <w:rFonts w:eastAsia="Times New Roman"/>
                <w:sz w:val="22"/>
                <w:szCs w:val="22"/>
              </w:rPr>
              <w:t>169</w:t>
            </w:r>
          </w:p>
        </w:tc>
        <w:tc>
          <w:tcPr>
            <w:tcW w:w="805" w:type="dxa"/>
            <w:vAlign w:val="center"/>
          </w:tcPr>
          <w:p w14:paraId="291C0805" w14:textId="77777777" w:rsidR="00FB5184" w:rsidRPr="00940161" w:rsidRDefault="00FB5184" w:rsidP="006A4182">
            <w:pPr>
              <w:jc w:val="center"/>
              <w:rPr>
                <w:rFonts w:eastAsia="Times New Roman"/>
                <w:sz w:val="22"/>
                <w:szCs w:val="22"/>
              </w:rPr>
            </w:pPr>
            <w:r w:rsidRPr="00940161">
              <w:rPr>
                <w:rFonts w:eastAsia="Times New Roman"/>
                <w:sz w:val="22"/>
                <w:szCs w:val="22"/>
              </w:rPr>
              <w:t>166</w:t>
            </w:r>
          </w:p>
        </w:tc>
        <w:tc>
          <w:tcPr>
            <w:tcW w:w="1085" w:type="dxa"/>
            <w:tcBorders>
              <w:left w:val="single" w:sz="24" w:space="0" w:color="auto"/>
            </w:tcBorders>
            <w:vAlign w:val="center"/>
          </w:tcPr>
          <w:p w14:paraId="336C61D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167.5</w:t>
            </w:r>
          </w:p>
        </w:tc>
        <w:tc>
          <w:tcPr>
            <w:tcW w:w="1126" w:type="dxa"/>
            <w:tcBorders>
              <w:right w:val="single" w:sz="24" w:space="0" w:color="auto"/>
            </w:tcBorders>
            <w:vAlign w:val="center"/>
          </w:tcPr>
          <w:p w14:paraId="5FF132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6766EDA8" w14:textId="77777777" w:rsidTr="006A4182">
        <w:trPr>
          <w:jc w:val="center"/>
        </w:trPr>
        <w:tc>
          <w:tcPr>
            <w:tcW w:w="1403" w:type="dxa"/>
            <w:vMerge/>
            <w:tcBorders>
              <w:left w:val="single" w:sz="24" w:space="0" w:color="auto"/>
              <w:right w:val="single" w:sz="24" w:space="0" w:color="auto"/>
            </w:tcBorders>
            <w:vAlign w:val="center"/>
          </w:tcPr>
          <w:p w14:paraId="605DDDB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C0F350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3E724A4D" w14:textId="77777777" w:rsidR="00FB5184" w:rsidRPr="00940161" w:rsidRDefault="00FB5184" w:rsidP="006A4182">
            <w:pPr>
              <w:jc w:val="center"/>
              <w:rPr>
                <w:rFonts w:eastAsia="Times New Roman"/>
                <w:sz w:val="22"/>
                <w:szCs w:val="22"/>
              </w:rPr>
            </w:pPr>
            <w:r w:rsidRPr="00940161">
              <w:rPr>
                <w:rFonts w:eastAsia="Times New Roman"/>
                <w:sz w:val="22"/>
                <w:szCs w:val="22"/>
              </w:rPr>
              <w:t>178</w:t>
            </w:r>
          </w:p>
        </w:tc>
        <w:tc>
          <w:tcPr>
            <w:tcW w:w="805" w:type="dxa"/>
            <w:vAlign w:val="center"/>
          </w:tcPr>
          <w:p w14:paraId="41993002" w14:textId="77777777" w:rsidR="00FB5184" w:rsidRPr="00940161" w:rsidRDefault="00FB5184" w:rsidP="006A4182">
            <w:pPr>
              <w:jc w:val="center"/>
              <w:rPr>
                <w:rFonts w:eastAsia="Times New Roman"/>
                <w:sz w:val="22"/>
                <w:szCs w:val="22"/>
              </w:rPr>
            </w:pPr>
            <w:r w:rsidRPr="00940161">
              <w:rPr>
                <w:rFonts w:eastAsia="Times New Roman"/>
                <w:sz w:val="22"/>
                <w:szCs w:val="22"/>
              </w:rPr>
              <w:t>175</w:t>
            </w:r>
          </w:p>
        </w:tc>
        <w:tc>
          <w:tcPr>
            <w:tcW w:w="1085" w:type="dxa"/>
            <w:tcBorders>
              <w:left w:val="single" w:sz="24" w:space="0" w:color="auto"/>
            </w:tcBorders>
            <w:vAlign w:val="center"/>
          </w:tcPr>
          <w:p w14:paraId="2CD393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176.5</w:t>
            </w:r>
          </w:p>
        </w:tc>
        <w:tc>
          <w:tcPr>
            <w:tcW w:w="1126" w:type="dxa"/>
            <w:tcBorders>
              <w:right w:val="single" w:sz="24" w:space="0" w:color="auto"/>
            </w:tcBorders>
            <w:vAlign w:val="center"/>
          </w:tcPr>
          <w:p w14:paraId="4BDC8F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5C8AE79A" w14:textId="77777777" w:rsidTr="006A4182">
        <w:trPr>
          <w:jc w:val="center"/>
        </w:trPr>
        <w:tc>
          <w:tcPr>
            <w:tcW w:w="1403" w:type="dxa"/>
            <w:vMerge/>
            <w:tcBorders>
              <w:left w:val="single" w:sz="24" w:space="0" w:color="auto"/>
              <w:right w:val="single" w:sz="24" w:space="0" w:color="auto"/>
            </w:tcBorders>
            <w:vAlign w:val="center"/>
          </w:tcPr>
          <w:p w14:paraId="72B82D2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EA848CC"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38FD6CB0" w14:textId="77777777" w:rsidR="00FB5184" w:rsidRPr="00940161" w:rsidRDefault="00FB5184" w:rsidP="006A4182">
            <w:pPr>
              <w:jc w:val="center"/>
              <w:rPr>
                <w:rFonts w:eastAsia="Times New Roman"/>
                <w:sz w:val="22"/>
                <w:szCs w:val="22"/>
              </w:rPr>
            </w:pPr>
            <w:r w:rsidRPr="00940161">
              <w:rPr>
                <w:rFonts w:eastAsia="Times New Roman"/>
                <w:sz w:val="22"/>
                <w:szCs w:val="22"/>
              </w:rPr>
              <w:t>180</w:t>
            </w:r>
          </w:p>
        </w:tc>
        <w:tc>
          <w:tcPr>
            <w:tcW w:w="805" w:type="dxa"/>
            <w:vAlign w:val="center"/>
          </w:tcPr>
          <w:p w14:paraId="6D3F66B7" w14:textId="77777777" w:rsidR="00FB5184" w:rsidRPr="00940161" w:rsidRDefault="00FB5184" w:rsidP="006A4182">
            <w:pPr>
              <w:jc w:val="center"/>
              <w:rPr>
                <w:rFonts w:eastAsia="Times New Roman"/>
                <w:sz w:val="22"/>
                <w:szCs w:val="22"/>
              </w:rPr>
            </w:pPr>
            <w:r w:rsidRPr="00940161">
              <w:rPr>
                <w:rFonts w:eastAsia="Times New Roman"/>
                <w:sz w:val="22"/>
                <w:szCs w:val="22"/>
              </w:rPr>
              <w:t>173</w:t>
            </w:r>
          </w:p>
        </w:tc>
        <w:tc>
          <w:tcPr>
            <w:tcW w:w="1085" w:type="dxa"/>
            <w:tcBorders>
              <w:left w:val="single" w:sz="24" w:space="0" w:color="auto"/>
            </w:tcBorders>
            <w:vAlign w:val="center"/>
          </w:tcPr>
          <w:p w14:paraId="34545EF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176.5</w:t>
            </w:r>
          </w:p>
        </w:tc>
        <w:tc>
          <w:tcPr>
            <w:tcW w:w="1126" w:type="dxa"/>
            <w:tcBorders>
              <w:right w:val="single" w:sz="24" w:space="0" w:color="auto"/>
            </w:tcBorders>
            <w:vAlign w:val="center"/>
          </w:tcPr>
          <w:p w14:paraId="23CBCD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68AA8D85" w14:textId="77777777" w:rsidTr="006A4182">
        <w:trPr>
          <w:jc w:val="center"/>
        </w:trPr>
        <w:tc>
          <w:tcPr>
            <w:tcW w:w="1403" w:type="dxa"/>
            <w:vMerge/>
            <w:tcBorders>
              <w:left w:val="single" w:sz="24" w:space="0" w:color="auto"/>
              <w:right w:val="single" w:sz="24" w:space="0" w:color="auto"/>
            </w:tcBorders>
            <w:vAlign w:val="center"/>
          </w:tcPr>
          <w:p w14:paraId="57E3D7E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ADDEA3E"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E703101" w14:textId="77777777" w:rsidR="00FB5184" w:rsidRPr="00940161" w:rsidRDefault="00FB5184" w:rsidP="006A4182">
            <w:pPr>
              <w:jc w:val="center"/>
              <w:rPr>
                <w:rFonts w:eastAsia="Times New Roman"/>
                <w:sz w:val="22"/>
                <w:szCs w:val="22"/>
              </w:rPr>
            </w:pPr>
            <w:r w:rsidRPr="00940161">
              <w:rPr>
                <w:rFonts w:eastAsia="Times New Roman"/>
                <w:sz w:val="22"/>
                <w:szCs w:val="22"/>
              </w:rPr>
              <w:t>176</w:t>
            </w:r>
          </w:p>
        </w:tc>
        <w:tc>
          <w:tcPr>
            <w:tcW w:w="805" w:type="dxa"/>
            <w:vAlign w:val="center"/>
          </w:tcPr>
          <w:p w14:paraId="0114BD19" w14:textId="77777777" w:rsidR="00FB5184" w:rsidRPr="00940161" w:rsidRDefault="00FB5184" w:rsidP="006A4182">
            <w:pPr>
              <w:jc w:val="center"/>
              <w:rPr>
                <w:rFonts w:eastAsia="Times New Roman"/>
                <w:sz w:val="22"/>
                <w:szCs w:val="22"/>
              </w:rPr>
            </w:pPr>
            <w:r w:rsidRPr="00940161">
              <w:rPr>
                <w:rFonts w:eastAsia="Times New Roman"/>
                <w:sz w:val="22"/>
                <w:szCs w:val="22"/>
              </w:rPr>
              <w:t>173</w:t>
            </w:r>
          </w:p>
        </w:tc>
        <w:tc>
          <w:tcPr>
            <w:tcW w:w="1085" w:type="dxa"/>
            <w:tcBorders>
              <w:left w:val="single" w:sz="24" w:space="0" w:color="auto"/>
            </w:tcBorders>
            <w:vAlign w:val="center"/>
          </w:tcPr>
          <w:p w14:paraId="13A7115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174.5</w:t>
            </w:r>
          </w:p>
        </w:tc>
        <w:tc>
          <w:tcPr>
            <w:tcW w:w="1126" w:type="dxa"/>
            <w:tcBorders>
              <w:right w:val="single" w:sz="24" w:space="0" w:color="auto"/>
            </w:tcBorders>
            <w:vAlign w:val="center"/>
          </w:tcPr>
          <w:p w14:paraId="0B52203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4167362A" w14:textId="77777777" w:rsidTr="006A4182">
        <w:trPr>
          <w:jc w:val="center"/>
        </w:trPr>
        <w:tc>
          <w:tcPr>
            <w:tcW w:w="1403" w:type="dxa"/>
            <w:vMerge/>
            <w:tcBorders>
              <w:left w:val="single" w:sz="24" w:space="0" w:color="auto"/>
              <w:right w:val="single" w:sz="24" w:space="0" w:color="auto"/>
            </w:tcBorders>
            <w:vAlign w:val="center"/>
          </w:tcPr>
          <w:p w14:paraId="72041DF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2FE6B7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156C984F" w14:textId="77777777" w:rsidR="00FB5184" w:rsidRPr="00940161" w:rsidRDefault="00FB5184" w:rsidP="006A4182">
            <w:pPr>
              <w:jc w:val="center"/>
              <w:rPr>
                <w:rFonts w:eastAsia="Times New Roman"/>
                <w:sz w:val="22"/>
                <w:szCs w:val="22"/>
              </w:rPr>
            </w:pPr>
            <w:r w:rsidRPr="00940161">
              <w:rPr>
                <w:rFonts w:eastAsia="Times New Roman"/>
                <w:sz w:val="22"/>
                <w:szCs w:val="22"/>
              </w:rPr>
              <w:t>183</w:t>
            </w:r>
          </w:p>
        </w:tc>
        <w:tc>
          <w:tcPr>
            <w:tcW w:w="805" w:type="dxa"/>
            <w:vAlign w:val="center"/>
          </w:tcPr>
          <w:p w14:paraId="021BC267" w14:textId="77777777" w:rsidR="00FB5184" w:rsidRPr="00940161" w:rsidRDefault="00FB5184" w:rsidP="006A4182">
            <w:pPr>
              <w:jc w:val="center"/>
              <w:rPr>
                <w:rFonts w:eastAsia="Times New Roman"/>
                <w:sz w:val="22"/>
                <w:szCs w:val="22"/>
              </w:rPr>
            </w:pPr>
            <w:r w:rsidRPr="00940161">
              <w:rPr>
                <w:rFonts w:eastAsia="Times New Roman"/>
                <w:sz w:val="22"/>
                <w:szCs w:val="22"/>
              </w:rPr>
              <w:t>177</w:t>
            </w:r>
          </w:p>
        </w:tc>
        <w:tc>
          <w:tcPr>
            <w:tcW w:w="1085" w:type="dxa"/>
            <w:tcBorders>
              <w:left w:val="single" w:sz="24" w:space="0" w:color="auto"/>
            </w:tcBorders>
            <w:vAlign w:val="center"/>
          </w:tcPr>
          <w:p w14:paraId="7DFDA9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180</w:t>
            </w:r>
          </w:p>
        </w:tc>
        <w:tc>
          <w:tcPr>
            <w:tcW w:w="1126" w:type="dxa"/>
            <w:tcBorders>
              <w:right w:val="single" w:sz="24" w:space="0" w:color="auto"/>
            </w:tcBorders>
            <w:vAlign w:val="center"/>
          </w:tcPr>
          <w:p w14:paraId="076178E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4D84BDA1" w14:textId="77777777" w:rsidTr="006A4182">
        <w:trPr>
          <w:jc w:val="center"/>
        </w:trPr>
        <w:tc>
          <w:tcPr>
            <w:tcW w:w="1403" w:type="dxa"/>
            <w:vMerge/>
            <w:tcBorders>
              <w:left w:val="single" w:sz="24" w:space="0" w:color="auto"/>
              <w:right w:val="single" w:sz="24" w:space="0" w:color="auto"/>
            </w:tcBorders>
            <w:vAlign w:val="center"/>
          </w:tcPr>
          <w:p w14:paraId="2F95CEB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127F3B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14BD4D8F" w14:textId="77777777" w:rsidR="00FB5184" w:rsidRPr="00940161" w:rsidRDefault="00FB5184" w:rsidP="006A4182">
            <w:pPr>
              <w:jc w:val="center"/>
              <w:rPr>
                <w:rFonts w:eastAsia="Times New Roman"/>
                <w:sz w:val="22"/>
                <w:szCs w:val="22"/>
              </w:rPr>
            </w:pPr>
            <w:r w:rsidRPr="00940161">
              <w:rPr>
                <w:rFonts w:eastAsia="Times New Roman"/>
                <w:sz w:val="22"/>
                <w:szCs w:val="22"/>
              </w:rPr>
              <w:t>178</w:t>
            </w:r>
          </w:p>
        </w:tc>
        <w:tc>
          <w:tcPr>
            <w:tcW w:w="805" w:type="dxa"/>
            <w:vAlign w:val="center"/>
          </w:tcPr>
          <w:p w14:paraId="3D552285" w14:textId="77777777" w:rsidR="00FB5184" w:rsidRPr="00940161" w:rsidRDefault="00FB5184" w:rsidP="006A4182">
            <w:pPr>
              <w:jc w:val="center"/>
              <w:rPr>
                <w:rFonts w:eastAsia="Times New Roman"/>
                <w:sz w:val="22"/>
                <w:szCs w:val="22"/>
              </w:rPr>
            </w:pPr>
            <w:r w:rsidRPr="00940161">
              <w:rPr>
                <w:rFonts w:eastAsia="Times New Roman"/>
                <w:sz w:val="22"/>
                <w:szCs w:val="22"/>
              </w:rPr>
              <w:t>181</w:t>
            </w:r>
          </w:p>
        </w:tc>
        <w:tc>
          <w:tcPr>
            <w:tcW w:w="1085" w:type="dxa"/>
            <w:tcBorders>
              <w:left w:val="single" w:sz="24" w:space="0" w:color="auto"/>
            </w:tcBorders>
            <w:vAlign w:val="center"/>
          </w:tcPr>
          <w:p w14:paraId="061A0B4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179.5</w:t>
            </w:r>
          </w:p>
        </w:tc>
        <w:tc>
          <w:tcPr>
            <w:tcW w:w="1126" w:type="dxa"/>
            <w:tcBorders>
              <w:right w:val="single" w:sz="24" w:space="0" w:color="auto"/>
            </w:tcBorders>
            <w:vAlign w:val="center"/>
          </w:tcPr>
          <w:p w14:paraId="303071A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7F46B3D0" w14:textId="77777777" w:rsidTr="006A4182">
        <w:trPr>
          <w:jc w:val="center"/>
        </w:trPr>
        <w:tc>
          <w:tcPr>
            <w:tcW w:w="1403" w:type="dxa"/>
            <w:vMerge/>
            <w:tcBorders>
              <w:left w:val="single" w:sz="24" w:space="0" w:color="auto"/>
              <w:right w:val="single" w:sz="24" w:space="0" w:color="auto"/>
            </w:tcBorders>
            <w:vAlign w:val="center"/>
          </w:tcPr>
          <w:p w14:paraId="786B988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2C7B1CF"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51FD3DB8" w14:textId="77777777" w:rsidR="00FB5184" w:rsidRPr="00940161" w:rsidRDefault="00FB5184" w:rsidP="006A4182">
            <w:pPr>
              <w:jc w:val="center"/>
              <w:rPr>
                <w:rFonts w:eastAsia="Times New Roman"/>
                <w:sz w:val="22"/>
                <w:szCs w:val="22"/>
              </w:rPr>
            </w:pPr>
            <w:r w:rsidRPr="00940161">
              <w:rPr>
                <w:rFonts w:eastAsia="Times New Roman"/>
                <w:sz w:val="22"/>
                <w:szCs w:val="22"/>
              </w:rPr>
              <w:t>178</w:t>
            </w:r>
          </w:p>
        </w:tc>
        <w:tc>
          <w:tcPr>
            <w:tcW w:w="805" w:type="dxa"/>
            <w:vAlign w:val="center"/>
          </w:tcPr>
          <w:p w14:paraId="7B35AEC8" w14:textId="77777777" w:rsidR="00FB5184" w:rsidRPr="00940161" w:rsidRDefault="00FB5184" w:rsidP="006A4182">
            <w:pPr>
              <w:jc w:val="center"/>
              <w:rPr>
                <w:rFonts w:eastAsia="Times New Roman"/>
                <w:sz w:val="22"/>
                <w:szCs w:val="22"/>
              </w:rPr>
            </w:pPr>
            <w:r w:rsidRPr="00940161">
              <w:rPr>
                <w:rFonts w:eastAsia="Times New Roman"/>
                <w:sz w:val="22"/>
                <w:szCs w:val="22"/>
              </w:rPr>
              <w:t>190</w:t>
            </w:r>
          </w:p>
        </w:tc>
        <w:tc>
          <w:tcPr>
            <w:tcW w:w="1085" w:type="dxa"/>
            <w:tcBorders>
              <w:left w:val="single" w:sz="24" w:space="0" w:color="auto"/>
            </w:tcBorders>
            <w:vAlign w:val="center"/>
          </w:tcPr>
          <w:p w14:paraId="557F20E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184</w:t>
            </w:r>
          </w:p>
        </w:tc>
        <w:tc>
          <w:tcPr>
            <w:tcW w:w="1126" w:type="dxa"/>
            <w:tcBorders>
              <w:right w:val="single" w:sz="24" w:space="0" w:color="auto"/>
            </w:tcBorders>
            <w:vAlign w:val="center"/>
          </w:tcPr>
          <w:p w14:paraId="091ED7B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688F6E60" w14:textId="77777777" w:rsidTr="006A4182">
        <w:trPr>
          <w:jc w:val="center"/>
        </w:trPr>
        <w:tc>
          <w:tcPr>
            <w:tcW w:w="1403" w:type="dxa"/>
            <w:vMerge/>
            <w:tcBorders>
              <w:left w:val="single" w:sz="24" w:space="0" w:color="auto"/>
              <w:right w:val="single" w:sz="24" w:space="0" w:color="auto"/>
            </w:tcBorders>
            <w:vAlign w:val="center"/>
          </w:tcPr>
          <w:p w14:paraId="566D2A1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4F3E9F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0C630152" w14:textId="77777777" w:rsidR="00FB5184" w:rsidRPr="00940161" w:rsidRDefault="00FB5184" w:rsidP="006A4182">
            <w:pPr>
              <w:jc w:val="center"/>
              <w:rPr>
                <w:rFonts w:eastAsia="Times New Roman"/>
                <w:sz w:val="22"/>
                <w:szCs w:val="22"/>
              </w:rPr>
            </w:pPr>
            <w:r w:rsidRPr="00940161">
              <w:rPr>
                <w:rFonts w:eastAsia="Times New Roman"/>
                <w:sz w:val="22"/>
                <w:szCs w:val="22"/>
              </w:rPr>
              <w:t>186</w:t>
            </w:r>
          </w:p>
        </w:tc>
        <w:tc>
          <w:tcPr>
            <w:tcW w:w="805" w:type="dxa"/>
            <w:vAlign w:val="center"/>
          </w:tcPr>
          <w:p w14:paraId="4D366BCC" w14:textId="77777777" w:rsidR="00FB5184" w:rsidRPr="00940161" w:rsidRDefault="00FB5184" w:rsidP="006A4182">
            <w:pPr>
              <w:jc w:val="center"/>
              <w:rPr>
                <w:rFonts w:eastAsia="Times New Roman"/>
                <w:sz w:val="22"/>
                <w:szCs w:val="22"/>
              </w:rPr>
            </w:pPr>
            <w:r w:rsidRPr="00940161">
              <w:rPr>
                <w:rFonts w:eastAsia="Times New Roman"/>
                <w:sz w:val="22"/>
                <w:szCs w:val="22"/>
              </w:rPr>
              <w:t>185</w:t>
            </w:r>
          </w:p>
        </w:tc>
        <w:tc>
          <w:tcPr>
            <w:tcW w:w="1085" w:type="dxa"/>
            <w:tcBorders>
              <w:left w:val="single" w:sz="24" w:space="0" w:color="auto"/>
            </w:tcBorders>
            <w:vAlign w:val="center"/>
          </w:tcPr>
          <w:p w14:paraId="3BD2561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185.5</w:t>
            </w:r>
          </w:p>
        </w:tc>
        <w:tc>
          <w:tcPr>
            <w:tcW w:w="1126" w:type="dxa"/>
            <w:tcBorders>
              <w:right w:val="single" w:sz="24" w:space="0" w:color="auto"/>
            </w:tcBorders>
            <w:vAlign w:val="center"/>
          </w:tcPr>
          <w:p w14:paraId="0F3E6AA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0.35</w:t>
            </w:r>
          </w:p>
        </w:tc>
      </w:tr>
      <w:tr w:rsidR="00FB5184" w:rsidRPr="00940161" w14:paraId="05790BF3" w14:textId="77777777" w:rsidTr="006A4182">
        <w:trPr>
          <w:jc w:val="center"/>
        </w:trPr>
        <w:tc>
          <w:tcPr>
            <w:tcW w:w="1403" w:type="dxa"/>
            <w:vMerge/>
            <w:tcBorders>
              <w:left w:val="single" w:sz="24" w:space="0" w:color="auto"/>
              <w:right w:val="single" w:sz="24" w:space="0" w:color="auto"/>
            </w:tcBorders>
            <w:vAlign w:val="center"/>
          </w:tcPr>
          <w:p w14:paraId="618A388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EA89E1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75C4BD07" w14:textId="77777777" w:rsidR="00FB5184" w:rsidRPr="00940161" w:rsidRDefault="00FB5184" w:rsidP="006A4182">
            <w:pPr>
              <w:jc w:val="center"/>
              <w:rPr>
                <w:rFonts w:eastAsia="Times New Roman"/>
                <w:sz w:val="22"/>
                <w:szCs w:val="22"/>
              </w:rPr>
            </w:pPr>
            <w:r w:rsidRPr="00940161">
              <w:rPr>
                <w:rFonts w:eastAsia="Times New Roman"/>
                <w:sz w:val="22"/>
                <w:szCs w:val="22"/>
              </w:rPr>
              <w:t>200</w:t>
            </w:r>
          </w:p>
        </w:tc>
        <w:tc>
          <w:tcPr>
            <w:tcW w:w="805" w:type="dxa"/>
            <w:vAlign w:val="center"/>
          </w:tcPr>
          <w:p w14:paraId="1794A0FE" w14:textId="77777777" w:rsidR="00FB5184" w:rsidRPr="00940161" w:rsidRDefault="00FB5184" w:rsidP="006A4182">
            <w:pPr>
              <w:jc w:val="center"/>
              <w:rPr>
                <w:rFonts w:eastAsia="Times New Roman"/>
                <w:sz w:val="22"/>
                <w:szCs w:val="22"/>
              </w:rPr>
            </w:pPr>
            <w:r w:rsidRPr="00940161">
              <w:rPr>
                <w:rFonts w:eastAsia="Times New Roman"/>
                <w:sz w:val="22"/>
                <w:szCs w:val="22"/>
              </w:rPr>
              <w:t>197</w:t>
            </w:r>
          </w:p>
        </w:tc>
        <w:tc>
          <w:tcPr>
            <w:tcW w:w="1085" w:type="dxa"/>
            <w:tcBorders>
              <w:left w:val="single" w:sz="24" w:space="0" w:color="auto"/>
            </w:tcBorders>
            <w:vAlign w:val="center"/>
          </w:tcPr>
          <w:p w14:paraId="3BF0F60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198.5</w:t>
            </w:r>
          </w:p>
        </w:tc>
        <w:tc>
          <w:tcPr>
            <w:tcW w:w="1126" w:type="dxa"/>
            <w:tcBorders>
              <w:right w:val="single" w:sz="24" w:space="0" w:color="auto"/>
            </w:tcBorders>
            <w:vAlign w:val="center"/>
          </w:tcPr>
          <w:p w14:paraId="261B6ED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00B66D6E" w14:textId="77777777" w:rsidTr="006A4182">
        <w:trPr>
          <w:jc w:val="center"/>
        </w:trPr>
        <w:tc>
          <w:tcPr>
            <w:tcW w:w="1403" w:type="dxa"/>
            <w:vMerge/>
            <w:tcBorders>
              <w:left w:val="single" w:sz="24" w:space="0" w:color="auto"/>
              <w:right w:val="single" w:sz="24" w:space="0" w:color="auto"/>
            </w:tcBorders>
            <w:vAlign w:val="center"/>
          </w:tcPr>
          <w:p w14:paraId="0FCC1FD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4EDC47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09792ED" w14:textId="77777777" w:rsidR="00FB5184" w:rsidRPr="00940161" w:rsidRDefault="00FB5184" w:rsidP="006A4182">
            <w:pPr>
              <w:jc w:val="center"/>
              <w:rPr>
                <w:rFonts w:eastAsia="Times New Roman"/>
                <w:sz w:val="22"/>
                <w:szCs w:val="22"/>
              </w:rPr>
            </w:pPr>
            <w:r w:rsidRPr="00940161">
              <w:rPr>
                <w:rFonts w:eastAsia="Times New Roman"/>
                <w:sz w:val="22"/>
                <w:szCs w:val="22"/>
              </w:rPr>
              <w:t>212</w:t>
            </w:r>
          </w:p>
        </w:tc>
        <w:tc>
          <w:tcPr>
            <w:tcW w:w="805" w:type="dxa"/>
            <w:vAlign w:val="center"/>
          </w:tcPr>
          <w:p w14:paraId="61EC6BAE" w14:textId="77777777" w:rsidR="00FB5184" w:rsidRPr="00940161" w:rsidRDefault="00FB5184" w:rsidP="006A4182">
            <w:pPr>
              <w:jc w:val="center"/>
              <w:rPr>
                <w:rFonts w:eastAsia="Times New Roman"/>
                <w:sz w:val="22"/>
                <w:szCs w:val="22"/>
              </w:rPr>
            </w:pPr>
            <w:r w:rsidRPr="00940161">
              <w:rPr>
                <w:rFonts w:eastAsia="Times New Roman"/>
                <w:sz w:val="22"/>
                <w:szCs w:val="22"/>
              </w:rPr>
              <w:t>199</w:t>
            </w:r>
          </w:p>
        </w:tc>
        <w:tc>
          <w:tcPr>
            <w:tcW w:w="1085" w:type="dxa"/>
            <w:tcBorders>
              <w:left w:val="single" w:sz="24" w:space="0" w:color="auto"/>
            </w:tcBorders>
            <w:vAlign w:val="center"/>
          </w:tcPr>
          <w:p w14:paraId="45EBED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205.5</w:t>
            </w:r>
          </w:p>
        </w:tc>
        <w:tc>
          <w:tcPr>
            <w:tcW w:w="1126" w:type="dxa"/>
            <w:tcBorders>
              <w:right w:val="single" w:sz="24" w:space="0" w:color="auto"/>
            </w:tcBorders>
            <w:vAlign w:val="center"/>
          </w:tcPr>
          <w:p w14:paraId="06FF06D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4.60</w:t>
            </w:r>
          </w:p>
        </w:tc>
      </w:tr>
      <w:tr w:rsidR="00FB5184" w:rsidRPr="00940161" w14:paraId="588BAD68" w14:textId="77777777" w:rsidTr="006A4182">
        <w:trPr>
          <w:jc w:val="center"/>
        </w:trPr>
        <w:tc>
          <w:tcPr>
            <w:tcW w:w="1403" w:type="dxa"/>
            <w:vMerge/>
            <w:tcBorders>
              <w:left w:val="single" w:sz="24" w:space="0" w:color="auto"/>
              <w:right w:val="single" w:sz="24" w:space="0" w:color="auto"/>
            </w:tcBorders>
            <w:vAlign w:val="center"/>
          </w:tcPr>
          <w:p w14:paraId="7190CA1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AA57F8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1A19C1F3" w14:textId="77777777" w:rsidR="00FB5184" w:rsidRPr="00940161" w:rsidRDefault="00FB5184" w:rsidP="006A4182">
            <w:pPr>
              <w:jc w:val="center"/>
              <w:rPr>
                <w:rFonts w:eastAsia="Times New Roman"/>
                <w:sz w:val="22"/>
                <w:szCs w:val="22"/>
              </w:rPr>
            </w:pPr>
            <w:r w:rsidRPr="00940161">
              <w:rPr>
                <w:rFonts w:eastAsia="Times New Roman"/>
                <w:sz w:val="22"/>
                <w:szCs w:val="22"/>
              </w:rPr>
              <w:t>215</w:t>
            </w:r>
          </w:p>
        </w:tc>
        <w:tc>
          <w:tcPr>
            <w:tcW w:w="805" w:type="dxa"/>
            <w:vAlign w:val="center"/>
          </w:tcPr>
          <w:p w14:paraId="69323655" w14:textId="77777777" w:rsidR="00FB5184" w:rsidRPr="00940161" w:rsidRDefault="00FB5184" w:rsidP="006A4182">
            <w:pPr>
              <w:jc w:val="center"/>
              <w:rPr>
                <w:rFonts w:eastAsia="Times New Roman"/>
                <w:sz w:val="22"/>
                <w:szCs w:val="22"/>
              </w:rPr>
            </w:pPr>
            <w:r w:rsidRPr="00940161">
              <w:rPr>
                <w:rFonts w:eastAsia="Times New Roman"/>
                <w:sz w:val="22"/>
                <w:szCs w:val="22"/>
              </w:rPr>
              <w:t>205</w:t>
            </w:r>
          </w:p>
        </w:tc>
        <w:tc>
          <w:tcPr>
            <w:tcW w:w="1085" w:type="dxa"/>
            <w:tcBorders>
              <w:left w:val="single" w:sz="24" w:space="0" w:color="auto"/>
            </w:tcBorders>
            <w:vAlign w:val="center"/>
          </w:tcPr>
          <w:p w14:paraId="465B37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210</w:t>
            </w:r>
          </w:p>
        </w:tc>
        <w:tc>
          <w:tcPr>
            <w:tcW w:w="1126" w:type="dxa"/>
            <w:tcBorders>
              <w:right w:val="single" w:sz="24" w:space="0" w:color="auto"/>
            </w:tcBorders>
            <w:vAlign w:val="center"/>
          </w:tcPr>
          <w:p w14:paraId="3469C3D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3.54</w:t>
            </w:r>
          </w:p>
        </w:tc>
      </w:tr>
      <w:tr w:rsidR="00FB5184" w:rsidRPr="00940161" w14:paraId="7963E286" w14:textId="77777777" w:rsidTr="006A4182">
        <w:trPr>
          <w:jc w:val="center"/>
        </w:trPr>
        <w:tc>
          <w:tcPr>
            <w:tcW w:w="1403" w:type="dxa"/>
            <w:vMerge/>
            <w:tcBorders>
              <w:left w:val="single" w:sz="24" w:space="0" w:color="auto"/>
              <w:right w:val="single" w:sz="24" w:space="0" w:color="auto"/>
            </w:tcBorders>
            <w:vAlign w:val="center"/>
          </w:tcPr>
          <w:p w14:paraId="01884A7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49EAA3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35F44BFB" w14:textId="77777777" w:rsidR="00FB5184" w:rsidRPr="00940161" w:rsidRDefault="00FB5184" w:rsidP="006A4182">
            <w:pPr>
              <w:jc w:val="center"/>
              <w:rPr>
                <w:rFonts w:eastAsia="Times New Roman"/>
                <w:sz w:val="22"/>
                <w:szCs w:val="22"/>
              </w:rPr>
            </w:pPr>
            <w:r w:rsidRPr="00940161">
              <w:rPr>
                <w:rFonts w:eastAsia="Times New Roman"/>
                <w:sz w:val="22"/>
                <w:szCs w:val="22"/>
              </w:rPr>
              <w:t>219</w:t>
            </w:r>
          </w:p>
        </w:tc>
        <w:tc>
          <w:tcPr>
            <w:tcW w:w="805" w:type="dxa"/>
            <w:vAlign w:val="center"/>
          </w:tcPr>
          <w:p w14:paraId="7813BF3C" w14:textId="77777777" w:rsidR="00FB5184" w:rsidRPr="00940161" w:rsidRDefault="00FB5184" w:rsidP="006A4182">
            <w:pPr>
              <w:jc w:val="center"/>
              <w:rPr>
                <w:rFonts w:eastAsia="Times New Roman"/>
                <w:sz w:val="22"/>
                <w:szCs w:val="22"/>
              </w:rPr>
            </w:pPr>
            <w:r w:rsidRPr="00940161">
              <w:rPr>
                <w:rFonts w:eastAsia="Times New Roman"/>
                <w:sz w:val="22"/>
                <w:szCs w:val="22"/>
              </w:rPr>
              <w:t>219</w:t>
            </w:r>
          </w:p>
        </w:tc>
        <w:tc>
          <w:tcPr>
            <w:tcW w:w="1085" w:type="dxa"/>
            <w:tcBorders>
              <w:left w:val="single" w:sz="24" w:space="0" w:color="auto"/>
            </w:tcBorders>
            <w:vAlign w:val="center"/>
          </w:tcPr>
          <w:p w14:paraId="289C65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219</w:t>
            </w:r>
          </w:p>
        </w:tc>
        <w:tc>
          <w:tcPr>
            <w:tcW w:w="1126" w:type="dxa"/>
            <w:tcBorders>
              <w:right w:val="single" w:sz="24" w:space="0" w:color="auto"/>
            </w:tcBorders>
            <w:vAlign w:val="center"/>
          </w:tcPr>
          <w:p w14:paraId="12FFC63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54C5FBA6" w14:textId="77777777" w:rsidTr="006A4182">
        <w:trPr>
          <w:jc w:val="center"/>
        </w:trPr>
        <w:tc>
          <w:tcPr>
            <w:tcW w:w="1403" w:type="dxa"/>
            <w:vMerge/>
            <w:tcBorders>
              <w:left w:val="single" w:sz="24" w:space="0" w:color="auto"/>
              <w:right w:val="single" w:sz="24" w:space="0" w:color="auto"/>
            </w:tcBorders>
            <w:vAlign w:val="center"/>
          </w:tcPr>
          <w:p w14:paraId="07F637E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BCA5655"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6C5EB911" w14:textId="77777777" w:rsidR="00FB5184" w:rsidRPr="00940161" w:rsidRDefault="00FB5184" w:rsidP="006A4182">
            <w:pPr>
              <w:jc w:val="center"/>
              <w:rPr>
                <w:rFonts w:eastAsia="Times New Roman"/>
                <w:sz w:val="22"/>
                <w:szCs w:val="22"/>
              </w:rPr>
            </w:pPr>
            <w:r w:rsidRPr="00940161">
              <w:rPr>
                <w:rFonts w:eastAsia="Times New Roman"/>
                <w:sz w:val="22"/>
                <w:szCs w:val="22"/>
              </w:rPr>
              <w:t>229</w:t>
            </w:r>
          </w:p>
        </w:tc>
        <w:tc>
          <w:tcPr>
            <w:tcW w:w="805" w:type="dxa"/>
            <w:vAlign w:val="center"/>
          </w:tcPr>
          <w:p w14:paraId="08EEB83E" w14:textId="77777777" w:rsidR="00FB5184" w:rsidRPr="00940161" w:rsidRDefault="00FB5184" w:rsidP="006A4182">
            <w:pPr>
              <w:jc w:val="center"/>
              <w:rPr>
                <w:rFonts w:eastAsia="Times New Roman"/>
                <w:sz w:val="22"/>
                <w:szCs w:val="22"/>
              </w:rPr>
            </w:pPr>
            <w:r w:rsidRPr="00940161">
              <w:rPr>
                <w:rFonts w:eastAsia="Times New Roman"/>
                <w:sz w:val="22"/>
                <w:szCs w:val="22"/>
              </w:rPr>
              <w:t>227</w:t>
            </w:r>
          </w:p>
        </w:tc>
        <w:tc>
          <w:tcPr>
            <w:tcW w:w="1085" w:type="dxa"/>
            <w:tcBorders>
              <w:left w:val="single" w:sz="24" w:space="0" w:color="auto"/>
            </w:tcBorders>
            <w:vAlign w:val="center"/>
          </w:tcPr>
          <w:p w14:paraId="491EC7C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228</w:t>
            </w:r>
          </w:p>
        </w:tc>
        <w:tc>
          <w:tcPr>
            <w:tcW w:w="1126" w:type="dxa"/>
            <w:tcBorders>
              <w:right w:val="single" w:sz="24" w:space="0" w:color="auto"/>
            </w:tcBorders>
            <w:vAlign w:val="center"/>
          </w:tcPr>
          <w:p w14:paraId="3CE268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34617A3D" w14:textId="77777777" w:rsidTr="006A4182">
        <w:trPr>
          <w:jc w:val="center"/>
        </w:trPr>
        <w:tc>
          <w:tcPr>
            <w:tcW w:w="1403" w:type="dxa"/>
            <w:vMerge/>
            <w:tcBorders>
              <w:left w:val="single" w:sz="24" w:space="0" w:color="auto"/>
              <w:right w:val="single" w:sz="24" w:space="0" w:color="auto"/>
            </w:tcBorders>
            <w:vAlign w:val="center"/>
          </w:tcPr>
          <w:p w14:paraId="4A53E31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F3B2C9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6C2A6AC7" w14:textId="77777777" w:rsidR="00FB5184" w:rsidRPr="00940161" w:rsidRDefault="00FB5184" w:rsidP="006A4182">
            <w:pPr>
              <w:jc w:val="center"/>
              <w:rPr>
                <w:rFonts w:eastAsia="Times New Roman"/>
                <w:sz w:val="22"/>
                <w:szCs w:val="22"/>
              </w:rPr>
            </w:pPr>
            <w:r w:rsidRPr="00940161">
              <w:rPr>
                <w:rFonts w:eastAsia="Times New Roman"/>
                <w:sz w:val="22"/>
                <w:szCs w:val="22"/>
              </w:rPr>
              <w:t>236</w:t>
            </w:r>
          </w:p>
        </w:tc>
        <w:tc>
          <w:tcPr>
            <w:tcW w:w="805" w:type="dxa"/>
            <w:vAlign w:val="center"/>
          </w:tcPr>
          <w:p w14:paraId="324F50E6" w14:textId="77777777" w:rsidR="00FB5184" w:rsidRPr="00940161" w:rsidRDefault="00FB5184" w:rsidP="006A4182">
            <w:pPr>
              <w:jc w:val="center"/>
              <w:rPr>
                <w:rFonts w:eastAsia="Times New Roman"/>
                <w:sz w:val="22"/>
                <w:szCs w:val="22"/>
              </w:rPr>
            </w:pPr>
            <w:r w:rsidRPr="00940161">
              <w:rPr>
                <w:rFonts w:eastAsia="Times New Roman"/>
                <w:sz w:val="22"/>
                <w:szCs w:val="22"/>
              </w:rPr>
              <w:t>228</w:t>
            </w:r>
          </w:p>
        </w:tc>
        <w:tc>
          <w:tcPr>
            <w:tcW w:w="1085" w:type="dxa"/>
            <w:tcBorders>
              <w:left w:val="single" w:sz="24" w:space="0" w:color="auto"/>
            </w:tcBorders>
            <w:vAlign w:val="center"/>
          </w:tcPr>
          <w:p w14:paraId="27DF64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232</w:t>
            </w:r>
          </w:p>
        </w:tc>
        <w:tc>
          <w:tcPr>
            <w:tcW w:w="1126" w:type="dxa"/>
            <w:tcBorders>
              <w:right w:val="single" w:sz="24" w:space="0" w:color="auto"/>
            </w:tcBorders>
            <w:vAlign w:val="center"/>
          </w:tcPr>
          <w:p w14:paraId="400FACB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2.83</w:t>
            </w:r>
          </w:p>
        </w:tc>
      </w:tr>
      <w:tr w:rsidR="00FB5184" w:rsidRPr="00940161" w14:paraId="0B049C2F" w14:textId="77777777" w:rsidTr="006A4182">
        <w:trPr>
          <w:jc w:val="center"/>
        </w:trPr>
        <w:tc>
          <w:tcPr>
            <w:tcW w:w="1403" w:type="dxa"/>
            <w:vMerge/>
            <w:tcBorders>
              <w:left w:val="single" w:sz="24" w:space="0" w:color="auto"/>
              <w:right w:val="single" w:sz="24" w:space="0" w:color="auto"/>
            </w:tcBorders>
            <w:vAlign w:val="center"/>
          </w:tcPr>
          <w:p w14:paraId="1A9B51E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3A0BE70"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58B6B424" w14:textId="77777777" w:rsidR="00FB5184" w:rsidRPr="00940161" w:rsidRDefault="00FB5184" w:rsidP="006A4182">
            <w:pPr>
              <w:jc w:val="center"/>
              <w:rPr>
                <w:rFonts w:eastAsia="Times New Roman"/>
                <w:sz w:val="22"/>
                <w:szCs w:val="22"/>
              </w:rPr>
            </w:pPr>
            <w:r w:rsidRPr="00940161">
              <w:rPr>
                <w:rFonts w:eastAsia="Times New Roman"/>
                <w:sz w:val="22"/>
                <w:szCs w:val="22"/>
              </w:rPr>
              <w:t>246</w:t>
            </w:r>
          </w:p>
        </w:tc>
        <w:tc>
          <w:tcPr>
            <w:tcW w:w="805" w:type="dxa"/>
            <w:vAlign w:val="center"/>
          </w:tcPr>
          <w:p w14:paraId="7429A0AB" w14:textId="77777777" w:rsidR="00FB5184" w:rsidRPr="00940161" w:rsidRDefault="00FB5184" w:rsidP="006A4182">
            <w:pPr>
              <w:jc w:val="center"/>
              <w:rPr>
                <w:rFonts w:eastAsia="Times New Roman"/>
                <w:sz w:val="22"/>
                <w:szCs w:val="22"/>
              </w:rPr>
            </w:pPr>
            <w:r w:rsidRPr="00940161">
              <w:rPr>
                <w:rFonts w:eastAsia="Times New Roman"/>
                <w:sz w:val="22"/>
                <w:szCs w:val="22"/>
              </w:rPr>
              <w:t>250</w:t>
            </w:r>
          </w:p>
        </w:tc>
        <w:tc>
          <w:tcPr>
            <w:tcW w:w="1085" w:type="dxa"/>
            <w:tcBorders>
              <w:left w:val="single" w:sz="24" w:space="0" w:color="auto"/>
            </w:tcBorders>
            <w:vAlign w:val="center"/>
          </w:tcPr>
          <w:p w14:paraId="7C05A6E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248</w:t>
            </w:r>
          </w:p>
        </w:tc>
        <w:tc>
          <w:tcPr>
            <w:tcW w:w="1126" w:type="dxa"/>
            <w:tcBorders>
              <w:right w:val="single" w:sz="24" w:space="0" w:color="auto"/>
            </w:tcBorders>
            <w:vAlign w:val="center"/>
          </w:tcPr>
          <w:p w14:paraId="7FE18DA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6E042D1D" w14:textId="77777777" w:rsidTr="006A4182">
        <w:trPr>
          <w:jc w:val="center"/>
        </w:trPr>
        <w:tc>
          <w:tcPr>
            <w:tcW w:w="1403" w:type="dxa"/>
            <w:vMerge/>
            <w:tcBorders>
              <w:left w:val="single" w:sz="24" w:space="0" w:color="auto"/>
              <w:right w:val="single" w:sz="24" w:space="0" w:color="auto"/>
            </w:tcBorders>
            <w:vAlign w:val="center"/>
          </w:tcPr>
          <w:p w14:paraId="4AE8806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493CF21"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457E16A8" w14:textId="77777777" w:rsidR="00FB5184" w:rsidRPr="00940161" w:rsidRDefault="00FB5184" w:rsidP="006A4182">
            <w:pPr>
              <w:jc w:val="center"/>
              <w:rPr>
                <w:rFonts w:eastAsia="Times New Roman"/>
                <w:sz w:val="22"/>
                <w:szCs w:val="22"/>
              </w:rPr>
            </w:pPr>
            <w:r w:rsidRPr="00940161">
              <w:rPr>
                <w:rFonts w:eastAsia="Times New Roman"/>
                <w:sz w:val="22"/>
                <w:szCs w:val="22"/>
              </w:rPr>
              <w:t>270</w:t>
            </w:r>
          </w:p>
        </w:tc>
        <w:tc>
          <w:tcPr>
            <w:tcW w:w="805" w:type="dxa"/>
            <w:vAlign w:val="center"/>
          </w:tcPr>
          <w:p w14:paraId="1137F391" w14:textId="77777777" w:rsidR="00FB5184" w:rsidRPr="00940161" w:rsidRDefault="00FB5184" w:rsidP="006A4182">
            <w:pPr>
              <w:jc w:val="center"/>
              <w:rPr>
                <w:rFonts w:eastAsia="Times New Roman"/>
                <w:sz w:val="22"/>
                <w:szCs w:val="22"/>
              </w:rPr>
            </w:pPr>
            <w:r w:rsidRPr="00940161">
              <w:rPr>
                <w:rFonts w:eastAsia="Times New Roman"/>
                <w:sz w:val="22"/>
                <w:szCs w:val="22"/>
              </w:rPr>
              <w:t>263</w:t>
            </w:r>
          </w:p>
        </w:tc>
        <w:tc>
          <w:tcPr>
            <w:tcW w:w="1085" w:type="dxa"/>
            <w:tcBorders>
              <w:left w:val="single" w:sz="24" w:space="0" w:color="auto"/>
            </w:tcBorders>
            <w:vAlign w:val="center"/>
          </w:tcPr>
          <w:p w14:paraId="2A87AE8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266.5</w:t>
            </w:r>
          </w:p>
        </w:tc>
        <w:tc>
          <w:tcPr>
            <w:tcW w:w="1126" w:type="dxa"/>
            <w:tcBorders>
              <w:right w:val="single" w:sz="24" w:space="0" w:color="auto"/>
            </w:tcBorders>
            <w:vAlign w:val="center"/>
          </w:tcPr>
          <w:p w14:paraId="3240763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074FA6E3" w14:textId="77777777" w:rsidTr="006A4182">
        <w:trPr>
          <w:jc w:val="center"/>
        </w:trPr>
        <w:tc>
          <w:tcPr>
            <w:tcW w:w="1403" w:type="dxa"/>
            <w:vMerge/>
            <w:tcBorders>
              <w:left w:val="single" w:sz="24" w:space="0" w:color="auto"/>
              <w:right w:val="single" w:sz="24" w:space="0" w:color="auto"/>
            </w:tcBorders>
            <w:vAlign w:val="center"/>
          </w:tcPr>
          <w:p w14:paraId="3143AB8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C17DC1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0A624E59" w14:textId="77777777" w:rsidR="00FB5184" w:rsidRPr="00940161" w:rsidRDefault="00FB5184" w:rsidP="006A4182">
            <w:pPr>
              <w:jc w:val="center"/>
              <w:rPr>
                <w:rFonts w:eastAsia="Times New Roman"/>
                <w:sz w:val="22"/>
                <w:szCs w:val="22"/>
              </w:rPr>
            </w:pPr>
            <w:r w:rsidRPr="00940161">
              <w:rPr>
                <w:rFonts w:eastAsia="Times New Roman"/>
                <w:sz w:val="22"/>
                <w:szCs w:val="22"/>
              </w:rPr>
              <w:t>276</w:t>
            </w:r>
          </w:p>
        </w:tc>
        <w:tc>
          <w:tcPr>
            <w:tcW w:w="805" w:type="dxa"/>
            <w:vAlign w:val="center"/>
          </w:tcPr>
          <w:p w14:paraId="78645B75" w14:textId="77777777" w:rsidR="00FB5184" w:rsidRPr="00940161" w:rsidRDefault="00FB5184" w:rsidP="006A4182">
            <w:pPr>
              <w:jc w:val="center"/>
              <w:rPr>
                <w:rFonts w:eastAsia="Times New Roman"/>
                <w:sz w:val="22"/>
                <w:szCs w:val="22"/>
              </w:rPr>
            </w:pPr>
            <w:r w:rsidRPr="00940161">
              <w:rPr>
                <w:rFonts w:eastAsia="Times New Roman"/>
                <w:sz w:val="22"/>
                <w:szCs w:val="22"/>
              </w:rPr>
              <w:t>259</w:t>
            </w:r>
          </w:p>
        </w:tc>
        <w:tc>
          <w:tcPr>
            <w:tcW w:w="1085" w:type="dxa"/>
            <w:tcBorders>
              <w:left w:val="single" w:sz="24" w:space="0" w:color="auto"/>
            </w:tcBorders>
            <w:vAlign w:val="center"/>
          </w:tcPr>
          <w:p w14:paraId="3D15A15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267.5</w:t>
            </w:r>
          </w:p>
        </w:tc>
        <w:tc>
          <w:tcPr>
            <w:tcW w:w="1126" w:type="dxa"/>
            <w:tcBorders>
              <w:right w:val="single" w:sz="24" w:space="0" w:color="auto"/>
            </w:tcBorders>
            <w:vAlign w:val="center"/>
          </w:tcPr>
          <w:p w14:paraId="01DC9B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6.01</w:t>
            </w:r>
          </w:p>
        </w:tc>
      </w:tr>
      <w:tr w:rsidR="00FB5184" w:rsidRPr="00940161" w14:paraId="4B188031" w14:textId="77777777" w:rsidTr="006A4182">
        <w:trPr>
          <w:jc w:val="center"/>
        </w:trPr>
        <w:tc>
          <w:tcPr>
            <w:tcW w:w="1403" w:type="dxa"/>
            <w:vMerge/>
            <w:tcBorders>
              <w:left w:val="single" w:sz="24" w:space="0" w:color="auto"/>
              <w:right w:val="single" w:sz="24" w:space="0" w:color="auto"/>
            </w:tcBorders>
            <w:vAlign w:val="center"/>
          </w:tcPr>
          <w:p w14:paraId="15C2044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F2B9A10"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56C226D3" w14:textId="77777777" w:rsidR="00FB5184" w:rsidRPr="00940161" w:rsidRDefault="00FB5184" w:rsidP="006A4182">
            <w:pPr>
              <w:jc w:val="center"/>
              <w:rPr>
                <w:rFonts w:eastAsia="Times New Roman"/>
                <w:sz w:val="22"/>
                <w:szCs w:val="22"/>
              </w:rPr>
            </w:pPr>
            <w:r w:rsidRPr="00940161">
              <w:rPr>
                <w:rFonts w:eastAsia="Times New Roman"/>
                <w:sz w:val="22"/>
                <w:szCs w:val="22"/>
              </w:rPr>
              <w:t>270</w:t>
            </w:r>
          </w:p>
        </w:tc>
        <w:tc>
          <w:tcPr>
            <w:tcW w:w="805" w:type="dxa"/>
            <w:vAlign w:val="center"/>
          </w:tcPr>
          <w:p w14:paraId="71584810"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1085" w:type="dxa"/>
            <w:tcBorders>
              <w:left w:val="single" w:sz="24" w:space="0" w:color="auto"/>
            </w:tcBorders>
            <w:vAlign w:val="center"/>
          </w:tcPr>
          <w:p w14:paraId="62D17EB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270</w:t>
            </w:r>
          </w:p>
        </w:tc>
        <w:tc>
          <w:tcPr>
            <w:tcW w:w="1126" w:type="dxa"/>
            <w:tcBorders>
              <w:right w:val="single" w:sz="24" w:space="0" w:color="auto"/>
            </w:tcBorders>
            <w:vAlign w:val="center"/>
          </w:tcPr>
          <w:p w14:paraId="19F79B9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647151B8" w14:textId="77777777" w:rsidTr="006A4182">
        <w:trPr>
          <w:jc w:val="center"/>
        </w:trPr>
        <w:tc>
          <w:tcPr>
            <w:tcW w:w="1403" w:type="dxa"/>
            <w:vMerge/>
            <w:tcBorders>
              <w:left w:val="single" w:sz="24" w:space="0" w:color="auto"/>
              <w:right w:val="single" w:sz="24" w:space="0" w:color="auto"/>
            </w:tcBorders>
            <w:vAlign w:val="center"/>
          </w:tcPr>
          <w:p w14:paraId="05FAA23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B2D8CE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D82E52A" w14:textId="77777777" w:rsidR="00FB5184" w:rsidRPr="00940161" w:rsidRDefault="00FB5184" w:rsidP="006A4182">
            <w:pPr>
              <w:jc w:val="center"/>
              <w:rPr>
                <w:rFonts w:eastAsia="Times New Roman"/>
                <w:sz w:val="22"/>
                <w:szCs w:val="22"/>
              </w:rPr>
            </w:pPr>
            <w:r w:rsidRPr="00940161">
              <w:rPr>
                <w:rFonts w:eastAsia="Times New Roman"/>
                <w:sz w:val="22"/>
                <w:szCs w:val="22"/>
              </w:rPr>
              <w:t>274</w:t>
            </w:r>
          </w:p>
        </w:tc>
        <w:tc>
          <w:tcPr>
            <w:tcW w:w="805" w:type="dxa"/>
            <w:vAlign w:val="center"/>
          </w:tcPr>
          <w:p w14:paraId="419E4A1C"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1085" w:type="dxa"/>
            <w:tcBorders>
              <w:left w:val="single" w:sz="24" w:space="0" w:color="auto"/>
            </w:tcBorders>
            <w:vAlign w:val="center"/>
          </w:tcPr>
          <w:p w14:paraId="708DE37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274</w:t>
            </w:r>
          </w:p>
        </w:tc>
        <w:tc>
          <w:tcPr>
            <w:tcW w:w="1126" w:type="dxa"/>
            <w:tcBorders>
              <w:right w:val="single" w:sz="24" w:space="0" w:color="auto"/>
            </w:tcBorders>
            <w:vAlign w:val="center"/>
          </w:tcPr>
          <w:p w14:paraId="0E5B6D0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6A58ECF0" w14:textId="1ECFD5CE"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A.8</w:t>
      </w:r>
      <w:r w:rsidR="00FB5184">
        <w:rPr>
          <w:rFonts w:eastAsia="Times New Roman"/>
          <w:sz w:val="22"/>
          <w:szCs w:val="22"/>
        </w:rPr>
        <w:t>: 0-5</w:t>
      </w:r>
      <w:r w:rsidR="00FB5184" w:rsidRPr="00940161">
        <w:rPr>
          <w:rFonts w:eastAsia="Times New Roman"/>
          <w:sz w:val="22"/>
          <w:szCs w:val="22"/>
        </w:rPr>
        <w:t>% senescence results with each iteration = 1 hour</w:t>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202"/>
      </w:tblGrid>
      <w:tr w:rsidR="00FB5184" w:rsidRPr="00940161" w14:paraId="00A4DEA1"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70869F02"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778EF82C"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42D3B847"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202" w:type="dxa"/>
            <w:vMerge w:val="restart"/>
            <w:tcBorders>
              <w:top w:val="single" w:sz="24" w:space="0" w:color="auto"/>
              <w:left w:val="single" w:sz="12" w:space="0" w:color="auto"/>
              <w:right w:val="single" w:sz="24" w:space="0" w:color="auto"/>
            </w:tcBorders>
            <w:vAlign w:val="center"/>
          </w:tcPr>
          <w:p w14:paraId="4F516537"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2D61A0BA"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4FFD6C54"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4831A1F1"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331E6E2C"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31755CBC" w14:textId="77777777" w:rsidR="00FB5184" w:rsidRPr="00940161" w:rsidRDefault="00FB5184" w:rsidP="006A4182">
            <w:pPr>
              <w:jc w:val="center"/>
              <w:rPr>
                <w:rFonts w:eastAsia="Times New Roman"/>
                <w:b/>
                <w:sz w:val="22"/>
                <w:szCs w:val="22"/>
              </w:rPr>
            </w:pPr>
          </w:p>
        </w:tc>
        <w:tc>
          <w:tcPr>
            <w:tcW w:w="1202" w:type="dxa"/>
            <w:vMerge/>
            <w:tcBorders>
              <w:left w:val="single" w:sz="12" w:space="0" w:color="auto"/>
              <w:bottom w:val="single" w:sz="24" w:space="0" w:color="auto"/>
              <w:right w:val="single" w:sz="24" w:space="0" w:color="auto"/>
            </w:tcBorders>
            <w:vAlign w:val="center"/>
          </w:tcPr>
          <w:p w14:paraId="7E736E76" w14:textId="77777777" w:rsidR="00FB5184" w:rsidRPr="00940161" w:rsidRDefault="00FB5184" w:rsidP="006A4182">
            <w:pPr>
              <w:jc w:val="center"/>
              <w:rPr>
                <w:rFonts w:eastAsia="Times New Roman"/>
                <w:b/>
                <w:sz w:val="22"/>
                <w:szCs w:val="22"/>
              </w:rPr>
            </w:pPr>
          </w:p>
        </w:tc>
      </w:tr>
      <w:tr w:rsidR="00FB5184" w:rsidRPr="00940161" w14:paraId="708780F3"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155FBCCA"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14DA5439" w14:textId="77777777" w:rsidR="00FB5184" w:rsidRPr="00940161" w:rsidRDefault="00FB5184" w:rsidP="006A4182">
            <w:pPr>
              <w:jc w:val="center"/>
              <w:rPr>
                <w:rFonts w:eastAsia="Times New Roman"/>
                <w:sz w:val="22"/>
                <w:szCs w:val="22"/>
              </w:rPr>
            </w:pPr>
            <w:r w:rsidRPr="00940161">
              <w:rPr>
                <w:rFonts w:eastAsia="Times New Roman"/>
                <w:sz w:val="22"/>
                <w:szCs w:val="22"/>
              </w:rPr>
              <w:t>5.7</w:t>
            </w:r>
          </w:p>
        </w:tc>
        <w:tc>
          <w:tcPr>
            <w:tcW w:w="805" w:type="dxa"/>
            <w:tcBorders>
              <w:top w:val="single" w:sz="24" w:space="0" w:color="auto"/>
            </w:tcBorders>
            <w:vAlign w:val="center"/>
          </w:tcPr>
          <w:p w14:paraId="16DDC316" w14:textId="77777777" w:rsidR="00FB5184" w:rsidRPr="00940161" w:rsidRDefault="00FB5184" w:rsidP="006A4182">
            <w:pPr>
              <w:jc w:val="center"/>
              <w:rPr>
                <w:rFonts w:eastAsia="Times New Roman"/>
                <w:sz w:val="22"/>
                <w:szCs w:val="22"/>
              </w:rPr>
            </w:pPr>
            <w:r w:rsidRPr="00940161">
              <w:rPr>
                <w:rFonts w:eastAsia="Times New Roman"/>
                <w:sz w:val="22"/>
                <w:szCs w:val="22"/>
              </w:rPr>
              <w:t>7.5</w:t>
            </w:r>
          </w:p>
        </w:tc>
        <w:tc>
          <w:tcPr>
            <w:tcW w:w="1085" w:type="dxa"/>
            <w:tcBorders>
              <w:top w:val="single" w:sz="24" w:space="0" w:color="auto"/>
              <w:left w:val="single" w:sz="24" w:space="0" w:color="auto"/>
            </w:tcBorders>
            <w:vAlign w:val="center"/>
          </w:tcPr>
          <w:p w14:paraId="5491D53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6.6</w:t>
            </w:r>
          </w:p>
        </w:tc>
        <w:tc>
          <w:tcPr>
            <w:tcW w:w="1202" w:type="dxa"/>
            <w:tcBorders>
              <w:top w:val="single" w:sz="24" w:space="0" w:color="auto"/>
              <w:right w:val="single" w:sz="24" w:space="0" w:color="auto"/>
            </w:tcBorders>
            <w:vAlign w:val="center"/>
          </w:tcPr>
          <w:p w14:paraId="79ACAD7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0.25</w:t>
            </w:r>
          </w:p>
        </w:tc>
      </w:tr>
      <w:tr w:rsidR="00FB5184" w:rsidRPr="00940161" w14:paraId="2AE57AB3"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196AD880"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33006178" w14:textId="77777777" w:rsidR="00FB5184" w:rsidRPr="00940161" w:rsidRDefault="00FB5184" w:rsidP="006A4182">
            <w:pPr>
              <w:jc w:val="center"/>
              <w:rPr>
                <w:rFonts w:eastAsia="Times New Roman"/>
                <w:sz w:val="22"/>
                <w:szCs w:val="22"/>
              </w:rPr>
            </w:pPr>
            <w:r w:rsidRPr="00940161">
              <w:rPr>
                <w:rFonts w:eastAsia="Times New Roman"/>
                <w:sz w:val="22"/>
                <w:szCs w:val="22"/>
              </w:rPr>
              <w:t>31</w:t>
            </w:r>
          </w:p>
        </w:tc>
        <w:tc>
          <w:tcPr>
            <w:tcW w:w="805" w:type="dxa"/>
            <w:tcBorders>
              <w:bottom w:val="single" w:sz="24" w:space="0" w:color="auto"/>
            </w:tcBorders>
            <w:vAlign w:val="center"/>
          </w:tcPr>
          <w:p w14:paraId="30A81090" w14:textId="77777777" w:rsidR="00FB5184" w:rsidRPr="00940161" w:rsidRDefault="00FB5184" w:rsidP="006A4182">
            <w:pPr>
              <w:jc w:val="center"/>
              <w:rPr>
                <w:rFonts w:eastAsia="Times New Roman"/>
                <w:sz w:val="22"/>
                <w:szCs w:val="22"/>
              </w:rPr>
            </w:pPr>
            <w:r w:rsidRPr="00940161">
              <w:rPr>
                <w:rFonts w:eastAsia="Times New Roman"/>
                <w:sz w:val="22"/>
                <w:szCs w:val="22"/>
              </w:rPr>
              <w:t>36</w:t>
            </w:r>
          </w:p>
        </w:tc>
        <w:tc>
          <w:tcPr>
            <w:tcW w:w="1085" w:type="dxa"/>
            <w:tcBorders>
              <w:left w:val="single" w:sz="24" w:space="0" w:color="auto"/>
              <w:bottom w:val="single" w:sz="24" w:space="0" w:color="auto"/>
            </w:tcBorders>
            <w:vAlign w:val="center"/>
          </w:tcPr>
          <w:p w14:paraId="3A90213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33.5</w:t>
            </w:r>
          </w:p>
        </w:tc>
        <w:tc>
          <w:tcPr>
            <w:tcW w:w="1202" w:type="dxa"/>
            <w:tcBorders>
              <w:bottom w:val="single" w:sz="24" w:space="0" w:color="auto"/>
              <w:right w:val="single" w:sz="24" w:space="0" w:color="auto"/>
            </w:tcBorders>
            <w:vAlign w:val="center"/>
          </w:tcPr>
          <w:p w14:paraId="4657A1C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403CF01A"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40A0FC18"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7AF4011A"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7DDB413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41</w:t>
            </w:r>
          </w:p>
        </w:tc>
        <w:tc>
          <w:tcPr>
            <w:tcW w:w="805" w:type="dxa"/>
            <w:tcBorders>
              <w:top w:val="single" w:sz="24" w:space="0" w:color="auto"/>
            </w:tcBorders>
            <w:vAlign w:val="center"/>
          </w:tcPr>
          <w:p w14:paraId="5F620E6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50</w:t>
            </w:r>
          </w:p>
        </w:tc>
        <w:tc>
          <w:tcPr>
            <w:tcW w:w="1085" w:type="dxa"/>
            <w:tcBorders>
              <w:top w:val="single" w:sz="24" w:space="0" w:color="auto"/>
              <w:left w:val="single" w:sz="24" w:space="0" w:color="auto"/>
            </w:tcBorders>
            <w:vAlign w:val="center"/>
          </w:tcPr>
          <w:p w14:paraId="4FD093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45.5</w:t>
            </w:r>
          </w:p>
        </w:tc>
        <w:tc>
          <w:tcPr>
            <w:tcW w:w="1202" w:type="dxa"/>
            <w:tcBorders>
              <w:top w:val="single" w:sz="24" w:space="0" w:color="auto"/>
              <w:right w:val="single" w:sz="24" w:space="0" w:color="auto"/>
            </w:tcBorders>
            <w:vAlign w:val="center"/>
          </w:tcPr>
          <w:p w14:paraId="0FB224D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w:t>
            </w:r>
          </w:p>
        </w:tc>
      </w:tr>
      <w:tr w:rsidR="00FB5184" w:rsidRPr="00940161" w14:paraId="5FF715F0" w14:textId="77777777" w:rsidTr="006A4182">
        <w:trPr>
          <w:jc w:val="center"/>
        </w:trPr>
        <w:tc>
          <w:tcPr>
            <w:tcW w:w="1403" w:type="dxa"/>
            <w:vMerge/>
            <w:tcBorders>
              <w:left w:val="single" w:sz="24" w:space="0" w:color="auto"/>
              <w:right w:val="single" w:sz="24" w:space="0" w:color="auto"/>
            </w:tcBorders>
            <w:vAlign w:val="center"/>
          </w:tcPr>
          <w:p w14:paraId="7CD3E9A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8B7FEE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75BA4C7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w:t>
            </w:r>
          </w:p>
        </w:tc>
        <w:tc>
          <w:tcPr>
            <w:tcW w:w="805" w:type="dxa"/>
            <w:vAlign w:val="center"/>
          </w:tcPr>
          <w:p w14:paraId="071450B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w:t>
            </w:r>
          </w:p>
        </w:tc>
        <w:tc>
          <w:tcPr>
            <w:tcW w:w="1085" w:type="dxa"/>
            <w:tcBorders>
              <w:left w:val="single" w:sz="24" w:space="0" w:color="auto"/>
            </w:tcBorders>
            <w:vAlign w:val="center"/>
          </w:tcPr>
          <w:p w14:paraId="316859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w:t>
            </w:r>
          </w:p>
        </w:tc>
        <w:tc>
          <w:tcPr>
            <w:tcW w:w="1202" w:type="dxa"/>
            <w:tcBorders>
              <w:right w:val="single" w:sz="24" w:space="0" w:color="auto"/>
            </w:tcBorders>
            <w:vAlign w:val="center"/>
          </w:tcPr>
          <w:p w14:paraId="0B448D8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3BAAD7A2" w14:textId="77777777" w:rsidTr="006A4182">
        <w:trPr>
          <w:jc w:val="center"/>
        </w:trPr>
        <w:tc>
          <w:tcPr>
            <w:tcW w:w="1403" w:type="dxa"/>
            <w:vMerge/>
            <w:tcBorders>
              <w:left w:val="single" w:sz="24" w:space="0" w:color="auto"/>
              <w:right w:val="single" w:sz="24" w:space="0" w:color="auto"/>
            </w:tcBorders>
            <w:vAlign w:val="center"/>
          </w:tcPr>
          <w:p w14:paraId="25118F7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DB9F564"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5207CE6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79</w:t>
            </w:r>
          </w:p>
        </w:tc>
        <w:tc>
          <w:tcPr>
            <w:tcW w:w="805" w:type="dxa"/>
            <w:vAlign w:val="center"/>
          </w:tcPr>
          <w:p w14:paraId="10860D6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01BDD76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76</w:t>
            </w:r>
          </w:p>
        </w:tc>
        <w:tc>
          <w:tcPr>
            <w:tcW w:w="1202" w:type="dxa"/>
            <w:tcBorders>
              <w:right w:val="single" w:sz="24" w:space="0" w:color="auto"/>
            </w:tcBorders>
            <w:vAlign w:val="center"/>
          </w:tcPr>
          <w:p w14:paraId="6AFE5FB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0.85</w:t>
            </w:r>
          </w:p>
        </w:tc>
      </w:tr>
      <w:tr w:rsidR="00FB5184" w:rsidRPr="00940161" w14:paraId="53BF12E3" w14:textId="77777777" w:rsidTr="006A4182">
        <w:trPr>
          <w:jc w:val="center"/>
        </w:trPr>
        <w:tc>
          <w:tcPr>
            <w:tcW w:w="1403" w:type="dxa"/>
            <w:vMerge/>
            <w:tcBorders>
              <w:left w:val="single" w:sz="24" w:space="0" w:color="auto"/>
              <w:right w:val="single" w:sz="24" w:space="0" w:color="auto"/>
            </w:tcBorders>
            <w:vAlign w:val="center"/>
          </w:tcPr>
          <w:p w14:paraId="241F3ED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DBA818A"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5708774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7AD3D6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2BDB96B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90.5</w:t>
            </w:r>
          </w:p>
        </w:tc>
        <w:tc>
          <w:tcPr>
            <w:tcW w:w="1202" w:type="dxa"/>
            <w:tcBorders>
              <w:right w:val="single" w:sz="24" w:space="0" w:color="auto"/>
            </w:tcBorders>
            <w:vAlign w:val="center"/>
          </w:tcPr>
          <w:p w14:paraId="22312E0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338DD48E" w14:textId="77777777" w:rsidTr="006A4182">
        <w:trPr>
          <w:jc w:val="center"/>
        </w:trPr>
        <w:tc>
          <w:tcPr>
            <w:tcW w:w="1403" w:type="dxa"/>
            <w:vMerge/>
            <w:tcBorders>
              <w:left w:val="single" w:sz="24" w:space="0" w:color="auto"/>
              <w:right w:val="single" w:sz="24" w:space="0" w:color="auto"/>
            </w:tcBorders>
            <w:vAlign w:val="center"/>
          </w:tcPr>
          <w:p w14:paraId="64447A9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21FAA74"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03DAF5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0206A6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85</w:t>
            </w:r>
          </w:p>
        </w:tc>
        <w:tc>
          <w:tcPr>
            <w:tcW w:w="1085" w:type="dxa"/>
            <w:tcBorders>
              <w:left w:val="single" w:sz="24" w:space="0" w:color="auto"/>
            </w:tcBorders>
            <w:vAlign w:val="center"/>
          </w:tcPr>
          <w:p w14:paraId="54321E6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96</w:t>
            </w:r>
          </w:p>
        </w:tc>
        <w:tc>
          <w:tcPr>
            <w:tcW w:w="1202" w:type="dxa"/>
            <w:tcBorders>
              <w:right w:val="single" w:sz="24" w:space="0" w:color="auto"/>
            </w:tcBorders>
            <w:vAlign w:val="center"/>
          </w:tcPr>
          <w:p w14:paraId="21C592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3.11</w:t>
            </w:r>
          </w:p>
        </w:tc>
      </w:tr>
      <w:tr w:rsidR="00FB5184" w:rsidRPr="00940161" w14:paraId="62C602B9" w14:textId="77777777" w:rsidTr="006A4182">
        <w:trPr>
          <w:jc w:val="center"/>
        </w:trPr>
        <w:tc>
          <w:tcPr>
            <w:tcW w:w="1403" w:type="dxa"/>
            <w:vMerge/>
            <w:tcBorders>
              <w:left w:val="single" w:sz="24" w:space="0" w:color="auto"/>
              <w:right w:val="single" w:sz="24" w:space="0" w:color="auto"/>
            </w:tcBorders>
            <w:vAlign w:val="center"/>
          </w:tcPr>
          <w:p w14:paraId="6320175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2C3095"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7750A5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805" w:type="dxa"/>
            <w:vAlign w:val="center"/>
          </w:tcPr>
          <w:p w14:paraId="6BD7389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89</w:t>
            </w:r>
          </w:p>
        </w:tc>
        <w:tc>
          <w:tcPr>
            <w:tcW w:w="1085" w:type="dxa"/>
            <w:tcBorders>
              <w:left w:val="single" w:sz="24" w:space="0" w:color="auto"/>
            </w:tcBorders>
            <w:vAlign w:val="center"/>
          </w:tcPr>
          <w:p w14:paraId="3AA38E5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98.5</w:t>
            </w:r>
          </w:p>
        </w:tc>
        <w:tc>
          <w:tcPr>
            <w:tcW w:w="1202" w:type="dxa"/>
            <w:tcBorders>
              <w:right w:val="single" w:sz="24" w:space="0" w:color="auto"/>
            </w:tcBorders>
            <w:vAlign w:val="center"/>
          </w:tcPr>
          <w:p w14:paraId="2F97849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2.69</w:t>
            </w:r>
          </w:p>
        </w:tc>
      </w:tr>
      <w:tr w:rsidR="00FB5184" w:rsidRPr="00940161" w14:paraId="0823D1D2" w14:textId="77777777" w:rsidTr="006A4182">
        <w:trPr>
          <w:jc w:val="center"/>
        </w:trPr>
        <w:tc>
          <w:tcPr>
            <w:tcW w:w="1403" w:type="dxa"/>
            <w:vMerge/>
            <w:tcBorders>
              <w:left w:val="single" w:sz="24" w:space="0" w:color="auto"/>
              <w:right w:val="single" w:sz="24" w:space="0" w:color="auto"/>
            </w:tcBorders>
            <w:vAlign w:val="center"/>
          </w:tcPr>
          <w:p w14:paraId="61634EB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9CED430"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EAF00E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805" w:type="dxa"/>
            <w:vAlign w:val="center"/>
          </w:tcPr>
          <w:p w14:paraId="2AC201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94</w:t>
            </w:r>
          </w:p>
        </w:tc>
        <w:tc>
          <w:tcPr>
            <w:tcW w:w="1085" w:type="dxa"/>
            <w:tcBorders>
              <w:left w:val="single" w:sz="24" w:space="0" w:color="auto"/>
            </w:tcBorders>
            <w:vAlign w:val="center"/>
          </w:tcPr>
          <w:p w14:paraId="6FB88B9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101</w:t>
            </w:r>
          </w:p>
        </w:tc>
        <w:tc>
          <w:tcPr>
            <w:tcW w:w="1202" w:type="dxa"/>
            <w:tcBorders>
              <w:right w:val="single" w:sz="24" w:space="0" w:color="auto"/>
            </w:tcBorders>
            <w:vAlign w:val="center"/>
          </w:tcPr>
          <w:p w14:paraId="15D0D90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1.98</w:t>
            </w:r>
          </w:p>
        </w:tc>
      </w:tr>
      <w:tr w:rsidR="00FB5184" w:rsidRPr="00940161" w14:paraId="2F26E0B3" w14:textId="77777777" w:rsidTr="006A4182">
        <w:trPr>
          <w:jc w:val="center"/>
        </w:trPr>
        <w:tc>
          <w:tcPr>
            <w:tcW w:w="1403" w:type="dxa"/>
            <w:vMerge/>
            <w:tcBorders>
              <w:left w:val="single" w:sz="24" w:space="0" w:color="auto"/>
              <w:right w:val="single" w:sz="24" w:space="0" w:color="auto"/>
            </w:tcBorders>
            <w:vAlign w:val="center"/>
          </w:tcPr>
          <w:p w14:paraId="61350FB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BA81886"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0AC1A5F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805" w:type="dxa"/>
            <w:vAlign w:val="center"/>
          </w:tcPr>
          <w:p w14:paraId="4209EE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99</w:t>
            </w:r>
          </w:p>
        </w:tc>
        <w:tc>
          <w:tcPr>
            <w:tcW w:w="1085" w:type="dxa"/>
            <w:tcBorders>
              <w:left w:val="single" w:sz="24" w:space="0" w:color="auto"/>
            </w:tcBorders>
            <w:vAlign w:val="center"/>
          </w:tcPr>
          <w:p w14:paraId="121E971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106.5</w:t>
            </w:r>
          </w:p>
        </w:tc>
        <w:tc>
          <w:tcPr>
            <w:tcW w:w="1202" w:type="dxa"/>
            <w:tcBorders>
              <w:right w:val="single" w:sz="24" w:space="0" w:color="auto"/>
            </w:tcBorders>
            <w:vAlign w:val="center"/>
          </w:tcPr>
          <w:p w14:paraId="3A9632C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4B44C874" w14:textId="77777777" w:rsidTr="006A4182">
        <w:trPr>
          <w:jc w:val="center"/>
        </w:trPr>
        <w:tc>
          <w:tcPr>
            <w:tcW w:w="1403" w:type="dxa"/>
            <w:vMerge/>
            <w:tcBorders>
              <w:left w:val="single" w:sz="24" w:space="0" w:color="auto"/>
              <w:right w:val="single" w:sz="24" w:space="0" w:color="auto"/>
            </w:tcBorders>
            <w:vAlign w:val="center"/>
          </w:tcPr>
          <w:p w14:paraId="0186F5C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901A27"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004826D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w:t>
            </w:r>
          </w:p>
        </w:tc>
        <w:tc>
          <w:tcPr>
            <w:tcW w:w="805" w:type="dxa"/>
            <w:vAlign w:val="center"/>
          </w:tcPr>
          <w:p w14:paraId="6B0778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w:t>
            </w:r>
          </w:p>
        </w:tc>
        <w:tc>
          <w:tcPr>
            <w:tcW w:w="1085" w:type="dxa"/>
            <w:tcBorders>
              <w:left w:val="single" w:sz="24" w:space="0" w:color="auto"/>
            </w:tcBorders>
            <w:vAlign w:val="center"/>
          </w:tcPr>
          <w:p w14:paraId="18B940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202" w:type="dxa"/>
            <w:tcBorders>
              <w:right w:val="single" w:sz="24" w:space="0" w:color="auto"/>
            </w:tcBorders>
            <w:vAlign w:val="center"/>
          </w:tcPr>
          <w:p w14:paraId="15E9F41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2.55</w:t>
            </w:r>
          </w:p>
        </w:tc>
      </w:tr>
      <w:tr w:rsidR="00FB5184" w:rsidRPr="00940161" w14:paraId="6C1D3004" w14:textId="77777777" w:rsidTr="006A4182">
        <w:trPr>
          <w:jc w:val="center"/>
        </w:trPr>
        <w:tc>
          <w:tcPr>
            <w:tcW w:w="1403" w:type="dxa"/>
            <w:vMerge/>
            <w:tcBorders>
              <w:left w:val="single" w:sz="24" w:space="0" w:color="auto"/>
              <w:right w:val="single" w:sz="24" w:space="0" w:color="auto"/>
            </w:tcBorders>
            <w:vAlign w:val="center"/>
          </w:tcPr>
          <w:p w14:paraId="28CADE4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9BE6FB0"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69CF6C4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805" w:type="dxa"/>
            <w:vAlign w:val="center"/>
          </w:tcPr>
          <w:p w14:paraId="5578F81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w:t>
            </w:r>
          </w:p>
        </w:tc>
        <w:tc>
          <w:tcPr>
            <w:tcW w:w="1085" w:type="dxa"/>
            <w:tcBorders>
              <w:left w:val="single" w:sz="24" w:space="0" w:color="auto"/>
            </w:tcBorders>
            <w:vAlign w:val="center"/>
          </w:tcPr>
          <w:p w14:paraId="1CD27B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112.5</w:t>
            </w:r>
          </w:p>
        </w:tc>
        <w:tc>
          <w:tcPr>
            <w:tcW w:w="1202" w:type="dxa"/>
            <w:tcBorders>
              <w:right w:val="single" w:sz="24" w:space="0" w:color="auto"/>
            </w:tcBorders>
            <w:vAlign w:val="center"/>
          </w:tcPr>
          <w:p w14:paraId="51DB7B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0.14</w:t>
            </w:r>
          </w:p>
        </w:tc>
      </w:tr>
      <w:tr w:rsidR="00FB5184" w:rsidRPr="00940161" w14:paraId="75DE256A" w14:textId="77777777" w:rsidTr="006A4182">
        <w:trPr>
          <w:jc w:val="center"/>
        </w:trPr>
        <w:tc>
          <w:tcPr>
            <w:tcW w:w="1403" w:type="dxa"/>
            <w:vMerge/>
            <w:tcBorders>
              <w:left w:val="single" w:sz="24" w:space="0" w:color="auto"/>
              <w:right w:val="single" w:sz="24" w:space="0" w:color="auto"/>
            </w:tcBorders>
            <w:vAlign w:val="center"/>
          </w:tcPr>
          <w:p w14:paraId="36C7FFD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AEB4A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1654FA1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w:t>
            </w:r>
          </w:p>
        </w:tc>
        <w:tc>
          <w:tcPr>
            <w:tcW w:w="805" w:type="dxa"/>
            <w:vAlign w:val="center"/>
          </w:tcPr>
          <w:p w14:paraId="550BA15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3A38938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1202" w:type="dxa"/>
            <w:tcBorders>
              <w:right w:val="single" w:sz="24" w:space="0" w:color="auto"/>
            </w:tcBorders>
            <w:vAlign w:val="center"/>
          </w:tcPr>
          <w:p w14:paraId="278008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r>
      <w:tr w:rsidR="00FB5184" w:rsidRPr="00940161" w14:paraId="38F4D700" w14:textId="77777777" w:rsidTr="006A4182">
        <w:trPr>
          <w:jc w:val="center"/>
        </w:trPr>
        <w:tc>
          <w:tcPr>
            <w:tcW w:w="1403" w:type="dxa"/>
            <w:vMerge/>
            <w:tcBorders>
              <w:left w:val="single" w:sz="24" w:space="0" w:color="auto"/>
              <w:right w:val="single" w:sz="24" w:space="0" w:color="auto"/>
            </w:tcBorders>
            <w:vAlign w:val="center"/>
          </w:tcPr>
          <w:p w14:paraId="664E534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5DCFFA3"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A4809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689996D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1085" w:type="dxa"/>
            <w:tcBorders>
              <w:left w:val="single" w:sz="24" w:space="0" w:color="auto"/>
            </w:tcBorders>
            <w:vAlign w:val="center"/>
          </w:tcPr>
          <w:p w14:paraId="673C244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107.5</w:t>
            </w:r>
          </w:p>
        </w:tc>
        <w:tc>
          <w:tcPr>
            <w:tcW w:w="1202" w:type="dxa"/>
            <w:tcBorders>
              <w:right w:val="single" w:sz="24" w:space="0" w:color="auto"/>
            </w:tcBorders>
            <w:vAlign w:val="center"/>
          </w:tcPr>
          <w:p w14:paraId="0948626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0.14</w:t>
            </w:r>
          </w:p>
        </w:tc>
      </w:tr>
      <w:tr w:rsidR="00FB5184" w:rsidRPr="00940161" w14:paraId="4A4386AD" w14:textId="77777777" w:rsidTr="006A4182">
        <w:trPr>
          <w:jc w:val="center"/>
        </w:trPr>
        <w:tc>
          <w:tcPr>
            <w:tcW w:w="1403" w:type="dxa"/>
            <w:vMerge/>
            <w:tcBorders>
              <w:left w:val="single" w:sz="24" w:space="0" w:color="auto"/>
              <w:right w:val="single" w:sz="24" w:space="0" w:color="auto"/>
            </w:tcBorders>
            <w:vAlign w:val="center"/>
          </w:tcPr>
          <w:p w14:paraId="23E8E7F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917440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4C995F7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32F118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6655FFC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0C41902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w:t>
            </w:r>
          </w:p>
        </w:tc>
      </w:tr>
      <w:tr w:rsidR="00FB5184" w:rsidRPr="00940161" w14:paraId="10A267FB" w14:textId="77777777" w:rsidTr="006A4182">
        <w:trPr>
          <w:jc w:val="center"/>
        </w:trPr>
        <w:tc>
          <w:tcPr>
            <w:tcW w:w="1403" w:type="dxa"/>
            <w:vMerge/>
            <w:tcBorders>
              <w:left w:val="single" w:sz="24" w:space="0" w:color="auto"/>
              <w:right w:val="single" w:sz="24" w:space="0" w:color="auto"/>
            </w:tcBorders>
            <w:vAlign w:val="center"/>
          </w:tcPr>
          <w:p w14:paraId="1B926D4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76C26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760D27E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805" w:type="dxa"/>
            <w:vAlign w:val="center"/>
          </w:tcPr>
          <w:p w14:paraId="71BFFEF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6DA518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111.5</w:t>
            </w:r>
          </w:p>
        </w:tc>
        <w:tc>
          <w:tcPr>
            <w:tcW w:w="1202" w:type="dxa"/>
            <w:tcBorders>
              <w:right w:val="single" w:sz="24" w:space="0" w:color="auto"/>
            </w:tcBorders>
            <w:vAlign w:val="center"/>
          </w:tcPr>
          <w:p w14:paraId="71BA3C2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0.42</w:t>
            </w:r>
          </w:p>
        </w:tc>
      </w:tr>
      <w:tr w:rsidR="00FB5184" w:rsidRPr="00940161" w14:paraId="763E2A33" w14:textId="77777777" w:rsidTr="006A4182">
        <w:trPr>
          <w:jc w:val="center"/>
        </w:trPr>
        <w:tc>
          <w:tcPr>
            <w:tcW w:w="1403" w:type="dxa"/>
            <w:vMerge/>
            <w:tcBorders>
              <w:left w:val="single" w:sz="24" w:space="0" w:color="auto"/>
              <w:right w:val="single" w:sz="24" w:space="0" w:color="auto"/>
            </w:tcBorders>
            <w:vAlign w:val="center"/>
          </w:tcPr>
          <w:p w14:paraId="417BCA7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5143A7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34138FE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6D84F60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20E015B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4FAE8C0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0.99</w:t>
            </w:r>
          </w:p>
        </w:tc>
      </w:tr>
      <w:tr w:rsidR="00FB5184" w:rsidRPr="00940161" w14:paraId="151BB988" w14:textId="77777777" w:rsidTr="006A4182">
        <w:trPr>
          <w:jc w:val="center"/>
        </w:trPr>
        <w:tc>
          <w:tcPr>
            <w:tcW w:w="1403" w:type="dxa"/>
            <w:vMerge/>
            <w:tcBorders>
              <w:left w:val="single" w:sz="24" w:space="0" w:color="auto"/>
              <w:right w:val="single" w:sz="24" w:space="0" w:color="auto"/>
            </w:tcBorders>
            <w:vAlign w:val="center"/>
          </w:tcPr>
          <w:p w14:paraId="49E5E1E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3196DF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519C2B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805" w:type="dxa"/>
            <w:vAlign w:val="center"/>
          </w:tcPr>
          <w:p w14:paraId="6F40322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117</w:t>
            </w:r>
          </w:p>
        </w:tc>
        <w:tc>
          <w:tcPr>
            <w:tcW w:w="1085" w:type="dxa"/>
            <w:tcBorders>
              <w:left w:val="single" w:sz="24" w:space="0" w:color="auto"/>
            </w:tcBorders>
            <w:vAlign w:val="center"/>
          </w:tcPr>
          <w:p w14:paraId="0CD162F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57CE017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1.84</w:t>
            </w:r>
          </w:p>
        </w:tc>
      </w:tr>
      <w:tr w:rsidR="00FB5184" w:rsidRPr="00940161" w14:paraId="11352FF7" w14:textId="77777777" w:rsidTr="006A4182">
        <w:trPr>
          <w:jc w:val="center"/>
        </w:trPr>
        <w:tc>
          <w:tcPr>
            <w:tcW w:w="1403" w:type="dxa"/>
            <w:vMerge/>
            <w:tcBorders>
              <w:left w:val="single" w:sz="24" w:space="0" w:color="auto"/>
              <w:right w:val="single" w:sz="24" w:space="0" w:color="auto"/>
            </w:tcBorders>
            <w:vAlign w:val="center"/>
          </w:tcPr>
          <w:p w14:paraId="63A954D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227E1E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7F11CD5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805" w:type="dxa"/>
            <w:vAlign w:val="center"/>
          </w:tcPr>
          <w:p w14:paraId="68FFFAB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3F41420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202" w:type="dxa"/>
            <w:tcBorders>
              <w:right w:val="single" w:sz="24" w:space="0" w:color="auto"/>
            </w:tcBorders>
            <w:vAlign w:val="center"/>
          </w:tcPr>
          <w:p w14:paraId="458EC55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0.57</w:t>
            </w:r>
          </w:p>
        </w:tc>
      </w:tr>
      <w:tr w:rsidR="00FB5184" w:rsidRPr="00940161" w14:paraId="2D93CECE" w14:textId="77777777" w:rsidTr="006A4182">
        <w:trPr>
          <w:jc w:val="center"/>
        </w:trPr>
        <w:tc>
          <w:tcPr>
            <w:tcW w:w="1403" w:type="dxa"/>
            <w:vMerge/>
            <w:tcBorders>
              <w:left w:val="single" w:sz="24" w:space="0" w:color="auto"/>
              <w:right w:val="single" w:sz="24" w:space="0" w:color="auto"/>
            </w:tcBorders>
            <w:vAlign w:val="center"/>
          </w:tcPr>
          <w:p w14:paraId="407DC14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36D145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7AB1387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805" w:type="dxa"/>
            <w:vAlign w:val="center"/>
          </w:tcPr>
          <w:p w14:paraId="7BD14E8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27BD9A2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w:t>
            </w:r>
          </w:p>
        </w:tc>
        <w:tc>
          <w:tcPr>
            <w:tcW w:w="1202" w:type="dxa"/>
            <w:tcBorders>
              <w:right w:val="single" w:sz="24" w:space="0" w:color="auto"/>
            </w:tcBorders>
            <w:vAlign w:val="center"/>
          </w:tcPr>
          <w:p w14:paraId="2FCEDA2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0.57</w:t>
            </w:r>
          </w:p>
        </w:tc>
      </w:tr>
      <w:tr w:rsidR="00FB5184" w:rsidRPr="00940161" w14:paraId="131A5656" w14:textId="77777777" w:rsidTr="006A4182">
        <w:trPr>
          <w:jc w:val="center"/>
        </w:trPr>
        <w:tc>
          <w:tcPr>
            <w:tcW w:w="1403" w:type="dxa"/>
            <w:vMerge/>
            <w:tcBorders>
              <w:left w:val="single" w:sz="24" w:space="0" w:color="auto"/>
              <w:right w:val="single" w:sz="24" w:space="0" w:color="auto"/>
            </w:tcBorders>
            <w:vAlign w:val="center"/>
          </w:tcPr>
          <w:p w14:paraId="1A71770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DEEFD6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247B964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805" w:type="dxa"/>
            <w:vAlign w:val="center"/>
          </w:tcPr>
          <w:p w14:paraId="34402CE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1D078C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119</w:t>
            </w:r>
          </w:p>
        </w:tc>
        <w:tc>
          <w:tcPr>
            <w:tcW w:w="1202" w:type="dxa"/>
            <w:tcBorders>
              <w:right w:val="single" w:sz="24" w:space="0" w:color="auto"/>
            </w:tcBorders>
            <w:vAlign w:val="center"/>
          </w:tcPr>
          <w:p w14:paraId="459F80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3C94BD94" w14:textId="77777777" w:rsidTr="006A4182">
        <w:trPr>
          <w:jc w:val="center"/>
        </w:trPr>
        <w:tc>
          <w:tcPr>
            <w:tcW w:w="1403" w:type="dxa"/>
            <w:vMerge/>
            <w:tcBorders>
              <w:left w:val="single" w:sz="24" w:space="0" w:color="auto"/>
              <w:right w:val="single" w:sz="24" w:space="0" w:color="auto"/>
            </w:tcBorders>
            <w:vAlign w:val="center"/>
          </w:tcPr>
          <w:p w14:paraId="746ED0E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A50CF1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692650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131</w:t>
            </w:r>
          </w:p>
        </w:tc>
        <w:tc>
          <w:tcPr>
            <w:tcW w:w="805" w:type="dxa"/>
            <w:vAlign w:val="center"/>
          </w:tcPr>
          <w:p w14:paraId="7DFE08B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121</w:t>
            </w:r>
          </w:p>
        </w:tc>
        <w:tc>
          <w:tcPr>
            <w:tcW w:w="1085" w:type="dxa"/>
            <w:tcBorders>
              <w:left w:val="single" w:sz="24" w:space="0" w:color="auto"/>
            </w:tcBorders>
            <w:vAlign w:val="center"/>
          </w:tcPr>
          <w:p w14:paraId="15A182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1202" w:type="dxa"/>
            <w:tcBorders>
              <w:right w:val="single" w:sz="24" w:space="0" w:color="auto"/>
            </w:tcBorders>
            <w:vAlign w:val="center"/>
          </w:tcPr>
          <w:p w14:paraId="702AFF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4EEA19E0" w14:textId="77777777" w:rsidTr="006A4182">
        <w:trPr>
          <w:jc w:val="center"/>
        </w:trPr>
        <w:tc>
          <w:tcPr>
            <w:tcW w:w="1403" w:type="dxa"/>
            <w:vMerge/>
            <w:tcBorders>
              <w:left w:val="single" w:sz="24" w:space="0" w:color="auto"/>
              <w:right w:val="single" w:sz="24" w:space="0" w:color="auto"/>
            </w:tcBorders>
            <w:vAlign w:val="center"/>
          </w:tcPr>
          <w:p w14:paraId="3139A23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B1114D1"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9583A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38CB9FB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1085" w:type="dxa"/>
            <w:tcBorders>
              <w:left w:val="single" w:sz="24" w:space="0" w:color="auto"/>
            </w:tcBorders>
            <w:vAlign w:val="center"/>
          </w:tcPr>
          <w:p w14:paraId="76BA53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134.5</w:t>
            </w:r>
          </w:p>
        </w:tc>
        <w:tc>
          <w:tcPr>
            <w:tcW w:w="1202" w:type="dxa"/>
            <w:tcBorders>
              <w:right w:val="single" w:sz="24" w:space="0" w:color="auto"/>
            </w:tcBorders>
            <w:vAlign w:val="center"/>
          </w:tcPr>
          <w:p w14:paraId="651E1A7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2.97</w:t>
            </w:r>
          </w:p>
        </w:tc>
      </w:tr>
      <w:tr w:rsidR="00FB5184" w:rsidRPr="00940161" w14:paraId="58789943" w14:textId="77777777" w:rsidTr="006A4182">
        <w:trPr>
          <w:jc w:val="center"/>
        </w:trPr>
        <w:tc>
          <w:tcPr>
            <w:tcW w:w="1403" w:type="dxa"/>
            <w:vMerge/>
            <w:tcBorders>
              <w:left w:val="single" w:sz="24" w:space="0" w:color="auto"/>
              <w:right w:val="single" w:sz="24" w:space="0" w:color="auto"/>
            </w:tcBorders>
            <w:vAlign w:val="center"/>
          </w:tcPr>
          <w:p w14:paraId="05EF8DA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2191881"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27CDDD7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w:t>
            </w:r>
          </w:p>
        </w:tc>
        <w:tc>
          <w:tcPr>
            <w:tcW w:w="805" w:type="dxa"/>
            <w:vAlign w:val="center"/>
          </w:tcPr>
          <w:p w14:paraId="1FB6C8F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w:t>
            </w:r>
          </w:p>
        </w:tc>
        <w:tc>
          <w:tcPr>
            <w:tcW w:w="1085" w:type="dxa"/>
            <w:tcBorders>
              <w:left w:val="single" w:sz="24" w:space="0" w:color="auto"/>
            </w:tcBorders>
            <w:vAlign w:val="center"/>
          </w:tcPr>
          <w:p w14:paraId="4248B3A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141.5</w:t>
            </w:r>
          </w:p>
        </w:tc>
        <w:tc>
          <w:tcPr>
            <w:tcW w:w="1202" w:type="dxa"/>
            <w:tcBorders>
              <w:right w:val="single" w:sz="24" w:space="0" w:color="auto"/>
            </w:tcBorders>
            <w:vAlign w:val="center"/>
          </w:tcPr>
          <w:p w14:paraId="7A20D4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w:t>
            </w:r>
          </w:p>
        </w:tc>
      </w:tr>
      <w:tr w:rsidR="00FB5184" w:rsidRPr="00940161" w14:paraId="6B1B3184" w14:textId="77777777" w:rsidTr="006A4182">
        <w:trPr>
          <w:jc w:val="center"/>
        </w:trPr>
        <w:tc>
          <w:tcPr>
            <w:tcW w:w="1403" w:type="dxa"/>
            <w:vMerge/>
            <w:tcBorders>
              <w:left w:val="single" w:sz="24" w:space="0" w:color="auto"/>
              <w:right w:val="single" w:sz="24" w:space="0" w:color="auto"/>
            </w:tcBorders>
            <w:vAlign w:val="center"/>
          </w:tcPr>
          <w:p w14:paraId="259C942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2EC7CD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457D90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154</w:t>
            </w:r>
          </w:p>
        </w:tc>
        <w:tc>
          <w:tcPr>
            <w:tcW w:w="805" w:type="dxa"/>
            <w:vAlign w:val="center"/>
          </w:tcPr>
          <w:p w14:paraId="7D2252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w:t>
            </w:r>
          </w:p>
        </w:tc>
        <w:tc>
          <w:tcPr>
            <w:tcW w:w="1085" w:type="dxa"/>
            <w:tcBorders>
              <w:left w:val="single" w:sz="24" w:space="0" w:color="auto"/>
            </w:tcBorders>
            <w:vAlign w:val="center"/>
          </w:tcPr>
          <w:p w14:paraId="28C3B3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150</w:t>
            </w:r>
          </w:p>
        </w:tc>
        <w:tc>
          <w:tcPr>
            <w:tcW w:w="1202" w:type="dxa"/>
            <w:tcBorders>
              <w:right w:val="single" w:sz="24" w:space="0" w:color="auto"/>
            </w:tcBorders>
            <w:vAlign w:val="center"/>
          </w:tcPr>
          <w:p w14:paraId="76BA7B5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r>
      <w:tr w:rsidR="00FB5184" w:rsidRPr="00940161" w14:paraId="7924979C" w14:textId="77777777" w:rsidTr="006A4182">
        <w:trPr>
          <w:jc w:val="center"/>
        </w:trPr>
        <w:tc>
          <w:tcPr>
            <w:tcW w:w="1403" w:type="dxa"/>
            <w:vMerge/>
            <w:tcBorders>
              <w:left w:val="single" w:sz="24" w:space="0" w:color="auto"/>
              <w:right w:val="single" w:sz="24" w:space="0" w:color="auto"/>
            </w:tcBorders>
            <w:vAlign w:val="center"/>
          </w:tcPr>
          <w:p w14:paraId="0D477EA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AD3981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727DF9F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170</w:t>
            </w:r>
          </w:p>
        </w:tc>
        <w:tc>
          <w:tcPr>
            <w:tcW w:w="805" w:type="dxa"/>
            <w:vAlign w:val="center"/>
          </w:tcPr>
          <w:p w14:paraId="65EAD2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164</w:t>
            </w:r>
          </w:p>
        </w:tc>
        <w:tc>
          <w:tcPr>
            <w:tcW w:w="1085" w:type="dxa"/>
            <w:tcBorders>
              <w:left w:val="single" w:sz="24" w:space="0" w:color="auto"/>
            </w:tcBorders>
            <w:vAlign w:val="center"/>
          </w:tcPr>
          <w:p w14:paraId="7C9819E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w:t>
            </w:r>
          </w:p>
        </w:tc>
        <w:tc>
          <w:tcPr>
            <w:tcW w:w="1202" w:type="dxa"/>
            <w:tcBorders>
              <w:right w:val="single" w:sz="24" w:space="0" w:color="auto"/>
            </w:tcBorders>
            <w:vAlign w:val="center"/>
          </w:tcPr>
          <w:p w14:paraId="7227BA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0.85</w:t>
            </w:r>
          </w:p>
        </w:tc>
      </w:tr>
      <w:tr w:rsidR="00FB5184" w:rsidRPr="00940161" w14:paraId="7C9305C0" w14:textId="77777777" w:rsidTr="006A4182">
        <w:trPr>
          <w:jc w:val="center"/>
        </w:trPr>
        <w:tc>
          <w:tcPr>
            <w:tcW w:w="1403" w:type="dxa"/>
            <w:vMerge/>
            <w:tcBorders>
              <w:left w:val="single" w:sz="24" w:space="0" w:color="auto"/>
              <w:right w:val="single" w:sz="24" w:space="0" w:color="auto"/>
            </w:tcBorders>
            <w:vAlign w:val="center"/>
          </w:tcPr>
          <w:p w14:paraId="0BD92D3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5A76B79"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22D2BD0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178</w:t>
            </w:r>
          </w:p>
        </w:tc>
        <w:tc>
          <w:tcPr>
            <w:tcW w:w="805" w:type="dxa"/>
            <w:vAlign w:val="center"/>
          </w:tcPr>
          <w:p w14:paraId="09AB692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173</w:t>
            </w:r>
          </w:p>
        </w:tc>
        <w:tc>
          <w:tcPr>
            <w:tcW w:w="1085" w:type="dxa"/>
            <w:tcBorders>
              <w:left w:val="single" w:sz="24" w:space="0" w:color="auto"/>
            </w:tcBorders>
            <w:vAlign w:val="center"/>
          </w:tcPr>
          <w:p w14:paraId="0FECBC7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175.5</w:t>
            </w:r>
          </w:p>
        </w:tc>
        <w:tc>
          <w:tcPr>
            <w:tcW w:w="1202" w:type="dxa"/>
            <w:tcBorders>
              <w:right w:val="single" w:sz="24" w:space="0" w:color="auto"/>
            </w:tcBorders>
            <w:vAlign w:val="center"/>
          </w:tcPr>
          <w:p w14:paraId="0806811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1D6F28AE" w14:textId="77777777" w:rsidTr="006A4182">
        <w:trPr>
          <w:jc w:val="center"/>
        </w:trPr>
        <w:tc>
          <w:tcPr>
            <w:tcW w:w="1403" w:type="dxa"/>
            <w:vMerge/>
            <w:tcBorders>
              <w:left w:val="single" w:sz="24" w:space="0" w:color="auto"/>
              <w:right w:val="single" w:sz="24" w:space="0" w:color="auto"/>
            </w:tcBorders>
            <w:vAlign w:val="center"/>
          </w:tcPr>
          <w:p w14:paraId="2F50920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0FE28E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174C9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177</w:t>
            </w:r>
          </w:p>
        </w:tc>
        <w:tc>
          <w:tcPr>
            <w:tcW w:w="805" w:type="dxa"/>
            <w:vAlign w:val="center"/>
          </w:tcPr>
          <w:p w14:paraId="28648AE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203</w:t>
            </w:r>
          </w:p>
        </w:tc>
        <w:tc>
          <w:tcPr>
            <w:tcW w:w="1085" w:type="dxa"/>
            <w:tcBorders>
              <w:left w:val="single" w:sz="24" w:space="0" w:color="auto"/>
            </w:tcBorders>
            <w:vAlign w:val="center"/>
          </w:tcPr>
          <w:p w14:paraId="343081D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43F15C4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3.68</w:t>
            </w:r>
          </w:p>
        </w:tc>
      </w:tr>
      <w:tr w:rsidR="00FB5184" w:rsidRPr="00940161" w14:paraId="6CC78857" w14:textId="77777777" w:rsidTr="006A4182">
        <w:trPr>
          <w:jc w:val="center"/>
        </w:trPr>
        <w:tc>
          <w:tcPr>
            <w:tcW w:w="1403" w:type="dxa"/>
            <w:vMerge/>
            <w:tcBorders>
              <w:left w:val="single" w:sz="24" w:space="0" w:color="auto"/>
              <w:right w:val="single" w:sz="24" w:space="0" w:color="auto"/>
            </w:tcBorders>
            <w:vAlign w:val="center"/>
          </w:tcPr>
          <w:p w14:paraId="4C7856D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FA8D98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4BAD5B2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191</w:t>
            </w:r>
          </w:p>
        </w:tc>
        <w:tc>
          <w:tcPr>
            <w:tcW w:w="805" w:type="dxa"/>
            <w:vAlign w:val="center"/>
          </w:tcPr>
          <w:p w14:paraId="548E6B2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208</w:t>
            </w:r>
          </w:p>
        </w:tc>
        <w:tc>
          <w:tcPr>
            <w:tcW w:w="1085" w:type="dxa"/>
            <w:tcBorders>
              <w:left w:val="single" w:sz="24" w:space="0" w:color="auto"/>
            </w:tcBorders>
            <w:vAlign w:val="center"/>
          </w:tcPr>
          <w:p w14:paraId="76B10F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199.5</w:t>
            </w:r>
          </w:p>
        </w:tc>
        <w:tc>
          <w:tcPr>
            <w:tcW w:w="1202" w:type="dxa"/>
            <w:tcBorders>
              <w:right w:val="single" w:sz="24" w:space="0" w:color="auto"/>
            </w:tcBorders>
            <w:vAlign w:val="center"/>
          </w:tcPr>
          <w:p w14:paraId="01B08AC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2.40</w:t>
            </w:r>
          </w:p>
        </w:tc>
      </w:tr>
      <w:tr w:rsidR="00FB5184" w:rsidRPr="00940161" w14:paraId="65E65EFF" w14:textId="77777777" w:rsidTr="006A4182">
        <w:trPr>
          <w:jc w:val="center"/>
        </w:trPr>
        <w:tc>
          <w:tcPr>
            <w:tcW w:w="1403" w:type="dxa"/>
            <w:vMerge/>
            <w:tcBorders>
              <w:left w:val="single" w:sz="24" w:space="0" w:color="auto"/>
              <w:right w:val="single" w:sz="24" w:space="0" w:color="auto"/>
            </w:tcBorders>
            <w:vAlign w:val="center"/>
          </w:tcPr>
          <w:p w14:paraId="3DC6725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11D1A0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547CF8C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195</w:t>
            </w:r>
          </w:p>
        </w:tc>
        <w:tc>
          <w:tcPr>
            <w:tcW w:w="805" w:type="dxa"/>
            <w:vAlign w:val="center"/>
          </w:tcPr>
          <w:p w14:paraId="5961C46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201</w:t>
            </w:r>
          </w:p>
        </w:tc>
        <w:tc>
          <w:tcPr>
            <w:tcW w:w="1085" w:type="dxa"/>
            <w:tcBorders>
              <w:left w:val="single" w:sz="24" w:space="0" w:color="auto"/>
            </w:tcBorders>
            <w:vAlign w:val="center"/>
          </w:tcPr>
          <w:p w14:paraId="16B7EF3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198</w:t>
            </w:r>
          </w:p>
        </w:tc>
        <w:tc>
          <w:tcPr>
            <w:tcW w:w="1202" w:type="dxa"/>
            <w:tcBorders>
              <w:right w:val="single" w:sz="24" w:space="0" w:color="auto"/>
            </w:tcBorders>
            <w:vAlign w:val="center"/>
          </w:tcPr>
          <w:p w14:paraId="296013D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0.85</w:t>
            </w:r>
          </w:p>
        </w:tc>
      </w:tr>
      <w:tr w:rsidR="00FB5184" w:rsidRPr="00940161" w14:paraId="42064899" w14:textId="77777777" w:rsidTr="006A4182">
        <w:trPr>
          <w:jc w:val="center"/>
        </w:trPr>
        <w:tc>
          <w:tcPr>
            <w:tcW w:w="1403" w:type="dxa"/>
            <w:vMerge/>
            <w:tcBorders>
              <w:left w:val="single" w:sz="24" w:space="0" w:color="auto"/>
              <w:right w:val="single" w:sz="24" w:space="0" w:color="auto"/>
            </w:tcBorders>
            <w:vAlign w:val="center"/>
          </w:tcPr>
          <w:p w14:paraId="51D73D7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95D0BF7"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1A0DC7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207</w:t>
            </w:r>
          </w:p>
        </w:tc>
        <w:tc>
          <w:tcPr>
            <w:tcW w:w="805" w:type="dxa"/>
            <w:vAlign w:val="center"/>
          </w:tcPr>
          <w:p w14:paraId="6337BED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085" w:type="dxa"/>
            <w:tcBorders>
              <w:left w:val="single" w:sz="24" w:space="0" w:color="auto"/>
            </w:tcBorders>
            <w:vAlign w:val="center"/>
          </w:tcPr>
          <w:p w14:paraId="6CA11B9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203.5</w:t>
            </w:r>
          </w:p>
        </w:tc>
        <w:tc>
          <w:tcPr>
            <w:tcW w:w="1202" w:type="dxa"/>
            <w:tcBorders>
              <w:right w:val="single" w:sz="24" w:space="0" w:color="auto"/>
            </w:tcBorders>
            <w:vAlign w:val="center"/>
          </w:tcPr>
          <w:p w14:paraId="7BAD4A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0.99</w:t>
            </w:r>
          </w:p>
        </w:tc>
      </w:tr>
      <w:tr w:rsidR="00FB5184" w:rsidRPr="00940161" w14:paraId="6467966A" w14:textId="77777777" w:rsidTr="006A4182">
        <w:trPr>
          <w:jc w:val="center"/>
        </w:trPr>
        <w:tc>
          <w:tcPr>
            <w:tcW w:w="1403" w:type="dxa"/>
            <w:vMerge/>
            <w:tcBorders>
              <w:left w:val="single" w:sz="24" w:space="0" w:color="auto"/>
              <w:right w:val="single" w:sz="24" w:space="0" w:color="auto"/>
            </w:tcBorders>
            <w:vAlign w:val="center"/>
          </w:tcPr>
          <w:p w14:paraId="061BFD3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CDBC1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41B660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204</w:t>
            </w:r>
          </w:p>
        </w:tc>
        <w:tc>
          <w:tcPr>
            <w:tcW w:w="805" w:type="dxa"/>
            <w:vAlign w:val="center"/>
          </w:tcPr>
          <w:p w14:paraId="0CA2EE1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196</w:t>
            </w:r>
          </w:p>
        </w:tc>
        <w:tc>
          <w:tcPr>
            <w:tcW w:w="1085" w:type="dxa"/>
            <w:tcBorders>
              <w:left w:val="single" w:sz="24" w:space="0" w:color="auto"/>
            </w:tcBorders>
            <w:vAlign w:val="center"/>
          </w:tcPr>
          <w:p w14:paraId="6194E5A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202" w:type="dxa"/>
            <w:tcBorders>
              <w:right w:val="single" w:sz="24" w:space="0" w:color="auto"/>
            </w:tcBorders>
            <w:vAlign w:val="center"/>
          </w:tcPr>
          <w:p w14:paraId="283A6CA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r>
      <w:tr w:rsidR="00FB5184" w:rsidRPr="00940161" w14:paraId="0B1DF42A" w14:textId="77777777" w:rsidTr="006A4182">
        <w:trPr>
          <w:jc w:val="center"/>
        </w:trPr>
        <w:tc>
          <w:tcPr>
            <w:tcW w:w="1403" w:type="dxa"/>
            <w:vMerge/>
            <w:tcBorders>
              <w:left w:val="single" w:sz="24" w:space="0" w:color="auto"/>
              <w:right w:val="single" w:sz="24" w:space="0" w:color="auto"/>
            </w:tcBorders>
            <w:vAlign w:val="center"/>
          </w:tcPr>
          <w:p w14:paraId="7502467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356E50D" w14:textId="77777777" w:rsidR="00FB5184" w:rsidRPr="00940161" w:rsidRDefault="00FB5184" w:rsidP="006A4182">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679E140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202</w:t>
            </w:r>
          </w:p>
        </w:tc>
        <w:tc>
          <w:tcPr>
            <w:tcW w:w="805" w:type="dxa"/>
            <w:vAlign w:val="center"/>
          </w:tcPr>
          <w:p w14:paraId="3673A84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197</w:t>
            </w:r>
          </w:p>
        </w:tc>
        <w:tc>
          <w:tcPr>
            <w:tcW w:w="1085" w:type="dxa"/>
            <w:tcBorders>
              <w:left w:val="single" w:sz="24" w:space="0" w:color="auto"/>
            </w:tcBorders>
            <w:vAlign w:val="center"/>
          </w:tcPr>
          <w:p w14:paraId="0E0AEA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199.5</w:t>
            </w:r>
          </w:p>
        </w:tc>
        <w:tc>
          <w:tcPr>
            <w:tcW w:w="1202" w:type="dxa"/>
            <w:tcBorders>
              <w:right w:val="single" w:sz="24" w:space="0" w:color="auto"/>
            </w:tcBorders>
            <w:vAlign w:val="center"/>
          </w:tcPr>
          <w:p w14:paraId="53C0162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7C42CD59" w14:textId="77777777" w:rsidTr="006A4182">
        <w:trPr>
          <w:jc w:val="center"/>
        </w:trPr>
        <w:tc>
          <w:tcPr>
            <w:tcW w:w="1403" w:type="dxa"/>
            <w:vMerge/>
            <w:tcBorders>
              <w:left w:val="single" w:sz="24" w:space="0" w:color="auto"/>
              <w:right w:val="single" w:sz="24" w:space="0" w:color="auto"/>
            </w:tcBorders>
            <w:vAlign w:val="center"/>
          </w:tcPr>
          <w:p w14:paraId="172CB29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8CD3C8E" w14:textId="77777777" w:rsidR="00FB5184" w:rsidRPr="00940161" w:rsidRDefault="00FB5184" w:rsidP="006A4182">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bottom"/>
          </w:tcPr>
          <w:p w14:paraId="6498CF4D"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5555B44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192</w:t>
            </w:r>
          </w:p>
        </w:tc>
        <w:tc>
          <w:tcPr>
            <w:tcW w:w="1085" w:type="dxa"/>
            <w:tcBorders>
              <w:left w:val="single" w:sz="24" w:space="0" w:color="auto"/>
            </w:tcBorders>
            <w:vAlign w:val="center"/>
          </w:tcPr>
          <w:p w14:paraId="53F1286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192</w:t>
            </w:r>
          </w:p>
        </w:tc>
        <w:tc>
          <w:tcPr>
            <w:tcW w:w="1202" w:type="dxa"/>
            <w:tcBorders>
              <w:right w:val="single" w:sz="24" w:space="0" w:color="auto"/>
            </w:tcBorders>
            <w:vAlign w:val="center"/>
          </w:tcPr>
          <w:p w14:paraId="65A8153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04393991" w14:textId="77777777" w:rsidTr="006A4182">
        <w:trPr>
          <w:jc w:val="center"/>
        </w:trPr>
        <w:tc>
          <w:tcPr>
            <w:tcW w:w="1403" w:type="dxa"/>
            <w:vMerge/>
            <w:tcBorders>
              <w:left w:val="single" w:sz="24" w:space="0" w:color="auto"/>
              <w:right w:val="single" w:sz="24" w:space="0" w:color="auto"/>
            </w:tcBorders>
            <w:vAlign w:val="center"/>
          </w:tcPr>
          <w:p w14:paraId="29CCBE8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B609CD" w14:textId="77777777" w:rsidR="00FB5184" w:rsidRPr="00940161" w:rsidRDefault="00FB5184" w:rsidP="006A4182">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bottom"/>
          </w:tcPr>
          <w:p w14:paraId="18A2BF43"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36903340" w14:textId="77777777" w:rsidR="00FB5184" w:rsidRPr="00940161" w:rsidRDefault="00FB5184" w:rsidP="006A4182">
            <w:pPr>
              <w:jc w:val="center"/>
              <w:rPr>
                <w:rFonts w:eastAsia="Times New Roman"/>
                <w:sz w:val="22"/>
                <w:szCs w:val="22"/>
              </w:rPr>
            </w:pPr>
            <w:r>
              <w:rPr>
                <w:rFonts w:eastAsia="Times New Roman"/>
                <w:color w:val="000000"/>
                <w:sz w:val="22"/>
                <w:szCs w:val="22"/>
              </w:rPr>
              <w:t>1</w:t>
            </w:r>
            <w:r w:rsidRPr="00940161">
              <w:rPr>
                <w:rFonts w:eastAsia="Times New Roman"/>
                <w:color w:val="000000"/>
                <w:sz w:val="22"/>
                <w:szCs w:val="22"/>
              </w:rPr>
              <w:t>91</w:t>
            </w:r>
          </w:p>
        </w:tc>
        <w:tc>
          <w:tcPr>
            <w:tcW w:w="1085" w:type="dxa"/>
            <w:tcBorders>
              <w:left w:val="single" w:sz="24" w:space="0" w:color="auto"/>
            </w:tcBorders>
            <w:vAlign w:val="center"/>
          </w:tcPr>
          <w:p w14:paraId="550AE3C8" w14:textId="77777777" w:rsidR="00FB5184" w:rsidRPr="00940161" w:rsidRDefault="00FB5184" w:rsidP="006A4182">
            <w:pPr>
              <w:jc w:val="center"/>
              <w:rPr>
                <w:rFonts w:eastAsia="Times New Roman"/>
                <w:sz w:val="22"/>
                <w:szCs w:val="22"/>
              </w:rPr>
            </w:pPr>
            <w:r>
              <w:rPr>
                <w:rFonts w:eastAsia="Times New Roman"/>
                <w:color w:val="000000"/>
                <w:sz w:val="22"/>
                <w:szCs w:val="22"/>
              </w:rPr>
              <w:t>1</w:t>
            </w:r>
            <w:r w:rsidRPr="00940161">
              <w:rPr>
                <w:rFonts w:eastAsia="Times New Roman"/>
                <w:color w:val="000000"/>
                <w:sz w:val="22"/>
                <w:szCs w:val="22"/>
              </w:rPr>
              <w:t>91</w:t>
            </w:r>
          </w:p>
        </w:tc>
        <w:tc>
          <w:tcPr>
            <w:tcW w:w="1202" w:type="dxa"/>
            <w:tcBorders>
              <w:right w:val="single" w:sz="24" w:space="0" w:color="auto"/>
            </w:tcBorders>
            <w:vAlign w:val="center"/>
          </w:tcPr>
          <w:p w14:paraId="1DD15F1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77E37F00" w14:textId="77777777" w:rsidTr="006A4182">
        <w:trPr>
          <w:jc w:val="center"/>
        </w:trPr>
        <w:tc>
          <w:tcPr>
            <w:tcW w:w="1403" w:type="dxa"/>
            <w:vMerge/>
            <w:tcBorders>
              <w:left w:val="single" w:sz="24" w:space="0" w:color="auto"/>
              <w:right w:val="single" w:sz="24" w:space="0" w:color="auto"/>
            </w:tcBorders>
            <w:vAlign w:val="center"/>
          </w:tcPr>
          <w:p w14:paraId="2262251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A361D7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bottom"/>
          </w:tcPr>
          <w:p w14:paraId="7915B2A6"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507388A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085" w:type="dxa"/>
            <w:tcBorders>
              <w:left w:val="single" w:sz="24" w:space="0" w:color="auto"/>
            </w:tcBorders>
            <w:vAlign w:val="center"/>
          </w:tcPr>
          <w:p w14:paraId="7B4D924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69F1AF6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54F11EFB" w14:textId="77777777" w:rsidTr="006A4182">
        <w:trPr>
          <w:jc w:val="center"/>
        </w:trPr>
        <w:tc>
          <w:tcPr>
            <w:tcW w:w="1403" w:type="dxa"/>
            <w:vMerge/>
            <w:tcBorders>
              <w:left w:val="single" w:sz="24" w:space="0" w:color="auto"/>
              <w:right w:val="single" w:sz="24" w:space="0" w:color="auto"/>
            </w:tcBorders>
            <w:vAlign w:val="center"/>
          </w:tcPr>
          <w:p w14:paraId="6D8C08C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038A15E" w14:textId="77777777" w:rsidR="00FB5184" w:rsidRPr="00940161" w:rsidRDefault="00FB5184" w:rsidP="006A4182">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bottom"/>
          </w:tcPr>
          <w:p w14:paraId="0793511E"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399BA7B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085" w:type="dxa"/>
            <w:tcBorders>
              <w:left w:val="single" w:sz="24" w:space="0" w:color="auto"/>
            </w:tcBorders>
            <w:vAlign w:val="center"/>
          </w:tcPr>
          <w:p w14:paraId="237D093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0ED679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760360E4" w14:textId="77777777" w:rsidTr="006A4182">
        <w:trPr>
          <w:jc w:val="center"/>
        </w:trPr>
        <w:tc>
          <w:tcPr>
            <w:tcW w:w="1403" w:type="dxa"/>
            <w:vMerge/>
            <w:tcBorders>
              <w:left w:val="single" w:sz="24" w:space="0" w:color="auto"/>
              <w:right w:val="single" w:sz="24" w:space="0" w:color="auto"/>
            </w:tcBorders>
            <w:vAlign w:val="center"/>
          </w:tcPr>
          <w:p w14:paraId="413E6E0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310037F" w14:textId="77777777" w:rsidR="00FB5184" w:rsidRPr="00940161" w:rsidRDefault="00FB5184" w:rsidP="006A4182">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bottom"/>
          </w:tcPr>
          <w:p w14:paraId="6862E9C3"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35AEDA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085" w:type="dxa"/>
            <w:tcBorders>
              <w:left w:val="single" w:sz="24" w:space="0" w:color="auto"/>
            </w:tcBorders>
            <w:vAlign w:val="center"/>
          </w:tcPr>
          <w:p w14:paraId="100AA3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202" w:type="dxa"/>
            <w:tcBorders>
              <w:right w:val="single" w:sz="24" w:space="0" w:color="auto"/>
            </w:tcBorders>
            <w:vAlign w:val="center"/>
          </w:tcPr>
          <w:p w14:paraId="0329CF5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7AA8FE71" w14:textId="523D7939"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A.9</w:t>
      </w:r>
      <w:r w:rsidR="00FB5184">
        <w:rPr>
          <w:rFonts w:eastAsia="Times New Roman"/>
          <w:sz w:val="22"/>
          <w:szCs w:val="22"/>
        </w:rPr>
        <w:t xml:space="preserve">: </w:t>
      </w:r>
      <w:r w:rsidR="00FB5184" w:rsidRPr="00940161">
        <w:rPr>
          <w:rFonts w:eastAsia="Times New Roman"/>
          <w:sz w:val="22"/>
          <w:szCs w:val="22"/>
        </w:rPr>
        <w:t>5</w:t>
      </w:r>
      <w:r w:rsidR="00FB5184">
        <w:rPr>
          <w:rFonts w:eastAsia="Times New Roman"/>
          <w:sz w:val="22"/>
          <w:szCs w:val="22"/>
        </w:rPr>
        <w:t>-10</w:t>
      </w:r>
      <w:r w:rsidR="00FB5184" w:rsidRPr="00940161">
        <w:rPr>
          <w:rFonts w:eastAsia="Times New Roman"/>
          <w:sz w:val="22"/>
          <w:szCs w:val="22"/>
        </w:rPr>
        <w:t>% senescence results with each iteration = 1 hour</w:t>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940161" w14:paraId="0A77B99E"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4036304F"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79E818E4"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580FECFF"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7603CA60"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58971C9F"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2E1895E0"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003A840D"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5FE899BF"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95F28F9" w14:textId="77777777" w:rsidR="00FB5184" w:rsidRPr="00940161" w:rsidRDefault="00FB5184" w:rsidP="006A4182">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52B3D8F5" w14:textId="77777777" w:rsidR="00FB5184" w:rsidRPr="00940161" w:rsidRDefault="00FB5184" w:rsidP="006A4182">
            <w:pPr>
              <w:jc w:val="center"/>
              <w:rPr>
                <w:rFonts w:eastAsia="Times New Roman"/>
                <w:b/>
                <w:sz w:val="22"/>
                <w:szCs w:val="22"/>
              </w:rPr>
            </w:pPr>
          </w:p>
        </w:tc>
      </w:tr>
      <w:tr w:rsidR="00FB5184" w:rsidRPr="00940161" w14:paraId="2F608E1E"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3831F600"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6FB729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w:t>
            </w:r>
          </w:p>
        </w:tc>
        <w:tc>
          <w:tcPr>
            <w:tcW w:w="805" w:type="dxa"/>
            <w:tcBorders>
              <w:top w:val="single" w:sz="24" w:space="0" w:color="auto"/>
            </w:tcBorders>
            <w:vAlign w:val="center"/>
          </w:tcPr>
          <w:p w14:paraId="60C3DD5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1085" w:type="dxa"/>
            <w:tcBorders>
              <w:top w:val="single" w:sz="24" w:space="0" w:color="auto"/>
              <w:left w:val="single" w:sz="24" w:space="0" w:color="auto"/>
            </w:tcBorders>
            <w:vAlign w:val="center"/>
          </w:tcPr>
          <w:p w14:paraId="550F887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1493" w:type="dxa"/>
            <w:tcBorders>
              <w:top w:val="single" w:sz="24" w:space="0" w:color="auto"/>
              <w:right w:val="single" w:sz="24" w:space="0" w:color="auto"/>
            </w:tcBorders>
            <w:vAlign w:val="center"/>
          </w:tcPr>
          <w:p w14:paraId="4FF2C44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0.14</w:t>
            </w:r>
          </w:p>
        </w:tc>
      </w:tr>
      <w:tr w:rsidR="00FB5184" w:rsidRPr="00940161" w14:paraId="35E30BA3"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2638E2D3"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6F628EE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37</w:t>
            </w:r>
          </w:p>
        </w:tc>
        <w:tc>
          <w:tcPr>
            <w:tcW w:w="805" w:type="dxa"/>
            <w:tcBorders>
              <w:bottom w:val="single" w:sz="24" w:space="0" w:color="auto"/>
            </w:tcBorders>
            <w:vAlign w:val="center"/>
          </w:tcPr>
          <w:p w14:paraId="3310C3A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34</w:t>
            </w:r>
          </w:p>
        </w:tc>
        <w:tc>
          <w:tcPr>
            <w:tcW w:w="1085" w:type="dxa"/>
            <w:tcBorders>
              <w:left w:val="single" w:sz="24" w:space="0" w:color="auto"/>
              <w:bottom w:val="single" w:sz="24" w:space="0" w:color="auto"/>
            </w:tcBorders>
            <w:vAlign w:val="center"/>
          </w:tcPr>
          <w:p w14:paraId="252EBD3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35.5</w:t>
            </w:r>
          </w:p>
        </w:tc>
        <w:tc>
          <w:tcPr>
            <w:tcW w:w="1493" w:type="dxa"/>
            <w:tcBorders>
              <w:bottom w:val="single" w:sz="24" w:space="0" w:color="auto"/>
              <w:right w:val="single" w:sz="24" w:space="0" w:color="auto"/>
            </w:tcBorders>
            <w:vAlign w:val="center"/>
          </w:tcPr>
          <w:p w14:paraId="0D1D3E1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2E39D349"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6242308C"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204D5DE0"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3172D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w:t>
            </w:r>
          </w:p>
        </w:tc>
        <w:tc>
          <w:tcPr>
            <w:tcW w:w="805" w:type="dxa"/>
            <w:tcBorders>
              <w:top w:val="single" w:sz="24" w:space="0" w:color="auto"/>
            </w:tcBorders>
            <w:vAlign w:val="center"/>
          </w:tcPr>
          <w:p w14:paraId="3B2F9FA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w:t>
            </w:r>
          </w:p>
        </w:tc>
        <w:tc>
          <w:tcPr>
            <w:tcW w:w="1085" w:type="dxa"/>
            <w:tcBorders>
              <w:top w:val="single" w:sz="24" w:space="0" w:color="auto"/>
              <w:left w:val="single" w:sz="24" w:space="0" w:color="auto"/>
            </w:tcBorders>
            <w:vAlign w:val="center"/>
          </w:tcPr>
          <w:p w14:paraId="2D0DAF3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33.5</w:t>
            </w:r>
          </w:p>
        </w:tc>
        <w:tc>
          <w:tcPr>
            <w:tcW w:w="1493" w:type="dxa"/>
            <w:tcBorders>
              <w:top w:val="single" w:sz="24" w:space="0" w:color="auto"/>
              <w:right w:val="single" w:sz="24" w:space="0" w:color="auto"/>
            </w:tcBorders>
            <w:vAlign w:val="center"/>
          </w:tcPr>
          <w:p w14:paraId="010815D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6.01</w:t>
            </w:r>
          </w:p>
        </w:tc>
      </w:tr>
      <w:tr w:rsidR="00FB5184" w:rsidRPr="00940161" w14:paraId="0C609767" w14:textId="77777777" w:rsidTr="006A4182">
        <w:trPr>
          <w:jc w:val="center"/>
        </w:trPr>
        <w:tc>
          <w:tcPr>
            <w:tcW w:w="1403" w:type="dxa"/>
            <w:vMerge/>
            <w:tcBorders>
              <w:left w:val="single" w:sz="24" w:space="0" w:color="auto"/>
              <w:right w:val="single" w:sz="24" w:space="0" w:color="auto"/>
            </w:tcBorders>
            <w:vAlign w:val="center"/>
          </w:tcPr>
          <w:p w14:paraId="7B6B619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8D0EC0"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7B7BD94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52</w:t>
            </w:r>
          </w:p>
        </w:tc>
        <w:tc>
          <w:tcPr>
            <w:tcW w:w="805" w:type="dxa"/>
            <w:vAlign w:val="center"/>
          </w:tcPr>
          <w:p w14:paraId="594A75F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36</w:t>
            </w:r>
          </w:p>
        </w:tc>
        <w:tc>
          <w:tcPr>
            <w:tcW w:w="1085" w:type="dxa"/>
            <w:tcBorders>
              <w:left w:val="single" w:sz="24" w:space="0" w:color="auto"/>
            </w:tcBorders>
            <w:vAlign w:val="center"/>
          </w:tcPr>
          <w:p w14:paraId="189C7F8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44</w:t>
            </w:r>
          </w:p>
        </w:tc>
        <w:tc>
          <w:tcPr>
            <w:tcW w:w="1493" w:type="dxa"/>
            <w:tcBorders>
              <w:right w:val="single" w:sz="24" w:space="0" w:color="auto"/>
            </w:tcBorders>
            <w:vAlign w:val="center"/>
          </w:tcPr>
          <w:p w14:paraId="46D59FC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5.66</w:t>
            </w:r>
          </w:p>
        </w:tc>
      </w:tr>
      <w:tr w:rsidR="00FB5184" w:rsidRPr="00940161" w14:paraId="32CD7A84" w14:textId="77777777" w:rsidTr="006A4182">
        <w:trPr>
          <w:jc w:val="center"/>
        </w:trPr>
        <w:tc>
          <w:tcPr>
            <w:tcW w:w="1403" w:type="dxa"/>
            <w:vMerge/>
            <w:tcBorders>
              <w:left w:val="single" w:sz="24" w:space="0" w:color="auto"/>
              <w:right w:val="single" w:sz="24" w:space="0" w:color="auto"/>
            </w:tcBorders>
            <w:vAlign w:val="center"/>
          </w:tcPr>
          <w:p w14:paraId="709CFDA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1BC6C40"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4491B91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w:t>
            </w:r>
          </w:p>
        </w:tc>
        <w:tc>
          <w:tcPr>
            <w:tcW w:w="805" w:type="dxa"/>
            <w:vAlign w:val="center"/>
          </w:tcPr>
          <w:p w14:paraId="257608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w:t>
            </w:r>
          </w:p>
        </w:tc>
        <w:tc>
          <w:tcPr>
            <w:tcW w:w="1085" w:type="dxa"/>
            <w:tcBorders>
              <w:left w:val="single" w:sz="24" w:space="0" w:color="auto"/>
            </w:tcBorders>
            <w:vAlign w:val="center"/>
          </w:tcPr>
          <w:p w14:paraId="3C2A9D7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w:t>
            </w:r>
          </w:p>
        </w:tc>
        <w:tc>
          <w:tcPr>
            <w:tcW w:w="1493" w:type="dxa"/>
            <w:tcBorders>
              <w:right w:val="single" w:sz="24" w:space="0" w:color="auto"/>
            </w:tcBorders>
            <w:vAlign w:val="center"/>
          </w:tcPr>
          <w:p w14:paraId="49E6B5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2C08EF84" w14:textId="77777777" w:rsidTr="006A4182">
        <w:trPr>
          <w:jc w:val="center"/>
        </w:trPr>
        <w:tc>
          <w:tcPr>
            <w:tcW w:w="1403" w:type="dxa"/>
            <w:vMerge/>
            <w:tcBorders>
              <w:left w:val="single" w:sz="24" w:space="0" w:color="auto"/>
              <w:right w:val="single" w:sz="24" w:space="0" w:color="auto"/>
            </w:tcBorders>
            <w:vAlign w:val="center"/>
          </w:tcPr>
          <w:p w14:paraId="0FE1E85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89AB834"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12998C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805" w:type="dxa"/>
            <w:vAlign w:val="center"/>
          </w:tcPr>
          <w:p w14:paraId="27C2A78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w:t>
            </w:r>
          </w:p>
        </w:tc>
        <w:tc>
          <w:tcPr>
            <w:tcW w:w="1085" w:type="dxa"/>
            <w:tcBorders>
              <w:left w:val="single" w:sz="24" w:space="0" w:color="auto"/>
            </w:tcBorders>
            <w:vAlign w:val="center"/>
          </w:tcPr>
          <w:p w14:paraId="71A24CF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56.5</w:t>
            </w:r>
          </w:p>
        </w:tc>
        <w:tc>
          <w:tcPr>
            <w:tcW w:w="1493" w:type="dxa"/>
            <w:tcBorders>
              <w:right w:val="single" w:sz="24" w:space="0" w:color="auto"/>
            </w:tcBorders>
            <w:vAlign w:val="center"/>
          </w:tcPr>
          <w:p w14:paraId="7A6FBF4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361AA64E" w14:textId="77777777" w:rsidTr="006A4182">
        <w:trPr>
          <w:jc w:val="center"/>
        </w:trPr>
        <w:tc>
          <w:tcPr>
            <w:tcW w:w="1403" w:type="dxa"/>
            <w:vMerge/>
            <w:tcBorders>
              <w:left w:val="single" w:sz="24" w:space="0" w:color="auto"/>
              <w:right w:val="single" w:sz="24" w:space="0" w:color="auto"/>
            </w:tcBorders>
            <w:vAlign w:val="center"/>
          </w:tcPr>
          <w:p w14:paraId="6DD958C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62F51C9"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20616C2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805" w:type="dxa"/>
            <w:vAlign w:val="center"/>
          </w:tcPr>
          <w:p w14:paraId="547EEF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58</w:t>
            </w:r>
          </w:p>
        </w:tc>
        <w:tc>
          <w:tcPr>
            <w:tcW w:w="1085" w:type="dxa"/>
            <w:tcBorders>
              <w:left w:val="single" w:sz="24" w:space="0" w:color="auto"/>
            </w:tcBorders>
            <w:vAlign w:val="center"/>
          </w:tcPr>
          <w:p w14:paraId="24BFB16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63.5</w:t>
            </w:r>
          </w:p>
        </w:tc>
        <w:tc>
          <w:tcPr>
            <w:tcW w:w="1493" w:type="dxa"/>
            <w:tcBorders>
              <w:right w:val="single" w:sz="24" w:space="0" w:color="auto"/>
            </w:tcBorders>
            <w:vAlign w:val="center"/>
          </w:tcPr>
          <w:p w14:paraId="690669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3.89</w:t>
            </w:r>
          </w:p>
        </w:tc>
      </w:tr>
      <w:tr w:rsidR="00FB5184" w:rsidRPr="00940161" w14:paraId="456BCECC" w14:textId="77777777" w:rsidTr="006A4182">
        <w:trPr>
          <w:jc w:val="center"/>
        </w:trPr>
        <w:tc>
          <w:tcPr>
            <w:tcW w:w="1403" w:type="dxa"/>
            <w:vMerge/>
            <w:tcBorders>
              <w:left w:val="single" w:sz="24" w:space="0" w:color="auto"/>
              <w:right w:val="single" w:sz="24" w:space="0" w:color="auto"/>
            </w:tcBorders>
            <w:vAlign w:val="center"/>
          </w:tcPr>
          <w:p w14:paraId="376AC5D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633C7B5"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5B8129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805" w:type="dxa"/>
            <w:vAlign w:val="center"/>
          </w:tcPr>
          <w:p w14:paraId="0534DAC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1085" w:type="dxa"/>
            <w:tcBorders>
              <w:left w:val="single" w:sz="24" w:space="0" w:color="auto"/>
            </w:tcBorders>
            <w:vAlign w:val="center"/>
          </w:tcPr>
          <w:p w14:paraId="57BAC90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65.5</w:t>
            </w:r>
          </w:p>
        </w:tc>
        <w:tc>
          <w:tcPr>
            <w:tcW w:w="1493" w:type="dxa"/>
            <w:tcBorders>
              <w:right w:val="single" w:sz="24" w:space="0" w:color="auto"/>
            </w:tcBorders>
            <w:vAlign w:val="center"/>
          </w:tcPr>
          <w:p w14:paraId="33BF1A9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3.18</w:t>
            </w:r>
          </w:p>
        </w:tc>
      </w:tr>
      <w:tr w:rsidR="00FB5184" w:rsidRPr="00940161" w14:paraId="376701B1" w14:textId="77777777" w:rsidTr="006A4182">
        <w:trPr>
          <w:jc w:val="center"/>
        </w:trPr>
        <w:tc>
          <w:tcPr>
            <w:tcW w:w="1403" w:type="dxa"/>
            <w:vMerge/>
            <w:tcBorders>
              <w:left w:val="single" w:sz="24" w:space="0" w:color="auto"/>
              <w:right w:val="single" w:sz="24" w:space="0" w:color="auto"/>
            </w:tcBorders>
            <w:vAlign w:val="center"/>
          </w:tcPr>
          <w:p w14:paraId="53E94DF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85FC442"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CF8EA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71</w:t>
            </w:r>
          </w:p>
        </w:tc>
        <w:tc>
          <w:tcPr>
            <w:tcW w:w="805" w:type="dxa"/>
            <w:vAlign w:val="center"/>
          </w:tcPr>
          <w:p w14:paraId="043C7D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1FB2862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1ED048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619BBD16" w14:textId="77777777" w:rsidTr="006A4182">
        <w:trPr>
          <w:jc w:val="center"/>
        </w:trPr>
        <w:tc>
          <w:tcPr>
            <w:tcW w:w="1403" w:type="dxa"/>
            <w:vMerge/>
            <w:tcBorders>
              <w:left w:val="single" w:sz="24" w:space="0" w:color="auto"/>
              <w:right w:val="single" w:sz="24" w:space="0" w:color="auto"/>
            </w:tcBorders>
            <w:vAlign w:val="center"/>
          </w:tcPr>
          <w:p w14:paraId="05B8A70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7ECE5E7"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763C9C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805" w:type="dxa"/>
            <w:vAlign w:val="center"/>
          </w:tcPr>
          <w:p w14:paraId="0E48A1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1368075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68.5</w:t>
            </w:r>
          </w:p>
        </w:tc>
        <w:tc>
          <w:tcPr>
            <w:tcW w:w="1493" w:type="dxa"/>
            <w:tcBorders>
              <w:right w:val="single" w:sz="24" w:space="0" w:color="auto"/>
            </w:tcBorders>
            <w:vAlign w:val="center"/>
          </w:tcPr>
          <w:p w14:paraId="18ED45C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3.18</w:t>
            </w:r>
          </w:p>
        </w:tc>
      </w:tr>
      <w:tr w:rsidR="00FB5184" w:rsidRPr="00940161" w14:paraId="382AA084" w14:textId="77777777" w:rsidTr="006A4182">
        <w:trPr>
          <w:jc w:val="center"/>
        </w:trPr>
        <w:tc>
          <w:tcPr>
            <w:tcW w:w="1403" w:type="dxa"/>
            <w:vMerge/>
            <w:tcBorders>
              <w:left w:val="single" w:sz="24" w:space="0" w:color="auto"/>
              <w:right w:val="single" w:sz="24" w:space="0" w:color="auto"/>
            </w:tcBorders>
            <w:vAlign w:val="center"/>
          </w:tcPr>
          <w:p w14:paraId="2EB1D93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7E82112"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1F49B1E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75</w:t>
            </w:r>
          </w:p>
        </w:tc>
        <w:tc>
          <w:tcPr>
            <w:tcW w:w="805" w:type="dxa"/>
            <w:vAlign w:val="center"/>
          </w:tcPr>
          <w:p w14:paraId="693B39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202ACDE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2529303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4D65EA29" w14:textId="77777777" w:rsidTr="006A4182">
        <w:trPr>
          <w:jc w:val="center"/>
        </w:trPr>
        <w:tc>
          <w:tcPr>
            <w:tcW w:w="1403" w:type="dxa"/>
            <w:vMerge/>
            <w:tcBorders>
              <w:left w:val="single" w:sz="24" w:space="0" w:color="auto"/>
              <w:right w:val="single" w:sz="24" w:space="0" w:color="auto"/>
            </w:tcBorders>
            <w:vAlign w:val="center"/>
          </w:tcPr>
          <w:p w14:paraId="565CC43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FDF5648"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75FDD0C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80</w:t>
            </w:r>
          </w:p>
        </w:tc>
        <w:tc>
          <w:tcPr>
            <w:tcW w:w="805" w:type="dxa"/>
            <w:vAlign w:val="center"/>
          </w:tcPr>
          <w:p w14:paraId="253EA30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w:t>
            </w:r>
          </w:p>
        </w:tc>
        <w:tc>
          <w:tcPr>
            <w:tcW w:w="1085" w:type="dxa"/>
            <w:tcBorders>
              <w:left w:val="single" w:sz="24" w:space="0" w:color="auto"/>
            </w:tcBorders>
            <w:vAlign w:val="center"/>
          </w:tcPr>
          <w:p w14:paraId="6F021E3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73.5</w:t>
            </w:r>
          </w:p>
        </w:tc>
        <w:tc>
          <w:tcPr>
            <w:tcW w:w="1493" w:type="dxa"/>
            <w:tcBorders>
              <w:right w:val="single" w:sz="24" w:space="0" w:color="auto"/>
            </w:tcBorders>
            <w:vAlign w:val="center"/>
          </w:tcPr>
          <w:p w14:paraId="3F4ECE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4.60</w:t>
            </w:r>
          </w:p>
        </w:tc>
      </w:tr>
      <w:tr w:rsidR="00FB5184" w:rsidRPr="00940161" w14:paraId="6B3504D2" w14:textId="77777777" w:rsidTr="006A4182">
        <w:trPr>
          <w:jc w:val="center"/>
        </w:trPr>
        <w:tc>
          <w:tcPr>
            <w:tcW w:w="1403" w:type="dxa"/>
            <w:vMerge/>
            <w:tcBorders>
              <w:left w:val="single" w:sz="24" w:space="0" w:color="auto"/>
              <w:right w:val="single" w:sz="24" w:space="0" w:color="auto"/>
            </w:tcBorders>
            <w:vAlign w:val="center"/>
          </w:tcPr>
          <w:p w14:paraId="59D5155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EA07A67"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D84AC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82</w:t>
            </w:r>
          </w:p>
        </w:tc>
        <w:tc>
          <w:tcPr>
            <w:tcW w:w="805" w:type="dxa"/>
            <w:vAlign w:val="center"/>
          </w:tcPr>
          <w:p w14:paraId="75D7470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1085" w:type="dxa"/>
            <w:tcBorders>
              <w:left w:val="single" w:sz="24" w:space="0" w:color="auto"/>
            </w:tcBorders>
            <w:vAlign w:val="center"/>
          </w:tcPr>
          <w:p w14:paraId="5ECCE6A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76</w:t>
            </w:r>
          </w:p>
        </w:tc>
        <w:tc>
          <w:tcPr>
            <w:tcW w:w="1493" w:type="dxa"/>
            <w:tcBorders>
              <w:right w:val="single" w:sz="24" w:space="0" w:color="auto"/>
            </w:tcBorders>
            <w:vAlign w:val="center"/>
          </w:tcPr>
          <w:p w14:paraId="75B9927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09786DBA" w14:textId="77777777" w:rsidTr="006A4182">
        <w:trPr>
          <w:jc w:val="center"/>
        </w:trPr>
        <w:tc>
          <w:tcPr>
            <w:tcW w:w="1403" w:type="dxa"/>
            <w:vMerge/>
            <w:tcBorders>
              <w:left w:val="single" w:sz="24" w:space="0" w:color="auto"/>
              <w:right w:val="single" w:sz="24" w:space="0" w:color="auto"/>
            </w:tcBorders>
            <w:vAlign w:val="center"/>
          </w:tcPr>
          <w:p w14:paraId="6C06D69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D641548"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39159A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86</w:t>
            </w:r>
          </w:p>
        </w:tc>
        <w:tc>
          <w:tcPr>
            <w:tcW w:w="805" w:type="dxa"/>
            <w:vAlign w:val="center"/>
          </w:tcPr>
          <w:p w14:paraId="5A2A189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71</w:t>
            </w:r>
          </w:p>
        </w:tc>
        <w:tc>
          <w:tcPr>
            <w:tcW w:w="1085" w:type="dxa"/>
            <w:tcBorders>
              <w:left w:val="single" w:sz="24" w:space="0" w:color="auto"/>
            </w:tcBorders>
            <w:vAlign w:val="center"/>
          </w:tcPr>
          <w:p w14:paraId="1BFF25E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78.5</w:t>
            </w:r>
          </w:p>
        </w:tc>
        <w:tc>
          <w:tcPr>
            <w:tcW w:w="1493" w:type="dxa"/>
            <w:tcBorders>
              <w:right w:val="single" w:sz="24" w:space="0" w:color="auto"/>
            </w:tcBorders>
            <w:vAlign w:val="center"/>
          </w:tcPr>
          <w:p w14:paraId="265E44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50184C24" w14:textId="77777777" w:rsidTr="006A4182">
        <w:trPr>
          <w:jc w:val="center"/>
        </w:trPr>
        <w:tc>
          <w:tcPr>
            <w:tcW w:w="1403" w:type="dxa"/>
            <w:vMerge/>
            <w:tcBorders>
              <w:left w:val="single" w:sz="24" w:space="0" w:color="auto"/>
              <w:right w:val="single" w:sz="24" w:space="0" w:color="auto"/>
            </w:tcBorders>
            <w:vAlign w:val="center"/>
          </w:tcPr>
          <w:p w14:paraId="6C163B4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BEC1FC8"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1C8BF62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97</w:t>
            </w:r>
          </w:p>
        </w:tc>
        <w:tc>
          <w:tcPr>
            <w:tcW w:w="805" w:type="dxa"/>
            <w:vAlign w:val="center"/>
          </w:tcPr>
          <w:p w14:paraId="406FF0D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w:t>
            </w:r>
          </w:p>
        </w:tc>
        <w:tc>
          <w:tcPr>
            <w:tcW w:w="1085" w:type="dxa"/>
            <w:tcBorders>
              <w:left w:val="single" w:sz="24" w:space="0" w:color="auto"/>
            </w:tcBorders>
            <w:vAlign w:val="center"/>
          </w:tcPr>
          <w:p w14:paraId="21784A4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87.5</w:t>
            </w:r>
          </w:p>
        </w:tc>
        <w:tc>
          <w:tcPr>
            <w:tcW w:w="1493" w:type="dxa"/>
            <w:tcBorders>
              <w:right w:val="single" w:sz="24" w:space="0" w:color="auto"/>
            </w:tcBorders>
            <w:vAlign w:val="center"/>
          </w:tcPr>
          <w:p w14:paraId="1EC6EA5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6.72</w:t>
            </w:r>
          </w:p>
        </w:tc>
      </w:tr>
      <w:tr w:rsidR="00FB5184" w:rsidRPr="00940161" w14:paraId="1CC78EFB" w14:textId="77777777" w:rsidTr="006A4182">
        <w:trPr>
          <w:jc w:val="center"/>
        </w:trPr>
        <w:tc>
          <w:tcPr>
            <w:tcW w:w="1403" w:type="dxa"/>
            <w:vMerge/>
            <w:tcBorders>
              <w:left w:val="single" w:sz="24" w:space="0" w:color="auto"/>
              <w:right w:val="single" w:sz="24" w:space="0" w:color="auto"/>
            </w:tcBorders>
            <w:vAlign w:val="center"/>
          </w:tcPr>
          <w:p w14:paraId="4F2DE0B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11911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72F7C7F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99</w:t>
            </w:r>
          </w:p>
        </w:tc>
        <w:tc>
          <w:tcPr>
            <w:tcW w:w="805" w:type="dxa"/>
            <w:vAlign w:val="center"/>
          </w:tcPr>
          <w:p w14:paraId="26BF39C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w:t>
            </w:r>
          </w:p>
        </w:tc>
        <w:tc>
          <w:tcPr>
            <w:tcW w:w="1085" w:type="dxa"/>
            <w:tcBorders>
              <w:left w:val="single" w:sz="24" w:space="0" w:color="auto"/>
            </w:tcBorders>
            <w:vAlign w:val="center"/>
          </w:tcPr>
          <w:p w14:paraId="11195D0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88</w:t>
            </w:r>
          </w:p>
        </w:tc>
        <w:tc>
          <w:tcPr>
            <w:tcW w:w="1493" w:type="dxa"/>
            <w:tcBorders>
              <w:right w:val="single" w:sz="24" w:space="0" w:color="auto"/>
            </w:tcBorders>
            <w:vAlign w:val="center"/>
          </w:tcPr>
          <w:p w14:paraId="1513343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053B489C" w14:textId="77777777" w:rsidTr="006A4182">
        <w:trPr>
          <w:jc w:val="center"/>
        </w:trPr>
        <w:tc>
          <w:tcPr>
            <w:tcW w:w="1403" w:type="dxa"/>
            <w:vMerge/>
            <w:tcBorders>
              <w:left w:val="single" w:sz="24" w:space="0" w:color="auto"/>
              <w:right w:val="single" w:sz="24" w:space="0" w:color="auto"/>
            </w:tcBorders>
            <w:vAlign w:val="center"/>
          </w:tcPr>
          <w:p w14:paraId="2EC4FAF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5DCB00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0E5984F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100</w:t>
            </w:r>
          </w:p>
        </w:tc>
        <w:tc>
          <w:tcPr>
            <w:tcW w:w="805" w:type="dxa"/>
            <w:vAlign w:val="center"/>
          </w:tcPr>
          <w:p w14:paraId="1B4DABD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0DC69AA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91.5</w:t>
            </w:r>
          </w:p>
        </w:tc>
        <w:tc>
          <w:tcPr>
            <w:tcW w:w="1493" w:type="dxa"/>
            <w:tcBorders>
              <w:right w:val="single" w:sz="24" w:space="0" w:color="auto"/>
            </w:tcBorders>
            <w:vAlign w:val="center"/>
          </w:tcPr>
          <w:p w14:paraId="17286F1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6.01</w:t>
            </w:r>
          </w:p>
        </w:tc>
      </w:tr>
      <w:tr w:rsidR="00FB5184" w:rsidRPr="00940161" w14:paraId="5CE4A7BC" w14:textId="77777777" w:rsidTr="006A4182">
        <w:trPr>
          <w:jc w:val="center"/>
        </w:trPr>
        <w:tc>
          <w:tcPr>
            <w:tcW w:w="1403" w:type="dxa"/>
            <w:vMerge/>
            <w:tcBorders>
              <w:left w:val="single" w:sz="24" w:space="0" w:color="auto"/>
              <w:right w:val="single" w:sz="24" w:space="0" w:color="auto"/>
            </w:tcBorders>
            <w:vAlign w:val="center"/>
          </w:tcPr>
          <w:p w14:paraId="4E5D4E6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C96AFE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6BE7C20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103</w:t>
            </w:r>
          </w:p>
        </w:tc>
        <w:tc>
          <w:tcPr>
            <w:tcW w:w="805" w:type="dxa"/>
            <w:vAlign w:val="center"/>
          </w:tcPr>
          <w:p w14:paraId="350B89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w:t>
            </w:r>
          </w:p>
        </w:tc>
        <w:tc>
          <w:tcPr>
            <w:tcW w:w="1085" w:type="dxa"/>
            <w:tcBorders>
              <w:left w:val="single" w:sz="24" w:space="0" w:color="auto"/>
            </w:tcBorders>
            <w:vAlign w:val="center"/>
          </w:tcPr>
          <w:p w14:paraId="16B5D9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90</w:t>
            </w:r>
          </w:p>
        </w:tc>
        <w:tc>
          <w:tcPr>
            <w:tcW w:w="1493" w:type="dxa"/>
            <w:tcBorders>
              <w:right w:val="single" w:sz="24" w:space="0" w:color="auto"/>
            </w:tcBorders>
            <w:vAlign w:val="center"/>
          </w:tcPr>
          <w:p w14:paraId="596D9B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2BF542E9" w14:textId="77777777" w:rsidTr="006A4182">
        <w:trPr>
          <w:jc w:val="center"/>
        </w:trPr>
        <w:tc>
          <w:tcPr>
            <w:tcW w:w="1403" w:type="dxa"/>
            <w:vMerge/>
            <w:tcBorders>
              <w:left w:val="single" w:sz="24" w:space="0" w:color="auto"/>
              <w:right w:val="single" w:sz="24" w:space="0" w:color="auto"/>
            </w:tcBorders>
            <w:vAlign w:val="center"/>
          </w:tcPr>
          <w:p w14:paraId="4B03CF5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C35C94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66772A4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116</w:t>
            </w:r>
          </w:p>
        </w:tc>
        <w:tc>
          <w:tcPr>
            <w:tcW w:w="805" w:type="dxa"/>
            <w:vAlign w:val="center"/>
          </w:tcPr>
          <w:p w14:paraId="049E4B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75</w:t>
            </w:r>
          </w:p>
        </w:tc>
        <w:tc>
          <w:tcPr>
            <w:tcW w:w="1085" w:type="dxa"/>
            <w:tcBorders>
              <w:left w:val="single" w:sz="24" w:space="0" w:color="auto"/>
            </w:tcBorders>
            <w:vAlign w:val="center"/>
          </w:tcPr>
          <w:p w14:paraId="47B00A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95.5</w:t>
            </w:r>
          </w:p>
        </w:tc>
        <w:tc>
          <w:tcPr>
            <w:tcW w:w="1493" w:type="dxa"/>
            <w:tcBorders>
              <w:right w:val="single" w:sz="24" w:space="0" w:color="auto"/>
            </w:tcBorders>
            <w:vAlign w:val="center"/>
          </w:tcPr>
          <w:p w14:paraId="47A1F9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72C20871" w14:textId="77777777" w:rsidTr="006A4182">
        <w:trPr>
          <w:jc w:val="center"/>
        </w:trPr>
        <w:tc>
          <w:tcPr>
            <w:tcW w:w="1403" w:type="dxa"/>
            <w:vMerge/>
            <w:tcBorders>
              <w:left w:val="single" w:sz="24" w:space="0" w:color="auto"/>
              <w:right w:val="single" w:sz="24" w:space="0" w:color="auto"/>
            </w:tcBorders>
            <w:vAlign w:val="center"/>
          </w:tcPr>
          <w:p w14:paraId="7B14BA4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53B73F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34DC7E8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w:t>
            </w:r>
          </w:p>
        </w:tc>
        <w:tc>
          <w:tcPr>
            <w:tcW w:w="805" w:type="dxa"/>
            <w:vAlign w:val="center"/>
          </w:tcPr>
          <w:p w14:paraId="09EE086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88</w:t>
            </w:r>
          </w:p>
        </w:tc>
        <w:tc>
          <w:tcPr>
            <w:tcW w:w="1085" w:type="dxa"/>
            <w:tcBorders>
              <w:left w:val="single" w:sz="24" w:space="0" w:color="auto"/>
            </w:tcBorders>
            <w:vAlign w:val="center"/>
          </w:tcPr>
          <w:p w14:paraId="0BC56D0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493" w:type="dxa"/>
            <w:tcBorders>
              <w:right w:val="single" w:sz="24" w:space="0" w:color="auto"/>
            </w:tcBorders>
            <w:vAlign w:val="center"/>
          </w:tcPr>
          <w:p w14:paraId="2FF55B7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11.31</w:t>
            </w:r>
          </w:p>
        </w:tc>
      </w:tr>
      <w:tr w:rsidR="00FB5184" w:rsidRPr="00940161" w14:paraId="0A36E4FD" w14:textId="77777777" w:rsidTr="006A4182">
        <w:trPr>
          <w:jc w:val="center"/>
        </w:trPr>
        <w:tc>
          <w:tcPr>
            <w:tcW w:w="1403" w:type="dxa"/>
            <w:vMerge/>
            <w:tcBorders>
              <w:left w:val="single" w:sz="24" w:space="0" w:color="auto"/>
              <w:right w:val="single" w:sz="24" w:space="0" w:color="auto"/>
            </w:tcBorders>
            <w:vAlign w:val="center"/>
          </w:tcPr>
          <w:p w14:paraId="18CAC3B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5C26C3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7EBD562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121</w:t>
            </w:r>
          </w:p>
        </w:tc>
        <w:tc>
          <w:tcPr>
            <w:tcW w:w="805" w:type="dxa"/>
            <w:vAlign w:val="center"/>
          </w:tcPr>
          <w:p w14:paraId="40A046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92</w:t>
            </w:r>
          </w:p>
        </w:tc>
        <w:tc>
          <w:tcPr>
            <w:tcW w:w="1085" w:type="dxa"/>
            <w:tcBorders>
              <w:left w:val="single" w:sz="24" w:space="0" w:color="auto"/>
            </w:tcBorders>
            <w:vAlign w:val="center"/>
          </w:tcPr>
          <w:p w14:paraId="5FC63EE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106.5</w:t>
            </w:r>
          </w:p>
        </w:tc>
        <w:tc>
          <w:tcPr>
            <w:tcW w:w="1493" w:type="dxa"/>
            <w:tcBorders>
              <w:right w:val="single" w:sz="24" w:space="0" w:color="auto"/>
            </w:tcBorders>
            <w:vAlign w:val="center"/>
          </w:tcPr>
          <w:p w14:paraId="5369503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10.25</w:t>
            </w:r>
          </w:p>
        </w:tc>
      </w:tr>
      <w:tr w:rsidR="00FB5184" w:rsidRPr="00940161" w14:paraId="3CC28F98" w14:textId="77777777" w:rsidTr="006A4182">
        <w:trPr>
          <w:jc w:val="center"/>
        </w:trPr>
        <w:tc>
          <w:tcPr>
            <w:tcW w:w="1403" w:type="dxa"/>
            <w:vMerge/>
            <w:tcBorders>
              <w:left w:val="single" w:sz="24" w:space="0" w:color="auto"/>
              <w:right w:val="single" w:sz="24" w:space="0" w:color="auto"/>
            </w:tcBorders>
            <w:vAlign w:val="center"/>
          </w:tcPr>
          <w:p w14:paraId="76FB685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5DDE449"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4C8B9DE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805" w:type="dxa"/>
            <w:vAlign w:val="center"/>
          </w:tcPr>
          <w:p w14:paraId="2335C1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94</w:t>
            </w:r>
          </w:p>
        </w:tc>
        <w:tc>
          <w:tcPr>
            <w:tcW w:w="1085" w:type="dxa"/>
            <w:tcBorders>
              <w:left w:val="single" w:sz="24" w:space="0" w:color="auto"/>
            </w:tcBorders>
            <w:vAlign w:val="center"/>
          </w:tcPr>
          <w:p w14:paraId="605B53C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493" w:type="dxa"/>
            <w:tcBorders>
              <w:right w:val="single" w:sz="24" w:space="0" w:color="auto"/>
            </w:tcBorders>
            <w:vAlign w:val="center"/>
          </w:tcPr>
          <w:p w14:paraId="2AA9522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11.31</w:t>
            </w:r>
          </w:p>
        </w:tc>
      </w:tr>
      <w:tr w:rsidR="00FB5184" w:rsidRPr="00940161" w14:paraId="494A62BE" w14:textId="77777777" w:rsidTr="006A4182">
        <w:trPr>
          <w:jc w:val="center"/>
        </w:trPr>
        <w:tc>
          <w:tcPr>
            <w:tcW w:w="1403" w:type="dxa"/>
            <w:vMerge/>
            <w:tcBorders>
              <w:left w:val="single" w:sz="24" w:space="0" w:color="auto"/>
              <w:right w:val="single" w:sz="24" w:space="0" w:color="auto"/>
            </w:tcBorders>
            <w:vAlign w:val="center"/>
          </w:tcPr>
          <w:p w14:paraId="0F0B8EB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96FBE4E"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5EE481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w:t>
            </w:r>
          </w:p>
        </w:tc>
        <w:tc>
          <w:tcPr>
            <w:tcW w:w="805" w:type="dxa"/>
            <w:vAlign w:val="center"/>
          </w:tcPr>
          <w:p w14:paraId="7F4599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1085" w:type="dxa"/>
            <w:tcBorders>
              <w:left w:val="single" w:sz="24" w:space="0" w:color="auto"/>
            </w:tcBorders>
            <w:vAlign w:val="center"/>
          </w:tcPr>
          <w:p w14:paraId="2C1E7C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117.5</w:t>
            </w:r>
          </w:p>
        </w:tc>
        <w:tc>
          <w:tcPr>
            <w:tcW w:w="1493" w:type="dxa"/>
            <w:tcBorders>
              <w:right w:val="single" w:sz="24" w:space="0" w:color="auto"/>
            </w:tcBorders>
            <w:vAlign w:val="center"/>
          </w:tcPr>
          <w:p w14:paraId="28A47C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13.79</w:t>
            </w:r>
          </w:p>
        </w:tc>
      </w:tr>
      <w:tr w:rsidR="00FB5184" w:rsidRPr="00940161" w14:paraId="1AFD5D5B" w14:textId="77777777" w:rsidTr="006A4182">
        <w:trPr>
          <w:jc w:val="center"/>
        </w:trPr>
        <w:tc>
          <w:tcPr>
            <w:tcW w:w="1403" w:type="dxa"/>
            <w:vMerge/>
            <w:tcBorders>
              <w:left w:val="single" w:sz="24" w:space="0" w:color="auto"/>
              <w:right w:val="single" w:sz="24" w:space="0" w:color="auto"/>
            </w:tcBorders>
            <w:vAlign w:val="center"/>
          </w:tcPr>
          <w:p w14:paraId="45BAFE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B2CE37"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339DD2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4897928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116</w:t>
            </w:r>
          </w:p>
        </w:tc>
        <w:tc>
          <w:tcPr>
            <w:tcW w:w="1085" w:type="dxa"/>
            <w:tcBorders>
              <w:left w:val="single" w:sz="24" w:space="0" w:color="auto"/>
            </w:tcBorders>
            <w:vAlign w:val="center"/>
          </w:tcPr>
          <w:p w14:paraId="79DE18F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130.5</w:t>
            </w:r>
          </w:p>
        </w:tc>
        <w:tc>
          <w:tcPr>
            <w:tcW w:w="1493" w:type="dxa"/>
            <w:tcBorders>
              <w:right w:val="single" w:sz="24" w:space="0" w:color="auto"/>
            </w:tcBorders>
            <w:vAlign w:val="center"/>
          </w:tcPr>
          <w:p w14:paraId="5871A61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10.25</w:t>
            </w:r>
          </w:p>
        </w:tc>
      </w:tr>
      <w:tr w:rsidR="00FB5184" w:rsidRPr="00940161" w14:paraId="46E12DFD" w14:textId="77777777" w:rsidTr="006A4182">
        <w:trPr>
          <w:jc w:val="center"/>
        </w:trPr>
        <w:tc>
          <w:tcPr>
            <w:tcW w:w="1403" w:type="dxa"/>
            <w:vMerge/>
            <w:tcBorders>
              <w:left w:val="single" w:sz="24" w:space="0" w:color="auto"/>
              <w:right w:val="single" w:sz="24" w:space="0" w:color="auto"/>
            </w:tcBorders>
            <w:vAlign w:val="center"/>
          </w:tcPr>
          <w:p w14:paraId="04F32AD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FBFA8E9"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76BFE9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152</w:t>
            </w:r>
          </w:p>
        </w:tc>
        <w:tc>
          <w:tcPr>
            <w:tcW w:w="805" w:type="dxa"/>
            <w:vAlign w:val="center"/>
          </w:tcPr>
          <w:p w14:paraId="3B7E2F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119</w:t>
            </w:r>
          </w:p>
        </w:tc>
        <w:tc>
          <w:tcPr>
            <w:tcW w:w="1085" w:type="dxa"/>
            <w:tcBorders>
              <w:left w:val="single" w:sz="24" w:space="0" w:color="auto"/>
            </w:tcBorders>
            <w:vAlign w:val="center"/>
          </w:tcPr>
          <w:p w14:paraId="730035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135.5</w:t>
            </w:r>
          </w:p>
        </w:tc>
        <w:tc>
          <w:tcPr>
            <w:tcW w:w="1493" w:type="dxa"/>
            <w:tcBorders>
              <w:right w:val="single" w:sz="24" w:space="0" w:color="auto"/>
            </w:tcBorders>
            <w:vAlign w:val="center"/>
          </w:tcPr>
          <w:p w14:paraId="6A0B199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11.67</w:t>
            </w:r>
          </w:p>
        </w:tc>
      </w:tr>
      <w:tr w:rsidR="00FB5184" w:rsidRPr="00940161" w14:paraId="37395B0B" w14:textId="77777777" w:rsidTr="006A4182">
        <w:trPr>
          <w:jc w:val="center"/>
        </w:trPr>
        <w:tc>
          <w:tcPr>
            <w:tcW w:w="1403" w:type="dxa"/>
            <w:vMerge/>
            <w:tcBorders>
              <w:left w:val="single" w:sz="24" w:space="0" w:color="auto"/>
              <w:right w:val="single" w:sz="24" w:space="0" w:color="auto"/>
            </w:tcBorders>
            <w:vAlign w:val="center"/>
          </w:tcPr>
          <w:p w14:paraId="47AE19F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D27683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6BD591A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805" w:type="dxa"/>
            <w:vAlign w:val="center"/>
          </w:tcPr>
          <w:p w14:paraId="7B4233D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1085" w:type="dxa"/>
            <w:tcBorders>
              <w:left w:val="single" w:sz="24" w:space="0" w:color="auto"/>
            </w:tcBorders>
            <w:vAlign w:val="center"/>
          </w:tcPr>
          <w:p w14:paraId="35CBE6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w:t>
            </w:r>
          </w:p>
        </w:tc>
        <w:tc>
          <w:tcPr>
            <w:tcW w:w="1493" w:type="dxa"/>
            <w:tcBorders>
              <w:right w:val="single" w:sz="24" w:space="0" w:color="auto"/>
            </w:tcBorders>
            <w:vAlign w:val="center"/>
          </w:tcPr>
          <w:p w14:paraId="6A64C72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448C26EF" w14:textId="77777777" w:rsidTr="006A4182">
        <w:trPr>
          <w:jc w:val="center"/>
        </w:trPr>
        <w:tc>
          <w:tcPr>
            <w:tcW w:w="1403" w:type="dxa"/>
            <w:vMerge/>
            <w:tcBorders>
              <w:left w:val="single" w:sz="24" w:space="0" w:color="auto"/>
              <w:right w:val="single" w:sz="24" w:space="0" w:color="auto"/>
            </w:tcBorders>
            <w:vAlign w:val="center"/>
          </w:tcPr>
          <w:p w14:paraId="2E6685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0CCA3A"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3BB6EB1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180</w:t>
            </w:r>
          </w:p>
        </w:tc>
        <w:tc>
          <w:tcPr>
            <w:tcW w:w="805" w:type="dxa"/>
            <w:vAlign w:val="center"/>
          </w:tcPr>
          <w:p w14:paraId="73667B6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136</w:t>
            </w:r>
          </w:p>
        </w:tc>
        <w:tc>
          <w:tcPr>
            <w:tcW w:w="1085" w:type="dxa"/>
            <w:tcBorders>
              <w:left w:val="single" w:sz="24" w:space="0" w:color="auto"/>
            </w:tcBorders>
            <w:vAlign w:val="center"/>
          </w:tcPr>
          <w:p w14:paraId="3D99A7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158</w:t>
            </w:r>
          </w:p>
        </w:tc>
        <w:tc>
          <w:tcPr>
            <w:tcW w:w="1493" w:type="dxa"/>
            <w:tcBorders>
              <w:right w:val="single" w:sz="24" w:space="0" w:color="auto"/>
            </w:tcBorders>
            <w:vAlign w:val="center"/>
          </w:tcPr>
          <w:p w14:paraId="4AB95F5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394B1236" w14:textId="77777777" w:rsidTr="006A4182">
        <w:trPr>
          <w:jc w:val="center"/>
        </w:trPr>
        <w:tc>
          <w:tcPr>
            <w:tcW w:w="1403" w:type="dxa"/>
            <w:vMerge/>
            <w:tcBorders>
              <w:left w:val="single" w:sz="24" w:space="0" w:color="auto"/>
              <w:right w:val="single" w:sz="24" w:space="0" w:color="auto"/>
            </w:tcBorders>
            <w:vAlign w:val="center"/>
          </w:tcPr>
          <w:p w14:paraId="4FBE88D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94C77E"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5B624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176</w:t>
            </w:r>
          </w:p>
        </w:tc>
        <w:tc>
          <w:tcPr>
            <w:tcW w:w="805" w:type="dxa"/>
            <w:vAlign w:val="center"/>
          </w:tcPr>
          <w:p w14:paraId="67AC12B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142</w:t>
            </w:r>
          </w:p>
        </w:tc>
        <w:tc>
          <w:tcPr>
            <w:tcW w:w="1085" w:type="dxa"/>
            <w:tcBorders>
              <w:left w:val="single" w:sz="24" w:space="0" w:color="auto"/>
            </w:tcBorders>
            <w:vAlign w:val="center"/>
          </w:tcPr>
          <w:p w14:paraId="4F56EF3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159</w:t>
            </w:r>
          </w:p>
        </w:tc>
        <w:tc>
          <w:tcPr>
            <w:tcW w:w="1493" w:type="dxa"/>
            <w:tcBorders>
              <w:right w:val="single" w:sz="24" w:space="0" w:color="auto"/>
            </w:tcBorders>
            <w:vAlign w:val="center"/>
          </w:tcPr>
          <w:p w14:paraId="5522F62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12.02</w:t>
            </w:r>
          </w:p>
        </w:tc>
      </w:tr>
      <w:tr w:rsidR="00FB5184" w:rsidRPr="00940161" w14:paraId="2200F90C" w14:textId="77777777" w:rsidTr="006A4182">
        <w:trPr>
          <w:jc w:val="center"/>
        </w:trPr>
        <w:tc>
          <w:tcPr>
            <w:tcW w:w="1403" w:type="dxa"/>
            <w:vMerge/>
            <w:tcBorders>
              <w:left w:val="single" w:sz="24" w:space="0" w:color="auto"/>
              <w:right w:val="single" w:sz="24" w:space="0" w:color="auto"/>
            </w:tcBorders>
            <w:vAlign w:val="center"/>
          </w:tcPr>
          <w:p w14:paraId="100670B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21FFBAB"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0006B6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185</w:t>
            </w:r>
          </w:p>
        </w:tc>
        <w:tc>
          <w:tcPr>
            <w:tcW w:w="805" w:type="dxa"/>
            <w:vAlign w:val="center"/>
          </w:tcPr>
          <w:p w14:paraId="1C8F3FE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w:t>
            </w:r>
          </w:p>
        </w:tc>
        <w:tc>
          <w:tcPr>
            <w:tcW w:w="1085" w:type="dxa"/>
            <w:tcBorders>
              <w:left w:val="single" w:sz="24" w:space="0" w:color="auto"/>
            </w:tcBorders>
            <w:vAlign w:val="center"/>
          </w:tcPr>
          <w:p w14:paraId="3E92DE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165</w:t>
            </w:r>
          </w:p>
        </w:tc>
        <w:tc>
          <w:tcPr>
            <w:tcW w:w="1493" w:type="dxa"/>
            <w:tcBorders>
              <w:right w:val="single" w:sz="24" w:space="0" w:color="auto"/>
            </w:tcBorders>
            <w:vAlign w:val="center"/>
          </w:tcPr>
          <w:p w14:paraId="236CDA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14.14</w:t>
            </w:r>
          </w:p>
        </w:tc>
      </w:tr>
      <w:tr w:rsidR="00FB5184" w:rsidRPr="00940161" w14:paraId="54701C0D" w14:textId="77777777" w:rsidTr="006A4182">
        <w:trPr>
          <w:jc w:val="center"/>
        </w:trPr>
        <w:tc>
          <w:tcPr>
            <w:tcW w:w="1403" w:type="dxa"/>
            <w:vMerge/>
            <w:tcBorders>
              <w:left w:val="single" w:sz="24" w:space="0" w:color="auto"/>
              <w:right w:val="single" w:sz="24" w:space="0" w:color="auto"/>
            </w:tcBorders>
            <w:vAlign w:val="center"/>
          </w:tcPr>
          <w:p w14:paraId="1A5F191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D52C8D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7BEEF9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186</w:t>
            </w:r>
          </w:p>
        </w:tc>
        <w:tc>
          <w:tcPr>
            <w:tcW w:w="805" w:type="dxa"/>
            <w:vAlign w:val="center"/>
          </w:tcPr>
          <w:p w14:paraId="19F8D5E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150</w:t>
            </w:r>
          </w:p>
        </w:tc>
        <w:tc>
          <w:tcPr>
            <w:tcW w:w="1085" w:type="dxa"/>
            <w:tcBorders>
              <w:left w:val="single" w:sz="24" w:space="0" w:color="auto"/>
            </w:tcBorders>
            <w:vAlign w:val="center"/>
          </w:tcPr>
          <w:p w14:paraId="7A337A0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1493" w:type="dxa"/>
            <w:tcBorders>
              <w:right w:val="single" w:sz="24" w:space="0" w:color="auto"/>
            </w:tcBorders>
            <w:vAlign w:val="center"/>
          </w:tcPr>
          <w:p w14:paraId="23DC45D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12.73</w:t>
            </w:r>
          </w:p>
        </w:tc>
      </w:tr>
      <w:tr w:rsidR="00FB5184" w:rsidRPr="00940161" w14:paraId="29EA6BDA" w14:textId="77777777" w:rsidTr="006A4182">
        <w:trPr>
          <w:jc w:val="center"/>
        </w:trPr>
        <w:tc>
          <w:tcPr>
            <w:tcW w:w="1403" w:type="dxa"/>
            <w:vMerge/>
            <w:tcBorders>
              <w:left w:val="single" w:sz="24" w:space="0" w:color="auto"/>
              <w:right w:val="single" w:sz="24" w:space="0" w:color="auto"/>
            </w:tcBorders>
            <w:vAlign w:val="center"/>
          </w:tcPr>
          <w:p w14:paraId="6BF0FB7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6EC98F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0DB427C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179</w:t>
            </w:r>
          </w:p>
        </w:tc>
        <w:tc>
          <w:tcPr>
            <w:tcW w:w="805" w:type="dxa"/>
            <w:vAlign w:val="center"/>
          </w:tcPr>
          <w:p w14:paraId="5365AE3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1085" w:type="dxa"/>
            <w:tcBorders>
              <w:left w:val="single" w:sz="24" w:space="0" w:color="auto"/>
            </w:tcBorders>
            <w:vAlign w:val="center"/>
          </w:tcPr>
          <w:p w14:paraId="7ED8658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w:t>
            </w:r>
          </w:p>
        </w:tc>
        <w:tc>
          <w:tcPr>
            <w:tcW w:w="1493" w:type="dxa"/>
            <w:tcBorders>
              <w:right w:val="single" w:sz="24" w:space="0" w:color="auto"/>
            </w:tcBorders>
            <w:vAlign w:val="center"/>
          </w:tcPr>
          <w:p w14:paraId="4EBC53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8.49</w:t>
            </w:r>
          </w:p>
        </w:tc>
      </w:tr>
      <w:tr w:rsidR="00FB5184" w:rsidRPr="00940161" w14:paraId="7873634A" w14:textId="77777777" w:rsidTr="006A4182">
        <w:trPr>
          <w:jc w:val="center"/>
        </w:trPr>
        <w:tc>
          <w:tcPr>
            <w:tcW w:w="1403" w:type="dxa"/>
            <w:vMerge/>
            <w:tcBorders>
              <w:left w:val="single" w:sz="24" w:space="0" w:color="auto"/>
              <w:right w:val="single" w:sz="24" w:space="0" w:color="auto"/>
            </w:tcBorders>
            <w:vAlign w:val="center"/>
          </w:tcPr>
          <w:p w14:paraId="21385BD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A292D0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68B1A6D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172</w:t>
            </w:r>
          </w:p>
        </w:tc>
        <w:tc>
          <w:tcPr>
            <w:tcW w:w="805" w:type="dxa"/>
            <w:vAlign w:val="center"/>
          </w:tcPr>
          <w:p w14:paraId="025B11A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156</w:t>
            </w:r>
          </w:p>
        </w:tc>
        <w:tc>
          <w:tcPr>
            <w:tcW w:w="1085" w:type="dxa"/>
            <w:tcBorders>
              <w:left w:val="single" w:sz="24" w:space="0" w:color="auto"/>
            </w:tcBorders>
            <w:vAlign w:val="center"/>
          </w:tcPr>
          <w:p w14:paraId="7AC1E5D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164</w:t>
            </w:r>
          </w:p>
        </w:tc>
        <w:tc>
          <w:tcPr>
            <w:tcW w:w="1493" w:type="dxa"/>
            <w:tcBorders>
              <w:right w:val="single" w:sz="24" w:space="0" w:color="auto"/>
            </w:tcBorders>
            <w:vAlign w:val="center"/>
          </w:tcPr>
          <w:p w14:paraId="7B9AB0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5.66</w:t>
            </w:r>
          </w:p>
        </w:tc>
      </w:tr>
      <w:tr w:rsidR="00FB5184" w:rsidRPr="00940161" w14:paraId="1824477D" w14:textId="77777777" w:rsidTr="006A4182">
        <w:trPr>
          <w:jc w:val="center"/>
        </w:trPr>
        <w:tc>
          <w:tcPr>
            <w:tcW w:w="1403" w:type="dxa"/>
            <w:vMerge/>
            <w:tcBorders>
              <w:left w:val="single" w:sz="24" w:space="0" w:color="auto"/>
              <w:right w:val="single" w:sz="24" w:space="0" w:color="auto"/>
            </w:tcBorders>
            <w:vAlign w:val="center"/>
          </w:tcPr>
          <w:p w14:paraId="7DB500E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3F04A81" w14:textId="77777777" w:rsidR="00FB5184" w:rsidRPr="00940161" w:rsidRDefault="00FB5184" w:rsidP="006A4182">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5466ED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177</w:t>
            </w:r>
          </w:p>
        </w:tc>
        <w:tc>
          <w:tcPr>
            <w:tcW w:w="805" w:type="dxa"/>
            <w:vAlign w:val="center"/>
          </w:tcPr>
          <w:p w14:paraId="0BABD81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158</w:t>
            </w:r>
          </w:p>
        </w:tc>
        <w:tc>
          <w:tcPr>
            <w:tcW w:w="1085" w:type="dxa"/>
            <w:tcBorders>
              <w:left w:val="single" w:sz="24" w:space="0" w:color="auto"/>
            </w:tcBorders>
            <w:vAlign w:val="center"/>
          </w:tcPr>
          <w:p w14:paraId="5A8E51C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167.5</w:t>
            </w:r>
          </w:p>
        </w:tc>
        <w:tc>
          <w:tcPr>
            <w:tcW w:w="1493" w:type="dxa"/>
            <w:tcBorders>
              <w:right w:val="single" w:sz="24" w:space="0" w:color="auto"/>
            </w:tcBorders>
            <w:vAlign w:val="center"/>
          </w:tcPr>
          <w:p w14:paraId="20E54F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6.72</w:t>
            </w:r>
          </w:p>
        </w:tc>
      </w:tr>
      <w:tr w:rsidR="00FB5184" w:rsidRPr="00940161" w14:paraId="04366B9F" w14:textId="77777777" w:rsidTr="006A4182">
        <w:trPr>
          <w:jc w:val="center"/>
        </w:trPr>
        <w:tc>
          <w:tcPr>
            <w:tcW w:w="1403" w:type="dxa"/>
            <w:vMerge/>
            <w:tcBorders>
              <w:left w:val="single" w:sz="24" w:space="0" w:color="auto"/>
              <w:right w:val="single" w:sz="24" w:space="0" w:color="auto"/>
            </w:tcBorders>
            <w:vAlign w:val="center"/>
          </w:tcPr>
          <w:p w14:paraId="42D73FC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6B7A0E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5DA5447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w:t>
            </w:r>
          </w:p>
        </w:tc>
        <w:tc>
          <w:tcPr>
            <w:tcW w:w="805" w:type="dxa"/>
            <w:vAlign w:val="center"/>
          </w:tcPr>
          <w:p w14:paraId="2840750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152</w:t>
            </w:r>
          </w:p>
        </w:tc>
        <w:tc>
          <w:tcPr>
            <w:tcW w:w="1085" w:type="dxa"/>
            <w:tcBorders>
              <w:left w:val="single" w:sz="24" w:space="0" w:color="auto"/>
            </w:tcBorders>
            <w:vAlign w:val="center"/>
          </w:tcPr>
          <w:p w14:paraId="4BD75C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163</w:t>
            </w:r>
          </w:p>
        </w:tc>
        <w:tc>
          <w:tcPr>
            <w:tcW w:w="1493" w:type="dxa"/>
            <w:tcBorders>
              <w:right w:val="single" w:sz="24" w:space="0" w:color="auto"/>
            </w:tcBorders>
            <w:vAlign w:val="center"/>
          </w:tcPr>
          <w:p w14:paraId="1FF7E5C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6DE974B1" w14:textId="77777777" w:rsidTr="006A4182">
        <w:trPr>
          <w:jc w:val="center"/>
        </w:trPr>
        <w:tc>
          <w:tcPr>
            <w:tcW w:w="1403" w:type="dxa"/>
            <w:vMerge/>
            <w:tcBorders>
              <w:left w:val="single" w:sz="24" w:space="0" w:color="auto"/>
              <w:right w:val="single" w:sz="24" w:space="0" w:color="auto"/>
            </w:tcBorders>
            <w:vAlign w:val="center"/>
          </w:tcPr>
          <w:p w14:paraId="36CB56F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D39E37" w14:textId="77777777" w:rsidR="00FB5184" w:rsidRPr="00940161" w:rsidRDefault="00FB5184" w:rsidP="006A4182">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1E697A1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166</w:t>
            </w:r>
          </w:p>
        </w:tc>
        <w:tc>
          <w:tcPr>
            <w:tcW w:w="805" w:type="dxa"/>
            <w:vAlign w:val="center"/>
          </w:tcPr>
          <w:p w14:paraId="4F7CF96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1085" w:type="dxa"/>
            <w:tcBorders>
              <w:left w:val="single" w:sz="24" w:space="0" w:color="auto"/>
            </w:tcBorders>
            <w:vAlign w:val="center"/>
          </w:tcPr>
          <w:p w14:paraId="0879B23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160.5</w:t>
            </w:r>
          </w:p>
        </w:tc>
        <w:tc>
          <w:tcPr>
            <w:tcW w:w="1493" w:type="dxa"/>
            <w:tcBorders>
              <w:right w:val="single" w:sz="24" w:space="0" w:color="auto"/>
            </w:tcBorders>
            <w:vAlign w:val="center"/>
          </w:tcPr>
          <w:p w14:paraId="3FB7169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3.89</w:t>
            </w:r>
          </w:p>
        </w:tc>
      </w:tr>
      <w:tr w:rsidR="00FB5184" w:rsidRPr="00940161" w14:paraId="25F116D7" w14:textId="77777777" w:rsidTr="006A4182">
        <w:trPr>
          <w:jc w:val="center"/>
        </w:trPr>
        <w:tc>
          <w:tcPr>
            <w:tcW w:w="1403" w:type="dxa"/>
            <w:vMerge/>
            <w:tcBorders>
              <w:left w:val="single" w:sz="24" w:space="0" w:color="auto"/>
              <w:right w:val="single" w:sz="24" w:space="0" w:color="auto"/>
            </w:tcBorders>
            <w:vAlign w:val="center"/>
          </w:tcPr>
          <w:p w14:paraId="302E97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676A0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485B877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170</w:t>
            </w:r>
          </w:p>
        </w:tc>
        <w:tc>
          <w:tcPr>
            <w:tcW w:w="805" w:type="dxa"/>
            <w:vAlign w:val="center"/>
          </w:tcPr>
          <w:p w14:paraId="7A6933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156</w:t>
            </w:r>
          </w:p>
        </w:tc>
        <w:tc>
          <w:tcPr>
            <w:tcW w:w="1085" w:type="dxa"/>
            <w:tcBorders>
              <w:left w:val="single" w:sz="24" w:space="0" w:color="auto"/>
            </w:tcBorders>
            <w:vAlign w:val="center"/>
          </w:tcPr>
          <w:p w14:paraId="30ED847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163</w:t>
            </w:r>
          </w:p>
        </w:tc>
        <w:tc>
          <w:tcPr>
            <w:tcW w:w="1493" w:type="dxa"/>
            <w:tcBorders>
              <w:right w:val="single" w:sz="24" w:space="0" w:color="auto"/>
            </w:tcBorders>
            <w:vAlign w:val="center"/>
          </w:tcPr>
          <w:p w14:paraId="22FED9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323CA22F" w14:textId="77777777" w:rsidTr="006A4182">
        <w:trPr>
          <w:jc w:val="center"/>
        </w:trPr>
        <w:tc>
          <w:tcPr>
            <w:tcW w:w="1403" w:type="dxa"/>
            <w:vMerge/>
            <w:tcBorders>
              <w:left w:val="single" w:sz="24" w:space="0" w:color="auto"/>
              <w:right w:val="single" w:sz="24" w:space="0" w:color="auto"/>
            </w:tcBorders>
            <w:vAlign w:val="center"/>
          </w:tcPr>
          <w:p w14:paraId="2D0605E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1D59EA" w14:textId="77777777" w:rsidR="00FB5184" w:rsidRPr="00940161" w:rsidRDefault="00FB5184" w:rsidP="006A4182">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100F4E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805" w:type="dxa"/>
            <w:vAlign w:val="bottom"/>
          </w:tcPr>
          <w:p w14:paraId="3644A02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01C0F5D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1493" w:type="dxa"/>
            <w:tcBorders>
              <w:right w:val="single" w:sz="24" w:space="0" w:color="auto"/>
            </w:tcBorders>
            <w:vAlign w:val="center"/>
          </w:tcPr>
          <w:p w14:paraId="62A36A9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11285A57" w14:textId="77777777" w:rsidTr="006A4182">
        <w:trPr>
          <w:jc w:val="center"/>
        </w:trPr>
        <w:tc>
          <w:tcPr>
            <w:tcW w:w="1403" w:type="dxa"/>
            <w:vMerge/>
            <w:tcBorders>
              <w:left w:val="single" w:sz="24" w:space="0" w:color="auto"/>
              <w:right w:val="single" w:sz="24" w:space="0" w:color="auto"/>
            </w:tcBorders>
            <w:vAlign w:val="center"/>
          </w:tcPr>
          <w:p w14:paraId="5B26BD9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8432B01" w14:textId="77777777" w:rsidR="00FB5184" w:rsidRPr="00940161" w:rsidRDefault="00FB5184" w:rsidP="006A4182">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43D5C2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w:t>
            </w:r>
          </w:p>
        </w:tc>
        <w:tc>
          <w:tcPr>
            <w:tcW w:w="805" w:type="dxa"/>
            <w:vAlign w:val="bottom"/>
          </w:tcPr>
          <w:p w14:paraId="7A96229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6CBA0CF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w:t>
            </w:r>
          </w:p>
        </w:tc>
        <w:tc>
          <w:tcPr>
            <w:tcW w:w="1493" w:type="dxa"/>
            <w:tcBorders>
              <w:right w:val="single" w:sz="24" w:space="0" w:color="auto"/>
            </w:tcBorders>
            <w:vAlign w:val="center"/>
          </w:tcPr>
          <w:p w14:paraId="389041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13E13125" w14:textId="77777777" w:rsidTr="006A4182">
        <w:trPr>
          <w:jc w:val="center"/>
        </w:trPr>
        <w:tc>
          <w:tcPr>
            <w:tcW w:w="1403" w:type="dxa"/>
            <w:vMerge/>
            <w:tcBorders>
              <w:left w:val="single" w:sz="24" w:space="0" w:color="auto"/>
              <w:right w:val="single" w:sz="24" w:space="0" w:color="auto"/>
            </w:tcBorders>
            <w:vAlign w:val="center"/>
          </w:tcPr>
          <w:p w14:paraId="541E6F0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956A6E" w14:textId="77777777" w:rsidR="00FB5184" w:rsidRPr="00940161" w:rsidRDefault="00FB5184" w:rsidP="006A4182">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3520DB7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169</w:t>
            </w:r>
          </w:p>
        </w:tc>
        <w:tc>
          <w:tcPr>
            <w:tcW w:w="805" w:type="dxa"/>
            <w:vAlign w:val="bottom"/>
          </w:tcPr>
          <w:p w14:paraId="48907EC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6A5D9A7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169</w:t>
            </w:r>
          </w:p>
        </w:tc>
        <w:tc>
          <w:tcPr>
            <w:tcW w:w="1493" w:type="dxa"/>
            <w:tcBorders>
              <w:right w:val="single" w:sz="24" w:space="0" w:color="auto"/>
            </w:tcBorders>
            <w:vAlign w:val="center"/>
          </w:tcPr>
          <w:p w14:paraId="23FBF48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41271835" w14:textId="16240D3E"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A.10</w:t>
      </w:r>
      <w:r w:rsidR="00FB5184">
        <w:rPr>
          <w:rFonts w:eastAsia="Times New Roman"/>
          <w:sz w:val="22"/>
          <w:szCs w:val="22"/>
        </w:rPr>
        <w:t>: 10-15</w:t>
      </w:r>
      <w:r w:rsidR="00FB5184" w:rsidRPr="00940161">
        <w:rPr>
          <w:rFonts w:eastAsia="Times New Roman"/>
          <w:sz w:val="22"/>
          <w:szCs w:val="22"/>
        </w:rPr>
        <w:t>% senescence results with each iteration = 1 hour</w:t>
      </w:r>
      <w:r w:rsidR="00FB5184" w:rsidRPr="00940161">
        <w:rPr>
          <w:rFonts w:eastAsia="Times New Roman"/>
          <w:sz w:val="22"/>
          <w:szCs w:val="22"/>
        </w:rPr>
        <w:br/>
      </w:r>
    </w:p>
    <w:p w14:paraId="13D872D6" w14:textId="038296F3" w:rsidR="00FB5184" w:rsidRDefault="00FB5184" w:rsidP="00FB5184">
      <w:pPr>
        <w:rPr>
          <w:rFonts w:eastAsia="Times New Roman"/>
          <w:sz w:val="22"/>
          <w:szCs w:val="22"/>
        </w:rPr>
      </w:pPr>
      <w:r w:rsidRPr="00940161">
        <w:rPr>
          <w:rFonts w:eastAsia="Times New Roman"/>
          <w:sz w:val="22"/>
          <w:szCs w:val="22"/>
        </w:rPr>
        <w:br/>
      </w:r>
      <w:r w:rsidR="00427853">
        <w:rPr>
          <w:rFonts w:eastAsia="Times New Roman"/>
          <w:sz w:val="22"/>
          <w:szCs w:val="22"/>
        </w:rPr>
        <w:br/>
      </w:r>
      <w:r w:rsidR="00427853">
        <w:rPr>
          <w:rFonts w:eastAsia="Times New Roman"/>
          <w:sz w:val="22"/>
          <w:szCs w:val="22"/>
        </w:rPr>
        <w:br/>
      </w:r>
    </w:p>
    <w:p w14:paraId="4FAF9F59" w14:textId="77777777" w:rsidR="00427853" w:rsidRPr="00940161" w:rsidRDefault="00427853" w:rsidP="00FB5184">
      <w:pPr>
        <w:rPr>
          <w:rFonts w:eastAsia="Times New Roman"/>
          <w:sz w:val="22"/>
          <w:szCs w:val="22"/>
        </w:rPr>
      </w:pP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427853" w14:paraId="10B43B87"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71BA3D74" w14:textId="77777777" w:rsidR="00FB5184" w:rsidRPr="00427853"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10D47072" w14:textId="77777777" w:rsidR="00FB5184" w:rsidRPr="00427853" w:rsidRDefault="00FB5184" w:rsidP="006A4182">
            <w:pPr>
              <w:jc w:val="center"/>
              <w:rPr>
                <w:rFonts w:eastAsia="Times New Roman"/>
                <w:b/>
                <w:sz w:val="22"/>
                <w:szCs w:val="22"/>
              </w:rPr>
            </w:pPr>
            <w:r w:rsidRPr="00427853">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40EA8F12" w14:textId="77777777" w:rsidR="00FB5184" w:rsidRPr="00427853" w:rsidRDefault="00FB5184" w:rsidP="006A4182">
            <w:pPr>
              <w:jc w:val="center"/>
              <w:rPr>
                <w:rFonts w:eastAsia="Times New Roman"/>
                <w:b/>
                <w:sz w:val="22"/>
                <w:szCs w:val="22"/>
              </w:rPr>
            </w:pPr>
            <w:r w:rsidRPr="00427853">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017F6E39" w14:textId="77777777" w:rsidR="00FB5184" w:rsidRPr="00427853" w:rsidRDefault="00FB5184" w:rsidP="006A4182">
            <w:pPr>
              <w:jc w:val="center"/>
              <w:rPr>
                <w:rFonts w:eastAsia="Times New Roman"/>
                <w:b/>
                <w:sz w:val="22"/>
                <w:szCs w:val="22"/>
              </w:rPr>
            </w:pPr>
            <w:r w:rsidRPr="00427853">
              <w:rPr>
                <w:rFonts w:eastAsia="Times New Roman"/>
                <w:b/>
                <w:sz w:val="22"/>
                <w:szCs w:val="22"/>
              </w:rPr>
              <w:t>Standard Deviation</w:t>
            </w:r>
          </w:p>
        </w:tc>
      </w:tr>
      <w:tr w:rsidR="00FB5184" w:rsidRPr="00427853" w14:paraId="24983B3C"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6D5C7412" w14:textId="77777777" w:rsidR="00FB5184" w:rsidRPr="00427853"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0EDDCD91" w14:textId="77777777" w:rsidR="00FB5184" w:rsidRPr="00427853" w:rsidRDefault="00FB5184" w:rsidP="006A4182">
            <w:pPr>
              <w:jc w:val="center"/>
              <w:rPr>
                <w:rFonts w:eastAsia="Times New Roman"/>
                <w:b/>
                <w:sz w:val="22"/>
                <w:szCs w:val="22"/>
              </w:rPr>
            </w:pPr>
            <w:r w:rsidRPr="00427853">
              <w:rPr>
                <w:rFonts w:eastAsia="Times New Roman"/>
                <w:b/>
                <w:sz w:val="22"/>
                <w:szCs w:val="22"/>
              </w:rPr>
              <w:t>1</w:t>
            </w:r>
          </w:p>
        </w:tc>
        <w:tc>
          <w:tcPr>
            <w:tcW w:w="805" w:type="dxa"/>
            <w:tcBorders>
              <w:bottom w:val="single" w:sz="24" w:space="0" w:color="auto"/>
            </w:tcBorders>
            <w:vAlign w:val="center"/>
          </w:tcPr>
          <w:p w14:paraId="6E23E8A6" w14:textId="77777777" w:rsidR="00FB5184" w:rsidRPr="00427853" w:rsidRDefault="00FB5184" w:rsidP="006A4182">
            <w:pPr>
              <w:jc w:val="center"/>
              <w:rPr>
                <w:rFonts w:eastAsia="Times New Roman"/>
                <w:b/>
                <w:sz w:val="22"/>
                <w:szCs w:val="22"/>
              </w:rPr>
            </w:pPr>
            <w:r w:rsidRPr="00427853">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2A11240" w14:textId="77777777" w:rsidR="00FB5184" w:rsidRPr="00427853" w:rsidRDefault="00FB5184" w:rsidP="006A4182">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28461B76" w14:textId="77777777" w:rsidR="00FB5184" w:rsidRPr="00427853" w:rsidRDefault="00FB5184" w:rsidP="006A4182">
            <w:pPr>
              <w:jc w:val="center"/>
              <w:rPr>
                <w:rFonts w:eastAsia="Times New Roman"/>
                <w:b/>
                <w:sz w:val="22"/>
                <w:szCs w:val="22"/>
              </w:rPr>
            </w:pPr>
          </w:p>
        </w:tc>
      </w:tr>
      <w:tr w:rsidR="00FB5184" w:rsidRPr="00427853" w14:paraId="237EBE6F"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7F253D91" w14:textId="77777777" w:rsidR="00FB5184" w:rsidRPr="00427853" w:rsidRDefault="00FB5184" w:rsidP="006A4182">
            <w:pPr>
              <w:jc w:val="center"/>
              <w:rPr>
                <w:rFonts w:eastAsia="Times New Roman"/>
                <w:b/>
                <w:sz w:val="22"/>
                <w:szCs w:val="22"/>
              </w:rPr>
            </w:pPr>
            <w:r w:rsidRPr="00427853">
              <w:rPr>
                <w:rFonts w:eastAsia="Times New Roman"/>
                <w:b/>
                <w:sz w:val="22"/>
                <w:szCs w:val="22"/>
              </w:rPr>
              <w:t>% Senescent</w:t>
            </w:r>
          </w:p>
        </w:tc>
        <w:tc>
          <w:tcPr>
            <w:tcW w:w="900" w:type="dxa"/>
            <w:tcBorders>
              <w:top w:val="single" w:sz="24" w:space="0" w:color="auto"/>
              <w:left w:val="single" w:sz="24" w:space="0" w:color="auto"/>
            </w:tcBorders>
            <w:vAlign w:val="center"/>
          </w:tcPr>
          <w:p w14:paraId="52B7DC8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16.1</w:t>
            </w:r>
          </w:p>
        </w:tc>
        <w:tc>
          <w:tcPr>
            <w:tcW w:w="805" w:type="dxa"/>
            <w:tcBorders>
              <w:top w:val="single" w:sz="24" w:space="0" w:color="auto"/>
            </w:tcBorders>
            <w:vAlign w:val="center"/>
          </w:tcPr>
          <w:p w14:paraId="72944D2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18.9</w:t>
            </w:r>
          </w:p>
        </w:tc>
        <w:tc>
          <w:tcPr>
            <w:tcW w:w="1085" w:type="dxa"/>
            <w:tcBorders>
              <w:top w:val="single" w:sz="24" w:space="0" w:color="auto"/>
              <w:left w:val="single" w:sz="24" w:space="0" w:color="auto"/>
            </w:tcBorders>
            <w:vAlign w:val="center"/>
          </w:tcPr>
          <w:p w14:paraId="3E60EC1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17.5</w:t>
            </w:r>
          </w:p>
        </w:tc>
        <w:tc>
          <w:tcPr>
            <w:tcW w:w="1493" w:type="dxa"/>
            <w:tcBorders>
              <w:top w:val="single" w:sz="24" w:space="0" w:color="auto"/>
              <w:right w:val="single" w:sz="24" w:space="0" w:color="auto"/>
            </w:tcBorders>
            <w:vAlign w:val="center"/>
          </w:tcPr>
          <w:p w14:paraId="274F2D0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0.99</w:t>
            </w:r>
          </w:p>
        </w:tc>
      </w:tr>
      <w:tr w:rsidR="00FB5184" w:rsidRPr="00427853" w14:paraId="219C874B"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505C62D8" w14:textId="77777777" w:rsidR="00FB5184" w:rsidRPr="00427853" w:rsidRDefault="00FB5184" w:rsidP="006A4182">
            <w:pPr>
              <w:jc w:val="center"/>
              <w:rPr>
                <w:rFonts w:eastAsia="Times New Roman"/>
                <w:b/>
                <w:sz w:val="22"/>
                <w:szCs w:val="22"/>
              </w:rPr>
            </w:pPr>
            <w:r w:rsidRPr="00427853">
              <w:rPr>
                <w:rFonts w:eastAsia="Times New Roman"/>
                <w:b/>
                <w:sz w:val="22"/>
                <w:szCs w:val="22"/>
              </w:rPr>
              <w:t>Time to Heal (Hrs)</w:t>
            </w:r>
          </w:p>
        </w:tc>
        <w:tc>
          <w:tcPr>
            <w:tcW w:w="900" w:type="dxa"/>
            <w:tcBorders>
              <w:left w:val="single" w:sz="24" w:space="0" w:color="auto"/>
              <w:bottom w:val="single" w:sz="24" w:space="0" w:color="auto"/>
            </w:tcBorders>
            <w:vAlign w:val="center"/>
          </w:tcPr>
          <w:p w14:paraId="0348CCF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38</w:t>
            </w:r>
          </w:p>
        </w:tc>
        <w:tc>
          <w:tcPr>
            <w:tcW w:w="805" w:type="dxa"/>
            <w:tcBorders>
              <w:bottom w:val="single" w:sz="24" w:space="0" w:color="auto"/>
            </w:tcBorders>
            <w:vAlign w:val="center"/>
          </w:tcPr>
          <w:p w14:paraId="1AECDB8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46</w:t>
            </w:r>
          </w:p>
        </w:tc>
        <w:tc>
          <w:tcPr>
            <w:tcW w:w="1085" w:type="dxa"/>
            <w:tcBorders>
              <w:left w:val="single" w:sz="24" w:space="0" w:color="auto"/>
              <w:bottom w:val="single" w:sz="24" w:space="0" w:color="auto"/>
            </w:tcBorders>
            <w:vAlign w:val="center"/>
          </w:tcPr>
          <w:p w14:paraId="0BAFA1A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42</w:t>
            </w:r>
          </w:p>
        </w:tc>
        <w:tc>
          <w:tcPr>
            <w:tcW w:w="1493" w:type="dxa"/>
            <w:tcBorders>
              <w:bottom w:val="single" w:sz="24" w:space="0" w:color="auto"/>
              <w:right w:val="single" w:sz="24" w:space="0" w:color="auto"/>
            </w:tcBorders>
            <w:vAlign w:val="center"/>
          </w:tcPr>
          <w:p w14:paraId="6BD9E7B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2.83</w:t>
            </w:r>
          </w:p>
        </w:tc>
      </w:tr>
      <w:tr w:rsidR="00FB5184" w:rsidRPr="00427853" w14:paraId="796F2C54"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0CFF1A4C" w14:textId="77777777" w:rsidR="00FB5184" w:rsidRPr="00427853" w:rsidRDefault="00FB5184" w:rsidP="006A4182">
            <w:pPr>
              <w:jc w:val="center"/>
              <w:rPr>
                <w:rFonts w:eastAsia="Times New Roman"/>
                <w:b/>
                <w:sz w:val="22"/>
                <w:szCs w:val="22"/>
              </w:rPr>
            </w:pPr>
            <w:r w:rsidRPr="00427853">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31A0851D" w14:textId="77777777" w:rsidR="00FB5184" w:rsidRPr="00427853" w:rsidRDefault="00FB5184" w:rsidP="006A4182">
            <w:pPr>
              <w:jc w:val="center"/>
              <w:rPr>
                <w:rFonts w:eastAsia="Times New Roman"/>
                <w:b/>
                <w:sz w:val="22"/>
                <w:szCs w:val="22"/>
              </w:rPr>
            </w:pPr>
            <w:r w:rsidRPr="00427853">
              <w:rPr>
                <w:rFonts w:eastAsia="Times New Roman"/>
                <w:b/>
                <w:sz w:val="22"/>
                <w:szCs w:val="22"/>
              </w:rPr>
              <w:t>IT 1</w:t>
            </w:r>
          </w:p>
        </w:tc>
        <w:tc>
          <w:tcPr>
            <w:tcW w:w="900" w:type="dxa"/>
            <w:tcBorders>
              <w:top w:val="single" w:sz="24" w:space="0" w:color="auto"/>
              <w:left w:val="single" w:sz="24" w:space="0" w:color="auto"/>
            </w:tcBorders>
            <w:vAlign w:val="center"/>
          </w:tcPr>
          <w:p w14:paraId="761F898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32</w:t>
            </w:r>
          </w:p>
        </w:tc>
        <w:tc>
          <w:tcPr>
            <w:tcW w:w="805" w:type="dxa"/>
            <w:tcBorders>
              <w:top w:val="single" w:sz="24" w:space="0" w:color="auto"/>
            </w:tcBorders>
            <w:vAlign w:val="center"/>
          </w:tcPr>
          <w:p w14:paraId="32EB80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24</w:t>
            </w:r>
          </w:p>
        </w:tc>
        <w:tc>
          <w:tcPr>
            <w:tcW w:w="1085" w:type="dxa"/>
            <w:tcBorders>
              <w:top w:val="single" w:sz="24" w:space="0" w:color="auto"/>
              <w:left w:val="single" w:sz="24" w:space="0" w:color="auto"/>
            </w:tcBorders>
            <w:vAlign w:val="center"/>
          </w:tcPr>
          <w:p w14:paraId="0FBE7E4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28</w:t>
            </w:r>
          </w:p>
        </w:tc>
        <w:tc>
          <w:tcPr>
            <w:tcW w:w="1493" w:type="dxa"/>
            <w:tcBorders>
              <w:top w:val="single" w:sz="24" w:space="0" w:color="auto"/>
              <w:right w:val="single" w:sz="24" w:space="0" w:color="auto"/>
            </w:tcBorders>
            <w:vAlign w:val="center"/>
          </w:tcPr>
          <w:p w14:paraId="19FF7D1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2.83</w:t>
            </w:r>
          </w:p>
        </w:tc>
      </w:tr>
      <w:tr w:rsidR="00FB5184" w:rsidRPr="00427853" w14:paraId="4EE41CA6" w14:textId="77777777" w:rsidTr="006A4182">
        <w:trPr>
          <w:jc w:val="center"/>
        </w:trPr>
        <w:tc>
          <w:tcPr>
            <w:tcW w:w="1403" w:type="dxa"/>
            <w:vMerge/>
            <w:tcBorders>
              <w:left w:val="single" w:sz="24" w:space="0" w:color="auto"/>
              <w:right w:val="single" w:sz="24" w:space="0" w:color="auto"/>
            </w:tcBorders>
            <w:vAlign w:val="center"/>
          </w:tcPr>
          <w:p w14:paraId="39048335"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D2A6948" w14:textId="77777777" w:rsidR="00FB5184" w:rsidRPr="00427853" w:rsidRDefault="00FB5184" w:rsidP="006A4182">
            <w:pPr>
              <w:jc w:val="center"/>
              <w:rPr>
                <w:rFonts w:eastAsia="Times New Roman"/>
                <w:b/>
                <w:sz w:val="22"/>
                <w:szCs w:val="22"/>
              </w:rPr>
            </w:pPr>
            <w:r w:rsidRPr="00427853">
              <w:rPr>
                <w:rFonts w:eastAsia="Times New Roman"/>
                <w:b/>
                <w:sz w:val="22"/>
                <w:szCs w:val="22"/>
              </w:rPr>
              <w:t>IT 2</w:t>
            </w:r>
          </w:p>
        </w:tc>
        <w:tc>
          <w:tcPr>
            <w:tcW w:w="900" w:type="dxa"/>
            <w:tcBorders>
              <w:left w:val="single" w:sz="24" w:space="0" w:color="auto"/>
            </w:tcBorders>
            <w:vAlign w:val="center"/>
          </w:tcPr>
          <w:p w14:paraId="5F15F7F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48</w:t>
            </w:r>
          </w:p>
        </w:tc>
        <w:tc>
          <w:tcPr>
            <w:tcW w:w="805" w:type="dxa"/>
            <w:vAlign w:val="center"/>
          </w:tcPr>
          <w:p w14:paraId="68D6FF5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29</w:t>
            </w:r>
          </w:p>
        </w:tc>
        <w:tc>
          <w:tcPr>
            <w:tcW w:w="1085" w:type="dxa"/>
            <w:tcBorders>
              <w:left w:val="single" w:sz="24" w:space="0" w:color="auto"/>
            </w:tcBorders>
            <w:vAlign w:val="center"/>
          </w:tcPr>
          <w:p w14:paraId="1B0FB94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38.5</w:t>
            </w:r>
          </w:p>
        </w:tc>
        <w:tc>
          <w:tcPr>
            <w:tcW w:w="1493" w:type="dxa"/>
            <w:tcBorders>
              <w:right w:val="single" w:sz="24" w:space="0" w:color="auto"/>
            </w:tcBorders>
            <w:vAlign w:val="center"/>
          </w:tcPr>
          <w:p w14:paraId="4543A37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6.72</w:t>
            </w:r>
          </w:p>
        </w:tc>
      </w:tr>
      <w:tr w:rsidR="00FB5184" w:rsidRPr="00427853" w14:paraId="1B5B7926" w14:textId="77777777" w:rsidTr="006A4182">
        <w:trPr>
          <w:jc w:val="center"/>
        </w:trPr>
        <w:tc>
          <w:tcPr>
            <w:tcW w:w="1403" w:type="dxa"/>
            <w:vMerge/>
            <w:tcBorders>
              <w:left w:val="single" w:sz="24" w:space="0" w:color="auto"/>
              <w:right w:val="single" w:sz="24" w:space="0" w:color="auto"/>
            </w:tcBorders>
            <w:vAlign w:val="center"/>
          </w:tcPr>
          <w:p w14:paraId="202BDA2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D5CFFCE" w14:textId="77777777" w:rsidR="00FB5184" w:rsidRPr="00427853" w:rsidRDefault="00FB5184" w:rsidP="006A4182">
            <w:pPr>
              <w:jc w:val="center"/>
              <w:rPr>
                <w:rFonts w:eastAsia="Times New Roman"/>
                <w:b/>
                <w:sz w:val="22"/>
                <w:szCs w:val="22"/>
              </w:rPr>
            </w:pPr>
            <w:r w:rsidRPr="00427853">
              <w:rPr>
                <w:rFonts w:eastAsia="Times New Roman"/>
                <w:b/>
                <w:sz w:val="22"/>
                <w:szCs w:val="22"/>
              </w:rPr>
              <w:t>IT 3</w:t>
            </w:r>
          </w:p>
        </w:tc>
        <w:tc>
          <w:tcPr>
            <w:tcW w:w="900" w:type="dxa"/>
            <w:tcBorders>
              <w:left w:val="single" w:sz="24" w:space="0" w:color="auto"/>
            </w:tcBorders>
            <w:vAlign w:val="center"/>
          </w:tcPr>
          <w:p w14:paraId="03CE626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54</w:t>
            </w:r>
          </w:p>
        </w:tc>
        <w:tc>
          <w:tcPr>
            <w:tcW w:w="805" w:type="dxa"/>
            <w:vAlign w:val="center"/>
          </w:tcPr>
          <w:p w14:paraId="1FA281E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37</w:t>
            </w:r>
          </w:p>
        </w:tc>
        <w:tc>
          <w:tcPr>
            <w:tcW w:w="1085" w:type="dxa"/>
            <w:tcBorders>
              <w:left w:val="single" w:sz="24" w:space="0" w:color="auto"/>
            </w:tcBorders>
            <w:vAlign w:val="center"/>
          </w:tcPr>
          <w:p w14:paraId="385D7AD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45.5</w:t>
            </w:r>
          </w:p>
        </w:tc>
        <w:tc>
          <w:tcPr>
            <w:tcW w:w="1493" w:type="dxa"/>
            <w:tcBorders>
              <w:right w:val="single" w:sz="24" w:space="0" w:color="auto"/>
            </w:tcBorders>
            <w:vAlign w:val="center"/>
          </w:tcPr>
          <w:p w14:paraId="753F603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47F14144" w14:textId="77777777" w:rsidTr="006A4182">
        <w:trPr>
          <w:jc w:val="center"/>
        </w:trPr>
        <w:tc>
          <w:tcPr>
            <w:tcW w:w="1403" w:type="dxa"/>
            <w:vMerge/>
            <w:tcBorders>
              <w:left w:val="single" w:sz="24" w:space="0" w:color="auto"/>
              <w:right w:val="single" w:sz="24" w:space="0" w:color="auto"/>
            </w:tcBorders>
            <w:vAlign w:val="center"/>
          </w:tcPr>
          <w:p w14:paraId="1F4365D2"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7A5F9E9" w14:textId="77777777" w:rsidR="00FB5184" w:rsidRPr="00427853" w:rsidRDefault="00FB5184" w:rsidP="006A4182">
            <w:pPr>
              <w:jc w:val="center"/>
              <w:rPr>
                <w:rFonts w:eastAsia="Times New Roman"/>
                <w:b/>
                <w:sz w:val="22"/>
                <w:szCs w:val="22"/>
              </w:rPr>
            </w:pPr>
            <w:r w:rsidRPr="00427853">
              <w:rPr>
                <w:rFonts w:eastAsia="Times New Roman"/>
                <w:b/>
                <w:sz w:val="22"/>
                <w:szCs w:val="22"/>
              </w:rPr>
              <w:t>IT 4</w:t>
            </w:r>
          </w:p>
        </w:tc>
        <w:tc>
          <w:tcPr>
            <w:tcW w:w="900" w:type="dxa"/>
            <w:tcBorders>
              <w:left w:val="single" w:sz="24" w:space="0" w:color="auto"/>
            </w:tcBorders>
            <w:vAlign w:val="center"/>
          </w:tcPr>
          <w:p w14:paraId="35714A9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55</w:t>
            </w:r>
          </w:p>
        </w:tc>
        <w:tc>
          <w:tcPr>
            <w:tcW w:w="805" w:type="dxa"/>
            <w:vAlign w:val="center"/>
          </w:tcPr>
          <w:p w14:paraId="56467E4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48</w:t>
            </w:r>
          </w:p>
        </w:tc>
        <w:tc>
          <w:tcPr>
            <w:tcW w:w="1085" w:type="dxa"/>
            <w:tcBorders>
              <w:left w:val="single" w:sz="24" w:space="0" w:color="auto"/>
            </w:tcBorders>
            <w:vAlign w:val="center"/>
          </w:tcPr>
          <w:p w14:paraId="69686A2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51.5</w:t>
            </w:r>
          </w:p>
        </w:tc>
        <w:tc>
          <w:tcPr>
            <w:tcW w:w="1493" w:type="dxa"/>
            <w:tcBorders>
              <w:right w:val="single" w:sz="24" w:space="0" w:color="auto"/>
            </w:tcBorders>
            <w:vAlign w:val="center"/>
          </w:tcPr>
          <w:p w14:paraId="65BE132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2.47</w:t>
            </w:r>
          </w:p>
        </w:tc>
      </w:tr>
      <w:tr w:rsidR="00FB5184" w:rsidRPr="00427853" w14:paraId="4C91ABD1" w14:textId="77777777" w:rsidTr="006A4182">
        <w:trPr>
          <w:jc w:val="center"/>
        </w:trPr>
        <w:tc>
          <w:tcPr>
            <w:tcW w:w="1403" w:type="dxa"/>
            <w:vMerge/>
            <w:tcBorders>
              <w:left w:val="single" w:sz="24" w:space="0" w:color="auto"/>
              <w:right w:val="single" w:sz="24" w:space="0" w:color="auto"/>
            </w:tcBorders>
            <w:vAlign w:val="center"/>
          </w:tcPr>
          <w:p w14:paraId="0D61AAD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6E3CB79" w14:textId="77777777" w:rsidR="00FB5184" w:rsidRPr="00427853" w:rsidRDefault="00FB5184" w:rsidP="006A4182">
            <w:pPr>
              <w:jc w:val="center"/>
              <w:rPr>
                <w:rFonts w:eastAsia="Times New Roman"/>
                <w:b/>
                <w:sz w:val="22"/>
                <w:szCs w:val="22"/>
              </w:rPr>
            </w:pPr>
            <w:r w:rsidRPr="00427853">
              <w:rPr>
                <w:rFonts w:eastAsia="Times New Roman"/>
                <w:b/>
                <w:sz w:val="22"/>
                <w:szCs w:val="22"/>
              </w:rPr>
              <w:t>IT 5</w:t>
            </w:r>
          </w:p>
        </w:tc>
        <w:tc>
          <w:tcPr>
            <w:tcW w:w="900" w:type="dxa"/>
            <w:tcBorders>
              <w:left w:val="single" w:sz="24" w:space="0" w:color="auto"/>
            </w:tcBorders>
            <w:vAlign w:val="center"/>
          </w:tcPr>
          <w:p w14:paraId="1C01EB3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64</w:t>
            </w:r>
          </w:p>
        </w:tc>
        <w:tc>
          <w:tcPr>
            <w:tcW w:w="805" w:type="dxa"/>
            <w:vAlign w:val="center"/>
          </w:tcPr>
          <w:p w14:paraId="10A8E25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47</w:t>
            </w:r>
          </w:p>
        </w:tc>
        <w:tc>
          <w:tcPr>
            <w:tcW w:w="1085" w:type="dxa"/>
            <w:tcBorders>
              <w:left w:val="single" w:sz="24" w:space="0" w:color="auto"/>
            </w:tcBorders>
            <w:vAlign w:val="center"/>
          </w:tcPr>
          <w:p w14:paraId="39FEE84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55.5</w:t>
            </w:r>
          </w:p>
        </w:tc>
        <w:tc>
          <w:tcPr>
            <w:tcW w:w="1493" w:type="dxa"/>
            <w:tcBorders>
              <w:right w:val="single" w:sz="24" w:space="0" w:color="auto"/>
            </w:tcBorders>
            <w:vAlign w:val="center"/>
          </w:tcPr>
          <w:p w14:paraId="03220E7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0BB57F27" w14:textId="77777777" w:rsidTr="006A4182">
        <w:trPr>
          <w:jc w:val="center"/>
        </w:trPr>
        <w:tc>
          <w:tcPr>
            <w:tcW w:w="1403" w:type="dxa"/>
            <w:vMerge/>
            <w:tcBorders>
              <w:left w:val="single" w:sz="24" w:space="0" w:color="auto"/>
              <w:right w:val="single" w:sz="24" w:space="0" w:color="auto"/>
            </w:tcBorders>
            <w:vAlign w:val="center"/>
          </w:tcPr>
          <w:p w14:paraId="0B7960CD"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A8343DB" w14:textId="77777777" w:rsidR="00FB5184" w:rsidRPr="00427853" w:rsidRDefault="00FB5184" w:rsidP="006A4182">
            <w:pPr>
              <w:jc w:val="center"/>
              <w:rPr>
                <w:rFonts w:eastAsia="Times New Roman"/>
                <w:b/>
                <w:sz w:val="22"/>
                <w:szCs w:val="22"/>
              </w:rPr>
            </w:pPr>
            <w:r w:rsidRPr="00427853">
              <w:rPr>
                <w:rFonts w:eastAsia="Times New Roman"/>
                <w:b/>
                <w:sz w:val="22"/>
                <w:szCs w:val="22"/>
              </w:rPr>
              <w:t>IT 6</w:t>
            </w:r>
          </w:p>
        </w:tc>
        <w:tc>
          <w:tcPr>
            <w:tcW w:w="900" w:type="dxa"/>
            <w:tcBorders>
              <w:left w:val="single" w:sz="24" w:space="0" w:color="auto"/>
            </w:tcBorders>
            <w:vAlign w:val="center"/>
          </w:tcPr>
          <w:p w14:paraId="28CF08E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w:t>
            </w:r>
          </w:p>
        </w:tc>
        <w:tc>
          <w:tcPr>
            <w:tcW w:w="805" w:type="dxa"/>
            <w:vAlign w:val="center"/>
          </w:tcPr>
          <w:p w14:paraId="2995E97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48</w:t>
            </w:r>
          </w:p>
        </w:tc>
        <w:tc>
          <w:tcPr>
            <w:tcW w:w="1085" w:type="dxa"/>
            <w:tcBorders>
              <w:left w:val="single" w:sz="24" w:space="0" w:color="auto"/>
            </w:tcBorders>
            <w:vAlign w:val="center"/>
          </w:tcPr>
          <w:p w14:paraId="772AB97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59</w:t>
            </w:r>
          </w:p>
        </w:tc>
        <w:tc>
          <w:tcPr>
            <w:tcW w:w="1493" w:type="dxa"/>
            <w:tcBorders>
              <w:right w:val="single" w:sz="24" w:space="0" w:color="auto"/>
            </w:tcBorders>
            <w:vAlign w:val="center"/>
          </w:tcPr>
          <w:p w14:paraId="3D19393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7.78</w:t>
            </w:r>
          </w:p>
        </w:tc>
      </w:tr>
      <w:tr w:rsidR="00FB5184" w:rsidRPr="00427853" w14:paraId="7BB56D9D" w14:textId="77777777" w:rsidTr="006A4182">
        <w:trPr>
          <w:jc w:val="center"/>
        </w:trPr>
        <w:tc>
          <w:tcPr>
            <w:tcW w:w="1403" w:type="dxa"/>
            <w:vMerge/>
            <w:tcBorders>
              <w:left w:val="single" w:sz="24" w:space="0" w:color="auto"/>
              <w:right w:val="single" w:sz="24" w:space="0" w:color="auto"/>
            </w:tcBorders>
            <w:vAlign w:val="center"/>
          </w:tcPr>
          <w:p w14:paraId="4CDBB22A"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34EDB89" w14:textId="77777777" w:rsidR="00FB5184" w:rsidRPr="00427853" w:rsidRDefault="00FB5184" w:rsidP="006A4182">
            <w:pPr>
              <w:jc w:val="center"/>
              <w:rPr>
                <w:rFonts w:eastAsia="Times New Roman"/>
                <w:b/>
                <w:sz w:val="22"/>
                <w:szCs w:val="22"/>
              </w:rPr>
            </w:pPr>
            <w:r w:rsidRPr="00427853">
              <w:rPr>
                <w:rFonts w:eastAsia="Times New Roman"/>
                <w:b/>
                <w:sz w:val="22"/>
                <w:szCs w:val="22"/>
              </w:rPr>
              <w:t>IT 7</w:t>
            </w:r>
          </w:p>
        </w:tc>
        <w:tc>
          <w:tcPr>
            <w:tcW w:w="900" w:type="dxa"/>
            <w:tcBorders>
              <w:left w:val="single" w:sz="24" w:space="0" w:color="auto"/>
            </w:tcBorders>
            <w:vAlign w:val="center"/>
          </w:tcPr>
          <w:p w14:paraId="2348EE4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805" w:type="dxa"/>
            <w:vAlign w:val="center"/>
          </w:tcPr>
          <w:p w14:paraId="3FEA46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55</w:t>
            </w:r>
          </w:p>
        </w:tc>
        <w:tc>
          <w:tcPr>
            <w:tcW w:w="1085" w:type="dxa"/>
            <w:tcBorders>
              <w:left w:val="single" w:sz="24" w:space="0" w:color="auto"/>
            </w:tcBorders>
            <w:vAlign w:val="center"/>
          </w:tcPr>
          <w:p w14:paraId="1999D0C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63</w:t>
            </w:r>
          </w:p>
        </w:tc>
        <w:tc>
          <w:tcPr>
            <w:tcW w:w="1493" w:type="dxa"/>
            <w:tcBorders>
              <w:right w:val="single" w:sz="24" w:space="0" w:color="auto"/>
            </w:tcBorders>
            <w:vAlign w:val="center"/>
          </w:tcPr>
          <w:p w14:paraId="3CEA185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5.66</w:t>
            </w:r>
          </w:p>
        </w:tc>
      </w:tr>
      <w:tr w:rsidR="00FB5184" w:rsidRPr="00427853" w14:paraId="550EC31E" w14:textId="77777777" w:rsidTr="006A4182">
        <w:trPr>
          <w:jc w:val="center"/>
        </w:trPr>
        <w:tc>
          <w:tcPr>
            <w:tcW w:w="1403" w:type="dxa"/>
            <w:vMerge/>
            <w:tcBorders>
              <w:left w:val="single" w:sz="24" w:space="0" w:color="auto"/>
              <w:right w:val="single" w:sz="24" w:space="0" w:color="auto"/>
            </w:tcBorders>
            <w:vAlign w:val="center"/>
          </w:tcPr>
          <w:p w14:paraId="7A3B2B53"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AFA02C4" w14:textId="77777777" w:rsidR="00FB5184" w:rsidRPr="00427853" w:rsidRDefault="00FB5184" w:rsidP="006A4182">
            <w:pPr>
              <w:jc w:val="center"/>
              <w:rPr>
                <w:rFonts w:eastAsia="Times New Roman"/>
                <w:b/>
                <w:sz w:val="22"/>
                <w:szCs w:val="22"/>
              </w:rPr>
            </w:pPr>
            <w:r w:rsidRPr="00427853">
              <w:rPr>
                <w:rFonts w:eastAsia="Times New Roman"/>
                <w:b/>
                <w:sz w:val="22"/>
                <w:szCs w:val="22"/>
              </w:rPr>
              <w:t>IT 8</w:t>
            </w:r>
          </w:p>
        </w:tc>
        <w:tc>
          <w:tcPr>
            <w:tcW w:w="900" w:type="dxa"/>
            <w:tcBorders>
              <w:left w:val="single" w:sz="24" w:space="0" w:color="auto"/>
            </w:tcBorders>
            <w:vAlign w:val="center"/>
          </w:tcPr>
          <w:p w14:paraId="7448FD8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74</w:t>
            </w:r>
          </w:p>
        </w:tc>
        <w:tc>
          <w:tcPr>
            <w:tcW w:w="805" w:type="dxa"/>
            <w:vAlign w:val="center"/>
          </w:tcPr>
          <w:p w14:paraId="2F332C9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50</w:t>
            </w:r>
          </w:p>
        </w:tc>
        <w:tc>
          <w:tcPr>
            <w:tcW w:w="1085" w:type="dxa"/>
            <w:tcBorders>
              <w:left w:val="single" w:sz="24" w:space="0" w:color="auto"/>
            </w:tcBorders>
            <w:vAlign w:val="center"/>
          </w:tcPr>
          <w:p w14:paraId="594168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62</w:t>
            </w:r>
          </w:p>
        </w:tc>
        <w:tc>
          <w:tcPr>
            <w:tcW w:w="1493" w:type="dxa"/>
            <w:tcBorders>
              <w:right w:val="single" w:sz="24" w:space="0" w:color="auto"/>
            </w:tcBorders>
            <w:vAlign w:val="center"/>
          </w:tcPr>
          <w:p w14:paraId="3D4D2EF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8.49</w:t>
            </w:r>
          </w:p>
        </w:tc>
      </w:tr>
      <w:tr w:rsidR="00FB5184" w:rsidRPr="00427853" w14:paraId="19682650" w14:textId="77777777" w:rsidTr="006A4182">
        <w:trPr>
          <w:jc w:val="center"/>
        </w:trPr>
        <w:tc>
          <w:tcPr>
            <w:tcW w:w="1403" w:type="dxa"/>
            <w:vMerge/>
            <w:tcBorders>
              <w:left w:val="single" w:sz="24" w:space="0" w:color="auto"/>
              <w:right w:val="single" w:sz="24" w:space="0" w:color="auto"/>
            </w:tcBorders>
            <w:vAlign w:val="center"/>
          </w:tcPr>
          <w:p w14:paraId="3260417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BD78AF" w14:textId="77777777" w:rsidR="00FB5184" w:rsidRPr="00427853" w:rsidRDefault="00FB5184" w:rsidP="006A4182">
            <w:pPr>
              <w:jc w:val="center"/>
              <w:rPr>
                <w:rFonts w:eastAsia="Times New Roman"/>
                <w:b/>
                <w:sz w:val="22"/>
                <w:szCs w:val="22"/>
              </w:rPr>
            </w:pPr>
            <w:r w:rsidRPr="00427853">
              <w:rPr>
                <w:rFonts w:eastAsia="Times New Roman"/>
                <w:b/>
                <w:sz w:val="22"/>
                <w:szCs w:val="22"/>
              </w:rPr>
              <w:t>IT 9</w:t>
            </w:r>
          </w:p>
        </w:tc>
        <w:tc>
          <w:tcPr>
            <w:tcW w:w="900" w:type="dxa"/>
            <w:tcBorders>
              <w:left w:val="single" w:sz="24" w:space="0" w:color="auto"/>
            </w:tcBorders>
            <w:vAlign w:val="center"/>
          </w:tcPr>
          <w:p w14:paraId="4CCB995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w:t>
            </w:r>
          </w:p>
        </w:tc>
        <w:tc>
          <w:tcPr>
            <w:tcW w:w="805" w:type="dxa"/>
            <w:vAlign w:val="center"/>
          </w:tcPr>
          <w:p w14:paraId="39C7125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53</w:t>
            </w:r>
          </w:p>
        </w:tc>
        <w:tc>
          <w:tcPr>
            <w:tcW w:w="1085" w:type="dxa"/>
            <w:tcBorders>
              <w:left w:val="single" w:sz="24" w:space="0" w:color="auto"/>
            </w:tcBorders>
            <w:vAlign w:val="center"/>
          </w:tcPr>
          <w:p w14:paraId="2517B57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61.5</w:t>
            </w:r>
          </w:p>
        </w:tc>
        <w:tc>
          <w:tcPr>
            <w:tcW w:w="1493" w:type="dxa"/>
            <w:tcBorders>
              <w:right w:val="single" w:sz="24" w:space="0" w:color="auto"/>
            </w:tcBorders>
            <w:vAlign w:val="center"/>
          </w:tcPr>
          <w:p w14:paraId="1998E3C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7B0B0A35" w14:textId="77777777" w:rsidTr="006A4182">
        <w:trPr>
          <w:jc w:val="center"/>
        </w:trPr>
        <w:tc>
          <w:tcPr>
            <w:tcW w:w="1403" w:type="dxa"/>
            <w:vMerge/>
            <w:tcBorders>
              <w:left w:val="single" w:sz="24" w:space="0" w:color="auto"/>
              <w:right w:val="single" w:sz="24" w:space="0" w:color="auto"/>
            </w:tcBorders>
            <w:vAlign w:val="center"/>
          </w:tcPr>
          <w:p w14:paraId="4B9281A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E86005F" w14:textId="77777777" w:rsidR="00FB5184" w:rsidRPr="00427853" w:rsidRDefault="00FB5184" w:rsidP="006A4182">
            <w:pPr>
              <w:jc w:val="center"/>
              <w:rPr>
                <w:rFonts w:eastAsia="Times New Roman"/>
                <w:b/>
                <w:sz w:val="22"/>
                <w:szCs w:val="22"/>
              </w:rPr>
            </w:pPr>
            <w:r w:rsidRPr="00427853">
              <w:rPr>
                <w:rFonts w:eastAsia="Times New Roman"/>
                <w:b/>
                <w:sz w:val="22"/>
                <w:szCs w:val="22"/>
              </w:rPr>
              <w:t>IT 10</w:t>
            </w:r>
          </w:p>
        </w:tc>
        <w:tc>
          <w:tcPr>
            <w:tcW w:w="900" w:type="dxa"/>
            <w:tcBorders>
              <w:left w:val="single" w:sz="24" w:space="0" w:color="auto"/>
            </w:tcBorders>
            <w:vAlign w:val="center"/>
          </w:tcPr>
          <w:p w14:paraId="05C928A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76</w:t>
            </w:r>
          </w:p>
        </w:tc>
        <w:tc>
          <w:tcPr>
            <w:tcW w:w="805" w:type="dxa"/>
            <w:vAlign w:val="center"/>
          </w:tcPr>
          <w:p w14:paraId="1128ACD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57</w:t>
            </w:r>
          </w:p>
        </w:tc>
        <w:tc>
          <w:tcPr>
            <w:tcW w:w="1085" w:type="dxa"/>
            <w:tcBorders>
              <w:left w:val="single" w:sz="24" w:space="0" w:color="auto"/>
            </w:tcBorders>
            <w:vAlign w:val="center"/>
          </w:tcPr>
          <w:p w14:paraId="607A78D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66.5</w:t>
            </w:r>
          </w:p>
        </w:tc>
        <w:tc>
          <w:tcPr>
            <w:tcW w:w="1493" w:type="dxa"/>
            <w:tcBorders>
              <w:right w:val="single" w:sz="24" w:space="0" w:color="auto"/>
            </w:tcBorders>
            <w:vAlign w:val="center"/>
          </w:tcPr>
          <w:p w14:paraId="557B6CD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6.72</w:t>
            </w:r>
          </w:p>
        </w:tc>
      </w:tr>
      <w:tr w:rsidR="00FB5184" w:rsidRPr="00427853" w14:paraId="35707340" w14:textId="77777777" w:rsidTr="006A4182">
        <w:trPr>
          <w:jc w:val="center"/>
        </w:trPr>
        <w:tc>
          <w:tcPr>
            <w:tcW w:w="1403" w:type="dxa"/>
            <w:vMerge/>
            <w:tcBorders>
              <w:left w:val="single" w:sz="24" w:space="0" w:color="auto"/>
              <w:right w:val="single" w:sz="24" w:space="0" w:color="auto"/>
            </w:tcBorders>
            <w:vAlign w:val="center"/>
          </w:tcPr>
          <w:p w14:paraId="7193837E"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3287CDF" w14:textId="77777777" w:rsidR="00FB5184" w:rsidRPr="00427853" w:rsidRDefault="00FB5184" w:rsidP="006A4182">
            <w:pPr>
              <w:jc w:val="center"/>
              <w:rPr>
                <w:rFonts w:eastAsia="Times New Roman"/>
                <w:b/>
                <w:sz w:val="22"/>
                <w:szCs w:val="22"/>
              </w:rPr>
            </w:pPr>
            <w:r w:rsidRPr="00427853">
              <w:rPr>
                <w:rFonts w:eastAsia="Times New Roman"/>
                <w:b/>
                <w:sz w:val="22"/>
                <w:szCs w:val="22"/>
              </w:rPr>
              <w:t>IT 11</w:t>
            </w:r>
          </w:p>
        </w:tc>
        <w:tc>
          <w:tcPr>
            <w:tcW w:w="900" w:type="dxa"/>
            <w:tcBorders>
              <w:left w:val="single" w:sz="24" w:space="0" w:color="auto"/>
            </w:tcBorders>
            <w:vAlign w:val="center"/>
          </w:tcPr>
          <w:p w14:paraId="034B59D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73</w:t>
            </w:r>
          </w:p>
        </w:tc>
        <w:tc>
          <w:tcPr>
            <w:tcW w:w="805" w:type="dxa"/>
            <w:vAlign w:val="center"/>
          </w:tcPr>
          <w:p w14:paraId="7CC27D5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58</w:t>
            </w:r>
          </w:p>
        </w:tc>
        <w:tc>
          <w:tcPr>
            <w:tcW w:w="1085" w:type="dxa"/>
            <w:tcBorders>
              <w:left w:val="single" w:sz="24" w:space="0" w:color="auto"/>
            </w:tcBorders>
            <w:vAlign w:val="center"/>
          </w:tcPr>
          <w:p w14:paraId="4C4F9CE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65.5</w:t>
            </w:r>
          </w:p>
        </w:tc>
        <w:tc>
          <w:tcPr>
            <w:tcW w:w="1493" w:type="dxa"/>
            <w:tcBorders>
              <w:right w:val="single" w:sz="24" w:space="0" w:color="auto"/>
            </w:tcBorders>
            <w:vAlign w:val="center"/>
          </w:tcPr>
          <w:p w14:paraId="2543CF3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5.30</w:t>
            </w:r>
          </w:p>
        </w:tc>
      </w:tr>
      <w:tr w:rsidR="00FB5184" w:rsidRPr="00427853" w14:paraId="2E27C2DE" w14:textId="77777777" w:rsidTr="006A4182">
        <w:trPr>
          <w:jc w:val="center"/>
        </w:trPr>
        <w:tc>
          <w:tcPr>
            <w:tcW w:w="1403" w:type="dxa"/>
            <w:vMerge/>
            <w:tcBorders>
              <w:left w:val="single" w:sz="24" w:space="0" w:color="auto"/>
              <w:right w:val="single" w:sz="24" w:space="0" w:color="auto"/>
            </w:tcBorders>
            <w:vAlign w:val="center"/>
          </w:tcPr>
          <w:p w14:paraId="3602400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F5F4E52" w14:textId="77777777" w:rsidR="00FB5184" w:rsidRPr="00427853" w:rsidRDefault="00FB5184" w:rsidP="006A4182">
            <w:pPr>
              <w:jc w:val="center"/>
              <w:rPr>
                <w:rFonts w:eastAsia="Times New Roman"/>
                <w:b/>
                <w:sz w:val="22"/>
                <w:szCs w:val="22"/>
              </w:rPr>
            </w:pPr>
            <w:r w:rsidRPr="00427853">
              <w:rPr>
                <w:rFonts w:eastAsia="Times New Roman"/>
                <w:b/>
                <w:sz w:val="22"/>
                <w:szCs w:val="22"/>
              </w:rPr>
              <w:t>IT 12</w:t>
            </w:r>
          </w:p>
        </w:tc>
        <w:tc>
          <w:tcPr>
            <w:tcW w:w="900" w:type="dxa"/>
            <w:tcBorders>
              <w:left w:val="single" w:sz="24" w:space="0" w:color="auto"/>
            </w:tcBorders>
            <w:vAlign w:val="center"/>
          </w:tcPr>
          <w:p w14:paraId="564C6A5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76</w:t>
            </w:r>
          </w:p>
        </w:tc>
        <w:tc>
          <w:tcPr>
            <w:tcW w:w="805" w:type="dxa"/>
            <w:vAlign w:val="center"/>
          </w:tcPr>
          <w:p w14:paraId="4C98818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59</w:t>
            </w:r>
          </w:p>
        </w:tc>
        <w:tc>
          <w:tcPr>
            <w:tcW w:w="1085" w:type="dxa"/>
            <w:tcBorders>
              <w:left w:val="single" w:sz="24" w:space="0" w:color="auto"/>
            </w:tcBorders>
            <w:vAlign w:val="center"/>
          </w:tcPr>
          <w:p w14:paraId="11AE879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67.5</w:t>
            </w:r>
          </w:p>
        </w:tc>
        <w:tc>
          <w:tcPr>
            <w:tcW w:w="1493" w:type="dxa"/>
            <w:tcBorders>
              <w:right w:val="single" w:sz="24" w:space="0" w:color="auto"/>
            </w:tcBorders>
            <w:vAlign w:val="center"/>
          </w:tcPr>
          <w:p w14:paraId="6F947A6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106C3E34" w14:textId="77777777" w:rsidTr="006A4182">
        <w:trPr>
          <w:jc w:val="center"/>
        </w:trPr>
        <w:tc>
          <w:tcPr>
            <w:tcW w:w="1403" w:type="dxa"/>
            <w:vMerge/>
            <w:tcBorders>
              <w:left w:val="single" w:sz="24" w:space="0" w:color="auto"/>
              <w:right w:val="single" w:sz="24" w:space="0" w:color="auto"/>
            </w:tcBorders>
            <w:vAlign w:val="center"/>
          </w:tcPr>
          <w:p w14:paraId="466B7A37"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43C7955" w14:textId="77777777" w:rsidR="00FB5184" w:rsidRPr="00427853" w:rsidRDefault="00FB5184" w:rsidP="006A4182">
            <w:pPr>
              <w:jc w:val="center"/>
              <w:rPr>
                <w:rFonts w:eastAsia="Times New Roman"/>
                <w:b/>
                <w:sz w:val="22"/>
                <w:szCs w:val="22"/>
              </w:rPr>
            </w:pPr>
            <w:r w:rsidRPr="00427853">
              <w:rPr>
                <w:rFonts w:eastAsia="Times New Roman"/>
                <w:b/>
                <w:sz w:val="22"/>
                <w:szCs w:val="22"/>
              </w:rPr>
              <w:t>IT 13</w:t>
            </w:r>
          </w:p>
        </w:tc>
        <w:tc>
          <w:tcPr>
            <w:tcW w:w="900" w:type="dxa"/>
            <w:tcBorders>
              <w:left w:val="single" w:sz="24" w:space="0" w:color="auto"/>
            </w:tcBorders>
            <w:vAlign w:val="center"/>
          </w:tcPr>
          <w:p w14:paraId="3F07743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78</w:t>
            </w:r>
          </w:p>
        </w:tc>
        <w:tc>
          <w:tcPr>
            <w:tcW w:w="805" w:type="dxa"/>
            <w:vAlign w:val="center"/>
          </w:tcPr>
          <w:p w14:paraId="1C014C2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59</w:t>
            </w:r>
          </w:p>
        </w:tc>
        <w:tc>
          <w:tcPr>
            <w:tcW w:w="1085" w:type="dxa"/>
            <w:tcBorders>
              <w:left w:val="single" w:sz="24" w:space="0" w:color="auto"/>
            </w:tcBorders>
            <w:vAlign w:val="center"/>
          </w:tcPr>
          <w:p w14:paraId="78D236A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68.5</w:t>
            </w:r>
          </w:p>
        </w:tc>
        <w:tc>
          <w:tcPr>
            <w:tcW w:w="1493" w:type="dxa"/>
            <w:tcBorders>
              <w:right w:val="single" w:sz="24" w:space="0" w:color="auto"/>
            </w:tcBorders>
            <w:vAlign w:val="center"/>
          </w:tcPr>
          <w:p w14:paraId="3388568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6.72</w:t>
            </w:r>
          </w:p>
        </w:tc>
      </w:tr>
      <w:tr w:rsidR="00FB5184" w:rsidRPr="00427853" w14:paraId="568608E9" w14:textId="77777777" w:rsidTr="006A4182">
        <w:trPr>
          <w:jc w:val="center"/>
        </w:trPr>
        <w:tc>
          <w:tcPr>
            <w:tcW w:w="1403" w:type="dxa"/>
            <w:vMerge/>
            <w:tcBorders>
              <w:left w:val="single" w:sz="24" w:space="0" w:color="auto"/>
              <w:right w:val="single" w:sz="24" w:space="0" w:color="auto"/>
            </w:tcBorders>
            <w:vAlign w:val="center"/>
          </w:tcPr>
          <w:p w14:paraId="239B1D7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0C65080" w14:textId="77777777" w:rsidR="00FB5184" w:rsidRPr="00427853" w:rsidRDefault="00FB5184" w:rsidP="006A4182">
            <w:pPr>
              <w:jc w:val="center"/>
              <w:rPr>
                <w:rFonts w:eastAsia="Times New Roman"/>
                <w:b/>
                <w:sz w:val="22"/>
                <w:szCs w:val="22"/>
              </w:rPr>
            </w:pPr>
            <w:r w:rsidRPr="00427853">
              <w:rPr>
                <w:rFonts w:eastAsia="Times New Roman"/>
                <w:b/>
                <w:sz w:val="22"/>
                <w:szCs w:val="22"/>
              </w:rPr>
              <w:t>IT 14</w:t>
            </w:r>
          </w:p>
        </w:tc>
        <w:tc>
          <w:tcPr>
            <w:tcW w:w="900" w:type="dxa"/>
            <w:tcBorders>
              <w:left w:val="single" w:sz="24" w:space="0" w:color="auto"/>
            </w:tcBorders>
            <w:vAlign w:val="center"/>
          </w:tcPr>
          <w:p w14:paraId="230AF20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84</w:t>
            </w:r>
          </w:p>
        </w:tc>
        <w:tc>
          <w:tcPr>
            <w:tcW w:w="805" w:type="dxa"/>
            <w:vAlign w:val="center"/>
          </w:tcPr>
          <w:p w14:paraId="75F4B55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62</w:t>
            </w:r>
          </w:p>
        </w:tc>
        <w:tc>
          <w:tcPr>
            <w:tcW w:w="1085" w:type="dxa"/>
            <w:tcBorders>
              <w:left w:val="single" w:sz="24" w:space="0" w:color="auto"/>
            </w:tcBorders>
            <w:vAlign w:val="center"/>
          </w:tcPr>
          <w:p w14:paraId="47DE860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73</w:t>
            </w:r>
          </w:p>
        </w:tc>
        <w:tc>
          <w:tcPr>
            <w:tcW w:w="1493" w:type="dxa"/>
            <w:tcBorders>
              <w:right w:val="single" w:sz="24" w:space="0" w:color="auto"/>
            </w:tcBorders>
            <w:vAlign w:val="center"/>
          </w:tcPr>
          <w:p w14:paraId="3EC995D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7.78</w:t>
            </w:r>
          </w:p>
        </w:tc>
      </w:tr>
      <w:tr w:rsidR="00FB5184" w:rsidRPr="00427853" w14:paraId="0BE3D1A5" w14:textId="77777777" w:rsidTr="006A4182">
        <w:trPr>
          <w:jc w:val="center"/>
        </w:trPr>
        <w:tc>
          <w:tcPr>
            <w:tcW w:w="1403" w:type="dxa"/>
            <w:vMerge/>
            <w:tcBorders>
              <w:left w:val="single" w:sz="24" w:space="0" w:color="auto"/>
              <w:right w:val="single" w:sz="24" w:space="0" w:color="auto"/>
            </w:tcBorders>
            <w:vAlign w:val="center"/>
          </w:tcPr>
          <w:p w14:paraId="6F10A823"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D0F2A38" w14:textId="77777777" w:rsidR="00FB5184" w:rsidRPr="00427853" w:rsidRDefault="00FB5184" w:rsidP="006A4182">
            <w:pPr>
              <w:jc w:val="center"/>
              <w:rPr>
                <w:rFonts w:eastAsia="Times New Roman"/>
                <w:b/>
                <w:sz w:val="22"/>
                <w:szCs w:val="22"/>
              </w:rPr>
            </w:pPr>
            <w:r w:rsidRPr="00427853">
              <w:rPr>
                <w:rFonts w:eastAsia="Times New Roman"/>
                <w:b/>
                <w:sz w:val="22"/>
                <w:szCs w:val="22"/>
              </w:rPr>
              <w:t>IT 15</w:t>
            </w:r>
          </w:p>
        </w:tc>
        <w:tc>
          <w:tcPr>
            <w:tcW w:w="900" w:type="dxa"/>
            <w:tcBorders>
              <w:left w:val="single" w:sz="24" w:space="0" w:color="auto"/>
            </w:tcBorders>
            <w:vAlign w:val="center"/>
          </w:tcPr>
          <w:p w14:paraId="79D3889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80</w:t>
            </w:r>
          </w:p>
        </w:tc>
        <w:tc>
          <w:tcPr>
            <w:tcW w:w="805" w:type="dxa"/>
            <w:vAlign w:val="center"/>
          </w:tcPr>
          <w:p w14:paraId="432B4E5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62</w:t>
            </w:r>
          </w:p>
        </w:tc>
        <w:tc>
          <w:tcPr>
            <w:tcW w:w="1085" w:type="dxa"/>
            <w:tcBorders>
              <w:left w:val="single" w:sz="24" w:space="0" w:color="auto"/>
            </w:tcBorders>
            <w:vAlign w:val="center"/>
          </w:tcPr>
          <w:p w14:paraId="6F69187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1493" w:type="dxa"/>
            <w:tcBorders>
              <w:right w:val="single" w:sz="24" w:space="0" w:color="auto"/>
            </w:tcBorders>
            <w:vAlign w:val="center"/>
          </w:tcPr>
          <w:p w14:paraId="2DDCD4F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6.36</w:t>
            </w:r>
          </w:p>
        </w:tc>
      </w:tr>
      <w:tr w:rsidR="00FB5184" w:rsidRPr="00427853" w14:paraId="7258FA14" w14:textId="77777777" w:rsidTr="006A4182">
        <w:trPr>
          <w:jc w:val="center"/>
        </w:trPr>
        <w:tc>
          <w:tcPr>
            <w:tcW w:w="1403" w:type="dxa"/>
            <w:vMerge/>
            <w:tcBorders>
              <w:left w:val="single" w:sz="24" w:space="0" w:color="auto"/>
              <w:right w:val="single" w:sz="24" w:space="0" w:color="auto"/>
            </w:tcBorders>
            <w:vAlign w:val="center"/>
          </w:tcPr>
          <w:p w14:paraId="3DEE515A"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B3BC30" w14:textId="77777777" w:rsidR="00FB5184" w:rsidRPr="00427853" w:rsidRDefault="00FB5184" w:rsidP="006A4182">
            <w:pPr>
              <w:jc w:val="center"/>
              <w:rPr>
                <w:rFonts w:eastAsia="Times New Roman"/>
                <w:b/>
                <w:sz w:val="22"/>
                <w:szCs w:val="22"/>
              </w:rPr>
            </w:pPr>
            <w:r w:rsidRPr="00427853">
              <w:rPr>
                <w:rFonts w:eastAsia="Times New Roman"/>
                <w:b/>
                <w:sz w:val="22"/>
                <w:szCs w:val="22"/>
              </w:rPr>
              <w:t>IT 16</w:t>
            </w:r>
          </w:p>
        </w:tc>
        <w:tc>
          <w:tcPr>
            <w:tcW w:w="900" w:type="dxa"/>
            <w:tcBorders>
              <w:left w:val="single" w:sz="24" w:space="0" w:color="auto"/>
            </w:tcBorders>
            <w:vAlign w:val="center"/>
          </w:tcPr>
          <w:p w14:paraId="5C477D1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87</w:t>
            </w:r>
          </w:p>
        </w:tc>
        <w:tc>
          <w:tcPr>
            <w:tcW w:w="805" w:type="dxa"/>
            <w:vAlign w:val="center"/>
          </w:tcPr>
          <w:p w14:paraId="3D97AF2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w:t>
            </w:r>
          </w:p>
        </w:tc>
        <w:tc>
          <w:tcPr>
            <w:tcW w:w="1085" w:type="dxa"/>
            <w:tcBorders>
              <w:left w:val="single" w:sz="24" w:space="0" w:color="auto"/>
            </w:tcBorders>
            <w:vAlign w:val="center"/>
          </w:tcPr>
          <w:p w14:paraId="7F27616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77</w:t>
            </w:r>
          </w:p>
        </w:tc>
        <w:tc>
          <w:tcPr>
            <w:tcW w:w="1493" w:type="dxa"/>
            <w:tcBorders>
              <w:right w:val="single" w:sz="24" w:space="0" w:color="auto"/>
            </w:tcBorders>
            <w:vAlign w:val="center"/>
          </w:tcPr>
          <w:p w14:paraId="24D09E6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7.07</w:t>
            </w:r>
          </w:p>
        </w:tc>
      </w:tr>
      <w:tr w:rsidR="00FB5184" w:rsidRPr="00427853" w14:paraId="21519BC2" w14:textId="77777777" w:rsidTr="006A4182">
        <w:trPr>
          <w:jc w:val="center"/>
        </w:trPr>
        <w:tc>
          <w:tcPr>
            <w:tcW w:w="1403" w:type="dxa"/>
            <w:vMerge/>
            <w:tcBorders>
              <w:left w:val="single" w:sz="24" w:space="0" w:color="auto"/>
              <w:right w:val="single" w:sz="24" w:space="0" w:color="auto"/>
            </w:tcBorders>
            <w:vAlign w:val="center"/>
          </w:tcPr>
          <w:p w14:paraId="5A7EC15B"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BCCB612" w14:textId="77777777" w:rsidR="00FB5184" w:rsidRPr="00427853" w:rsidRDefault="00FB5184" w:rsidP="006A4182">
            <w:pPr>
              <w:jc w:val="center"/>
              <w:rPr>
                <w:rFonts w:eastAsia="Times New Roman"/>
                <w:b/>
                <w:sz w:val="22"/>
                <w:szCs w:val="22"/>
              </w:rPr>
            </w:pPr>
            <w:r w:rsidRPr="00427853">
              <w:rPr>
                <w:rFonts w:eastAsia="Times New Roman"/>
                <w:b/>
                <w:sz w:val="22"/>
                <w:szCs w:val="22"/>
              </w:rPr>
              <w:t>IT 17</w:t>
            </w:r>
          </w:p>
        </w:tc>
        <w:tc>
          <w:tcPr>
            <w:tcW w:w="900" w:type="dxa"/>
            <w:tcBorders>
              <w:left w:val="single" w:sz="24" w:space="0" w:color="auto"/>
            </w:tcBorders>
            <w:vAlign w:val="center"/>
          </w:tcPr>
          <w:p w14:paraId="0771AD9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89</w:t>
            </w:r>
          </w:p>
        </w:tc>
        <w:tc>
          <w:tcPr>
            <w:tcW w:w="805" w:type="dxa"/>
            <w:vAlign w:val="center"/>
          </w:tcPr>
          <w:p w14:paraId="2F1DB7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68</w:t>
            </w:r>
          </w:p>
        </w:tc>
        <w:tc>
          <w:tcPr>
            <w:tcW w:w="1085" w:type="dxa"/>
            <w:tcBorders>
              <w:left w:val="single" w:sz="24" w:space="0" w:color="auto"/>
            </w:tcBorders>
            <w:vAlign w:val="center"/>
          </w:tcPr>
          <w:p w14:paraId="220FB95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78.5</w:t>
            </w:r>
          </w:p>
        </w:tc>
        <w:tc>
          <w:tcPr>
            <w:tcW w:w="1493" w:type="dxa"/>
            <w:tcBorders>
              <w:right w:val="single" w:sz="24" w:space="0" w:color="auto"/>
            </w:tcBorders>
            <w:vAlign w:val="center"/>
          </w:tcPr>
          <w:p w14:paraId="5045D03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7.42</w:t>
            </w:r>
          </w:p>
        </w:tc>
      </w:tr>
      <w:tr w:rsidR="00FB5184" w:rsidRPr="00427853" w14:paraId="1E90FF04" w14:textId="77777777" w:rsidTr="006A4182">
        <w:trPr>
          <w:jc w:val="center"/>
        </w:trPr>
        <w:tc>
          <w:tcPr>
            <w:tcW w:w="1403" w:type="dxa"/>
            <w:vMerge/>
            <w:tcBorders>
              <w:left w:val="single" w:sz="24" w:space="0" w:color="auto"/>
              <w:right w:val="single" w:sz="24" w:space="0" w:color="auto"/>
            </w:tcBorders>
            <w:vAlign w:val="center"/>
          </w:tcPr>
          <w:p w14:paraId="52D129C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D3CC25C" w14:textId="77777777" w:rsidR="00FB5184" w:rsidRPr="00427853" w:rsidRDefault="00FB5184" w:rsidP="006A4182">
            <w:pPr>
              <w:jc w:val="center"/>
              <w:rPr>
                <w:rFonts w:eastAsia="Times New Roman"/>
                <w:b/>
                <w:sz w:val="22"/>
                <w:szCs w:val="22"/>
              </w:rPr>
            </w:pPr>
            <w:r w:rsidRPr="00427853">
              <w:rPr>
                <w:rFonts w:eastAsia="Times New Roman"/>
                <w:b/>
                <w:sz w:val="22"/>
                <w:szCs w:val="22"/>
              </w:rPr>
              <w:t>IT 18</w:t>
            </w:r>
          </w:p>
        </w:tc>
        <w:tc>
          <w:tcPr>
            <w:tcW w:w="900" w:type="dxa"/>
            <w:tcBorders>
              <w:left w:val="single" w:sz="24" w:space="0" w:color="auto"/>
            </w:tcBorders>
            <w:vAlign w:val="center"/>
          </w:tcPr>
          <w:p w14:paraId="5EF9220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93</w:t>
            </w:r>
          </w:p>
        </w:tc>
        <w:tc>
          <w:tcPr>
            <w:tcW w:w="805" w:type="dxa"/>
            <w:vAlign w:val="center"/>
          </w:tcPr>
          <w:p w14:paraId="169C5CB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73</w:t>
            </w:r>
          </w:p>
        </w:tc>
        <w:tc>
          <w:tcPr>
            <w:tcW w:w="1085" w:type="dxa"/>
            <w:tcBorders>
              <w:left w:val="single" w:sz="24" w:space="0" w:color="auto"/>
            </w:tcBorders>
            <w:vAlign w:val="center"/>
          </w:tcPr>
          <w:p w14:paraId="079E767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83</w:t>
            </w:r>
          </w:p>
        </w:tc>
        <w:tc>
          <w:tcPr>
            <w:tcW w:w="1493" w:type="dxa"/>
            <w:tcBorders>
              <w:right w:val="single" w:sz="24" w:space="0" w:color="auto"/>
            </w:tcBorders>
            <w:vAlign w:val="center"/>
          </w:tcPr>
          <w:p w14:paraId="653432E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7.07</w:t>
            </w:r>
          </w:p>
        </w:tc>
      </w:tr>
      <w:tr w:rsidR="00FB5184" w:rsidRPr="00427853" w14:paraId="66CE2B56" w14:textId="77777777" w:rsidTr="006A4182">
        <w:trPr>
          <w:jc w:val="center"/>
        </w:trPr>
        <w:tc>
          <w:tcPr>
            <w:tcW w:w="1403" w:type="dxa"/>
            <w:vMerge/>
            <w:tcBorders>
              <w:left w:val="single" w:sz="24" w:space="0" w:color="auto"/>
              <w:right w:val="single" w:sz="24" w:space="0" w:color="auto"/>
            </w:tcBorders>
            <w:vAlign w:val="center"/>
          </w:tcPr>
          <w:p w14:paraId="3B93FA0B"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6EC5DAD" w14:textId="77777777" w:rsidR="00FB5184" w:rsidRPr="00427853" w:rsidRDefault="00FB5184" w:rsidP="006A4182">
            <w:pPr>
              <w:jc w:val="center"/>
              <w:rPr>
                <w:rFonts w:eastAsia="Times New Roman"/>
                <w:b/>
                <w:sz w:val="22"/>
                <w:szCs w:val="22"/>
              </w:rPr>
            </w:pPr>
            <w:r w:rsidRPr="00427853">
              <w:rPr>
                <w:rFonts w:eastAsia="Times New Roman"/>
                <w:b/>
                <w:sz w:val="22"/>
                <w:szCs w:val="22"/>
              </w:rPr>
              <w:t>IT 19</w:t>
            </w:r>
          </w:p>
        </w:tc>
        <w:tc>
          <w:tcPr>
            <w:tcW w:w="900" w:type="dxa"/>
            <w:tcBorders>
              <w:left w:val="single" w:sz="24" w:space="0" w:color="auto"/>
            </w:tcBorders>
            <w:vAlign w:val="center"/>
          </w:tcPr>
          <w:p w14:paraId="24D27BF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101</w:t>
            </w:r>
          </w:p>
        </w:tc>
        <w:tc>
          <w:tcPr>
            <w:tcW w:w="805" w:type="dxa"/>
            <w:vAlign w:val="center"/>
          </w:tcPr>
          <w:p w14:paraId="39EB269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1085" w:type="dxa"/>
            <w:tcBorders>
              <w:left w:val="single" w:sz="24" w:space="0" w:color="auto"/>
            </w:tcBorders>
            <w:vAlign w:val="center"/>
          </w:tcPr>
          <w:p w14:paraId="0D3584D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86</w:t>
            </w:r>
          </w:p>
        </w:tc>
        <w:tc>
          <w:tcPr>
            <w:tcW w:w="1493" w:type="dxa"/>
            <w:tcBorders>
              <w:right w:val="single" w:sz="24" w:space="0" w:color="auto"/>
            </w:tcBorders>
            <w:vAlign w:val="center"/>
          </w:tcPr>
          <w:p w14:paraId="593524B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6A5B3D4A" w14:textId="77777777" w:rsidTr="006A4182">
        <w:trPr>
          <w:jc w:val="center"/>
        </w:trPr>
        <w:tc>
          <w:tcPr>
            <w:tcW w:w="1403" w:type="dxa"/>
            <w:vMerge/>
            <w:tcBorders>
              <w:left w:val="single" w:sz="24" w:space="0" w:color="auto"/>
              <w:right w:val="single" w:sz="24" w:space="0" w:color="auto"/>
            </w:tcBorders>
            <w:vAlign w:val="center"/>
          </w:tcPr>
          <w:p w14:paraId="0E617E8D"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D40A7CF" w14:textId="77777777" w:rsidR="00FB5184" w:rsidRPr="00427853" w:rsidRDefault="00FB5184" w:rsidP="006A4182">
            <w:pPr>
              <w:jc w:val="center"/>
              <w:rPr>
                <w:rFonts w:eastAsia="Times New Roman"/>
                <w:b/>
                <w:sz w:val="22"/>
                <w:szCs w:val="22"/>
              </w:rPr>
            </w:pPr>
            <w:r w:rsidRPr="00427853">
              <w:rPr>
                <w:rFonts w:eastAsia="Times New Roman"/>
                <w:b/>
                <w:sz w:val="22"/>
                <w:szCs w:val="22"/>
              </w:rPr>
              <w:t>IT 20</w:t>
            </w:r>
          </w:p>
        </w:tc>
        <w:tc>
          <w:tcPr>
            <w:tcW w:w="900" w:type="dxa"/>
            <w:tcBorders>
              <w:left w:val="single" w:sz="24" w:space="0" w:color="auto"/>
            </w:tcBorders>
            <w:vAlign w:val="center"/>
          </w:tcPr>
          <w:p w14:paraId="4472A01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w:t>
            </w:r>
          </w:p>
        </w:tc>
        <w:tc>
          <w:tcPr>
            <w:tcW w:w="805" w:type="dxa"/>
            <w:vAlign w:val="center"/>
          </w:tcPr>
          <w:p w14:paraId="7C738D4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76</w:t>
            </w:r>
          </w:p>
        </w:tc>
        <w:tc>
          <w:tcPr>
            <w:tcW w:w="1085" w:type="dxa"/>
            <w:tcBorders>
              <w:left w:val="single" w:sz="24" w:space="0" w:color="auto"/>
            </w:tcBorders>
            <w:vAlign w:val="center"/>
          </w:tcPr>
          <w:p w14:paraId="77FFEC9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91</w:t>
            </w:r>
          </w:p>
        </w:tc>
        <w:tc>
          <w:tcPr>
            <w:tcW w:w="1493" w:type="dxa"/>
            <w:tcBorders>
              <w:right w:val="single" w:sz="24" w:space="0" w:color="auto"/>
            </w:tcBorders>
            <w:vAlign w:val="center"/>
          </w:tcPr>
          <w:p w14:paraId="3023D97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3C7C5ACB" w14:textId="77777777" w:rsidTr="006A4182">
        <w:trPr>
          <w:jc w:val="center"/>
        </w:trPr>
        <w:tc>
          <w:tcPr>
            <w:tcW w:w="1403" w:type="dxa"/>
            <w:vMerge/>
            <w:tcBorders>
              <w:left w:val="single" w:sz="24" w:space="0" w:color="auto"/>
              <w:right w:val="single" w:sz="24" w:space="0" w:color="auto"/>
            </w:tcBorders>
            <w:vAlign w:val="center"/>
          </w:tcPr>
          <w:p w14:paraId="494B3884"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5C40AB9" w14:textId="77777777" w:rsidR="00FB5184" w:rsidRPr="00427853" w:rsidRDefault="00FB5184" w:rsidP="006A4182">
            <w:pPr>
              <w:jc w:val="center"/>
              <w:rPr>
                <w:rFonts w:eastAsia="Times New Roman"/>
                <w:b/>
                <w:sz w:val="22"/>
                <w:szCs w:val="22"/>
              </w:rPr>
            </w:pPr>
            <w:r w:rsidRPr="00427853">
              <w:rPr>
                <w:rFonts w:eastAsia="Times New Roman"/>
                <w:b/>
                <w:sz w:val="22"/>
                <w:szCs w:val="22"/>
              </w:rPr>
              <w:t>IT 21</w:t>
            </w:r>
          </w:p>
        </w:tc>
        <w:tc>
          <w:tcPr>
            <w:tcW w:w="900" w:type="dxa"/>
            <w:tcBorders>
              <w:left w:val="single" w:sz="24" w:space="0" w:color="auto"/>
            </w:tcBorders>
            <w:vAlign w:val="center"/>
          </w:tcPr>
          <w:p w14:paraId="2CDC553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100</w:t>
            </w:r>
          </w:p>
        </w:tc>
        <w:tc>
          <w:tcPr>
            <w:tcW w:w="805" w:type="dxa"/>
            <w:vAlign w:val="center"/>
          </w:tcPr>
          <w:p w14:paraId="1BBD078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74</w:t>
            </w:r>
          </w:p>
        </w:tc>
        <w:tc>
          <w:tcPr>
            <w:tcW w:w="1085" w:type="dxa"/>
            <w:tcBorders>
              <w:left w:val="single" w:sz="24" w:space="0" w:color="auto"/>
            </w:tcBorders>
            <w:vAlign w:val="center"/>
          </w:tcPr>
          <w:p w14:paraId="3DD7826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87</w:t>
            </w:r>
          </w:p>
        </w:tc>
        <w:tc>
          <w:tcPr>
            <w:tcW w:w="1493" w:type="dxa"/>
            <w:tcBorders>
              <w:right w:val="single" w:sz="24" w:space="0" w:color="auto"/>
            </w:tcBorders>
            <w:vAlign w:val="center"/>
          </w:tcPr>
          <w:p w14:paraId="0FB20BD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9.19</w:t>
            </w:r>
          </w:p>
        </w:tc>
      </w:tr>
      <w:tr w:rsidR="00FB5184" w:rsidRPr="00427853" w14:paraId="59922731" w14:textId="77777777" w:rsidTr="006A4182">
        <w:trPr>
          <w:jc w:val="center"/>
        </w:trPr>
        <w:tc>
          <w:tcPr>
            <w:tcW w:w="1403" w:type="dxa"/>
            <w:vMerge/>
            <w:tcBorders>
              <w:left w:val="single" w:sz="24" w:space="0" w:color="auto"/>
              <w:right w:val="single" w:sz="24" w:space="0" w:color="auto"/>
            </w:tcBorders>
            <w:vAlign w:val="center"/>
          </w:tcPr>
          <w:p w14:paraId="09B3FFFB"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96FF8AE" w14:textId="77777777" w:rsidR="00FB5184" w:rsidRPr="00427853" w:rsidRDefault="00FB5184" w:rsidP="006A4182">
            <w:pPr>
              <w:jc w:val="center"/>
              <w:rPr>
                <w:rFonts w:eastAsia="Times New Roman"/>
                <w:b/>
                <w:sz w:val="22"/>
                <w:szCs w:val="22"/>
              </w:rPr>
            </w:pPr>
            <w:r w:rsidRPr="00427853">
              <w:rPr>
                <w:rFonts w:eastAsia="Times New Roman"/>
                <w:b/>
                <w:sz w:val="22"/>
                <w:szCs w:val="22"/>
              </w:rPr>
              <w:t>IT 22</w:t>
            </w:r>
          </w:p>
        </w:tc>
        <w:tc>
          <w:tcPr>
            <w:tcW w:w="900" w:type="dxa"/>
            <w:tcBorders>
              <w:left w:val="single" w:sz="24" w:space="0" w:color="auto"/>
            </w:tcBorders>
            <w:vAlign w:val="center"/>
          </w:tcPr>
          <w:p w14:paraId="37A4036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102</w:t>
            </w:r>
          </w:p>
        </w:tc>
        <w:tc>
          <w:tcPr>
            <w:tcW w:w="805" w:type="dxa"/>
            <w:vAlign w:val="center"/>
          </w:tcPr>
          <w:p w14:paraId="2A23583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68</w:t>
            </w:r>
          </w:p>
        </w:tc>
        <w:tc>
          <w:tcPr>
            <w:tcW w:w="1085" w:type="dxa"/>
            <w:tcBorders>
              <w:left w:val="single" w:sz="24" w:space="0" w:color="auto"/>
            </w:tcBorders>
            <w:vAlign w:val="center"/>
          </w:tcPr>
          <w:p w14:paraId="28FD037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85</w:t>
            </w:r>
          </w:p>
        </w:tc>
        <w:tc>
          <w:tcPr>
            <w:tcW w:w="1493" w:type="dxa"/>
            <w:tcBorders>
              <w:right w:val="single" w:sz="24" w:space="0" w:color="auto"/>
            </w:tcBorders>
            <w:vAlign w:val="center"/>
          </w:tcPr>
          <w:p w14:paraId="0D7B986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12.02</w:t>
            </w:r>
          </w:p>
        </w:tc>
      </w:tr>
      <w:tr w:rsidR="00FB5184" w:rsidRPr="00427853" w14:paraId="2C3E3840" w14:textId="77777777" w:rsidTr="006A4182">
        <w:trPr>
          <w:jc w:val="center"/>
        </w:trPr>
        <w:tc>
          <w:tcPr>
            <w:tcW w:w="1403" w:type="dxa"/>
            <w:vMerge/>
            <w:tcBorders>
              <w:left w:val="single" w:sz="24" w:space="0" w:color="auto"/>
              <w:right w:val="single" w:sz="24" w:space="0" w:color="auto"/>
            </w:tcBorders>
            <w:vAlign w:val="center"/>
          </w:tcPr>
          <w:p w14:paraId="56F66E19"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6EA931E" w14:textId="77777777" w:rsidR="00FB5184" w:rsidRPr="00427853" w:rsidRDefault="00FB5184" w:rsidP="006A4182">
            <w:pPr>
              <w:jc w:val="center"/>
              <w:rPr>
                <w:rFonts w:eastAsia="Times New Roman"/>
                <w:b/>
                <w:sz w:val="22"/>
                <w:szCs w:val="22"/>
              </w:rPr>
            </w:pPr>
            <w:r w:rsidRPr="00427853">
              <w:rPr>
                <w:rFonts w:eastAsia="Times New Roman"/>
                <w:b/>
                <w:sz w:val="22"/>
                <w:szCs w:val="22"/>
              </w:rPr>
              <w:t>IT 23</w:t>
            </w:r>
          </w:p>
        </w:tc>
        <w:tc>
          <w:tcPr>
            <w:tcW w:w="900" w:type="dxa"/>
            <w:tcBorders>
              <w:left w:val="single" w:sz="24" w:space="0" w:color="auto"/>
            </w:tcBorders>
            <w:vAlign w:val="center"/>
          </w:tcPr>
          <w:p w14:paraId="301ABE2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104</w:t>
            </w:r>
          </w:p>
        </w:tc>
        <w:tc>
          <w:tcPr>
            <w:tcW w:w="805" w:type="dxa"/>
            <w:vAlign w:val="center"/>
          </w:tcPr>
          <w:p w14:paraId="0CFE2A0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1085" w:type="dxa"/>
            <w:tcBorders>
              <w:left w:val="single" w:sz="24" w:space="0" w:color="auto"/>
            </w:tcBorders>
            <w:vAlign w:val="center"/>
          </w:tcPr>
          <w:p w14:paraId="0D9FF19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87.5</w:t>
            </w:r>
          </w:p>
        </w:tc>
        <w:tc>
          <w:tcPr>
            <w:tcW w:w="1493" w:type="dxa"/>
            <w:tcBorders>
              <w:right w:val="single" w:sz="24" w:space="0" w:color="auto"/>
            </w:tcBorders>
            <w:vAlign w:val="center"/>
          </w:tcPr>
          <w:p w14:paraId="4C030E0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11.67</w:t>
            </w:r>
          </w:p>
        </w:tc>
      </w:tr>
      <w:tr w:rsidR="00FB5184" w:rsidRPr="00427853" w14:paraId="44D4D501" w14:textId="77777777" w:rsidTr="006A4182">
        <w:trPr>
          <w:jc w:val="center"/>
        </w:trPr>
        <w:tc>
          <w:tcPr>
            <w:tcW w:w="1403" w:type="dxa"/>
            <w:vMerge/>
            <w:tcBorders>
              <w:left w:val="single" w:sz="24" w:space="0" w:color="auto"/>
              <w:right w:val="single" w:sz="24" w:space="0" w:color="auto"/>
            </w:tcBorders>
            <w:vAlign w:val="center"/>
          </w:tcPr>
          <w:p w14:paraId="6A00C5F1"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AB68E76" w14:textId="77777777" w:rsidR="00FB5184" w:rsidRPr="00427853" w:rsidRDefault="00FB5184" w:rsidP="006A4182">
            <w:pPr>
              <w:jc w:val="center"/>
              <w:rPr>
                <w:rFonts w:eastAsia="Times New Roman"/>
                <w:b/>
                <w:sz w:val="22"/>
                <w:szCs w:val="22"/>
              </w:rPr>
            </w:pPr>
            <w:r w:rsidRPr="00427853">
              <w:rPr>
                <w:rFonts w:eastAsia="Times New Roman"/>
                <w:b/>
                <w:sz w:val="22"/>
                <w:szCs w:val="22"/>
              </w:rPr>
              <w:t>IT 24</w:t>
            </w:r>
          </w:p>
        </w:tc>
        <w:tc>
          <w:tcPr>
            <w:tcW w:w="900" w:type="dxa"/>
            <w:tcBorders>
              <w:left w:val="single" w:sz="24" w:space="0" w:color="auto"/>
            </w:tcBorders>
            <w:vAlign w:val="center"/>
          </w:tcPr>
          <w:p w14:paraId="08840B8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w:t>
            </w:r>
          </w:p>
        </w:tc>
        <w:tc>
          <w:tcPr>
            <w:tcW w:w="805" w:type="dxa"/>
            <w:vAlign w:val="center"/>
          </w:tcPr>
          <w:p w14:paraId="4CBAF88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83</w:t>
            </w:r>
          </w:p>
        </w:tc>
        <w:tc>
          <w:tcPr>
            <w:tcW w:w="1085" w:type="dxa"/>
            <w:tcBorders>
              <w:left w:val="single" w:sz="24" w:space="0" w:color="auto"/>
            </w:tcBorders>
            <w:vAlign w:val="center"/>
          </w:tcPr>
          <w:p w14:paraId="3BDD65F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98</w:t>
            </w:r>
          </w:p>
        </w:tc>
        <w:tc>
          <w:tcPr>
            <w:tcW w:w="1493" w:type="dxa"/>
            <w:tcBorders>
              <w:right w:val="single" w:sz="24" w:space="0" w:color="auto"/>
            </w:tcBorders>
            <w:vAlign w:val="center"/>
          </w:tcPr>
          <w:p w14:paraId="379E093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613DD108" w14:textId="77777777" w:rsidTr="006A4182">
        <w:trPr>
          <w:jc w:val="center"/>
        </w:trPr>
        <w:tc>
          <w:tcPr>
            <w:tcW w:w="1403" w:type="dxa"/>
            <w:vMerge/>
            <w:tcBorders>
              <w:left w:val="single" w:sz="24" w:space="0" w:color="auto"/>
              <w:right w:val="single" w:sz="24" w:space="0" w:color="auto"/>
            </w:tcBorders>
            <w:vAlign w:val="center"/>
          </w:tcPr>
          <w:p w14:paraId="33FC6686"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4F5F061" w14:textId="77777777" w:rsidR="00FB5184" w:rsidRPr="00427853" w:rsidRDefault="00FB5184" w:rsidP="006A4182">
            <w:pPr>
              <w:jc w:val="center"/>
              <w:rPr>
                <w:rFonts w:eastAsia="Times New Roman"/>
                <w:b/>
                <w:sz w:val="22"/>
                <w:szCs w:val="22"/>
              </w:rPr>
            </w:pPr>
            <w:r w:rsidRPr="00427853">
              <w:rPr>
                <w:rFonts w:eastAsia="Times New Roman"/>
                <w:b/>
                <w:sz w:val="22"/>
                <w:szCs w:val="22"/>
              </w:rPr>
              <w:t>IT 25</w:t>
            </w:r>
          </w:p>
        </w:tc>
        <w:tc>
          <w:tcPr>
            <w:tcW w:w="900" w:type="dxa"/>
            <w:tcBorders>
              <w:left w:val="single" w:sz="24" w:space="0" w:color="auto"/>
            </w:tcBorders>
            <w:vAlign w:val="center"/>
          </w:tcPr>
          <w:p w14:paraId="1A13A0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123</w:t>
            </w:r>
          </w:p>
        </w:tc>
        <w:tc>
          <w:tcPr>
            <w:tcW w:w="805" w:type="dxa"/>
            <w:vAlign w:val="center"/>
          </w:tcPr>
          <w:p w14:paraId="7E12000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95</w:t>
            </w:r>
          </w:p>
        </w:tc>
        <w:tc>
          <w:tcPr>
            <w:tcW w:w="1085" w:type="dxa"/>
            <w:tcBorders>
              <w:left w:val="single" w:sz="24" w:space="0" w:color="auto"/>
            </w:tcBorders>
            <w:vAlign w:val="center"/>
          </w:tcPr>
          <w:p w14:paraId="139751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493" w:type="dxa"/>
            <w:tcBorders>
              <w:right w:val="single" w:sz="24" w:space="0" w:color="auto"/>
            </w:tcBorders>
            <w:vAlign w:val="center"/>
          </w:tcPr>
          <w:p w14:paraId="2F18B0A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9.90</w:t>
            </w:r>
          </w:p>
        </w:tc>
      </w:tr>
      <w:tr w:rsidR="00FB5184" w:rsidRPr="00427853" w14:paraId="0B1470D0" w14:textId="77777777" w:rsidTr="006A4182">
        <w:trPr>
          <w:jc w:val="center"/>
        </w:trPr>
        <w:tc>
          <w:tcPr>
            <w:tcW w:w="1403" w:type="dxa"/>
            <w:vMerge/>
            <w:tcBorders>
              <w:left w:val="single" w:sz="24" w:space="0" w:color="auto"/>
              <w:right w:val="single" w:sz="24" w:space="0" w:color="auto"/>
            </w:tcBorders>
            <w:vAlign w:val="center"/>
          </w:tcPr>
          <w:p w14:paraId="1B88FBF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138222D" w14:textId="77777777" w:rsidR="00FB5184" w:rsidRPr="00427853" w:rsidRDefault="00FB5184" w:rsidP="006A4182">
            <w:pPr>
              <w:jc w:val="center"/>
              <w:rPr>
                <w:rFonts w:eastAsia="Times New Roman"/>
                <w:b/>
                <w:sz w:val="22"/>
                <w:szCs w:val="22"/>
              </w:rPr>
            </w:pPr>
            <w:r w:rsidRPr="00427853">
              <w:rPr>
                <w:rFonts w:eastAsia="Times New Roman"/>
                <w:b/>
                <w:sz w:val="22"/>
                <w:szCs w:val="22"/>
              </w:rPr>
              <w:t>IT 26</w:t>
            </w:r>
          </w:p>
        </w:tc>
        <w:tc>
          <w:tcPr>
            <w:tcW w:w="900" w:type="dxa"/>
            <w:tcBorders>
              <w:left w:val="single" w:sz="24" w:space="0" w:color="auto"/>
            </w:tcBorders>
            <w:vAlign w:val="center"/>
          </w:tcPr>
          <w:p w14:paraId="11840F9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134</w:t>
            </w:r>
          </w:p>
        </w:tc>
        <w:tc>
          <w:tcPr>
            <w:tcW w:w="805" w:type="dxa"/>
            <w:vAlign w:val="center"/>
          </w:tcPr>
          <w:p w14:paraId="1255BA7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98</w:t>
            </w:r>
          </w:p>
        </w:tc>
        <w:tc>
          <w:tcPr>
            <w:tcW w:w="1085" w:type="dxa"/>
            <w:tcBorders>
              <w:left w:val="single" w:sz="24" w:space="0" w:color="auto"/>
            </w:tcBorders>
            <w:vAlign w:val="center"/>
          </w:tcPr>
          <w:p w14:paraId="7DE0299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w:t>
            </w:r>
          </w:p>
        </w:tc>
        <w:tc>
          <w:tcPr>
            <w:tcW w:w="1493" w:type="dxa"/>
            <w:tcBorders>
              <w:right w:val="single" w:sz="24" w:space="0" w:color="auto"/>
            </w:tcBorders>
            <w:vAlign w:val="center"/>
          </w:tcPr>
          <w:p w14:paraId="1BA7AFE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12.73</w:t>
            </w:r>
          </w:p>
        </w:tc>
      </w:tr>
      <w:tr w:rsidR="00FB5184" w:rsidRPr="00427853" w14:paraId="3E4CEE96" w14:textId="77777777" w:rsidTr="006A4182">
        <w:trPr>
          <w:jc w:val="center"/>
        </w:trPr>
        <w:tc>
          <w:tcPr>
            <w:tcW w:w="1403" w:type="dxa"/>
            <w:vMerge/>
            <w:tcBorders>
              <w:left w:val="single" w:sz="24" w:space="0" w:color="auto"/>
              <w:right w:val="single" w:sz="24" w:space="0" w:color="auto"/>
            </w:tcBorders>
            <w:vAlign w:val="center"/>
          </w:tcPr>
          <w:p w14:paraId="2A389602"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7DF9847" w14:textId="77777777" w:rsidR="00FB5184" w:rsidRPr="00427853" w:rsidRDefault="00FB5184" w:rsidP="006A4182">
            <w:pPr>
              <w:jc w:val="center"/>
              <w:rPr>
                <w:rFonts w:eastAsia="Times New Roman"/>
                <w:b/>
                <w:sz w:val="22"/>
                <w:szCs w:val="22"/>
              </w:rPr>
            </w:pPr>
            <w:r w:rsidRPr="00427853">
              <w:rPr>
                <w:rFonts w:eastAsia="Times New Roman"/>
                <w:b/>
                <w:sz w:val="22"/>
                <w:szCs w:val="22"/>
              </w:rPr>
              <w:t>IT 27</w:t>
            </w:r>
          </w:p>
        </w:tc>
        <w:tc>
          <w:tcPr>
            <w:tcW w:w="900" w:type="dxa"/>
            <w:tcBorders>
              <w:left w:val="single" w:sz="24" w:space="0" w:color="auto"/>
            </w:tcBorders>
            <w:vAlign w:val="center"/>
          </w:tcPr>
          <w:p w14:paraId="37E1B58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134</w:t>
            </w:r>
          </w:p>
        </w:tc>
        <w:tc>
          <w:tcPr>
            <w:tcW w:w="805" w:type="dxa"/>
            <w:vAlign w:val="center"/>
          </w:tcPr>
          <w:p w14:paraId="68FEF9A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99</w:t>
            </w:r>
          </w:p>
        </w:tc>
        <w:tc>
          <w:tcPr>
            <w:tcW w:w="1085" w:type="dxa"/>
            <w:tcBorders>
              <w:left w:val="single" w:sz="24" w:space="0" w:color="auto"/>
            </w:tcBorders>
            <w:vAlign w:val="center"/>
          </w:tcPr>
          <w:p w14:paraId="18BC592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116.5</w:t>
            </w:r>
          </w:p>
        </w:tc>
        <w:tc>
          <w:tcPr>
            <w:tcW w:w="1493" w:type="dxa"/>
            <w:tcBorders>
              <w:right w:val="single" w:sz="24" w:space="0" w:color="auto"/>
            </w:tcBorders>
            <w:vAlign w:val="center"/>
          </w:tcPr>
          <w:p w14:paraId="0CB6079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12.37</w:t>
            </w:r>
          </w:p>
        </w:tc>
      </w:tr>
      <w:tr w:rsidR="00FB5184" w:rsidRPr="00427853" w14:paraId="354DB8BA" w14:textId="77777777" w:rsidTr="006A4182">
        <w:trPr>
          <w:jc w:val="center"/>
        </w:trPr>
        <w:tc>
          <w:tcPr>
            <w:tcW w:w="1403" w:type="dxa"/>
            <w:vMerge/>
            <w:tcBorders>
              <w:left w:val="single" w:sz="24" w:space="0" w:color="auto"/>
              <w:right w:val="single" w:sz="24" w:space="0" w:color="auto"/>
            </w:tcBorders>
            <w:vAlign w:val="center"/>
          </w:tcPr>
          <w:p w14:paraId="2869D114"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E86A4E8" w14:textId="77777777" w:rsidR="00FB5184" w:rsidRPr="00427853" w:rsidRDefault="00FB5184" w:rsidP="006A4182">
            <w:pPr>
              <w:jc w:val="center"/>
              <w:rPr>
                <w:rFonts w:eastAsia="Times New Roman"/>
                <w:b/>
                <w:sz w:val="22"/>
                <w:szCs w:val="22"/>
              </w:rPr>
            </w:pPr>
            <w:r w:rsidRPr="00427853">
              <w:rPr>
                <w:rFonts w:eastAsia="Times New Roman"/>
                <w:b/>
                <w:sz w:val="22"/>
                <w:szCs w:val="22"/>
              </w:rPr>
              <w:t>IT 28</w:t>
            </w:r>
          </w:p>
        </w:tc>
        <w:tc>
          <w:tcPr>
            <w:tcW w:w="900" w:type="dxa"/>
            <w:tcBorders>
              <w:left w:val="single" w:sz="24" w:space="0" w:color="auto"/>
            </w:tcBorders>
            <w:vAlign w:val="center"/>
          </w:tcPr>
          <w:p w14:paraId="0E7164C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138</w:t>
            </w:r>
          </w:p>
        </w:tc>
        <w:tc>
          <w:tcPr>
            <w:tcW w:w="805" w:type="dxa"/>
            <w:vAlign w:val="center"/>
          </w:tcPr>
          <w:p w14:paraId="2F33C99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108</w:t>
            </w:r>
          </w:p>
        </w:tc>
        <w:tc>
          <w:tcPr>
            <w:tcW w:w="1085" w:type="dxa"/>
            <w:tcBorders>
              <w:left w:val="single" w:sz="24" w:space="0" w:color="auto"/>
            </w:tcBorders>
            <w:vAlign w:val="center"/>
          </w:tcPr>
          <w:p w14:paraId="70C9482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123</w:t>
            </w:r>
          </w:p>
        </w:tc>
        <w:tc>
          <w:tcPr>
            <w:tcW w:w="1493" w:type="dxa"/>
            <w:tcBorders>
              <w:right w:val="single" w:sz="24" w:space="0" w:color="auto"/>
            </w:tcBorders>
            <w:vAlign w:val="center"/>
          </w:tcPr>
          <w:p w14:paraId="74E2A12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754BD0C8" w14:textId="77777777" w:rsidTr="006A4182">
        <w:trPr>
          <w:jc w:val="center"/>
        </w:trPr>
        <w:tc>
          <w:tcPr>
            <w:tcW w:w="1403" w:type="dxa"/>
            <w:vMerge/>
            <w:tcBorders>
              <w:left w:val="single" w:sz="24" w:space="0" w:color="auto"/>
              <w:right w:val="single" w:sz="24" w:space="0" w:color="auto"/>
            </w:tcBorders>
            <w:vAlign w:val="center"/>
          </w:tcPr>
          <w:p w14:paraId="01B483C7"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530125C" w14:textId="77777777" w:rsidR="00FB5184" w:rsidRPr="00427853" w:rsidRDefault="00FB5184" w:rsidP="006A4182">
            <w:pPr>
              <w:jc w:val="center"/>
              <w:rPr>
                <w:rFonts w:eastAsia="Times New Roman"/>
                <w:b/>
                <w:sz w:val="22"/>
                <w:szCs w:val="22"/>
              </w:rPr>
            </w:pPr>
            <w:r w:rsidRPr="00427853">
              <w:rPr>
                <w:rFonts w:eastAsia="Times New Roman"/>
                <w:b/>
                <w:sz w:val="22"/>
                <w:szCs w:val="22"/>
              </w:rPr>
              <w:t>IT 29</w:t>
            </w:r>
          </w:p>
        </w:tc>
        <w:tc>
          <w:tcPr>
            <w:tcW w:w="900" w:type="dxa"/>
            <w:tcBorders>
              <w:left w:val="single" w:sz="24" w:space="0" w:color="auto"/>
            </w:tcBorders>
            <w:vAlign w:val="center"/>
          </w:tcPr>
          <w:p w14:paraId="203CF53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129</w:t>
            </w:r>
          </w:p>
        </w:tc>
        <w:tc>
          <w:tcPr>
            <w:tcW w:w="805" w:type="dxa"/>
            <w:vAlign w:val="center"/>
          </w:tcPr>
          <w:p w14:paraId="5D982CB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105</w:t>
            </w:r>
          </w:p>
        </w:tc>
        <w:tc>
          <w:tcPr>
            <w:tcW w:w="1085" w:type="dxa"/>
            <w:tcBorders>
              <w:left w:val="single" w:sz="24" w:space="0" w:color="auto"/>
            </w:tcBorders>
            <w:vAlign w:val="center"/>
          </w:tcPr>
          <w:p w14:paraId="31F9439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117</w:t>
            </w:r>
          </w:p>
        </w:tc>
        <w:tc>
          <w:tcPr>
            <w:tcW w:w="1493" w:type="dxa"/>
            <w:tcBorders>
              <w:right w:val="single" w:sz="24" w:space="0" w:color="auto"/>
            </w:tcBorders>
            <w:vAlign w:val="center"/>
          </w:tcPr>
          <w:p w14:paraId="42A2A97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8.49</w:t>
            </w:r>
          </w:p>
        </w:tc>
      </w:tr>
      <w:tr w:rsidR="00FB5184" w:rsidRPr="00427853" w14:paraId="1806832E" w14:textId="77777777" w:rsidTr="006A4182">
        <w:trPr>
          <w:jc w:val="center"/>
        </w:trPr>
        <w:tc>
          <w:tcPr>
            <w:tcW w:w="1403" w:type="dxa"/>
            <w:vMerge/>
            <w:tcBorders>
              <w:left w:val="single" w:sz="24" w:space="0" w:color="auto"/>
              <w:right w:val="single" w:sz="24" w:space="0" w:color="auto"/>
            </w:tcBorders>
            <w:vAlign w:val="center"/>
          </w:tcPr>
          <w:p w14:paraId="78957C5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9D02732" w14:textId="77777777" w:rsidR="00FB5184" w:rsidRPr="00427853" w:rsidRDefault="00FB5184" w:rsidP="006A4182">
            <w:pPr>
              <w:jc w:val="center"/>
              <w:rPr>
                <w:rFonts w:eastAsia="Times New Roman"/>
                <w:b/>
                <w:sz w:val="22"/>
                <w:szCs w:val="22"/>
              </w:rPr>
            </w:pPr>
            <w:r w:rsidRPr="00427853">
              <w:rPr>
                <w:rFonts w:eastAsia="Times New Roman"/>
                <w:b/>
                <w:sz w:val="22"/>
                <w:szCs w:val="22"/>
              </w:rPr>
              <w:t>IT 30</w:t>
            </w:r>
          </w:p>
        </w:tc>
        <w:tc>
          <w:tcPr>
            <w:tcW w:w="900" w:type="dxa"/>
            <w:tcBorders>
              <w:left w:val="single" w:sz="24" w:space="0" w:color="auto"/>
            </w:tcBorders>
            <w:vAlign w:val="center"/>
          </w:tcPr>
          <w:p w14:paraId="617C59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125</w:t>
            </w:r>
          </w:p>
        </w:tc>
        <w:tc>
          <w:tcPr>
            <w:tcW w:w="805" w:type="dxa"/>
            <w:vAlign w:val="center"/>
          </w:tcPr>
          <w:p w14:paraId="7A9355E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w:t>
            </w:r>
          </w:p>
        </w:tc>
        <w:tc>
          <w:tcPr>
            <w:tcW w:w="1085" w:type="dxa"/>
            <w:tcBorders>
              <w:left w:val="single" w:sz="24" w:space="0" w:color="auto"/>
            </w:tcBorders>
            <w:vAlign w:val="center"/>
          </w:tcPr>
          <w:p w14:paraId="0153799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120.5</w:t>
            </w:r>
          </w:p>
        </w:tc>
        <w:tc>
          <w:tcPr>
            <w:tcW w:w="1493" w:type="dxa"/>
            <w:tcBorders>
              <w:right w:val="single" w:sz="24" w:space="0" w:color="auto"/>
            </w:tcBorders>
            <w:vAlign w:val="center"/>
          </w:tcPr>
          <w:p w14:paraId="7A6BE39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3.18</w:t>
            </w:r>
          </w:p>
        </w:tc>
      </w:tr>
      <w:tr w:rsidR="00FB5184" w:rsidRPr="00427853" w14:paraId="61423137" w14:textId="77777777" w:rsidTr="006A4182">
        <w:trPr>
          <w:jc w:val="center"/>
        </w:trPr>
        <w:tc>
          <w:tcPr>
            <w:tcW w:w="1403" w:type="dxa"/>
            <w:vMerge/>
            <w:tcBorders>
              <w:left w:val="single" w:sz="24" w:space="0" w:color="auto"/>
              <w:right w:val="single" w:sz="24" w:space="0" w:color="auto"/>
            </w:tcBorders>
            <w:vAlign w:val="center"/>
          </w:tcPr>
          <w:p w14:paraId="4CE335A1"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38D4AFD" w14:textId="77777777" w:rsidR="00FB5184" w:rsidRPr="00427853" w:rsidRDefault="00FB5184" w:rsidP="006A4182">
            <w:pPr>
              <w:jc w:val="center"/>
              <w:rPr>
                <w:rFonts w:eastAsia="Times New Roman"/>
                <w:b/>
                <w:sz w:val="22"/>
                <w:szCs w:val="22"/>
              </w:rPr>
            </w:pPr>
            <w:r w:rsidRPr="00427853">
              <w:rPr>
                <w:rFonts w:eastAsia="Times New Roman"/>
                <w:b/>
                <w:sz w:val="22"/>
                <w:szCs w:val="22"/>
              </w:rPr>
              <w:t>IT 31</w:t>
            </w:r>
          </w:p>
        </w:tc>
        <w:tc>
          <w:tcPr>
            <w:tcW w:w="900" w:type="dxa"/>
            <w:tcBorders>
              <w:left w:val="single" w:sz="24" w:space="0" w:color="auto"/>
            </w:tcBorders>
            <w:vAlign w:val="center"/>
          </w:tcPr>
          <w:p w14:paraId="1E829C2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129</w:t>
            </w:r>
          </w:p>
        </w:tc>
        <w:tc>
          <w:tcPr>
            <w:tcW w:w="805" w:type="dxa"/>
            <w:vAlign w:val="center"/>
          </w:tcPr>
          <w:p w14:paraId="13AD98F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w:t>
            </w:r>
          </w:p>
        </w:tc>
        <w:tc>
          <w:tcPr>
            <w:tcW w:w="1085" w:type="dxa"/>
            <w:tcBorders>
              <w:left w:val="single" w:sz="24" w:space="0" w:color="auto"/>
            </w:tcBorders>
            <w:vAlign w:val="center"/>
          </w:tcPr>
          <w:p w14:paraId="05D27E9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121</w:t>
            </w:r>
          </w:p>
        </w:tc>
        <w:tc>
          <w:tcPr>
            <w:tcW w:w="1493" w:type="dxa"/>
            <w:tcBorders>
              <w:right w:val="single" w:sz="24" w:space="0" w:color="auto"/>
            </w:tcBorders>
            <w:vAlign w:val="center"/>
          </w:tcPr>
          <w:p w14:paraId="77505E6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5.66</w:t>
            </w:r>
          </w:p>
        </w:tc>
      </w:tr>
      <w:tr w:rsidR="00FB5184" w:rsidRPr="00427853" w14:paraId="3C1A1FCC" w14:textId="77777777" w:rsidTr="006A4182">
        <w:trPr>
          <w:jc w:val="center"/>
        </w:trPr>
        <w:tc>
          <w:tcPr>
            <w:tcW w:w="1403" w:type="dxa"/>
            <w:vMerge/>
            <w:tcBorders>
              <w:left w:val="single" w:sz="24" w:space="0" w:color="auto"/>
              <w:right w:val="single" w:sz="24" w:space="0" w:color="auto"/>
            </w:tcBorders>
            <w:vAlign w:val="center"/>
          </w:tcPr>
          <w:p w14:paraId="4366F3CE"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FA40418" w14:textId="77777777" w:rsidR="00FB5184" w:rsidRPr="00427853" w:rsidRDefault="00FB5184" w:rsidP="006A4182">
            <w:pPr>
              <w:jc w:val="center"/>
              <w:rPr>
                <w:rFonts w:eastAsia="Times New Roman"/>
                <w:b/>
                <w:sz w:val="22"/>
                <w:szCs w:val="22"/>
              </w:rPr>
            </w:pPr>
            <w:r w:rsidRPr="00427853">
              <w:rPr>
                <w:rFonts w:eastAsia="Times New Roman"/>
                <w:b/>
                <w:sz w:val="22"/>
                <w:szCs w:val="22"/>
              </w:rPr>
              <w:t>IT 32</w:t>
            </w:r>
          </w:p>
        </w:tc>
        <w:tc>
          <w:tcPr>
            <w:tcW w:w="900" w:type="dxa"/>
            <w:tcBorders>
              <w:left w:val="single" w:sz="24" w:space="0" w:color="auto"/>
            </w:tcBorders>
            <w:vAlign w:val="center"/>
          </w:tcPr>
          <w:p w14:paraId="323DF9E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143</w:t>
            </w:r>
          </w:p>
        </w:tc>
        <w:tc>
          <w:tcPr>
            <w:tcW w:w="805" w:type="dxa"/>
            <w:vAlign w:val="center"/>
          </w:tcPr>
          <w:p w14:paraId="0EA86C4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085" w:type="dxa"/>
            <w:tcBorders>
              <w:left w:val="single" w:sz="24" w:space="0" w:color="auto"/>
            </w:tcBorders>
            <w:vAlign w:val="center"/>
          </w:tcPr>
          <w:p w14:paraId="6E4DDD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126</w:t>
            </w:r>
          </w:p>
        </w:tc>
        <w:tc>
          <w:tcPr>
            <w:tcW w:w="1493" w:type="dxa"/>
            <w:tcBorders>
              <w:right w:val="single" w:sz="24" w:space="0" w:color="auto"/>
            </w:tcBorders>
            <w:vAlign w:val="center"/>
          </w:tcPr>
          <w:p w14:paraId="3C4848B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12.02</w:t>
            </w:r>
          </w:p>
        </w:tc>
      </w:tr>
      <w:tr w:rsidR="00FB5184" w:rsidRPr="00427853" w14:paraId="316B9D28" w14:textId="77777777" w:rsidTr="006A4182">
        <w:trPr>
          <w:jc w:val="center"/>
        </w:trPr>
        <w:tc>
          <w:tcPr>
            <w:tcW w:w="1403" w:type="dxa"/>
            <w:vMerge/>
            <w:tcBorders>
              <w:left w:val="single" w:sz="24" w:space="0" w:color="auto"/>
              <w:right w:val="single" w:sz="24" w:space="0" w:color="auto"/>
            </w:tcBorders>
            <w:vAlign w:val="center"/>
          </w:tcPr>
          <w:p w14:paraId="514298FE"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2F437D9" w14:textId="77777777" w:rsidR="00FB5184" w:rsidRPr="00427853" w:rsidRDefault="00FB5184" w:rsidP="006A4182">
            <w:pPr>
              <w:jc w:val="center"/>
              <w:rPr>
                <w:rFonts w:eastAsia="Times New Roman"/>
                <w:b/>
                <w:sz w:val="22"/>
                <w:szCs w:val="22"/>
              </w:rPr>
            </w:pPr>
            <w:r w:rsidRPr="00427853">
              <w:rPr>
                <w:rFonts w:eastAsia="Times New Roman"/>
                <w:b/>
                <w:sz w:val="22"/>
                <w:szCs w:val="22"/>
              </w:rPr>
              <w:t>IT 33</w:t>
            </w:r>
          </w:p>
        </w:tc>
        <w:tc>
          <w:tcPr>
            <w:tcW w:w="900" w:type="dxa"/>
            <w:tcBorders>
              <w:left w:val="single" w:sz="24" w:space="0" w:color="auto"/>
            </w:tcBorders>
            <w:vAlign w:val="center"/>
          </w:tcPr>
          <w:p w14:paraId="6E0F1EB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136</w:t>
            </w:r>
          </w:p>
        </w:tc>
        <w:tc>
          <w:tcPr>
            <w:tcW w:w="805" w:type="dxa"/>
            <w:vAlign w:val="center"/>
          </w:tcPr>
          <w:p w14:paraId="5519B2F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108</w:t>
            </w:r>
          </w:p>
        </w:tc>
        <w:tc>
          <w:tcPr>
            <w:tcW w:w="1085" w:type="dxa"/>
            <w:tcBorders>
              <w:left w:val="single" w:sz="24" w:space="0" w:color="auto"/>
            </w:tcBorders>
            <w:vAlign w:val="center"/>
          </w:tcPr>
          <w:p w14:paraId="55F27FF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122</w:t>
            </w:r>
          </w:p>
        </w:tc>
        <w:tc>
          <w:tcPr>
            <w:tcW w:w="1493" w:type="dxa"/>
            <w:tcBorders>
              <w:right w:val="single" w:sz="24" w:space="0" w:color="auto"/>
            </w:tcBorders>
            <w:vAlign w:val="center"/>
          </w:tcPr>
          <w:p w14:paraId="532444A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9.90</w:t>
            </w:r>
          </w:p>
        </w:tc>
      </w:tr>
      <w:tr w:rsidR="00FB5184" w:rsidRPr="00427853" w14:paraId="7AC84678" w14:textId="77777777" w:rsidTr="006A4182">
        <w:trPr>
          <w:jc w:val="center"/>
        </w:trPr>
        <w:tc>
          <w:tcPr>
            <w:tcW w:w="1403" w:type="dxa"/>
            <w:vMerge/>
            <w:tcBorders>
              <w:left w:val="single" w:sz="24" w:space="0" w:color="auto"/>
              <w:right w:val="single" w:sz="24" w:space="0" w:color="auto"/>
            </w:tcBorders>
            <w:vAlign w:val="center"/>
          </w:tcPr>
          <w:p w14:paraId="0878C820"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CA216C5" w14:textId="77777777" w:rsidR="00FB5184" w:rsidRPr="00427853" w:rsidRDefault="00FB5184" w:rsidP="006A4182">
            <w:pPr>
              <w:jc w:val="center"/>
              <w:rPr>
                <w:rFonts w:eastAsia="Times New Roman"/>
                <w:b/>
                <w:sz w:val="22"/>
                <w:szCs w:val="22"/>
              </w:rPr>
            </w:pPr>
            <w:r w:rsidRPr="00427853">
              <w:rPr>
                <w:rFonts w:eastAsia="Times New Roman"/>
                <w:b/>
                <w:sz w:val="22"/>
                <w:szCs w:val="22"/>
              </w:rPr>
              <w:t>IT 34</w:t>
            </w:r>
          </w:p>
        </w:tc>
        <w:tc>
          <w:tcPr>
            <w:tcW w:w="900" w:type="dxa"/>
            <w:tcBorders>
              <w:left w:val="single" w:sz="24" w:space="0" w:color="auto"/>
            </w:tcBorders>
            <w:vAlign w:val="center"/>
          </w:tcPr>
          <w:p w14:paraId="11503E5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145</w:t>
            </w:r>
          </w:p>
        </w:tc>
        <w:tc>
          <w:tcPr>
            <w:tcW w:w="805" w:type="dxa"/>
            <w:vAlign w:val="center"/>
          </w:tcPr>
          <w:p w14:paraId="4E73461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105</w:t>
            </w:r>
          </w:p>
        </w:tc>
        <w:tc>
          <w:tcPr>
            <w:tcW w:w="1085" w:type="dxa"/>
            <w:tcBorders>
              <w:left w:val="single" w:sz="24" w:space="0" w:color="auto"/>
            </w:tcBorders>
            <w:vAlign w:val="center"/>
          </w:tcPr>
          <w:p w14:paraId="375602E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125</w:t>
            </w:r>
          </w:p>
        </w:tc>
        <w:tc>
          <w:tcPr>
            <w:tcW w:w="1493" w:type="dxa"/>
            <w:tcBorders>
              <w:right w:val="single" w:sz="24" w:space="0" w:color="auto"/>
            </w:tcBorders>
            <w:vAlign w:val="center"/>
          </w:tcPr>
          <w:p w14:paraId="79BA4A7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14.14</w:t>
            </w:r>
          </w:p>
        </w:tc>
      </w:tr>
      <w:tr w:rsidR="00FB5184" w:rsidRPr="00427853" w14:paraId="175912FE" w14:textId="77777777" w:rsidTr="006A4182">
        <w:trPr>
          <w:jc w:val="center"/>
        </w:trPr>
        <w:tc>
          <w:tcPr>
            <w:tcW w:w="1403" w:type="dxa"/>
            <w:vMerge/>
            <w:tcBorders>
              <w:left w:val="single" w:sz="24" w:space="0" w:color="auto"/>
              <w:right w:val="single" w:sz="24" w:space="0" w:color="auto"/>
            </w:tcBorders>
            <w:vAlign w:val="center"/>
          </w:tcPr>
          <w:p w14:paraId="7044581C"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8F52761" w14:textId="77777777" w:rsidR="00FB5184" w:rsidRPr="00427853" w:rsidRDefault="00FB5184" w:rsidP="006A4182">
            <w:pPr>
              <w:jc w:val="center"/>
              <w:rPr>
                <w:rFonts w:eastAsia="Times New Roman"/>
                <w:b/>
                <w:sz w:val="22"/>
                <w:szCs w:val="22"/>
              </w:rPr>
            </w:pPr>
            <w:r w:rsidRPr="00427853">
              <w:rPr>
                <w:rFonts w:eastAsia="Times New Roman"/>
                <w:b/>
                <w:sz w:val="22"/>
                <w:szCs w:val="22"/>
              </w:rPr>
              <w:t>IT 35</w:t>
            </w:r>
          </w:p>
        </w:tc>
        <w:tc>
          <w:tcPr>
            <w:tcW w:w="900" w:type="dxa"/>
            <w:tcBorders>
              <w:left w:val="single" w:sz="24" w:space="0" w:color="auto"/>
            </w:tcBorders>
            <w:vAlign w:val="center"/>
          </w:tcPr>
          <w:p w14:paraId="3FF47BC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144</w:t>
            </w:r>
          </w:p>
        </w:tc>
        <w:tc>
          <w:tcPr>
            <w:tcW w:w="805" w:type="dxa"/>
            <w:vAlign w:val="center"/>
          </w:tcPr>
          <w:p w14:paraId="213E067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112</w:t>
            </w:r>
          </w:p>
        </w:tc>
        <w:tc>
          <w:tcPr>
            <w:tcW w:w="1085" w:type="dxa"/>
            <w:tcBorders>
              <w:left w:val="single" w:sz="24" w:space="0" w:color="auto"/>
            </w:tcBorders>
            <w:vAlign w:val="center"/>
          </w:tcPr>
          <w:p w14:paraId="638BF14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128</w:t>
            </w:r>
          </w:p>
        </w:tc>
        <w:tc>
          <w:tcPr>
            <w:tcW w:w="1493" w:type="dxa"/>
            <w:tcBorders>
              <w:right w:val="single" w:sz="24" w:space="0" w:color="auto"/>
            </w:tcBorders>
            <w:vAlign w:val="center"/>
          </w:tcPr>
          <w:p w14:paraId="0AB3308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11.31</w:t>
            </w:r>
          </w:p>
        </w:tc>
      </w:tr>
      <w:tr w:rsidR="00FB5184" w:rsidRPr="00427853" w14:paraId="5A3716D4" w14:textId="77777777" w:rsidTr="006A4182">
        <w:trPr>
          <w:jc w:val="center"/>
        </w:trPr>
        <w:tc>
          <w:tcPr>
            <w:tcW w:w="1403" w:type="dxa"/>
            <w:vMerge/>
            <w:tcBorders>
              <w:left w:val="single" w:sz="24" w:space="0" w:color="auto"/>
              <w:right w:val="single" w:sz="24" w:space="0" w:color="auto"/>
            </w:tcBorders>
            <w:vAlign w:val="center"/>
          </w:tcPr>
          <w:p w14:paraId="4F3A6859"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EC20284" w14:textId="77777777" w:rsidR="00FB5184" w:rsidRPr="00427853" w:rsidRDefault="00FB5184" w:rsidP="006A4182">
            <w:pPr>
              <w:jc w:val="center"/>
              <w:rPr>
                <w:rFonts w:eastAsia="Times New Roman"/>
                <w:b/>
                <w:sz w:val="22"/>
                <w:szCs w:val="22"/>
              </w:rPr>
            </w:pPr>
            <w:r w:rsidRPr="00427853">
              <w:rPr>
                <w:rFonts w:eastAsia="Times New Roman"/>
                <w:b/>
                <w:sz w:val="22"/>
                <w:szCs w:val="22"/>
              </w:rPr>
              <w:t>IT 36</w:t>
            </w:r>
          </w:p>
        </w:tc>
        <w:tc>
          <w:tcPr>
            <w:tcW w:w="900" w:type="dxa"/>
            <w:tcBorders>
              <w:left w:val="single" w:sz="24" w:space="0" w:color="auto"/>
            </w:tcBorders>
            <w:vAlign w:val="center"/>
          </w:tcPr>
          <w:p w14:paraId="43E72FC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152</w:t>
            </w:r>
          </w:p>
        </w:tc>
        <w:tc>
          <w:tcPr>
            <w:tcW w:w="805" w:type="dxa"/>
            <w:vAlign w:val="center"/>
          </w:tcPr>
          <w:p w14:paraId="1721F85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w:t>
            </w:r>
          </w:p>
        </w:tc>
        <w:tc>
          <w:tcPr>
            <w:tcW w:w="1085" w:type="dxa"/>
            <w:tcBorders>
              <w:left w:val="single" w:sz="24" w:space="0" w:color="auto"/>
            </w:tcBorders>
            <w:vAlign w:val="center"/>
          </w:tcPr>
          <w:p w14:paraId="0D40B07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132.5</w:t>
            </w:r>
          </w:p>
        </w:tc>
        <w:tc>
          <w:tcPr>
            <w:tcW w:w="1493" w:type="dxa"/>
            <w:tcBorders>
              <w:right w:val="single" w:sz="24" w:space="0" w:color="auto"/>
            </w:tcBorders>
            <w:vAlign w:val="center"/>
          </w:tcPr>
          <w:p w14:paraId="05BDB78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13.79</w:t>
            </w:r>
          </w:p>
        </w:tc>
      </w:tr>
      <w:tr w:rsidR="00FB5184" w:rsidRPr="00427853" w14:paraId="4B1B2366" w14:textId="77777777" w:rsidTr="006A4182">
        <w:trPr>
          <w:jc w:val="center"/>
        </w:trPr>
        <w:tc>
          <w:tcPr>
            <w:tcW w:w="1403" w:type="dxa"/>
            <w:vMerge/>
            <w:tcBorders>
              <w:left w:val="single" w:sz="24" w:space="0" w:color="auto"/>
              <w:right w:val="single" w:sz="24" w:space="0" w:color="auto"/>
            </w:tcBorders>
            <w:vAlign w:val="center"/>
          </w:tcPr>
          <w:p w14:paraId="0E7399DC"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3E25468" w14:textId="77777777" w:rsidR="00FB5184" w:rsidRPr="00427853" w:rsidRDefault="00FB5184" w:rsidP="006A4182">
            <w:pPr>
              <w:jc w:val="center"/>
              <w:rPr>
                <w:rFonts w:eastAsia="Times New Roman"/>
                <w:b/>
                <w:sz w:val="22"/>
                <w:szCs w:val="22"/>
              </w:rPr>
            </w:pPr>
            <w:r w:rsidRPr="00427853">
              <w:rPr>
                <w:rFonts w:eastAsia="Times New Roman"/>
                <w:b/>
                <w:sz w:val="22"/>
                <w:szCs w:val="22"/>
              </w:rPr>
              <w:t>IT 37</w:t>
            </w:r>
          </w:p>
        </w:tc>
        <w:tc>
          <w:tcPr>
            <w:tcW w:w="900" w:type="dxa"/>
            <w:tcBorders>
              <w:left w:val="single" w:sz="24" w:space="0" w:color="auto"/>
            </w:tcBorders>
            <w:vAlign w:val="center"/>
          </w:tcPr>
          <w:p w14:paraId="1CCCD83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146</w:t>
            </w:r>
          </w:p>
        </w:tc>
        <w:tc>
          <w:tcPr>
            <w:tcW w:w="805" w:type="dxa"/>
            <w:vAlign w:val="center"/>
          </w:tcPr>
          <w:p w14:paraId="798EDBC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107</w:t>
            </w:r>
          </w:p>
        </w:tc>
        <w:tc>
          <w:tcPr>
            <w:tcW w:w="1085" w:type="dxa"/>
            <w:tcBorders>
              <w:left w:val="single" w:sz="24" w:space="0" w:color="auto"/>
            </w:tcBorders>
            <w:vAlign w:val="center"/>
          </w:tcPr>
          <w:p w14:paraId="7891D3B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126.5</w:t>
            </w:r>
          </w:p>
        </w:tc>
        <w:tc>
          <w:tcPr>
            <w:tcW w:w="1493" w:type="dxa"/>
            <w:tcBorders>
              <w:right w:val="single" w:sz="24" w:space="0" w:color="auto"/>
            </w:tcBorders>
            <w:vAlign w:val="center"/>
          </w:tcPr>
          <w:p w14:paraId="0D748B9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13.79</w:t>
            </w:r>
          </w:p>
        </w:tc>
      </w:tr>
      <w:tr w:rsidR="00FB5184" w:rsidRPr="00427853" w14:paraId="73CA8E73" w14:textId="77777777" w:rsidTr="006A4182">
        <w:trPr>
          <w:jc w:val="center"/>
        </w:trPr>
        <w:tc>
          <w:tcPr>
            <w:tcW w:w="1403" w:type="dxa"/>
            <w:vMerge/>
            <w:tcBorders>
              <w:left w:val="single" w:sz="24" w:space="0" w:color="auto"/>
              <w:right w:val="single" w:sz="24" w:space="0" w:color="auto"/>
            </w:tcBorders>
            <w:vAlign w:val="center"/>
          </w:tcPr>
          <w:p w14:paraId="6B29E535"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14B0456" w14:textId="77777777" w:rsidR="00FB5184" w:rsidRPr="00427853" w:rsidRDefault="00FB5184" w:rsidP="006A4182">
            <w:pPr>
              <w:jc w:val="center"/>
              <w:rPr>
                <w:rFonts w:eastAsia="Times New Roman"/>
                <w:b/>
                <w:sz w:val="22"/>
                <w:szCs w:val="22"/>
              </w:rPr>
            </w:pPr>
            <w:r w:rsidRPr="00427853">
              <w:rPr>
                <w:rFonts w:eastAsia="Times New Roman"/>
                <w:b/>
                <w:sz w:val="22"/>
                <w:szCs w:val="22"/>
              </w:rPr>
              <w:t>IT 38</w:t>
            </w:r>
          </w:p>
        </w:tc>
        <w:tc>
          <w:tcPr>
            <w:tcW w:w="900" w:type="dxa"/>
            <w:tcBorders>
              <w:left w:val="single" w:sz="24" w:space="0" w:color="auto"/>
            </w:tcBorders>
            <w:vAlign w:val="center"/>
          </w:tcPr>
          <w:p w14:paraId="75F2283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152</w:t>
            </w:r>
          </w:p>
        </w:tc>
        <w:tc>
          <w:tcPr>
            <w:tcW w:w="805" w:type="dxa"/>
            <w:vAlign w:val="center"/>
          </w:tcPr>
          <w:p w14:paraId="65FE938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085" w:type="dxa"/>
            <w:tcBorders>
              <w:left w:val="single" w:sz="24" w:space="0" w:color="auto"/>
            </w:tcBorders>
            <w:vAlign w:val="center"/>
          </w:tcPr>
          <w:p w14:paraId="726FC84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133</w:t>
            </w:r>
          </w:p>
        </w:tc>
        <w:tc>
          <w:tcPr>
            <w:tcW w:w="1493" w:type="dxa"/>
            <w:tcBorders>
              <w:right w:val="single" w:sz="24" w:space="0" w:color="auto"/>
            </w:tcBorders>
            <w:vAlign w:val="center"/>
          </w:tcPr>
          <w:p w14:paraId="4562A11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13.44</w:t>
            </w:r>
          </w:p>
        </w:tc>
      </w:tr>
      <w:tr w:rsidR="00FB5184" w:rsidRPr="00427853" w14:paraId="39740E9C" w14:textId="77777777" w:rsidTr="006A4182">
        <w:trPr>
          <w:jc w:val="center"/>
        </w:trPr>
        <w:tc>
          <w:tcPr>
            <w:tcW w:w="1403" w:type="dxa"/>
            <w:vMerge/>
            <w:tcBorders>
              <w:left w:val="single" w:sz="24" w:space="0" w:color="auto"/>
              <w:right w:val="single" w:sz="24" w:space="0" w:color="auto"/>
            </w:tcBorders>
            <w:vAlign w:val="center"/>
          </w:tcPr>
          <w:p w14:paraId="3CC7BA3A"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5402500" w14:textId="77777777" w:rsidR="00FB5184" w:rsidRPr="00427853" w:rsidRDefault="00FB5184" w:rsidP="006A4182">
            <w:pPr>
              <w:jc w:val="center"/>
              <w:rPr>
                <w:rFonts w:eastAsia="Times New Roman"/>
                <w:b/>
                <w:sz w:val="22"/>
                <w:szCs w:val="22"/>
              </w:rPr>
            </w:pPr>
            <w:r w:rsidRPr="00427853">
              <w:rPr>
                <w:rFonts w:eastAsia="Times New Roman"/>
                <w:b/>
                <w:sz w:val="22"/>
                <w:szCs w:val="22"/>
              </w:rPr>
              <w:t>IT 39</w:t>
            </w:r>
          </w:p>
        </w:tc>
        <w:tc>
          <w:tcPr>
            <w:tcW w:w="900" w:type="dxa"/>
            <w:tcBorders>
              <w:left w:val="single" w:sz="24" w:space="0" w:color="auto"/>
            </w:tcBorders>
            <w:vAlign w:val="bottom"/>
          </w:tcPr>
          <w:p w14:paraId="18D85A5A"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3F0EF10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085" w:type="dxa"/>
            <w:tcBorders>
              <w:left w:val="single" w:sz="24" w:space="0" w:color="auto"/>
            </w:tcBorders>
            <w:vAlign w:val="center"/>
          </w:tcPr>
          <w:p w14:paraId="3B40AA0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493" w:type="dxa"/>
            <w:tcBorders>
              <w:right w:val="single" w:sz="24" w:space="0" w:color="auto"/>
            </w:tcBorders>
            <w:vAlign w:val="center"/>
          </w:tcPr>
          <w:p w14:paraId="3AC883C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6A44AA19" w14:textId="77777777" w:rsidTr="006A4182">
        <w:trPr>
          <w:jc w:val="center"/>
        </w:trPr>
        <w:tc>
          <w:tcPr>
            <w:tcW w:w="1403" w:type="dxa"/>
            <w:vMerge/>
            <w:tcBorders>
              <w:left w:val="single" w:sz="24" w:space="0" w:color="auto"/>
              <w:right w:val="single" w:sz="24" w:space="0" w:color="auto"/>
            </w:tcBorders>
            <w:vAlign w:val="center"/>
          </w:tcPr>
          <w:p w14:paraId="34613BA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13B6738" w14:textId="77777777" w:rsidR="00FB5184" w:rsidRPr="00427853" w:rsidRDefault="00FB5184" w:rsidP="006A4182">
            <w:pPr>
              <w:jc w:val="center"/>
              <w:rPr>
                <w:rFonts w:eastAsia="Times New Roman"/>
                <w:b/>
                <w:sz w:val="22"/>
                <w:szCs w:val="22"/>
              </w:rPr>
            </w:pPr>
            <w:r w:rsidRPr="00427853">
              <w:rPr>
                <w:rFonts w:eastAsia="Times New Roman"/>
                <w:b/>
                <w:sz w:val="22"/>
                <w:szCs w:val="22"/>
              </w:rPr>
              <w:t>IT 40</w:t>
            </w:r>
          </w:p>
        </w:tc>
        <w:tc>
          <w:tcPr>
            <w:tcW w:w="900" w:type="dxa"/>
            <w:tcBorders>
              <w:left w:val="single" w:sz="24" w:space="0" w:color="auto"/>
            </w:tcBorders>
            <w:vAlign w:val="bottom"/>
          </w:tcPr>
          <w:p w14:paraId="2EF37D20"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4E140DC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085" w:type="dxa"/>
            <w:tcBorders>
              <w:left w:val="single" w:sz="24" w:space="0" w:color="auto"/>
            </w:tcBorders>
            <w:vAlign w:val="center"/>
          </w:tcPr>
          <w:p w14:paraId="7261DE1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493" w:type="dxa"/>
            <w:tcBorders>
              <w:right w:val="single" w:sz="24" w:space="0" w:color="auto"/>
            </w:tcBorders>
            <w:vAlign w:val="center"/>
          </w:tcPr>
          <w:p w14:paraId="2F910A4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33720D97" w14:textId="77777777" w:rsidTr="006A4182">
        <w:trPr>
          <w:jc w:val="center"/>
        </w:trPr>
        <w:tc>
          <w:tcPr>
            <w:tcW w:w="1403" w:type="dxa"/>
            <w:vMerge/>
            <w:tcBorders>
              <w:left w:val="single" w:sz="24" w:space="0" w:color="auto"/>
              <w:right w:val="single" w:sz="24" w:space="0" w:color="auto"/>
            </w:tcBorders>
            <w:vAlign w:val="center"/>
          </w:tcPr>
          <w:p w14:paraId="673E6C87"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0D66303" w14:textId="77777777" w:rsidR="00FB5184" w:rsidRPr="00427853" w:rsidRDefault="00FB5184" w:rsidP="006A4182">
            <w:pPr>
              <w:jc w:val="center"/>
              <w:rPr>
                <w:rFonts w:eastAsia="Times New Roman"/>
                <w:b/>
                <w:sz w:val="22"/>
                <w:szCs w:val="22"/>
              </w:rPr>
            </w:pPr>
            <w:r w:rsidRPr="00427853">
              <w:rPr>
                <w:rFonts w:eastAsia="Times New Roman"/>
                <w:b/>
                <w:sz w:val="22"/>
                <w:szCs w:val="22"/>
              </w:rPr>
              <w:t>IT 41</w:t>
            </w:r>
          </w:p>
        </w:tc>
        <w:tc>
          <w:tcPr>
            <w:tcW w:w="900" w:type="dxa"/>
            <w:tcBorders>
              <w:left w:val="single" w:sz="24" w:space="0" w:color="auto"/>
            </w:tcBorders>
            <w:vAlign w:val="bottom"/>
          </w:tcPr>
          <w:p w14:paraId="1BA1607B"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18FF01D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085" w:type="dxa"/>
            <w:tcBorders>
              <w:left w:val="single" w:sz="24" w:space="0" w:color="auto"/>
            </w:tcBorders>
            <w:vAlign w:val="center"/>
          </w:tcPr>
          <w:p w14:paraId="09F7311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493" w:type="dxa"/>
            <w:tcBorders>
              <w:right w:val="single" w:sz="24" w:space="0" w:color="auto"/>
            </w:tcBorders>
            <w:vAlign w:val="center"/>
          </w:tcPr>
          <w:p w14:paraId="6B22DC8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26D2B4A1" w14:textId="77777777" w:rsidTr="006A4182">
        <w:trPr>
          <w:jc w:val="center"/>
        </w:trPr>
        <w:tc>
          <w:tcPr>
            <w:tcW w:w="1403" w:type="dxa"/>
            <w:vMerge/>
            <w:tcBorders>
              <w:left w:val="single" w:sz="24" w:space="0" w:color="auto"/>
              <w:right w:val="single" w:sz="24" w:space="0" w:color="auto"/>
            </w:tcBorders>
            <w:vAlign w:val="center"/>
          </w:tcPr>
          <w:p w14:paraId="398033B2"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4C0557" w14:textId="77777777" w:rsidR="00FB5184" w:rsidRPr="00427853" w:rsidRDefault="00FB5184" w:rsidP="006A4182">
            <w:pPr>
              <w:jc w:val="center"/>
              <w:rPr>
                <w:rFonts w:eastAsia="Times New Roman"/>
                <w:b/>
                <w:sz w:val="22"/>
                <w:szCs w:val="22"/>
              </w:rPr>
            </w:pPr>
            <w:r w:rsidRPr="00427853">
              <w:rPr>
                <w:rFonts w:eastAsia="Times New Roman"/>
                <w:b/>
                <w:sz w:val="22"/>
                <w:szCs w:val="22"/>
              </w:rPr>
              <w:t>IT 42</w:t>
            </w:r>
          </w:p>
        </w:tc>
        <w:tc>
          <w:tcPr>
            <w:tcW w:w="900" w:type="dxa"/>
            <w:tcBorders>
              <w:left w:val="single" w:sz="24" w:space="0" w:color="auto"/>
            </w:tcBorders>
            <w:vAlign w:val="bottom"/>
          </w:tcPr>
          <w:p w14:paraId="2D758DA2"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11C74E1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118</w:t>
            </w:r>
          </w:p>
        </w:tc>
        <w:tc>
          <w:tcPr>
            <w:tcW w:w="1085" w:type="dxa"/>
            <w:tcBorders>
              <w:left w:val="single" w:sz="24" w:space="0" w:color="auto"/>
            </w:tcBorders>
            <w:vAlign w:val="center"/>
          </w:tcPr>
          <w:p w14:paraId="260B210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118</w:t>
            </w:r>
          </w:p>
        </w:tc>
        <w:tc>
          <w:tcPr>
            <w:tcW w:w="1493" w:type="dxa"/>
            <w:tcBorders>
              <w:right w:val="single" w:sz="24" w:space="0" w:color="auto"/>
            </w:tcBorders>
            <w:vAlign w:val="center"/>
          </w:tcPr>
          <w:p w14:paraId="13FE88C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75E546FF" w14:textId="77777777" w:rsidTr="006A4182">
        <w:trPr>
          <w:jc w:val="center"/>
        </w:trPr>
        <w:tc>
          <w:tcPr>
            <w:tcW w:w="1403" w:type="dxa"/>
            <w:vMerge/>
            <w:tcBorders>
              <w:left w:val="single" w:sz="24" w:space="0" w:color="auto"/>
              <w:right w:val="single" w:sz="24" w:space="0" w:color="auto"/>
            </w:tcBorders>
            <w:vAlign w:val="center"/>
          </w:tcPr>
          <w:p w14:paraId="7C685901"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A2B775F" w14:textId="77777777" w:rsidR="00FB5184" w:rsidRPr="00427853" w:rsidRDefault="00FB5184" w:rsidP="006A4182">
            <w:pPr>
              <w:jc w:val="center"/>
              <w:rPr>
                <w:rFonts w:eastAsia="Times New Roman"/>
                <w:b/>
                <w:sz w:val="22"/>
                <w:szCs w:val="22"/>
              </w:rPr>
            </w:pPr>
            <w:r w:rsidRPr="00427853">
              <w:rPr>
                <w:rFonts w:eastAsia="Times New Roman"/>
                <w:b/>
                <w:sz w:val="22"/>
                <w:szCs w:val="22"/>
              </w:rPr>
              <w:t>IT 43</w:t>
            </w:r>
          </w:p>
        </w:tc>
        <w:tc>
          <w:tcPr>
            <w:tcW w:w="900" w:type="dxa"/>
            <w:tcBorders>
              <w:left w:val="single" w:sz="24" w:space="0" w:color="auto"/>
            </w:tcBorders>
            <w:vAlign w:val="bottom"/>
          </w:tcPr>
          <w:p w14:paraId="008F42AB"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12FD54B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121</w:t>
            </w:r>
          </w:p>
        </w:tc>
        <w:tc>
          <w:tcPr>
            <w:tcW w:w="1085" w:type="dxa"/>
            <w:tcBorders>
              <w:left w:val="single" w:sz="24" w:space="0" w:color="auto"/>
            </w:tcBorders>
            <w:vAlign w:val="center"/>
          </w:tcPr>
          <w:p w14:paraId="1BA7CBF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121</w:t>
            </w:r>
          </w:p>
        </w:tc>
        <w:tc>
          <w:tcPr>
            <w:tcW w:w="1493" w:type="dxa"/>
            <w:tcBorders>
              <w:right w:val="single" w:sz="24" w:space="0" w:color="auto"/>
            </w:tcBorders>
            <w:vAlign w:val="center"/>
          </w:tcPr>
          <w:p w14:paraId="0F48C61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5B9E23F6" w14:textId="77777777" w:rsidTr="006A4182">
        <w:trPr>
          <w:jc w:val="center"/>
        </w:trPr>
        <w:tc>
          <w:tcPr>
            <w:tcW w:w="1403" w:type="dxa"/>
            <w:vMerge/>
            <w:tcBorders>
              <w:left w:val="single" w:sz="24" w:space="0" w:color="auto"/>
              <w:right w:val="single" w:sz="24" w:space="0" w:color="auto"/>
            </w:tcBorders>
            <w:vAlign w:val="center"/>
          </w:tcPr>
          <w:p w14:paraId="77E1A1E0"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60C12ED" w14:textId="77777777" w:rsidR="00FB5184" w:rsidRPr="00427853" w:rsidRDefault="00FB5184" w:rsidP="006A4182">
            <w:pPr>
              <w:jc w:val="center"/>
              <w:rPr>
                <w:rFonts w:eastAsia="Times New Roman"/>
                <w:b/>
                <w:sz w:val="22"/>
                <w:szCs w:val="22"/>
              </w:rPr>
            </w:pPr>
            <w:r w:rsidRPr="00427853">
              <w:rPr>
                <w:rFonts w:eastAsia="Times New Roman"/>
                <w:b/>
                <w:sz w:val="22"/>
                <w:szCs w:val="22"/>
              </w:rPr>
              <w:t>IT 44</w:t>
            </w:r>
          </w:p>
        </w:tc>
        <w:tc>
          <w:tcPr>
            <w:tcW w:w="900" w:type="dxa"/>
            <w:tcBorders>
              <w:left w:val="single" w:sz="24" w:space="0" w:color="auto"/>
            </w:tcBorders>
            <w:vAlign w:val="bottom"/>
          </w:tcPr>
          <w:p w14:paraId="383ECE03"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5C72209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117</w:t>
            </w:r>
          </w:p>
        </w:tc>
        <w:tc>
          <w:tcPr>
            <w:tcW w:w="1085" w:type="dxa"/>
            <w:tcBorders>
              <w:left w:val="single" w:sz="24" w:space="0" w:color="auto"/>
            </w:tcBorders>
            <w:vAlign w:val="center"/>
          </w:tcPr>
          <w:p w14:paraId="2159BA2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117</w:t>
            </w:r>
          </w:p>
        </w:tc>
        <w:tc>
          <w:tcPr>
            <w:tcW w:w="1493" w:type="dxa"/>
            <w:tcBorders>
              <w:right w:val="single" w:sz="24" w:space="0" w:color="auto"/>
            </w:tcBorders>
            <w:vAlign w:val="center"/>
          </w:tcPr>
          <w:p w14:paraId="0A46DD2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3EB3C144" w14:textId="77777777" w:rsidTr="006A4182">
        <w:trPr>
          <w:jc w:val="center"/>
        </w:trPr>
        <w:tc>
          <w:tcPr>
            <w:tcW w:w="1403" w:type="dxa"/>
            <w:vMerge/>
            <w:tcBorders>
              <w:left w:val="single" w:sz="24" w:space="0" w:color="auto"/>
              <w:right w:val="single" w:sz="24" w:space="0" w:color="auto"/>
            </w:tcBorders>
            <w:vAlign w:val="center"/>
          </w:tcPr>
          <w:p w14:paraId="5CD68090"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C0EF93E" w14:textId="77777777" w:rsidR="00FB5184" w:rsidRPr="00427853" w:rsidRDefault="00FB5184" w:rsidP="006A4182">
            <w:pPr>
              <w:jc w:val="center"/>
              <w:rPr>
                <w:rFonts w:eastAsia="Times New Roman"/>
                <w:b/>
                <w:sz w:val="22"/>
                <w:szCs w:val="22"/>
              </w:rPr>
            </w:pPr>
            <w:r w:rsidRPr="00427853">
              <w:rPr>
                <w:rFonts w:eastAsia="Times New Roman"/>
                <w:b/>
                <w:sz w:val="22"/>
                <w:szCs w:val="22"/>
              </w:rPr>
              <w:t>IT 45</w:t>
            </w:r>
          </w:p>
        </w:tc>
        <w:tc>
          <w:tcPr>
            <w:tcW w:w="900" w:type="dxa"/>
            <w:tcBorders>
              <w:left w:val="single" w:sz="24" w:space="0" w:color="auto"/>
            </w:tcBorders>
            <w:vAlign w:val="bottom"/>
          </w:tcPr>
          <w:p w14:paraId="557C8CB3"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262E8C5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115</w:t>
            </w:r>
          </w:p>
        </w:tc>
        <w:tc>
          <w:tcPr>
            <w:tcW w:w="1085" w:type="dxa"/>
            <w:tcBorders>
              <w:left w:val="single" w:sz="24" w:space="0" w:color="auto"/>
            </w:tcBorders>
            <w:vAlign w:val="center"/>
          </w:tcPr>
          <w:p w14:paraId="62C9B85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115</w:t>
            </w:r>
          </w:p>
        </w:tc>
        <w:tc>
          <w:tcPr>
            <w:tcW w:w="1493" w:type="dxa"/>
            <w:tcBorders>
              <w:right w:val="single" w:sz="24" w:space="0" w:color="auto"/>
            </w:tcBorders>
            <w:vAlign w:val="center"/>
          </w:tcPr>
          <w:p w14:paraId="6FB2F02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28D7A67C" w14:textId="77777777" w:rsidTr="00427853">
        <w:trPr>
          <w:trHeight w:val="269"/>
          <w:jc w:val="center"/>
        </w:trPr>
        <w:tc>
          <w:tcPr>
            <w:tcW w:w="1403" w:type="dxa"/>
            <w:vMerge/>
            <w:tcBorders>
              <w:left w:val="single" w:sz="24" w:space="0" w:color="auto"/>
              <w:bottom w:val="single" w:sz="24" w:space="0" w:color="auto"/>
              <w:right w:val="single" w:sz="24" w:space="0" w:color="auto"/>
            </w:tcBorders>
            <w:vAlign w:val="center"/>
          </w:tcPr>
          <w:p w14:paraId="110A1111" w14:textId="77777777" w:rsidR="00FB5184" w:rsidRPr="00427853" w:rsidRDefault="00FB5184" w:rsidP="006A4182">
            <w:pPr>
              <w:jc w:val="center"/>
              <w:rPr>
                <w:rFonts w:eastAsia="Times New Roman"/>
                <w:b/>
                <w:sz w:val="22"/>
                <w:szCs w:val="22"/>
              </w:rPr>
            </w:pPr>
          </w:p>
        </w:tc>
        <w:tc>
          <w:tcPr>
            <w:tcW w:w="810" w:type="dxa"/>
            <w:tcBorders>
              <w:left w:val="single" w:sz="24" w:space="0" w:color="auto"/>
              <w:bottom w:val="single" w:sz="24" w:space="0" w:color="auto"/>
              <w:right w:val="single" w:sz="24" w:space="0" w:color="auto"/>
            </w:tcBorders>
            <w:vAlign w:val="center"/>
          </w:tcPr>
          <w:p w14:paraId="4A3D77F7" w14:textId="77777777" w:rsidR="00FB5184" w:rsidRPr="00427853" w:rsidRDefault="00FB5184" w:rsidP="006A4182">
            <w:pPr>
              <w:jc w:val="center"/>
              <w:rPr>
                <w:rFonts w:eastAsia="Times New Roman"/>
                <w:b/>
                <w:sz w:val="22"/>
                <w:szCs w:val="22"/>
              </w:rPr>
            </w:pPr>
            <w:r w:rsidRPr="00427853">
              <w:rPr>
                <w:rFonts w:eastAsia="Times New Roman"/>
                <w:b/>
                <w:sz w:val="22"/>
                <w:szCs w:val="22"/>
              </w:rPr>
              <w:t>IT 46</w:t>
            </w:r>
          </w:p>
        </w:tc>
        <w:tc>
          <w:tcPr>
            <w:tcW w:w="900" w:type="dxa"/>
            <w:tcBorders>
              <w:left w:val="single" w:sz="24" w:space="0" w:color="auto"/>
              <w:bottom w:val="single" w:sz="24" w:space="0" w:color="auto"/>
            </w:tcBorders>
            <w:vAlign w:val="bottom"/>
          </w:tcPr>
          <w:p w14:paraId="333020D0"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tcBorders>
              <w:bottom w:val="single" w:sz="24" w:space="0" w:color="auto"/>
            </w:tcBorders>
            <w:vAlign w:val="center"/>
          </w:tcPr>
          <w:p w14:paraId="58679C7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w:t>
            </w:r>
          </w:p>
        </w:tc>
        <w:tc>
          <w:tcPr>
            <w:tcW w:w="1085" w:type="dxa"/>
            <w:tcBorders>
              <w:left w:val="single" w:sz="24" w:space="0" w:color="auto"/>
              <w:bottom w:val="single" w:sz="24" w:space="0" w:color="auto"/>
            </w:tcBorders>
            <w:vAlign w:val="center"/>
          </w:tcPr>
          <w:p w14:paraId="19EB217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w:t>
            </w:r>
          </w:p>
        </w:tc>
        <w:tc>
          <w:tcPr>
            <w:tcW w:w="1493" w:type="dxa"/>
            <w:tcBorders>
              <w:bottom w:val="single" w:sz="24" w:space="0" w:color="auto"/>
              <w:right w:val="single" w:sz="24" w:space="0" w:color="auto"/>
            </w:tcBorders>
            <w:vAlign w:val="center"/>
          </w:tcPr>
          <w:p w14:paraId="6C703CC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bl>
    <w:p w14:paraId="741AABF3" w14:textId="5E888954" w:rsidR="00FB5184" w:rsidRPr="00940161" w:rsidRDefault="005C0E5F" w:rsidP="00FB5184">
      <w:pPr>
        <w:ind w:left="720" w:firstLine="720"/>
        <w:rPr>
          <w:rFonts w:eastAsia="Times New Roman"/>
          <w:sz w:val="22"/>
          <w:szCs w:val="22"/>
        </w:rPr>
      </w:pPr>
      <w:r>
        <w:rPr>
          <w:rFonts w:eastAsia="Times New Roman"/>
          <w:sz w:val="22"/>
          <w:szCs w:val="22"/>
        </w:rPr>
        <w:lastRenderedPageBreak/>
        <w:t>Table A.11</w:t>
      </w:r>
      <w:r w:rsidR="00FB5184">
        <w:rPr>
          <w:rFonts w:eastAsia="Times New Roman"/>
          <w:sz w:val="22"/>
          <w:szCs w:val="22"/>
        </w:rPr>
        <w:t>: 1</w:t>
      </w:r>
      <w:r w:rsidR="00FB5184" w:rsidRPr="00940161">
        <w:rPr>
          <w:rFonts w:eastAsia="Times New Roman"/>
          <w:sz w:val="22"/>
          <w:szCs w:val="22"/>
        </w:rPr>
        <w:t>5</w:t>
      </w:r>
      <w:r w:rsidR="00FB5184">
        <w:rPr>
          <w:rFonts w:eastAsia="Times New Roman"/>
          <w:sz w:val="22"/>
          <w:szCs w:val="22"/>
        </w:rPr>
        <w:t>-20</w:t>
      </w:r>
      <w:r w:rsidR="00FB5184" w:rsidRPr="00940161">
        <w:rPr>
          <w:rFonts w:eastAsia="Times New Roman"/>
          <w:sz w:val="22"/>
          <w:szCs w:val="22"/>
        </w:rPr>
        <w:t>% senescence results with each iteration = 1 hour</w:t>
      </w:r>
      <w:r w:rsidR="00FB5184" w:rsidRPr="00940161">
        <w:rPr>
          <w:rFonts w:eastAsia="Times New Roman"/>
          <w:sz w:val="22"/>
          <w:szCs w:val="22"/>
        </w:rPr>
        <w:br/>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940161" w14:paraId="17D6764E"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3E437F5D"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3E79F6D1"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67FE7635"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2809B7A1"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63CA7F74"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19854782"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29151068"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282338E1"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6A49D412" w14:textId="77777777" w:rsidR="00FB5184" w:rsidRPr="00940161" w:rsidRDefault="00FB5184" w:rsidP="006A4182">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2D59A98E" w14:textId="77777777" w:rsidR="00FB5184" w:rsidRPr="00940161" w:rsidRDefault="00FB5184" w:rsidP="006A4182">
            <w:pPr>
              <w:jc w:val="center"/>
              <w:rPr>
                <w:rFonts w:eastAsia="Times New Roman"/>
                <w:b/>
                <w:sz w:val="22"/>
                <w:szCs w:val="22"/>
              </w:rPr>
            </w:pPr>
          </w:p>
        </w:tc>
      </w:tr>
      <w:tr w:rsidR="00FB5184" w:rsidRPr="00940161" w14:paraId="73E9EA86"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6A88814B"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11D519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w:t>
            </w:r>
          </w:p>
        </w:tc>
        <w:tc>
          <w:tcPr>
            <w:tcW w:w="805" w:type="dxa"/>
            <w:tcBorders>
              <w:top w:val="single" w:sz="24" w:space="0" w:color="auto"/>
            </w:tcBorders>
            <w:vAlign w:val="center"/>
          </w:tcPr>
          <w:p w14:paraId="3744E0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w:t>
            </w:r>
          </w:p>
        </w:tc>
        <w:tc>
          <w:tcPr>
            <w:tcW w:w="1085" w:type="dxa"/>
            <w:tcBorders>
              <w:top w:val="single" w:sz="24" w:space="0" w:color="auto"/>
              <w:left w:val="single" w:sz="24" w:space="0" w:color="auto"/>
            </w:tcBorders>
            <w:vAlign w:val="center"/>
          </w:tcPr>
          <w:p w14:paraId="6873AB5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22</w:t>
            </w:r>
          </w:p>
        </w:tc>
        <w:tc>
          <w:tcPr>
            <w:tcW w:w="1493" w:type="dxa"/>
            <w:tcBorders>
              <w:top w:val="single" w:sz="24" w:space="0" w:color="auto"/>
              <w:right w:val="single" w:sz="24" w:space="0" w:color="auto"/>
            </w:tcBorders>
            <w:vAlign w:val="center"/>
          </w:tcPr>
          <w:p w14:paraId="3882259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392C6153"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6FD7057F"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26FACBD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39</w:t>
            </w:r>
          </w:p>
        </w:tc>
        <w:tc>
          <w:tcPr>
            <w:tcW w:w="805" w:type="dxa"/>
            <w:tcBorders>
              <w:bottom w:val="single" w:sz="24" w:space="0" w:color="auto"/>
            </w:tcBorders>
            <w:vAlign w:val="center"/>
          </w:tcPr>
          <w:p w14:paraId="7E6B47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44</w:t>
            </w:r>
          </w:p>
        </w:tc>
        <w:tc>
          <w:tcPr>
            <w:tcW w:w="1085" w:type="dxa"/>
            <w:tcBorders>
              <w:left w:val="single" w:sz="24" w:space="0" w:color="auto"/>
              <w:bottom w:val="single" w:sz="24" w:space="0" w:color="auto"/>
            </w:tcBorders>
            <w:vAlign w:val="center"/>
          </w:tcPr>
          <w:p w14:paraId="74A7D8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41.5</w:t>
            </w:r>
          </w:p>
        </w:tc>
        <w:tc>
          <w:tcPr>
            <w:tcW w:w="1493" w:type="dxa"/>
            <w:tcBorders>
              <w:bottom w:val="single" w:sz="24" w:space="0" w:color="auto"/>
              <w:right w:val="single" w:sz="24" w:space="0" w:color="auto"/>
            </w:tcBorders>
            <w:vAlign w:val="center"/>
          </w:tcPr>
          <w:p w14:paraId="663277D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1.77</w:t>
            </w:r>
          </w:p>
        </w:tc>
      </w:tr>
      <w:tr w:rsidR="00FB5184" w:rsidRPr="00940161" w14:paraId="389C9DA8"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769E8E68"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3BCA232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4B303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w:t>
            </w:r>
          </w:p>
        </w:tc>
        <w:tc>
          <w:tcPr>
            <w:tcW w:w="805" w:type="dxa"/>
            <w:tcBorders>
              <w:top w:val="single" w:sz="24" w:space="0" w:color="auto"/>
            </w:tcBorders>
            <w:vAlign w:val="center"/>
          </w:tcPr>
          <w:p w14:paraId="729C328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w:t>
            </w:r>
          </w:p>
        </w:tc>
        <w:tc>
          <w:tcPr>
            <w:tcW w:w="1085" w:type="dxa"/>
            <w:tcBorders>
              <w:top w:val="single" w:sz="24" w:space="0" w:color="auto"/>
              <w:left w:val="single" w:sz="24" w:space="0" w:color="auto"/>
            </w:tcBorders>
            <w:vAlign w:val="center"/>
          </w:tcPr>
          <w:p w14:paraId="6D4A69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21.5</w:t>
            </w:r>
          </w:p>
        </w:tc>
        <w:tc>
          <w:tcPr>
            <w:tcW w:w="1493" w:type="dxa"/>
            <w:tcBorders>
              <w:top w:val="single" w:sz="24" w:space="0" w:color="auto"/>
              <w:right w:val="single" w:sz="24" w:space="0" w:color="auto"/>
            </w:tcBorders>
            <w:vAlign w:val="center"/>
          </w:tcPr>
          <w:p w14:paraId="5ABDA62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6532D925" w14:textId="77777777" w:rsidTr="006A4182">
        <w:trPr>
          <w:jc w:val="center"/>
        </w:trPr>
        <w:tc>
          <w:tcPr>
            <w:tcW w:w="1403" w:type="dxa"/>
            <w:vMerge/>
            <w:tcBorders>
              <w:left w:val="single" w:sz="24" w:space="0" w:color="auto"/>
              <w:right w:val="single" w:sz="24" w:space="0" w:color="auto"/>
            </w:tcBorders>
            <w:vAlign w:val="center"/>
          </w:tcPr>
          <w:p w14:paraId="6B590E4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2865266"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0613F6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w:t>
            </w:r>
          </w:p>
        </w:tc>
        <w:tc>
          <w:tcPr>
            <w:tcW w:w="805" w:type="dxa"/>
            <w:vAlign w:val="center"/>
          </w:tcPr>
          <w:p w14:paraId="46DE0E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w:t>
            </w:r>
          </w:p>
        </w:tc>
        <w:tc>
          <w:tcPr>
            <w:tcW w:w="1085" w:type="dxa"/>
            <w:tcBorders>
              <w:left w:val="single" w:sz="24" w:space="0" w:color="auto"/>
            </w:tcBorders>
            <w:vAlign w:val="center"/>
          </w:tcPr>
          <w:p w14:paraId="4FE1BBE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30</w:t>
            </w:r>
          </w:p>
        </w:tc>
        <w:tc>
          <w:tcPr>
            <w:tcW w:w="1493" w:type="dxa"/>
            <w:tcBorders>
              <w:right w:val="single" w:sz="24" w:space="0" w:color="auto"/>
            </w:tcBorders>
            <w:vAlign w:val="center"/>
          </w:tcPr>
          <w:p w14:paraId="21F23DA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3.54</w:t>
            </w:r>
          </w:p>
        </w:tc>
      </w:tr>
      <w:tr w:rsidR="00FB5184" w:rsidRPr="00940161" w14:paraId="466A4580" w14:textId="77777777" w:rsidTr="006A4182">
        <w:trPr>
          <w:jc w:val="center"/>
        </w:trPr>
        <w:tc>
          <w:tcPr>
            <w:tcW w:w="1403" w:type="dxa"/>
            <w:vMerge/>
            <w:tcBorders>
              <w:left w:val="single" w:sz="24" w:space="0" w:color="auto"/>
              <w:right w:val="single" w:sz="24" w:space="0" w:color="auto"/>
            </w:tcBorders>
            <w:vAlign w:val="center"/>
          </w:tcPr>
          <w:p w14:paraId="6AC15F3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76ECE13"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10E4638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43</w:t>
            </w:r>
          </w:p>
        </w:tc>
        <w:tc>
          <w:tcPr>
            <w:tcW w:w="805" w:type="dxa"/>
            <w:vAlign w:val="center"/>
          </w:tcPr>
          <w:p w14:paraId="24CA12F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29</w:t>
            </w:r>
          </w:p>
        </w:tc>
        <w:tc>
          <w:tcPr>
            <w:tcW w:w="1085" w:type="dxa"/>
            <w:tcBorders>
              <w:left w:val="single" w:sz="24" w:space="0" w:color="auto"/>
            </w:tcBorders>
            <w:vAlign w:val="center"/>
          </w:tcPr>
          <w:p w14:paraId="77469C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36</w:t>
            </w:r>
          </w:p>
        </w:tc>
        <w:tc>
          <w:tcPr>
            <w:tcW w:w="1493" w:type="dxa"/>
            <w:tcBorders>
              <w:right w:val="single" w:sz="24" w:space="0" w:color="auto"/>
            </w:tcBorders>
            <w:vAlign w:val="center"/>
          </w:tcPr>
          <w:p w14:paraId="6AEAA2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72C41E25" w14:textId="77777777" w:rsidTr="006A4182">
        <w:trPr>
          <w:jc w:val="center"/>
        </w:trPr>
        <w:tc>
          <w:tcPr>
            <w:tcW w:w="1403" w:type="dxa"/>
            <w:vMerge/>
            <w:tcBorders>
              <w:left w:val="single" w:sz="24" w:space="0" w:color="auto"/>
              <w:right w:val="single" w:sz="24" w:space="0" w:color="auto"/>
            </w:tcBorders>
            <w:vAlign w:val="center"/>
          </w:tcPr>
          <w:p w14:paraId="75F9105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EF4FFCB"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48060A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51</w:t>
            </w:r>
          </w:p>
        </w:tc>
        <w:tc>
          <w:tcPr>
            <w:tcW w:w="805" w:type="dxa"/>
            <w:vAlign w:val="center"/>
          </w:tcPr>
          <w:p w14:paraId="2ACBD9C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33</w:t>
            </w:r>
          </w:p>
        </w:tc>
        <w:tc>
          <w:tcPr>
            <w:tcW w:w="1085" w:type="dxa"/>
            <w:tcBorders>
              <w:left w:val="single" w:sz="24" w:space="0" w:color="auto"/>
            </w:tcBorders>
            <w:vAlign w:val="center"/>
          </w:tcPr>
          <w:p w14:paraId="696EBF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w:t>
            </w:r>
          </w:p>
        </w:tc>
        <w:tc>
          <w:tcPr>
            <w:tcW w:w="1493" w:type="dxa"/>
            <w:tcBorders>
              <w:right w:val="single" w:sz="24" w:space="0" w:color="auto"/>
            </w:tcBorders>
            <w:vAlign w:val="center"/>
          </w:tcPr>
          <w:p w14:paraId="58A5FC1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6.36</w:t>
            </w:r>
          </w:p>
        </w:tc>
      </w:tr>
      <w:tr w:rsidR="00FB5184" w:rsidRPr="00940161" w14:paraId="63C7C27E" w14:textId="77777777" w:rsidTr="006A4182">
        <w:trPr>
          <w:jc w:val="center"/>
        </w:trPr>
        <w:tc>
          <w:tcPr>
            <w:tcW w:w="1403" w:type="dxa"/>
            <w:vMerge/>
            <w:tcBorders>
              <w:left w:val="single" w:sz="24" w:space="0" w:color="auto"/>
              <w:right w:val="single" w:sz="24" w:space="0" w:color="auto"/>
            </w:tcBorders>
            <w:vAlign w:val="center"/>
          </w:tcPr>
          <w:p w14:paraId="68C568F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85827B0"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68F77C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w:t>
            </w:r>
          </w:p>
        </w:tc>
        <w:tc>
          <w:tcPr>
            <w:tcW w:w="805" w:type="dxa"/>
            <w:vAlign w:val="center"/>
          </w:tcPr>
          <w:p w14:paraId="79826E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40</w:t>
            </w:r>
          </w:p>
        </w:tc>
        <w:tc>
          <w:tcPr>
            <w:tcW w:w="1085" w:type="dxa"/>
            <w:tcBorders>
              <w:left w:val="single" w:sz="24" w:space="0" w:color="auto"/>
            </w:tcBorders>
            <w:vAlign w:val="center"/>
          </w:tcPr>
          <w:p w14:paraId="1BCFF2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46.5</w:t>
            </w:r>
          </w:p>
        </w:tc>
        <w:tc>
          <w:tcPr>
            <w:tcW w:w="1493" w:type="dxa"/>
            <w:tcBorders>
              <w:right w:val="single" w:sz="24" w:space="0" w:color="auto"/>
            </w:tcBorders>
            <w:vAlign w:val="center"/>
          </w:tcPr>
          <w:p w14:paraId="1398B0E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4.60</w:t>
            </w:r>
          </w:p>
        </w:tc>
      </w:tr>
      <w:tr w:rsidR="00FB5184" w:rsidRPr="00940161" w14:paraId="11137F4D" w14:textId="77777777" w:rsidTr="006A4182">
        <w:trPr>
          <w:jc w:val="center"/>
        </w:trPr>
        <w:tc>
          <w:tcPr>
            <w:tcW w:w="1403" w:type="dxa"/>
            <w:vMerge/>
            <w:tcBorders>
              <w:left w:val="single" w:sz="24" w:space="0" w:color="auto"/>
              <w:right w:val="single" w:sz="24" w:space="0" w:color="auto"/>
            </w:tcBorders>
            <w:vAlign w:val="center"/>
          </w:tcPr>
          <w:p w14:paraId="017D528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FD427CA"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490737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w:t>
            </w:r>
          </w:p>
        </w:tc>
        <w:tc>
          <w:tcPr>
            <w:tcW w:w="805" w:type="dxa"/>
            <w:vAlign w:val="center"/>
          </w:tcPr>
          <w:p w14:paraId="34F9E96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39</w:t>
            </w:r>
          </w:p>
        </w:tc>
        <w:tc>
          <w:tcPr>
            <w:tcW w:w="1085" w:type="dxa"/>
            <w:tcBorders>
              <w:left w:val="single" w:sz="24" w:space="0" w:color="auto"/>
            </w:tcBorders>
            <w:vAlign w:val="center"/>
          </w:tcPr>
          <w:p w14:paraId="727BC78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w:t>
            </w:r>
          </w:p>
        </w:tc>
        <w:tc>
          <w:tcPr>
            <w:tcW w:w="1493" w:type="dxa"/>
            <w:tcBorders>
              <w:right w:val="single" w:sz="24" w:space="0" w:color="auto"/>
            </w:tcBorders>
            <w:vAlign w:val="center"/>
          </w:tcPr>
          <w:p w14:paraId="11A20E8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2A9A960A" w14:textId="77777777" w:rsidTr="006A4182">
        <w:trPr>
          <w:jc w:val="center"/>
        </w:trPr>
        <w:tc>
          <w:tcPr>
            <w:tcW w:w="1403" w:type="dxa"/>
            <w:vMerge/>
            <w:tcBorders>
              <w:left w:val="single" w:sz="24" w:space="0" w:color="auto"/>
              <w:right w:val="single" w:sz="24" w:space="0" w:color="auto"/>
            </w:tcBorders>
            <w:vAlign w:val="center"/>
          </w:tcPr>
          <w:p w14:paraId="340759E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911D8B4"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5CB331A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w:t>
            </w:r>
          </w:p>
        </w:tc>
        <w:tc>
          <w:tcPr>
            <w:tcW w:w="805" w:type="dxa"/>
            <w:vAlign w:val="center"/>
          </w:tcPr>
          <w:p w14:paraId="6185B43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44</w:t>
            </w:r>
          </w:p>
        </w:tc>
        <w:tc>
          <w:tcPr>
            <w:tcW w:w="1085" w:type="dxa"/>
            <w:tcBorders>
              <w:left w:val="single" w:sz="24" w:space="0" w:color="auto"/>
            </w:tcBorders>
            <w:vAlign w:val="center"/>
          </w:tcPr>
          <w:p w14:paraId="615F207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50</w:t>
            </w:r>
          </w:p>
        </w:tc>
        <w:tc>
          <w:tcPr>
            <w:tcW w:w="1493" w:type="dxa"/>
            <w:tcBorders>
              <w:right w:val="single" w:sz="24" w:space="0" w:color="auto"/>
            </w:tcBorders>
            <w:vAlign w:val="center"/>
          </w:tcPr>
          <w:p w14:paraId="196DF69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1D29D2B1" w14:textId="77777777" w:rsidTr="006A4182">
        <w:trPr>
          <w:jc w:val="center"/>
        </w:trPr>
        <w:tc>
          <w:tcPr>
            <w:tcW w:w="1403" w:type="dxa"/>
            <w:vMerge/>
            <w:tcBorders>
              <w:left w:val="single" w:sz="24" w:space="0" w:color="auto"/>
              <w:right w:val="single" w:sz="24" w:space="0" w:color="auto"/>
            </w:tcBorders>
            <w:vAlign w:val="center"/>
          </w:tcPr>
          <w:p w14:paraId="077ACF8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D785C57"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5D7B377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805" w:type="dxa"/>
            <w:vAlign w:val="center"/>
          </w:tcPr>
          <w:p w14:paraId="5B0BC37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50</w:t>
            </w:r>
          </w:p>
        </w:tc>
        <w:tc>
          <w:tcPr>
            <w:tcW w:w="1085" w:type="dxa"/>
            <w:tcBorders>
              <w:left w:val="single" w:sz="24" w:space="0" w:color="auto"/>
            </w:tcBorders>
            <w:vAlign w:val="center"/>
          </w:tcPr>
          <w:p w14:paraId="6D56BA5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55.5</w:t>
            </w:r>
          </w:p>
        </w:tc>
        <w:tc>
          <w:tcPr>
            <w:tcW w:w="1493" w:type="dxa"/>
            <w:tcBorders>
              <w:right w:val="single" w:sz="24" w:space="0" w:color="auto"/>
            </w:tcBorders>
            <w:vAlign w:val="center"/>
          </w:tcPr>
          <w:p w14:paraId="333897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3.89</w:t>
            </w:r>
          </w:p>
        </w:tc>
      </w:tr>
      <w:tr w:rsidR="00FB5184" w:rsidRPr="00940161" w14:paraId="0889FF4E" w14:textId="77777777" w:rsidTr="006A4182">
        <w:trPr>
          <w:jc w:val="center"/>
        </w:trPr>
        <w:tc>
          <w:tcPr>
            <w:tcW w:w="1403" w:type="dxa"/>
            <w:vMerge/>
            <w:tcBorders>
              <w:left w:val="single" w:sz="24" w:space="0" w:color="auto"/>
              <w:right w:val="single" w:sz="24" w:space="0" w:color="auto"/>
            </w:tcBorders>
            <w:vAlign w:val="center"/>
          </w:tcPr>
          <w:p w14:paraId="6884977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1B438F4"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39F9B8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805" w:type="dxa"/>
            <w:vAlign w:val="center"/>
          </w:tcPr>
          <w:p w14:paraId="3C22ABD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w:t>
            </w:r>
          </w:p>
        </w:tc>
        <w:tc>
          <w:tcPr>
            <w:tcW w:w="1085" w:type="dxa"/>
            <w:tcBorders>
              <w:left w:val="single" w:sz="24" w:space="0" w:color="auto"/>
            </w:tcBorders>
            <w:vAlign w:val="center"/>
          </w:tcPr>
          <w:p w14:paraId="1926373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53.5</w:t>
            </w:r>
          </w:p>
        </w:tc>
        <w:tc>
          <w:tcPr>
            <w:tcW w:w="1493" w:type="dxa"/>
            <w:tcBorders>
              <w:right w:val="single" w:sz="24" w:space="0" w:color="auto"/>
            </w:tcBorders>
            <w:vAlign w:val="center"/>
          </w:tcPr>
          <w:p w14:paraId="6A20D4A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1089BE73" w14:textId="77777777" w:rsidTr="006A4182">
        <w:trPr>
          <w:jc w:val="center"/>
        </w:trPr>
        <w:tc>
          <w:tcPr>
            <w:tcW w:w="1403" w:type="dxa"/>
            <w:vMerge/>
            <w:tcBorders>
              <w:left w:val="single" w:sz="24" w:space="0" w:color="auto"/>
              <w:right w:val="single" w:sz="24" w:space="0" w:color="auto"/>
            </w:tcBorders>
            <w:vAlign w:val="center"/>
          </w:tcPr>
          <w:p w14:paraId="31140C8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930A167"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09ACE5E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62</w:t>
            </w:r>
          </w:p>
        </w:tc>
        <w:tc>
          <w:tcPr>
            <w:tcW w:w="805" w:type="dxa"/>
            <w:vAlign w:val="center"/>
          </w:tcPr>
          <w:p w14:paraId="48FBAD1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52</w:t>
            </w:r>
          </w:p>
        </w:tc>
        <w:tc>
          <w:tcPr>
            <w:tcW w:w="1085" w:type="dxa"/>
            <w:tcBorders>
              <w:left w:val="single" w:sz="24" w:space="0" w:color="auto"/>
            </w:tcBorders>
            <w:vAlign w:val="center"/>
          </w:tcPr>
          <w:p w14:paraId="7A2B7E8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57</w:t>
            </w:r>
          </w:p>
        </w:tc>
        <w:tc>
          <w:tcPr>
            <w:tcW w:w="1493" w:type="dxa"/>
            <w:tcBorders>
              <w:right w:val="single" w:sz="24" w:space="0" w:color="auto"/>
            </w:tcBorders>
            <w:vAlign w:val="center"/>
          </w:tcPr>
          <w:p w14:paraId="71A2E0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3.54</w:t>
            </w:r>
          </w:p>
        </w:tc>
      </w:tr>
      <w:tr w:rsidR="00FB5184" w:rsidRPr="00940161" w14:paraId="381EC6A6" w14:textId="77777777" w:rsidTr="006A4182">
        <w:trPr>
          <w:jc w:val="center"/>
        </w:trPr>
        <w:tc>
          <w:tcPr>
            <w:tcW w:w="1403" w:type="dxa"/>
            <w:vMerge/>
            <w:tcBorders>
              <w:left w:val="single" w:sz="24" w:space="0" w:color="auto"/>
              <w:right w:val="single" w:sz="24" w:space="0" w:color="auto"/>
            </w:tcBorders>
            <w:vAlign w:val="center"/>
          </w:tcPr>
          <w:p w14:paraId="0F5C027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7D6798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5A00E6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w:t>
            </w:r>
          </w:p>
        </w:tc>
        <w:tc>
          <w:tcPr>
            <w:tcW w:w="805" w:type="dxa"/>
            <w:vAlign w:val="center"/>
          </w:tcPr>
          <w:p w14:paraId="6F9DF1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1948C0B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1493" w:type="dxa"/>
            <w:tcBorders>
              <w:right w:val="single" w:sz="24" w:space="0" w:color="auto"/>
            </w:tcBorders>
            <w:vAlign w:val="center"/>
          </w:tcPr>
          <w:p w14:paraId="1715BD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097701B3" w14:textId="77777777" w:rsidTr="006A4182">
        <w:trPr>
          <w:jc w:val="center"/>
        </w:trPr>
        <w:tc>
          <w:tcPr>
            <w:tcW w:w="1403" w:type="dxa"/>
            <w:vMerge/>
            <w:tcBorders>
              <w:left w:val="single" w:sz="24" w:space="0" w:color="auto"/>
              <w:right w:val="single" w:sz="24" w:space="0" w:color="auto"/>
            </w:tcBorders>
            <w:vAlign w:val="center"/>
          </w:tcPr>
          <w:p w14:paraId="0FB7A7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39226ED"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8EC18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65</w:t>
            </w:r>
          </w:p>
        </w:tc>
        <w:tc>
          <w:tcPr>
            <w:tcW w:w="805" w:type="dxa"/>
            <w:vAlign w:val="center"/>
          </w:tcPr>
          <w:p w14:paraId="447309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59</w:t>
            </w:r>
          </w:p>
        </w:tc>
        <w:tc>
          <w:tcPr>
            <w:tcW w:w="1085" w:type="dxa"/>
            <w:tcBorders>
              <w:left w:val="single" w:sz="24" w:space="0" w:color="auto"/>
            </w:tcBorders>
            <w:vAlign w:val="center"/>
          </w:tcPr>
          <w:p w14:paraId="0C3FB0B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62</w:t>
            </w:r>
          </w:p>
        </w:tc>
        <w:tc>
          <w:tcPr>
            <w:tcW w:w="1493" w:type="dxa"/>
            <w:tcBorders>
              <w:right w:val="single" w:sz="24" w:space="0" w:color="auto"/>
            </w:tcBorders>
            <w:vAlign w:val="center"/>
          </w:tcPr>
          <w:p w14:paraId="026C22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511569A5" w14:textId="77777777" w:rsidTr="006A4182">
        <w:trPr>
          <w:jc w:val="center"/>
        </w:trPr>
        <w:tc>
          <w:tcPr>
            <w:tcW w:w="1403" w:type="dxa"/>
            <w:vMerge/>
            <w:tcBorders>
              <w:left w:val="single" w:sz="24" w:space="0" w:color="auto"/>
              <w:right w:val="single" w:sz="24" w:space="0" w:color="auto"/>
            </w:tcBorders>
            <w:vAlign w:val="center"/>
          </w:tcPr>
          <w:p w14:paraId="3588EE8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33418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066554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805" w:type="dxa"/>
            <w:vAlign w:val="center"/>
          </w:tcPr>
          <w:p w14:paraId="78629E2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w:t>
            </w:r>
          </w:p>
        </w:tc>
        <w:tc>
          <w:tcPr>
            <w:tcW w:w="1085" w:type="dxa"/>
            <w:tcBorders>
              <w:left w:val="single" w:sz="24" w:space="0" w:color="auto"/>
            </w:tcBorders>
            <w:vAlign w:val="center"/>
          </w:tcPr>
          <w:p w14:paraId="7A5AD9C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1493" w:type="dxa"/>
            <w:tcBorders>
              <w:right w:val="single" w:sz="24" w:space="0" w:color="auto"/>
            </w:tcBorders>
            <w:vAlign w:val="center"/>
          </w:tcPr>
          <w:p w14:paraId="0A61480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5.66</w:t>
            </w:r>
          </w:p>
        </w:tc>
      </w:tr>
      <w:tr w:rsidR="00FB5184" w:rsidRPr="00940161" w14:paraId="0721A018" w14:textId="77777777" w:rsidTr="006A4182">
        <w:trPr>
          <w:jc w:val="center"/>
        </w:trPr>
        <w:tc>
          <w:tcPr>
            <w:tcW w:w="1403" w:type="dxa"/>
            <w:vMerge/>
            <w:tcBorders>
              <w:left w:val="single" w:sz="24" w:space="0" w:color="auto"/>
              <w:right w:val="single" w:sz="24" w:space="0" w:color="auto"/>
            </w:tcBorders>
            <w:vAlign w:val="center"/>
          </w:tcPr>
          <w:p w14:paraId="3D82B9C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1D00A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2AEAA7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79</w:t>
            </w:r>
          </w:p>
        </w:tc>
        <w:tc>
          <w:tcPr>
            <w:tcW w:w="805" w:type="dxa"/>
            <w:vAlign w:val="center"/>
          </w:tcPr>
          <w:p w14:paraId="01CF2A2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039091C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w:t>
            </w:r>
          </w:p>
        </w:tc>
        <w:tc>
          <w:tcPr>
            <w:tcW w:w="1493" w:type="dxa"/>
            <w:tcBorders>
              <w:right w:val="single" w:sz="24" w:space="0" w:color="auto"/>
            </w:tcBorders>
            <w:vAlign w:val="center"/>
          </w:tcPr>
          <w:p w14:paraId="5C3562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8.49</w:t>
            </w:r>
          </w:p>
        </w:tc>
      </w:tr>
      <w:tr w:rsidR="00FB5184" w:rsidRPr="00940161" w14:paraId="19CC17D7" w14:textId="77777777" w:rsidTr="006A4182">
        <w:trPr>
          <w:jc w:val="center"/>
        </w:trPr>
        <w:tc>
          <w:tcPr>
            <w:tcW w:w="1403" w:type="dxa"/>
            <w:vMerge/>
            <w:tcBorders>
              <w:left w:val="single" w:sz="24" w:space="0" w:color="auto"/>
              <w:right w:val="single" w:sz="24" w:space="0" w:color="auto"/>
            </w:tcBorders>
            <w:vAlign w:val="center"/>
          </w:tcPr>
          <w:p w14:paraId="30076B9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7B78CDF"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47A41B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75</w:t>
            </w:r>
          </w:p>
        </w:tc>
        <w:tc>
          <w:tcPr>
            <w:tcW w:w="805" w:type="dxa"/>
            <w:vAlign w:val="center"/>
          </w:tcPr>
          <w:p w14:paraId="7DACE6F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6D25069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4079C0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12146CD6" w14:textId="77777777" w:rsidTr="006A4182">
        <w:trPr>
          <w:jc w:val="center"/>
        </w:trPr>
        <w:tc>
          <w:tcPr>
            <w:tcW w:w="1403" w:type="dxa"/>
            <w:vMerge/>
            <w:tcBorders>
              <w:left w:val="single" w:sz="24" w:space="0" w:color="auto"/>
              <w:right w:val="single" w:sz="24" w:space="0" w:color="auto"/>
            </w:tcBorders>
            <w:vAlign w:val="center"/>
          </w:tcPr>
          <w:p w14:paraId="45BB5DE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00D8B9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62B09CD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2C7E73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0A24851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361300D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6.36</w:t>
            </w:r>
          </w:p>
        </w:tc>
      </w:tr>
      <w:tr w:rsidR="00FB5184" w:rsidRPr="00940161" w14:paraId="6EB2002F" w14:textId="77777777" w:rsidTr="006A4182">
        <w:trPr>
          <w:jc w:val="center"/>
        </w:trPr>
        <w:tc>
          <w:tcPr>
            <w:tcW w:w="1403" w:type="dxa"/>
            <w:vMerge/>
            <w:tcBorders>
              <w:left w:val="single" w:sz="24" w:space="0" w:color="auto"/>
              <w:right w:val="single" w:sz="24" w:space="0" w:color="auto"/>
            </w:tcBorders>
            <w:vAlign w:val="center"/>
          </w:tcPr>
          <w:p w14:paraId="34A005B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080B4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21A4AB4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454BCDE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08282F6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08B04E2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6.36</w:t>
            </w:r>
          </w:p>
        </w:tc>
      </w:tr>
      <w:tr w:rsidR="00FB5184" w:rsidRPr="00940161" w14:paraId="66EB17F9" w14:textId="77777777" w:rsidTr="006A4182">
        <w:trPr>
          <w:jc w:val="center"/>
        </w:trPr>
        <w:tc>
          <w:tcPr>
            <w:tcW w:w="1403" w:type="dxa"/>
            <w:vMerge/>
            <w:tcBorders>
              <w:left w:val="single" w:sz="24" w:space="0" w:color="auto"/>
              <w:right w:val="single" w:sz="24" w:space="0" w:color="auto"/>
            </w:tcBorders>
            <w:vAlign w:val="center"/>
          </w:tcPr>
          <w:p w14:paraId="3DBDEDC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A56E77F"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32FBB9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w:t>
            </w:r>
          </w:p>
        </w:tc>
        <w:tc>
          <w:tcPr>
            <w:tcW w:w="805" w:type="dxa"/>
            <w:vAlign w:val="center"/>
          </w:tcPr>
          <w:p w14:paraId="7E0AE5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0325ED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1493" w:type="dxa"/>
            <w:tcBorders>
              <w:right w:val="single" w:sz="24" w:space="0" w:color="auto"/>
            </w:tcBorders>
            <w:vAlign w:val="center"/>
          </w:tcPr>
          <w:p w14:paraId="6114681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502537BB" w14:textId="77777777" w:rsidTr="006A4182">
        <w:trPr>
          <w:jc w:val="center"/>
        </w:trPr>
        <w:tc>
          <w:tcPr>
            <w:tcW w:w="1403" w:type="dxa"/>
            <w:vMerge/>
            <w:tcBorders>
              <w:left w:val="single" w:sz="24" w:space="0" w:color="auto"/>
              <w:right w:val="single" w:sz="24" w:space="0" w:color="auto"/>
            </w:tcBorders>
            <w:vAlign w:val="center"/>
          </w:tcPr>
          <w:p w14:paraId="64038A7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6E3DD5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1EAFDC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82</w:t>
            </w:r>
          </w:p>
        </w:tc>
        <w:tc>
          <w:tcPr>
            <w:tcW w:w="805" w:type="dxa"/>
            <w:vAlign w:val="center"/>
          </w:tcPr>
          <w:p w14:paraId="5B97D43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6AB581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71</w:t>
            </w:r>
          </w:p>
        </w:tc>
        <w:tc>
          <w:tcPr>
            <w:tcW w:w="1493" w:type="dxa"/>
            <w:tcBorders>
              <w:right w:val="single" w:sz="24" w:space="0" w:color="auto"/>
            </w:tcBorders>
            <w:vAlign w:val="center"/>
          </w:tcPr>
          <w:p w14:paraId="504708B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11259668" w14:textId="77777777" w:rsidTr="006A4182">
        <w:trPr>
          <w:jc w:val="center"/>
        </w:trPr>
        <w:tc>
          <w:tcPr>
            <w:tcW w:w="1403" w:type="dxa"/>
            <w:vMerge/>
            <w:tcBorders>
              <w:left w:val="single" w:sz="24" w:space="0" w:color="auto"/>
              <w:right w:val="single" w:sz="24" w:space="0" w:color="auto"/>
            </w:tcBorders>
            <w:vAlign w:val="center"/>
          </w:tcPr>
          <w:p w14:paraId="3ED7DB1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9FC2F15"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AA727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83</w:t>
            </w:r>
          </w:p>
        </w:tc>
        <w:tc>
          <w:tcPr>
            <w:tcW w:w="805" w:type="dxa"/>
            <w:vAlign w:val="center"/>
          </w:tcPr>
          <w:p w14:paraId="59B2725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2DD9D1B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1493" w:type="dxa"/>
            <w:tcBorders>
              <w:right w:val="single" w:sz="24" w:space="0" w:color="auto"/>
            </w:tcBorders>
            <w:vAlign w:val="center"/>
          </w:tcPr>
          <w:p w14:paraId="184E5BD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7.07</w:t>
            </w:r>
          </w:p>
        </w:tc>
      </w:tr>
      <w:tr w:rsidR="00FB5184" w:rsidRPr="00940161" w14:paraId="1D039871" w14:textId="77777777" w:rsidTr="006A4182">
        <w:trPr>
          <w:jc w:val="center"/>
        </w:trPr>
        <w:tc>
          <w:tcPr>
            <w:tcW w:w="1403" w:type="dxa"/>
            <w:vMerge/>
            <w:tcBorders>
              <w:left w:val="single" w:sz="24" w:space="0" w:color="auto"/>
              <w:right w:val="single" w:sz="24" w:space="0" w:color="auto"/>
            </w:tcBorders>
            <w:vAlign w:val="center"/>
          </w:tcPr>
          <w:p w14:paraId="6A07C4B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712450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2EFA9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w:t>
            </w:r>
          </w:p>
        </w:tc>
        <w:tc>
          <w:tcPr>
            <w:tcW w:w="805" w:type="dxa"/>
            <w:vAlign w:val="center"/>
          </w:tcPr>
          <w:p w14:paraId="5F4308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29BCEF0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77.5</w:t>
            </w:r>
          </w:p>
        </w:tc>
        <w:tc>
          <w:tcPr>
            <w:tcW w:w="1493" w:type="dxa"/>
            <w:tcBorders>
              <w:right w:val="single" w:sz="24" w:space="0" w:color="auto"/>
            </w:tcBorders>
            <w:vAlign w:val="center"/>
          </w:tcPr>
          <w:p w14:paraId="502B024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9.55</w:t>
            </w:r>
          </w:p>
        </w:tc>
      </w:tr>
      <w:tr w:rsidR="00FB5184" w:rsidRPr="00940161" w14:paraId="52ED90C7" w14:textId="77777777" w:rsidTr="006A4182">
        <w:trPr>
          <w:jc w:val="center"/>
        </w:trPr>
        <w:tc>
          <w:tcPr>
            <w:tcW w:w="1403" w:type="dxa"/>
            <w:vMerge/>
            <w:tcBorders>
              <w:left w:val="single" w:sz="24" w:space="0" w:color="auto"/>
              <w:right w:val="single" w:sz="24" w:space="0" w:color="auto"/>
            </w:tcBorders>
            <w:vAlign w:val="center"/>
          </w:tcPr>
          <w:p w14:paraId="2DFBEC7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4AA3FCF"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025EA7B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99</w:t>
            </w:r>
          </w:p>
        </w:tc>
        <w:tc>
          <w:tcPr>
            <w:tcW w:w="805" w:type="dxa"/>
            <w:vAlign w:val="center"/>
          </w:tcPr>
          <w:p w14:paraId="0455D8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1085" w:type="dxa"/>
            <w:tcBorders>
              <w:left w:val="single" w:sz="24" w:space="0" w:color="auto"/>
            </w:tcBorders>
            <w:vAlign w:val="center"/>
          </w:tcPr>
          <w:p w14:paraId="6C67191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84.5</w:t>
            </w:r>
          </w:p>
        </w:tc>
        <w:tc>
          <w:tcPr>
            <w:tcW w:w="1493" w:type="dxa"/>
            <w:tcBorders>
              <w:right w:val="single" w:sz="24" w:space="0" w:color="auto"/>
            </w:tcBorders>
            <w:vAlign w:val="center"/>
          </w:tcPr>
          <w:p w14:paraId="4A3AF59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10.25</w:t>
            </w:r>
          </w:p>
        </w:tc>
      </w:tr>
      <w:tr w:rsidR="00FB5184" w:rsidRPr="00940161" w14:paraId="4B930603" w14:textId="77777777" w:rsidTr="006A4182">
        <w:trPr>
          <w:jc w:val="center"/>
        </w:trPr>
        <w:tc>
          <w:tcPr>
            <w:tcW w:w="1403" w:type="dxa"/>
            <w:vMerge/>
            <w:tcBorders>
              <w:left w:val="single" w:sz="24" w:space="0" w:color="auto"/>
              <w:right w:val="single" w:sz="24" w:space="0" w:color="auto"/>
            </w:tcBorders>
            <w:vAlign w:val="center"/>
          </w:tcPr>
          <w:p w14:paraId="7ED80F1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1C7B54E"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258343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37D3DB7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559616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85.5</w:t>
            </w:r>
          </w:p>
        </w:tc>
        <w:tc>
          <w:tcPr>
            <w:tcW w:w="1493" w:type="dxa"/>
            <w:tcBorders>
              <w:right w:val="single" w:sz="24" w:space="0" w:color="auto"/>
            </w:tcBorders>
            <w:vAlign w:val="center"/>
          </w:tcPr>
          <w:p w14:paraId="79F1C80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8.84</w:t>
            </w:r>
          </w:p>
        </w:tc>
      </w:tr>
      <w:tr w:rsidR="00FB5184" w:rsidRPr="00940161" w14:paraId="509E798D" w14:textId="77777777" w:rsidTr="006A4182">
        <w:trPr>
          <w:jc w:val="center"/>
        </w:trPr>
        <w:tc>
          <w:tcPr>
            <w:tcW w:w="1403" w:type="dxa"/>
            <w:vMerge/>
            <w:tcBorders>
              <w:left w:val="single" w:sz="24" w:space="0" w:color="auto"/>
              <w:right w:val="single" w:sz="24" w:space="0" w:color="auto"/>
            </w:tcBorders>
            <w:vAlign w:val="center"/>
          </w:tcPr>
          <w:p w14:paraId="625A82B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555C0AF"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05CDCC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432627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76</w:t>
            </w:r>
          </w:p>
        </w:tc>
        <w:tc>
          <w:tcPr>
            <w:tcW w:w="1085" w:type="dxa"/>
            <w:tcBorders>
              <w:left w:val="single" w:sz="24" w:space="0" w:color="auto"/>
            </w:tcBorders>
            <w:vAlign w:val="center"/>
          </w:tcPr>
          <w:p w14:paraId="29BFEB6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87</w:t>
            </w:r>
          </w:p>
        </w:tc>
        <w:tc>
          <w:tcPr>
            <w:tcW w:w="1493" w:type="dxa"/>
            <w:tcBorders>
              <w:right w:val="single" w:sz="24" w:space="0" w:color="auto"/>
            </w:tcBorders>
            <w:vAlign w:val="center"/>
          </w:tcPr>
          <w:p w14:paraId="42B5B99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5053ADBD" w14:textId="77777777" w:rsidTr="006A4182">
        <w:trPr>
          <w:jc w:val="center"/>
        </w:trPr>
        <w:tc>
          <w:tcPr>
            <w:tcW w:w="1403" w:type="dxa"/>
            <w:vMerge/>
            <w:tcBorders>
              <w:left w:val="single" w:sz="24" w:space="0" w:color="auto"/>
              <w:right w:val="single" w:sz="24" w:space="0" w:color="auto"/>
            </w:tcBorders>
            <w:vAlign w:val="center"/>
          </w:tcPr>
          <w:p w14:paraId="6AA9F4E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5263F15"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774EBC5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229BC9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w:t>
            </w:r>
          </w:p>
        </w:tc>
        <w:tc>
          <w:tcPr>
            <w:tcW w:w="1085" w:type="dxa"/>
            <w:tcBorders>
              <w:left w:val="single" w:sz="24" w:space="0" w:color="auto"/>
            </w:tcBorders>
            <w:vAlign w:val="center"/>
          </w:tcPr>
          <w:p w14:paraId="4D7E6AD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98.5</w:t>
            </w:r>
          </w:p>
        </w:tc>
        <w:tc>
          <w:tcPr>
            <w:tcW w:w="1493" w:type="dxa"/>
            <w:tcBorders>
              <w:right w:val="single" w:sz="24" w:space="0" w:color="auto"/>
            </w:tcBorders>
            <w:vAlign w:val="center"/>
          </w:tcPr>
          <w:p w14:paraId="05D4D09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35ECF1BC" w14:textId="77777777" w:rsidTr="006A4182">
        <w:trPr>
          <w:jc w:val="center"/>
        </w:trPr>
        <w:tc>
          <w:tcPr>
            <w:tcW w:w="1403" w:type="dxa"/>
            <w:vMerge/>
            <w:tcBorders>
              <w:left w:val="single" w:sz="24" w:space="0" w:color="auto"/>
              <w:right w:val="single" w:sz="24" w:space="0" w:color="auto"/>
            </w:tcBorders>
            <w:vAlign w:val="center"/>
          </w:tcPr>
          <w:p w14:paraId="353D06E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13F6EB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9873A4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118</w:t>
            </w:r>
          </w:p>
        </w:tc>
        <w:tc>
          <w:tcPr>
            <w:tcW w:w="805" w:type="dxa"/>
            <w:vAlign w:val="center"/>
          </w:tcPr>
          <w:p w14:paraId="53D44AF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92</w:t>
            </w:r>
          </w:p>
        </w:tc>
        <w:tc>
          <w:tcPr>
            <w:tcW w:w="1085" w:type="dxa"/>
            <w:tcBorders>
              <w:left w:val="single" w:sz="24" w:space="0" w:color="auto"/>
            </w:tcBorders>
            <w:vAlign w:val="center"/>
          </w:tcPr>
          <w:p w14:paraId="124C53D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105</w:t>
            </w:r>
          </w:p>
        </w:tc>
        <w:tc>
          <w:tcPr>
            <w:tcW w:w="1493" w:type="dxa"/>
            <w:tcBorders>
              <w:right w:val="single" w:sz="24" w:space="0" w:color="auto"/>
            </w:tcBorders>
            <w:vAlign w:val="center"/>
          </w:tcPr>
          <w:p w14:paraId="15388FA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2D75FB53" w14:textId="77777777" w:rsidTr="006A4182">
        <w:trPr>
          <w:jc w:val="center"/>
        </w:trPr>
        <w:tc>
          <w:tcPr>
            <w:tcW w:w="1403" w:type="dxa"/>
            <w:vMerge/>
            <w:tcBorders>
              <w:left w:val="single" w:sz="24" w:space="0" w:color="auto"/>
              <w:right w:val="single" w:sz="24" w:space="0" w:color="auto"/>
            </w:tcBorders>
            <w:vAlign w:val="center"/>
          </w:tcPr>
          <w:p w14:paraId="5E0285D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1D6AE4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43E8B3B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805" w:type="dxa"/>
            <w:vAlign w:val="center"/>
          </w:tcPr>
          <w:p w14:paraId="5142FF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96</w:t>
            </w:r>
          </w:p>
        </w:tc>
        <w:tc>
          <w:tcPr>
            <w:tcW w:w="1085" w:type="dxa"/>
            <w:tcBorders>
              <w:left w:val="single" w:sz="24" w:space="0" w:color="auto"/>
            </w:tcBorders>
            <w:vAlign w:val="center"/>
          </w:tcPr>
          <w:p w14:paraId="124C9AF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493" w:type="dxa"/>
            <w:tcBorders>
              <w:right w:val="single" w:sz="24" w:space="0" w:color="auto"/>
            </w:tcBorders>
            <w:vAlign w:val="center"/>
          </w:tcPr>
          <w:p w14:paraId="1FE19DF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10.61</w:t>
            </w:r>
          </w:p>
        </w:tc>
      </w:tr>
      <w:tr w:rsidR="00FB5184" w:rsidRPr="00940161" w14:paraId="59B94115" w14:textId="77777777" w:rsidTr="006A4182">
        <w:trPr>
          <w:jc w:val="center"/>
        </w:trPr>
        <w:tc>
          <w:tcPr>
            <w:tcW w:w="1403" w:type="dxa"/>
            <w:vMerge/>
            <w:tcBorders>
              <w:left w:val="single" w:sz="24" w:space="0" w:color="auto"/>
              <w:right w:val="single" w:sz="24" w:space="0" w:color="auto"/>
            </w:tcBorders>
            <w:vAlign w:val="center"/>
          </w:tcPr>
          <w:p w14:paraId="22377CE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5BEF33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4985949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w:t>
            </w:r>
          </w:p>
        </w:tc>
        <w:tc>
          <w:tcPr>
            <w:tcW w:w="805" w:type="dxa"/>
            <w:vAlign w:val="center"/>
          </w:tcPr>
          <w:p w14:paraId="24A3531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96</w:t>
            </w:r>
          </w:p>
        </w:tc>
        <w:tc>
          <w:tcPr>
            <w:tcW w:w="1085" w:type="dxa"/>
            <w:tcBorders>
              <w:left w:val="single" w:sz="24" w:space="0" w:color="auto"/>
            </w:tcBorders>
            <w:vAlign w:val="center"/>
          </w:tcPr>
          <w:p w14:paraId="28B8074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1493" w:type="dxa"/>
            <w:tcBorders>
              <w:right w:val="single" w:sz="24" w:space="0" w:color="auto"/>
            </w:tcBorders>
            <w:vAlign w:val="center"/>
          </w:tcPr>
          <w:p w14:paraId="36FB174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12.02</w:t>
            </w:r>
          </w:p>
        </w:tc>
      </w:tr>
      <w:tr w:rsidR="00FB5184" w:rsidRPr="00940161" w14:paraId="3F4F8F80" w14:textId="77777777" w:rsidTr="006A4182">
        <w:trPr>
          <w:jc w:val="center"/>
        </w:trPr>
        <w:tc>
          <w:tcPr>
            <w:tcW w:w="1403" w:type="dxa"/>
            <w:vMerge/>
            <w:tcBorders>
              <w:left w:val="single" w:sz="24" w:space="0" w:color="auto"/>
              <w:right w:val="single" w:sz="24" w:space="0" w:color="auto"/>
            </w:tcBorders>
            <w:vAlign w:val="center"/>
          </w:tcPr>
          <w:p w14:paraId="33029C3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30D9A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B1AC16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136</w:t>
            </w:r>
          </w:p>
        </w:tc>
        <w:tc>
          <w:tcPr>
            <w:tcW w:w="805" w:type="dxa"/>
            <w:vAlign w:val="center"/>
          </w:tcPr>
          <w:p w14:paraId="6C7B195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4987CE8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115.5</w:t>
            </w:r>
          </w:p>
        </w:tc>
        <w:tc>
          <w:tcPr>
            <w:tcW w:w="1493" w:type="dxa"/>
            <w:tcBorders>
              <w:right w:val="single" w:sz="24" w:space="0" w:color="auto"/>
            </w:tcBorders>
            <w:vAlign w:val="center"/>
          </w:tcPr>
          <w:p w14:paraId="7A0C27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5EA2570B" w14:textId="77777777" w:rsidTr="006A4182">
        <w:trPr>
          <w:jc w:val="center"/>
        </w:trPr>
        <w:tc>
          <w:tcPr>
            <w:tcW w:w="1403" w:type="dxa"/>
            <w:vMerge/>
            <w:tcBorders>
              <w:left w:val="single" w:sz="24" w:space="0" w:color="auto"/>
              <w:right w:val="single" w:sz="24" w:space="0" w:color="auto"/>
            </w:tcBorders>
            <w:vAlign w:val="center"/>
          </w:tcPr>
          <w:p w14:paraId="6A4104A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5B7A3D" w14:textId="77777777" w:rsidR="00FB5184" w:rsidRPr="00940161" w:rsidRDefault="00FB5184" w:rsidP="006A4182">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5F6D69A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134</w:t>
            </w:r>
          </w:p>
        </w:tc>
        <w:tc>
          <w:tcPr>
            <w:tcW w:w="805" w:type="dxa"/>
            <w:vAlign w:val="center"/>
          </w:tcPr>
          <w:p w14:paraId="0379F57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78C9D37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114.5</w:t>
            </w:r>
          </w:p>
        </w:tc>
        <w:tc>
          <w:tcPr>
            <w:tcW w:w="1493" w:type="dxa"/>
            <w:tcBorders>
              <w:right w:val="single" w:sz="24" w:space="0" w:color="auto"/>
            </w:tcBorders>
            <w:vAlign w:val="center"/>
          </w:tcPr>
          <w:p w14:paraId="71C2F0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13.79</w:t>
            </w:r>
          </w:p>
        </w:tc>
      </w:tr>
      <w:tr w:rsidR="00FB5184" w:rsidRPr="00940161" w14:paraId="536B9FDB" w14:textId="77777777" w:rsidTr="006A4182">
        <w:trPr>
          <w:jc w:val="center"/>
        </w:trPr>
        <w:tc>
          <w:tcPr>
            <w:tcW w:w="1403" w:type="dxa"/>
            <w:vMerge/>
            <w:tcBorders>
              <w:left w:val="single" w:sz="24" w:space="0" w:color="auto"/>
              <w:right w:val="single" w:sz="24" w:space="0" w:color="auto"/>
            </w:tcBorders>
            <w:vAlign w:val="center"/>
          </w:tcPr>
          <w:p w14:paraId="14F226D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8C840B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2567CB6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c>
          <w:tcPr>
            <w:tcW w:w="805" w:type="dxa"/>
            <w:vAlign w:val="center"/>
          </w:tcPr>
          <w:p w14:paraId="19F3123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1D0EEC7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122.5</w:t>
            </w:r>
          </w:p>
        </w:tc>
        <w:tc>
          <w:tcPr>
            <w:tcW w:w="1493" w:type="dxa"/>
            <w:tcBorders>
              <w:right w:val="single" w:sz="24" w:space="0" w:color="auto"/>
            </w:tcBorders>
            <w:vAlign w:val="center"/>
          </w:tcPr>
          <w:p w14:paraId="6091C62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13.08</w:t>
            </w:r>
          </w:p>
        </w:tc>
      </w:tr>
      <w:tr w:rsidR="00FB5184" w:rsidRPr="00940161" w14:paraId="134BFB9E" w14:textId="77777777" w:rsidTr="006A4182">
        <w:trPr>
          <w:jc w:val="center"/>
        </w:trPr>
        <w:tc>
          <w:tcPr>
            <w:tcW w:w="1403" w:type="dxa"/>
            <w:vMerge/>
            <w:tcBorders>
              <w:left w:val="single" w:sz="24" w:space="0" w:color="auto"/>
              <w:right w:val="single" w:sz="24" w:space="0" w:color="auto"/>
            </w:tcBorders>
            <w:vAlign w:val="center"/>
          </w:tcPr>
          <w:p w14:paraId="62E07EA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967D4A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7F564B3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143</w:t>
            </w:r>
          </w:p>
        </w:tc>
        <w:tc>
          <w:tcPr>
            <w:tcW w:w="805" w:type="dxa"/>
            <w:vAlign w:val="center"/>
          </w:tcPr>
          <w:p w14:paraId="2C910F9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101</w:t>
            </w:r>
          </w:p>
        </w:tc>
        <w:tc>
          <w:tcPr>
            <w:tcW w:w="1085" w:type="dxa"/>
            <w:tcBorders>
              <w:left w:val="single" w:sz="24" w:space="0" w:color="auto"/>
            </w:tcBorders>
            <w:vAlign w:val="center"/>
          </w:tcPr>
          <w:p w14:paraId="541009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063AA8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14.85</w:t>
            </w:r>
          </w:p>
        </w:tc>
      </w:tr>
      <w:tr w:rsidR="00FB5184" w:rsidRPr="00940161" w14:paraId="116B6A98" w14:textId="77777777" w:rsidTr="006A4182">
        <w:trPr>
          <w:jc w:val="center"/>
        </w:trPr>
        <w:tc>
          <w:tcPr>
            <w:tcW w:w="1403" w:type="dxa"/>
            <w:vMerge/>
            <w:tcBorders>
              <w:left w:val="single" w:sz="24" w:space="0" w:color="auto"/>
              <w:right w:val="single" w:sz="24" w:space="0" w:color="auto"/>
            </w:tcBorders>
            <w:vAlign w:val="center"/>
          </w:tcPr>
          <w:p w14:paraId="65009A4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32BE412" w14:textId="77777777" w:rsidR="00FB5184" w:rsidRPr="00940161" w:rsidRDefault="00FB5184" w:rsidP="006A4182">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25D962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c>
          <w:tcPr>
            <w:tcW w:w="805" w:type="dxa"/>
            <w:vAlign w:val="center"/>
          </w:tcPr>
          <w:p w14:paraId="1FA6972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1085" w:type="dxa"/>
            <w:tcBorders>
              <w:left w:val="single" w:sz="24" w:space="0" w:color="auto"/>
            </w:tcBorders>
            <w:vAlign w:val="center"/>
          </w:tcPr>
          <w:p w14:paraId="5501D4D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123.5</w:t>
            </w:r>
          </w:p>
        </w:tc>
        <w:tc>
          <w:tcPr>
            <w:tcW w:w="1493" w:type="dxa"/>
            <w:tcBorders>
              <w:right w:val="single" w:sz="24" w:space="0" w:color="auto"/>
            </w:tcBorders>
            <w:vAlign w:val="center"/>
          </w:tcPr>
          <w:p w14:paraId="424FFB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12.37</w:t>
            </w:r>
          </w:p>
        </w:tc>
      </w:tr>
      <w:tr w:rsidR="00FB5184" w:rsidRPr="00940161" w14:paraId="32925A92" w14:textId="77777777" w:rsidTr="006A4182">
        <w:trPr>
          <w:jc w:val="center"/>
        </w:trPr>
        <w:tc>
          <w:tcPr>
            <w:tcW w:w="1403" w:type="dxa"/>
            <w:vMerge/>
            <w:tcBorders>
              <w:left w:val="single" w:sz="24" w:space="0" w:color="auto"/>
              <w:right w:val="single" w:sz="24" w:space="0" w:color="auto"/>
            </w:tcBorders>
            <w:vAlign w:val="center"/>
          </w:tcPr>
          <w:p w14:paraId="60E4FF1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C1B0632" w14:textId="77777777" w:rsidR="00FB5184" w:rsidRPr="00940161" w:rsidRDefault="00FB5184" w:rsidP="006A4182">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43C99B2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140</w:t>
            </w:r>
          </w:p>
        </w:tc>
        <w:tc>
          <w:tcPr>
            <w:tcW w:w="805" w:type="dxa"/>
            <w:vAlign w:val="center"/>
          </w:tcPr>
          <w:p w14:paraId="285141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504D25D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3AB0FAC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12.73</w:t>
            </w:r>
          </w:p>
        </w:tc>
      </w:tr>
      <w:tr w:rsidR="00FB5184" w:rsidRPr="00940161" w14:paraId="7537B1DA" w14:textId="77777777" w:rsidTr="006A4182">
        <w:trPr>
          <w:jc w:val="center"/>
        </w:trPr>
        <w:tc>
          <w:tcPr>
            <w:tcW w:w="1403" w:type="dxa"/>
            <w:vMerge/>
            <w:tcBorders>
              <w:left w:val="single" w:sz="24" w:space="0" w:color="auto"/>
              <w:right w:val="single" w:sz="24" w:space="0" w:color="auto"/>
            </w:tcBorders>
            <w:vAlign w:val="center"/>
          </w:tcPr>
          <w:p w14:paraId="33A9738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C299E7" w14:textId="77777777" w:rsidR="00FB5184" w:rsidRPr="00940161" w:rsidRDefault="00FB5184" w:rsidP="006A4182">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7296F6C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805" w:type="dxa"/>
            <w:vAlign w:val="bottom"/>
          </w:tcPr>
          <w:p w14:paraId="2487060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085" w:type="dxa"/>
            <w:tcBorders>
              <w:left w:val="single" w:sz="24" w:space="0" w:color="auto"/>
            </w:tcBorders>
            <w:vAlign w:val="center"/>
          </w:tcPr>
          <w:p w14:paraId="6AFF994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133</w:t>
            </w:r>
          </w:p>
        </w:tc>
        <w:tc>
          <w:tcPr>
            <w:tcW w:w="1493" w:type="dxa"/>
            <w:tcBorders>
              <w:right w:val="single" w:sz="24" w:space="0" w:color="auto"/>
            </w:tcBorders>
            <w:vAlign w:val="center"/>
          </w:tcPr>
          <w:p w14:paraId="6AA91FD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7458194A" w14:textId="77777777" w:rsidTr="006A4182">
        <w:trPr>
          <w:jc w:val="center"/>
        </w:trPr>
        <w:tc>
          <w:tcPr>
            <w:tcW w:w="1403" w:type="dxa"/>
            <w:vMerge/>
            <w:tcBorders>
              <w:left w:val="single" w:sz="24" w:space="0" w:color="auto"/>
              <w:right w:val="single" w:sz="24" w:space="0" w:color="auto"/>
            </w:tcBorders>
            <w:vAlign w:val="center"/>
          </w:tcPr>
          <w:p w14:paraId="74AEF93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79BD173" w14:textId="77777777" w:rsidR="00FB5184" w:rsidRPr="00940161" w:rsidRDefault="00FB5184" w:rsidP="006A4182">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2FBF2F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154</w:t>
            </w:r>
          </w:p>
        </w:tc>
        <w:tc>
          <w:tcPr>
            <w:tcW w:w="805" w:type="dxa"/>
            <w:vAlign w:val="bottom"/>
          </w:tcPr>
          <w:p w14:paraId="5490EB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56A94F3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132</w:t>
            </w:r>
          </w:p>
        </w:tc>
        <w:tc>
          <w:tcPr>
            <w:tcW w:w="1493" w:type="dxa"/>
            <w:tcBorders>
              <w:right w:val="single" w:sz="24" w:space="0" w:color="auto"/>
            </w:tcBorders>
            <w:vAlign w:val="center"/>
          </w:tcPr>
          <w:p w14:paraId="38501C3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0683F7B4" w14:textId="77777777" w:rsidTr="006A4182">
        <w:trPr>
          <w:jc w:val="center"/>
        </w:trPr>
        <w:tc>
          <w:tcPr>
            <w:tcW w:w="1403" w:type="dxa"/>
            <w:vMerge/>
            <w:tcBorders>
              <w:left w:val="single" w:sz="24" w:space="0" w:color="auto"/>
              <w:right w:val="single" w:sz="24" w:space="0" w:color="auto"/>
            </w:tcBorders>
            <w:vAlign w:val="center"/>
          </w:tcPr>
          <w:p w14:paraId="72CF108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CB94956" w14:textId="77777777" w:rsidR="00FB5184" w:rsidRPr="00940161" w:rsidRDefault="00FB5184" w:rsidP="006A4182">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3B3F105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147</w:t>
            </w:r>
          </w:p>
        </w:tc>
        <w:tc>
          <w:tcPr>
            <w:tcW w:w="805" w:type="dxa"/>
            <w:vAlign w:val="bottom"/>
          </w:tcPr>
          <w:p w14:paraId="7D62472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3E5148F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128.5</w:t>
            </w:r>
          </w:p>
        </w:tc>
        <w:tc>
          <w:tcPr>
            <w:tcW w:w="1493" w:type="dxa"/>
            <w:tcBorders>
              <w:right w:val="single" w:sz="24" w:space="0" w:color="auto"/>
            </w:tcBorders>
            <w:vAlign w:val="center"/>
          </w:tcPr>
          <w:p w14:paraId="4F68E77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13.08</w:t>
            </w:r>
          </w:p>
        </w:tc>
      </w:tr>
      <w:tr w:rsidR="00FB5184" w:rsidRPr="00940161" w14:paraId="57AB9A84" w14:textId="77777777" w:rsidTr="006A4182">
        <w:trPr>
          <w:jc w:val="center"/>
        </w:trPr>
        <w:tc>
          <w:tcPr>
            <w:tcW w:w="1403" w:type="dxa"/>
            <w:vMerge/>
            <w:tcBorders>
              <w:left w:val="single" w:sz="24" w:space="0" w:color="auto"/>
              <w:right w:val="single" w:sz="24" w:space="0" w:color="auto"/>
            </w:tcBorders>
            <w:vAlign w:val="center"/>
          </w:tcPr>
          <w:p w14:paraId="0FC26E7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1475F1" w14:textId="77777777" w:rsidR="00FB5184" w:rsidRPr="00940161" w:rsidRDefault="00FB5184" w:rsidP="006A4182">
            <w:pPr>
              <w:jc w:val="center"/>
              <w:rPr>
                <w:rFonts w:eastAsia="Times New Roman"/>
                <w:b/>
                <w:sz w:val="22"/>
                <w:szCs w:val="22"/>
              </w:rPr>
            </w:pPr>
            <w:r w:rsidRPr="00940161">
              <w:rPr>
                <w:rFonts w:eastAsia="Times New Roman"/>
                <w:b/>
                <w:sz w:val="22"/>
                <w:szCs w:val="22"/>
              </w:rPr>
              <w:t>IT 38</w:t>
            </w:r>
          </w:p>
        </w:tc>
        <w:tc>
          <w:tcPr>
            <w:tcW w:w="900" w:type="dxa"/>
            <w:tcBorders>
              <w:left w:val="single" w:sz="24" w:space="0" w:color="auto"/>
            </w:tcBorders>
            <w:vAlign w:val="center"/>
          </w:tcPr>
          <w:p w14:paraId="78FD66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158</w:t>
            </w:r>
          </w:p>
        </w:tc>
        <w:tc>
          <w:tcPr>
            <w:tcW w:w="805" w:type="dxa"/>
            <w:vAlign w:val="bottom"/>
          </w:tcPr>
          <w:p w14:paraId="2C5444C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37DF75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136</w:t>
            </w:r>
          </w:p>
        </w:tc>
        <w:tc>
          <w:tcPr>
            <w:tcW w:w="1493" w:type="dxa"/>
            <w:tcBorders>
              <w:right w:val="single" w:sz="24" w:space="0" w:color="auto"/>
            </w:tcBorders>
            <w:vAlign w:val="center"/>
          </w:tcPr>
          <w:p w14:paraId="12A825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0F3EF773" w14:textId="77777777" w:rsidTr="006A4182">
        <w:trPr>
          <w:jc w:val="center"/>
        </w:trPr>
        <w:tc>
          <w:tcPr>
            <w:tcW w:w="1403" w:type="dxa"/>
            <w:vMerge/>
            <w:tcBorders>
              <w:left w:val="single" w:sz="24" w:space="0" w:color="auto"/>
              <w:right w:val="single" w:sz="24" w:space="0" w:color="auto"/>
            </w:tcBorders>
            <w:vAlign w:val="center"/>
          </w:tcPr>
          <w:p w14:paraId="6D53A5D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D0E6540" w14:textId="77777777" w:rsidR="00FB5184" w:rsidRPr="00940161" w:rsidRDefault="00FB5184" w:rsidP="006A4182">
            <w:pPr>
              <w:jc w:val="center"/>
              <w:rPr>
                <w:rFonts w:eastAsia="Times New Roman"/>
                <w:b/>
                <w:sz w:val="22"/>
                <w:szCs w:val="22"/>
              </w:rPr>
            </w:pPr>
            <w:r w:rsidRPr="00940161">
              <w:rPr>
                <w:rFonts w:eastAsia="Times New Roman"/>
                <w:b/>
                <w:sz w:val="22"/>
                <w:szCs w:val="22"/>
              </w:rPr>
              <w:t>IT 39</w:t>
            </w:r>
          </w:p>
        </w:tc>
        <w:tc>
          <w:tcPr>
            <w:tcW w:w="900" w:type="dxa"/>
            <w:tcBorders>
              <w:left w:val="single" w:sz="24" w:space="0" w:color="auto"/>
            </w:tcBorders>
            <w:vAlign w:val="center"/>
          </w:tcPr>
          <w:p w14:paraId="6C4F25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156</w:t>
            </w:r>
          </w:p>
        </w:tc>
        <w:tc>
          <w:tcPr>
            <w:tcW w:w="805" w:type="dxa"/>
            <w:vAlign w:val="bottom"/>
          </w:tcPr>
          <w:p w14:paraId="3371174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1497CE6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135.5</w:t>
            </w:r>
          </w:p>
        </w:tc>
        <w:tc>
          <w:tcPr>
            <w:tcW w:w="1493" w:type="dxa"/>
            <w:tcBorders>
              <w:right w:val="single" w:sz="24" w:space="0" w:color="auto"/>
            </w:tcBorders>
            <w:vAlign w:val="center"/>
          </w:tcPr>
          <w:p w14:paraId="1ED5E8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1DA8FA7F" w14:textId="77777777" w:rsidTr="006A4182">
        <w:trPr>
          <w:jc w:val="center"/>
        </w:trPr>
        <w:tc>
          <w:tcPr>
            <w:tcW w:w="1403" w:type="dxa"/>
            <w:vMerge/>
            <w:tcBorders>
              <w:left w:val="single" w:sz="24" w:space="0" w:color="auto"/>
              <w:right w:val="single" w:sz="24" w:space="0" w:color="auto"/>
            </w:tcBorders>
            <w:vAlign w:val="center"/>
          </w:tcPr>
          <w:p w14:paraId="7DA79FD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2ABC343" w14:textId="77777777" w:rsidR="00FB5184" w:rsidRPr="00940161" w:rsidRDefault="00FB5184" w:rsidP="006A4182">
            <w:pPr>
              <w:jc w:val="center"/>
              <w:rPr>
                <w:rFonts w:eastAsia="Times New Roman"/>
                <w:b/>
                <w:sz w:val="22"/>
                <w:szCs w:val="22"/>
              </w:rPr>
            </w:pPr>
            <w:r w:rsidRPr="00940161">
              <w:rPr>
                <w:rFonts w:eastAsia="Times New Roman"/>
                <w:b/>
                <w:sz w:val="22"/>
                <w:szCs w:val="22"/>
              </w:rPr>
              <w:t>IT 40</w:t>
            </w:r>
          </w:p>
        </w:tc>
        <w:tc>
          <w:tcPr>
            <w:tcW w:w="900" w:type="dxa"/>
            <w:tcBorders>
              <w:left w:val="single" w:sz="24" w:space="0" w:color="auto"/>
            </w:tcBorders>
            <w:vAlign w:val="bottom"/>
          </w:tcPr>
          <w:p w14:paraId="326EB82F"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5C9CAA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0147EE5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493" w:type="dxa"/>
            <w:tcBorders>
              <w:right w:val="single" w:sz="24" w:space="0" w:color="auto"/>
            </w:tcBorders>
            <w:vAlign w:val="center"/>
          </w:tcPr>
          <w:p w14:paraId="3F904B6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29B33CAE" w14:textId="77777777" w:rsidTr="006A4182">
        <w:trPr>
          <w:jc w:val="center"/>
        </w:trPr>
        <w:tc>
          <w:tcPr>
            <w:tcW w:w="1403" w:type="dxa"/>
            <w:vMerge/>
            <w:tcBorders>
              <w:left w:val="single" w:sz="24" w:space="0" w:color="auto"/>
              <w:right w:val="single" w:sz="24" w:space="0" w:color="auto"/>
            </w:tcBorders>
            <w:vAlign w:val="center"/>
          </w:tcPr>
          <w:p w14:paraId="769E9DC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E1875C6" w14:textId="77777777" w:rsidR="00FB5184" w:rsidRPr="00940161" w:rsidRDefault="00FB5184" w:rsidP="006A4182">
            <w:pPr>
              <w:jc w:val="center"/>
              <w:rPr>
                <w:rFonts w:eastAsia="Times New Roman"/>
                <w:b/>
                <w:sz w:val="22"/>
                <w:szCs w:val="22"/>
              </w:rPr>
            </w:pPr>
            <w:r w:rsidRPr="00940161">
              <w:rPr>
                <w:rFonts w:eastAsia="Times New Roman"/>
                <w:b/>
                <w:sz w:val="22"/>
                <w:szCs w:val="22"/>
              </w:rPr>
              <w:t>IT 41</w:t>
            </w:r>
          </w:p>
        </w:tc>
        <w:tc>
          <w:tcPr>
            <w:tcW w:w="900" w:type="dxa"/>
            <w:tcBorders>
              <w:left w:val="single" w:sz="24" w:space="0" w:color="auto"/>
            </w:tcBorders>
            <w:vAlign w:val="bottom"/>
          </w:tcPr>
          <w:p w14:paraId="4B6AFEAD"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62B9133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7122A25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493" w:type="dxa"/>
            <w:tcBorders>
              <w:right w:val="single" w:sz="24" w:space="0" w:color="auto"/>
            </w:tcBorders>
            <w:vAlign w:val="center"/>
          </w:tcPr>
          <w:p w14:paraId="58BB6F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2C87CE8F" w14:textId="77777777" w:rsidTr="006A4182">
        <w:trPr>
          <w:jc w:val="center"/>
        </w:trPr>
        <w:tc>
          <w:tcPr>
            <w:tcW w:w="1403" w:type="dxa"/>
            <w:vMerge/>
            <w:tcBorders>
              <w:left w:val="single" w:sz="24" w:space="0" w:color="auto"/>
              <w:right w:val="single" w:sz="24" w:space="0" w:color="auto"/>
            </w:tcBorders>
            <w:vAlign w:val="center"/>
          </w:tcPr>
          <w:p w14:paraId="5C2BAB7D"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25EB0CE" w14:textId="77777777" w:rsidR="00FB5184" w:rsidRPr="00940161" w:rsidRDefault="00FB5184" w:rsidP="006A4182">
            <w:pPr>
              <w:jc w:val="center"/>
              <w:rPr>
                <w:rFonts w:eastAsia="Times New Roman"/>
                <w:b/>
                <w:sz w:val="22"/>
                <w:szCs w:val="22"/>
              </w:rPr>
            </w:pPr>
            <w:r w:rsidRPr="00940161">
              <w:rPr>
                <w:rFonts w:eastAsia="Times New Roman"/>
                <w:b/>
                <w:sz w:val="22"/>
                <w:szCs w:val="22"/>
              </w:rPr>
              <w:t>IT 42</w:t>
            </w:r>
          </w:p>
        </w:tc>
        <w:tc>
          <w:tcPr>
            <w:tcW w:w="900" w:type="dxa"/>
            <w:tcBorders>
              <w:left w:val="single" w:sz="24" w:space="0" w:color="auto"/>
            </w:tcBorders>
            <w:vAlign w:val="bottom"/>
          </w:tcPr>
          <w:p w14:paraId="55B192DF"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185C4C2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tcBorders>
            <w:vAlign w:val="center"/>
          </w:tcPr>
          <w:p w14:paraId="27E2578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493" w:type="dxa"/>
            <w:tcBorders>
              <w:right w:val="single" w:sz="24" w:space="0" w:color="auto"/>
            </w:tcBorders>
            <w:vAlign w:val="center"/>
          </w:tcPr>
          <w:p w14:paraId="314483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1C6474DD" w14:textId="77777777" w:rsidTr="006A4182">
        <w:trPr>
          <w:jc w:val="center"/>
        </w:trPr>
        <w:tc>
          <w:tcPr>
            <w:tcW w:w="1403" w:type="dxa"/>
            <w:vMerge/>
            <w:tcBorders>
              <w:left w:val="single" w:sz="24" w:space="0" w:color="auto"/>
              <w:right w:val="single" w:sz="24" w:space="0" w:color="auto"/>
            </w:tcBorders>
            <w:vAlign w:val="center"/>
          </w:tcPr>
          <w:p w14:paraId="710C1B6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883A431" w14:textId="77777777" w:rsidR="00FB5184" w:rsidRPr="00940161" w:rsidRDefault="00FB5184" w:rsidP="006A4182">
            <w:pPr>
              <w:jc w:val="center"/>
              <w:rPr>
                <w:rFonts w:eastAsia="Times New Roman"/>
                <w:b/>
                <w:sz w:val="22"/>
                <w:szCs w:val="22"/>
              </w:rPr>
            </w:pPr>
            <w:r w:rsidRPr="00940161">
              <w:rPr>
                <w:rFonts w:eastAsia="Times New Roman"/>
                <w:b/>
                <w:sz w:val="22"/>
                <w:szCs w:val="22"/>
              </w:rPr>
              <w:t>IT 43</w:t>
            </w:r>
          </w:p>
        </w:tc>
        <w:tc>
          <w:tcPr>
            <w:tcW w:w="900" w:type="dxa"/>
            <w:tcBorders>
              <w:left w:val="single" w:sz="24" w:space="0" w:color="auto"/>
            </w:tcBorders>
            <w:vAlign w:val="bottom"/>
          </w:tcPr>
          <w:p w14:paraId="6D3ED61F"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1EA959E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1085" w:type="dxa"/>
            <w:tcBorders>
              <w:left w:val="single" w:sz="24" w:space="0" w:color="auto"/>
            </w:tcBorders>
            <w:vAlign w:val="center"/>
          </w:tcPr>
          <w:p w14:paraId="61E9AE8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1493" w:type="dxa"/>
            <w:tcBorders>
              <w:right w:val="single" w:sz="24" w:space="0" w:color="auto"/>
            </w:tcBorders>
            <w:vAlign w:val="center"/>
          </w:tcPr>
          <w:p w14:paraId="5CD96E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635E5755" w14:textId="77777777" w:rsidTr="006A4182">
        <w:trPr>
          <w:jc w:val="center"/>
        </w:trPr>
        <w:tc>
          <w:tcPr>
            <w:tcW w:w="1403" w:type="dxa"/>
            <w:vMerge/>
            <w:tcBorders>
              <w:left w:val="single" w:sz="24" w:space="0" w:color="auto"/>
              <w:bottom w:val="single" w:sz="24" w:space="0" w:color="auto"/>
              <w:right w:val="single" w:sz="24" w:space="0" w:color="auto"/>
            </w:tcBorders>
            <w:vAlign w:val="center"/>
          </w:tcPr>
          <w:p w14:paraId="54E404D2" w14:textId="77777777" w:rsidR="00FB5184" w:rsidRPr="00940161" w:rsidRDefault="00FB5184" w:rsidP="006A4182">
            <w:pPr>
              <w:jc w:val="center"/>
              <w:rPr>
                <w:rFonts w:eastAsia="Times New Roman"/>
                <w:b/>
                <w:sz w:val="22"/>
                <w:szCs w:val="22"/>
              </w:rPr>
            </w:pPr>
          </w:p>
        </w:tc>
        <w:tc>
          <w:tcPr>
            <w:tcW w:w="810" w:type="dxa"/>
            <w:tcBorders>
              <w:left w:val="single" w:sz="24" w:space="0" w:color="auto"/>
              <w:bottom w:val="single" w:sz="24" w:space="0" w:color="auto"/>
              <w:right w:val="single" w:sz="24" w:space="0" w:color="auto"/>
            </w:tcBorders>
            <w:vAlign w:val="center"/>
          </w:tcPr>
          <w:p w14:paraId="4A99D184" w14:textId="77777777" w:rsidR="00FB5184" w:rsidRPr="00940161" w:rsidRDefault="00FB5184" w:rsidP="006A4182">
            <w:pPr>
              <w:jc w:val="center"/>
              <w:rPr>
                <w:rFonts w:eastAsia="Times New Roman"/>
                <w:b/>
                <w:sz w:val="22"/>
                <w:szCs w:val="22"/>
              </w:rPr>
            </w:pPr>
            <w:r w:rsidRPr="00940161">
              <w:rPr>
                <w:rFonts w:eastAsia="Times New Roman"/>
                <w:b/>
                <w:sz w:val="22"/>
                <w:szCs w:val="22"/>
              </w:rPr>
              <w:t>IT 44</w:t>
            </w:r>
          </w:p>
        </w:tc>
        <w:tc>
          <w:tcPr>
            <w:tcW w:w="900" w:type="dxa"/>
            <w:tcBorders>
              <w:left w:val="single" w:sz="24" w:space="0" w:color="auto"/>
              <w:bottom w:val="single" w:sz="24" w:space="0" w:color="auto"/>
            </w:tcBorders>
            <w:vAlign w:val="bottom"/>
          </w:tcPr>
          <w:p w14:paraId="0A079E02"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tcBorders>
              <w:bottom w:val="single" w:sz="24" w:space="0" w:color="auto"/>
            </w:tcBorders>
            <w:vAlign w:val="bottom"/>
          </w:tcPr>
          <w:p w14:paraId="6145592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bottom w:val="single" w:sz="24" w:space="0" w:color="auto"/>
            </w:tcBorders>
            <w:vAlign w:val="center"/>
          </w:tcPr>
          <w:p w14:paraId="3C7A811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493" w:type="dxa"/>
            <w:tcBorders>
              <w:bottom w:val="single" w:sz="24" w:space="0" w:color="auto"/>
              <w:right w:val="single" w:sz="24" w:space="0" w:color="auto"/>
            </w:tcBorders>
            <w:vAlign w:val="center"/>
          </w:tcPr>
          <w:p w14:paraId="42B636B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435668D7" w14:textId="51598BEA" w:rsidR="00FB5184" w:rsidRPr="00940161" w:rsidRDefault="00FB5184" w:rsidP="00FB5184">
      <w:pPr>
        <w:rPr>
          <w:rFonts w:eastAsia="Times New Roman"/>
          <w:sz w:val="22"/>
          <w:szCs w:val="22"/>
        </w:rPr>
      </w:pPr>
      <w:r>
        <w:rPr>
          <w:rFonts w:eastAsia="Times New Roman"/>
          <w:sz w:val="22"/>
          <w:szCs w:val="22"/>
        </w:rPr>
        <w:lastRenderedPageBreak/>
        <w:br/>
      </w:r>
      <w:r w:rsidR="005C0E5F">
        <w:rPr>
          <w:rFonts w:eastAsia="Times New Roman"/>
          <w:sz w:val="22"/>
          <w:szCs w:val="22"/>
        </w:rPr>
        <w:tab/>
      </w:r>
      <w:r w:rsidR="005C0E5F">
        <w:rPr>
          <w:rFonts w:eastAsia="Times New Roman"/>
          <w:sz w:val="22"/>
          <w:szCs w:val="22"/>
        </w:rPr>
        <w:tab/>
        <w:t>Table A.12</w:t>
      </w:r>
      <w:r w:rsidRPr="00940161">
        <w:rPr>
          <w:rFonts w:eastAsia="Times New Roman"/>
          <w:sz w:val="22"/>
          <w:szCs w:val="22"/>
        </w:rPr>
        <w:t xml:space="preserve">: </w:t>
      </w:r>
      <w:r>
        <w:rPr>
          <w:rFonts w:eastAsia="Times New Roman"/>
          <w:sz w:val="22"/>
          <w:szCs w:val="22"/>
        </w:rPr>
        <w:t>2</w:t>
      </w:r>
      <w:r w:rsidRPr="00940161">
        <w:rPr>
          <w:rFonts w:eastAsia="Times New Roman"/>
          <w:sz w:val="22"/>
          <w:szCs w:val="22"/>
        </w:rPr>
        <w:t>0-</w:t>
      </w:r>
      <w:r>
        <w:rPr>
          <w:rFonts w:eastAsia="Times New Roman"/>
          <w:sz w:val="22"/>
          <w:szCs w:val="22"/>
        </w:rPr>
        <w:t>2</w:t>
      </w:r>
      <w:r w:rsidRPr="00940161">
        <w:rPr>
          <w:rFonts w:eastAsia="Times New Roman"/>
          <w:sz w:val="22"/>
          <w:szCs w:val="22"/>
        </w:rPr>
        <w:t>5% senescence results with each iteration = 1 hour</w:t>
      </w:r>
    </w:p>
    <w:p w14:paraId="388EDC58" w14:textId="77777777" w:rsidR="007D3EB3" w:rsidRDefault="007D3EB3" w:rsidP="007D3EB3"/>
    <w:p w14:paraId="30735D46" w14:textId="77777777" w:rsidR="00FB5184" w:rsidRPr="007D3EB3" w:rsidRDefault="00FB5184" w:rsidP="007D3EB3"/>
    <w:p w14:paraId="5BA7E64C" w14:textId="2A5D1717" w:rsidR="007D3EB3" w:rsidRDefault="007D3EB3" w:rsidP="007D3EB3">
      <w:pPr>
        <w:pStyle w:val="Heading2"/>
        <w:rPr>
          <w:rFonts w:ascii="Times New Roman" w:hAnsi="Times New Roman" w:cs="Times New Roman"/>
          <w:color w:val="auto"/>
        </w:rPr>
      </w:pPr>
      <w:bookmarkStart w:id="274" w:name="_Toc513099440"/>
      <w:r w:rsidRPr="007D3EB3">
        <w:rPr>
          <w:rFonts w:ascii="Times New Roman" w:hAnsi="Times New Roman" w:cs="Times New Roman"/>
          <w:color w:val="auto"/>
        </w:rPr>
        <w:t>Sensitivity Analysis Results</w:t>
      </w:r>
      <w:bookmarkEnd w:id="274"/>
    </w:p>
    <w:p w14:paraId="3B1CBDB3" w14:textId="77777777" w:rsidR="00FB5184" w:rsidRDefault="00FB5184" w:rsidP="00FB5184"/>
    <w:p w14:paraId="7E366E77" w14:textId="77777777" w:rsidR="00FB5184" w:rsidRPr="003B118F" w:rsidRDefault="00FB5184" w:rsidP="00FB5184">
      <w:pPr>
        <w:rPr>
          <w:rFonts w:eastAsia="Times New Roman"/>
          <w:sz w:val="22"/>
          <w:szCs w:val="22"/>
        </w:rPr>
      </w:pPr>
      <w:r>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02608020"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0938D3C1"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642044CA"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44FBE3A2"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0E58870F"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75420FAE"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7BA3ACC6" w14:textId="77777777" w:rsidTr="006A4182">
        <w:tc>
          <w:tcPr>
            <w:tcW w:w="2881" w:type="dxa"/>
            <w:gridSpan w:val="2"/>
            <w:tcBorders>
              <w:top w:val="single" w:sz="24" w:space="0" w:color="auto"/>
              <w:left w:val="single" w:sz="24" w:space="0" w:color="auto"/>
              <w:right w:val="single" w:sz="24" w:space="0" w:color="auto"/>
            </w:tcBorders>
            <w:vAlign w:val="center"/>
          </w:tcPr>
          <w:p w14:paraId="4B1FED1E"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2D8792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0</w:t>
            </w:r>
          </w:p>
        </w:tc>
        <w:tc>
          <w:tcPr>
            <w:tcW w:w="1497" w:type="dxa"/>
            <w:tcBorders>
              <w:top w:val="single" w:sz="24" w:space="0" w:color="auto"/>
            </w:tcBorders>
            <w:vAlign w:val="bottom"/>
          </w:tcPr>
          <w:p w14:paraId="65ACDB8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0</w:t>
            </w:r>
          </w:p>
        </w:tc>
        <w:tc>
          <w:tcPr>
            <w:tcW w:w="1494" w:type="dxa"/>
            <w:tcBorders>
              <w:top w:val="single" w:sz="24" w:space="0" w:color="auto"/>
            </w:tcBorders>
            <w:vAlign w:val="bottom"/>
          </w:tcPr>
          <w:p w14:paraId="336ECEB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0</w:t>
            </w:r>
          </w:p>
        </w:tc>
        <w:tc>
          <w:tcPr>
            <w:tcW w:w="1494" w:type="dxa"/>
            <w:tcBorders>
              <w:top w:val="single" w:sz="24" w:space="0" w:color="auto"/>
              <w:right w:val="single" w:sz="24" w:space="0" w:color="auto"/>
            </w:tcBorders>
            <w:vAlign w:val="center"/>
          </w:tcPr>
          <w:p w14:paraId="3CFE1CCD" w14:textId="77777777" w:rsidR="00FB5184" w:rsidRPr="00F12E97" w:rsidRDefault="00FB5184" w:rsidP="006A4182">
            <w:pPr>
              <w:jc w:val="center"/>
              <w:rPr>
                <w:rFonts w:eastAsia="Times New Roman"/>
                <w:sz w:val="22"/>
                <w:szCs w:val="22"/>
              </w:rPr>
            </w:pPr>
            <w:r w:rsidRPr="00F12E97">
              <w:rPr>
                <w:rFonts w:eastAsia="Times New Roman"/>
                <w:sz w:val="22"/>
                <w:szCs w:val="22"/>
              </w:rPr>
              <w:t>0</w:t>
            </w:r>
          </w:p>
        </w:tc>
      </w:tr>
      <w:tr w:rsidR="00FB5184" w14:paraId="6809F9EA" w14:textId="77777777" w:rsidTr="006A4182">
        <w:tc>
          <w:tcPr>
            <w:tcW w:w="2881" w:type="dxa"/>
            <w:gridSpan w:val="2"/>
            <w:tcBorders>
              <w:left w:val="single" w:sz="24" w:space="0" w:color="auto"/>
              <w:bottom w:val="single" w:sz="24" w:space="0" w:color="auto"/>
              <w:right w:val="single" w:sz="24" w:space="0" w:color="auto"/>
            </w:tcBorders>
            <w:vAlign w:val="center"/>
          </w:tcPr>
          <w:p w14:paraId="512832FF"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0E393F4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w:t>
            </w:r>
          </w:p>
        </w:tc>
        <w:tc>
          <w:tcPr>
            <w:tcW w:w="1497" w:type="dxa"/>
            <w:tcBorders>
              <w:bottom w:val="single" w:sz="24" w:space="0" w:color="auto"/>
            </w:tcBorders>
            <w:vAlign w:val="bottom"/>
          </w:tcPr>
          <w:p w14:paraId="453D23B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w:t>
            </w:r>
          </w:p>
        </w:tc>
        <w:tc>
          <w:tcPr>
            <w:tcW w:w="1494" w:type="dxa"/>
            <w:tcBorders>
              <w:bottom w:val="single" w:sz="24" w:space="0" w:color="auto"/>
            </w:tcBorders>
            <w:vAlign w:val="bottom"/>
          </w:tcPr>
          <w:p w14:paraId="559001A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center"/>
          </w:tcPr>
          <w:p w14:paraId="109CBCF7" w14:textId="77777777" w:rsidR="00FB5184" w:rsidRPr="00F12E97" w:rsidRDefault="00FB5184" w:rsidP="006A4182">
            <w:pPr>
              <w:jc w:val="center"/>
              <w:rPr>
                <w:rFonts w:eastAsia="Times New Roman"/>
                <w:sz w:val="22"/>
                <w:szCs w:val="22"/>
              </w:rPr>
            </w:pPr>
            <w:r>
              <w:rPr>
                <w:rFonts w:eastAsia="Times New Roman"/>
                <w:sz w:val="22"/>
                <w:szCs w:val="22"/>
              </w:rPr>
              <w:t>48</w:t>
            </w:r>
          </w:p>
        </w:tc>
      </w:tr>
      <w:tr w:rsidR="00FB5184" w14:paraId="35A8094A" w14:textId="77777777" w:rsidTr="006A4182">
        <w:tc>
          <w:tcPr>
            <w:tcW w:w="1491" w:type="dxa"/>
            <w:vMerge w:val="restart"/>
            <w:tcBorders>
              <w:top w:val="single" w:sz="24" w:space="0" w:color="auto"/>
              <w:left w:val="single" w:sz="24" w:space="0" w:color="auto"/>
            </w:tcBorders>
            <w:vAlign w:val="center"/>
          </w:tcPr>
          <w:p w14:paraId="61C569F6"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6D7EE80B"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3898DA7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153</w:t>
            </w:r>
          </w:p>
        </w:tc>
        <w:tc>
          <w:tcPr>
            <w:tcW w:w="1497" w:type="dxa"/>
            <w:tcBorders>
              <w:top w:val="single" w:sz="24" w:space="0" w:color="auto"/>
            </w:tcBorders>
            <w:vAlign w:val="bottom"/>
          </w:tcPr>
          <w:p w14:paraId="5B02EE3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162</w:t>
            </w:r>
          </w:p>
        </w:tc>
        <w:tc>
          <w:tcPr>
            <w:tcW w:w="1494" w:type="dxa"/>
            <w:tcBorders>
              <w:top w:val="single" w:sz="24" w:space="0" w:color="auto"/>
            </w:tcBorders>
            <w:vAlign w:val="bottom"/>
          </w:tcPr>
          <w:p w14:paraId="1A7970A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144</w:t>
            </w:r>
          </w:p>
        </w:tc>
        <w:tc>
          <w:tcPr>
            <w:tcW w:w="1494" w:type="dxa"/>
            <w:tcBorders>
              <w:top w:val="single" w:sz="24" w:space="0" w:color="auto"/>
              <w:right w:val="single" w:sz="24" w:space="0" w:color="auto"/>
            </w:tcBorders>
            <w:vAlign w:val="center"/>
          </w:tcPr>
          <w:p w14:paraId="3FE45545" w14:textId="77777777" w:rsidR="00FB5184" w:rsidRPr="00F12E97" w:rsidRDefault="00FB5184" w:rsidP="006A4182">
            <w:pPr>
              <w:jc w:val="center"/>
              <w:rPr>
                <w:rFonts w:eastAsia="Times New Roman"/>
                <w:sz w:val="22"/>
                <w:szCs w:val="22"/>
              </w:rPr>
            </w:pPr>
            <w:r>
              <w:rPr>
                <w:rFonts w:eastAsia="Times New Roman"/>
                <w:sz w:val="22"/>
                <w:szCs w:val="22"/>
              </w:rPr>
              <w:t>199</w:t>
            </w:r>
          </w:p>
        </w:tc>
      </w:tr>
      <w:tr w:rsidR="00FB5184" w14:paraId="02358F49" w14:textId="77777777" w:rsidTr="006A4182">
        <w:tc>
          <w:tcPr>
            <w:tcW w:w="1491" w:type="dxa"/>
            <w:vMerge/>
            <w:tcBorders>
              <w:left w:val="single" w:sz="24" w:space="0" w:color="auto"/>
            </w:tcBorders>
            <w:vAlign w:val="center"/>
          </w:tcPr>
          <w:p w14:paraId="0A7931D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679529A"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762CDD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226</w:t>
            </w:r>
          </w:p>
        </w:tc>
        <w:tc>
          <w:tcPr>
            <w:tcW w:w="1497" w:type="dxa"/>
            <w:vAlign w:val="bottom"/>
          </w:tcPr>
          <w:p w14:paraId="047E85A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236</w:t>
            </w:r>
          </w:p>
        </w:tc>
        <w:tc>
          <w:tcPr>
            <w:tcW w:w="1494" w:type="dxa"/>
            <w:vAlign w:val="bottom"/>
          </w:tcPr>
          <w:p w14:paraId="04DADA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261</w:t>
            </w:r>
          </w:p>
        </w:tc>
        <w:tc>
          <w:tcPr>
            <w:tcW w:w="1494" w:type="dxa"/>
            <w:tcBorders>
              <w:right w:val="single" w:sz="24" w:space="0" w:color="auto"/>
            </w:tcBorders>
            <w:vAlign w:val="center"/>
          </w:tcPr>
          <w:p w14:paraId="5AFEF623" w14:textId="77777777" w:rsidR="00FB5184" w:rsidRPr="00F12E97" w:rsidRDefault="00FB5184" w:rsidP="006A4182">
            <w:pPr>
              <w:jc w:val="center"/>
              <w:rPr>
                <w:rFonts w:eastAsia="Times New Roman"/>
                <w:sz w:val="22"/>
                <w:szCs w:val="22"/>
              </w:rPr>
            </w:pPr>
            <w:r>
              <w:rPr>
                <w:rFonts w:eastAsia="Times New Roman"/>
                <w:sz w:val="22"/>
                <w:szCs w:val="22"/>
              </w:rPr>
              <w:t>276</w:t>
            </w:r>
          </w:p>
        </w:tc>
      </w:tr>
      <w:tr w:rsidR="00FB5184" w14:paraId="454C382A" w14:textId="77777777" w:rsidTr="006A4182">
        <w:tc>
          <w:tcPr>
            <w:tcW w:w="1491" w:type="dxa"/>
            <w:vMerge/>
            <w:tcBorders>
              <w:left w:val="single" w:sz="24" w:space="0" w:color="auto"/>
            </w:tcBorders>
            <w:vAlign w:val="center"/>
          </w:tcPr>
          <w:p w14:paraId="5BC68C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B0BF849"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540F64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290</w:t>
            </w:r>
          </w:p>
        </w:tc>
        <w:tc>
          <w:tcPr>
            <w:tcW w:w="1497" w:type="dxa"/>
            <w:vAlign w:val="bottom"/>
          </w:tcPr>
          <w:p w14:paraId="683552C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315</w:t>
            </w:r>
          </w:p>
        </w:tc>
        <w:tc>
          <w:tcPr>
            <w:tcW w:w="1494" w:type="dxa"/>
            <w:vAlign w:val="bottom"/>
          </w:tcPr>
          <w:p w14:paraId="60B519E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414</w:t>
            </w:r>
          </w:p>
        </w:tc>
        <w:tc>
          <w:tcPr>
            <w:tcW w:w="1494" w:type="dxa"/>
            <w:tcBorders>
              <w:right w:val="single" w:sz="24" w:space="0" w:color="auto"/>
            </w:tcBorders>
            <w:vAlign w:val="center"/>
          </w:tcPr>
          <w:p w14:paraId="1EAF473A" w14:textId="77777777" w:rsidR="00FB5184" w:rsidRPr="00F12E97" w:rsidRDefault="00FB5184" w:rsidP="006A4182">
            <w:pPr>
              <w:jc w:val="center"/>
              <w:rPr>
                <w:rFonts w:eastAsia="Times New Roman"/>
                <w:sz w:val="22"/>
                <w:szCs w:val="22"/>
              </w:rPr>
            </w:pPr>
            <w:r>
              <w:rPr>
                <w:rFonts w:eastAsia="Times New Roman"/>
                <w:sz w:val="22"/>
                <w:szCs w:val="22"/>
              </w:rPr>
              <w:t>329</w:t>
            </w:r>
          </w:p>
        </w:tc>
      </w:tr>
      <w:tr w:rsidR="00FB5184" w14:paraId="5273C9D4" w14:textId="77777777" w:rsidTr="006A4182">
        <w:tc>
          <w:tcPr>
            <w:tcW w:w="1491" w:type="dxa"/>
            <w:vMerge/>
            <w:tcBorders>
              <w:left w:val="single" w:sz="24" w:space="0" w:color="auto"/>
            </w:tcBorders>
            <w:vAlign w:val="center"/>
          </w:tcPr>
          <w:p w14:paraId="181370A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CD5CF39"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717B90A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317</w:t>
            </w:r>
          </w:p>
        </w:tc>
        <w:tc>
          <w:tcPr>
            <w:tcW w:w="1497" w:type="dxa"/>
            <w:vAlign w:val="bottom"/>
          </w:tcPr>
          <w:p w14:paraId="2C69336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324</w:t>
            </w:r>
          </w:p>
        </w:tc>
        <w:tc>
          <w:tcPr>
            <w:tcW w:w="1494" w:type="dxa"/>
            <w:vAlign w:val="bottom"/>
          </w:tcPr>
          <w:p w14:paraId="5AE6D80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475</w:t>
            </w:r>
          </w:p>
        </w:tc>
        <w:tc>
          <w:tcPr>
            <w:tcW w:w="1494" w:type="dxa"/>
            <w:tcBorders>
              <w:right w:val="single" w:sz="24" w:space="0" w:color="auto"/>
            </w:tcBorders>
            <w:vAlign w:val="center"/>
          </w:tcPr>
          <w:p w14:paraId="64F97E6B" w14:textId="77777777" w:rsidR="00FB5184" w:rsidRPr="00F12E97" w:rsidRDefault="00FB5184" w:rsidP="006A4182">
            <w:pPr>
              <w:jc w:val="center"/>
              <w:rPr>
                <w:rFonts w:eastAsia="Times New Roman"/>
                <w:sz w:val="22"/>
                <w:szCs w:val="22"/>
              </w:rPr>
            </w:pPr>
            <w:r>
              <w:rPr>
                <w:rFonts w:eastAsia="Times New Roman"/>
                <w:sz w:val="22"/>
                <w:szCs w:val="22"/>
              </w:rPr>
              <w:t>341</w:t>
            </w:r>
          </w:p>
        </w:tc>
      </w:tr>
      <w:tr w:rsidR="00FB5184" w14:paraId="688DBE58" w14:textId="77777777" w:rsidTr="006A4182">
        <w:tc>
          <w:tcPr>
            <w:tcW w:w="1491" w:type="dxa"/>
            <w:vMerge/>
            <w:tcBorders>
              <w:left w:val="single" w:sz="24" w:space="0" w:color="auto"/>
            </w:tcBorders>
            <w:vAlign w:val="center"/>
          </w:tcPr>
          <w:p w14:paraId="3F12A6A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98F3572"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160230C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338</w:t>
            </w:r>
          </w:p>
        </w:tc>
        <w:tc>
          <w:tcPr>
            <w:tcW w:w="1497" w:type="dxa"/>
            <w:vAlign w:val="bottom"/>
          </w:tcPr>
          <w:p w14:paraId="6D161E6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366</w:t>
            </w:r>
          </w:p>
        </w:tc>
        <w:tc>
          <w:tcPr>
            <w:tcW w:w="1494" w:type="dxa"/>
            <w:vAlign w:val="bottom"/>
          </w:tcPr>
          <w:p w14:paraId="0498522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6294264A" w14:textId="77777777" w:rsidR="00FB5184" w:rsidRPr="00F12E97" w:rsidRDefault="00FB5184" w:rsidP="006A4182">
            <w:pPr>
              <w:jc w:val="center"/>
              <w:rPr>
                <w:rFonts w:eastAsia="Times New Roman"/>
                <w:sz w:val="22"/>
                <w:szCs w:val="22"/>
              </w:rPr>
            </w:pPr>
            <w:r>
              <w:rPr>
                <w:rFonts w:eastAsia="Times New Roman"/>
                <w:sz w:val="22"/>
                <w:szCs w:val="22"/>
              </w:rPr>
              <w:t>362</w:t>
            </w:r>
          </w:p>
        </w:tc>
      </w:tr>
      <w:tr w:rsidR="00FB5184" w14:paraId="0E2D3CB2" w14:textId="77777777" w:rsidTr="006A4182">
        <w:tc>
          <w:tcPr>
            <w:tcW w:w="1491" w:type="dxa"/>
            <w:vMerge/>
            <w:tcBorders>
              <w:left w:val="single" w:sz="24" w:space="0" w:color="auto"/>
            </w:tcBorders>
            <w:vAlign w:val="center"/>
          </w:tcPr>
          <w:p w14:paraId="20CC3187"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494CFAC"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6BEFEC32"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E453DE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16413E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275BF75C" w14:textId="77777777" w:rsidR="00FB5184" w:rsidRPr="00F12E97" w:rsidRDefault="00FB5184" w:rsidP="006A4182">
            <w:pPr>
              <w:jc w:val="center"/>
              <w:rPr>
                <w:rFonts w:eastAsia="Times New Roman"/>
                <w:sz w:val="22"/>
                <w:szCs w:val="22"/>
              </w:rPr>
            </w:pPr>
            <w:r>
              <w:rPr>
                <w:rFonts w:eastAsia="Times New Roman"/>
                <w:sz w:val="22"/>
                <w:szCs w:val="22"/>
              </w:rPr>
              <w:t>374</w:t>
            </w:r>
          </w:p>
        </w:tc>
      </w:tr>
      <w:tr w:rsidR="00FB5184" w14:paraId="0B71CFB9" w14:textId="77777777" w:rsidTr="006A4182">
        <w:tc>
          <w:tcPr>
            <w:tcW w:w="1491" w:type="dxa"/>
            <w:vMerge/>
            <w:tcBorders>
              <w:left w:val="single" w:sz="24" w:space="0" w:color="auto"/>
            </w:tcBorders>
            <w:vAlign w:val="center"/>
          </w:tcPr>
          <w:p w14:paraId="787E3BF2"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DCEB777"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1E61102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0CB532F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E70C0D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66A2B7CB" w14:textId="77777777" w:rsidR="00FB5184" w:rsidRPr="00F12E97" w:rsidRDefault="00FB5184" w:rsidP="006A4182">
            <w:pPr>
              <w:jc w:val="center"/>
              <w:rPr>
                <w:rFonts w:eastAsia="Times New Roman"/>
                <w:sz w:val="22"/>
                <w:szCs w:val="22"/>
              </w:rPr>
            </w:pPr>
            <w:r>
              <w:rPr>
                <w:rFonts w:eastAsia="Times New Roman"/>
                <w:sz w:val="22"/>
                <w:szCs w:val="22"/>
              </w:rPr>
              <w:t>402</w:t>
            </w:r>
          </w:p>
        </w:tc>
      </w:tr>
      <w:tr w:rsidR="00FB5184" w14:paraId="76AA5694" w14:textId="77777777" w:rsidTr="006A4182">
        <w:tc>
          <w:tcPr>
            <w:tcW w:w="1491" w:type="dxa"/>
            <w:vMerge/>
            <w:tcBorders>
              <w:left w:val="single" w:sz="24" w:space="0" w:color="auto"/>
            </w:tcBorders>
            <w:vAlign w:val="center"/>
          </w:tcPr>
          <w:p w14:paraId="283AB20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ECD0E8F"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4BB4777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558D3D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BC3F2B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474329E0" w14:textId="77777777" w:rsidR="00FB5184" w:rsidRPr="00F12E97" w:rsidRDefault="00FB5184" w:rsidP="006A4182">
            <w:pPr>
              <w:jc w:val="center"/>
              <w:rPr>
                <w:rFonts w:eastAsia="Times New Roman"/>
                <w:sz w:val="22"/>
                <w:szCs w:val="22"/>
              </w:rPr>
            </w:pPr>
            <w:r>
              <w:rPr>
                <w:rFonts w:eastAsia="Times New Roman"/>
                <w:sz w:val="22"/>
                <w:szCs w:val="22"/>
              </w:rPr>
              <w:t>399</w:t>
            </w:r>
          </w:p>
        </w:tc>
      </w:tr>
      <w:tr w:rsidR="00FB5184" w14:paraId="26F4F350" w14:textId="77777777" w:rsidTr="006A4182">
        <w:tc>
          <w:tcPr>
            <w:tcW w:w="1491" w:type="dxa"/>
            <w:vMerge/>
            <w:tcBorders>
              <w:left w:val="single" w:sz="24" w:space="0" w:color="auto"/>
              <w:bottom w:val="single" w:sz="24" w:space="0" w:color="auto"/>
            </w:tcBorders>
            <w:vAlign w:val="center"/>
          </w:tcPr>
          <w:p w14:paraId="7FC874A8"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48304BD7"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bottom w:val="single" w:sz="24" w:space="0" w:color="auto"/>
            </w:tcBorders>
            <w:vAlign w:val="bottom"/>
          </w:tcPr>
          <w:p w14:paraId="7FDA45D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73B6B8B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43D98D3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center"/>
          </w:tcPr>
          <w:p w14:paraId="0C0B4223" w14:textId="77777777" w:rsidR="00FB5184" w:rsidRPr="00F12E97" w:rsidRDefault="00FB5184" w:rsidP="006A4182">
            <w:pPr>
              <w:jc w:val="center"/>
              <w:rPr>
                <w:rFonts w:eastAsia="Times New Roman"/>
                <w:sz w:val="22"/>
                <w:szCs w:val="22"/>
              </w:rPr>
            </w:pPr>
            <w:r>
              <w:rPr>
                <w:rFonts w:eastAsia="Times New Roman"/>
                <w:sz w:val="22"/>
                <w:szCs w:val="22"/>
              </w:rPr>
              <w:t>-</w:t>
            </w:r>
          </w:p>
        </w:tc>
      </w:tr>
    </w:tbl>
    <w:p w14:paraId="1E26F930" w14:textId="10052638" w:rsidR="00FB5184" w:rsidRPr="00940161" w:rsidRDefault="005C0E5F" w:rsidP="00FB5184">
      <w:pPr>
        <w:rPr>
          <w:rFonts w:eastAsia="Times New Roman"/>
          <w:sz w:val="22"/>
          <w:szCs w:val="22"/>
        </w:rPr>
      </w:pPr>
      <w:r>
        <w:rPr>
          <w:rFonts w:eastAsia="Times New Roman"/>
          <w:sz w:val="22"/>
          <w:szCs w:val="22"/>
        </w:rPr>
        <w:t>Table A.13</w:t>
      </w:r>
      <w:r w:rsidR="00FB5184">
        <w:rPr>
          <w:rFonts w:eastAsia="Times New Roman"/>
          <w:sz w:val="22"/>
          <w:szCs w:val="22"/>
        </w:rPr>
        <w:t>: 0</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p w14:paraId="583277F5" w14:textId="77777777" w:rsidR="00FB5184" w:rsidRDefault="00FB5184" w:rsidP="00FB5184">
      <w:pPr>
        <w:rPr>
          <w:rFonts w:eastAsia="Times New Roman"/>
          <w:sz w:val="22"/>
          <w:szCs w:val="22"/>
        </w:rPr>
      </w:pP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2BDEEE09"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2330E3D2"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25A0C5C2"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23CF6E7B"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67CE37B4"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6D3BD81E"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19DDFCFC" w14:textId="77777777" w:rsidTr="006A4182">
        <w:tc>
          <w:tcPr>
            <w:tcW w:w="2881" w:type="dxa"/>
            <w:gridSpan w:val="2"/>
            <w:tcBorders>
              <w:top w:val="single" w:sz="24" w:space="0" w:color="auto"/>
              <w:left w:val="single" w:sz="24" w:space="0" w:color="auto"/>
              <w:right w:val="single" w:sz="24" w:space="0" w:color="auto"/>
            </w:tcBorders>
            <w:vAlign w:val="center"/>
          </w:tcPr>
          <w:p w14:paraId="225EA1EB"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376754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2.6</w:t>
            </w:r>
          </w:p>
        </w:tc>
        <w:tc>
          <w:tcPr>
            <w:tcW w:w="1497" w:type="dxa"/>
            <w:tcBorders>
              <w:top w:val="single" w:sz="24" w:space="0" w:color="auto"/>
            </w:tcBorders>
            <w:vAlign w:val="bottom"/>
          </w:tcPr>
          <w:p w14:paraId="127D4A5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w:t>
            </w:r>
          </w:p>
        </w:tc>
        <w:tc>
          <w:tcPr>
            <w:tcW w:w="1494" w:type="dxa"/>
            <w:tcBorders>
              <w:top w:val="single" w:sz="24" w:space="0" w:color="auto"/>
            </w:tcBorders>
            <w:vAlign w:val="bottom"/>
          </w:tcPr>
          <w:p w14:paraId="6B9A55A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w:t>
            </w:r>
          </w:p>
        </w:tc>
        <w:tc>
          <w:tcPr>
            <w:tcW w:w="1494" w:type="dxa"/>
            <w:tcBorders>
              <w:top w:val="single" w:sz="24" w:space="0" w:color="auto"/>
              <w:right w:val="single" w:sz="24" w:space="0" w:color="auto"/>
            </w:tcBorders>
            <w:vAlign w:val="bottom"/>
          </w:tcPr>
          <w:p w14:paraId="1AD5DF2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3.4</w:t>
            </w:r>
          </w:p>
        </w:tc>
      </w:tr>
      <w:tr w:rsidR="00FB5184" w14:paraId="7BE72A4B" w14:textId="77777777" w:rsidTr="006A4182">
        <w:tc>
          <w:tcPr>
            <w:tcW w:w="2881" w:type="dxa"/>
            <w:gridSpan w:val="2"/>
            <w:tcBorders>
              <w:left w:val="single" w:sz="24" w:space="0" w:color="auto"/>
              <w:bottom w:val="single" w:sz="24" w:space="0" w:color="auto"/>
              <w:right w:val="single" w:sz="24" w:space="0" w:color="auto"/>
            </w:tcBorders>
            <w:vAlign w:val="center"/>
          </w:tcPr>
          <w:p w14:paraId="743F1D05"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44941F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w:t>
            </w:r>
          </w:p>
        </w:tc>
        <w:tc>
          <w:tcPr>
            <w:tcW w:w="1497" w:type="dxa"/>
            <w:tcBorders>
              <w:bottom w:val="single" w:sz="24" w:space="0" w:color="auto"/>
            </w:tcBorders>
            <w:vAlign w:val="bottom"/>
          </w:tcPr>
          <w:p w14:paraId="7974E2B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w:t>
            </w:r>
          </w:p>
        </w:tc>
        <w:tc>
          <w:tcPr>
            <w:tcW w:w="1494" w:type="dxa"/>
            <w:tcBorders>
              <w:bottom w:val="single" w:sz="24" w:space="0" w:color="auto"/>
            </w:tcBorders>
            <w:vAlign w:val="bottom"/>
          </w:tcPr>
          <w:p w14:paraId="142A90F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4007878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72</w:t>
            </w:r>
          </w:p>
        </w:tc>
      </w:tr>
      <w:tr w:rsidR="00FB5184" w14:paraId="0A468789" w14:textId="77777777" w:rsidTr="006A4182">
        <w:tc>
          <w:tcPr>
            <w:tcW w:w="1491" w:type="dxa"/>
            <w:vMerge w:val="restart"/>
            <w:tcBorders>
              <w:top w:val="single" w:sz="24" w:space="0" w:color="auto"/>
              <w:left w:val="single" w:sz="24" w:space="0" w:color="auto"/>
            </w:tcBorders>
            <w:vAlign w:val="center"/>
          </w:tcPr>
          <w:p w14:paraId="6E4E80CB"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4AFEE32"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7C51D72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127</w:t>
            </w:r>
          </w:p>
        </w:tc>
        <w:tc>
          <w:tcPr>
            <w:tcW w:w="1497" w:type="dxa"/>
            <w:tcBorders>
              <w:top w:val="single" w:sz="24" w:space="0" w:color="auto"/>
            </w:tcBorders>
            <w:vAlign w:val="bottom"/>
          </w:tcPr>
          <w:p w14:paraId="6AB77E4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138</w:t>
            </w:r>
          </w:p>
        </w:tc>
        <w:tc>
          <w:tcPr>
            <w:tcW w:w="1494" w:type="dxa"/>
            <w:tcBorders>
              <w:top w:val="single" w:sz="24" w:space="0" w:color="auto"/>
            </w:tcBorders>
            <w:vAlign w:val="bottom"/>
          </w:tcPr>
          <w:p w14:paraId="1C737F5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141</w:t>
            </w:r>
          </w:p>
        </w:tc>
        <w:tc>
          <w:tcPr>
            <w:tcW w:w="1494" w:type="dxa"/>
            <w:tcBorders>
              <w:top w:val="single" w:sz="24" w:space="0" w:color="auto"/>
              <w:right w:val="single" w:sz="24" w:space="0" w:color="auto"/>
            </w:tcBorders>
            <w:vAlign w:val="bottom"/>
          </w:tcPr>
          <w:p w14:paraId="15E8425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91</w:t>
            </w:r>
          </w:p>
        </w:tc>
      </w:tr>
      <w:tr w:rsidR="00FB5184" w14:paraId="5100DD34" w14:textId="77777777" w:rsidTr="006A4182">
        <w:tc>
          <w:tcPr>
            <w:tcW w:w="1491" w:type="dxa"/>
            <w:vMerge/>
            <w:tcBorders>
              <w:left w:val="single" w:sz="24" w:space="0" w:color="auto"/>
            </w:tcBorders>
            <w:vAlign w:val="center"/>
          </w:tcPr>
          <w:p w14:paraId="4ECA4A8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1998930"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3A30CB1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186</w:t>
            </w:r>
          </w:p>
        </w:tc>
        <w:tc>
          <w:tcPr>
            <w:tcW w:w="1497" w:type="dxa"/>
            <w:vAlign w:val="bottom"/>
          </w:tcPr>
          <w:p w14:paraId="7CECAE6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197</w:t>
            </w:r>
          </w:p>
        </w:tc>
        <w:tc>
          <w:tcPr>
            <w:tcW w:w="1494" w:type="dxa"/>
            <w:vAlign w:val="bottom"/>
          </w:tcPr>
          <w:p w14:paraId="1EEAF52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223</w:t>
            </w:r>
          </w:p>
        </w:tc>
        <w:tc>
          <w:tcPr>
            <w:tcW w:w="1494" w:type="dxa"/>
            <w:tcBorders>
              <w:right w:val="single" w:sz="24" w:space="0" w:color="auto"/>
            </w:tcBorders>
            <w:vAlign w:val="bottom"/>
          </w:tcPr>
          <w:p w14:paraId="36CC26F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133</w:t>
            </w:r>
          </w:p>
        </w:tc>
      </w:tr>
      <w:tr w:rsidR="00FB5184" w14:paraId="6B2C6B80" w14:textId="77777777" w:rsidTr="006A4182">
        <w:tc>
          <w:tcPr>
            <w:tcW w:w="1491" w:type="dxa"/>
            <w:vMerge/>
            <w:tcBorders>
              <w:left w:val="single" w:sz="24" w:space="0" w:color="auto"/>
            </w:tcBorders>
            <w:vAlign w:val="center"/>
          </w:tcPr>
          <w:p w14:paraId="2932E23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01C4486"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777D908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234</w:t>
            </w:r>
          </w:p>
        </w:tc>
        <w:tc>
          <w:tcPr>
            <w:tcW w:w="1497" w:type="dxa"/>
            <w:vAlign w:val="bottom"/>
          </w:tcPr>
          <w:p w14:paraId="271EB90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235</w:t>
            </w:r>
          </w:p>
        </w:tc>
        <w:tc>
          <w:tcPr>
            <w:tcW w:w="1494" w:type="dxa"/>
            <w:vAlign w:val="bottom"/>
          </w:tcPr>
          <w:p w14:paraId="60AD12B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321</w:t>
            </w:r>
          </w:p>
        </w:tc>
        <w:tc>
          <w:tcPr>
            <w:tcW w:w="1494" w:type="dxa"/>
            <w:tcBorders>
              <w:right w:val="single" w:sz="24" w:space="0" w:color="auto"/>
            </w:tcBorders>
            <w:vAlign w:val="bottom"/>
          </w:tcPr>
          <w:p w14:paraId="6AB2DF4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149</w:t>
            </w:r>
          </w:p>
        </w:tc>
      </w:tr>
      <w:tr w:rsidR="00FB5184" w14:paraId="5A13847B" w14:textId="77777777" w:rsidTr="006A4182">
        <w:tc>
          <w:tcPr>
            <w:tcW w:w="1491" w:type="dxa"/>
            <w:vMerge/>
            <w:tcBorders>
              <w:left w:val="single" w:sz="24" w:space="0" w:color="auto"/>
            </w:tcBorders>
            <w:vAlign w:val="center"/>
          </w:tcPr>
          <w:p w14:paraId="2224FCF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00A80E8"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2DFFF59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281</w:t>
            </w:r>
          </w:p>
        </w:tc>
        <w:tc>
          <w:tcPr>
            <w:tcW w:w="1497" w:type="dxa"/>
            <w:vAlign w:val="bottom"/>
          </w:tcPr>
          <w:p w14:paraId="4F7D42E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258</w:t>
            </w:r>
          </w:p>
        </w:tc>
        <w:tc>
          <w:tcPr>
            <w:tcW w:w="1494" w:type="dxa"/>
            <w:vAlign w:val="bottom"/>
          </w:tcPr>
          <w:p w14:paraId="137C5D0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376</w:t>
            </w:r>
          </w:p>
        </w:tc>
        <w:tc>
          <w:tcPr>
            <w:tcW w:w="1494" w:type="dxa"/>
            <w:tcBorders>
              <w:right w:val="single" w:sz="24" w:space="0" w:color="auto"/>
            </w:tcBorders>
            <w:vAlign w:val="bottom"/>
          </w:tcPr>
          <w:p w14:paraId="2508B4F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163</w:t>
            </w:r>
          </w:p>
        </w:tc>
      </w:tr>
      <w:tr w:rsidR="00FB5184" w14:paraId="2F6ED0B7" w14:textId="77777777" w:rsidTr="006A4182">
        <w:tc>
          <w:tcPr>
            <w:tcW w:w="1491" w:type="dxa"/>
            <w:vMerge/>
            <w:tcBorders>
              <w:left w:val="single" w:sz="24" w:space="0" w:color="auto"/>
            </w:tcBorders>
            <w:vAlign w:val="center"/>
          </w:tcPr>
          <w:p w14:paraId="39CE3C3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7E932DF"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0851588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325</w:t>
            </w:r>
          </w:p>
        </w:tc>
        <w:tc>
          <w:tcPr>
            <w:tcW w:w="1497" w:type="dxa"/>
            <w:vAlign w:val="bottom"/>
          </w:tcPr>
          <w:p w14:paraId="33BDD96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298</w:t>
            </w:r>
          </w:p>
        </w:tc>
        <w:tc>
          <w:tcPr>
            <w:tcW w:w="1494" w:type="dxa"/>
            <w:vAlign w:val="bottom"/>
          </w:tcPr>
          <w:p w14:paraId="154A44A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D37596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189</w:t>
            </w:r>
          </w:p>
        </w:tc>
      </w:tr>
      <w:tr w:rsidR="00FB5184" w14:paraId="7D353E4F" w14:textId="77777777" w:rsidTr="006A4182">
        <w:tc>
          <w:tcPr>
            <w:tcW w:w="1491" w:type="dxa"/>
            <w:vMerge/>
            <w:tcBorders>
              <w:left w:val="single" w:sz="24" w:space="0" w:color="auto"/>
            </w:tcBorders>
            <w:vAlign w:val="center"/>
          </w:tcPr>
          <w:p w14:paraId="4949CAB5"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EF24D82"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2094403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387</w:t>
            </w:r>
          </w:p>
        </w:tc>
        <w:tc>
          <w:tcPr>
            <w:tcW w:w="1497" w:type="dxa"/>
            <w:vAlign w:val="bottom"/>
          </w:tcPr>
          <w:p w14:paraId="726FEBC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332</w:t>
            </w:r>
          </w:p>
        </w:tc>
        <w:tc>
          <w:tcPr>
            <w:tcW w:w="1494" w:type="dxa"/>
            <w:vAlign w:val="bottom"/>
          </w:tcPr>
          <w:p w14:paraId="4AB4DF7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17ED146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218</w:t>
            </w:r>
          </w:p>
        </w:tc>
      </w:tr>
      <w:tr w:rsidR="00FB5184" w14:paraId="710061D2" w14:textId="77777777" w:rsidTr="006A4182">
        <w:tc>
          <w:tcPr>
            <w:tcW w:w="1491" w:type="dxa"/>
            <w:vMerge/>
            <w:tcBorders>
              <w:left w:val="single" w:sz="24" w:space="0" w:color="auto"/>
            </w:tcBorders>
            <w:vAlign w:val="center"/>
          </w:tcPr>
          <w:p w14:paraId="7EA45D0C"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2929B69"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D60BCF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133E6E4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5D19981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39EDC08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206</w:t>
            </w:r>
          </w:p>
        </w:tc>
      </w:tr>
      <w:tr w:rsidR="00FB5184" w14:paraId="09CAD99E" w14:textId="77777777" w:rsidTr="006A4182">
        <w:tc>
          <w:tcPr>
            <w:tcW w:w="1491" w:type="dxa"/>
            <w:vMerge/>
            <w:tcBorders>
              <w:left w:val="single" w:sz="24" w:space="0" w:color="auto"/>
            </w:tcBorders>
            <w:vAlign w:val="center"/>
          </w:tcPr>
          <w:p w14:paraId="36B5A08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0DB98BB"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337F214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2F2CE85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68D9AD3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1D6000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235</w:t>
            </w:r>
          </w:p>
        </w:tc>
      </w:tr>
      <w:tr w:rsidR="00FB5184" w14:paraId="4137816D" w14:textId="77777777" w:rsidTr="006A4182">
        <w:tc>
          <w:tcPr>
            <w:tcW w:w="1491" w:type="dxa"/>
            <w:vMerge/>
            <w:tcBorders>
              <w:left w:val="single" w:sz="24" w:space="0" w:color="auto"/>
            </w:tcBorders>
            <w:vAlign w:val="center"/>
          </w:tcPr>
          <w:p w14:paraId="460B3F2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8832B01"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1B15A07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27BA3D5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2ED0F8D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21E74B1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250</w:t>
            </w:r>
          </w:p>
        </w:tc>
      </w:tr>
      <w:tr w:rsidR="00FB5184" w14:paraId="3F59F835" w14:textId="77777777" w:rsidTr="006A4182">
        <w:tc>
          <w:tcPr>
            <w:tcW w:w="1491" w:type="dxa"/>
            <w:vMerge/>
            <w:tcBorders>
              <w:left w:val="single" w:sz="24" w:space="0" w:color="auto"/>
            </w:tcBorders>
            <w:vAlign w:val="center"/>
          </w:tcPr>
          <w:p w14:paraId="096CF98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4AE96F3"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28E1C45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783706B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208852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4BE8DC5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273</w:t>
            </w:r>
          </w:p>
        </w:tc>
      </w:tr>
      <w:tr w:rsidR="00FB5184" w14:paraId="4642AD4B" w14:textId="77777777" w:rsidTr="006A4182">
        <w:tc>
          <w:tcPr>
            <w:tcW w:w="1491" w:type="dxa"/>
            <w:vMerge/>
            <w:tcBorders>
              <w:left w:val="single" w:sz="24" w:space="0" w:color="auto"/>
            </w:tcBorders>
            <w:vAlign w:val="center"/>
          </w:tcPr>
          <w:p w14:paraId="7993D3B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72E9BE7"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121FC73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82A115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30E9508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1C38E9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293</w:t>
            </w:r>
          </w:p>
        </w:tc>
      </w:tr>
      <w:tr w:rsidR="00FB5184" w14:paraId="7F6AC7D8" w14:textId="77777777" w:rsidTr="006A4182">
        <w:tc>
          <w:tcPr>
            <w:tcW w:w="1491" w:type="dxa"/>
            <w:vMerge/>
            <w:tcBorders>
              <w:left w:val="single" w:sz="24" w:space="0" w:color="auto"/>
              <w:bottom w:val="single" w:sz="24" w:space="0" w:color="auto"/>
            </w:tcBorders>
            <w:vAlign w:val="center"/>
          </w:tcPr>
          <w:p w14:paraId="06FF000D"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7FB1A91E"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bottom w:val="single" w:sz="24" w:space="0" w:color="auto"/>
            </w:tcBorders>
            <w:vAlign w:val="bottom"/>
          </w:tcPr>
          <w:p w14:paraId="5DB1DF2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0BCAD3B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7F296A5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bottom"/>
          </w:tcPr>
          <w:p w14:paraId="72E2BC9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302</w:t>
            </w:r>
          </w:p>
        </w:tc>
      </w:tr>
    </w:tbl>
    <w:p w14:paraId="3E81B091" w14:textId="56AD5782" w:rsidR="00FB5184" w:rsidRPr="008774B2" w:rsidRDefault="00FB5184" w:rsidP="00FB5184">
      <w:pPr>
        <w:rPr>
          <w:rFonts w:eastAsia="Times New Roman"/>
          <w:sz w:val="22"/>
          <w:szCs w:val="22"/>
        </w:rPr>
      </w:pPr>
      <w:r>
        <w:rPr>
          <w:rFonts w:eastAsia="Times New Roman"/>
          <w:sz w:val="22"/>
          <w:szCs w:val="22"/>
        </w:rPr>
        <w:t>T</w:t>
      </w:r>
      <w:r w:rsidR="005C0E5F">
        <w:rPr>
          <w:rFonts w:eastAsia="Times New Roman"/>
          <w:sz w:val="22"/>
          <w:szCs w:val="22"/>
        </w:rPr>
        <w:t>able A.14</w:t>
      </w:r>
      <w:r>
        <w:rPr>
          <w:rFonts w:eastAsia="Times New Roman"/>
          <w:sz w:val="22"/>
          <w:szCs w:val="22"/>
        </w:rPr>
        <w:t>: 0-5</w:t>
      </w:r>
      <w:r w:rsidRPr="00940161">
        <w:rPr>
          <w:rFonts w:eastAsia="Times New Roman"/>
          <w:sz w:val="22"/>
          <w:szCs w:val="22"/>
        </w:rPr>
        <w:t xml:space="preserve">% senescence </w:t>
      </w:r>
      <w:r>
        <w:rPr>
          <w:rFonts w:eastAsia="Times New Roman"/>
          <w:sz w:val="22"/>
          <w:szCs w:val="22"/>
        </w:rPr>
        <w:t>sensitivity analysis</w:t>
      </w:r>
      <w:r w:rsidRPr="00940161">
        <w:rPr>
          <w:rFonts w:eastAsia="Times New Roman"/>
          <w:sz w:val="22"/>
          <w:szCs w:val="22"/>
        </w:rPr>
        <w:t xml:space="preserve"> </w:t>
      </w:r>
      <w:r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5A8FAB28"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105F7156"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388BAEBC"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61BB2881"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640DBE45"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7E493BFF"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6E4C3351" w14:textId="77777777" w:rsidTr="006A4182">
        <w:tc>
          <w:tcPr>
            <w:tcW w:w="2881" w:type="dxa"/>
            <w:gridSpan w:val="2"/>
            <w:tcBorders>
              <w:top w:val="single" w:sz="24" w:space="0" w:color="auto"/>
              <w:left w:val="single" w:sz="24" w:space="0" w:color="auto"/>
              <w:right w:val="single" w:sz="24" w:space="0" w:color="auto"/>
            </w:tcBorders>
            <w:vAlign w:val="center"/>
          </w:tcPr>
          <w:p w14:paraId="54A611BE"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02039BA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5.8</w:t>
            </w:r>
          </w:p>
        </w:tc>
        <w:tc>
          <w:tcPr>
            <w:tcW w:w="1497" w:type="dxa"/>
            <w:tcBorders>
              <w:top w:val="single" w:sz="24" w:space="0" w:color="auto"/>
            </w:tcBorders>
            <w:vAlign w:val="bottom"/>
          </w:tcPr>
          <w:p w14:paraId="5F7782F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6.7</w:t>
            </w:r>
          </w:p>
        </w:tc>
        <w:tc>
          <w:tcPr>
            <w:tcW w:w="1494" w:type="dxa"/>
            <w:tcBorders>
              <w:top w:val="single" w:sz="24" w:space="0" w:color="auto"/>
            </w:tcBorders>
            <w:vAlign w:val="bottom"/>
          </w:tcPr>
          <w:p w14:paraId="06E88FD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6.1</w:t>
            </w:r>
          </w:p>
        </w:tc>
        <w:tc>
          <w:tcPr>
            <w:tcW w:w="1494" w:type="dxa"/>
            <w:tcBorders>
              <w:top w:val="single" w:sz="24" w:space="0" w:color="auto"/>
              <w:right w:val="single" w:sz="24" w:space="0" w:color="auto"/>
            </w:tcBorders>
            <w:vAlign w:val="bottom"/>
          </w:tcPr>
          <w:p w14:paraId="22E2B52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7.8</w:t>
            </w:r>
          </w:p>
        </w:tc>
      </w:tr>
      <w:tr w:rsidR="00FB5184" w14:paraId="3F2C306E" w14:textId="77777777" w:rsidTr="006A4182">
        <w:tc>
          <w:tcPr>
            <w:tcW w:w="2881" w:type="dxa"/>
            <w:gridSpan w:val="2"/>
            <w:tcBorders>
              <w:left w:val="single" w:sz="24" w:space="0" w:color="auto"/>
              <w:bottom w:val="single" w:sz="24" w:space="0" w:color="auto"/>
              <w:right w:val="single" w:sz="24" w:space="0" w:color="auto"/>
            </w:tcBorders>
            <w:vAlign w:val="center"/>
          </w:tcPr>
          <w:p w14:paraId="7C599352"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1375BC62"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w:t>
            </w:r>
          </w:p>
        </w:tc>
        <w:tc>
          <w:tcPr>
            <w:tcW w:w="1497" w:type="dxa"/>
            <w:tcBorders>
              <w:bottom w:val="single" w:sz="24" w:space="0" w:color="auto"/>
            </w:tcBorders>
            <w:vAlign w:val="bottom"/>
          </w:tcPr>
          <w:p w14:paraId="26C8BE5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42</w:t>
            </w:r>
          </w:p>
        </w:tc>
        <w:tc>
          <w:tcPr>
            <w:tcW w:w="1494" w:type="dxa"/>
            <w:tcBorders>
              <w:bottom w:val="single" w:sz="24" w:space="0" w:color="auto"/>
            </w:tcBorders>
            <w:vAlign w:val="bottom"/>
          </w:tcPr>
          <w:p w14:paraId="7E3BC9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56B0294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84</w:t>
            </w:r>
          </w:p>
        </w:tc>
      </w:tr>
      <w:tr w:rsidR="00FB5184" w14:paraId="0CB6EC5E" w14:textId="77777777" w:rsidTr="006A4182">
        <w:tc>
          <w:tcPr>
            <w:tcW w:w="1491" w:type="dxa"/>
            <w:vMerge w:val="restart"/>
            <w:tcBorders>
              <w:top w:val="single" w:sz="24" w:space="0" w:color="auto"/>
              <w:left w:val="single" w:sz="24" w:space="0" w:color="auto"/>
            </w:tcBorders>
            <w:vAlign w:val="center"/>
          </w:tcPr>
          <w:p w14:paraId="1D4AC92D"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9147553"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00E5D0E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107</w:t>
            </w:r>
          </w:p>
        </w:tc>
        <w:tc>
          <w:tcPr>
            <w:tcW w:w="1497" w:type="dxa"/>
            <w:tcBorders>
              <w:top w:val="single" w:sz="24" w:space="0" w:color="auto"/>
            </w:tcBorders>
            <w:vAlign w:val="bottom"/>
          </w:tcPr>
          <w:p w14:paraId="0B8C59B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87</w:t>
            </w:r>
          </w:p>
        </w:tc>
        <w:tc>
          <w:tcPr>
            <w:tcW w:w="1494" w:type="dxa"/>
            <w:tcBorders>
              <w:top w:val="single" w:sz="24" w:space="0" w:color="auto"/>
            </w:tcBorders>
            <w:vAlign w:val="bottom"/>
          </w:tcPr>
          <w:p w14:paraId="225B21A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126</w:t>
            </w:r>
          </w:p>
        </w:tc>
        <w:tc>
          <w:tcPr>
            <w:tcW w:w="1494" w:type="dxa"/>
            <w:tcBorders>
              <w:top w:val="single" w:sz="24" w:space="0" w:color="auto"/>
              <w:right w:val="single" w:sz="24" w:space="0" w:color="auto"/>
            </w:tcBorders>
            <w:vAlign w:val="bottom"/>
          </w:tcPr>
          <w:p w14:paraId="1D276E1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62</w:t>
            </w:r>
          </w:p>
        </w:tc>
      </w:tr>
      <w:tr w:rsidR="00FB5184" w14:paraId="6B715A68" w14:textId="77777777" w:rsidTr="006A4182">
        <w:tc>
          <w:tcPr>
            <w:tcW w:w="1491" w:type="dxa"/>
            <w:vMerge/>
            <w:tcBorders>
              <w:left w:val="single" w:sz="24" w:space="0" w:color="auto"/>
            </w:tcBorders>
            <w:vAlign w:val="center"/>
          </w:tcPr>
          <w:p w14:paraId="60968DF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AD19E61"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26B5B64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146</w:t>
            </w:r>
          </w:p>
        </w:tc>
        <w:tc>
          <w:tcPr>
            <w:tcW w:w="1497" w:type="dxa"/>
            <w:vAlign w:val="bottom"/>
          </w:tcPr>
          <w:p w14:paraId="241E566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131</w:t>
            </w:r>
          </w:p>
        </w:tc>
        <w:tc>
          <w:tcPr>
            <w:tcW w:w="1494" w:type="dxa"/>
            <w:vAlign w:val="bottom"/>
          </w:tcPr>
          <w:p w14:paraId="3AE55F0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205</w:t>
            </w:r>
          </w:p>
        </w:tc>
        <w:tc>
          <w:tcPr>
            <w:tcW w:w="1494" w:type="dxa"/>
            <w:tcBorders>
              <w:right w:val="single" w:sz="24" w:space="0" w:color="auto"/>
            </w:tcBorders>
            <w:vAlign w:val="bottom"/>
          </w:tcPr>
          <w:p w14:paraId="0C7B261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82</w:t>
            </w:r>
          </w:p>
        </w:tc>
      </w:tr>
      <w:tr w:rsidR="00FB5184" w14:paraId="42CDBEE2" w14:textId="77777777" w:rsidTr="006A4182">
        <w:tc>
          <w:tcPr>
            <w:tcW w:w="1491" w:type="dxa"/>
            <w:vMerge/>
            <w:tcBorders>
              <w:left w:val="single" w:sz="24" w:space="0" w:color="auto"/>
            </w:tcBorders>
            <w:vAlign w:val="center"/>
          </w:tcPr>
          <w:p w14:paraId="76A6330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0FF8481"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58B2C4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198</w:t>
            </w:r>
          </w:p>
        </w:tc>
        <w:tc>
          <w:tcPr>
            <w:tcW w:w="1497" w:type="dxa"/>
            <w:vAlign w:val="bottom"/>
          </w:tcPr>
          <w:p w14:paraId="072F148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167</w:t>
            </w:r>
          </w:p>
        </w:tc>
        <w:tc>
          <w:tcPr>
            <w:tcW w:w="1494" w:type="dxa"/>
            <w:vAlign w:val="bottom"/>
          </w:tcPr>
          <w:p w14:paraId="3432A23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277</w:t>
            </w:r>
          </w:p>
        </w:tc>
        <w:tc>
          <w:tcPr>
            <w:tcW w:w="1494" w:type="dxa"/>
            <w:tcBorders>
              <w:right w:val="single" w:sz="24" w:space="0" w:color="auto"/>
            </w:tcBorders>
            <w:vAlign w:val="bottom"/>
          </w:tcPr>
          <w:p w14:paraId="1585A31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114</w:t>
            </w:r>
          </w:p>
        </w:tc>
      </w:tr>
      <w:tr w:rsidR="00FB5184" w14:paraId="75EF9BF9" w14:textId="77777777" w:rsidTr="006A4182">
        <w:tc>
          <w:tcPr>
            <w:tcW w:w="1491" w:type="dxa"/>
            <w:vMerge/>
            <w:tcBorders>
              <w:left w:val="single" w:sz="24" w:space="0" w:color="auto"/>
            </w:tcBorders>
            <w:vAlign w:val="center"/>
          </w:tcPr>
          <w:p w14:paraId="6A20B9A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47FBF99"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33E6085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212</w:t>
            </w:r>
          </w:p>
        </w:tc>
        <w:tc>
          <w:tcPr>
            <w:tcW w:w="1497" w:type="dxa"/>
            <w:vAlign w:val="bottom"/>
          </w:tcPr>
          <w:p w14:paraId="1ADA5DC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188</w:t>
            </w:r>
          </w:p>
        </w:tc>
        <w:tc>
          <w:tcPr>
            <w:tcW w:w="1494" w:type="dxa"/>
            <w:vAlign w:val="bottom"/>
          </w:tcPr>
          <w:p w14:paraId="464B636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348</w:t>
            </w:r>
          </w:p>
        </w:tc>
        <w:tc>
          <w:tcPr>
            <w:tcW w:w="1494" w:type="dxa"/>
            <w:tcBorders>
              <w:right w:val="single" w:sz="24" w:space="0" w:color="auto"/>
            </w:tcBorders>
            <w:vAlign w:val="bottom"/>
          </w:tcPr>
          <w:p w14:paraId="5531E37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115</w:t>
            </w:r>
          </w:p>
        </w:tc>
      </w:tr>
      <w:tr w:rsidR="00FB5184" w14:paraId="73EF3482" w14:textId="77777777" w:rsidTr="006A4182">
        <w:tc>
          <w:tcPr>
            <w:tcW w:w="1491" w:type="dxa"/>
            <w:vMerge/>
            <w:tcBorders>
              <w:left w:val="single" w:sz="24" w:space="0" w:color="auto"/>
            </w:tcBorders>
            <w:vAlign w:val="center"/>
          </w:tcPr>
          <w:p w14:paraId="043FA09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7FF6698"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3C0F842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234</w:t>
            </w:r>
          </w:p>
        </w:tc>
        <w:tc>
          <w:tcPr>
            <w:tcW w:w="1497" w:type="dxa"/>
            <w:vAlign w:val="bottom"/>
          </w:tcPr>
          <w:p w14:paraId="3A4C8E3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225</w:t>
            </w:r>
          </w:p>
        </w:tc>
        <w:tc>
          <w:tcPr>
            <w:tcW w:w="1494" w:type="dxa"/>
            <w:vAlign w:val="bottom"/>
          </w:tcPr>
          <w:p w14:paraId="25F90F4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ECCDAB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123</w:t>
            </w:r>
          </w:p>
        </w:tc>
      </w:tr>
      <w:tr w:rsidR="00FB5184" w14:paraId="7BB264A1" w14:textId="77777777" w:rsidTr="006A4182">
        <w:tc>
          <w:tcPr>
            <w:tcW w:w="1491" w:type="dxa"/>
            <w:vMerge/>
            <w:tcBorders>
              <w:left w:val="single" w:sz="24" w:space="0" w:color="auto"/>
            </w:tcBorders>
            <w:vAlign w:val="center"/>
          </w:tcPr>
          <w:p w14:paraId="3ABE488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0F03848"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0AABFD9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282</w:t>
            </w:r>
          </w:p>
        </w:tc>
        <w:tc>
          <w:tcPr>
            <w:tcW w:w="1497" w:type="dxa"/>
            <w:vAlign w:val="bottom"/>
          </w:tcPr>
          <w:p w14:paraId="032B949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283</w:t>
            </w:r>
          </w:p>
        </w:tc>
        <w:tc>
          <w:tcPr>
            <w:tcW w:w="1494" w:type="dxa"/>
            <w:vAlign w:val="bottom"/>
          </w:tcPr>
          <w:p w14:paraId="39F05AC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4D7F3D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125</w:t>
            </w:r>
          </w:p>
        </w:tc>
      </w:tr>
      <w:tr w:rsidR="00FB5184" w14:paraId="125E0D14" w14:textId="77777777" w:rsidTr="006A4182">
        <w:tc>
          <w:tcPr>
            <w:tcW w:w="1491" w:type="dxa"/>
            <w:vMerge/>
            <w:tcBorders>
              <w:left w:val="single" w:sz="24" w:space="0" w:color="auto"/>
            </w:tcBorders>
            <w:vAlign w:val="center"/>
          </w:tcPr>
          <w:p w14:paraId="05CB796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9FD93F9"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022A7B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0C885B9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300</w:t>
            </w:r>
          </w:p>
        </w:tc>
        <w:tc>
          <w:tcPr>
            <w:tcW w:w="1494" w:type="dxa"/>
            <w:vAlign w:val="bottom"/>
          </w:tcPr>
          <w:p w14:paraId="662F6AD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44231EB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140</w:t>
            </w:r>
          </w:p>
        </w:tc>
      </w:tr>
      <w:tr w:rsidR="00FB5184" w14:paraId="71CE7132" w14:textId="77777777" w:rsidTr="006A4182">
        <w:tc>
          <w:tcPr>
            <w:tcW w:w="1491" w:type="dxa"/>
            <w:vMerge/>
            <w:tcBorders>
              <w:left w:val="single" w:sz="24" w:space="0" w:color="auto"/>
            </w:tcBorders>
            <w:vAlign w:val="center"/>
          </w:tcPr>
          <w:p w14:paraId="3D286D6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2F966D9"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44EB84A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1A4CAAC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0A4038F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CD4FBD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139</w:t>
            </w:r>
          </w:p>
        </w:tc>
      </w:tr>
      <w:tr w:rsidR="00FB5184" w14:paraId="7521B79F" w14:textId="77777777" w:rsidTr="006A4182">
        <w:tc>
          <w:tcPr>
            <w:tcW w:w="1491" w:type="dxa"/>
            <w:vMerge/>
            <w:tcBorders>
              <w:left w:val="single" w:sz="24" w:space="0" w:color="auto"/>
            </w:tcBorders>
            <w:vAlign w:val="center"/>
          </w:tcPr>
          <w:p w14:paraId="17D9824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E68969F"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5D6712A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56434FA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6F54BD32"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20EB121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165</w:t>
            </w:r>
          </w:p>
        </w:tc>
      </w:tr>
      <w:tr w:rsidR="00FB5184" w14:paraId="71A11AB1" w14:textId="77777777" w:rsidTr="006A4182">
        <w:tc>
          <w:tcPr>
            <w:tcW w:w="1491" w:type="dxa"/>
            <w:vMerge/>
            <w:tcBorders>
              <w:left w:val="single" w:sz="24" w:space="0" w:color="auto"/>
            </w:tcBorders>
            <w:vAlign w:val="center"/>
          </w:tcPr>
          <w:p w14:paraId="298E429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19DE0E4"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30C9679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3997E0C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295F7E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1E5302D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199</w:t>
            </w:r>
          </w:p>
        </w:tc>
      </w:tr>
      <w:tr w:rsidR="00FB5184" w14:paraId="77D1C76B" w14:textId="77777777" w:rsidTr="006A4182">
        <w:tc>
          <w:tcPr>
            <w:tcW w:w="1491" w:type="dxa"/>
            <w:vMerge/>
            <w:tcBorders>
              <w:left w:val="single" w:sz="24" w:space="0" w:color="auto"/>
            </w:tcBorders>
            <w:vAlign w:val="center"/>
          </w:tcPr>
          <w:p w14:paraId="4C89ECA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249130B"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286C6C4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283C7F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49B7AE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BC74C9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190</w:t>
            </w:r>
          </w:p>
        </w:tc>
      </w:tr>
      <w:tr w:rsidR="00FB5184" w14:paraId="27644F71" w14:textId="77777777" w:rsidTr="006A4182">
        <w:tc>
          <w:tcPr>
            <w:tcW w:w="1491" w:type="dxa"/>
            <w:vMerge/>
            <w:tcBorders>
              <w:left w:val="single" w:sz="24" w:space="0" w:color="auto"/>
            </w:tcBorders>
            <w:vAlign w:val="center"/>
          </w:tcPr>
          <w:p w14:paraId="45DC452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E562850"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3A5546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74805F9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BE12CC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87FBC3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182</w:t>
            </w:r>
          </w:p>
        </w:tc>
      </w:tr>
      <w:tr w:rsidR="00FB5184" w14:paraId="5A52708C" w14:textId="77777777" w:rsidTr="006A4182">
        <w:tc>
          <w:tcPr>
            <w:tcW w:w="1491" w:type="dxa"/>
            <w:vMerge/>
            <w:tcBorders>
              <w:left w:val="single" w:sz="24" w:space="0" w:color="auto"/>
            </w:tcBorders>
            <w:vAlign w:val="center"/>
          </w:tcPr>
          <w:p w14:paraId="4E48642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A36747F"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262007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35CE76C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4CAF7FD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3C93DB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205</w:t>
            </w:r>
          </w:p>
        </w:tc>
      </w:tr>
      <w:tr w:rsidR="00FB5184" w14:paraId="442E8A25" w14:textId="77777777" w:rsidTr="006A4182">
        <w:tc>
          <w:tcPr>
            <w:tcW w:w="1491" w:type="dxa"/>
            <w:vMerge/>
            <w:tcBorders>
              <w:left w:val="single" w:sz="24" w:space="0" w:color="auto"/>
              <w:bottom w:val="single" w:sz="24" w:space="0" w:color="auto"/>
            </w:tcBorders>
            <w:vAlign w:val="center"/>
          </w:tcPr>
          <w:p w14:paraId="27B4927D"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556480E7"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bottom w:val="single" w:sz="24" w:space="0" w:color="auto"/>
            </w:tcBorders>
            <w:vAlign w:val="bottom"/>
          </w:tcPr>
          <w:p w14:paraId="0BB2004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46C2506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279375B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bottom"/>
          </w:tcPr>
          <w:p w14:paraId="5F18598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229</w:t>
            </w:r>
          </w:p>
        </w:tc>
      </w:tr>
    </w:tbl>
    <w:p w14:paraId="487696F1" w14:textId="4246E835" w:rsidR="00FB5184" w:rsidRPr="00412695" w:rsidRDefault="005C0E5F" w:rsidP="00FB5184">
      <w:pPr>
        <w:rPr>
          <w:rFonts w:eastAsia="Times New Roman"/>
          <w:b/>
          <w:sz w:val="22"/>
          <w:szCs w:val="22"/>
        </w:rPr>
      </w:pPr>
      <w:r>
        <w:rPr>
          <w:rFonts w:eastAsia="Times New Roman"/>
          <w:sz w:val="22"/>
          <w:szCs w:val="22"/>
        </w:rPr>
        <w:t>Table A.15</w:t>
      </w:r>
      <w:r w:rsidR="00FB5184">
        <w:rPr>
          <w:rFonts w:eastAsia="Times New Roman"/>
          <w:sz w:val="22"/>
          <w:szCs w:val="22"/>
        </w:rPr>
        <w:t>: 5-10</w:t>
      </w:r>
      <w:r w:rsidR="00FB5184" w:rsidRPr="00412695">
        <w:rPr>
          <w:rFonts w:eastAsia="Times New Roman"/>
          <w:sz w:val="22"/>
          <w:szCs w:val="22"/>
        </w:rPr>
        <w:t xml:space="preserve">% senescence sensitivity analysis </w:t>
      </w:r>
      <w:r w:rsidR="00FB5184" w:rsidRPr="00412695">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31A99E8F"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08896BCD"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1AF95F8E"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6BD39A62"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2FD68C9A"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54DCB21B"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60784E31" w14:textId="77777777" w:rsidTr="006A4182">
        <w:tc>
          <w:tcPr>
            <w:tcW w:w="2881" w:type="dxa"/>
            <w:gridSpan w:val="2"/>
            <w:tcBorders>
              <w:top w:val="single" w:sz="24" w:space="0" w:color="auto"/>
              <w:left w:val="single" w:sz="24" w:space="0" w:color="auto"/>
              <w:right w:val="single" w:sz="24" w:space="0" w:color="auto"/>
            </w:tcBorders>
            <w:vAlign w:val="center"/>
          </w:tcPr>
          <w:p w14:paraId="5334AB3D"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69A347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11.3</w:t>
            </w:r>
          </w:p>
        </w:tc>
        <w:tc>
          <w:tcPr>
            <w:tcW w:w="1497" w:type="dxa"/>
            <w:tcBorders>
              <w:top w:val="single" w:sz="24" w:space="0" w:color="auto"/>
            </w:tcBorders>
            <w:vAlign w:val="bottom"/>
          </w:tcPr>
          <w:p w14:paraId="04DB1232"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13.8</w:t>
            </w:r>
          </w:p>
        </w:tc>
        <w:tc>
          <w:tcPr>
            <w:tcW w:w="1494" w:type="dxa"/>
            <w:tcBorders>
              <w:top w:val="single" w:sz="24" w:space="0" w:color="auto"/>
            </w:tcBorders>
            <w:vAlign w:val="bottom"/>
          </w:tcPr>
          <w:p w14:paraId="6355C9A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8.5</w:t>
            </w:r>
          </w:p>
        </w:tc>
        <w:tc>
          <w:tcPr>
            <w:tcW w:w="1494" w:type="dxa"/>
            <w:tcBorders>
              <w:top w:val="single" w:sz="24" w:space="0" w:color="auto"/>
              <w:right w:val="single" w:sz="24" w:space="0" w:color="auto"/>
            </w:tcBorders>
            <w:vAlign w:val="bottom"/>
          </w:tcPr>
          <w:p w14:paraId="6D25DC10"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21.6</w:t>
            </w:r>
          </w:p>
        </w:tc>
      </w:tr>
      <w:tr w:rsidR="00FB5184" w14:paraId="5F98FF31" w14:textId="77777777" w:rsidTr="006A4182">
        <w:tc>
          <w:tcPr>
            <w:tcW w:w="2881" w:type="dxa"/>
            <w:gridSpan w:val="2"/>
            <w:tcBorders>
              <w:left w:val="single" w:sz="24" w:space="0" w:color="auto"/>
              <w:bottom w:val="single" w:sz="24" w:space="0" w:color="auto"/>
              <w:right w:val="single" w:sz="24" w:space="0" w:color="auto"/>
            </w:tcBorders>
            <w:vAlign w:val="center"/>
          </w:tcPr>
          <w:p w14:paraId="025C9BBA"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5CECD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48</w:t>
            </w:r>
          </w:p>
        </w:tc>
        <w:tc>
          <w:tcPr>
            <w:tcW w:w="1497" w:type="dxa"/>
            <w:tcBorders>
              <w:bottom w:val="single" w:sz="24" w:space="0" w:color="auto"/>
            </w:tcBorders>
            <w:vAlign w:val="bottom"/>
          </w:tcPr>
          <w:p w14:paraId="59B1FB5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42</w:t>
            </w:r>
          </w:p>
        </w:tc>
        <w:tc>
          <w:tcPr>
            <w:tcW w:w="1494" w:type="dxa"/>
            <w:tcBorders>
              <w:bottom w:val="single" w:sz="24" w:space="0" w:color="auto"/>
            </w:tcBorders>
            <w:vAlign w:val="bottom"/>
          </w:tcPr>
          <w:p w14:paraId="1C040F2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62C5F6C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102</w:t>
            </w:r>
          </w:p>
        </w:tc>
      </w:tr>
      <w:tr w:rsidR="00FB5184" w14:paraId="1FADE180" w14:textId="77777777" w:rsidTr="006A4182">
        <w:tc>
          <w:tcPr>
            <w:tcW w:w="1491" w:type="dxa"/>
            <w:vMerge w:val="restart"/>
            <w:tcBorders>
              <w:top w:val="single" w:sz="24" w:space="0" w:color="auto"/>
              <w:left w:val="single" w:sz="24" w:space="0" w:color="auto"/>
            </w:tcBorders>
            <w:vAlign w:val="center"/>
          </w:tcPr>
          <w:p w14:paraId="0B82DEE9"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36AE3789"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549540A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72</w:t>
            </w:r>
          </w:p>
        </w:tc>
        <w:tc>
          <w:tcPr>
            <w:tcW w:w="1497" w:type="dxa"/>
            <w:tcBorders>
              <w:top w:val="single" w:sz="24" w:space="0" w:color="auto"/>
            </w:tcBorders>
            <w:vAlign w:val="bottom"/>
          </w:tcPr>
          <w:p w14:paraId="7CDE6E9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49</w:t>
            </w:r>
          </w:p>
        </w:tc>
        <w:tc>
          <w:tcPr>
            <w:tcW w:w="1494" w:type="dxa"/>
            <w:tcBorders>
              <w:top w:val="single" w:sz="24" w:space="0" w:color="auto"/>
            </w:tcBorders>
            <w:vAlign w:val="bottom"/>
          </w:tcPr>
          <w:p w14:paraId="7C45262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122</w:t>
            </w:r>
          </w:p>
        </w:tc>
        <w:tc>
          <w:tcPr>
            <w:tcW w:w="1494" w:type="dxa"/>
            <w:tcBorders>
              <w:top w:val="single" w:sz="24" w:space="0" w:color="auto"/>
              <w:right w:val="single" w:sz="24" w:space="0" w:color="auto"/>
            </w:tcBorders>
            <w:vAlign w:val="bottom"/>
          </w:tcPr>
          <w:p w14:paraId="03D50F0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51</w:t>
            </w:r>
          </w:p>
        </w:tc>
      </w:tr>
      <w:tr w:rsidR="00FB5184" w14:paraId="087AD2DA" w14:textId="77777777" w:rsidTr="006A4182">
        <w:tc>
          <w:tcPr>
            <w:tcW w:w="1491" w:type="dxa"/>
            <w:vMerge/>
            <w:tcBorders>
              <w:left w:val="single" w:sz="24" w:space="0" w:color="auto"/>
            </w:tcBorders>
            <w:vAlign w:val="center"/>
          </w:tcPr>
          <w:p w14:paraId="6CB0A53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FBE43C2"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13A462A"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99</w:t>
            </w:r>
          </w:p>
        </w:tc>
        <w:tc>
          <w:tcPr>
            <w:tcW w:w="1497" w:type="dxa"/>
            <w:vAlign w:val="bottom"/>
          </w:tcPr>
          <w:p w14:paraId="43A2872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76</w:t>
            </w:r>
          </w:p>
        </w:tc>
        <w:tc>
          <w:tcPr>
            <w:tcW w:w="1494" w:type="dxa"/>
            <w:vAlign w:val="bottom"/>
          </w:tcPr>
          <w:p w14:paraId="4D28EC5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172</w:t>
            </w:r>
          </w:p>
        </w:tc>
        <w:tc>
          <w:tcPr>
            <w:tcW w:w="1494" w:type="dxa"/>
            <w:tcBorders>
              <w:right w:val="single" w:sz="24" w:space="0" w:color="auto"/>
            </w:tcBorders>
            <w:vAlign w:val="bottom"/>
          </w:tcPr>
          <w:p w14:paraId="35FEBBE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69</w:t>
            </w:r>
          </w:p>
        </w:tc>
      </w:tr>
      <w:tr w:rsidR="00FB5184" w14:paraId="4F86F5FC" w14:textId="77777777" w:rsidTr="006A4182">
        <w:tc>
          <w:tcPr>
            <w:tcW w:w="1491" w:type="dxa"/>
            <w:vMerge/>
            <w:tcBorders>
              <w:left w:val="single" w:sz="24" w:space="0" w:color="auto"/>
            </w:tcBorders>
            <w:vAlign w:val="center"/>
          </w:tcPr>
          <w:p w14:paraId="6AF7B16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B5EF107"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4515D3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128</w:t>
            </w:r>
          </w:p>
        </w:tc>
        <w:tc>
          <w:tcPr>
            <w:tcW w:w="1497" w:type="dxa"/>
            <w:vAlign w:val="bottom"/>
          </w:tcPr>
          <w:p w14:paraId="00716E8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121</w:t>
            </w:r>
          </w:p>
        </w:tc>
        <w:tc>
          <w:tcPr>
            <w:tcW w:w="1494" w:type="dxa"/>
            <w:vAlign w:val="bottom"/>
          </w:tcPr>
          <w:p w14:paraId="1AAB0F2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239</w:t>
            </w:r>
          </w:p>
        </w:tc>
        <w:tc>
          <w:tcPr>
            <w:tcW w:w="1494" w:type="dxa"/>
            <w:tcBorders>
              <w:right w:val="single" w:sz="24" w:space="0" w:color="auto"/>
            </w:tcBorders>
            <w:vAlign w:val="bottom"/>
          </w:tcPr>
          <w:p w14:paraId="2F72507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60</w:t>
            </w:r>
          </w:p>
        </w:tc>
      </w:tr>
      <w:tr w:rsidR="00FB5184" w14:paraId="5741AED8" w14:textId="77777777" w:rsidTr="006A4182">
        <w:tc>
          <w:tcPr>
            <w:tcW w:w="1491" w:type="dxa"/>
            <w:vMerge/>
            <w:tcBorders>
              <w:left w:val="single" w:sz="24" w:space="0" w:color="auto"/>
            </w:tcBorders>
            <w:vAlign w:val="center"/>
          </w:tcPr>
          <w:p w14:paraId="07979E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EAB3D46"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6A5A986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143</w:t>
            </w:r>
          </w:p>
        </w:tc>
        <w:tc>
          <w:tcPr>
            <w:tcW w:w="1497" w:type="dxa"/>
            <w:vAlign w:val="bottom"/>
          </w:tcPr>
          <w:p w14:paraId="30953F1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153</w:t>
            </w:r>
          </w:p>
        </w:tc>
        <w:tc>
          <w:tcPr>
            <w:tcW w:w="1494" w:type="dxa"/>
            <w:vAlign w:val="bottom"/>
          </w:tcPr>
          <w:p w14:paraId="68A264D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314</w:t>
            </w:r>
          </w:p>
        </w:tc>
        <w:tc>
          <w:tcPr>
            <w:tcW w:w="1494" w:type="dxa"/>
            <w:tcBorders>
              <w:right w:val="single" w:sz="24" w:space="0" w:color="auto"/>
            </w:tcBorders>
            <w:vAlign w:val="bottom"/>
          </w:tcPr>
          <w:p w14:paraId="3903863D"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71</w:t>
            </w:r>
          </w:p>
        </w:tc>
      </w:tr>
      <w:tr w:rsidR="00FB5184" w14:paraId="6ABAF47B" w14:textId="77777777" w:rsidTr="006A4182">
        <w:tc>
          <w:tcPr>
            <w:tcW w:w="1491" w:type="dxa"/>
            <w:vMerge/>
            <w:tcBorders>
              <w:left w:val="single" w:sz="24" w:space="0" w:color="auto"/>
            </w:tcBorders>
            <w:vAlign w:val="center"/>
          </w:tcPr>
          <w:p w14:paraId="0DDD88C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6D450B9"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1A297F4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148</w:t>
            </w:r>
          </w:p>
        </w:tc>
        <w:tc>
          <w:tcPr>
            <w:tcW w:w="1497" w:type="dxa"/>
            <w:vAlign w:val="bottom"/>
          </w:tcPr>
          <w:p w14:paraId="4505B2B8"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201</w:t>
            </w:r>
          </w:p>
        </w:tc>
        <w:tc>
          <w:tcPr>
            <w:tcW w:w="1494" w:type="dxa"/>
            <w:vAlign w:val="bottom"/>
          </w:tcPr>
          <w:p w14:paraId="06A61F7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E115A1E"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82</w:t>
            </w:r>
          </w:p>
        </w:tc>
      </w:tr>
      <w:tr w:rsidR="00FB5184" w14:paraId="537B7DD7" w14:textId="77777777" w:rsidTr="006A4182">
        <w:tc>
          <w:tcPr>
            <w:tcW w:w="1491" w:type="dxa"/>
            <w:vMerge/>
            <w:tcBorders>
              <w:left w:val="single" w:sz="24" w:space="0" w:color="auto"/>
            </w:tcBorders>
            <w:vAlign w:val="center"/>
          </w:tcPr>
          <w:p w14:paraId="21420CB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DEFAABD"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6E760D1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195</w:t>
            </w:r>
          </w:p>
        </w:tc>
        <w:tc>
          <w:tcPr>
            <w:tcW w:w="1497" w:type="dxa"/>
            <w:vAlign w:val="bottom"/>
          </w:tcPr>
          <w:p w14:paraId="41E0417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222</w:t>
            </w:r>
          </w:p>
        </w:tc>
        <w:tc>
          <w:tcPr>
            <w:tcW w:w="1494" w:type="dxa"/>
            <w:vAlign w:val="bottom"/>
          </w:tcPr>
          <w:p w14:paraId="533CF2B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43800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87</w:t>
            </w:r>
          </w:p>
        </w:tc>
      </w:tr>
      <w:tr w:rsidR="00FB5184" w14:paraId="67C9D489" w14:textId="77777777" w:rsidTr="006A4182">
        <w:tc>
          <w:tcPr>
            <w:tcW w:w="1491" w:type="dxa"/>
            <w:vMerge/>
            <w:tcBorders>
              <w:left w:val="single" w:sz="24" w:space="0" w:color="auto"/>
            </w:tcBorders>
            <w:vAlign w:val="center"/>
          </w:tcPr>
          <w:p w14:paraId="43978AE8"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7B8AC0B"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72ACD9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241</w:t>
            </w:r>
          </w:p>
        </w:tc>
        <w:tc>
          <w:tcPr>
            <w:tcW w:w="1497" w:type="dxa"/>
            <w:vAlign w:val="bottom"/>
          </w:tcPr>
          <w:p w14:paraId="6C246D8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218</w:t>
            </w:r>
          </w:p>
        </w:tc>
        <w:tc>
          <w:tcPr>
            <w:tcW w:w="1494" w:type="dxa"/>
            <w:vAlign w:val="bottom"/>
          </w:tcPr>
          <w:p w14:paraId="4C8A3DF0"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E770A0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91</w:t>
            </w:r>
          </w:p>
        </w:tc>
      </w:tr>
      <w:tr w:rsidR="00FB5184" w14:paraId="6CEB03B6" w14:textId="77777777" w:rsidTr="006A4182">
        <w:tc>
          <w:tcPr>
            <w:tcW w:w="1491" w:type="dxa"/>
            <w:vMerge/>
            <w:tcBorders>
              <w:left w:val="single" w:sz="24" w:space="0" w:color="auto"/>
            </w:tcBorders>
            <w:vAlign w:val="center"/>
          </w:tcPr>
          <w:p w14:paraId="44EB8BF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B65A122"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24E3486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255</w:t>
            </w:r>
          </w:p>
        </w:tc>
        <w:tc>
          <w:tcPr>
            <w:tcW w:w="1497" w:type="dxa"/>
            <w:vAlign w:val="bottom"/>
          </w:tcPr>
          <w:p w14:paraId="3E5C7F7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D92C3F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275668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95</w:t>
            </w:r>
          </w:p>
        </w:tc>
      </w:tr>
      <w:tr w:rsidR="00FB5184" w14:paraId="1D8D471F" w14:textId="77777777" w:rsidTr="006A4182">
        <w:tc>
          <w:tcPr>
            <w:tcW w:w="1491" w:type="dxa"/>
            <w:vMerge/>
            <w:tcBorders>
              <w:left w:val="single" w:sz="24" w:space="0" w:color="auto"/>
            </w:tcBorders>
            <w:vAlign w:val="center"/>
          </w:tcPr>
          <w:p w14:paraId="0EFA3F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165CEE2"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29BE7DD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BEE2408"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49E8FD9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A55EDB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116</w:t>
            </w:r>
          </w:p>
        </w:tc>
      </w:tr>
      <w:tr w:rsidR="00FB5184" w14:paraId="00786F2D" w14:textId="77777777" w:rsidTr="006A4182">
        <w:tc>
          <w:tcPr>
            <w:tcW w:w="1491" w:type="dxa"/>
            <w:vMerge/>
            <w:tcBorders>
              <w:left w:val="single" w:sz="24" w:space="0" w:color="auto"/>
            </w:tcBorders>
            <w:vAlign w:val="center"/>
          </w:tcPr>
          <w:p w14:paraId="4FEE283C"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E8A5392"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1BB4F6B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869628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4DF5E102"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CC5EF4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121</w:t>
            </w:r>
          </w:p>
        </w:tc>
      </w:tr>
      <w:tr w:rsidR="00FB5184" w14:paraId="08135ED6" w14:textId="77777777" w:rsidTr="006A4182">
        <w:tc>
          <w:tcPr>
            <w:tcW w:w="1491" w:type="dxa"/>
            <w:vMerge/>
            <w:tcBorders>
              <w:left w:val="single" w:sz="24" w:space="0" w:color="auto"/>
            </w:tcBorders>
            <w:vAlign w:val="center"/>
          </w:tcPr>
          <w:p w14:paraId="274DCDD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EDD94CE"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45A28BEC"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7DEC05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0784A64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6EB331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120</w:t>
            </w:r>
          </w:p>
        </w:tc>
      </w:tr>
      <w:tr w:rsidR="00FB5184" w14:paraId="62A4E8ED" w14:textId="77777777" w:rsidTr="006A4182">
        <w:tc>
          <w:tcPr>
            <w:tcW w:w="1491" w:type="dxa"/>
            <w:vMerge/>
            <w:tcBorders>
              <w:left w:val="single" w:sz="24" w:space="0" w:color="auto"/>
            </w:tcBorders>
            <w:vAlign w:val="center"/>
          </w:tcPr>
          <w:p w14:paraId="6A29DFAD"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376E8EE"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63D2E0AE"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2C025478"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06F50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7973984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133</w:t>
            </w:r>
          </w:p>
        </w:tc>
      </w:tr>
      <w:tr w:rsidR="00FB5184" w14:paraId="57EE66DF" w14:textId="77777777" w:rsidTr="006A4182">
        <w:tc>
          <w:tcPr>
            <w:tcW w:w="1491" w:type="dxa"/>
            <w:vMerge/>
            <w:tcBorders>
              <w:left w:val="single" w:sz="24" w:space="0" w:color="auto"/>
            </w:tcBorders>
            <w:vAlign w:val="center"/>
          </w:tcPr>
          <w:p w14:paraId="6B88BAE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77795A5"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41B4D7D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51C971E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38229A9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2920C4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148</w:t>
            </w:r>
          </w:p>
        </w:tc>
      </w:tr>
      <w:tr w:rsidR="00FB5184" w14:paraId="7C964CC2" w14:textId="77777777" w:rsidTr="006A4182">
        <w:tc>
          <w:tcPr>
            <w:tcW w:w="1491" w:type="dxa"/>
            <w:vMerge/>
            <w:tcBorders>
              <w:left w:val="single" w:sz="24" w:space="0" w:color="auto"/>
            </w:tcBorders>
            <w:vAlign w:val="center"/>
          </w:tcPr>
          <w:p w14:paraId="6FED59B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F98BAF7"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21499A22"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1FAABC5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407C24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8B4D68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147</w:t>
            </w:r>
          </w:p>
        </w:tc>
      </w:tr>
      <w:tr w:rsidR="00FB5184" w14:paraId="570E857B" w14:textId="77777777" w:rsidTr="006A4182">
        <w:tc>
          <w:tcPr>
            <w:tcW w:w="1491" w:type="dxa"/>
            <w:vMerge/>
            <w:tcBorders>
              <w:left w:val="single" w:sz="24" w:space="0" w:color="auto"/>
            </w:tcBorders>
            <w:vAlign w:val="center"/>
          </w:tcPr>
          <w:p w14:paraId="2D0BA145"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2369209" w14:textId="77777777" w:rsidR="00FB5184" w:rsidRPr="0041067E" w:rsidRDefault="00FB5184" w:rsidP="006A4182">
            <w:pPr>
              <w:jc w:val="center"/>
              <w:rPr>
                <w:rFonts w:eastAsia="Times New Roman"/>
                <w:b/>
                <w:sz w:val="22"/>
                <w:szCs w:val="22"/>
              </w:rPr>
            </w:pPr>
            <w:r>
              <w:rPr>
                <w:rFonts w:eastAsia="Times New Roman"/>
                <w:b/>
                <w:sz w:val="22"/>
                <w:szCs w:val="22"/>
              </w:rPr>
              <w:t>IT 15</w:t>
            </w:r>
          </w:p>
        </w:tc>
        <w:tc>
          <w:tcPr>
            <w:tcW w:w="1594" w:type="dxa"/>
            <w:tcBorders>
              <w:left w:val="single" w:sz="24" w:space="0" w:color="auto"/>
            </w:tcBorders>
            <w:vAlign w:val="bottom"/>
          </w:tcPr>
          <w:p w14:paraId="728D1F0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2AED80B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46F55C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E3A8BB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143</w:t>
            </w:r>
          </w:p>
        </w:tc>
      </w:tr>
      <w:tr w:rsidR="00FB5184" w14:paraId="0666611B" w14:textId="77777777" w:rsidTr="006A4182">
        <w:tc>
          <w:tcPr>
            <w:tcW w:w="1491" w:type="dxa"/>
            <w:vMerge/>
            <w:tcBorders>
              <w:left w:val="single" w:sz="24" w:space="0" w:color="auto"/>
            </w:tcBorders>
            <w:vAlign w:val="center"/>
          </w:tcPr>
          <w:p w14:paraId="63239AB8"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7F37948" w14:textId="77777777" w:rsidR="00FB5184" w:rsidRPr="0041067E" w:rsidRDefault="00FB5184" w:rsidP="006A4182">
            <w:pPr>
              <w:jc w:val="center"/>
              <w:rPr>
                <w:rFonts w:eastAsia="Times New Roman"/>
                <w:b/>
                <w:sz w:val="22"/>
                <w:szCs w:val="22"/>
              </w:rPr>
            </w:pPr>
            <w:r>
              <w:rPr>
                <w:rFonts w:eastAsia="Times New Roman"/>
                <w:b/>
                <w:sz w:val="22"/>
                <w:szCs w:val="22"/>
              </w:rPr>
              <w:t>IT 16</w:t>
            </w:r>
          </w:p>
        </w:tc>
        <w:tc>
          <w:tcPr>
            <w:tcW w:w="1594" w:type="dxa"/>
            <w:tcBorders>
              <w:left w:val="single" w:sz="24" w:space="0" w:color="auto"/>
            </w:tcBorders>
            <w:vAlign w:val="bottom"/>
          </w:tcPr>
          <w:p w14:paraId="0280A35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1C06EE7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50F70500"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F87C39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140</w:t>
            </w:r>
          </w:p>
        </w:tc>
      </w:tr>
      <w:tr w:rsidR="00FB5184" w14:paraId="2001D6ED" w14:textId="77777777" w:rsidTr="006A4182">
        <w:tc>
          <w:tcPr>
            <w:tcW w:w="1491" w:type="dxa"/>
            <w:vMerge/>
            <w:tcBorders>
              <w:left w:val="single" w:sz="24" w:space="0" w:color="auto"/>
              <w:bottom w:val="single" w:sz="24" w:space="0" w:color="auto"/>
            </w:tcBorders>
            <w:vAlign w:val="center"/>
          </w:tcPr>
          <w:p w14:paraId="20A7EA9A"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64DFECB6" w14:textId="77777777" w:rsidR="00FB5184" w:rsidRPr="0041067E" w:rsidRDefault="00FB5184" w:rsidP="006A4182">
            <w:pPr>
              <w:jc w:val="center"/>
              <w:rPr>
                <w:rFonts w:eastAsia="Times New Roman"/>
                <w:b/>
                <w:sz w:val="22"/>
                <w:szCs w:val="22"/>
              </w:rPr>
            </w:pPr>
            <w:r>
              <w:rPr>
                <w:rFonts w:eastAsia="Times New Roman"/>
                <w:b/>
                <w:sz w:val="22"/>
                <w:szCs w:val="22"/>
              </w:rPr>
              <w:t>IT 17</w:t>
            </w:r>
          </w:p>
        </w:tc>
        <w:tc>
          <w:tcPr>
            <w:tcW w:w="1594" w:type="dxa"/>
            <w:tcBorders>
              <w:left w:val="single" w:sz="24" w:space="0" w:color="auto"/>
              <w:bottom w:val="single" w:sz="24" w:space="0" w:color="auto"/>
            </w:tcBorders>
            <w:vAlign w:val="bottom"/>
          </w:tcPr>
          <w:p w14:paraId="7D88E8FE"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tcBorders>
              <w:bottom w:val="single" w:sz="24" w:space="0" w:color="auto"/>
            </w:tcBorders>
            <w:vAlign w:val="bottom"/>
          </w:tcPr>
          <w:p w14:paraId="085F412D"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bottom w:val="single" w:sz="24" w:space="0" w:color="auto"/>
            </w:tcBorders>
            <w:vAlign w:val="bottom"/>
          </w:tcPr>
          <w:p w14:paraId="49541A3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bottom w:val="single" w:sz="24" w:space="0" w:color="auto"/>
              <w:right w:val="single" w:sz="24" w:space="0" w:color="auto"/>
            </w:tcBorders>
            <w:vAlign w:val="bottom"/>
          </w:tcPr>
          <w:p w14:paraId="3A7E72A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155</w:t>
            </w:r>
          </w:p>
        </w:tc>
      </w:tr>
    </w:tbl>
    <w:p w14:paraId="019EFC8C" w14:textId="3789428C" w:rsidR="00FB5184" w:rsidRDefault="005C0E5F" w:rsidP="00FB5184">
      <w:pPr>
        <w:rPr>
          <w:rFonts w:eastAsia="Times New Roman"/>
          <w:b/>
          <w:sz w:val="22"/>
          <w:szCs w:val="22"/>
        </w:rPr>
      </w:pPr>
      <w:r>
        <w:rPr>
          <w:rFonts w:eastAsia="Times New Roman"/>
          <w:sz w:val="22"/>
          <w:szCs w:val="22"/>
        </w:rPr>
        <w:t>Table A.16</w:t>
      </w:r>
      <w:r w:rsidR="00FB5184">
        <w:rPr>
          <w:rFonts w:eastAsia="Times New Roman"/>
          <w:sz w:val="22"/>
          <w:szCs w:val="22"/>
        </w:rPr>
        <w:t>: 10-15</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646530FD"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4B4B2E0C"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1E325C21"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0D050DCC"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15EEFA3E"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0C02D9AB"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0741607D" w14:textId="77777777" w:rsidTr="006A4182">
        <w:tc>
          <w:tcPr>
            <w:tcW w:w="2881" w:type="dxa"/>
            <w:gridSpan w:val="2"/>
            <w:tcBorders>
              <w:top w:val="single" w:sz="24" w:space="0" w:color="auto"/>
              <w:left w:val="single" w:sz="24" w:space="0" w:color="auto"/>
              <w:right w:val="single" w:sz="24" w:space="0" w:color="auto"/>
            </w:tcBorders>
            <w:vAlign w:val="center"/>
          </w:tcPr>
          <w:p w14:paraId="191538C6"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5E2FB5C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19</w:t>
            </w:r>
          </w:p>
        </w:tc>
        <w:tc>
          <w:tcPr>
            <w:tcW w:w="1497" w:type="dxa"/>
            <w:tcBorders>
              <w:top w:val="single" w:sz="24" w:space="0" w:color="auto"/>
            </w:tcBorders>
            <w:vAlign w:val="bottom"/>
          </w:tcPr>
          <w:p w14:paraId="675CA54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25.9</w:t>
            </w:r>
          </w:p>
        </w:tc>
        <w:tc>
          <w:tcPr>
            <w:tcW w:w="1494" w:type="dxa"/>
            <w:tcBorders>
              <w:top w:val="single" w:sz="24" w:space="0" w:color="auto"/>
            </w:tcBorders>
            <w:vAlign w:val="bottom"/>
          </w:tcPr>
          <w:p w14:paraId="683E3BE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12.2</w:t>
            </w:r>
          </w:p>
        </w:tc>
        <w:tc>
          <w:tcPr>
            <w:tcW w:w="1494" w:type="dxa"/>
            <w:tcBorders>
              <w:top w:val="single" w:sz="24" w:space="0" w:color="auto"/>
              <w:right w:val="single" w:sz="24" w:space="0" w:color="auto"/>
            </w:tcBorders>
            <w:vAlign w:val="bottom"/>
          </w:tcPr>
          <w:p w14:paraId="368E2C2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27</w:t>
            </w:r>
          </w:p>
        </w:tc>
      </w:tr>
      <w:tr w:rsidR="00FB5184" w14:paraId="2BEFE690" w14:textId="77777777" w:rsidTr="006A4182">
        <w:tc>
          <w:tcPr>
            <w:tcW w:w="2881" w:type="dxa"/>
            <w:gridSpan w:val="2"/>
            <w:tcBorders>
              <w:left w:val="single" w:sz="24" w:space="0" w:color="auto"/>
              <w:bottom w:val="single" w:sz="24" w:space="0" w:color="auto"/>
              <w:right w:val="single" w:sz="24" w:space="0" w:color="auto"/>
            </w:tcBorders>
            <w:vAlign w:val="center"/>
          </w:tcPr>
          <w:p w14:paraId="721F6057"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8BFEE0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54</w:t>
            </w:r>
          </w:p>
        </w:tc>
        <w:tc>
          <w:tcPr>
            <w:tcW w:w="1497" w:type="dxa"/>
            <w:tcBorders>
              <w:bottom w:val="single" w:sz="24" w:space="0" w:color="auto"/>
            </w:tcBorders>
            <w:vAlign w:val="bottom"/>
          </w:tcPr>
          <w:p w14:paraId="361A74B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84</w:t>
            </w:r>
          </w:p>
        </w:tc>
        <w:tc>
          <w:tcPr>
            <w:tcW w:w="1494" w:type="dxa"/>
            <w:tcBorders>
              <w:bottom w:val="single" w:sz="24" w:space="0" w:color="auto"/>
            </w:tcBorders>
            <w:vAlign w:val="bottom"/>
          </w:tcPr>
          <w:p w14:paraId="2FFBFD26"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30</w:t>
            </w:r>
          </w:p>
        </w:tc>
        <w:tc>
          <w:tcPr>
            <w:tcW w:w="1494" w:type="dxa"/>
            <w:tcBorders>
              <w:bottom w:val="single" w:sz="24" w:space="0" w:color="auto"/>
              <w:right w:val="single" w:sz="24" w:space="0" w:color="auto"/>
            </w:tcBorders>
            <w:vAlign w:val="bottom"/>
          </w:tcPr>
          <w:p w14:paraId="712B79E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96</w:t>
            </w:r>
          </w:p>
        </w:tc>
      </w:tr>
      <w:tr w:rsidR="00FB5184" w14:paraId="768E2E0A" w14:textId="77777777" w:rsidTr="006A4182">
        <w:tc>
          <w:tcPr>
            <w:tcW w:w="1491" w:type="dxa"/>
            <w:vMerge w:val="restart"/>
            <w:tcBorders>
              <w:top w:val="single" w:sz="24" w:space="0" w:color="auto"/>
              <w:left w:val="single" w:sz="24" w:space="0" w:color="auto"/>
            </w:tcBorders>
            <w:vAlign w:val="center"/>
          </w:tcPr>
          <w:p w14:paraId="2D6CE7C6"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46045904"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2FD7D03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55</w:t>
            </w:r>
          </w:p>
        </w:tc>
        <w:tc>
          <w:tcPr>
            <w:tcW w:w="1497" w:type="dxa"/>
            <w:tcBorders>
              <w:top w:val="single" w:sz="24" w:space="0" w:color="auto"/>
            </w:tcBorders>
            <w:vAlign w:val="bottom"/>
          </w:tcPr>
          <w:p w14:paraId="055C693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56</w:t>
            </w:r>
          </w:p>
        </w:tc>
        <w:tc>
          <w:tcPr>
            <w:tcW w:w="1494" w:type="dxa"/>
            <w:tcBorders>
              <w:top w:val="single" w:sz="24" w:space="0" w:color="auto"/>
            </w:tcBorders>
            <w:vAlign w:val="bottom"/>
          </w:tcPr>
          <w:p w14:paraId="453D072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110</w:t>
            </w:r>
          </w:p>
        </w:tc>
        <w:tc>
          <w:tcPr>
            <w:tcW w:w="1494" w:type="dxa"/>
            <w:tcBorders>
              <w:top w:val="single" w:sz="24" w:space="0" w:color="auto"/>
              <w:right w:val="single" w:sz="24" w:space="0" w:color="auto"/>
            </w:tcBorders>
            <w:vAlign w:val="bottom"/>
          </w:tcPr>
          <w:p w14:paraId="5148F28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38</w:t>
            </w:r>
          </w:p>
        </w:tc>
      </w:tr>
      <w:tr w:rsidR="00FB5184" w14:paraId="1180733B" w14:textId="77777777" w:rsidTr="006A4182">
        <w:tc>
          <w:tcPr>
            <w:tcW w:w="1491" w:type="dxa"/>
            <w:vMerge/>
            <w:tcBorders>
              <w:left w:val="single" w:sz="24" w:space="0" w:color="auto"/>
            </w:tcBorders>
            <w:vAlign w:val="center"/>
          </w:tcPr>
          <w:p w14:paraId="47892A85"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43117F0"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1A705A6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81</w:t>
            </w:r>
          </w:p>
        </w:tc>
        <w:tc>
          <w:tcPr>
            <w:tcW w:w="1497" w:type="dxa"/>
            <w:vAlign w:val="bottom"/>
          </w:tcPr>
          <w:p w14:paraId="63492A4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66</w:t>
            </w:r>
          </w:p>
        </w:tc>
        <w:tc>
          <w:tcPr>
            <w:tcW w:w="1494" w:type="dxa"/>
            <w:vAlign w:val="bottom"/>
          </w:tcPr>
          <w:p w14:paraId="08E9136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147</w:t>
            </w:r>
          </w:p>
        </w:tc>
        <w:tc>
          <w:tcPr>
            <w:tcW w:w="1494" w:type="dxa"/>
            <w:tcBorders>
              <w:right w:val="single" w:sz="24" w:space="0" w:color="auto"/>
            </w:tcBorders>
            <w:vAlign w:val="bottom"/>
          </w:tcPr>
          <w:p w14:paraId="709B510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51</w:t>
            </w:r>
          </w:p>
        </w:tc>
      </w:tr>
      <w:tr w:rsidR="00FB5184" w14:paraId="633856C3" w14:textId="77777777" w:rsidTr="006A4182">
        <w:tc>
          <w:tcPr>
            <w:tcW w:w="1491" w:type="dxa"/>
            <w:vMerge/>
            <w:tcBorders>
              <w:left w:val="single" w:sz="24" w:space="0" w:color="auto"/>
            </w:tcBorders>
            <w:vAlign w:val="center"/>
          </w:tcPr>
          <w:p w14:paraId="07D1515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4292A5B"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3A4A92B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118</w:t>
            </w:r>
          </w:p>
        </w:tc>
        <w:tc>
          <w:tcPr>
            <w:tcW w:w="1497" w:type="dxa"/>
            <w:vAlign w:val="bottom"/>
          </w:tcPr>
          <w:p w14:paraId="59EA5B8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65</w:t>
            </w:r>
          </w:p>
        </w:tc>
        <w:tc>
          <w:tcPr>
            <w:tcW w:w="1494" w:type="dxa"/>
            <w:vAlign w:val="bottom"/>
          </w:tcPr>
          <w:p w14:paraId="0EC631F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222</w:t>
            </w:r>
          </w:p>
        </w:tc>
        <w:tc>
          <w:tcPr>
            <w:tcW w:w="1494" w:type="dxa"/>
            <w:tcBorders>
              <w:right w:val="single" w:sz="24" w:space="0" w:color="auto"/>
            </w:tcBorders>
            <w:vAlign w:val="bottom"/>
          </w:tcPr>
          <w:p w14:paraId="6477CE75"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58</w:t>
            </w:r>
          </w:p>
        </w:tc>
      </w:tr>
      <w:tr w:rsidR="00FB5184" w14:paraId="14129D4C" w14:textId="77777777" w:rsidTr="006A4182">
        <w:tc>
          <w:tcPr>
            <w:tcW w:w="1491" w:type="dxa"/>
            <w:vMerge/>
            <w:tcBorders>
              <w:left w:val="single" w:sz="24" w:space="0" w:color="auto"/>
            </w:tcBorders>
            <w:vAlign w:val="center"/>
          </w:tcPr>
          <w:p w14:paraId="0365652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3E5B193"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7DDA47A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137</w:t>
            </w:r>
          </w:p>
        </w:tc>
        <w:tc>
          <w:tcPr>
            <w:tcW w:w="1497" w:type="dxa"/>
            <w:vAlign w:val="bottom"/>
          </w:tcPr>
          <w:p w14:paraId="39FB465B"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74</w:t>
            </w:r>
          </w:p>
        </w:tc>
        <w:tc>
          <w:tcPr>
            <w:tcW w:w="1494" w:type="dxa"/>
            <w:vAlign w:val="bottom"/>
          </w:tcPr>
          <w:p w14:paraId="77C6DA8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275</w:t>
            </w:r>
          </w:p>
        </w:tc>
        <w:tc>
          <w:tcPr>
            <w:tcW w:w="1494" w:type="dxa"/>
            <w:tcBorders>
              <w:right w:val="single" w:sz="24" w:space="0" w:color="auto"/>
            </w:tcBorders>
            <w:vAlign w:val="bottom"/>
          </w:tcPr>
          <w:p w14:paraId="22BBA76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70</w:t>
            </w:r>
          </w:p>
        </w:tc>
      </w:tr>
      <w:tr w:rsidR="00FB5184" w14:paraId="36F33728" w14:textId="77777777" w:rsidTr="006A4182">
        <w:tc>
          <w:tcPr>
            <w:tcW w:w="1491" w:type="dxa"/>
            <w:vMerge/>
            <w:tcBorders>
              <w:left w:val="single" w:sz="24" w:space="0" w:color="auto"/>
            </w:tcBorders>
            <w:vAlign w:val="center"/>
          </w:tcPr>
          <w:p w14:paraId="292935E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D053808"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3C435A55"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144</w:t>
            </w:r>
          </w:p>
        </w:tc>
        <w:tc>
          <w:tcPr>
            <w:tcW w:w="1497" w:type="dxa"/>
            <w:vAlign w:val="bottom"/>
          </w:tcPr>
          <w:p w14:paraId="7EED370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77</w:t>
            </w:r>
          </w:p>
        </w:tc>
        <w:tc>
          <w:tcPr>
            <w:tcW w:w="1494" w:type="dxa"/>
            <w:vAlign w:val="bottom"/>
          </w:tcPr>
          <w:p w14:paraId="6D652B0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322</w:t>
            </w:r>
          </w:p>
        </w:tc>
        <w:tc>
          <w:tcPr>
            <w:tcW w:w="1494" w:type="dxa"/>
            <w:tcBorders>
              <w:right w:val="single" w:sz="24" w:space="0" w:color="auto"/>
            </w:tcBorders>
            <w:vAlign w:val="bottom"/>
          </w:tcPr>
          <w:p w14:paraId="5D30DF4B"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70</w:t>
            </w:r>
          </w:p>
        </w:tc>
      </w:tr>
      <w:tr w:rsidR="00FB5184" w14:paraId="35B03160" w14:textId="77777777" w:rsidTr="006A4182">
        <w:tc>
          <w:tcPr>
            <w:tcW w:w="1491" w:type="dxa"/>
            <w:vMerge/>
            <w:tcBorders>
              <w:left w:val="single" w:sz="24" w:space="0" w:color="auto"/>
            </w:tcBorders>
            <w:vAlign w:val="center"/>
          </w:tcPr>
          <w:p w14:paraId="2B97DD7D"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C18C3B9"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5D197CB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181</w:t>
            </w:r>
          </w:p>
        </w:tc>
        <w:tc>
          <w:tcPr>
            <w:tcW w:w="1497" w:type="dxa"/>
            <w:vAlign w:val="bottom"/>
          </w:tcPr>
          <w:p w14:paraId="35D1DFD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77</w:t>
            </w:r>
          </w:p>
        </w:tc>
        <w:tc>
          <w:tcPr>
            <w:tcW w:w="1494" w:type="dxa"/>
            <w:vAlign w:val="bottom"/>
          </w:tcPr>
          <w:p w14:paraId="4F84AB1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FA3B05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75</w:t>
            </w:r>
          </w:p>
        </w:tc>
      </w:tr>
      <w:tr w:rsidR="00FB5184" w14:paraId="184282F5" w14:textId="77777777" w:rsidTr="006A4182">
        <w:tc>
          <w:tcPr>
            <w:tcW w:w="1491" w:type="dxa"/>
            <w:vMerge/>
            <w:tcBorders>
              <w:left w:val="single" w:sz="24" w:space="0" w:color="auto"/>
            </w:tcBorders>
            <w:vAlign w:val="center"/>
          </w:tcPr>
          <w:p w14:paraId="436305D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8E309E1"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8FEC63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199</w:t>
            </w:r>
          </w:p>
        </w:tc>
        <w:tc>
          <w:tcPr>
            <w:tcW w:w="1497" w:type="dxa"/>
            <w:vAlign w:val="bottom"/>
          </w:tcPr>
          <w:p w14:paraId="710819A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82</w:t>
            </w:r>
          </w:p>
        </w:tc>
        <w:tc>
          <w:tcPr>
            <w:tcW w:w="1494" w:type="dxa"/>
            <w:vAlign w:val="bottom"/>
          </w:tcPr>
          <w:p w14:paraId="5ECC1EE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57CAC05D"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87</w:t>
            </w:r>
          </w:p>
        </w:tc>
      </w:tr>
      <w:tr w:rsidR="00FB5184" w14:paraId="3AB70994" w14:textId="77777777" w:rsidTr="006A4182">
        <w:tc>
          <w:tcPr>
            <w:tcW w:w="1491" w:type="dxa"/>
            <w:vMerge/>
            <w:tcBorders>
              <w:left w:val="single" w:sz="24" w:space="0" w:color="auto"/>
            </w:tcBorders>
            <w:vAlign w:val="center"/>
          </w:tcPr>
          <w:p w14:paraId="4AA6BC4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992EB3A"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145709A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227</w:t>
            </w:r>
          </w:p>
        </w:tc>
        <w:tc>
          <w:tcPr>
            <w:tcW w:w="1497" w:type="dxa"/>
            <w:vAlign w:val="bottom"/>
          </w:tcPr>
          <w:p w14:paraId="6A1B2A8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90</w:t>
            </w:r>
          </w:p>
        </w:tc>
        <w:tc>
          <w:tcPr>
            <w:tcW w:w="1494" w:type="dxa"/>
            <w:vAlign w:val="bottom"/>
          </w:tcPr>
          <w:p w14:paraId="2F3C7B5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E54150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79</w:t>
            </w:r>
          </w:p>
        </w:tc>
      </w:tr>
      <w:tr w:rsidR="00FB5184" w14:paraId="64F6648D" w14:textId="77777777" w:rsidTr="006A4182">
        <w:tc>
          <w:tcPr>
            <w:tcW w:w="1491" w:type="dxa"/>
            <w:vMerge/>
            <w:tcBorders>
              <w:left w:val="single" w:sz="24" w:space="0" w:color="auto"/>
            </w:tcBorders>
            <w:vAlign w:val="center"/>
          </w:tcPr>
          <w:p w14:paraId="1AF7456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B2EB466"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69CB6C1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254</w:t>
            </w:r>
          </w:p>
        </w:tc>
        <w:tc>
          <w:tcPr>
            <w:tcW w:w="1497" w:type="dxa"/>
            <w:vAlign w:val="bottom"/>
          </w:tcPr>
          <w:p w14:paraId="3BFDBF2A"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107</w:t>
            </w:r>
          </w:p>
        </w:tc>
        <w:tc>
          <w:tcPr>
            <w:tcW w:w="1494" w:type="dxa"/>
            <w:vAlign w:val="bottom"/>
          </w:tcPr>
          <w:p w14:paraId="109B72D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6909D7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88</w:t>
            </w:r>
          </w:p>
        </w:tc>
      </w:tr>
      <w:tr w:rsidR="00FB5184" w14:paraId="462133C2" w14:textId="77777777" w:rsidTr="006A4182">
        <w:tc>
          <w:tcPr>
            <w:tcW w:w="1491" w:type="dxa"/>
            <w:vMerge/>
            <w:tcBorders>
              <w:left w:val="single" w:sz="24" w:space="0" w:color="auto"/>
            </w:tcBorders>
            <w:vAlign w:val="center"/>
          </w:tcPr>
          <w:p w14:paraId="5B7C728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0418D50"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7DD716B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3F8F76D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121</w:t>
            </w:r>
          </w:p>
        </w:tc>
        <w:tc>
          <w:tcPr>
            <w:tcW w:w="1494" w:type="dxa"/>
            <w:vAlign w:val="bottom"/>
          </w:tcPr>
          <w:p w14:paraId="7DCE385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6B55656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108</w:t>
            </w:r>
          </w:p>
        </w:tc>
      </w:tr>
      <w:tr w:rsidR="00FB5184" w14:paraId="63953790" w14:textId="77777777" w:rsidTr="006A4182">
        <w:tc>
          <w:tcPr>
            <w:tcW w:w="1491" w:type="dxa"/>
            <w:vMerge/>
            <w:tcBorders>
              <w:left w:val="single" w:sz="24" w:space="0" w:color="auto"/>
            </w:tcBorders>
            <w:vAlign w:val="center"/>
          </w:tcPr>
          <w:p w14:paraId="02CB6AA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0C64B19"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623BE92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2F6C83AA"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115</w:t>
            </w:r>
          </w:p>
        </w:tc>
        <w:tc>
          <w:tcPr>
            <w:tcW w:w="1494" w:type="dxa"/>
            <w:vAlign w:val="bottom"/>
          </w:tcPr>
          <w:p w14:paraId="7103EC5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E8DDE4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117</w:t>
            </w:r>
          </w:p>
        </w:tc>
      </w:tr>
      <w:tr w:rsidR="00FB5184" w14:paraId="5661ECD0" w14:textId="77777777" w:rsidTr="006A4182">
        <w:tc>
          <w:tcPr>
            <w:tcW w:w="1491" w:type="dxa"/>
            <w:vMerge/>
            <w:tcBorders>
              <w:left w:val="single" w:sz="24" w:space="0" w:color="auto"/>
            </w:tcBorders>
            <w:vAlign w:val="center"/>
          </w:tcPr>
          <w:p w14:paraId="6E816D1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64427FC"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2FBED3C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46CF3C0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122</w:t>
            </w:r>
          </w:p>
        </w:tc>
        <w:tc>
          <w:tcPr>
            <w:tcW w:w="1494" w:type="dxa"/>
            <w:vAlign w:val="bottom"/>
          </w:tcPr>
          <w:p w14:paraId="173FB8D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02A38640"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117</w:t>
            </w:r>
          </w:p>
        </w:tc>
      </w:tr>
      <w:tr w:rsidR="00FB5184" w14:paraId="06A0D02C" w14:textId="77777777" w:rsidTr="006A4182">
        <w:tc>
          <w:tcPr>
            <w:tcW w:w="1491" w:type="dxa"/>
            <w:vMerge/>
            <w:tcBorders>
              <w:left w:val="single" w:sz="24" w:space="0" w:color="auto"/>
            </w:tcBorders>
            <w:vAlign w:val="center"/>
          </w:tcPr>
          <w:p w14:paraId="05C6BDD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46C7B4D"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40C30F4A"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162E6D5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129</w:t>
            </w:r>
          </w:p>
        </w:tc>
        <w:tc>
          <w:tcPr>
            <w:tcW w:w="1494" w:type="dxa"/>
            <w:vAlign w:val="bottom"/>
          </w:tcPr>
          <w:p w14:paraId="0E24715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71C602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123</w:t>
            </w:r>
          </w:p>
        </w:tc>
      </w:tr>
      <w:tr w:rsidR="00FB5184" w14:paraId="1023B4B6" w14:textId="77777777" w:rsidTr="006A4182">
        <w:tc>
          <w:tcPr>
            <w:tcW w:w="1491" w:type="dxa"/>
            <w:vMerge/>
            <w:tcBorders>
              <w:left w:val="single" w:sz="24" w:space="0" w:color="auto"/>
            </w:tcBorders>
            <w:vAlign w:val="center"/>
          </w:tcPr>
          <w:p w14:paraId="625ED6F6"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B69974C"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4CDE2915"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01DAE8D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138</w:t>
            </w:r>
          </w:p>
        </w:tc>
        <w:tc>
          <w:tcPr>
            <w:tcW w:w="1494" w:type="dxa"/>
            <w:vAlign w:val="bottom"/>
          </w:tcPr>
          <w:p w14:paraId="462259C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EDA84C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120</w:t>
            </w:r>
          </w:p>
        </w:tc>
      </w:tr>
      <w:tr w:rsidR="00FB5184" w14:paraId="3AF771CE" w14:textId="77777777" w:rsidTr="006A4182">
        <w:tc>
          <w:tcPr>
            <w:tcW w:w="1491" w:type="dxa"/>
            <w:vMerge/>
            <w:tcBorders>
              <w:left w:val="single" w:sz="24" w:space="0" w:color="auto"/>
            </w:tcBorders>
            <w:vAlign w:val="center"/>
          </w:tcPr>
          <w:p w14:paraId="44D8605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BF5BD1B" w14:textId="77777777" w:rsidR="00FB5184" w:rsidRPr="0041067E" w:rsidRDefault="00FB5184" w:rsidP="006A4182">
            <w:pPr>
              <w:jc w:val="center"/>
              <w:rPr>
                <w:rFonts w:eastAsia="Times New Roman"/>
                <w:b/>
                <w:sz w:val="22"/>
                <w:szCs w:val="22"/>
              </w:rPr>
            </w:pPr>
            <w:r>
              <w:rPr>
                <w:rFonts w:eastAsia="Times New Roman"/>
                <w:b/>
                <w:sz w:val="22"/>
                <w:szCs w:val="22"/>
              </w:rPr>
              <w:t>IT 15</w:t>
            </w:r>
          </w:p>
        </w:tc>
        <w:tc>
          <w:tcPr>
            <w:tcW w:w="1594" w:type="dxa"/>
            <w:tcBorders>
              <w:left w:val="single" w:sz="24" w:space="0" w:color="auto"/>
            </w:tcBorders>
            <w:vAlign w:val="bottom"/>
          </w:tcPr>
          <w:p w14:paraId="5D648F2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75D5671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vAlign w:val="bottom"/>
          </w:tcPr>
          <w:p w14:paraId="16E0007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A7DE64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135</w:t>
            </w:r>
          </w:p>
        </w:tc>
      </w:tr>
      <w:tr w:rsidR="00FB5184" w14:paraId="0BE228C8" w14:textId="77777777" w:rsidTr="006A4182">
        <w:tc>
          <w:tcPr>
            <w:tcW w:w="1491" w:type="dxa"/>
            <w:vMerge/>
            <w:tcBorders>
              <w:left w:val="single" w:sz="24" w:space="0" w:color="auto"/>
              <w:bottom w:val="single" w:sz="24" w:space="0" w:color="auto"/>
            </w:tcBorders>
            <w:vAlign w:val="center"/>
          </w:tcPr>
          <w:p w14:paraId="41D5C108"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405B178A" w14:textId="77777777" w:rsidR="00FB5184" w:rsidRPr="0041067E" w:rsidRDefault="00FB5184" w:rsidP="006A4182">
            <w:pPr>
              <w:jc w:val="center"/>
              <w:rPr>
                <w:rFonts w:eastAsia="Times New Roman"/>
                <w:b/>
                <w:sz w:val="22"/>
                <w:szCs w:val="22"/>
              </w:rPr>
            </w:pPr>
            <w:r>
              <w:rPr>
                <w:rFonts w:eastAsia="Times New Roman"/>
                <w:b/>
                <w:sz w:val="22"/>
                <w:szCs w:val="22"/>
              </w:rPr>
              <w:t>IT 16</w:t>
            </w:r>
          </w:p>
        </w:tc>
        <w:tc>
          <w:tcPr>
            <w:tcW w:w="1594" w:type="dxa"/>
            <w:tcBorders>
              <w:left w:val="single" w:sz="24" w:space="0" w:color="auto"/>
              <w:bottom w:val="single" w:sz="24" w:space="0" w:color="auto"/>
            </w:tcBorders>
            <w:vAlign w:val="bottom"/>
          </w:tcPr>
          <w:p w14:paraId="01A2D57D"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tcBorders>
              <w:bottom w:val="single" w:sz="24" w:space="0" w:color="auto"/>
            </w:tcBorders>
            <w:vAlign w:val="bottom"/>
          </w:tcPr>
          <w:p w14:paraId="5EE4D36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bottom w:val="single" w:sz="24" w:space="0" w:color="auto"/>
            </w:tcBorders>
            <w:vAlign w:val="bottom"/>
          </w:tcPr>
          <w:p w14:paraId="0B8F2310"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bottom w:val="single" w:sz="24" w:space="0" w:color="auto"/>
              <w:right w:val="single" w:sz="24" w:space="0" w:color="auto"/>
            </w:tcBorders>
            <w:vAlign w:val="bottom"/>
          </w:tcPr>
          <w:p w14:paraId="0D40D96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124</w:t>
            </w:r>
          </w:p>
        </w:tc>
      </w:tr>
    </w:tbl>
    <w:p w14:paraId="7E432FA2" w14:textId="50BDB6BC" w:rsidR="00FB5184" w:rsidRDefault="005C0E5F" w:rsidP="00FB5184">
      <w:pPr>
        <w:rPr>
          <w:rFonts w:eastAsia="Times New Roman"/>
          <w:b/>
          <w:sz w:val="22"/>
          <w:szCs w:val="22"/>
        </w:rPr>
      </w:pPr>
      <w:r>
        <w:rPr>
          <w:rFonts w:eastAsia="Times New Roman"/>
          <w:sz w:val="22"/>
          <w:szCs w:val="22"/>
        </w:rPr>
        <w:lastRenderedPageBreak/>
        <w:t>Table A.17</w:t>
      </w:r>
      <w:r w:rsidR="00FB5184">
        <w:rPr>
          <w:rFonts w:eastAsia="Times New Roman"/>
          <w:sz w:val="22"/>
          <w:szCs w:val="22"/>
        </w:rPr>
        <w:t>: 15-20</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0019B53E"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728755C8"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4CF2C447"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1860C3EB"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5348C5F8"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29DF8C65"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789BCA16" w14:textId="77777777" w:rsidTr="006A4182">
        <w:tc>
          <w:tcPr>
            <w:tcW w:w="2881" w:type="dxa"/>
            <w:gridSpan w:val="2"/>
            <w:tcBorders>
              <w:top w:val="single" w:sz="24" w:space="0" w:color="auto"/>
              <w:left w:val="single" w:sz="24" w:space="0" w:color="auto"/>
              <w:right w:val="single" w:sz="24" w:space="0" w:color="auto"/>
            </w:tcBorders>
            <w:vAlign w:val="center"/>
          </w:tcPr>
          <w:p w14:paraId="754AC7FD"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50E7252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23.8</w:t>
            </w:r>
          </w:p>
        </w:tc>
        <w:tc>
          <w:tcPr>
            <w:tcW w:w="1497" w:type="dxa"/>
            <w:tcBorders>
              <w:top w:val="single" w:sz="24" w:space="0" w:color="auto"/>
            </w:tcBorders>
            <w:vAlign w:val="bottom"/>
          </w:tcPr>
          <w:p w14:paraId="4E89348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21.2</w:t>
            </w:r>
          </w:p>
        </w:tc>
        <w:tc>
          <w:tcPr>
            <w:tcW w:w="1494" w:type="dxa"/>
            <w:tcBorders>
              <w:top w:val="single" w:sz="24" w:space="0" w:color="auto"/>
            </w:tcBorders>
            <w:vAlign w:val="bottom"/>
          </w:tcPr>
          <w:p w14:paraId="00B17724"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17.9</w:t>
            </w:r>
          </w:p>
        </w:tc>
        <w:tc>
          <w:tcPr>
            <w:tcW w:w="1494" w:type="dxa"/>
            <w:tcBorders>
              <w:top w:val="single" w:sz="24" w:space="0" w:color="auto"/>
              <w:right w:val="single" w:sz="24" w:space="0" w:color="auto"/>
            </w:tcBorders>
            <w:vAlign w:val="bottom"/>
          </w:tcPr>
          <w:p w14:paraId="33344DDC"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35.7</w:t>
            </w:r>
          </w:p>
        </w:tc>
      </w:tr>
      <w:tr w:rsidR="00FB5184" w14:paraId="629EE53D" w14:textId="77777777" w:rsidTr="006A4182">
        <w:tc>
          <w:tcPr>
            <w:tcW w:w="2881" w:type="dxa"/>
            <w:gridSpan w:val="2"/>
            <w:tcBorders>
              <w:left w:val="single" w:sz="24" w:space="0" w:color="auto"/>
              <w:bottom w:val="single" w:sz="24" w:space="0" w:color="auto"/>
              <w:right w:val="single" w:sz="24" w:space="0" w:color="auto"/>
            </w:tcBorders>
            <w:vAlign w:val="center"/>
          </w:tcPr>
          <w:p w14:paraId="0BA4992E"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44953A3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48</w:t>
            </w:r>
          </w:p>
        </w:tc>
        <w:tc>
          <w:tcPr>
            <w:tcW w:w="1497" w:type="dxa"/>
            <w:tcBorders>
              <w:bottom w:val="single" w:sz="24" w:space="0" w:color="auto"/>
            </w:tcBorders>
            <w:vAlign w:val="bottom"/>
          </w:tcPr>
          <w:p w14:paraId="2BE7859C"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42</w:t>
            </w:r>
          </w:p>
        </w:tc>
        <w:tc>
          <w:tcPr>
            <w:tcW w:w="1494" w:type="dxa"/>
            <w:tcBorders>
              <w:bottom w:val="single" w:sz="24" w:space="0" w:color="auto"/>
            </w:tcBorders>
            <w:vAlign w:val="bottom"/>
          </w:tcPr>
          <w:p w14:paraId="6BFD708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30</w:t>
            </w:r>
          </w:p>
        </w:tc>
        <w:tc>
          <w:tcPr>
            <w:tcW w:w="1494" w:type="dxa"/>
            <w:tcBorders>
              <w:bottom w:val="single" w:sz="24" w:space="0" w:color="auto"/>
              <w:right w:val="single" w:sz="24" w:space="0" w:color="auto"/>
            </w:tcBorders>
            <w:vAlign w:val="bottom"/>
          </w:tcPr>
          <w:p w14:paraId="74D320D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90</w:t>
            </w:r>
          </w:p>
        </w:tc>
      </w:tr>
      <w:tr w:rsidR="00FB5184" w14:paraId="63BECA7E" w14:textId="77777777" w:rsidTr="006A4182">
        <w:tc>
          <w:tcPr>
            <w:tcW w:w="1491" w:type="dxa"/>
            <w:vMerge w:val="restart"/>
            <w:tcBorders>
              <w:top w:val="single" w:sz="24" w:space="0" w:color="auto"/>
              <w:left w:val="single" w:sz="24" w:space="0" w:color="auto"/>
            </w:tcBorders>
            <w:vAlign w:val="center"/>
          </w:tcPr>
          <w:p w14:paraId="04CD43FC"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1B5C076"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44A5454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59</w:t>
            </w:r>
          </w:p>
        </w:tc>
        <w:tc>
          <w:tcPr>
            <w:tcW w:w="1497" w:type="dxa"/>
            <w:tcBorders>
              <w:top w:val="single" w:sz="24" w:space="0" w:color="auto"/>
            </w:tcBorders>
            <w:vAlign w:val="bottom"/>
          </w:tcPr>
          <w:p w14:paraId="135EDF6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52</w:t>
            </w:r>
          </w:p>
        </w:tc>
        <w:tc>
          <w:tcPr>
            <w:tcW w:w="1494" w:type="dxa"/>
            <w:tcBorders>
              <w:top w:val="single" w:sz="24" w:space="0" w:color="auto"/>
            </w:tcBorders>
            <w:vAlign w:val="bottom"/>
          </w:tcPr>
          <w:p w14:paraId="39AC3D04"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90</w:t>
            </w:r>
          </w:p>
        </w:tc>
        <w:tc>
          <w:tcPr>
            <w:tcW w:w="1494" w:type="dxa"/>
            <w:tcBorders>
              <w:top w:val="single" w:sz="24" w:space="0" w:color="auto"/>
              <w:right w:val="single" w:sz="24" w:space="0" w:color="auto"/>
            </w:tcBorders>
            <w:vAlign w:val="bottom"/>
          </w:tcPr>
          <w:p w14:paraId="1FADA5CF"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44</w:t>
            </w:r>
          </w:p>
        </w:tc>
      </w:tr>
      <w:tr w:rsidR="00FB5184" w14:paraId="574257EA" w14:textId="77777777" w:rsidTr="006A4182">
        <w:tc>
          <w:tcPr>
            <w:tcW w:w="1491" w:type="dxa"/>
            <w:vMerge/>
            <w:tcBorders>
              <w:left w:val="single" w:sz="24" w:space="0" w:color="auto"/>
            </w:tcBorders>
            <w:vAlign w:val="center"/>
          </w:tcPr>
          <w:p w14:paraId="296B2AE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F58AAD2"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79DECC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83</w:t>
            </w:r>
          </w:p>
        </w:tc>
        <w:tc>
          <w:tcPr>
            <w:tcW w:w="1497" w:type="dxa"/>
            <w:vAlign w:val="bottom"/>
          </w:tcPr>
          <w:p w14:paraId="6091EB8E"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86</w:t>
            </w:r>
          </w:p>
        </w:tc>
        <w:tc>
          <w:tcPr>
            <w:tcW w:w="1494" w:type="dxa"/>
            <w:vAlign w:val="bottom"/>
          </w:tcPr>
          <w:p w14:paraId="59068F2F"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136</w:t>
            </w:r>
          </w:p>
        </w:tc>
        <w:tc>
          <w:tcPr>
            <w:tcW w:w="1494" w:type="dxa"/>
            <w:tcBorders>
              <w:right w:val="single" w:sz="24" w:space="0" w:color="auto"/>
            </w:tcBorders>
            <w:vAlign w:val="bottom"/>
          </w:tcPr>
          <w:p w14:paraId="6BAFEDC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55</w:t>
            </w:r>
          </w:p>
        </w:tc>
      </w:tr>
      <w:tr w:rsidR="00FB5184" w14:paraId="6ABF5809" w14:textId="77777777" w:rsidTr="006A4182">
        <w:tc>
          <w:tcPr>
            <w:tcW w:w="1491" w:type="dxa"/>
            <w:vMerge/>
            <w:tcBorders>
              <w:left w:val="single" w:sz="24" w:space="0" w:color="auto"/>
            </w:tcBorders>
            <w:vAlign w:val="center"/>
          </w:tcPr>
          <w:p w14:paraId="27339DD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23A7E20"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1905364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102</w:t>
            </w:r>
          </w:p>
        </w:tc>
        <w:tc>
          <w:tcPr>
            <w:tcW w:w="1497" w:type="dxa"/>
            <w:vAlign w:val="bottom"/>
          </w:tcPr>
          <w:p w14:paraId="77FFA1B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111</w:t>
            </w:r>
          </w:p>
        </w:tc>
        <w:tc>
          <w:tcPr>
            <w:tcW w:w="1494" w:type="dxa"/>
            <w:vAlign w:val="bottom"/>
          </w:tcPr>
          <w:p w14:paraId="24EC30F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167</w:t>
            </w:r>
          </w:p>
        </w:tc>
        <w:tc>
          <w:tcPr>
            <w:tcW w:w="1494" w:type="dxa"/>
            <w:tcBorders>
              <w:right w:val="single" w:sz="24" w:space="0" w:color="auto"/>
            </w:tcBorders>
            <w:vAlign w:val="bottom"/>
          </w:tcPr>
          <w:p w14:paraId="141E556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61</w:t>
            </w:r>
          </w:p>
        </w:tc>
      </w:tr>
      <w:tr w:rsidR="00FB5184" w14:paraId="7312BAD5" w14:textId="77777777" w:rsidTr="006A4182">
        <w:tc>
          <w:tcPr>
            <w:tcW w:w="1491" w:type="dxa"/>
            <w:vMerge/>
            <w:tcBorders>
              <w:left w:val="single" w:sz="24" w:space="0" w:color="auto"/>
            </w:tcBorders>
            <w:vAlign w:val="center"/>
          </w:tcPr>
          <w:p w14:paraId="49A148A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B6C2FE4"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10760AC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122</w:t>
            </w:r>
          </w:p>
        </w:tc>
        <w:tc>
          <w:tcPr>
            <w:tcW w:w="1497" w:type="dxa"/>
            <w:vAlign w:val="bottom"/>
          </w:tcPr>
          <w:p w14:paraId="1B88630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127</w:t>
            </w:r>
          </w:p>
        </w:tc>
        <w:tc>
          <w:tcPr>
            <w:tcW w:w="1494" w:type="dxa"/>
            <w:vAlign w:val="bottom"/>
          </w:tcPr>
          <w:p w14:paraId="5A4C3BF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243</w:t>
            </w:r>
          </w:p>
        </w:tc>
        <w:tc>
          <w:tcPr>
            <w:tcW w:w="1494" w:type="dxa"/>
            <w:tcBorders>
              <w:right w:val="single" w:sz="24" w:space="0" w:color="auto"/>
            </w:tcBorders>
            <w:vAlign w:val="bottom"/>
          </w:tcPr>
          <w:p w14:paraId="39A4671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54</w:t>
            </w:r>
          </w:p>
        </w:tc>
      </w:tr>
      <w:tr w:rsidR="00FB5184" w14:paraId="73EE8D32" w14:textId="77777777" w:rsidTr="006A4182">
        <w:tc>
          <w:tcPr>
            <w:tcW w:w="1491" w:type="dxa"/>
            <w:vMerge/>
            <w:tcBorders>
              <w:left w:val="single" w:sz="24" w:space="0" w:color="auto"/>
            </w:tcBorders>
            <w:vAlign w:val="center"/>
          </w:tcPr>
          <w:p w14:paraId="30967E68"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87C2D88"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6EEB7466"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150</w:t>
            </w:r>
          </w:p>
        </w:tc>
        <w:tc>
          <w:tcPr>
            <w:tcW w:w="1497" w:type="dxa"/>
            <w:vAlign w:val="bottom"/>
          </w:tcPr>
          <w:p w14:paraId="59DD5D8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137</w:t>
            </w:r>
          </w:p>
        </w:tc>
        <w:tc>
          <w:tcPr>
            <w:tcW w:w="1494" w:type="dxa"/>
            <w:vAlign w:val="bottom"/>
          </w:tcPr>
          <w:p w14:paraId="1C59A9E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282</w:t>
            </w:r>
          </w:p>
        </w:tc>
        <w:tc>
          <w:tcPr>
            <w:tcW w:w="1494" w:type="dxa"/>
            <w:tcBorders>
              <w:right w:val="single" w:sz="24" w:space="0" w:color="auto"/>
            </w:tcBorders>
            <w:vAlign w:val="bottom"/>
          </w:tcPr>
          <w:p w14:paraId="36D7128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61</w:t>
            </w:r>
          </w:p>
        </w:tc>
      </w:tr>
      <w:tr w:rsidR="00FB5184" w14:paraId="00E40FE9" w14:textId="77777777" w:rsidTr="006A4182">
        <w:tc>
          <w:tcPr>
            <w:tcW w:w="1491" w:type="dxa"/>
            <w:vMerge/>
            <w:tcBorders>
              <w:left w:val="single" w:sz="24" w:space="0" w:color="auto"/>
            </w:tcBorders>
            <w:vAlign w:val="center"/>
          </w:tcPr>
          <w:p w14:paraId="21ABB44C"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3308846"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07E8B5E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185</w:t>
            </w:r>
          </w:p>
        </w:tc>
        <w:tc>
          <w:tcPr>
            <w:tcW w:w="1497" w:type="dxa"/>
            <w:vAlign w:val="bottom"/>
          </w:tcPr>
          <w:p w14:paraId="05973BE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163</w:t>
            </w:r>
          </w:p>
        </w:tc>
        <w:tc>
          <w:tcPr>
            <w:tcW w:w="1494" w:type="dxa"/>
            <w:vAlign w:val="bottom"/>
          </w:tcPr>
          <w:p w14:paraId="15E1F6B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18C2B69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64</w:t>
            </w:r>
          </w:p>
        </w:tc>
      </w:tr>
      <w:tr w:rsidR="00FB5184" w14:paraId="78470A1E" w14:textId="77777777" w:rsidTr="006A4182">
        <w:tc>
          <w:tcPr>
            <w:tcW w:w="1491" w:type="dxa"/>
            <w:vMerge/>
            <w:tcBorders>
              <w:left w:val="single" w:sz="24" w:space="0" w:color="auto"/>
            </w:tcBorders>
            <w:vAlign w:val="center"/>
          </w:tcPr>
          <w:p w14:paraId="484308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EACF2AD"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5BE6C524"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182</w:t>
            </w:r>
          </w:p>
        </w:tc>
        <w:tc>
          <w:tcPr>
            <w:tcW w:w="1497" w:type="dxa"/>
            <w:vAlign w:val="bottom"/>
          </w:tcPr>
          <w:p w14:paraId="3F25DE4E"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186</w:t>
            </w:r>
          </w:p>
        </w:tc>
        <w:tc>
          <w:tcPr>
            <w:tcW w:w="1494" w:type="dxa"/>
            <w:vAlign w:val="bottom"/>
          </w:tcPr>
          <w:p w14:paraId="2ACE233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4129B66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70</w:t>
            </w:r>
          </w:p>
        </w:tc>
      </w:tr>
      <w:tr w:rsidR="00FB5184" w14:paraId="46F2A74F" w14:textId="77777777" w:rsidTr="006A4182">
        <w:tc>
          <w:tcPr>
            <w:tcW w:w="1491" w:type="dxa"/>
            <w:vMerge/>
            <w:tcBorders>
              <w:left w:val="single" w:sz="24" w:space="0" w:color="auto"/>
            </w:tcBorders>
            <w:vAlign w:val="center"/>
          </w:tcPr>
          <w:p w14:paraId="585C2166"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17A33AC"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281D43B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193</w:t>
            </w:r>
          </w:p>
        </w:tc>
        <w:tc>
          <w:tcPr>
            <w:tcW w:w="1497" w:type="dxa"/>
            <w:vAlign w:val="bottom"/>
          </w:tcPr>
          <w:p w14:paraId="05BBDBD0"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12EC789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14DB951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75</w:t>
            </w:r>
          </w:p>
        </w:tc>
      </w:tr>
      <w:tr w:rsidR="00FB5184" w14:paraId="08E39E98" w14:textId="77777777" w:rsidTr="006A4182">
        <w:tc>
          <w:tcPr>
            <w:tcW w:w="1491" w:type="dxa"/>
            <w:vMerge/>
            <w:tcBorders>
              <w:left w:val="single" w:sz="24" w:space="0" w:color="auto"/>
            </w:tcBorders>
            <w:vAlign w:val="center"/>
          </w:tcPr>
          <w:p w14:paraId="66095E62"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076C9E5"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382C061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0BF1BD0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53EC886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3438FA3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80</w:t>
            </w:r>
          </w:p>
        </w:tc>
      </w:tr>
      <w:tr w:rsidR="00FB5184" w14:paraId="134FFAD7" w14:textId="77777777" w:rsidTr="006A4182">
        <w:tc>
          <w:tcPr>
            <w:tcW w:w="1491" w:type="dxa"/>
            <w:vMerge/>
            <w:tcBorders>
              <w:left w:val="single" w:sz="24" w:space="0" w:color="auto"/>
            </w:tcBorders>
            <w:vAlign w:val="center"/>
          </w:tcPr>
          <w:p w14:paraId="1F47F0C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5EDE288"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32185120"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69ED0AA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45BF3E5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54C7E2AD"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81</w:t>
            </w:r>
          </w:p>
        </w:tc>
      </w:tr>
      <w:tr w:rsidR="00FB5184" w14:paraId="7F77389D" w14:textId="77777777" w:rsidTr="006A4182">
        <w:tc>
          <w:tcPr>
            <w:tcW w:w="1491" w:type="dxa"/>
            <w:vMerge/>
            <w:tcBorders>
              <w:left w:val="single" w:sz="24" w:space="0" w:color="auto"/>
            </w:tcBorders>
            <w:vAlign w:val="center"/>
          </w:tcPr>
          <w:p w14:paraId="7E56C47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1BC42E7"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0E5F75F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7F3CE9E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5EE6421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42818FD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86</w:t>
            </w:r>
          </w:p>
        </w:tc>
      </w:tr>
      <w:tr w:rsidR="00FB5184" w14:paraId="47BA7CDC" w14:textId="77777777" w:rsidTr="006A4182">
        <w:tc>
          <w:tcPr>
            <w:tcW w:w="1491" w:type="dxa"/>
            <w:vMerge/>
            <w:tcBorders>
              <w:left w:val="single" w:sz="24" w:space="0" w:color="auto"/>
            </w:tcBorders>
            <w:vAlign w:val="center"/>
          </w:tcPr>
          <w:p w14:paraId="1BC3CA4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1331D1E"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60F0EB40"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157DF0E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1B8FDB6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78E0160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95</w:t>
            </w:r>
          </w:p>
        </w:tc>
      </w:tr>
      <w:tr w:rsidR="00FB5184" w14:paraId="206F426C" w14:textId="77777777" w:rsidTr="006A4182">
        <w:tc>
          <w:tcPr>
            <w:tcW w:w="1491" w:type="dxa"/>
            <w:vMerge/>
            <w:tcBorders>
              <w:left w:val="single" w:sz="24" w:space="0" w:color="auto"/>
            </w:tcBorders>
            <w:vAlign w:val="center"/>
          </w:tcPr>
          <w:p w14:paraId="5854EE3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D44B70F"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602FA1EC"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1E63D50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76EFE51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6C33F5F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101</w:t>
            </w:r>
          </w:p>
        </w:tc>
      </w:tr>
      <w:tr w:rsidR="00FB5184" w14:paraId="234869AA" w14:textId="77777777" w:rsidTr="006A4182">
        <w:tc>
          <w:tcPr>
            <w:tcW w:w="1491" w:type="dxa"/>
            <w:vMerge/>
            <w:tcBorders>
              <w:left w:val="single" w:sz="24" w:space="0" w:color="auto"/>
            </w:tcBorders>
            <w:vAlign w:val="center"/>
          </w:tcPr>
          <w:p w14:paraId="6753E64D"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8B6F33D"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3D9E27C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7768D51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0BC4688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08EA659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102</w:t>
            </w:r>
          </w:p>
        </w:tc>
      </w:tr>
      <w:tr w:rsidR="00FB5184" w14:paraId="37882432" w14:textId="77777777" w:rsidTr="006A4182">
        <w:tc>
          <w:tcPr>
            <w:tcW w:w="1491" w:type="dxa"/>
            <w:vMerge/>
            <w:tcBorders>
              <w:left w:val="single" w:sz="24" w:space="0" w:color="auto"/>
              <w:bottom w:val="single" w:sz="24" w:space="0" w:color="auto"/>
            </w:tcBorders>
            <w:vAlign w:val="center"/>
          </w:tcPr>
          <w:p w14:paraId="2C0A5263"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23075936" w14:textId="77777777" w:rsidR="00FB5184" w:rsidRPr="0041067E" w:rsidRDefault="00FB5184" w:rsidP="006A4182">
            <w:pPr>
              <w:jc w:val="center"/>
              <w:rPr>
                <w:rFonts w:eastAsia="Times New Roman"/>
                <w:b/>
                <w:sz w:val="22"/>
                <w:szCs w:val="22"/>
              </w:rPr>
            </w:pPr>
            <w:r>
              <w:rPr>
                <w:rFonts w:eastAsia="Times New Roman"/>
                <w:b/>
                <w:sz w:val="22"/>
                <w:szCs w:val="22"/>
              </w:rPr>
              <w:t>IT 15</w:t>
            </w:r>
          </w:p>
        </w:tc>
        <w:tc>
          <w:tcPr>
            <w:tcW w:w="1594" w:type="dxa"/>
            <w:tcBorders>
              <w:left w:val="single" w:sz="24" w:space="0" w:color="auto"/>
              <w:bottom w:val="single" w:sz="24" w:space="0" w:color="auto"/>
            </w:tcBorders>
            <w:vAlign w:val="bottom"/>
          </w:tcPr>
          <w:p w14:paraId="6BF63DC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tcBorders>
              <w:bottom w:val="single" w:sz="24" w:space="0" w:color="auto"/>
            </w:tcBorders>
            <w:vAlign w:val="bottom"/>
          </w:tcPr>
          <w:p w14:paraId="60AC572D"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bottom w:val="single" w:sz="24" w:space="0" w:color="auto"/>
            </w:tcBorders>
            <w:vAlign w:val="bottom"/>
          </w:tcPr>
          <w:p w14:paraId="4E99449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bottom w:val="single" w:sz="24" w:space="0" w:color="auto"/>
              <w:right w:val="single" w:sz="24" w:space="0" w:color="auto"/>
            </w:tcBorders>
            <w:vAlign w:val="bottom"/>
          </w:tcPr>
          <w:p w14:paraId="68E86C1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111</w:t>
            </w:r>
          </w:p>
        </w:tc>
      </w:tr>
    </w:tbl>
    <w:p w14:paraId="7CE16A93" w14:textId="4D0FB152" w:rsidR="00FB5184" w:rsidRDefault="005C0E5F" w:rsidP="00FB5184">
      <w:pPr>
        <w:rPr>
          <w:rFonts w:eastAsia="Times New Roman"/>
          <w:b/>
          <w:sz w:val="22"/>
          <w:szCs w:val="22"/>
        </w:rPr>
      </w:pPr>
      <w:r>
        <w:rPr>
          <w:rFonts w:eastAsia="Times New Roman"/>
          <w:sz w:val="22"/>
          <w:szCs w:val="22"/>
        </w:rPr>
        <w:t>Table A.18</w:t>
      </w:r>
      <w:r w:rsidR="00FB5184">
        <w:rPr>
          <w:rFonts w:eastAsia="Times New Roman"/>
          <w:sz w:val="22"/>
          <w:szCs w:val="22"/>
        </w:rPr>
        <w:t>: 20-25</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p w14:paraId="58A64874" w14:textId="77777777" w:rsidR="00FB5184" w:rsidRPr="00FB5184" w:rsidRDefault="00FB5184" w:rsidP="00FB5184"/>
    <w:sectPr w:rsidR="00FB5184" w:rsidRPr="00FB5184" w:rsidSect="00362C77">
      <w:headerReference w:type="default" r:id="rId78"/>
      <w:footerReference w:type="default" r:id="rId79"/>
      <w:pgSz w:w="11900" w:h="16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Harry Cooper" w:date="2018-05-03T11:12:00Z" w:initials="HC">
    <w:p w14:paraId="08785B11" w14:textId="177F07F3" w:rsidR="0056699E" w:rsidRDefault="0056699E">
      <w:pPr>
        <w:pStyle w:val="CommentText"/>
      </w:pPr>
      <w:r>
        <w:rPr>
          <w:rStyle w:val="CommentReference"/>
        </w:rPr>
        <w:annotationRef/>
      </w:r>
      <w:r>
        <w:t>New</w:t>
      </w:r>
    </w:p>
  </w:comment>
  <w:comment w:id="7" w:author="Harry Cooper" w:date="2018-05-03T11:12:00Z" w:initials="HC">
    <w:p w14:paraId="022F0130" w14:textId="103F702B" w:rsidR="0056699E" w:rsidRDefault="0056699E">
      <w:pPr>
        <w:pStyle w:val="CommentText"/>
      </w:pPr>
      <w:r>
        <w:rPr>
          <w:rStyle w:val="CommentReference"/>
        </w:rPr>
        <w:annotationRef/>
      </w:r>
      <w:r>
        <w:t>New</w:t>
      </w:r>
    </w:p>
  </w:comment>
  <w:comment w:id="20" w:author="D.Walker" w:date="2017-11-28T16:23:00Z" w:initials="D">
    <w:p w14:paraId="57D868C7" w14:textId="4D49F486" w:rsidR="006A4182" w:rsidRDefault="006A4182">
      <w:pPr>
        <w:pStyle w:val="CommentText"/>
      </w:pPr>
      <w:r>
        <w:rPr>
          <w:rStyle w:val="CommentReference"/>
        </w:rPr>
        <w:annotationRef/>
      </w:r>
      <w:r>
        <w:t>Better to say e.g. assess or estimate?</w:t>
      </w:r>
    </w:p>
  </w:comment>
  <w:comment w:id="35" w:author="Harry Cooper" w:date="2018-05-03T11:12:00Z" w:initials="HC">
    <w:p w14:paraId="1E45879A" w14:textId="1094773E" w:rsidR="0056699E" w:rsidRDefault="0056699E">
      <w:pPr>
        <w:pStyle w:val="CommentText"/>
      </w:pPr>
      <w:r>
        <w:rPr>
          <w:rStyle w:val="CommentReference"/>
        </w:rPr>
        <w:annotationRef/>
      </w:r>
      <w:r>
        <w:t>New</w:t>
      </w:r>
    </w:p>
  </w:comment>
  <w:comment w:id="40" w:author="Harry Cooper" w:date="2018-05-03T11:13:00Z" w:initials="HC">
    <w:p w14:paraId="7CA541F3" w14:textId="58960CEF" w:rsidR="0056699E" w:rsidRDefault="0056699E">
      <w:pPr>
        <w:pStyle w:val="CommentText"/>
      </w:pPr>
      <w:r>
        <w:rPr>
          <w:rStyle w:val="CommentReference"/>
        </w:rPr>
        <w:annotationRef/>
      </w:r>
      <w:r>
        <w:t>New</w:t>
      </w:r>
    </w:p>
  </w:comment>
  <w:comment w:id="55" w:author="D.Walker" w:date="2017-11-28T16:45:00Z" w:initials="D">
    <w:p w14:paraId="1564BAE0" w14:textId="61B19FCD" w:rsidR="006A4182" w:rsidRDefault="006A4182">
      <w:pPr>
        <w:pStyle w:val="CommentText"/>
      </w:pPr>
      <w:r>
        <w:rPr>
          <w:rStyle w:val="CommentReference"/>
        </w:rPr>
        <w:annotationRef/>
      </w:r>
      <w:r>
        <w:t>Meaning what? Stick to describing characteristics which are relevant (and you understand) i.e. how the behaviour differs!</w:t>
      </w:r>
    </w:p>
  </w:comment>
  <w:comment w:id="58" w:author="Harry Cooper" w:date="2017-11-27T16:14:00Z" w:initials="HC">
    <w:p w14:paraId="1A57B82B" w14:textId="6E7AD587" w:rsidR="006A4182" w:rsidRDefault="006A4182">
      <w:pPr>
        <w:pStyle w:val="CommentText"/>
      </w:pPr>
      <w:r>
        <w:rPr>
          <w:rStyle w:val="CommentReference"/>
        </w:rPr>
        <w:annotationRef/>
      </w:r>
      <w:r>
        <w:t>Not started, however I feel I can implicitly cover all the rules of the environment within other sub-chapters, such as the EC sub-chapter above.</w:t>
      </w:r>
    </w:p>
  </w:comment>
  <w:comment w:id="80" w:author="Harry Cooper" w:date="2018-05-03T11:13:00Z" w:initials="HC">
    <w:p w14:paraId="5E73EAAD" w14:textId="47B7EDAB" w:rsidR="0056699E" w:rsidRDefault="0056699E">
      <w:pPr>
        <w:pStyle w:val="CommentText"/>
      </w:pPr>
      <w:r>
        <w:rPr>
          <w:rStyle w:val="CommentReference"/>
        </w:rPr>
        <w:annotationRef/>
      </w:r>
      <w:r>
        <w:t>New</w:t>
      </w:r>
    </w:p>
  </w:comment>
  <w:comment w:id="125" w:author="Harry Cooper" w:date="2018-05-03T11:13:00Z" w:initials="HC">
    <w:p w14:paraId="76259C79" w14:textId="7F4D1635" w:rsidR="0056699E" w:rsidRDefault="0056699E">
      <w:pPr>
        <w:pStyle w:val="CommentText"/>
      </w:pPr>
      <w:r>
        <w:rPr>
          <w:rStyle w:val="CommentReference"/>
        </w:rPr>
        <w:annotationRef/>
      </w:r>
      <w:r>
        <w:t>Rewritten</w:t>
      </w:r>
    </w:p>
  </w:comment>
  <w:comment w:id="161" w:author="D.Walker" w:date="2017-11-28T16:54:00Z" w:initials="D">
    <w:p w14:paraId="5C31F8C5" w14:textId="02003547" w:rsidR="006A4182" w:rsidRDefault="006A4182">
      <w:pPr>
        <w:pStyle w:val="CommentText"/>
      </w:pPr>
      <w:r>
        <w:rPr>
          <w:rStyle w:val="CommentReference"/>
        </w:rPr>
        <w:annotationRef/>
      </w:r>
      <w:r>
        <w:t>I would move this to the “work done” chapter, or an appendix, as you mention (but make sure you at least refer to it to get credit!</w:t>
      </w:r>
      <w:proofErr w:type="gramStart"/>
      <w:r>
        <w:t>).Try</w:t>
      </w:r>
      <w:proofErr w:type="gramEnd"/>
      <w:r>
        <w:t xml:space="preserve"> to keep what appears in this chapter brief an to the point. A summary of features to compare with other frameworks is ideal….</w:t>
      </w:r>
    </w:p>
  </w:comment>
  <w:comment w:id="168" w:author="D.Walker" w:date="2017-11-28T16:55:00Z" w:initials="D">
    <w:p w14:paraId="3E284327" w14:textId="396B58DA" w:rsidR="006A4182" w:rsidRDefault="006A4182">
      <w:pPr>
        <w:pStyle w:val="CommentText"/>
      </w:pPr>
      <w:r>
        <w:rPr>
          <w:rStyle w:val="CommentReference"/>
        </w:rPr>
        <w:annotationRef/>
      </w:r>
      <w:r>
        <w:t>You need to properly caption and label all figures. This information should be in the figure caption.</w:t>
      </w:r>
    </w:p>
  </w:comment>
  <w:comment w:id="166" w:author="Harry Cooper" w:date="2017-11-27T16:15:00Z" w:initials="HC">
    <w:p w14:paraId="6CF504E9" w14:textId="01B22636" w:rsidR="006A4182" w:rsidRDefault="006A4182">
      <w:pPr>
        <w:pStyle w:val="CommentText"/>
      </w:pPr>
      <w:r>
        <w:rPr>
          <w:rStyle w:val="CommentReference"/>
        </w:rPr>
        <w:annotationRef/>
      </w:r>
      <w:r>
        <w:t>Do I just have an Appendices at the back with each image and description, rather than in line with the text?</w:t>
      </w:r>
    </w:p>
  </w:comment>
  <w:comment w:id="174" w:author="D.Walker" w:date="2017-11-28T16:56:00Z" w:initials="D">
    <w:p w14:paraId="663C8008" w14:textId="34B33BD5" w:rsidR="006A4182" w:rsidRDefault="006A4182">
      <w:pPr>
        <w:pStyle w:val="CommentText"/>
      </w:pPr>
      <w:r>
        <w:rPr>
          <w:rStyle w:val="CommentReference"/>
        </w:rPr>
        <w:annotationRef/>
      </w:r>
      <w:r>
        <w:t>Drawback?</w:t>
      </w:r>
    </w:p>
  </w:comment>
  <w:comment w:id="180" w:author="D.Walker" w:date="2017-11-28T16:57:00Z" w:initials="D">
    <w:p w14:paraId="5B0B2D19" w14:textId="242767F3" w:rsidR="006A4182" w:rsidRDefault="006A4182">
      <w:pPr>
        <w:pStyle w:val="CommentText"/>
      </w:pPr>
      <w:r>
        <w:rPr>
          <w:rStyle w:val="CommentReference"/>
        </w:rPr>
        <w:annotationRef/>
      </w:r>
      <w:r>
        <w:t>Would be nice, but not essential</w:t>
      </w:r>
    </w:p>
  </w:comment>
  <w:comment w:id="186" w:author="Harry Cooper" w:date="2018-05-03T11:14:00Z" w:initials="HC">
    <w:p w14:paraId="1AFB1621" w14:textId="2D8CB2C0" w:rsidR="0056699E" w:rsidRDefault="0056699E">
      <w:pPr>
        <w:pStyle w:val="CommentText"/>
      </w:pPr>
      <w:r>
        <w:rPr>
          <w:rStyle w:val="CommentReference"/>
        </w:rPr>
        <w:annotationRef/>
      </w:r>
      <w:r>
        <w:t>Rewritten</w:t>
      </w:r>
    </w:p>
  </w:comment>
  <w:comment w:id="216" w:author="Harry Cooper" w:date="2018-05-03T11:15:00Z" w:initials="HC">
    <w:p w14:paraId="741AE6E1" w14:textId="08F543AA" w:rsidR="0056699E" w:rsidRDefault="0056699E">
      <w:pPr>
        <w:pStyle w:val="CommentText"/>
      </w:pPr>
      <w:r>
        <w:rPr>
          <w:rStyle w:val="CommentReference"/>
        </w:rPr>
        <w:annotationRef/>
      </w:r>
      <w:r>
        <w:t>Rewritten</w:t>
      </w:r>
    </w:p>
  </w:comment>
  <w:comment w:id="223" w:author="Harry Cooper" w:date="2018-05-03T11:15:00Z" w:initials="HC">
    <w:p w14:paraId="76EC26DD" w14:textId="09C39734" w:rsidR="0056699E" w:rsidRDefault="0056699E">
      <w:pPr>
        <w:pStyle w:val="CommentText"/>
      </w:pPr>
      <w:r>
        <w:rPr>
          <w:rStyle w:val="CommentReference"/>
        </w:rPr>
        <w:annotationRef/>
      </w:r>
      <w:r>
        <w:t>New</w:t>
      </w:r>
    </w:p>
  </w:comment>
  <w:comment w:id="225" w:author="Harry Cooper" w:date="2018-05-03T11:15:00Z" w:initials="HC">
    <w:p w14:paraId="2F8C5F23" w14:textId="007239E4" w:rsidR="0056699E" w:rsidRDefault="0056699E">
      <w:pPr>
        <w:pStyle w:val="CommentText"/>
      </w:pPr>
      <w:r>
        <w:rPr>
          <w:rStyle w:val="CommentReference"/>
        </w:rPr>
        <w:annotationRef/>
      </w:r>
      <w:r>
        <w:t>New</w:t>
      </w:r>
    </w:p>
  </w:comment>
  <w:comment w:id="231" w:author="Harry Cooper" w:date="2018-05-03T11:16:00Z" w:initials="HC">
    <w:p w14:paraId="4A777A5E" w14:textId="078EEA19" w:rsidR="0056699E" w:rsidRDefault="0056699E">
      <w:pPr>
        <w:pStyle w:val="CommentText"/>
      </w:pPr>
      <w:r>
        <w:rPr>
          <w:rStyle w:val="CommentReference"/>
        </w:rPr>
        <w:annotationRef/>
      </w:r>
      <w:r>
        <w:t>New</w:t>
      </w:r>
    </w:p>
  </w:comment>
  <w:comment w:id="235" w:author="Harry Cooper" w:date="2018-04-24T07:48:00Z" w:initials="HC">
    <w:p w14:paraId="6F4F23C8" w14:textId="0BA573B7" w:rsidR="006A4182" w:rsidRDefault="006A4182">
      <w:pPr>
        <w:pStyle w:val="CommentText"/>
      </w:pPr>
      <w:r>
        <w:rPr>
          <w:rStyle w:val="CommentReference"/>
        </w:rPr>
        <w:annotationRef/>
      </w:r>
      <w:r>
        <w:t>Is it confusing switching to radius?</w:t>
      </w:r>
    </w:p>
  </w:comment>
  <w:comment w:id="254" w:author="Harry Cooper" w:date="2018-05-03T11:16:00Z" w:initials="HC">
    <w:p w14:paraId="58AE050F" w14:textId="03F5DB0A" w:rsidR="0056699E" w:rsidRDefault="0056699E">
      <w:pPr>
        <w:pStyle w:val="CommentText"/>
      </w:pPr>
      <w:r>
        <w:rPr>
          <w:rStyle w:val="CommentReference"/>
        </w:rPr>
        <w:annotationRef/>
      </w:r>
      <w:r>
        <w:t>New</w:t>
      </w:r>
    </w:p>
  </w:comment>
  <w:comment w:id="267" w:author="Harry Cooper" w:date="2018-05-03T11:16:00Z" w:initials="HC">
    <w:p w14:paraId="09E0C5DC" w14:textId="6F404F64" w:rsidR="0056699E" w:rsidRDefault="0056699E">
      <w:pPr>
        <w:pStyle w:val="CommentText"/>
      </w:pPr>
      <w:r>
        <w:rPr>
          <w:rStyle w:val="CommentReference"/>
        </w:rPr>
        <w:annotationRef/>
      </w:r>
      <w:r>
        <w:t>New</w:t>
      </w:r>
    </w:p>
  </w:comment>
  <w:comment w:id="270" w:author="Harry Cooper" w:date="2018-05-03T11:19:00Z" w:initials="HC">
    <w:p w14:paraId="478B30F7" w14:textId="0B28DE66" w:rsidR="0018231A" w:rsidRDefault="0018231A">
      <w:pPr>
        <w:pStyle w:val="CommentText"/>
      </w:pPr>
      <w:r>
        <w:rPr>
          <w:rStyle w:val="CommentReference"/>
        </w:rPr>
        <w:annotationRef/>
      </w:r>
      <w:r>
        <w:t>New – the tables are around 3000 words so can’t keep them in the main write up</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785B11" w15:done="0"/>
  <w15:commentEx w15:paraId="022F0130" w15:done="0"/>
  <w15:commentEx w15:paraId="57D868C7" w15:done="0"/>
  <w15:commentEx w15:paraId="1E45879A" w15:done="0"/>
  <w15:commentEx w15:paraId="7CA541F3" w15:done="0"/>
  <w15:commentEx w15:paraId="1564BAE0" w15:done="0"/>
  <w15:commentEx w15:paraId="1A57B82B" w15:done="0"/>
  <w15:commentEx w15:paraId="5E73EAAD" w15:done="0"/>
  <w15:commentEx w15:paraId="76259C79" w15:done="0"/>
  <w15:commentEx w15:paraId="5C31F8C5" w15:done="0"/>
  <w15:commentEx w15:paraId="3E284327" w15:done="0"/>
  <w15:commentEx w15:paraId="6CF504E9" w15:done="0"/>
  <w15:commentEx w15:paraId="663C8008" w15:done="0"/>
  <w15:commentEx w15:paraId="5B0B2D19" w15:done="0"/>
  <w15:commentEx w15:paraId="1AFB1621" w15:done="0"/>
  <w15:commentEx w15:paraId="741AE6E1" w15:done="0"/>
  <w15:commentEx w15:paraId="76EC26DD" w15:done="0"/>
  <w15:commentEx w15:paraId="2F8C5F23" w15:done="0"/>
  <w15:commentEx w15:paraId="4A777A5E" w15:done="0"/>
  <w15:commentEx w15:paraId="6F4F23C8" w15:done="0"/>
  <w15:commentEx w15:paraId="58AE050F" w15:done="0"/>
  <w15:commentEx w15:paraId="09E0C5DC" w15:done="0"/>
  <w15:commentEx w15:paraId="478B30F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0AB3EA" w14:textId="77777777" w:rsidR="00661EA1" w:rsidRDefault="00661EA1" w:rsidP="00642E0B">
      <w:r>
        <w:separator/>
      </w:r>
    </w:p>
  </w:endnote>
  <w:endnote w:type="continuationSeparator" w:id="0">
    <w:p w14:paraId="2A7CFC65" w14:textId="77777777" w:rsidR="00661EA1" w:rsidRDefault="00661EA1" w:rsidP="00642E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24196" w14:textId="77777777" w:rsidR="006A4182" w:rsidRDefault="006A4182"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E36310" w14:textId="77777777" w:rsidR="006A4182" w:rsidRDefault="006A418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AD949" w14:textId="77777777" w:rsidR="006A4182" w:rsidRDefault="006A4182"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6699E">
      <w:rPr>
        <w:rStyle w:val="PageNumber"/>
        <w:noProof/>
      </w:rPr>
      <w:t>viii</w:t>
    </w:r>
    <w:r>
      <w:rPr>
        <w:rStyle w:val="PageNumber"/>
      </w:rPr>
      <w:fldChar w:fldCharType="end"/>
    </w:r>
  </w:p>
  <w:p w14:paraId="1AC764E3" w14:textId="6ABE33BF" w:rsidR="006A4182" w:rsidRDefault="006A4182" w:rsidP="00642E0B">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0F2F1" w14:textId="77777777" w:rsidR="006A4182" w:rsidRDefault="006A4182"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8231A">
      <w:rPr>
        <w:rStyle w:val="PageNumber"/>
        <w:noProof/>
      </w:rPr>
      <w:t>47</w:t>
    </w:r>
    <w:r>
      <w:rPr>
        <w:rStyle w:val="PageNumber"/>
      </w:rPr>
      <w:fldChar w:fldCharType="end"/>
    </w:r>
  </w:p>
  <w:p w14:paraId="04D4E42B" w14:textId="77777777" w:rsidR="006A4182" w:rsidRDefault="006A4182" w:rsidP="00362C77">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0E5496" w14:textId="77777777" w:rsidR="00661EA1" w:rsidRDefault="00661EA1" w:rsidP="00642E0B">
      <w:r>
        <w:separator/>
      </w:r>
    </w:p>
  </w:footnote>
  <w:footnote w:type="continuationSeparator" w:id="0">
    <w:p w14:paraId="5443B6B7" w14:textId="77777777" w:rsidR="00661EA1" w:rsidRDefault="00661EA1" w:rsidP="00642E0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385D6F" w14:textId="77777777" w:rsidR="006A4182" w:rsidRDefault="006A418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5E5EC1"/>
    <w:multiLevelType w:val="multilevel"/>
    <w:tmpl w:val="B7A83E54"/>
    <w:lvl w:ilvl="0">
      <w:start w:val="1"/>
      <w:numFmt w:val="decimal"/>
      <w:lvlText w:val="%1."/>
      <w:lvlJc w:val="left"/>
      <w:pPr>
        <w:tabs>
          <w:tab w:val="num" w:pos="5880"/>
        </w:tabs>
        <w:ind w:left="5880" w:hanging="360"/>
      </w:pPr>
    </w:lvl>
    <w:lvl w:ilvl="1" w:tentative="1">
      <w:start w:val="1"/>
      <w:numFmt w:val="decimal"/>
      <w:lvlText w:val="%2."/>
      <w:lvlJc w:val="left"/>
      <w:pPr>
        <w:tabs>
          <w:tab w:val="num" w:pos="6600"/>
        </w:tabs>
        <w:ind w:left="6600" w:hanging="360"/>
      </w:pPr>
    </w:lvl>
    <w:lvl w:ilvl="2" w:tentative="1">
      <w:start w:val="1"/>
      <w:numFmt w:val="decimal"/>
      <w:lvlText w:val="%3."/>
      <w:lvlJc w:val="left"/>
      <w:pPr>
        <w:tabs>
          <w:tab w:val="num" w:pos="7320"/>
        </w:tabs>
        <w:ind w:left="7320" w:hanging="360"/>
      </w:pPr>
    </w:lvl>
    <w:lvl w:ilvl="3" w:tentative="1">
      <w:start w:val="1"/>
      <w:numFmt w:val="decimal"/>
      <w:lvlText w:val="%4."/>
      <w:lvlJc w:val="left"/>
      <w:pPr>
        <w:tabs>
          <w:tab w:val="num" w:pos="8040"/>
        </w:tabs>
        <w:ind w:left="8040" w:hanging="360"/>
      </w:pPr>
    </w:lvl>
    <w:lvl w:ilvl="4" w:tentative="1">
      <w:start w:val="1"/>
      <w:numFmt w:val="decimal"/>
      <w:lvlText w:val="%5."/>
      <w:lvlJc w:val="left"/>
      <w:pPr>
        <w:tabs>
          <w:tab w:val="num" w:pos="8760"/>
        </w:tabs>
        <w:ind w:left="8760" w:hanging="360"/>
      </w:pPr>
    </w:lvl>
    <w:lvl w:ilvl="5" w:tentative="1">
      <w:start w:val="1"/>
      <w:numFmt w:val="decimal"/>
      <w:lvlText w:val="%6."/>
      <w:lvlJc w:val="left"/>
      <w:pPr>
        <w:tabs>
          <w:tab w:val="num" w:pos="9480"/>
        </w:tabs>
        <w:ind w:left="9480" w:hanging="360"/>
      </w:pPr>
    </w:lvl>
    <w:lvl w:ilvl="6" w:tentative="1">
      <w:start w:val="1"/>
      <w:numFmt w:val="decimal"/>
      <w:lvlText w:val="%7."/>
      <w:lvlJc w:val="left"/>
      <w:pPr>
        <w:tabs>
          <w:tab w:val="num" w:pos="10200"/>
        </w:tabs>
        <w:ind w:left="10200" w:hanging="360"/>
      </w:pPr>
    </w:lvl>
    <w:lvl w:ilvl="7" w:tentative="1">
      <w:start w:val="1"/>
      <w:numFmt w:val="decimal"/>
      <w:lvlText w:val="%8."/>
      <w:lvlJc w:val="left"/>
      <w:pPr>
        <w:tabs>
          <w:tab w:val="num" w:pos="10920"/>
        </w:tabs>
        <w:ind w:left="10920" w:hanging="360"/>
      </w:pPr>
    </w:lvl>
    <w:lvl w:ilvl="8" w:tentative="1">
      <w:start w:val="1"/>
      <w:numFmt w:val="decimal"/>
      <w:lvlText w:val="%9."/>
      <w:lvlJc w:val="left"/>
      <w:pPr>
        <w:tabs>
          <w:tab w:val="num" w:pos="11640"/>
        </w:tabs>
        <w:ind w:left="11640" w:hanging="360"/>
      </w:pPr>
    </w:lvl>
  </w:abstractNum>
  <w:abstractNum w:abstractNumId="1">
    <w:nsid w:val="13891A6D"/>
    <w:multiLevelType w:val="multilevel"/>
    <w:tmpl w:val="00645522"/>
    <w:lvl w:ilvl="0">
      <w:start w:val="4"/>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440" w:hanging="1440"/>
      </w:pPr>
      <w:rPr>
        <w:rFonts w:hint="default"/>
        <w:sz w:val="24"/>
      </w:rPr>
    </w:lvl>
  </w:abstractNum>
  <w:abstractNum w:abstractNumId="2">
    <w:nsid w:val="206C0C2E"/>
    <w:multiLevelType w:val="multilevel"/>
    <w:tmpl w:val="01AEE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348478F"/>
    <w:multiLevelType w:val="hybridMultilevel"/>
    <w:tmpl w:val="59E41146"/>
    <w:lvl w:ilvl="0" w:tplc="C7942868">
      <w:start w:val="14"/>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8B971B0"/>
    <w:multiLevelType w:val="hybridMultilevel"/>
    <w:tmpl w:val="4D6C9E9C"/>
    <w:lvl w:ilvl="0" w:tplc="9BD60C1E">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2A3D29F5"/>
    <w:multiLevelType w:val="hybridMultilevel"/>
    <w:tmpl w:val="9FF853D6"/>
    <w:lvl w:ilvl="0" w:tplc="C7942868">
      <w:start w:val="14"/>
      <w:numFmt w:val="bullet"/>
      <w:lvlText w:val="-"/>
      <w:lvlJc w:val="left"/>
      <w:pPr>
        <w:ind w:left="1440" w:hanging="360"/>
      </w:pPr>
      <w:rPr>
        <w:rFonts w:ascii="Calibri" w:eastAsiaTheme="minorHAnsi" w:hAnsi="Calibri"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nsid w:val="2E8D00F7"/>
    <w:multiLevelType w:val="hybridMultilevel"/>
    <w:tmpl w:val="52D29786"/>
    <w:lvl w:ilvl="0" w:tplc="A0CE6CA4">
      <w:start w:val="4"/>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nsid w:val="360344D9"/>
    <w:multiLevelType w:val="multilevel"/>
    <w:tmpl w:val="159C5BF0"/>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3F375A31"/>
    <w:multiLevelType w:val="hybridMultilevel"/>
    <w:tmpl w:val="7F0438F0"/>
    <w:lvl w:ilvl="0" w:tplc="2F88D874">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B7F187D"/>
    <w:multiLevelType w:val="hybridMultilevel"/>
    <w:tmpl w:val="9DE60750"/>
    <w:lvl w:ilvl="0" w:tplc="E21ABB0E">
      <w:start w:val="15"/>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8185BD7"/>
    <w:multiLevelType w:val="hybridMultilevel"/>
    <w:tmpl w:val="531A975A"/>
    <w:lvl w:ilvl="0" w:tplc="4DAA07B0">
      <w:start w:val="3"/>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nsid w:val="5FC26DB9"/>
    <w:multiLevelType w:val="hybridMultilevel"/>
    <w:tmpl w:val="79DC90B0"/>
    <w:lvl w:ilvl="0" w:tplc="1D1AE3AA">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9CF68AE"/>
    <w:multiLevelType w:val="multilevel"/>
    <w:tmpl w:val="5AD068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C9729C2"/>
    <w:multiLevelType w:val="multilevel"/>
    <w:tmpl w:val="78061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5AB7EA5"/>
    <w:multiLevelType w:val="multilevel"/>
    <w:tmpl w:val="9D5EB668"/>
    <w:lvl w:ilvl="0">
      <w:start w:val="1"/>
      <w:numFmt w:val="decimal"/>
      <w:lvlText w:val="%1."/>
      <w:lvlJc w:val="left"/>
      <w:pPr>
        <w:ind w:left="1800" w:hanging="360"/>
      </w:pPr>
      <w:rPr>
        <w:rFonts w:hint="default"/>
      </w:rPr>
    </w:lvl>
    <w:lvl w:ilvl="1">
      <w:start w:val="1"/>
      <w:numFmt w:val="decimal"/>
      <w:isLgl/>
      <w:lvlText w:val="%1.%2"/>
      <w:lvlJc w:val="left"/>
      <w:pPr>
        <w:ind w:left="194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15">
    <w:nsid w:val="7D0B5AAF"/>
    <w:multiLevelType w:val="multilevel"/>
    <w:tmpl w:val="D1A4FC74"/>
    <w:lvl w:ilvl="0">
      <w:start w:val="4"/>
      <w:numFmt w:val="decimal"/>
      <w:lvlText w:val="%1"/>
      <w:lvlJc w:val="left"/>
      <w:pPr>
        <w:ind w:left="360" w:hanging="360"/>
      </w:pPr>
      <w:rPr>
        <w:rFonts w:hint="default"/>
        <w:sz w:val="24"/>
      </w:rPr>
    </w:lvl>
    <w:lvl w:ilvl="1">
      <w:start w:val="1"/>
      <w:numFmt w:val="decimal"/>
      <w:isLgl/>
      <w:lvlText w:val="%1.%2"/>
      <w:lvlJc w:val="left"/>
      <w:pPr>
        <w:ind w:left="500" w:hanging="500"/>
      </w:pPr>
      <w:rPr>
        <w:rFonts w:hint="default"/>
        <w:b w:val="0"/>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num w:numId="1">
    <w:abstractNumId w:val="12"/>
  </w:num>
  <w:num w:numId="2">
    <w:abstractNumId w:val="9"/>
  </w:num>
  <w:num w:numId="3">
    <w:abstractNumId w:val="3"/>
  </w:num>
  <w:num w:numId="4">
    <w:abstractNumId w:val="4"/>
  </w:num>
  <w:num w:numId="5">
    <w:abstractNumId w:val="14"/>
  </w:num>
  <w:num w:numId="6">
    <w:abstractNumId w:val="5"/>
  </w:num>
  <w:num w:numId="7">
    <w:abstractNumId w:val="11"/>
  </w:num>
  <w:num w:numId="8">
    <w:abstractNumId w:val="8"/>
  </w:num>
  <w:num w:numId="9">
    <w:abstractNumId w:val="15"/>
  </w:num>
  <w:num w:numId="10">
    <w:abstractNumId w:val="6"/>
  </w:num>
  <w:num w:numId="11">
    <w:abstractNumId w:val="13"/>
  </w:num>
  <w:num w:numId="12">
    <w:abstractNumId w:val="2"/>
  </w:num>
  <w:num w:numId="13">
    <w:abstractNumId w:val="0"/>
  </w:num>
  <w:num w:numId="14">
    <w:abstractNumId w:val="10"/>
  </w:num>
  <w:num w:numId="15">
    <w:abstractNumId w:val="1"/>
  </w:num>
  <w:num w:numId="16">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rry Cooper">
    <w15:presenceInfo w15:providerId="Windows Live" w15:userId="d7314a74e9f40ba8"/>
  </w15:person>
  <w15:person w15:author="D.Walker">
    <w15:presenceInfo w15:providerId="None" w15:userId="D.Walk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displayBackgroundShape/>
  <w:proofState w:spelling="clean" w:grammar="clean"/>
  <w:revisionView w:insDel="0" w:formatting="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9E6"/>
    <w:rsid w:val="000007B3"/>
    <w:rsid w:val="00000A3D"/>
    <w:rsid w:val="00000E09"/>
    <w:rsid w:val="000068CD"/>
    <w:rsid w:val="0001395B"/>
    <w:rsid w:val="00013ABD"/>
    <w:rsid w:val="000144FD"/>
    <w:rsid w:val="00014AB7"/>
    <w:rsid w:val="00022563"/>
    <w:rsid w:val="000243F2"/>
    <w:rsid w:val="00024A80"/>
    <w:rsid w:val="00025145"/>
    <w:rsid w:val="000276A7"/>
    <w:rsid w:val="00030239"/>
    <w:rsid w:val="0003588D"/>
    <w:rsid w:val="00036C3D"/>
    <w:rsid w:val="00042BCD"/>
    <w:rsid w:val="00044307"/>
    <w:rsid w:val="000445E0"/>
    <w:rsid w:val="00046277"/>
    <w:rsid w:val="00047B3A"/>
    <w:rsid w:val="000523F8"/>
    <w:rsid w:val="00053EC5"/>
    <w:rsid w:val="000551F6"/>
    <w:rsid w:val="000552EF"/>
    <w:rsid w:val="00055488"/>
    <w:rsid w:val="00055834"/>
    <w:rsid w:val="000573F6"/>
    <w:rsid w:val="00057517"/>
    <w:rsid w:val="00057C2C"/>
    <w:rsid w:val="00062007"/>
    <w:rsid w:val="00062857"/>
    <w:rsid w:val="000635E8"/>
    <w:rsid w:val="00067FEF"/>
    <w:rsid w:val="0007031C"/>
    <w:rsid w:val="00071C91"/>
    <w:rsid w:val="00072823"/>
    <w:rsid w:val="0007364A"/>
    <w:rsid w:val="00073C79"/>
    <w:rsid w:val="00074EE2"/>
    <w:rsid w:val="000754DE"/>
    <w:rsid w:val="0008235C"/>
    <w:rsid w:val="000844D5"/>
    <w:rsid w:val="0008479D"/>
    <w:rsid w:val="00085545"/>
    <w:rsid w:val="00085E47"/>
    <w:rsid w:val="00086644"/>
    <w:rsid w:val="00087207"/>
    <w:rsid w:val="000872E0"/>
    <w:rsid w:val="00087354"/>
    <w:rsid w:val="00090EDC"/>
    <w:rsid w:val="00092E05"/>
    <w:rsid w:val="00096235"/>
    <w:rsid w:val="0009624F"/>
    <w:rsid w:val="000A22B1"/>
    <w:rsid w:val="000A50D0"/>
    <w:rsid w:val="000A5FC6"/>
    <w:rsid w:val="000A6A7E"/>
    <w:rsid w:val="000B18DC"/>
    <w:rsid w:val="000B231A"/>
    <w:rsid w:val="000B68FD"/>
    <w:rsid w:val="000B764F"/>
    <w:rsid w:val="000C10C7"/>
    <w:rsid w:val="000C2207"/>
    <w:rsid w:val="000C3E8C"/>
    <w:rsid w:val="000C460E"/>
    <w:rsid w:val="000C4D56"/>
    <w:rsid w:val="000C5E63"/>
    <w:rsid w:val="000C6956"/>
    <w:rsid w:val="000C6E68"/>
    <w:rsid w:val="000C735A"/>
    <w:rsid w:val="000D0F3D"/>
    <w:rsid w:val="000D1E2A"/>
    <w:rsid w:val="000D5B5D"/>
    <w:rsid w:val="000D71AB"/>
    <w:rsid w:val="000E0CF5"/>
    <w:rsid w:val="000E1371"/>
    <w:rsid w:val="000E1D90"/>
    <w:rsid w:val="000E2293"/>
    <w:rsid w:val="000E292C"/>
    <w:rsid w:val="000E3B4B"/>
    <w:rsid w:val="000E3C72"/>
    <w:rsid w:val="000E4A48"/>
    <w:rsid w:val="000E61C0"/>
    <w:rsid w:val="000F1304"/>
    <w:rsid w:val="000F130B"/>
    <w:rsid w:val="000F142A"/>
    <w:rsid w:val="000F5031"/>
    <w:rsid w:val="000F560F"/>
    <w:rsid w:val="00103051"/>
    <w:rsid w:val="00103284"/>
    <w:rsid w:val="001053FD"/>
    <w:rsid w:val="00105FCF"/>
    <w:rsid w:val="00113DDA"/>
    <w:rsid w:val="00115F28"/>
    <w:rsid w:val="001161CE"/>
    <w:rsid w:val="001162D9"/>
    <w:rsid w:val="00117156"/>
    <w:rsid w:val="00121C0D"/>
    <w:rsid w:val="00121C18"/>
    <w:rsid w:val="00122D23"/>
    <w:rsid w:val="00123F30"/>
    <w:rsid w:val="0012507E"/>
    <w:rsid w:val="001259D3"/>
    <w:rsid w:val="0013007D"/>
    <w:rsid w:val="0013087A"/>
    <w:rsid w:val="001309E2"/>
    <w:rsid w:val="00131ABA"/>
    <w:rsid w:val="00133275"/>
    <w:rsid w:val="001345CD"/>
    <w:rsid w:val="00135028"/>
    <w:rsid w:val="00135A10"/>
    <w:rsid w:val="00140AF1"/>
    <w:rsid w:val="0014161D"/>
    <w:rsid w:val="00141C06"/>
    <w:rsid w:val="00143408"/>
    <w:rsid w:val="001434BE"/>
    <w:rsid w:val="00145B1F"/>
    <w:rsid w:val="001463D8"/>
    <w:rsid w:val="00146B02"/>
    <w:rsid w:val="0014742D"/>
    <w:rsid w:val="00151F9B"/>
    <w:rsid w:val="0015264F"/>
    <w:rsid w:val="0015270A"/>
    <w:rsid w:val="0015301E"/>
    <w:rsid w:val="00154030"/>
    <w:rsid w:val="00154419"/>
    <w:rsid w:val="00160BE0"/>
    <w:rsid w:val="001625A7"/>
    <w:rsid w:val="00164343"/>
    <w:rsid w:val="001643DE"/>
    <w:rsid w:val="00164FDF"/>
    <w:rsid w:val="00166438"/>
    <w:rsid w:val="001668F7"/>
    <w:rsid w:val="001669A6"/>
    <w:rsid w:val="00167456"/>
    <w:rsid w:val="00167D53"/>
    <w:rsid w:val="00172156"/>
    <w:rsid w:val="00172791"/>
    <w:rsid w:val="0017567E"/>
    <w:rsid w:val="001765C6"/>
    <w:rsid w:val="0018083C"/>
    <w:rsid w:val="00182216"/>
    <w:rsid w:val="0018231A"/>
    <w:rsid w:val="00182B21"/>
    <w:rsid w:val="00182E6D"/>
    <w:rsid w:val="00182F23"/>
    <w:rsid w:val="001830F5"/>
    <w:rsid w:val="001844BB"/>
    <w:rsid w:val="00184E17"/>
    <w:rsid w:val="00185A9C"/>
    <w:rsid w:val="00187640"/>
    <w:rsid w:val="0019061C"/>
    <w:rsid w:val="0019153F"/>
    <w:rsid w:val="00192019"/>
    <w:rsid w:val="00193DDE"/>
    <w:rsid w:val="001944B6"/>
    <w:rsid w:val="00194E51"/>
    <w:rsid w:val="001979FD"/>
    <w:rsid w:val="001A03CC"/>
    <w:rsid w:val="001A1B1A"/>
    <w:rsid w:val="001A1B64"/>
    <w:rsid w:val="001A1BE5"/>
    <w:rsid w:val="001A26B7"/>
    <w:rsid w:val="001A298A"/>
    <w:rsid w:val="001A4EF3"/>
    <w:rsid w:val="001A50ED"/>
    <w:rsid w:val="001A5C2B"/>
    <w:rsid w:val="001B05CD"/>
    <w:rsid w:val="001B1C83"/>
    <w:rsid w:val="001B56D9"/>
    <w:rsid w:val="001B6B0A"/>
    <w:rsid w:val="001B7F05"/>
    <w:rsid w:val="001C4AB2"/>
    <w:rsid w:val="001C57A4"/>
    <w:rsid w:val="001C7733"/>
    <w:rsid w:val="001C7A82"/>
    <w:rsid w:val="001D2407"/>
    <w:rsid w:val="001D2456"/>
    <w:rsid w:val="001D291C"/>
    <w:rsid w:val="001D4403"/>
    <w:rsid w:val="001D5469"/>
    <w:rsid w:val="001D5F8D"/>
    <w:rsid w:val="001E297F"/>
    <w:rsid w:val="001E2C76"/>
    <w:rsid w:val="001F26BD"/>
    <w:rsid w:val="001F2C85"/>
    <w:rsid w:val="001F2F24"/>
    <w:rsid w:val="001F35DE"/>
    <w:rsid w:val="001F3D6C"/>
    <w:rsid w:val="001F40C9"/>
    <w:rsid w:val="001F449B"/>
    <w:rsid w:val="001F4AB4"/>
    <w:rsid w:val="001F4BB9"/>
    <w:rsid w:val="001F4F22"/>
    <w:rsid w:val="001F5DAD"/>
    <w:rsid w:val="00201ABF"/>
    <w:rsid w:val="00201D55"/>
    <w:rsid w:val="00204264"/>
    <w:rsid w:val="0020655D"/>
    <w:rsid w:val="00207EDB"/>
    <w:rsid w:val="00212A37"/>
    <w:rsid w:val="00212FCB"/>
    <w:rsid w:val="002134E4"/>
    <w:rsid w:val="00221360"/>
    <w:rsid w:val="00221C2E"/>
    <w:rsid w:val="002235D0"/>
    <w:rsid w:val="00223640"/>
    <w:rsid w:val="00223E25"/>
    <w:rsid w:val="002242DB"/>
    <w:rsid w:val="00224450"/>
    <w:rsid w:val="00225D37"/>
    <w:rsid w:val="0022613D"/>
    <w:rsid w:val="00226F61"/>
    <w:rsid w:val="00232009"/>
    <w:rsid w:val="00233001"/>
    <w:rsid w:val="002355DD"/>
    <w:rsid w:val="00235903"/>
    <w:rsid w:val="00236C4C"/>
    <w:rsid w:val="00237E16"/>
    <w:rsid w:val="00242405"/>
    <w:rsid w:val="002427AE"/>
    <w:rsid w:val="002435C4"/>
    <w:rsid w:val="00243EE1"/>
    <w:rsid w:val="0024714C"/>
    <w:rsid w:val="002514EC"/>
    <w:rsid w:val="00251612"/>
    <w:rsid w:val="002524D5"/>
    <w:rsid w:val="00254EDD"/>
    <w:rsid w:val="00255A16"/>
    <w:rsid w:val="002561E5"/>
    <w:rsid w:val="00257A78"/>
    <w:rsid w:val="00260B53"/>
    <w:rsid w:val="00261A43"/>
    <w:rsid w:val="00263861"/>
    <w:rsid w:val="00274598"/>
    <w:rsid w:val="00277480"/>
    <w:rsid w:val="00280717"/>
    <w:rsid w:val="00281D30"/>
    <w:rsid w:val="00281E7A"/>
    <w:rsid w:val="00282365"/>
    <w:rsid w:val="00282490"/>
    <w:rsid w:val="00283103"/>
    <w:rsid w:val="00284008"/>
    <w:rsid w:val="00284FF0"/>
    <w:rsid w:val="002856DF"/>
    <w:rsid w:val="00290B1F"/>
    <w:rsid w:val="00291FBF"/>
    <w:rsid w:val="00292AA9"/>
    <w:rsid w:val="00293BC2"/>
    <w:rsid w:val="0029476B"/>
    <w:rsid w:val="00295359"/>
    <w:rsid w:val="00295AFC"/>
    <w:rsid w:val="00295C2F"/>
    <w:rsid w:val="00297964"/>
    <w:rsid w:val="002A1787"/>
    <w:rsid w:val="002A17EB"/>
    <w:rsid w:val="002A18A9"/>
    <w:rsid w:val="002A3C8B"/>
    <w:rsid w:val="002A4631"/>
    <w:rsid w:val="002A4F6B"/>
    <w:rsid w:val="002B0CB9"/>
    <w:rsid w:val="002B1166"/>
    <w:rsid w:val="002B398E"/>
    <w:rsid w:val="002B51FE"/>
    <w:rsid w:val="002B6118"/>
    <w:rsid w:val="002B7FE6"/>
    <w:rsid w:val="002C0EF7"/>
    <w:rsid w:val="002C12BE"/>
    <w:rsid w:val="002C2267"/>
    <w:rsid w:val="002C284A"/>
    <w:rsid w:val="002C4684"/>
    <w:rsid w:val="002C58D8"/>
    <w:rsid w:val="002C68EC"/>
    <w:rsid w:val="002D2321"/>
    <w:rsid w:val="002D3D73"/>
    <w:rsid w:val="002D560C"/>
    <w:rsid w:val="002D6328"/>
    <w:rsid w:val="002E02C5"/>
    <w:rsid w:val="002E0304"/>
    <w:rsid w:val="002E3764"/>
    <w:rsid w:val="002E49E0"/>
    <w:rsid w:val="002E5920"/>
    <w:rsid w:val="002E5FB2"/>
    <w:rsid w:val="002F04FB"/>
    <w:rsid w:val="002F07D4"/>
    <w:rsid w:val="002F15DD"/>
    <w:rsid w:val="002F1CF6"/>
    <w:rsid w:val="002F2BB1"/>
    <w:rsid w:val="002F415C"/>
    <w:rsid w:val="002F5E25"/>
    <w:rsid w:val="00301FCE"/>
    <w:rsid w:val="003028F1"/>
    <w:rsid w:val="003029B1"/>
    <w:rsid w:val="00304158"/>
    <w:rsid w:val="00304DE7"/>
    <w:rsid w:val="003064E1"/>
    <w:rsid w:val="003110F9"/>
    <w:rsid w:val="00311F41"/>
    <w:rsid w:val="00312264"/>
    <w:rsid w:val="00312CE0"/>
    <w:rsid w:val="003133AB"/>
    <w:rsid w:val="00313DD6"/>
    <w:rsid w:val="00315600"/>
    <w:rsid w:val="00317340"/>
    <w:rsid w:val="00317A64"/>
    <w:rsid w:val="003204DD"/>
    <w:rsid w:val="00321BB9"/>
    <w:rsid w:val="003226C5"/>
    <w:rsid w:val="00322D23"/>
    <w:rsid w:val="00322F9E"/>
    <w:rsid w:val="003233C9"/>
    <w:rsid w:val="00323593"/>
    <w:rsid w:val="00323724"/>
    <w:rsid w:val="00323B2A"/>
    <w:rsid w:val="00324600"/>
    <w:rsid w:val="00324CD8"/>
    <w:rsid w:val="00330843"/>
    <w:rsid w:val="00335DB7"/>
    <w:rsid w:val="0033602A"/>
    <w:rsid w:val="003370F4"/>
    <w:rsid w:val="003401CB"/>
    <w:rsid w:val="00340305"/>
    <w:rsid w:val="003428C2"/>
    <w:rsid w:val="00343D9B"/>
    <w:rsid w:val="00344986"/>
    <w:rsid w:val="00346BE7"/>
    <w:rsid w:val="00350909"/>
    <w:rsid w:val="00350BE0"/>
    <w:rsid w:val="00351E47"/>
    <w:rsid w:val="003521BA"/>
    <w:rsid w:val="0035293A"/>
    <w:rsid w:val="00352CD5"/>
    <w:rsid w:val="003559DA"/>
    <w:rsid w:val="00356111"/>
    <w:rsid w:val="003565DE"/>
    <w:rsid w:val="003609A5"/>
    <w:rsid w:val="00361FDC"/>
    <w:rsid w:val="00362C77"/>
    <w:rsid w:val="003630A1"/>
    <w:rsid w:val="003639F7"/>
    <w:rsid w:val="00364129"/>
    <w:rsid w:val="003654D0"/>
    <w:rsid w:val="00366188"/>
    <w:rsid w:val="003675AB"/>
    <w:rsid w:val="003676C1"/>
    <w:rsid w:val="00367E8F"/>
    <w:rsid w:val="00373DB9"/>
    <w:rsid w:val="00374FA1"/>
    <w:rsid w:val="003758C0"/>
    <w:rsid w:val="00377047"/>
    <w:rsid w:val="00377A6D"/>
    <w:rsid w:val="00377CC0"/>
    <w:rsid w:val="003800F0"/>
    <w:rsid w:val="003810E1"/>
    <w:rsid w:val="003846E9"/>
    <w:rsid w:val="00385654"/>
    <w:rsid w:val="0038721F"/>
    <w:rsid w:val="00387F00"/>
    <w:rsid w:val="00392046"/>
    <w:rsid w:val="003940FD"/>
    <w:rsid w:val="00395D7C"/>
    <w:rsid w:val="003968FB"/>
    <w:rsid w:val="00397D5C"/>
    <w:rsid w:val="003A1254"/>
    <w:rsid w:val="003A2877"/>
    <w:rsid w:val="003A46F8"/>
    <w:rsid w:val="003A5B5A"/>
    <w:rsid w:val="003A7DDE"/>
    <w:rsid w:val="003B118F"/>
    <w:rsid w:val="003B1FD8"/>
    <w:rsid w:val="003B206B"/>
    <w:rsid w:val="003B276D"/>
    <w:rsid w:val="003C0013"/>
    <w:rsid w:val="003C0AE5"/>
    <w:rsid w:val="003C0BBF"/>
    <w:rsid w:val="003C10D7"/>
    <w:rsid w:val="003C2C4B"/>
    <w:rsid w:val="003C3DC4"/>
    <w:rsid w:val="003C42F1"/>
    <w:rsid w:val="003C6E05"/>
    <w:rsid w:val="003D16B2"/>
    <w:rsid w:val="003D2EC0"/>
    <w:rsid w:val="003D2FB2"/>
    <w:rsid w:val="003D7006"/>
    <w:rsid w:val="003D75FF"/>
    <w:rsid w:val="003E104F"/>
    <w:rsid w:val="003E2605"/>
    <w:rsid w:val="003E47D7"/>
    <w:rsid w:val="003E4A25"/>
    <w:rsid w:val="003E4B7C"/>
    <w:rsid w:val="003E6C4A"/>
    <w:rsid w:val="003E7AB1"/>
    <w:rsid w:val="003F0491"/>
    <w:rsid w:val="003F13BE"/>
    <w:rsid w:val="003F185C"/>
    <w:rsid w:val="003F3729"/>
    <w:rsid w:val="003F3CC4"/>
    <w:rsid w:val="003F4122"/>
    <w:rsid w:val="003F4A0A"/>
    <w:rsid w:val="003F4CC1"/>
    <w:rsid w:val="003F52D5"/>
    <w:rsid w:val="00402A07"/>
    <w:rsid w:val="00403107"/>
    <w:rsid w:val="00403110"/>
    <w:rsid w:val="00403B5F"/>
    <w:rsid w:val="00404457"/>
    <w:rsid w:val="00404D16"/>
    <w:rsid w:val="00405C1F"/>
    <w:rsid w:val="004061BB"/>
    <w:rsid w:val="00406B1C"/>
    <w:rsid w:val="00406F23"/>
    <w:rsid w:val="0040725E"/>
    <w:rsid w:val="00407858"/>
    <w:rsid w:val="0041067E"/>
    <w:rsid w:val="00410CE8"/>
    <w:rsid w:val="004110B2"/>
    <w:rsid w:val="00412248"/>
    <w:rsid w:val="00412695"/>
    <w:rsid w:val="0041325E"/>
    <w:rsid w:val="004141CD"/>
    <w:rsid w:val="0041752E"/>
    <w:rsid w:val="0041766A"/>
    <w:rsid w:val="00417BAD"/>
    <w:rsid w:val="00422FE8"/>
    <w:rsid w:val="00425B21"/>
    <w:rsid w:val="004264C1"/>
    <w:rsid w:val="0042658C"/>
    <w:rsid w:val="0042737D"/>
    <w:rsid w:val="00427853"/>
    <w:rsid w:val="00427A78"/>
    <w:rsid w:val="00430FE4"/>
    <w:rsid w:val="00431B3A"/>
    <w:rsid w:val="00433B2E"/>
    <w:rsid w:val="004359F4"/>
    <w:rsid w:val="00436044"/>
    <w:rsid w:val="0044203A"/>
    <w:rsid w:val="0044284C"/>
    <w:rsid w:val="00443839"/>
    <w:rsid w:val="00444050"/>
    <w:rsid w:val="00444517"/>
    <w:rsid w:val="00450068"/>
    <w:rsid w:val="0045151A"/>
    <w:rsid w:val="004525C7"/>
    <w:rsid w:val="00453D83"/>
    <w:rsid w:val="00454B3A"/>
    <w:rsid w:val="004557FC"/>
    <w:rsid w:val="00456DB0"/>
    <w:rsid w:val="00457172"/>
    <w:rsid w:val="0046037C"/>
    <w:rsid w:val="00461A38"/>
    <w:rsid w:val="004622C7"/>
    <w:rsid w:val="00462722"/>
    <w:rsid w:val="00462A95"/>
    <w:rsid w:val="004636D4"/>
    <w:rsid w:val="0046580A"/>
    <w:rsid w:val="00473A09"/>
    <w:rsid w:val="0047445C"/>
    <w:rsid w:val="00474C00"/>
    <w:rsid w:val="00475A21"/>
    <w:rsid w:val="00475BC3"/>
    <w:rsid w:val="00476511"/>
    <w:rsid w:val="00476EC5"/>
    <w:rsid w:val="00480D06"/>
    <w:rsid w:val="00483244"/>
    <w:rsid w:val="00484BFF"/>
    <w:rsid w:val="00485556"/>
    <w:rsid w:val="00486550"/>
    <w:rsid w:val="0048744A"/>
    <w:rsid w:val="00490F24"/>
    <w:rsid w:val="004920DC"/>
    <w:rsid w:val="0049568A"/>
    <w:rsid w:val="00497A19"/>
    <w:rsid w:val="004A0279"/>
    <w:rsid w:val="004A063E"/>
    <w:rsid w:val="004A1EE7"/>
    <w:rsid w:val="004A4021"/>
    <w:rsid w:val="004A548E"/>
    <w:rsid w:val="004A6310"/>
    <w:rsid w:val="004A69C0"/>
    <w:rsid w:val="004B7BCF"/>
    <w:rsid w:val="004C0203"/>
    <w:rsid w:val="004C1A83"/>
    <w:rsid w:val="004C338E"/>
    <w:rsid w:val="004C3C9B"/>
    <w:rsid w:val="004C435A"/>
    <w:rsid w:val="004C65DE"/>
    <w:rsid w:val="004C6FD3"/>
    <w:rsid w:val="004D0D9B"/>
    <w:rsid w:val="004D13A3"/>
    <w:rsid w:val="004D423A"/>
    <w:rsid w:val="004D4BA0"/>
    <w:rsid w:val="004D5C6D"/>
    <w:rsid w:val="004D7E1F"/>
    <w:rsid w:val="004E5B30"/>
    <w:rsid w:val="004E7439"/>
    <w:rsid w:val="004E780A"/>
    <w:rsid w:val="004F2D86"/>
    <w:rsid w:val="004F2F1B"/>
    <w:rsid w:val="004F3D6F"/>
    <w:rsid w:val="004F45B2"/>
    <w:rsid w:val="004F4BFA"/>
    <w:rsid w:val="004F6D66"/>
    <w:rsid w:val="00502685"/>
    <w:rsid w:val="00502D44"/>
    <w:rsid w:val="00504DDF"/>
    <w:rsid w:val="00505C2B"/>
    <w:rsid w:val="00506F72"/>
    <w:rsid w:val="005078F9"/>
    <w:rsid w:val="0051263C"/>
    <w:rsid w:val="005135BC"/>
    <w:rsid w:val="0052096B"/>
    <w:rsid w:val="00521AAC"/>
    <w:rsid w:val="00524581"/>
    <w:rsid w:val="00532C51"/>
    <w:rsid w:val="00537C4C"/>
    <w:rsid w:val="00540D18"/>
    <w:rsid w:val="0054144E"/>
    <w:rsid w:val="00541D6B"/>
    <w:rsid w:val="005433D3"/>
    <w:rsid w:val="0054792B"/>
    <w:rsid w:val="00550F08"/>
    <w:rsid w:val="00552461"/>
    <w:rsid w:val="00553275"/>
    <w:rsid w:val="00555645"/>
    <w:rsid w:val="005568F5"/>
    <w:rsid w:val="00564038"/>
    <w:rsid w:val="0056699E"/>
    <w:rsid w:val="00566A0D"/>
    <w:rsid w:val="005675CF"/>
    <w:rsid w:val="00571173"/>
    <w:rsid w:val="00571A1E"/>
    <w:rsid w:val="00572E6B"/>
    <w:rsid w:val="00575130"/>
    <w:rsid w:val="00581231"/>
    <w:rsid w:val="005815B8"/>
    <w:rsid w:val="00582612"/>
    <w:rsid w:val="005838ED"/>
    <w:rsid w:val="00590D5E"/>
    <w:rsid w:val="00591489"/>
    <w:rsid w:val="00591503"/>
    <w:rsid w:val="00591A12"/>
    <w:rsid w:val="00592198"/>
    <w:rsid w:val="005939E6"/>
    <w:rsid w:val="005961A8"/>
    <w:rsid w:val="005969BC"/>
    <w:rsid w:val="00596BA0"/>
    <w:rsid w:val="00596F61"/>
    <w:rsid w:val="005A13C5"/>
    <w:rsid w:val="005A3EFF"/>
    <w:rsid w:val="005A5394"/>
    <w:rsid w:val="005A5C87"/>
    <w:rsid w:val="005A72C1"/>
    <w:rsid w:val="005B00A6"/>
    <w:rsid w:val="005B1129"/>
    <w:rsid w:val="005B3367"/>
    <w:rsid w:val="005B3558"/>
    <w:rsid w:val="005B4D06"/>
    <w:rsid w:val="005B50B8"/>
    <w:rsid w:val="005B53BF"/>
    <w:rsid w:val="005C0E5F"/>
    <w:rsid w:val="005C0F53"/>
    <w:rsid w:val="005C161B"/>
    <w:rsid w:val="005C1C06"/>
    <w:rsid w:val="005C1D61"/>
    <w:rsid w:val="005C2860"/>
    <w:rsid w:val="005C36C1"/>
    <w:rsid w:val="005C43C0"/>
    <w:rsid w:val="005C67B7"/>
    <w:rsid w:val="005C7A4E"/>
    <w:rsid w:val="005D057E"/>
    <w:rsid w:val="005D3055"/>
    <w:rsid w:val="005D3154"/>
    <w:rsid w:val="005D3958"/>
    <w:rsid w:val="005D4539"/>
    <w:rsid w:val="005D4EC7"/>
    <w:rsid w:val="005D5FAE"/>
    <w:rsid w:val="005D7CEE"/>
    <w:rsid w:val="005D7FCC"/>
    <w:rsid w:val="005E01C0"/>
    <w:rsid w:val="005E0566"/>
    <w:rsid w:val="005E4E04"/>
    <w:rsid w:val="005F13B6"/>
    <w:rsid w:val="005F2C52"/>
    <w:rsid w:val="005F4EF1"/>
    <w:rsid w:val="005F5D9B"/>
    <w:rsid w:val="005F6335"/>
    <w:rsid w:val="005F713A"/>
    <w:rsid w:val="00600B8F"/>
    <w:rsid w:val="00601544"/>
    <w:rsid w:val="00601ECB"/>
    <w:rsid w:val="00603487"/>
    <w:rsid w:val="0060354F"/>
    <w:rsid w:val="00604CC2"/>
    <w:rsid w:val="00605099"/>
    <w:rsid w:val="0060637F"/>
    <w:rsid w:val="00610676"/>
    <w:rsid w:val="00610E1B"/>
    <w:rsid w:val="00612D15"/>
    <w:rsid w:val="0061338E"/>
    <w:rsid w:val="006144FA"/>
    <w:rsid w:val="00614880"/>
    <w:rsid w:val="00615A67"/>
    <w:rsid w:val="00615E54"/>
    <w:rsid w:val="00622608"/>
    <w:rsid w:val="0062558D"/>
    <w:rsid w:val="00626C35"/>
    <w:rsid w:val="00626E31"/>
    <w:rsid w:val="00627E5D"/>
    <w:rsid w:val="00630DAE"/>
    <w:rsid w:val="00632A28"/>
    <w:rsid w:val="0063458F"/>
    <w:rsid w:val="006360B5"/>
    <w:rsid w:val="00637CC8"/>
    <w:rsid w:val="00637D37"/>
    <w:rsid w:val="00640792"/>
    <w:rsid w:val="006411D1"/>
    <w:rsid w:val="00641B53"/>
    <w:rsid w:val="00641CA1"/>
    <w:rsid w:val="00641F02"/>
    <w:rsid w:val="00642046"/>
    <w:rsid w:val="00642E0B"/>
    <w:rsid w:val="0064406C"/>
    <w:rsid w:val="00644A13"/>
    <w:rsid w:val="00644EDD"/>
    <w:rsid w:val="006451F0"/>
    <w:rsid w:val="006462C6"/>
    <w:rsid w:val="00647638"/>
    <w:rsid w:val="00651D9F"/>
    <w:rsid w:val="00653991"/>
    <w:rsid w:val="006545CD"/>
    <w:rsid w:val="00654B36"/>
    <w:rsid w:val="006570C7"/>
    <w:rsid w:val="00660250"/>
    <w:rsid w:val="00661C68"/>
    <w:rsid w:val="00661EA1"/>
    <w:rsid w:val="006623DC"/>
    <w:rsid w:val="00665821"/>
    <w:rsid w:val="00672ABA"/>
    <w:rsid w:val="00672DD5"/>
    <w:rsid w:val="00673E7C"/>
    <w:rsid w:val="00674A33"/>
    <w:rsid w:val="006769FB"/>
    <w:rsid w:val="00680065"/>
    <w:rsid w:val="00680937"/>
    <w:rsid w:val="00683952"/>
    <w:rsid w:val="00684951"/>
    <w:rsid w:val="00684E98"/>
    <w:rsid w:val="006859D7"/>
    <w:rsid w:val="00691D0B"/>
    <w:rsid w:val="0069334D"/>
    <w:rsid w:val="00694D7A"/>
    <w:rsid w:val="0069541B"/>
    <w:rsid w:val="00697B3F"/>
    <w:rsid w:val="00697C59"/>
    <w:rsid w:val="006A196E"/>
    <w:rsid w:val="006A3064"/>
    <w:rsid w:val="006A4182"/>
    <w:rsid w:val="006B1BAF"/>
    <w:rsid w:val="006B2505"/>
    <w:rsid w:val="006B2AD8"/>
    <w:rsid w:val="006B49A3"/>
    <w:rsid w:val="006B4D5E"/>
    <w:rsid w:val="006B577B"/>
    <w:rsid w:val="006C0821"/>
    <w:rsid w:val="006C3661"/>
    <w:rsid w:val="006C4ACA"/>
    <w:rsid w:val="006C6B42"/>
    <w:rsid w:val="006D1599"/>
    <w:rsid w:val="006D2D60"/>
    <w:rsid w:val="006D33E3"/>
    <w:rsid w:val="006D3960"/>
    <w:rsid w:val="006D60D9"/>
    <w:rsid w:val="006D67E8"/>
    <w:rsid w:val="006D7CF1"/>
    <w:rsid w:val="006E0121"/>
    <w:rsid w:val="006E15E8"/>
    <w:rsid w:val="006E1F51"/>
    <w:rsid w:val="006E23C6"/>
    <w:rsid w:val="006E25AA"/>
    <w:rsid w:val="006E3EA1"/>
    <w:rsid w:val="006E4052"/>
    <w:rsid w:val="006E7617"/>
    <w:rsid w:val="006F0055"/>
    <w:rsid w:val="006F359E"/>
    <w:rsid w:val="006F3B50"/>
    <w:rsid w:val="006F5AA8"/>
    <w:rsid w:val="0070194C"/>
    <w:rsid w:val="00703552"/>
    <w:rsid w:val="0070420F"/>
    <w:rsid w:val="007048D0"/>
    <w:rsid w:val="00705528"/>
    <w:rsid w:val="00705FC1"/>
    <w:rsid w:val="00707AEB"/>
    <w:rsid w:val="0071133F"/>
    <w:rsid w:val="0071354D"/>
    <w:rsid w:val="007143B1"/>
    <w:rsid w:val="007147F2"/>
    <w:rsid w:val="0071486B"/>
    <w:rsid w:val="00714D38"/>
    <w:rsid w:val="007201E7"/>
    <w:rsid w:val="00720734"/>
    <w:rsid w:val="00720B3C"/>
    <w:rsid w:val="0072189D"/>
    <w:rsid w:val="007229E1"/>
    <w:rsid w:val="00722A3C"/>
    <w:rsid w:val="007244FB"/>
    <w:rsid w:val="00726DB1"/>
    <w:rsid w:val="007307E7"/>
    <w:rsid w:val="00734908"/>
    <w:rsid w:val="00740487"/>
    <w:rsid w:val="00740C2B"/>
    <w:rsid w:val="00741011"/>
    <w:rsid w:val="0074215B"/>
    <w:rsid w:val="007432A3"/>
    <w:rsid w:val="00743677"/>
    <w:rsid w:val="00743A78"/>
    <w:rsid w:val="007460F7"/>
    <w:rsid w:val="00750190"/>
    <w:rsid w:val="00751A47"/>
    <w:rsid w:val="007522AF"/>
    <w:rsid w:val="00753219"/>
    <w:rsid w:val="00753F56"/>
    <w:rsid w:val="00755502"/>
    <w:rsid w:val="00755798"/>
    <w:rsid w:val="00756882"/>
    <w:rsid w:val="00757D9F"/>
    <w:rsid w:val="007613B3"/>
    <w:rsid w:val="007641A3"/>
    <w:rsid w:val="007653C6"/>
    <w:rsid w:val="00766B1B"/>
    <w:rsid w:val="00766C00"/>
    <w:rsid w:val="00767AA2"/>
    <w:rsid w:val="007712DB"/>
    <w:rsid w:val="007716FF"/>
    <w:rsid w:val="00772710"/>
    <w:rsid w:val="00772CEF"/>
    <w:rsid w:val="00773622"/>
    <w:rsid w:val="007748AF"/>
    <w:rsid w:val="00776712"/>
    <w:rsid w:val="0077746E"/>
    <w:rsid w:val="00782036"/>
    <w:rsid w:val="00783D8D"/>
    <w:rsid w:val="0078550B"/>
    <w:rsid w:val="00785872"/>
    <w:rsid w:val="00785DFD"/>
    <w:rsid w:val="00786C93"/>
    <w:rsid w:val="00786FAF"/>
    <w:rsid w:val="00787D21"/>
    <w:rsid w:val="007916AE"/>
    <w:rsid w:val="00791B7F"/>
    <w:rsid w:val="007929F6"/>
    <w:rsid w:val="00792D27"/>
    <w:rsid w:val="00793058"/>
    <w:rsid w:val="00793A10"/>
    <w:rsid w:val="00796459"/>
    <w:rsid w:val="00797494"/>
    <w:rsid w:val="00797D3A"/>
    <w:rsid w:val="00797EC9"/>
    <w:rsid w:val="007A078A"/>
    <w:rsid w:val="007A1431"/>
    <w:rsid w:val="007A2746"/>
    <w:rsid w:val="007A4D60"/>
    <w:rsid w:val="007A4F09"/>
    <w:rsid w:val="007A568D"/>
    <w:rsid w:val="007A6A21"/>
    <w:rsid w:val="007B06F4"/>
    <w:rsid w:val="007B0A57"/>
    <w:rsid w:val="007B235B"/>
    <w:rsid w:val="007B30EA"/>
    <w:rsid w:val="007B60C0"/>
    <w:rsid w:val="007B68E3"/>
    <w:rsid w:val="007B6A75"/>
    <w:rsid w:val="007B6C13"/>
    <w:rsid w:val="007C03ED"/>
    <w:rsid w:val="007C09BE"/>
    <w:rsid w:val="007C5132"/>
    <w:rsid w:val="007C5960"/>
    <w:rsid w:val="007D077C"/>
    <w:rsid w:val="007D3BBF"/>
    <w:rsid w:val="007D3EB3"/>
    <w:rsid w:val="007D4270"/>
    <w:rsid w:val="007D57DC"/>
    <w:rsid w:val="007D6F87"/>
    <w:rsid w:val="007D745B"/>
    <w:rsid w:val="007E058A"/>
    <w:rsid w:val="007E14D0"/>
    <w:rsid w:val="007E4D0C"/>
    <w:rsid w:val="007E50A2"/>
    <w:rsid w:val="007E5323"/>
    <w:rsid w:val="007E564E"/>
    <w:rsid w:val="007E7440"/>
    <w:rsid w:val="007F0C2C"/>
    <w:rsid w:val="007F18FA"/>
    <w:rsid w:val="007F3A5D"/>
    <w:rsid w:val="007F5BEA"/>
    <w:rsid w:val="00800301"/>
    <w:rsid w:val="008029B8"/>
    <w:rsid w:val="0080304B"/>
    <w:rsid w:val="00803DBC"/>
    <w:rsid w:val="0080539D"/>
    <w:rsid w:val="00805D63"/>
    <w:rsid w:val="00806A10"/>
    <w:rsid w:val="008075A5"/>
    <w:rsid w:val="00807C12"/>
    <w:rsid w:val="00810C35"/>
    <w:rsid w:val="00810D17"/>
    <w:rsid w:val="00810E76"/>
    <w:rsid w:val="00811D3F"/>
    <w:rsid w:val="00813350"/>
    <w:rsid w:val="008142EB"/>
    <w:rsid w:val="0081462B"/>
    <w:rsid w:val="008151A1"/>
    <w:rsid w:val="008160BE"/>
    <w:rsid w:val="00816C4C"/>
    <w:rsid w:val="00817328"/>
    <w:rsid w:val="00820DF8"/>
    <w:rsid w:val="00821AE3"/>
    <w:rsid w:val="0082364B"/>
    <w:rsid w:val="008236D5"/>
    <w:rsid w:val="00824A73"/>
    <w:rsid w:val="00824EA5"/>
    <w:rsid w:val="00826AF6"/>
    <w:rsid w:val="008276F3"/>
    <w:rsid w:val="00830234"/>
    <w:rsid w:val="00830EE5"/>
    <w:rsid w:val="00831C74"/>
    <w:rsid w:val="00833A93"/>
    <w:rsid w:val="008369A0"/>
    <w:rsid w:val="00841E2C"/>
    <w:rsid w:val="008421CC"/>
    <w:rsid w:val="008422E8"/>
    <w:rsid w:val="008424FC"/>
    <w:rsid w:val="00843A96"/>
    <w:rsid w:val="008442AD"/>
    <w:rsid w:val="0084497E"/>
    <w:rsid w:val="00846FBF"/>
    <w:rsid w:val="00847ACD"/>
    <w:rsid w:val="00847DFC"/>
    <w:rsid w:val="008507F4"/>
    <w:rsid w:val="00852627"/>
    <w:rsid w:val="00852B78"/>
    <w:rsid w:val="00852E35"/>
    <w:rsid w:val="00856424"/>
    <w:rsid w:val="00856FD4"/>
    <w:rsid w:val="00857AB7"/>
    <w:rsid w:val="008614D1"/>
    <w:rsid w:val="0086158A"/>
    <w:rsid w:val="0086449D"/>
    <w:rsid w:val="0086510E"/>
    <w:rsid w:val="008665AE"/>
    <w:rsid w:val="00867A63"/>
    <w:rsid w:val="00870325"/>
    <w:rsid w:val="00871581"/>
    <w:rsid w:val="008755DB"/>
    <w:rsid w:val="008774B2"/>
    <w:rsid w:val="008779FE"/>
    <w:rsid w:val="00881A99"/>
    <w:rsid w:val="008835F5"/>
    <w:rsid w:val="008836F3"/>
    <w:rsid w:val="00883E9D"/>
    <w:rsid w:val="008843CA"/>
    <w:rsid w:val="00886920"/>
    <w:rsid w:val="00886BD4"/>
    <w:rsid w:val="0089207E"/>
    <w:rsid w:val="00892597"/>
    <w:rsid w:val="00893768"/>
    <w:rsid w:val="00893BBE"/>
    <w:rsid w:val="008946D5"/>
    <w:rsid w:val="00896B15"/>
    <w:rsid w:val="008972C7"/>
    <w:rsid w:val="00897723"/>
    <w:rsid w:val="008A0F79"/>
    <w:rsid w:val="008A1DC5"/>
    <w:rsid w:val="008A3B67"/>
    <w:rsid w:val="008A487B"/>
    <w:rsid w:val="008A5B6C"/>
    <w:rsid w:val="008A6223"/>
    <w:rsid w:val="008B0773"/>
    <w:rsid w:val="008B13DB"/>
    <w:rsid w:val="008B155B"/>
    <w:rsid w:val="008B16CB"/>
    <w:rsid w:val="008B3E30"/>
    <w:rsid w:val="008B4313"/>
    <w:rsid w:val="008C0F12"/>
    <w:rsid w:val="008C1296"/>
    <w:rsid w:val="008C2109"/>
    <w:rsid w:val="008C2A41"/>
    <w:rsid w:val="008C4479"/>
    <w:rsid w:val="008C4FD4"/>
    <w:rsid w:val="008C6932"/>
    <w:rsid w:val="008D0038"/>
    <w:rsid w:val="008D1F27"/>
    <w:rsid w:val="008D2431"/>
    <w:rsid w:val="008D33F3"/>
    <w:rsid w:val="008D367B"/>
    <w:rsid w:val="008D48E8"/>
    <w:rsid w:val="008D7C93"/>
    <w:rsid w:val="008E01E6"/>
    <w:rsid w:val="008E2840"/>
    <w:rsid w:val="008E3876"/>
    <w:rsid w:val="008E4198"/>
    <w:rsid w:val="008E4F8D"/>
    <w:rsid w:val="008E5DF4"/>
    <w:rsid w:val="008E65F6"/>
    <w:rsid w:val="008F083E"/>
    <w:rsid w:val="008F0A0C"/>
    <w:rsid w:val="008F3AC0"/>
    <w:rsid w:val="008F5BAE"/>
    <w:rsid w:val="008F743B"/>
    <w:rsid w:val="008F74DA"/>
    <w:rsid w:val="008F75FD"/>
    <w:rsid w:val="00900293"/>
    <w:rsid w:val="00900F59"/>
    <w:rsid w:val="00901A3B"/>
    <w:rsid w:val="00901EF6"/>
    <w:rsid w:val="00902A2C"/>
    <w:rsid w:val="0090427F"/>
    <w:rsid w:val="00905549"/>
    <w:rsid w:val="0090567B"/>
    <w:rsid w:val="00905969"/>
    <w:rsid w:val="0090691B"/>
    <w:rsid w:val="00906A1D"/>
    <w:rsid w:val="0091249D"/>
    <w:rsid w:val="00914122"/>
    <w:rsid w:val="00914971"/>
    <w:rsid w:val="00915587"/>
    <w:rsid w:val="009204E5"/>
    <w:rsid w:val="00920571"/>
    <w:rsid w:val="009205F0"/>
    <w:rsid w:val="00921B63"/>
    <w:rsid w:val="009234F2"/>
    <w:rsid w:val="00924401"/>
    <w:rsid w:val="0092760B"/>
    <w:rsid w:val="0093120E"/>
    <w:rsid w:val="00933DAB"/>
    <w:rsid w:val="00935974"/>
    <w:rsid w:val="00940161"/>
    <w:rsid w:val="00941789"/>
    <w:rsid w:val="00941B79"/>
    <w:rsid w:val="00942A91"/>
    <w:rsid w:val="00947013"/>
    <w:rsid w:val="00950D7A"/>
    <w:rsid w:val="00951F65"/>
    <w:rsid w:val="00952281"/>
    <w:rsid w:val="00952CCC"/>
    <w:rsid w:val="00953851"/>
    <w:rsid w:val="0095434D"/>
    <w:rsid w:val="00954773"/>
    <w:rsid w:val="00954ACE"/>
    <w:rsid w:val="009563F6"/>
    <w:rsid w:val="00957E67"/>
    <w:rsid w:val="009619F3"/>
    <w:rsid w:val="00967A82"/>
    <w:rsid w:val="00967CFC"/>
    <w:rsid w:val="00967E42"/>
    <w:rsid w:val="00975E56"/>
    <w:rsid w:val="00976AD7"/>
    <w:rsid w:val="00977515"/>
    <w:rsid w:val="009779CE"/>
    <w:rsid w:val="0098320D"/>
    <w:rsid w:val="00987679"/>
    <w:rsid w:val="00987A2A"/>
    <w:rsid w:val="00990144"/>
    <w:rsid w:val="00990A7A"/>
    <w:rsid w:val="00992630"/>
    <w:rsid w:val="00993F9A"/>
    <w:rsid w:val="00995787"/>
    <w:rsid w:val="00995B45"/>
    <w:rsid w:val="00996031"/>
    <w:rsid w:val="00996966"/>
    <w:rsid w:val="00997139"/>
    <w:rsid w:val="009975EE"/>
    <w:rsid w:val="009A12BF"/>
    <w:rsid w:val="009A143F"/>
    <w:rsid w:val="009A18B6"/>
    <w:rsid w:val="009A3A33"/>
    <w:rsid w:val="009A5073"/>
    <w:rsid w:val="009A569A"/>
    <w:rsid w:val="009A64BE"/>
    <w:rsid w:val="009B03B5"/>
    <w:rsid w:val="009B21C4"/>
    <w:rsid w:val="009B32B4"/>
    <w:rsid w:val="009C05E8"/>
    <w:rsid w:val="009C1E22"/>
    <w:rsid w:val="009C2040"/>
    <w:rsid w:val="009C3727"/>
    <w:rsid w:val="009C3BE4"/>
    <w:rsid w:val="009C4DE9"/>
    <w:rsid w:val="009C59A3"/>
    <w:rsid w:val="009C668C"/>
    <w:rsid w:val="009C7DFD"/>
    <w:rsid w:val="009D0979"/>
    <w:rsid w:val="009D21FE"/>
    <w:rsid w:val="009D276A"/>
    <w:rsid w:val="009D6B89"/>
    <w:rsid w:val="009E178A"/>
    <w:rsid w:val="009E474B"/>
    <w:rsid w:val="009E57AA"/>
    <w:rsid w:val="009F06B7"/>
    <w:rsid w:val="009F27F7"/>
    <w:rsid w:val="009F31FD"/>
    <w:rsid w:val="009F3252"/>
    <w:rsid w:val="009F4109"/>
    <w:rsid w:val="009F45EB"/>
    <w:rsid w:val="009F4FC5"/>
    <w:rsid w:val="009F6527"/>
    <w:rsid w:val="009F71D7"/>
    <w:rsid w:val="009F71F4"/>
    <w:rsid w:val="009F7C90"/>
    <w:rsid w:val="00A00A65"/>
    <w:rsid w:val="00A00EFE"/>
    <w:rsid w:val="00A02B77"/>
    <w:rsid w:val="00A03832"/>
    <w:rsid w:val="00A04D37"/>
    <w:rsid w:val="00A05855"/>
    <w:rsid w:val="00A115B2"/>
    <w:rsid w:val="00A12A6F"/>
    <w:rsid w:val="00A15300"/>
    <w:rsid w:val="00A1545A"/>
    <w:rsid w:val="00A158DA"/>
    <w:rsid w:val="00A21365"/>
    <w:rsid w:val="00A21646"/>
    <w:rsid w:val="00A22CA9"/>
    <w:rsid w:val="00A2468D"/>
    <w:rsid w:val="00A269CA"/>
    <w:rsid w:val="00A26DED"/>
    <w:rsid w:val="00A27FDF"/>
    <w:rsid w:val="00A3143D"/>
    <w:rsid w:val="00A344EB"/>
    <w:rsid w:val="00A35BD1"/>
    <w:rsid w:val="00A35F39"/>
    <w:rsid w:val="00A36348"/>
    <w:rsid w:val="00A37252"/>
    <w:rsid w:val="00A41D59"/>
    <w:rsid w:val="00A43D58"/>
    <w:rsid w:val="00A4552E"/>
    <w:rsid w:val="00A46881"/>
    <w:rsid w:val="00A50A7E"/>
    <w:rsid w:val="00A532D4"/>
    <w:rsid w:val="00A533E6"/>
    <w:rsid w:val="00A5373B"/>
    <w:rsid w:val="00A54841"/>
    <w:rsid w:val="00A55CE3"/>
    <w:rsid w:val="00A5628A"/>
    <w:rsid w:val="00A56B78"/>
    <w:rsid w:val="00A57F14"/>
    <w:rsid w:val="00A624A1"/>
    <w:rsid w:val="00A62959"/>
    <w:rsid w:val="00A63C76"/>
    <w:rsid w:val="00A63D0E"/>
    <w:rsid w:val="00A63DA5"/>
    <w:rsid w:val="00A640DE"/>
    <w:rsid w:val="00A64469"/>
    <w:rsid w:val="00A65F7C"/>
    <w:rsid w:val="00A66EB6"/>
    <w:rsid w:val="00A71193"/>
    <w:rsid w:val="00A71CE8"/>
    <w:rsid w:val="00A73052"/>
    <w:rsid w:val="00A73BE4"/>
    <w:rsid w:val="00A74319"/>
    <w:rsid w:val="00A77FC7"/>
    <w:rsid w:val="00A8046D"/>
    <w:rsid w:val="00A81001"/>
    <w:rsid w:val="00A8600B"/>
    <w:rsid w:val="00A90290"/>
    <w:rsid w:val="00A93CFA"/>
    <w:rsid w:val="00A94849"/>
    <w:rsid w:val="00A94CC0"/>
    <w:rsid w:val="00A95ADD"/>
    <w:rsid w:val="00A964A6"/>
    <w:rsid w:val="00A964F3"/>
    <w:rsid w:val="00A9744C"/>
    <w:rsid w:val="00AA2D20"/>
    <w:rsid w:val="00AA3EA9"/>
    <w:rsid w:val="00AA4BCF"/>
    <w:rsid w:val="00AA52AB"/>
    <w:rsid w:val="00AA6393"/>
    <w:rsid w:val="00AA6806"/>
    <w:rsid w:val="00AB0A2E"/>
    <w:rsid w:val="00AB0DC9"/>
    <w:rsid w:val="00AB0E6B"/>
    <w:rsid w:val="00AB50A6"/>
    <w:rsid w:val="00AB5F6B"/>
    <w:rsid w:val="00AB6A54"/>
    <w:rsid w:val="00AB7346"/>
    <w:rsid w:val="00AB7AA2"/>
    <w:rsid w:val="00AB7D8D"/>
    <w:rsid w:val="00AC024E"/>
    <w:rsid w:val="00AC0B2A"/>
    <w:rsid w:val="00AC225A"/>
    <w:rsid w:val="00AC44FB"/>
    <w:rsid w:val="00AC5445"/>
    <w:rsid w:val="00AC7967"/>
    <w:rsid w:val="00AC796B"/>
    <w:rsid w:val="00AC7C38"/>
    <w:rsid w:val="00AC7E96"/>
    <w:rsid w:val="00AD2157"/>
    <w:rsid w:val="00AD5DB0"/>
    <w:rsid w:val="00AD61BD"/>
    <w:rsid w:val="00AE01DE"/>
    <w:rsid w:val="00AE1A76"/>
    <w:rsid w:val="00AE3221"/>
    <w:rsid w:val="00AE415E"/>
    <w:rsid w:val="00AE7200"/>
    <w:rsid w:val="00AF1863"/>
    <w:rsid w:val="00AF2155"/>
    <w:rsid w:val="00AF29AD"/>
    <w:rsid w:val="00AF3F57"/>
    <w:rsid w:val="00AF51F1"/>
    <w:rsid w:val="00AF5F10"/>
    <w:rsid w:val="00AF7E1C"/>
    <w:rsid w:val="00B0168C"/>
    <w:rsid w:val="00B03A59"/>
    <w:rsid w:val="00B0424D"/>
    <w:rsid w:val="00B042B9"/>
    <w:rsid w:val="00B044B2"/>
    <w:rsid w:val="00B0466E"/>
    <w:rsid w:val="00B05CD5"/>
    <w:rsid w:val="00B06489"/>
    <w:rsid w:val="00B07872"/>
    <w:rsid w:val="00B078AC"/>
    <w:rsid w:val="00B11436"/>
    <w:rsid w:val="00B123C1"/>
    <w:rsid w:val="00B127C4"/>
    <w:rsid w:val="00B13544"/>
    <w:rsid w:val="00B15443"/>
    <w:rsid w:val="00B17AB6"/>
    <w:rsid w:val="00B218EF"/>
    <w:rsid w:val="00B21C05"/>
    <w:rsid w:val="00B223C5"/>
    <w:rsid w:val="00B23233"/>
    <w:rsid w:val="00B24297"/>
    <w:rsid w:val="00B265B2"/>
    <w:rsid w:val="00B26C82"/>
    <w:rsid w:val="00B274DD"/>
    <w:rsid w:val="00B30411"/>
    <w:rsid w:val="00B32640"/>
    <w:rsid w:val="00B33700"/>
    <w:rsid w:val="00B33EE8"/>
    <w:rsid w:val="00B34CAC"/>
    <w:rsid w:val="00B361B7"/>
    <w:rsid w:val="00B36919"/>
    <w:rsid w:val="00B37816"/>
    <w:rsid w:val="00B42C54"/>
    <w:rsid w:val="00B42F10"/>
    <w:rsid w:val="00B42FA3"/>
    <w:rsid w:val="00B44902"/>
    <w:rsid w:val="00B45260"/>
    <w:rsid w:val="00B45B87"/>
    <w:rsid w:val="00B45C95"/>
    <w:rsid w:val="00B45E27"/>
    <w:rsid w:val="00B506F1"/>
    <w:rsid w:val="00B520A5"/>
    <w:rsid w:val="00B5335C"/>
    <w:rsid w:val="00B53E10"/>
    <w:rsid w:val="00B54827"/>
    <w:rsid w:val="00B5495C"/>
    <w:rsid w:val="00B55F8C"/>
    <w:rsid w:val="00B574F3"/>
    <w:rsid w:val="00B575D1"/>
    <w:rsid w:val="00B60504"/>
    <w:rsid w:val="00B60F62"/>
    <w:rsid w:val="00B61BBE"/>
    <w:rsid w:val="00B628FB"/>
    <w:rsid w:val="00B633F0"/>
    <w:rsid w:val="00B6448A"/>
    <w:rsid w:val="00B64E53"/>
    <w:rsid w:val="00B66380"/>
    <w:rsid w:val="00B668B6"/>
    <w:rsid w:val="00B673F2"/>
    <w:rsid w:val="00B67CCB"/>
    <w:rsid w:val="00B71E78"/>
    <w:rsid w:val="00B72826"/>
    <w:rsid w:val="00B72F8A"/>
    <w:rsid w:val="00B7316F"/>
    <w:rsid w:val="00B738DB"/>
    <w:rsid w:val="00B73BCC"/>
    <w:rsid w:val="00B77936"/>
    <w:rsid w:val="00B80593"/>
    <w:rsid w:val="00B851D2"/>
    <w:rsid w:val="00B85B31"/>
    <w:rsid w:val="00B91880"/>
    <w:rsid w:val="00B93061"/>
    <w:rsid w:val="00B9322E"/>
    <w:rsid w:val="00B93812"/>
    <w:rsid w:val="00B94A22"/>
    <w:rsid w:val="00B94DEA"/>
    <w:rsid w:val="00B968FF"/>
    <w:rsid w:val="00B97872"/>
    <w:rsid w:val="00BA1599"/>
    <w:rsid w:val="00BA448E"/>
    <w:rsid w:val="00BA5F0E"/>
    <w:rsid w:val="00BA6D73"/>
    <w:rsid w:val="00BB0389"/>
    <w:rsid w:val="00BB18B8"/>
    <w:rsid w:val="00BB208A"/>
    <w:rsid w:val="00BB37FD"/>
    <w:rsid w:val="00BB4E8D"/>
    <w:rsid w:val="00BB5418"/>
    <w:rsid w:val="00BC1691"/>
    <w:rsid w:val="00BC2D90"/>
    <w:rsid w:val="00BC3039"/>
    <w:rsid w:val="00BC3C7C"/>
    <w:rsid w:val="00BC3F3A"/>
    <w:rsid w:val="00BC60AA"/>
    <w:rsid w:val="00BC63A0"/>
    <w:rsid w:val="00BC7ED3"/>
    <w:rsid w:val="00BD74DE"/>
    <w:rsid w:val="00BD7694"/>
    <w:rsid w:val="00BE0165"/>
    <w:rsid w:val="00BE4F98"/>
    <w:rsid w:val="00BE602D"/>
    <w:rsid w:val="00BE672F"/>
    <w:rsid w:val="00BE6C45"/>
    <w:rsid w:val="00BF0D9A"/>
    <w:rsid w:val="00BF273E"/>
    <w:rsid w:val="00BF28A0"/>
    <w:rsid w:val="00BF2A20"/>
    <w:rsid w:val="00BF526B"/>
    <w:rsid w:val="00C00718"/>
    <w:rsid w:val="00C00B51"/>
    <w:rsid w:val="00C016B3"/>
    <w:rsid w:val="00C020DD"/>
    <w:rsid w:val="00C02FD1"/>
    <w:rsid w:val="00C035E2"/>
    <w:rsid w:val="00C048B1"/>
    <w:rsid w:val="00C05627"/>
    <w:rsid w:val="00C108E8"/>
    <w:rsid w:val="00C1093C"/>
    <w:rsid w:val="00C1177C"/>
    <w:rsid w:val="00C1285C"/>
    <w:rsid w:val="00C12898"/>
    <w:rsid w:val="00C13F64"/>
    <w:rsid w:val="00C1774E"/>
    <w:rsid w:val="00C22150"/>
    <w:rsid w:val="00C23956"/>
    <w:rsid w:val="00C311B8"/>
    <w:rsid w:val="00C32C43"/>
    <w:rsid w:val="00C32D2F"/>
    <w:rsid w:val="00C3360E"/>
    <w:rsid w:val="00C35E88"/>
    <w:rsid w:val="00C36B72"/>
    <w:rsid w:val="00C37221"/>
    <w:rsid w:val="00C41BB9"/>
    <w:rsid w:val="00C45B3E"/>
    <w:rsid w:val="00C50A48"/>
    <w:rsid w:val="00C51AAD"/>
    <w:rsid w:val="00C53905"/>
    <w:rsid w:val="00C539B1"/>
    <w:rsid w:val="00C54679"/>
    <w:rsid w:val="00C54D07"/>
    <w:rsid w:val="00C56E73"/>
    <w:rsid w:val="00C57DA8"/>
    <w:rsid w:val="00C57FCD"/>
    <w:rsid w:val="00C61384"/>
    <w:rsid w:val="00C61608"/>
    <w:rsid w:val="00C636DF"/>
    <w:rsid w:val="00C63AE6"/>
    <w:rsid w:val="00C63D1C"/>
    <w:rsid w:val="00C65690"/>
    <w:rsid w:val="00C65769"/>
    <w:rsid w:val="00C65A12"/>
    <w:rsid w:val="00C66F65"/>
    <w:rsid w:val="00C67B07"/>
    <w:rsid w:val="00C67C57"/>
    <w:rsid w:val="00C70788"/>
    <w:rsid w:val="00C719DA"/>
    <w:rsid w:val="00C73709"/>
    <w:rsid w:val="00C76C9A"/>
    <w:rsid w:val="00C771C6"/>
    <w:rsid w:val="00C825FA"/>
    <w:rsid w:val="00C8520D"/>
    <w:rsid w:val="00C85BDE"/>
    <w:rsid w:val="00C85F51"/>
    <w:rsid w:val="00C868CE"/>
    <w:rsid w:val="00C958B5"/>
    <w:rsid w:val="00C95A7A"/>
    <w:rsid w:val="00C97E01"/>
    <w:rsid w:val="00CA04C0"/>
    <w:rsid w:val="00CA0BCF"/>
    <w:rsid w:val="00CA3175"/>
    <w:rsid w:val="00CA38DC"/>
    <w:rsid w:val="00CA3C27"/>
    <w:rsid w:val="00CA4070"/>
    <w:rsid w:val="00CA41A3"/>
    <w:rsid w:val="00CA6D75"/>
    <w:rsid w:val="00CA7C03"/>
    <w:rsid w:val="00CB152F"/>
    <w:rsid w:val="00CB2AC8"/>
    <w:rsid w:val="00CC55B9"/>
    <w:rsid w:val="00CD10A2"/>
    <w:rsid w:val="00CD1987"/>
    <w:rsid w:val="00CD4455"/>
    <w:rsid w:val="00CD53C4"/>
    <w:rsid w:val="00CD564B"/>
    <w:rsid w:val="00CD63F6"/>
    <w:rsid w:val="00CD7D33"/>
    <w:rsid w:val="00CE0586"/>
    <w:rsid w:val="00CE1164"/>
    <w:rsid w:val="00CE385D"/>
    <w:rsid w:val="00CE3983"/>
    <w:rsid w:val="00CF369F"/>
    <w:rsid w:val="00CF3CC9"/>
    <w:rsid w:val="00CF4124"/>
    <w:rsid w:val="00D000FB"/>
    <w:rsid w:val="00D010A5"/>
    <w:rsid w:val="00D019E9"/>
    <w:rsid w:val="00D02BE8"/>
    <w:rsid w:val="00D04541"/>
    <w:rsid w:val="00D06D15"/>
    <w:rsid w:val="00D10F3E"/>
    <w:rsid w:val="00D114BC"/>
    <w:rsid w:val="00D12262"/>
    <w:rsid w:val="00D13242"/>
    <w:rsid w:val="00D1334B"/>
    <w:rsid w:val="00D139FA"/>
    <w:rsid w:val="00D152B1"/>
    <w:rsid w:val="00D1530F"/>
    <w:rsid w:val="00D15711"/>
    <w:rsid w:val="00D158C3"/>
    <w:rsid w:val="00D1685E"/>
    <w:rsid w:val="00D20D96"/>
    <w:rsid w:val="00D21E1C"/>
    <w:rsid w:val="00D23B49"/>
    <w:rsid w:val="00D23C28"/>
    <w:rsid w:val="00D25F6F"/>
    <w:rsid w:val="00D30AD3"/>
    <w:rsid w:val="00D31125"/>
    <w:rsid w:val="00D3210E"/>
    <w:rsid w:val="00D32B7F"/>
    <w:rsid w:val="00D35B4D"/>
    <w:rsid w:val="00D427FC"/>
    <w:rsid w:val="00D43D8D"/>
    <w:rsid w:val="00D4474B"/>
    <w:rsid w:val="00D47FC3"/>
    <w:rsid w:val="00D51FF8"/>
    <w:rsid w:val="00D5420A"/>
    <w:rsid w:val="00D565DC"/>
    <w:rsid w:val="00D567CA"/>
    <w:rsid w:val="00D568A6"/>
    <w:rsid w:val="00D56BB3"/>
    <w:rsid w:val="00D604AA"/>
    <w:rsid w:val="00D6188C"/>
    <w:rsid w:val="00D6226A"/>
    <w:rsid w:val="00D7104E"/>
    <w:rsid w:val="00D71433"/>
    <w:rsid w:val="00D71A43"/>
    <w:rsid w:val="00D7360C"/>
    <w:rsid w:val="00D75DE4"/>
    <w:rsid w:val="00D82EAC"/>
    <w:rsid w:val="00D84D76"/>
    <w:rsid w:val="00D856D0"/>
    <w:rsid w:val="00D8609C"/>
    <w:rsid w:val="00D901A3"/>
    <w:rsid w:val="00D90878"/>
    <w:rsid w:val="00D92007"/>
    <w:rsid w:val="00D929C4"/>
    <w:rsid w:val="00D933E4"/>
    <w:rsid w:val="00D935C6"/>
    <w:rsid w:val="00D94E6C"/>
    <w:rsid w:val="00D952C3"/>
    <w:rsid w:val="00DA191B"/>
    <w:rsid w:val="00DA333B"/>
    <w:rsid w:val="00DA5E87"/>
    <w:rsid w:val="00DA68F7"/>
    <w:rsid w:val="00DA77F4"/>
    <w:rsid w:val="00DB3A5D"/>
    <w:rsid w:val="00DB4334"/>
    <w:rsid w:val="00DB75A7"/>
    <w:rsid w:val="00DB77F6"/>
    <w:rsid w:val="00DC11E0"/>
    <w:rsid w:val="00DC126D"/>
    <w:rsid w:val="00DC3271"/>
    <w:rsid w:val="00DC52DE"/>
    <w:rsid w:val="00DC65E4"/>
    <w:rsid w:val="00DD2494"/>
    <w:rsid w:val="00DD2EC3"/>
    <w:rsid w:val="00DD47E1"/>
    <w:rsid w:val="00DD6F5D"/>
    <w:rsid w:val="00DD75A9"/>
    <w:rsid w:val="00DD779C"/>
    <w:rsid w:val="00DE0BFF"/>
    <w:rsid w:val="00DE0C6F"/>
    <w:rsid w:val="00DE3F6E"/>
    <w:rsid w:val="00DE5FDA"/>
    <w:rsid w:val="00DE7414"/>
    <w:rsid w:val="00DF0098"/>
    <w:rsid w:val="00DF0BE0"/>
    <w:rsid w:val="00DF223E"/>
    <w:rsid w:val="00DF2C93"/>
    <w:rsid w:val="00DF77E5"/>
    <w:rsid w:val="00E014F5"/>
    <w:rsid w:val="00E01738"/>
    <w:rsid w:val="00E045E8"/>
    <w:rsid w:val="00E0630E"/>
    <w:rsid w:val="00E067D9"/>
    <w:rsid w:val="00E0765A"/>
    <w:rsid w:val="00E11883"/>
    <w:rsid w:val="00E11B77"/>
    <w:rsid w:val="00E14A57"/>
    <w:rsid w:val="00E14BBF"/>
    <w:rsid w:val="00E1674F"/>
    <w:rsid w:val="00E20175"/>
    <w:rsid w:val="00E241FA"/>
    <w:rsid w:val="00E26231"/>
    <w:rsid w:val="00E262E1"/>
    <w:rsid w:val="00E26B49"/>
    <w:rsid w:val="00E306A2"/>
    <w:rsid w:val="00E3438B"/>
    <w:rsid w:val="00E3583E"/>
    <w:rsid w:val="00E35922"/>
    <w:rsid w:val="00E4252C"/>
    <w:rsid w:val="00E42BFE"/>
    <w:rsid w:val="00E437A5"/>
    <w:rsid w:val="00E51163"/>
    <w:rsid w:val="00E5122D"/>
    <w:rsid w:val="00E51B73"/>
    <w:rsid w:val="00E53751"/>
    <w:rsid w:val="00E5399F"/>
    <w:rsid w:val="00E5625A"/>
    <w:rsid w:val="00E6298F"/>
    <w:rsid w:val="00E632EC"/>
    <w:rsid w:val="00E63FC7"/>
    <w:rsid w:val="00E640E9"/>
    <w:rsid w:val="00E64515"/>
    <w:rsid w:val="00E64FAA"/>
    <w:rsid w:val="00E67683"/>
    <w:rsid w:val="00E70F12"/>
    <w:rsid w:val="00E716A5"/>
    <w:rsid w:val="00E7215B"/>
    <w:rsid w:val="00E7298E"/>
    <w:rsid w:val="00E73689"/>
    <w:rsid w:val="00E736FE"/>
    <w:rsid w:val="00E80F3C"/>
    <w:rsid w:val="00E8136E"/>
    <w:rsid w:val="00E84115"/>
    <w:rsid w:val="00E842A5"/>
    <w:rsid w:val="00E85E74"/>
    <w:rsid w:val="00E9021F"/>
    <w:rsid w:val="00E90CE6"/>
    <w:rsid w:val="00E92DE5"/>
    <w:rsid w:val="00E9501F"/>
    <w:rsid w:val="00E9506A"/>
    <w:rsid w:val="00E950E6"/>
    <w:rsid w:val="00E970A6"/>
    <w:rsid w:val="00E97A1B"/>
    <w:rsid w:val="00EA1FF0"/>
    <w:rsid w:val="00EA22A3"/>
    <w:rsid w:val="00EA2820"/>
    <w:rsid w:val="00EA41E3"/>
    <w:rsid w:val="00EA48AA"/>
    <w:rsid w:val="00EA53F2"/>
    <w:rsid w:val="00EA54A3"/>
    <w:rsid w:val="00EA6691"/>
    <w:rsid w:val="00EA72EE"/>
    <w:rsid w:val="00EB1653"/>
    <w:rsid w:val="00EB2A20"/>
    <w:rsid w:val="00EB2AB1"/>
    <w:rsid w:val="00EB3E88"/>
    <w:rsid w:val="00EB43B7"/>
    <w:rsid w:val="00EB506F"/>
    <w:rsid w:val="00EB512F"/>
    <w:rsid w:val="00EB5992"/>
    <w:rsid w:val="00EB6052"/>
    <w:rsid w:val="00EC03E4"/>
    <w:rsid w:val="00EC0BD2"/>
    <w:rsid w:val="00EC2F4F"/>
    <w:rsid w:val="00EC354F"/>
    <w:rsid w:val="00EC5328"/>
    <w:rsid w:val="00EC53B3"/>
    <w:rsid w:val="00EC5D41"/>
    <w:rsid w:val="00EC7ECB"/>
    <w:rsid w:val="00ED1F97"/>
    <w:rsid w:val="00ED2E0A"/>
    <w:rsid w:val="00ED50A7"/>
    <w:rsid w:val="00ED76C6"/>
    <w:rsid w:val="00EE0B03"/>
    <w:rsid w:val="00EE5369"/>
    <w:rsid w:val="00EE585F"/>
    <w:rsid w:val="00EE652E"/>
    <w:rsid w:val="00EE6BA9"/>
    <w:rsid w:val="00EE77A2"/>
    <w:rsid w:val="00EF0913"/>
    <w:rsid w:val="00EF0EAA"/>
    <w:rsid w:val="00EF3536"/>
    <w:rsid w:val="00EF7456"/>
    <w:rsid w:val="00F01637"/>
    <w:rsid w:val="00F02597"/>
    <w:rsid w:val="00F03639"/>
    <w:rsid w:val="00F03A23"/>
    <w:rsid w:val="00F05681"/>
    <w:rsid w:val="00F078D6"/>
    <w:rsid w:val="00F07D0C"/>
    <w:rsid w:val="00F103F3"/>
    <w:rsid w:val="00F109CA"/>
    <w:rsid w:val="00F12AF1"/>
    <w:rsid w:val="00F12E97"/>
    <w:rsid w:val="00F162BA"/>
    <w:rsid w:val="00F164DE"/>
    <w:rsid w:val="00F22540"/>
    <w:rsid w:val="00F22666"/>
    <w:rsid w:val="00F242FA"/>
    <w:rsid w:val="00F24CF9"/>
    <w:rsid w:val="00F27D84"/>
    <w:rsid w:val="00F30C9C"/>
    <w:rsid w:val="00F31F4E"/>
    <w:rsid w:val="00F32812"/>
    <w:rsid w:val="00F33AF1"/>
    <w:rsid w:val="00F345B6"/>
    <w:rsid w:val="00F35CFD"/>
    <w:rsid w:val="00F365A0"/>
    <w:rsid w:val="00F3779C"/>
    <w:rsid w:val="00F37BE5"/>
    <w:rsid w:val="00F37DA6"/>
    <w:rsid w:val="00F40B40"/>
    <w:rsid w:val="00F42394"/>
    <w:rsid w:val="00F42BED"/>
    <w:rsid w:val="00F44BA6"/>
    <w:rsid w:val="00F45BCB"/>
    <w:rsid w:val="00F4630A"/>
    <w:rsid w:val="00F464F2"/>
    <w:rsid w:val="00F4716D"/>
    <w:rsid w:val="00F5012D"/>
    <w:rsid w:val="00F53828"/>
    <w:rsid w:val="00F54235"/>
    <w:rsid w:val="00F542AF"/>
    <w:rsid w:val="00F54AEE"/>
    <w:rsid w:val="00F553DF"/>
    <w:rsid w:val="00F562E2"/>
    <w:rsid w:val="00F56BC8"/>
    <w:rsid w:val="00F56C38"/>
    <w:rsid w:val="00F605AF"/>
    <w:rsid w:val="00F62F80"/>
    <w:rsid w:val="00F644A0"/>
    <w:rsid w:val="00F64880"/>
    <w:rsid w:val="00F65495"/>
    <w:rsid w:val="00F715E2"/>
    <w:rsid w:val="00F72CD8"/>
    <w:rsid w:val="00F73834"/>
    <w:rsid w:val="00F74046"/>
    <w:rsid w:val="00F754DE"/>
    <w:rsid w:val="00F80AF2"/>
    <w:rsid w:val="00F80F16"/>
    <w:rsid w:val="00F82911"/>
    <w:rsid w:val="00F843D5"/>
    <w:rsid w:val="00F85A0F"/>
    <w:rsid w:val="00F87211"/>
    <w:rsid w:val="00F87A7C"/>
    <w:rsid w:val="00F9034A"/>
    <w:rsid w:val="00F954E3"/>
    <w:rsid w:val="00F955F7"/>
    <w:rsid w:val="00F9794C"/>
    <w:rsid w:val="00FA135A"/>
    <w:rsid w:val="00FA20AC"/>
    <w:rsid w:val="00FA2E13"/>
    <w:rsid w:val="00FA7A74"/>
    <w:rsid w:val="00FB09F6"/>
    <w:rsid w:val="00FB2EA6"/>
    <w:rsid w:val="00FB3733"/>
    <w:rsid w:val="00FB3A5B"/>
    <w:rsid w:val="00FB4E11"/>
    <w:rsid w:val="00FB5184"/>
    <w:rsid w:val="00FB54C6"/>
    <w:rsid w:val="00FB59F7"/>
    <w:rsid w:val="00FB7F2C"/>
    <w:rsid w:val="00FC08B5"/>
    <w:rsid w:val="00FC0B4F"/>
    <w:rsid w:val="00FC1F91"/>
    <w:rsid w:val="00FC2EC6"/>
    <w:rsid w:val="00FC36B6"/>
    <w:rsid w:val="00FC3B21"/>
    <w:rsid w:val="00FC640A"/>
    <w:rsid w:val="00FC76FB"/>
    <w:rsid w:val="00FC7D05"/>
    <w:rsid w:val="00FD0026"/>
    <w:rsid w:val="00FD0F7D"/>
    <w:rsid w:val="00FD1DE7"/>
    <w:rsid w:val="00FD282F"/>
    <w:rsid w:val="00FD3357"/>
    <w:rsid w:val="00FD38AB"/>
    <w:rsid w:val="00FD420A"/>
    <w:rsid w:val="00FD6B37"/>
    <w:rsid w:val="00FE58A1"/>
    <w:rsid w:val="00FE5A83"/>
    <w:rsid w:val="00FE6C83"/>
    <w:rsid w:val="00FF0210"/>
    <w:rsid w:val="00FF05BB"/>
    <w:rsid w:val="00FF0F39"/>
    <w:rsid w:val="00FF135B"/>
    <w:rsid w:val="00FF17D1"/>
    <w:rsid w:val="00FF45A0"/>
    <w:rsid w:val="00FF4C1C"/>
    <w:rsid w:val="00FF5A95"/>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4714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774B2"/>
    <w:rPr>
      <w:rFonts w:ascii="Times New Roman" w:hAnsi="Times New Roman" w:cs="Times New Roman"/>
      <w:lang w:eastAsia="en-GB"/>
    </w:rPr>
  </w:style>
  <w:style w:type="paragraph" w:styleId="Heading1">
    <w:name w:val="heading 1"/>
    <w:basedOn w:val="Normal"/>
    <w:link w:val="Heading1Char"/>
    <w:uiPriority w:val="9"/>
    <w:qFormat/>
    <w:rsid w:val="001A1B1A"/>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490F2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764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B75A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63D0E"/>
    <w:pPr>
      <w:spacing w:before="100" w:beforeAutospacing="1" w:after="100" w:afterAutospacing="1"/>
    </w:pPr>
  </w:style>
  <w:style w:type="paragraph" w:styleId="ListParagraph">
    <w:name w:val="List Paragraph"/>
    <w:basedOn w:val="Normal"/>
    <w:uiPriority w:val="34"/>
    <w:qFormat/>
    <w:rsid w:val="0049568A"/>
    <w:pPr>
      <w:ind w:left="720"/>
      <w:contextualSpacing/>
    </w:pPr>
    <w:rPr>
      <w:rFonts w:asciiTheme="minorHAnsi" w:hAnsiTheme="minorHAnsi" w:cstheme="minorBidi"/>
      <w:lang w:eastAsia="en-US"/>
    </w:rPr>
  </w:style>
  <w:style w:type="character" w:styleId="Hyperlink">
    <w:name w:val="Hyperlink"/>
    <w:basedOn w:val="DefaultParagraphFont"/>
    <w:uiPriority w:val="99"/>
    <w:unhideWhenUsed/>
    <w:rsid w:val="00AF2155"/>
    <w:rPr>
      <w:color w:val="0563C1" w:themeColor="hyperlink"/>
      <w:u w:val="single"/>
    </w:rPr>
  </w:style>
  <w:style w:type="character" w:styleId="CommentReference">
    <w:name w:val="annotation reference"/>
    <w:basedOn w:val="DefaultParagraphFont"/>
    <w:uiPriority w:val="99"/>
    <w:semiHidden/>
    <w:unhideWhenUsed/>
    <w:rsid w:val="00F65495"/>
    <w:rPr>
      <w:sz w:val="18"/>
      <w:szCs w:val="18"/>
    </w:rPr>
  </w:style>
  <w:style w:type="paragraph" w:styleId="CommentText">
    <w:name w:val="annotation text"/>
    <w:basedOn w:val="Normal"/>
    <w:link w:val="CommentTextChar"/>
    <w:uiPriority w:val="99"/>
    <w:semiHidden/>
    <w:unhideWhenUsed/>
    <w:rsid w:val="00F65495"/>
  </w:style>
  <w:style w:type="character" w:customStyle="1" w:styleId="CommentTextChar">
    <w:name w:val="Comment Text Char"/>
    <w:basedOn w:val="DefaultParagraphFont"/>
    <w:link w:val="CommentText"/>
    <w:uiPriority w:val="99"/>
    <w:semiHidden/>
    <w:rsid w:val="00F65495"/>
    <w:rPr>
      <w:rFonts w:ascii="Times New Roman" w:hAnsi="Times New Roman" w:cs="Times New Roman"/>
      <w:lang w:eastAsia="en-GB"/>
    </w:rPr>
  </w:style>
  <w:style w:type="paragraph" w:styleId="CommentSubject">
    <w:name w:val="annotation subject"/>
    <w:basedOn w:val="CommentText"/>
    <w:next w:val="CommentText"/>
    <w:link w:val="CommentSubjectChar"/>
    <w:uiPriority w:val="99"/>
    <w:semiHidden/>
    <w:unhideWhenUsed/>
    <w:rsid w:val="00F65495"/>
    <w:rPr>
      <w:b/>
      <w:bCs/>
      <w:sz w:val="20"/>
      <w:szCs w:val="20"/>
    </w:rPr>
  </w:style>
  <w:style w:type="character" w:customStyle="1" w:styleId="CommentSubjectChar">
    <w:name w:val="Comment Subject Char"/>
    <w:basedOn w:val="CommentTextChar"/>
    <w:link w:val="CommentSubject"/>
    <w:uiPriority w:val="99"/>
    <w:semiHidden/>
    <w:rsid w:val="00F65495"/>
    <w:rPr>
      <w:rFonts w:ascii="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F65495"/>
    <w:rPr>
      <w:sz w:val="18"/>
      <w:szCs w:val="18"/>
    </w:rPr>
  </w:style>
  <w:style w:type="character" w:customStyle="1" w:styleId="BalloonTextChar">
    <w:name w:val="Balloon Text Char"/>
    <w:basedOn w:val="DefaultParagraphFont"/>
    <w:link w:val="BalloonText"/>
    <w:uiPriority w:val="99"/>
    <w:semiHidden/>
    <w:rsid w:val="00F65495"/>
    <w:rPr>
      <w:rFonts w:ascii="Times New Roman" w:hAnsi="Times New Roman" w:cs="Times New Roman"/>
      <w:sz w:val="18"/>
      <w:szCs w:val="18"/>
      <w:lang w:eastAsia="en-GB"/>
    </w:rPr>
  </w:style>
  <w:style w:type="table" w:styleId="TableGrid">
    <w:name w:val="Table Grid"/>
    <w:basedOn w:val="TableNormal"/>
    <w:uiPriority w:val="39"/>
    <w:rsid w:val="00E63F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44B6"/>
    <w:rPr>
      <w:color w:val="808080"/>
    </w:rPr>
  </w:style>
  <w:style w:type="character" w:styleId="FollowedHyperlink">
    <w:name w:val="FollowedHyperlink"/>
    <w:basedOn w:val="DefaultParagraphFont"/>
    <w:uiPriority w:val="99"/>
    <w:semiHidden/>
    <w:unhideWhenUsed/>
    <w:rsid w:val="00870325"/>
    <w:rPr>
      <w:color w:val="954F72" w:themeColor="followedHyperlink"/>
      <w:u w:val="single"/>
    </w:rPr>
  </w:style>
  <w:style w:type="paragraph" w:styleId="Revision">
    <w:name w:val="Revision"/>
    <w:hidden/>
    <w:uiPriority w:val="99"/>
    <w:semiHidden/>
    <w:rsid w:val="00AB7D8D"/>
    <w:rPr>
      <w:rFonts w:ascii="Times New Roman" w:hAnsi="Times New Roman" w:cs="Times New Roman"/>
      <w:lang w:eastAsia="en-GB"/>
    </w:rPr>
  </w:style>
  <w:style w:type="paragraph" w:styleId="Header">
    <w:name w:val="header"/>
    <w:basedOn w:val="Normal"/>
    <w:link w:val="HeaderChar"/>
    <w:uiPriority w:val="99"/>
    <w:unhideWhenUsed/>
    <w:rsid w:val="00642E0B"/>
    <w:pPr>
      <w:tabs>
        <w:tab w:val="center" w:pos="4513"/>
        <w:tab w:val="right" w:pos="9026"/>
      </w:tabs>
    </w:pPr>
  </w:style>
  <w:style w:type="character" w:customStyle="1" w:styleId="HeaderChar">
    <w:name w:val="Header Char"/>
    <w:basedOn w:val="DefaultParagraphFont"/>
    <w:link w:val="Header"/>
    <w:uiPriority w:val="99"/>
    <w:rsid w:val="00642E0B"/>
    <w:rPr>
      <w:rFonts w:ascii="Times New Roman" w:hAnsi="Times New Roman" w:cs="Times New Roman"/>
      <w:lang w:eastAsia="en-GB"/>
    </w:rPr>
  </w:style>
  <w:style w:type="paragraph" w:styleId="Footer">
    <w:name w:val="footer"/>
    <w:basedOn w:val="Normal"/>
    <w:link w:val="FooterChar"/>
    <w:uiPriority w:val="99"/>
    <w:unhideWhenUsed/>
    <w:rsid w:val="00642E0B"/>
    <w:pPr>
      <w:tabs>
        <w:tab w:val="center" w:pos="4513"/>
        <w:tab w:val="right" w:pos="9026"/>
      </w:tabs>
    </w:pPr>
  </w:style>
  <w:style w:type="character" w:customStyle="1" w:styleId="FooterChar">
    <w:name w:val="Footer Char"/>
    <w:basedOn w:val="DefaultParagraphFont"/>
    <w:link w:val="Footer"/>
    <w:uiPriority w:val="99"/>
    <w:rsid w:val="00642E0B"/>
    <w:rPr>
      <w:rFonts w:ascii="Times New Roman" w:hAnsi="Times New Roman" w:cs="Times New Roman"/>
      <w:lang w:eastAsia="en-GB"/>
    </w:rPr>
  </w:style>
  <w:style w:type="character" w:styleId="PageNumber">
    <w:name w:val="page number"/>
    <w:basedOn w:val="DefaultParagraphFont"/>
    <w:uiPriority w:val="99"/>
    <w:semiHidden/>
    <w:unhideWhenUsed/>
    <w:rsid w:val="000E0CF5"/>
  </w:style>
  <w:style w:type="character" w:customStyle="1" w:styleId="keyword2">
    <w:name w:val="keyword2"/>
    <w:basedOn w:val="DefaultParagraphFont"/>
    <w:rsid w:val="002E5920"/>
    <w:rPr>
      <w:b/>
      <w:bCs/>
      <w:color w:val="006699"/>
      <w:bdr w:val="none" w:sz="0" w:space="0" w:color="auto" w:frame="1"/>
    </w:rPr>
  </w:style>
  <w:style w:type="character" w:customStyle="1" w:styleId="Heading1Char">
    <w:name w:val="Heading 1 Char"/>
    <w:basedOn w:val="DefaultParagraphFont"/>
    <w:link w:val="Heading1"/>
    <w:uiPriority w:val="9"/>
    <w:rsid w:val="001A1B1A"/>
    <w:rPr>
      <w:rFonts w:ascii="Times New Roman" w:hAnsi="Times New Roman" w:cs="Times New Roman"/>
      <w:b/>
      <w:bCs/>
      <w:kern w:val="36"/>
      <w:sz w:val="48"/>
      <w:szCs w:val="48"/>
      <w:lang w:eastAsia="en-GB"/>
    </w:rPr>
  </w:style>
  <w:style w:type="paragraph" w:styleId="PlainText">
    <w:name w:val="Plain Text"/>
    <w:basedOn w:val="Normal"/>
    <w:link w:val="PlainTextChar"/>
    <w:uiPriority w:val="99"/>
    <w:unhideWhenUsed/>
    <w:rsid w:val="007D3BBF"/>
    <w:rPr>
      <w:rFonts w:ascii="Courier" w:hAnsi="Courier" w:cstheme="minorBidi"/>
      <w:sz w:val="21"/>
      <w:szCs w:val="21"/>
      <w:lang w:eastAsia="en-US"/>
    </w:rPr>
  </w:style>
  <w:style w:type="character" w:customStyle="1" w:styleId="PlainTextChar">
    <w:name w:val="Plain Text Char"/>
    <w:basedOn w:val="DefaultParagraphFont"/>
    <w:link w:val="PlainText"/>
    <w:uiPriority w:val="99"/>
    <w:rsid w:val="007D3BBF"/>
    <w:rPr>
      <w:rFonts w:ascii="Courier" w:hAnsi="Courier"/>
      <w:sz w:val="21"/>
      <w:szCs w:val="21"/>
    </w:rPr>
  </w:style>
  <w:style w:type="character" w:customStyle="1" w:styleId="Heading2Char">
    <w:name w:val="Heading 2 Char"/>
    <w:basedOn w:val="DefaultParagraphFont"/>
    <w:link w:val="Heading2"/>
    <w:uiPriority w:val="9"/>
    <w:rsid w:val="00490F24"/>
    <w:rPr>
      <w:rFonts w:asciiTheme="majorHAnsi" w:eastAsiaTheme="majorEastAsia" w:hAnsiTheme="majorHAnsi" w:cstheme="majorBidi"/>
      <w:color w:val="2F5496" w:themeColor="accent1" w:themeShade="BF"/>
      <w:sz w:val="26"/>
      <w:szCs w:val="26"/>
      <w:lang w:eastAsia="en-GB"/>
    </w:rPr>
  </w:style>
  <w:style w:type="paragraph" w:styleId="Subtitle">
    <w:name w:val="Subtitle"/>
    <w:basedOn w:val="Normal"/>
    <w:next w:val="Normal"/>
    <w:link w:val="SubtitleChar"/>
    <w:uiPriority w:val="11"/>
    <w:qFormat/>
    <w:rsid w:val="00490F2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490F24"/>
    <w:rPr>
      <w:rFonts w:eastAsiaTheme="minorEastAsia"/>
      <w:color w:val="5A5A5A" w:themeColor="text1" w:themeTint="A5"/>
      <w:spacing w:val="15"/>
      <w:sz w:val="22"/>
      <w:szCs w:val="22"/>
      <w:lang w:eastAsia="en-GB"/>
    </w:rPr>
  </w:style>
  <w:style w:type="paragraph" w:styleId="NoSpacing">
    <w:name w:val="No Spacing"/>
    <w:uiPriority w:val="1"/>
    <w:qFormat/>
    <w:rsid w:val="00490F24"/>
    <w:rPr>
      <w:rFonts w:ascii="Times New Roman" w:hAnsi="Times New Roman" w:cs="Times New Roman"/>
      <w:lang w:eastAsia="en-GB"/>
    </w:rPr>
  </w:style>
  <w:style w:type="paragraph" w:styleId="TOCHeading">
    <w:name w:val="TOC Heading"/>
    <w:basedOn w:val="Heading1"/>
    <w:next w:val="Normal"/>
    <w:uiPriority w:val="39"/>
    <w:unhideWhenUsed/>
    <w:qFormat/>
    <w:rsid w:val="004C338E"/>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4C338E"/>
    <w:pPr>
      <w:spacing w:before="120"/>
    </w:pPr>
    <w:rPr>
      <w:rFonts w:asciiTheme="minorHAnsi" w:hAnsiTheme="minorHAnsi"/>
      <w:b/>
      <w:bCs/>
      <w:caps/>
      <w:sz w:val="22"/>
      <w:szCs w:val="22"/>
    </w:rPr>
  </w:style>
  <w:style w:type="paragraph" w:styleId="TOC2">
    <w:name w:val="toc 2"/>
    <w:basedOn w:val="Normal"/>
    <w:next w:val="Normal"/>
    <w:autoRedefine/>
    <w:uiPriority w:val="39"/>
    <w:unhideWhenUsed/>
    <w:rsid w:val="004C338E"/>
    <w:pPr>
      <w:ind w:left="240"/>
    </w:pPr>
    <w:rPr>
      <w:rFonts w:asciiTheme="minorHAnsi" w:hAnsiTheme="minorHAnsi"/>
      <w:smallCaps/>
      <w:sz w:val="22"/>
      <w:szCs w:val="22"/>
    </w:rPr>
  </w:style>
  <w:style w:type="paragraph" w:styleId="TOC3">
    <w:name w:val="toc 3"/>
    <w:basedOn w:val="Normal"/>
    <w:next w:val="Normal"/>
    <w:autoRedefine/>
    <w:uiPriority w:val="39"/>
    <w:unhideWhenUsed/>
    <w:rsid w:val="004C338E"/>
    <w:pPr>
      <w:ind w:left="480"/>
    </w:pPr>
    <w:rPr>
      <w:rFonts w:asciiTheme="minorHAnsi" w:hAnsiTheme="minorHAnsi"/>
      <w:i/>
      <w:iCs/>
      <w:sz w:val="22"/>
      <w:szCs w:val="22"/>
    </w:rPr>
  </w:style>
  <w:style w:type="paragraph" w:styleId="TOC4">
    <w:name w:val="toc 4"/>
    <w:basedOn w:val="Normal"/>
    <w:next w:val="Normal"/>
    <w:autoRedefine/>
    <w:uiPriority w:val="39"/>
    <w:semiHidden/>
    <w:unhideWhenUsed/>
    <w:rsid w:val="004C338E"/>
    <w:pPr>
      <w:ind w:left="720"/>
    </w:pPr>
    <w:rPr>
      <w:rFonts w:asciiTheme="minorHAnsi" w:hAnsiTheme="minorHAnsi"/>
      <w:sz w:val="18"/>
      <w:szCs w:val="18"/>
    </w:rPr>
  </w:style>
  <w:style w:type="paragraph" w:styleId="TOC5">
    <w:name w:val="toc 5"/>
    <w:basedOn w:val="Normal"/>
    <w:next w:val="Normal"/>
    <w:autoRedefine/>
    <w:uiPriority w:val="39"/>
    <w:semiHidden/>
    <w:unhideWhenUsed/>
    <w:rsid w:val="004C338E"/>
    <w:pPr>
      <w:ind w:left="960"/>
    </w:pPr>
    <w:rPr>
      <w:rFonts w:asciiTheme="minorHAnsi" w:hAnsiTheme="minorHAnsi"/>
      <w:sz w:val="18"/>
      <w:szCs w:val="18"/>
    </w:rPr>
  </w:style>
  <w:style w:type="paragraph" w:styleId="TOC6">
    <w:name w:val="toc 6"/>
    <w:basedOn w:val="Normal"/>
    <w:next w:val="Normal"/>
    <w:autoRedefine/>
    <w:uiPriority w:val="39"/>
    <w:semiHidden/>
    <w:unhideWhenUsed/>
    <w:rsid w:val="004C338E"/>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4C338E"/>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4C338E"/>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4C338E"/>
    <w:pPr>
      <w:ind w:left="1920"/>
    </w:pPr>
    <w:rPr>
      <w:rFonts w:asciiTheme="minorHAnsi" w:hAnsiTheme="minorHAnsi"/>
      <w:sz w:val="18"/>
      <w:szCs w:val="18"/>
    </w:rPr>
  </w:style>
  <w:style w:type="character" w:customStyle="1" w:styleId="Heading3Char">
    <w:name w:val="Heading 3 Char"/>
    <w:basedOn w:val="DefaultParagraphFont"/>
    <w:link w:val="Heading3"/>
    <w:uiPriority w:val="9"/>
    <w:rsid w:val="000B764F"/>
    <w:rPr>
      <w:rFonts w:asciiTheme="majorHAnsi" w:eastAsiaTheme="majorEastAsia" w:hAnsiTheme="majorHAnsi" w:cstheme="majorBidi"/>
      <w:color w:val="1F3763" w:themeColor="accent1" w:themeShade="7F"/>
      <w:lang w:eastAsia="en-GB"/>
    </w:rPr>
  </w:style>
  <w:style w:type="character" w:customStyle="1" w:styleId="Heading4Char">
    <w:name w:val="Heading 4 Char"/>
    <w:basedOn w:val="DefaultParagraphFont"/>
    <w:link w:val="Heading4"/>
    <w:uiPriority w:val="9"/>
    <w:rsid w:val="00DB75A7"/>
    <w:rPr>
      <w:rFonts w:asciiTheme="majorHAnsi" w:eastAsiaTheme="majorEastAsia" w:hAnsiTheme="majorHAnsi" w:cstheme="majorBidi"/>
      <w:i/>
      <w:iCs/>
      <w:color w:val="2F5496" w:themeColor="accent1" w:themeShade="B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196500">
      <w:bodyDiv w:val="1"/>
      <w:marLeft w:val="0"/>
      <w:marRight w:val="0"/>
      <w:marTop w:val="0"/>
      <w:marBottom w:val="0"/>
      <w:divBdr>
        <w:top w:val="none" w:sz="0" w:space="0" w:color="auto"/>
        <w:left w:val="none" w:sz="0" w:space="0" w:color="auto"/>
        <w:bottom w:val="none" w:sz="0" w:space="0" w:color="auto"/>
        <w:right w:val="none" w:sz="0" w:space="0" w:color="auto"/>
      </w:divBdr>
    </w:div>
    <w:div w:id="385109141">
      <w:bodyDiv w:val="1"/>
      <w:marLeft w:val="0"/>
      <w:marRight w:val="0"/>
      <w:marTop w:val="0"/>
      <w:marBottom w:val="0"/>
      <w:divBdr>
        <w:top w:val="none" w:sz="0" w:space="0" w:color="auto"/>
        <w:left w:val="none" w:sz="0" w:space="0" w:color="auto"/>
        <w:bottom w:val="none" w:sz="0" w:space="0" w:color="auto"/>
        <w:right w:val="none" w:sz="0" w:space="0" w:color="auto"/>
      </w:divBdr>
      <w:divsChild>
        <w:div w:id="742994201">
          <w:marLeft w:val="0"/>
          <w:marRight w:val="0"/>
          <w:marTop w:val="0"/>
          <w:marBottom w:val="0"/>
          <w:divBdr>
            <w:top w:val="none" w:sz="0" w:space="0" w:color="auto"/>
            <w:left w:val="none" w:sz="0" w:space="0" w:color="auto"/>
            <w:bottom w:val="none" w:sz="0" w:space="0" w:color="auto"/>
            <w:right w:val="none" w:sz="0" w:space="0" w:color="auto"/>
          </w:divBdr>
        </w:div>
      </w:divsChild>
    </w:div>
    <w:div w:id="457726757">
      <w:bodyDiv w:val="1"/>
      <w:marLeft w:val="0"/>
      <w:marRight w:val="0"/>
      <w:marTop w:val="0"/>
      <w:marBottom w:val="0"/>
      <w:divBdr>
        <w:top w:val="none" w:sz="0" w:space="0" w:color="auto"/>
        <w:left w:val="none" w:sz="0" w:space="0" w:color="auto"/>
        <w:bottom w:val="none" w:sz="0" w:space="0" w:color="auto"/>
        <w:right w:val="none" w:sz="0" w:space="0" w:color="auto"/>
      </w:divBdr>
      <w:divsChild>
        <w:div w:id="1466463721">
          <w:marLeft w:val="0"/>
          <w:marRight w:val="0"/>
          <w:marTop w:val="0"/>
          <w:marBottom w:val="0"/>
          <w:divBdr>
            <w:top w:val="none" w:sz="0" w:space="0" w:color="auto"/>
            <w:left w:val="none" w:sz="0" w:space="0" w:color="auto"/>
            <w:bottom w:val="none" w:sz="0" w:space="0" w:color="auto"/>
            <w:right w:val="none" w:sz="0" w:space="0" w:color="auto"/>
          </w:divBdr>
          <w:divsChild>
            <w:div w:id="486285223">
              <w:marLeft w:val="0"/>
              <w:marRight w:val="0"/>
              <w:marTop w:val="0"/>
              <w:marBottom w:val="0"/>
              <w:divBdr>
                <w:top w:val="none" w:sz="0" w:space="0" w:color="auto"/>
                <w:left w:val="none" w:sz="0" w:space="0" w:color="auto"/>
                <w:bottom w:val="none" w:sz="0" w:space="0" w:color="auto"/>
                <w:right w:val="none" w:sz="0" w:space="0" w:color="auto"/>
              </w:divBdr>
              <w:divsChild>
                <w:div w:id="15898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80939">
      <w:bodyDiv w:val="1"/>
      <w:marLeft w:val="0"/>
      <w:marRight w:val="0"/>
      <w:marTop w:val="0"/>
      <w:marBottom w:val="0"/>
      <w:divBdr>
        <w:top w:val="none" w:sz="0" w:space="0" w:color="auto"/>
        <w:left w:val="none" w:sz="0" w:space="0" w:color="auto"/>
        <w:bottom w:val="none" w:sz="0" w:space="0" w:color="auto"/>
        <w:right w:val="none" w:sz="0" w:space="0" w:color="auto"/>
      </w:divBdr>
      <w:divsChild>
        <w:div w:id="1880781306">
          <w:marLeft w:val="0"/>
          <w:marRight w:val="0"/>
          <w:marTop w:val="0"/>
          <w:marBottom w:val="0"/>
          <w:divBdr>
            <w:top w:val="none" w:sz="0" w:space="0" w:color="auto"/>
            <w:left w:val="none" w:sz="0" w:space="0" w:color="auto"/>
            <w:bottom w:val="none" w:sz="0" w:space="0" w:color="auto"/>
            <w:right w:val="none" w:sz="0" w:space="0" w:color="auto"/>
          </w:divBdr>
        </w:div>
      </w:divsChild>
    </w:div>
    <w:div w:id="735779940">
      <w:bodyDiv w:val="1"/>
      <w:marLeft w:val="0"/>
      <w:marRight w:val="0"/>
      <w:marTop w:val="0"/>
      <w:marBottom w:val="0"/>
      <w:divBdr>
        <w:top w:val="none" w:sz="0" w:space="0" w:color="auto"/>
        <w:left w:val="none" w:sz="0" w:space="0" w:color="auto"/>
        <w:bottom w:val="none" w:sz="0" w:space="0" w:color="auto"/>
        <w:right w:val="none" w:sz="0" w:space="0" w:color="auto"/>
      </w:divBdr>
    </w:div>
    <w:div w:id="780883259">
      <w:bodyDiv w:val="1"/>
      <w:marLeft w:val="0"/>
      <w:marRight w:val="0"/>
      <w:marTop w:val="0"/>
      <w:marBottom w:val="0"/>
      <w:divBdr>
        <w:top w:val="none" w:sz="0" w:space="0" w:color="auto"/>
        <w:left w:val="none" w:sz="0" w:space="0" w:color="auto"/>
        <w:bottom w:val="none" w:sz="0" w:space="0" w:color="auto"/>
        <w:right w:val="none" w:sz="0" w:space="0" w:color="auto"/>
      </w:divBdr>
      <w:divsChild>
        <w:div w:id="1390495113">
          <w:marLeft w:val="0"/>
          <w:marRight w:val="0"/>
          <w:marTop w:val="0"/>
          <w:marBottom w:val="0"/>
          <w:divBdr>
            <w:top w:val="none" w:sz="0" w:space="0" w:color="auto"/>
            <w:left w:val="none" w:sz="0" w:space="0" w:color="auto"/>
            <w:bottom w:val="none" w:sz="0" w:space="0" w:color="auto"/>
            <w:right w:val="none" w:sz="0" w:space="0" w:color="auto"/>
          </w:divBdr>
        </w:div>
      </w:divsChild>
    </w:div>
    <w:div w:id="929435257">
      <w:bodyDiv w:val="1"/>
      <w:marLeft w:val="0"/>
      <w:marRight w:val="0"/>
      <w:marTop w:val="0"/>
      <w:marBottom w:val="0"/>
      <w:divBdr>
        <w:top w:val="none" w:sz="0" w:space="0" w:color="auto"/>
        <w:left w:val="none" w:sz="0" w:space="0" w:color="auto"/>
        <w:bottom w:val="none" w:sz="0" w:space="0" w:color="auto"/>
        <w:right w:val="none" w:sz="0" w:space="0" w:color="auto"/>
      </w:divBdr>
    </w:div>
    <w:div w:id="945582373">
      <w:bodyDiv w:val="1"/>
      <w:marLeft w:val="0"/>
      <w:marRight w:val="0"/>
      <w:marTop w:val="0"/>
      <w:marBottom w:val="0"/>
      <w:divBdr>
        <w:top w:val="none" w:sz="0" w:space="0" w:color="auto"/>
        <w:left w:val="none" w:sz="0" w:space="0" w:color="auto"/>
        <w:bottom w:val="none" w:sz="0" w:space="0" w:color="auto"/>
        <w:right w:val="none" w:sz="0" w:space="0" w:color="auto"/>
      </w:divBdr>
    </w:div>
    <w:div w:id="988051455">
      <w:bodyDiv w:val="1"/>
      <w:marLeft w:val="0"/>
      <w:marRight w:val="0"/>
      <w:marTop w:val="0"/>
      <w:marBottom w:val="0"/>
      <w:divBdr>
        <w:top w:val="none" w:sz="0" w:space="0" w:color="auto"/>
        <w:left w:val="none" w:sz="0" w:space="0" w:color="auto"/>
        <w:bottom w:val="none" w:sz="0" w:space="0" w:color="auto"/>
        <w:right w:val="none" w:sz="0" w:space="0" w:color="auto"/>
      </w:divBdr>
    </w:div>
    <w:div w:id="1122336093">
      <w:bodyDiv w:val="1"/>
      <w:marLeft w:val="0"/>
      <w:marRight w:val="0"/>
      <w:marTop w:val="0"/>
      <w:marBottom w:val="0"/>
      <w:divBdr>
        <w:top w:val="none" w:sz="0" w:space="0" w:color="auto"/>
        <w:left w:val="none" w:sz="0" w:space="0" w:color="auto"/>
        <w:bottom w:val="none" w:sz="0" w:space="0" w:color="auto"/>
        <w:right w:val="none" w:sz="0" w:space="0" w:color="auto"/>
      </w:divBdr>
    </w:div>
    <w:div w:id="1230001300">
      <w:bodyDiv w:val="1"/>
      <w:marLeft w:val="0"/>
      <w:marRight w:val="0"/>
      <w:marTop w:val="0"/>
      <w:marBottom w:val="0"/>
      <w:divBdr>
        <w:top w:val="none" w:sz="0" w:space="0" w:color="auto"/>
        <w:left w:val="none" w:sz="0" w:space="0" w:color="auto"/>
        <w:bottom w:val="none" w:sz="0" w:space="0" w:color="auto"/>
        <w:right w:val="none" w:sz="0" w:space="0" w:color="auto"/>
      </w:divBdr>
      <w:divsChild>
        <w:div w:id="1292203071">
          <w:marLeft w:val="0"/>
          <w:marRight w:val="0"/>
          <w:marTop w:val="0"/>
          <w:marBottom w:val="0"/>
          <w:divBdr>
            <w:top w:val="none" w:sz="0" w:space="0" w:color="auto"/>
            <w:left w:val="none" w:sz="0" w:space="0" w:color="auto"/>
            <w:bottom w:val="none" w:sz="0" w:space="0" w:color="auto"/>
            <w:right w:val="none" w:sz="0" w:space="0" w:color="auto"/>
          </w:divBdr>
          <w:divsChild>
            <w:div w:id="1430735165">
              <w:marLeft w:val="0"/>
              <w:marRight w:val="0"/>
              <w:marTop w:val="0"/>
              <w:marBottom w:val="0"/>
              <w:divBdr>
                <w:top w:val="none" w:sz="0" w:space="0" w:color="auto"/>
                <w:left w:val="none" w:sz="0" w:space="0" w:color="auto"/>
                <w:bottom w:val="none" w:sz="0" w:space="0" w:color="auto"/>
                <w:right w:val="none" w:sz="0" w:space="0" w:color="auto"/>
              </w:divBdr>
              <w:divsChild>
                <w:div w:id="174109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231660">
      <w:bodyDiv w:val="1"/>
      <w:marLeft w:val="0"/>
      <w:marRight w:val="0"/>
      <w:marTop w:val="0"/>
      <w:marBottom w:val="0"/>
      <w:divBdr>
        <w:top w:val="none" w:sz="0" w:space="0" w:color="auto"/>
        <w:left w:val="none" w:sz="0" w:space="0" w:color="auto"/>
        <w:bottom w:val="none" w:sz="0" w:space="0" w:color="auto"/>
        <w:right w:val="none" w:sz="0" w:space="0" w:color="auto"/>
      </w:divBdr>
    </w:div>
    <w:div w:id="1909881740">
      <w:bodyDiv w:val="1"/>
      <w:marLeft w:val="0"/>
      <w:marRight w:val="0"/>
      <w:marTop w:val="0"/>
      <w:marBottom w:val="0"/>
      <w:divBdr>
        <w:top w:val="none" w:sz="0" w:space="0" w:color="auto"/>
        <w:left w:val="none" w:sz="0" w:space="0" w:color="auto"/>
        <w:bottom w:val="none" w:sz="0" w:space="0" w:color="auto"/>
        <w:right w:val="none" w:sz="0" w:space="0" w:color="auto"/>
      </w:divBdr>
    </w:div>
    <w:div w:id="1973361054">
      <w:bodyDiv w:val="1"/>
      <w:marLeft w:val="0"/>
      <w:marRight w:val="0"/>
      <w:marTop w:val="0"/>
      <w:marBottom w:val="0"/>
      <w:divBdr>
        <w:top w:val="none" w:sz="0" w:space="0" w:color="auto"/>
        <w:left w:val="none" w:sz="0" w:space="0" w:color="auto"/>
        <w:bottom w:val="none" w:sz="0" w:space="0" w:color="auto"/>
        <w:right w:val="none" w:sz="0" w:space="0" w:color="auto"/>
      </w:divBdr>
    </w:div>
    <w:div w:id="2050839727">
      <w:bodyDiv w:val="1"/>
      <w:marLeft w:val="0"/>
      <w:marRight w:val="0"/>
      <w:marTop w:val="0"/>
      <w:marBottom w:val="0"/>
      <w:divBdr>
        <w:top w:val="none" w:sz="0" w:space="0" w:color="auto"/>
        <w:left w:val="none" w:sz="0" w:space="0" w:color="auto"/>
        <w:bottom w:val="none" w:sz="0" w:space="0" w:color="auto"/>
        <w:right w:val="none" w:sz="0" w:space="0" w:color="auto"/>
      </w:divBdr>
      <w:divsChild>
        <w:div w:id="899901414">
          <w:marLeft w:val="0"/>
          <w:marRight w:val="0"/>
          <w:marTop w:val="0"/>
          <w:marBottom w:val="0"/>
          <w:divBdr>
            <w:top w:val="none" w:sz="0" w:space="0" w:color="auto"/>
            <w:left w:val="none" w:sz="0" w:space="0" w:color="auto"/>
            <w:bottom w:val="none" w:sz="0" w:space="0" w:color="auto"/>
            <w:right w:val="none" w:sz="0" w:space="0" w:color="auto"/>
          </w:divBdr>
          <w:divsChild>
            <w:div w:id="1061367452">
              <w:marLeft w:val="0"/>
              <w:marRight w:val="0"/>
              <w:marTop w:val="0"/>
              <w:marBottom w:val="0"/>
              <w:divBdr>
                <w:top w:val="none" w:sz="0" w:space="0" w:color="auto"/>
                <w:left w:val="none" w:sz="0" w:space="0" w:color="auto"/>
                <w:bottom w:val="none" w:sz="0" w:space="0" w:color="auto"/>
                <w:right w:val="none" w:sz="0" w:space="0" w:color="auto"/>
              </w:divBdr>
              <w:divsChild>
                <w:div w:id="133302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54560">
      <w:bodyDiv w:val="1"/>
      <w:marLeft w:val="0"/>
      <w:marRight w:val="0"/>
      <w:marTop w:val="0"/>
      <w:marBottom w:val="0"/>
      <w:divBdr>
        <w:top w:val="none" w:sz="0" w:space="0" w:color="auto"/>
        <w:left w:val="none" w:sz="0" w:space="0" w:color="auto"/>
        <w:bottom w:val="none" w:sz="0" w:space="0" w:color="auto"/>
        <w:right w:val="none" w:sz="0" w:space="0" w:color="auto"/>
      </w:divBdr>
    </w:div>
    <w:div w:id="2076779273">
      <w:bodyDiv w:val="1"/>
      <w:marLeft w:val="0"/>
      <w:marRight w:val="0"/>
      <w:marTop w:val="0"/>
      <w:marBottom w:val="0"/>
      <w:divBdr>
        <w:top w:val="none" w:sz="0" w:space="0" w:color="auto"/>
        <w:left w:val="none" w:sz="0" w:space="0" w:color="auto"/>
        <w:bottom w:val="none" w:sz="0" w:space="0" w:color="auto"/>
        <w:right w:val="none" w:sz="0" w:space="0" w:color="auto"/>
      </w:divBdr>
      <w:divsChild>
        <w:div w:id="417295264">
          <w:marLeft w:val="30"/>
          <w:marRight w:val="0"/>
          <w:marTop w:val="0"/>
          <w:marBottom w:val="75"/>
          <w:divBdr>
            <w:top w:val="none" w:sz="0" w:space="0" w:color="auto"/>
            <w:left w:val="none" w:sz="0" w:space="0" w:color="auto"/>
            <w:bottom w:val="none" w:sz="0" w:space="0" w:color="auto"/>
            <w:right w:val="none" w:sz="0" w:space="0" w:color="auto"/>
          </w:divBdr>
        </w:div>
      </w:divsChild>
    </w:div>
    <w:div w:id="209473916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jpeg"/><Relationship Id="rId45" Type="http://schemas.openxmlformats.org/officeDocument/2006/relationships/image" Target="media/image34.jpeg"/><Relationship Id="rId46" Type="http://schemas.openxmlformats.org/officeDocument/2006/relationships/image" Target="media/image35.jpeg"/><Relationship Id="rId47" Type="http://schemas.openxmlformats.org/officeDocument/2006/relationships/image" Target="media/image36.jpeg"/><Relationship Id="rId48" Type="http://schemas.openxmlformats.org/officeDocument/2006/relationships/image" Target="media/image37.jpeg"/><Relationship Id="rId49" Type="http://schemas.openxmlformats.org/officeDocument/2006/relationships/image" Target="media/image3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fontTable" Target="fontTable.xml"/><Relationship Id="rId81" Type="http://schemas.microsoft.com/office/2011/relationships/people" Target="people.xml"/><Relationship Id="rId82" Type="http://schemas.openxmlformats.org/officeDocument/2006/relationships/glossaryDocument" Target="glossary/document.xml"/><Relationship Id="rId83" Type="http://schemas.openxmlformats.org/officeDocument/2006/relationships/theme" Target="theme/theme1.xm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header" Target="header1.xml"/><Relationship Id="rId79" Type="http://schemas.openxmlformats.org/officeDocument/2006/relationships/footer" Target="footer3.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DDB"/>
    <w:rsid w:val="00936DDB"/>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36DD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33231D-169C-B74D-9047-428982CB3962}">
  <we:reference id="wa104379501" version="1.0.0.0" store="en-GB"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08DFE8E-A5B1-B547-8B6B-533AB2DF5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2652</TotalTime>
  <Pages>64</Pages>
  <Words>15139</Words>
  <Characters>86294</Characters>
  <Application>Microsoft Macintosh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Cooper</dc:creator>
  <cp:keywords/>
  <dc:description/>
  <cp:lastModifiedBy>Harry Cooper</cp:lastModifiedBy>
  <cp:revision>899</cp:revision>
  <cp:lastPrinted>2018-05-03T07:24:00Z</cp:lastPrinted>
  <dcterms:created xsi:type="dcterms:W3CDTF">2017-11-30T10:15:00Z</dcterms:created>
  <dcterms:modified xsi:type="dcterms:W3CDTF">2018-05-03T10:19:00Z</dcterms:modified>
</cp:coreProperties>
</file>